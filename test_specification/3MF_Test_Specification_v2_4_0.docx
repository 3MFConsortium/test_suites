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0C7B5F40" w:rsidR="00F31577" w:rsidRDefault="00162F26" w:rsidP="00F31577">
            <w:r>
              <w:t>2.</w:t>
            </w:r>
            <w:r w:rsidR="00A86115">
              <w:t>4</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Add ballmode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ballmode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Test_Suite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Github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TriangleSets, MirrorMesh,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65E81B6"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F851EE7" w14:textId="697F1BD0" w:rsidR="00FA69CE" w:rsidRPr="0061524D" w:rsidRDefault="000A635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00FA69CE" w:rsidRPr="0061524D">
              <w:rPr>
                <w:rStyle w:val="Hyperlink"/>
                <w:noProof/>
                <w:sz w:val="18"/>
                <w:szCs w:val="18"/>
              </w:rPr>
              <w:t>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Terms and Acronyms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40FF61F4" w14:textId="56D1FFB7" w:rsidR="00FA69CE" w:rsidRPr="0061524D" w:rsidRDefault="000A635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00FA69CE" w:rsidRPr="0061524D">
              <w:rPr>
                <w:rStyle w:val="Hyperlink"/>
                <w:noProof/>
                <w:sz w:val="18"/>
                <w:szCs w:val="18"/>
              </w:rPr>
              <w:t>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Scope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4</w:t>
            </w:r>
            <w:r w:rsidR="00FA69CE" w:rsidRPr="0061524D">
              <w:rPr>
                <w:noProof/>
                <w:webHidden/>
                <w:sz w:val="18"/>
                <w:szCs w:val="18"/>
              </w:rPr>
              <w:fldChar w:fldCharType="end"/>
            </w:r>
          </w:hyperlink>
        </w:p>
        <w:p w14:paraId="205DA5E9" w14:textId="67EF6436" w:rsidR="00FA69CE" w:rsidRPr="0061524D" w:rsidRDefault="000A635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00FA69CE" w:rsidRPr="0061524D">
              <w:rPr>
                <w:rStyle w:val="Hyperlink"/>
                <w:noProof/>
                <w:sz w:val="18"/>
                <w:szCs w:val="18"/>
              </w:rPr>
              <w:t>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Suite Organization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w:t>
            </w:r>
            <w:r w:rsidR="00FA69CE" w:rsidRPr="0061524D">
              <w:rPr>
                <w:noProof/>
                <w:webHidden/>
                <w:sz w:val="18"/>
                <w:szCs w:val="18"/>
              </w:rPr>
              <w:fldChar w:fldCharType="end"/>
            </w:r>
          </w:hyperlink>
        </w:p>
        <w:p w14:paraId="43B28E12" w14:textId="01E1C453"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00FA69CE" w:rsidRPr="0061524D">
              <w:rPr>
                <w:rStyle w:val="Hyperlink"/>
                <w:rFonts w:eastAsia="Verdana" w:cs="Verdana"/>
                <w:noProof/>
                <w:sz w:val="18"/>
                <w:szCs w:val="18"/>
              </w:rPr>
              <w:t>5.1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Numbering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34012BBF" w14:textId="142199A3"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00FA69CE" w:rsidRPr="0061524D">
              <w:rPr>
                <w:rStyle w:val="Hyperlink"/>
                <w:rFonts w:eastAsia="Verdana" w:cs="Verdana"/>
                <w:noProof/>
                <w:sz w:val="18"/>
                <w:szCs w:val="18"/>
              </w:rPr>
              <w:t>5.2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Size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w:t>
            </w:r>
            <w:r w:rsidR="00FA69CE" w:rsidRPr="0061524D">
              <w:rPr>
                <w:noProof/>
                <w:webHidden/>
                <w:sz w:val="18"/>
                <w:szCs w:val="18"/>
              </w:rPr>
              <w:fldChar w:fldCharType="end"/>
            </w:r>
          </w:hyperlink>
        </w:p>
        <w:p w14:paraId="2BF804BF" w14:textId="3FD680A9"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00FA69CE" w:rsidRPr="0061524D">
              <w:rPr>
                <w:rStyle w:val="Hyperlink"/>
                <w:rFonts w:eastAsia="Verdana" w:cs="Verdana"/>
                <w:noProof/>
                <w:sz w:val="18"/>
                <w:szCs w:val="18"/>
              </w:rPr>
              <w:t>5.3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Test Case Template</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w:t>
            </w:r>
            <w:r w:rsidR="00FA69CE" w:rsidRPr="0061524D">
              <w:rPr>
                <w:noProof/>
                <w:webHidden/>
                <w:sz w:val="18"/>
                <w:szCs w:val="18"/>
              </w:rPr>
              <w:fldChar w:fldCharType="end"/>
            </w:r>
          </w:hyperlink>
        </w:p>
        <w:p w14:paraId="64DADC5D" w14:textId="1D5BF62E"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00FA69CE" w:rsidRPr="0061524D">
              <w:rPr>
                <w:rStyle w:val="Hyperlink"/>
                <w:rFonts w:eastAsia="Verdana" w:cs="Verdana"/>
                <w:noProof/>
                <w:sz w:val="18"/>
                <w:szCs w:val="18"/>
              </w:rPr>
              <w:t>5.4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rFonts w:eastAsia="Verdana" w:cs="Verdana"/>
                <w:noProof/>
                <w:sz w:val="18"/>
                <w:szCs w:val="18"/>
              </w:rPr>
              <w:t>basematerials name Attribute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w:t>
            </w:r>
            <w:r w:rsidR="00FA69CE" w:rsidRPr="0061524D">
              <w:rPr>
                <w:noProof/>
                <w:webHidden/>
                <w:sz w:val="18"/>
                <w:szCs w:val="18"/>
              </w:rPr>
              <w:fldChar w:fldCharType="end"/>
            </w:r>
          </w:hyperlink>
        </w:p>
        <w:p w14:paraId="3B44D8D7" w14:textId="57BC4847" w:rsidR="00FA69CE" w:rsidRPr="0061524D" w:rsidRDefault="000A635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00FA69CE" w:rsidRPr="0061524D">
              <w:rPr>
                <w:rStyle w:val="Hyperlink"/>
                <w:noProof/>
                <w:sz w:val="18"/>
                <w:szCs w:val="18"/>
              </w:rPr>
              <w:t>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Test Case Definitions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5B3F9003" w14:textId="0D547137"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00FA69CE" w:rsidRPr="0061524D">
              <w:rPr>
                <w:rStyle w:val="Hyperlink"/>
                <w:noProof/>
                <w:sz w:val="18"/>
                <w:szCs w:val="18"/>
              </w:rPr>
              <w:t>6.1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w:t>
            </w:r>
            <w:r w:rsidR="00FA69CE" w:rsidRPr="0061524D">
              <w:rPr>
                <w:noProof/>
                <w:webHidden/>
                <w:sz w:val="18"/>
                <w:szCs w:val="18"/>
              </w:rPr>
              <w:fldChar w:fldCharType="end"/>
            </w:r>
          </w:hyperlink>
        </w:p>
        <w:p w14:paraId="3084B01D" w14:textId="2A0EADA1"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00FA69CE" w:rsidRPr="0061524D">
              <w:rPr>
                <w:rStyle w:val="Hyperlink"/>
                <w:iCs/>
                <w:noProof/>
                <w:sz w:val="18"/>
                <w:szCs w:val="18"/>
              </w:rPr>
              <w:t>6.2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OPC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_Toc162180989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w:t>
            </w:r>
            <w:r w:rsidR="00FA69CE" w:rsidRPr="0061524D">
              <w:rPr>
                <w:noProof/>
                <w:webHidden/>
                <w:sz w:val="18"/>
                <w:szCs w:val="18"/>
              </w:rPr>
              <w:fldChar w:fldCharType="end"/>
            </w:r>
          </w:hyperlink>
        </w:p>
        <w:p w14:paraId="6D650706" w14:textId="5E14C68A"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00FA69CE" w:rsidRPr="0061524D">
              <w:rPr>
                <w:rStyle w:val="Hyperlink"/>
                <w:iCs/>
                <w:noProof/>
                <w:sz w:val="18"/>
                <w:szCs w:val="18"/>
              </w:rPr>
              <w:t>6.3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w:t>
            </w:r>
            <w:r w:rsidR="00FA69CE" w:rsidRPr="0061524D">
              <w:rPr>
                <w:noProof/>
                <w:webHidden/>
                <w:sz w:val="18"/>
                <w:szCs w:val="18"/>
              </w:rPr>
              <w:fldChar w:fldCharType="end"/>
            </w:r>
          </w:hyperlink>
        </w:p>
        <w:p w14:paraId="57CB5DC0" w14:textId="5EB3E575"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00FA69CE" w:rsidRPr="0061524D">
              <w:rPr>
                <w:rStyle w:val="Hyperlink"/>
                <w:i/>
                <w:iCs/>
                <w:noProof/>
                <w:sz w:val="18"/>
                <w:szCs w:val="18"/>
              </w:rPr>
              <w:t>6.4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3MF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25</w:t>
            </w:r>
            <w:r w:rsidR="00FA69CE" w:rsidRPr="0061524D">
              <w:rPr>
                <w:noProof/>
                <w:webHidden/>
                <w:sz w:val="18"/>
                <w:szCs w:val="18"/>
              </w:rPr>
              <w:fldChar w:fldCharType="end"/>
            </w:r>
          </w:hyperlink>
        </w:p>
        <w:p w14:paraId="2FD8703C" w14:textId="7D8C6DCF"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00FA69CE" w:rsidRPr="0061524D">
              <w:rPr>
                <w:rStyle w:val="Hyperlink"/>
                <w:noProof/>
                <w:sz w:val="18"/>
                <w:szCs w:val="18"/>
              </w:rPr>
              <w:t>6.5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33</w:t>
            </w:r>
            <w:r w:rsidR="00FA69CE" w:rsidRPr="0061524D">
              <w:rPr>
                <w:noProof/>
                <w:webHidden/>
                <w:sz w:val="18"/>
                <w:szCs w:val="18"/>
              </w:rPr>
              <w:fldChar w:fldCharType="end"/>
            </w:r>
          </w:hyperlink>
        </w:p>
        <w:p w14:paraId="1D566D57" w14:textId="17365449"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00FA69CE" w:rsidRPr="0061524D">
              <w:rPr>
                <w:rStyle w:val="Hyperlink"/>
                <w:noProof/>
                <w:sz w:val="18"/>
                <w:szCs w:val="18"/>
              </w:rPr>
              <w:t>6.6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Material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52</w:t>
            </w:r>
            <w:r w:rsidR="00FA69CE" w:rsidRPr="0061524D">
              <w:rPr>
                <w:noProof/>
                <w:webHidden/>
                <w:sz w:val="18"/>
                <w:szCs w:val="18"/>
              </w:rPr>
              <w:fldChar w:fldCharType="end"/>
            </w:r>
          </w:hyperlink>
        </w:p>
        <w:p w14:paraId="17AD5748" w14:textId="7972F31A"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00FA69CE" w:rsidRPr="0061524D">
              <w:rPr>
                <w:rStyle w:val="Hyperlink"/>
                <w:i/>
                <w:iCs/>
                <w:noProof/>
                <w:sz w:val="18"/>
                <w:szCs w:val="18"/>
              </w:rPr>
              <w:t>6.7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55</w:t>
            </w:r>
            <w:r w:rsidR="00FA69CE" w:rsidRPr="0061524D">
              <w:rPr>
                <w:noProof/>
                <w:webHidden/>
                <w:sz w:val="18"/>
                <w:szCs w:val="18"/>
              </w:rPr>
              <w:fldChar w:fldCharType="end"/>
            </w:r>
          </w:hyperlink>
        </w:p>
        <w:p w14:paraId="6FFA333B" w14:textId="79503E37"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00FA69CE" w:rsidRPr="0061524D">
              <w:rPr>
                <w:rStyle w:val="Hyperlink"/>
                <w:noProof/>
                <w:sz w:val="18"/>
                <w:szCs w:val="18"/>
              </w:rPr>
              <w:t>6.8</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Production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66</w:t>
            </w:r>
            <w:r w:rsidR="00FA69CE" w:rsidRPr="0061524D">
              <w:rPr>
                <w:noProof/>
                <w:webHidden/>
                <w:sz w:val="18"/>
                <w:szCs w:val="18"/>
              </w:rPr>
              <w:fldChar w:fldCharType="end"/>
            </w:r>
          </w:hyperlink>
        </w:p>
        <w:p w14:paraId="6C8C429C" w14:textId="599227B6" w:rsidR="00FA69CE" w:rsidRPr="0061524D" w:rsidRDefault="000A635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00FA69CE" w:rsidRPr="0061524D">
              <w:rPr>
                <w:rStyle w:val="Hyperlink"/>
                <w:noProof/>
                <w:sz w:val="18"/>
                <w:szCs w:val="18"/>
              </w:rPr>
              <w:t>6.9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Miscellaneous 3MF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69</w:t>
            </w:r>
            <w:r w:rsidR="00FA69CE" w:rsidRPr="0061524D">
              <w:rPr>
                <w:noProof/>
                <w:webHidden/>
                <w:sz w:val="18"/>
                <w:szCs w:val="18"/>
              </w:rPr>
              <w:fldChar w:fldCharType="end"/>
            </w:r>
          </w:hyperlink>
        </w:p>
        <w:p w14:paraId="5BE45554" w14:textId="4514DAB2"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00FA69CE" w:rsidRPr="0061524D">
              <w:rPr>
                <w:rStyle w:val="Hyperlink"/>
                <w:noProof/>
                <w:sz w:val="18"/>
                <w:szCs w:val="18"/>
              </w:rPr>
              <w:t>6.10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3MF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75</w:t>
            </w:r>
            <w:r w:rsidR="00FA69CE" w:rsidRPr="0061524D">
              <w:rPr>
                <w:noProof/>
                <w:webHidden/>
                <w:sz w:val="18"/>
                <w:szCs w:val="18"/>
              </w:rPr>
              <w:fldChar w:fldCharType="end"/>
            </w:r>
          </w:hyperlink>
        </w:p>
        <w:p w14:paraId="61AA5EB1" w14:textId="1F77559D"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00FA69CE" w:rsidRPr="0061524D">
              <w:rPr>
                <w:rStyle w:val="Hyperlink"/>
                <w:i/>
                <w:iCs/>
                <w:noProof/>
                <w:sz w:val="18"/>
                <w:szCs w:val="18"/>
              </w:rPr>
              <w:t>6.11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Slice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81</w:t>
            </w:r>
            <w:r w:rsidR="00FA69CE" w:rsidRPr="0061524D">
              <w:rPr>
                <w:noProof/>
                <w:webHidden/>
                <w:sz w:val="18"/>
                <w:szCs w:val="18"/>
              </w:rPr>
              <w:fldChar w:fldCharType="end"/>
            </w:r>
          </w:hyperlink>
        </w:p>
        <w:p w14:paraId="5FFF8AB5" w14:textId="14A83C1D"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00FA69CE" w:rsidRPr="0061524D">
              <w:rPr>
                <w:rStyle w:val="Hyperlink"/>
                <w:i/>
                <w:iCs/>
                <w:noProof/>
                <w:sz w:val="18"/>
                <w:szCs w:val="18"/>
              </w:rPr>
              <w:t>6.12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_Toc162180999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83</w:t>
            </w:r>
            <w:r w:rsidR="00FA69CE" w:rsidRPr="0061524D">
              <w:rPr>
                <w:noProof/>
                <w:webHidden/>
                <w:sz w:val="18"/>
                <w:szCs w:val="18"/>
              </w:rPr>
              <w:fldChar w:fldCharType="end"/>
            </w:r>
          </w:hyperlink>
        </w:p>
        <w:p w14:paraId="69793CDC" w14:textId="2A2188FA"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00FA69CE" w:rsidRPr="0061524D">
              <w:rPr>
                <w:rStyle w:val="Hyperlink"/>
                <w:i/>
                <w:iCs/>
                <w:noProof/>
                <w:sz w:val="18"/>
                <w:szCs w:val="18"/>
              </w:rPr>
              <w:t>6.13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Beam Lattice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93</w:t>
            </w:r>
            <w:r w:rsidR="00FA69CE" w:rsidRPr="0061524D">
              <w:rPr>
                <w:noProof/>
                <w:webHidden/>
                <w:sz w:val="18"/>
                <w:szCs w:val="18"/>
              </w:rPr>
              <w:fldChar w:fldCharType="end"/>
            </w:r>
          </w:hyperlink>
        </w:p>
        <w:p w14:paraId="6B20AE78" w14:textId="3F76BAAF"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00FA69CE" w:rsidRPr="0061524D">
              <w:rPr>
                <w:rStyle w:val="Hyperlink"/>
                <w:i/>
                <w:iCs/>
                <w:noProof/>
                <w:sz w:val="18"/>
                <w:szCs w:val="18"/>
              </w:rPr>
              <w:t>6.14</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96</w:t>
            </w:r>
            <w:r w:rsidR="00FA69CE" w:rsidRPr="0061524D">
              <w:rPr>
                <w:noProof/>
                <w:webHidden/>
                <w:sz w:val="18"/>
                <w:szCs w:val="18"/>
              </w:rPr>
              <w:fldChar w:fldCharType="end"/>
            </w:r>
          </w:hyperlink>
        </w:p>
        <w:p w14:paraId="5FD216AC" w14:textId="044C2079"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00FA69CE" w:rsidRPr="0061524D">
              <w:rPr>
                <w:rStyle w:val="Hyperlink"/>
                <w:i/>
                <w:iCs/>
                <w:noProof/>
                <w:sz w:val="18"/>
                <w:szCs w:val="18"/>
              </w:rPr>
              <w:t>6.15</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Secure Content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103</w:t>
            </w:r>
            <w:r w:rsidR="00FA69CE" w:rsidRPr="0061524D">
              <w:rPr>
                <w:noProof/>
                <w:webHidden/>
                <w:sz w:val="18"/>
                <w:szCs w:val="18"/>
              </w:rPr>
              <w:fldChar w:fldCharType="end"/>
            </w:r>
          </w:hyperlink>
        </w:p>
        <w:p w14:paraId="19BC9FAD" w14:textId="7A572BE2"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00FA69CE" w:rsidRPr="0061524D">
              <w:rPr>
                <w:rStyle w:val="Hyperlink"/>
                <w:i/>
                <w:iCs/>
                <w:noProof/>
                <w:sz w:val="18"/>
                <w:szCs w:val="18"/>
              </w:rPr>
              <w:t>6.16</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108</w:t>
            </w:r>
            <w:r w:rsidR="00FA69CE" w:rsidRPr="0061524D">
              <w:rPr>
                <w:noProof/>
                <w:webHidden/>
                <w:sz w:val="18"/>
                <w:szCs w:val="18"/>
              </w:rPr>
              <w:fldChar w:fldCharType="end"/>
            </w:r>
          </w:hyperlink>
        </w:p>
        <w:p w14:paraId="7446657E" w14:textId="6E48AAD2"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111</w:t>
            </w:r>
            <w:r w:rsidR="00FA69CE" w:rsidRPr="0061524D">
              <w:rPr>
                <w:noProof/>
                <w:webHidden/>
                <w:sz w:val="18"/>
                <w:szCs w:val="18"/>
              </w:rPr>
              <w:fldChar w:fldCharType="end"/>
            </w:r>
          </w:hyperlink>
        </w:p>
        <w:p w14:paraId="4BB09513" w14:textId="2667885E"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112</w:t>
            </w:r>
            <w:r w:rsidR="00FA69CE" w:rsidRPr="0061524D">
              <w:rPr>
                <w:noProof/>
                <w:webHidden/>
                <w:sz w:val="18"/>
                <w:szCs w:val="18"/>
              </w:rPr>
              <w:fldChar w:fldCharType="end"/>
            </w:r>
          </w:hyperlink>
        </w:p>
        <w:p w14:paraId="5053CEF2" w14:textId="7F7B355C"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113</w:t>
            </w:r>
            <w:r w:rsidR="00FA69CE" w:rsidRPr="0061524D">
              <w:rPr>
                <w:noProof/>
                <w:webHidden/>
                <w:sz w:val="18"/>
                <w:szCs w:val="18"/>
              </w:rPr>
              <w:fldChar w:fldCharType="end"/>
            </w:r>
          </w:hyperlink>
        </w:p>
        <w:p w14:paraId="3A36F9F9" w14:textId="04040B5D"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116</w:t>
            </w:r>
            <w:r w:rsidR="00FA69CE" w:rsidRPr="0061524D">
              <w:rPr>
                <w:noProof/>
                <w:webHidden/>
                <w:sz w:val="18"/>
                <w:szCs w:val="18"/>
              </w:rPr>
              <w:fldChar w:fldCharType="end"/>
            </w:r>
          </w:hyperlink>
        </w:p>
        <w:p w14:paraId="6A209A0C" w14:textId="3E506C63"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118</w:t>
            </w:r>
            <w:r w:rsidR="00FA69CE" w:rsidRPr="0061524D">
              <w:rPr>
                <w:noProof/>
                <w:webHidden/>
                <w:sz w:val="18"/>
                <w:szCs w:val="18"/>
              </w:rPr>
              <w:fldChar w:fldCharType="end"/>
            </w:r>
          </w:hyperlink>
        </w:p>
        <w:p w14:paraId="7FC2C155" w14:textId="6E9F8BD4" w:rsidR="00FA69CE" w:rsidRPr="0061524D" w:rsidRDefault="000A635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128</w:t>
            </w:r>
            <w:r w:rsidR="00FA69CE" w:rsidRPr="0061524D">
              <w:rPr>
                <w:noProof/>
                <w:webHidden/>
                <w:sz w:val="18"/>
                <w:szCs w:val="18"/>
              </w:rPr>
              <w:fldChar w:fldCharType="end"/>
            </w:r>
          </w:hyperlink>
        </w:p>
        <w:p w14:paraId="6D7FC732" w14:textId="76AE2A5D" w:rsidR="00FA69CE" w:rsidRPr="0061524D" w:rsidRDefault="000A635E">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131</w:t>
            </w:r>
            <w:r w:rsidR="00FA69CE" w:rsidRPr="0061524D">
              <w:rPr>
                <w:noProof/>
                <w:webHidden/>
                <w:sz w:val="18"/>
                <w:szCs w:val="18"/>
              </w:rPr>
              <w:fldChar w:fldCharType="end"/>
            </w:r>
          </w:hyperlink>
        </w:p>
        <w:p w14:paraId="5A09C9F7" w14:textId="0DCC01EF" w:rsidR="00FA69CE" w:rsidRPr="0061524D" w:rsidRDefault="000A635E">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138</w:t>
            </w:r>
            <w:r w:rsidR="00FA69CE" w:rsidRPr="0061524D">
              <w:rPr>
                <w:noProof/>
                <w:webHidden/>
                <w:sz w:val="18"/>
                <w:szCs w:val="18"/>
              </w:rPr>
              <w:fldChar w:fldCharType="end"/>
            </w:r>
          </w:hyperlink>
        </w:p>
        <w:p w14:paraId="4495EBDC" w14:textId="639591F9" w:rsidR="00FA69CE" w:rsidRPr="0061524D" w:rsidRDefault="000A635E">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147</w:t>
            </w:r>
            <w:r w:rsidR="00FA69CE" w:rsidRPr="0061524D">
              <w:rPr>
                <w:noProof/>
                <w:webHidden/>
                <w:sz w:val="18"/>
                <w:szCs w:val="18"/>
              </w:rPr>
              <w:fldChar w:fldCharType="end"/>
            </w:r>
          </w:hyperlink>
        </w:p>
        <w:p w14:paraId="46863CAD" w14:textId="3F0876BB" w:rsidR="00FA69CE" w:rsidRPr="0061524D" w:rsidRDefault="000A635E">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C517CB">
              <w:rPr>
                <w:noProof/>
                <w:webHidden/>
                <w:sz w:val="18"/>
                <w:szCs w:val="18"/>
              </w:rPr>
              <w:t>177</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triangleset and mirrormesh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r w:rsidR="001B3DF7">
              <w:rPr>
                <w:rFonts w:asciiTheme="minorHAnsi" w:eastAsiaTheme="minorEastAsia" w:hAnsiTheme="minorHAnsi"/>
              </w:rPr>
              <w:t>StartPart</w:t>
            </w:r>
            <w:r w:rsidRPr="7E4BDF2E">
              <w:rPr>
                <w:rFonts w:asciiTheme="minorHAnsi" w:eastAsiaTheme="minorEastAsia" w:hAnsiTheme="minorHAnsi"/>
              </w:rPr>
              <w:t xml:space="preserve"> relationship defined in _rels/.rels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r w:rsidR="001B3DF7">
              <w:rPr>
                <w:rFonts w:asciiTheme="minorHAnsi" w:eastAsiaTheme="minorEastAsia" w:hAnsiTheme="minorHAnsi"/>
              </w:rPr>
              <w:t>StartPart</w:t>
            </w:r>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r w:rsidR="001B3DF7">
              <w:rPr>
                <w:rFonts w:asciiTheme="minorHAnsi" w:eastAsiaTheme="minorEastAsia" w:hAnsiTheme="minorHAnsi"/>
              </w:rPr>
              <w:t>StartPart</w:t>
            </w:r>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r w:rsidR="001B3DF7">
              <w:rPr>
                <w:rFonts w:asciiTheme="minorHAnsi" w:eastAsiaTheme="minorEastAsia" w:hAnsiTheme="minorHAnsi"/>
              </w:rPr>
              <w:t>StartPart</w:t>
            </w:r>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NetFabb, 3D Paint, QualtyLogic’s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basematerials displaycolor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“basematerials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r>
        <w:rPr>
          <w:rFonts w:eastAsia="Verdana" w:cs="Verdana"/>
        </w:rPr>
        <w:t>basematerials</w:t>
      </w:r>
      <w:r w:rsidR="00682770">
        <w:rPr>
          <w:rFonts w:eastAsia="Verdana" w:cs="Verdana"/>
        </w:rPr>
        <w:t xml:space="preserve"> name Attribute Mapping</w:t>
      </w:r>
      <w:bookmarkEnd w:id="13"/>
    </w:p>
    <w:p w14:paraId="75E25EFA" w14:textId="05176F6F" w:rsidR="00432404" w:rsidRDefault="00682770" w:rsidP="00A21BEB">
      <w:r>
        <w:t>Some printer implementations may require that the name attribute the basematerials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extension, and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Conformance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r w:rsidR="00B00078" w:rsidRPr="004B6742">
              <w:rPr>
                <w:rFonts w:asciiTheme="minorHAnsi" w:eastAsia="Calibri" w:hAnsiTheme="minorHAnsi" w:cs="Calibri"/>
                <w:szCs w:val="20"/>
                <w:lang w:val="es-ES_tradnl"/>
              </w:rPr>
              <w:t xml:space="preserve">Conformance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Conformance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107 TargetMode</w:t>
      </w:r>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TargetMode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TargetMode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(i.e </w:t>
            </w:r>
            <w:r w:rsidR="00471F5A" w:rsidRPr="00471F5A">
              <w:rPr>
                <w:rFonts w:asciiTheme="minorHAnsi" w:eastAsia="Calibri" w:hAnsiTheme="minorHAnsi" w:cs="Calibri"/>
              </w:rPr>
              <w:t>?cow=&amp;quot;Moo&amp;quot;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207 Empty Partname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verride with an empty partname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content type override with an empty partname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r w:rsidR="001B3DF7" w:rsidRPr="003B380A">
        <w:t>StartPart</w:t>
      </w:r>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pointed to by the .rels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0A635E"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png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r>
              <w:rPr>
                <w:rFonts w:asciiTheme="minorHAnsi" w:eastAsiaTheme="minorEastAsia" w:hAnsiTheme="minorHAnsi"/>
                <w:szCs w:val="20"/>
              </w:rPr>
              <w:t>StartPart</w:t>
            </w:r>
            <w:r w:rsidRPr="00F84397">
              <w:rPr>
                <w:rFonts w:asciiTheme="minorHAnsi" w:eastAsiaTheme="minorEastAsia" w:hAnsiTheme="minorHAnsi"/>
                <w:szCs w:val="20"/>
              </w:rPr>
              <w:t xml:space="preserve"> relationship ID in the root .rels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0A635E"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0A635E"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0A635E"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xmlns:v="http://schemas.qualitylogic.com/vendorspecific"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0A635E"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0A635E"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0A635E"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0A635E"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r w:rsidR="00CC0A84">
              <w:rPr>
                <w:rFonts w:asciiTheme="minorHAnsi" w:eastAsiaTheme="minorEastAsia" w:hAnsiTheme="minorHAnsi"/>
                <w:szCs w:val="20"/>
              </w:rPr>
              <w:t>basematerials</w:t>
            </w:r>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color in the object element via a reference to the basematerials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pid,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This will override the object pid and pindex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NOTE: Basematerials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0A635E"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0A635E"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314 solidsupport,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“solidsupport”,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model and solidsupport</w:t>
            </w:r>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model and solidsupport</w:t>
            </w:r>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0A635E"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0A635E"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0A635E"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both adjacent in XY space, and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0A635E"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0A635E"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0A635E"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0A635E"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tRNS and iCCP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with one of the MUST ignore items: sRGM, cHRM, gAMA, sBIT</w:t>
            </w:r>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0A635E"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0A635E"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0A635E"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0A635E"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0A635E"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0A635E"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Use of PartNumber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Include a Part</w:t>
            </w:r>
            <w:r w:rsidR="00D47FF2">
              <w:rPr>
                <w:rFonts w:asciiTheme="minorHAnsi" w:eastAsiaTheme="minorEastAsia" w:hAnsiTheme="minorHAnsi"/>
              </w:rPr>
              <w:t>N</w:t>
            </w:r>
            <w:r w:rsidRPr="00F84397">
              <w:rPr>
                <w:rFonts w:asciiTheme="minorHAnsi" w:eastAsiaTheme="minorEastAsia" w:hAnsiTheme="minorHAnsi"/>
              </w:rPr>
              <w:t>umber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0A635E"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0A635E"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0A635E"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0A635E"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0A635E"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0A635E"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Custom part with and without a root relationship mustPreserve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Define a custom part with no mustPreserve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Define a custom part with a mustPreserve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0A635E"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t>P_</w:t>
      </w:r>
      <w:r w:rsidR="004360B7">
        <w:t>???_0</w:t>
      </w:r>
      <w:r w:rsidR="00A272CF">
        <w:t>337 metadatagroup,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Test metadatagroup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0A635E"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metadatagroup</w:t>
            </w:r>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CreationDate</w:t>
            </w:r>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LicenseTerms</w:t>
            </w:r>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LicenseTerms</w:t>
            </w:r>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0A635E"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Invalid Mesh, Valid Slicestack</w:t>
      </w:r>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but with valid slicestack</w:t>
            </w:r>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but with valid slicestack</w:t>
            </w:r>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but with valid slicestack</w:t>
            </w:r>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r w:rsidR="001B3DF7">
        <w:t>StartPart</w:t>
      </w:r>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Use an incorrect file name in the StartPath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r w:rsidR="001B3DF7">
              <w:rPr>
                <w:rFonts w:asciiTheme="minorHAnsi" w:eastAsiaTheme="minorEastAsia" w:hAnsiTheme="minorHAnsi"/>
                <w:szCs w:val="20"/>
              </w:rPr>
              <w:t>StartPart</w:t>
            </w:r>
            <w:r w:rsidRPr="00F84397">
              <w:rPr>
                <w:rFonts w:asciiTheme="minorHAnsi" w:eastAsiaTheme="minorEastAsia" w:hAnsiTheme="minorHAnsi"/>
                <w:szCs w:val="20"/>
              </w:rPr>
              <w:t xml:space="preserve"> relationship with a TargetMode=”External”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0A635E"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Specify a Thumbnail relationship in the root rels file with</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TargetMode=”External”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0A635E"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[Content.Types].xml,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“.rels” to “application/vnd.openxmlformats-package.xxxxx-relationships+xml”, such that the content type for “.rel”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[Content.Types].xml, modify the ContentType for “png” to “image/xxxpng”, such that the content type for “png”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.rels file for the relationship  that points to the </w:t>
            </w:r>
            <w:r w:rsidR="001B3DF7">
              <w:rPr>
                <w:rFonts w:asciiTheme="minorHAnsi" w:eastAsiaTheme="minorEastAsia" w:hAnsiTheme="minorHAnsi"/>
                <w:szCs w:val="20"/>
              </w:rPr>
              <w:t>StartPart</w:t>
            </w:r>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Use a numeric leading digit for the root model’s relationship iD</w:t>
            </w:r>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.rels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0A635E"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root .rels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0A635E"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(i.e. wrongmodel.model.rels.)</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0A635E"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second line of the 3dmodel.model file to include the following attribute definition to the model element:  xml:space="preserve"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0A635E"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0A635E"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0A635E"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startv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0A635E"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same. rels</w:t>
            </w:r>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0A635E"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0A635E"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0A635E"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0A635E"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0A635E"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Include a DTD declaration as follows after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(to,from,heading,body)&gt;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0A635E"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0A635E"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Specifying non en-US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0A635E"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r w:rsidR="00CC0A84">
              <w:rPr>
                <w:rFonts w:asciiTheme="minorHAnsi" w:hAnsiTheme="minorHAnsi"/>
                <w:szCs w:val="20"/>
              </w:rPr>
              <w:t>basematerials</w:t>
            </w:r>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r w:rsidR="00987FA4">
              <w:rPr>
                <w:rFonts w:asciiTheme="minorHAnsi" w:eastAsiaTheme="minorEastAsia" w:hAnsiTheme="minorHAnsi"/>
                <w:bCs/>
                <w:szCs w:val="20"/>
              </w:rPr>
              <w:t>colorgroup</w:t>
            </w:r>
            <w:r w:rsidR="00E53BA1">
              <w:rPr>
                <w:rFonts w:asciiTheme="minorHAnsi" w:eastAsiaTheme="minorEastAsia" w:hAnsiTheme="minorHAnsi"/>
                <w:bCs/>
                <w:szCs w:val="20"/>
              </w:rPr>
              <w:t xml:space="preserve"> or </w:t>
            </w:r>
            <w:r w:rsidR="00CC0A84">
              <w:rPr>
                <w:rFonts w:asciiTheme="minorHAnsi" w:eastAsiaTheme="minorEastAsia" w:hAnsiTheme="minorHAnsi"/>
                <w:bCs/>
                <w:szCs w:val="20"/>
              </w:rPr>
              <w:t>basematerials</w:t>
            </w:r>
            <w:r>
              <w:rPr>
                <w:rFonts w:asciiTheme="minorHAnsi" w:eastAsiaTheme="minorEastAsia" w:hAnsiTheme="minorHAnsi"/>
                <w:bCs/>
                <w:szCs w:val="20"/>
              </w:rPr>
              <w:t xml:space="preserve"> defined, and specify a pid and pindex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0A635E"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0A635E"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0A635E"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Confirm printer will generate an error if a required extension is listed in the requiredextensions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multiproperties defined in </w:t>
      </w:r>
      <w:r w:rsidR="005A3C20" w:rsidRPr="00A55754">
        <w:rPr>
          <w:i/>
        </w:rPr>
        <w:t>Appendix B</w:t>
      </w:r>
      <w:r w:rsidRPr="00A55754">
        <w:rPr>
          <w:i/>
        </w:rPr>
        <w:t xml:space="preserve">. </w:t>
      </w:r>
      <w:r w:rsidR="009422CA">
        <w:rPr>
          <w:i/>
        </w:rPr>
        <w:t xml:space="preserve">To the extent that </w:t>
      </w:r>
      <w:r w:rsidR="008F0C03">
        <w:rPr>
          <w:i/>
        </w:rPr>
        <w:t>specific colorgroups</w:t>
      </w:r>
      <w:r w:rsidR="009422CA">
        <w:rPr>
          <w:i/>
        </w:rPr>
        <w:t xml:space="preserve">, textures, gradients, or multiproperties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pid and </w:t>
            </w:r>
            <w:r w:rsidRPr="00DC3DB0">
              <w:rPr>
                <w:rFonts w:asciiTheme="minorHAnsi" w:hAnsiTheme="minorHAnsi"/>
                <w:szCs w:val="20"/>
              </w:rPr>
              <w:t xml:space="preserve">pindex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00263F8C" w:rsidRPr="00DC3DB0">
              <w:rPr>
                <w:rFonts w:asciiTheme="minorHAnsi" w:eastAsiaTheme="minorEastAsia" w:hAnsiTheme="minorHAnsi"/>
                <w:bCs/>
                <w:szCs w:val="20"/>
              </w:rPr>
              <w:t>Multiproperties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ject color. Apply colorgroup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colorgroup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r w:rsidRPr="00DC3DB0">
              <w:rPr>
                <w:rFonts w:asciiTheme="minorHAnsi" w:eastAsiaTheme="minorEastAsia" w:hAnsiTheme="minorHAnsi"/>
                <w:bCs/>
                <w:szCs w:val="20"/>
              </w:rPr>
              <w:t>Colorgroup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pindex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Multipropertes as a default color where tex2coord pointed to by pindex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tilestyle of “none” </w:t>
            </w:r>
            <w:r w:rsidR="00D634E8" w:rsidRPr="007A0441">
              <w:rPr>
                <w:rFonts w:asciiTheme="minorHAnsi" w:eastAsiaTheme="minorEastAsia" w:hAnsiTheme="minorHAnsi"/>
                <w:bCs/>
                <w:szCs w:val="20"/>
              </w:rPr>
              <w:t xml:space="preserve">as a default color where tex2coord pointed to by pindex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0A635E"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0A635E"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Demonstrate that the printer ignores both basematerials and compositematerials</w:t>
            </w:r>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981922">
              <w:rPr>
                <w:rFonts w:asciiTheme="minorHAnsi" w:eastAsiaTheme="minorEastAsia" w:hAnsiTheme="minorHAnsi"/>
                <w:bCs/>
                <w:szCs w:val="20"/>
              </w:rPr>
              <w:t xml:space="preserve"> as object default. Also map colorgroup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colorgroup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compositematerial</w:t>
            </w:r>
            <w:r w:rsidR="00B041D0">
              <w:rPr>
                <w:rFonts w:asciiTheme="minorHAnsi" w:eastAsiaTheme="minorEastAsia" w:hAnsiTheme="minorHAnsi"/>
                <w:bCs/>
                <w:szCs w:val="20"/>
              </w:rPr>
              <w:t>s</w:t>
            </w:r>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posite material as multiproperties pids component. Map multiproperties</w:t>
            </w:r>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basematerial</w:t>
            </w:r>
            <w:r w:rsidR="00B041D0">
              <w:rPr>
                <w:rFonts w:asciiTheme="minorHAnsi" w:eastAsiaTheme="minorEastAsia" w:hAnsiTheme="minorHAnsi"/>
                <w:bCs/>
                <w:szCs w:val="20"/>
              </w:rPr>
              <w:t>s as multiproperties pids component. Map multiproperties</w:t>
            </w:r>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se 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 as multiproperties</w:t>
            </w:r>
            <w:r w:rsidRPr="00CC47CA">
              <w:rPr>
                <w:rFonts w:asciiTheme="minorHAnsi" w:eastAsiaTheme="minorEastAsia" w:hAnsiTheme="minorHAnsi"/>
                <w:bCs/>
                <w:szCs w:val="20"/>
              </w:rPr>
              <w:t xml:space="preserve"> </w:t>
            </w:r>
            <w:r w:rsidR="00B041D0">
              <w:rPr>
                <w:rFonts w:asciiTheme="minorHAnsi" w:eastAsiaTheme="minorEastAsia" w:hAnsiTheme="minorHAnsi"/>
                <w:bCs/>
                <w:szCs w:val="20"/>
              </w:rPr>
              <w:t>pids component. Map multiproperties</w:t>
            </w:r>
            <w:r w:rsidRPr="00CC47CA">
              <w:rPr>
                <w:rFonts w:asciiTheme="minorHAnsi" w:eastAsiaTheme="minorEastAsia" w:hAnsiTheme="minorHAnsi"/>
                <w:bCs/>
                <w:szCs w:val="20"/>
              </w:rPr>
              <w:t xml:space="preserve"> as triangle PID/P1 with colorgroup as o</w:t>
            </w:r>
            <w:r w:rsidR="00B041D0">
              <w:rPr>
                <w:rFonts w:asciiTheme="minorHAnsi" w:eastAsiaTheme="minorEastAsia" w:hAnsiTheme="minorHAnsi"/>
                <w:bCs/>
                <w:szCs w:val="20"/>
              </w:rPr>
              <w:t>bject default. The multiproperties</w:t>
            </w:r>
            <w:r w:rsidRPr="00CC47CA">
              <w:rPr>
                <w:rFonts w:asciiTheme="minorHAnsi" w:eastAsiaTheme="minorEastAsia" w:hAnsiTheme="minorHAnsi"/>
                <w:bCs/>
                <w:szCs w:val="20"/>
              </w:rPr>
              <w:t xml:space="preserve"> should also include a colorgroup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colorgroup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Use a colorgroup color with transparent alpha values to demonstrate the first layer of multiproperties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Use a texture with transparent alpha values to demonstrate the first layer of multiproperties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r w:rsidR="00A22760" w:rsidRPr="003F5722">
              <w:rPr>
                <w:rFonts w:asciiTheme="minorHAnsi" w:eastAsiaTheme="minorEastAsia" w:hAnsiTheme="minorHAnsi"/>
                <w:bCs/>
                <w:szCs w:val="20"/>
              </w:rPr>
              <w:t>multiproperties</w:t>
            </w:r>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m</w:t>
            </w:r>
            <w:r w:rsidR="00A22760" w:rsidRPr="003F5722">
              <w:rPr>
                <w:rFonts w:asciiTheme="minorHAnsi" w:eastAsiaTheme="minorEastAsia" w:hAnsiTheme="minorHAnsi"/>
                <w:bCs/>
                <w:szCs w:val="20"/>
              </w:rPr>
              <w:t>erged together.</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Use a texture that uses tilestyle of “none” with uv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multiproperties with the first layer as basematerials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r w:rsidR="00392833">
        <w:t>Pindices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pindices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multiproperties have a pindices list that is one values shorter than the pids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pindices value. For this test case have the omitted pids be colorgroup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n multiproperties have a pindic</w:t>
            </w:r>
            <w:r w:rsidRPr="00224095">
              <w:rPr>
                <w:rFonts w:asciiTheme="minorHAnsi" w:eastAsiaTheme="minorEastAsia" w:hAnsiTheme="minorHAnsi"/>
                <w:bCs/>
                <w:szCs w:val="20"/>
              </w:rPr>
              <w:t xml:space="preserve">es list that is one value shorter than the pids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pindices value. For this test case have the omitted pids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multiproperties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pindices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greater that the number of pids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0A635E"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Define and utilize multiple colorgroup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each colorgroup</w:t>
            </w:r>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pid attribute. This will result in the default object pid and </w:t>
            </w:r>
            <w:r>
              <w:rPr>
                <w:rFonts w:asciiTheme="minorHAnsi" w:eastAsiaTheme="minorEastAsia" w:hAnsiTheme="minorHAnsi"/>
                <w:szCs w:val="20"/>
              </w:rPr>
              <w:t>p</w:t>
            </w:r>
            <w:r w:rsidRPr="00CF1E50">
              <w:rPr>
                <w:rFonts w:asciiTheme="minorHAnsi" w:eastAsiaTheme="minorEastAsia" w:hAnsiTheme="minorHAnsi"/>
                <w:szCs w:val="20"/>
              </w:rPr>
              <w:t xml:space="preserve">index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pid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 xml:space="preserve">multiproperties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On the same object use one each of the following: Colorgroup, texture, and multiproperties</w:t>
            </w:r>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1,000 colorgroups</w:t>
            </w:r>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Paint one object with each of the defined colorgroups.</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multiproperties</w:t>
            </w:r>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pids values</w:t>
            </w:r>
            <w:r w:rsidR="00F15FBB">
              <w:rPr>
                <w:rFonts w:asciiTheme="minorHAnsi" w:eastAsiaTheme="minorEastAsia" w:hAnsiTheme="minorHAnsi"/>
                <w:bCs/>
                <w:szCs w:val="20"/>
              </w:rPr>
              <w:t>. Paint one object with each of the multiproperties</w:t>
            </w:r>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in one multiproperties</w:t>
            </w:r>
            <w:r w:rsidR="00E33B38">
              <w:rPr>
                <w:rFonts w:asciiTheme="minorHAnsi" w:eastAsiaTheme="minorEastAsia" w:hAnsiTheme="minorHAnsi"/>
                <w:bCs/>
                <w:szCs w:val="20"/>
              </w:rPr>
              <w:t xml:space="preserve"> with two pids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multiproperties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multiproperties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r w:rsidRPr="001E6949">
              <w:rPr>
                <w:rFonts w:asciiTheme="minorHAnsi" w:eastAsiaTheme="minorEastAsia" w:hAnsiTheme="minorHAnsi"/>
                <w:bCs/>
                <w:szCs w:val="20"/>
              </w:rPr>
              <w:t>pids and pind</w:t>
            </w:r>
            <w:r w:rsidR="001E6949" w:rsidRPr="001E6949">
              <w:rPr>
                <w:rFonts w:asciiTheme="minorHAnsi" w:eastAsiaTheme="minorEastAsia" w:hAnsiTheme="minorHAnsi"/>
                <w:bCs/>
                <w:szCs w:val="20"/>
              </w:rPr>
              <w:t>ices</w:t>
            </w:r>
            <w:r w:rsidR="00F15FBB">
              <w:rPr>
                <w:rFonts w:asciiTheme="minorHAnsi" w:eastAsiaTheme="minorEastAsia" w:hAnsiTheme="minorHAnsi"/>
                <w:bCs/>
                <w:szCs w:val="20"/>
              </w:rPr>
              <w:t>. The same texture pids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04 - oak.png - M11_Ventilated Build Platform_low</w:t>
            </w:r>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Demonstrate that colorgroup, texture2group, and multiproperties can be interleaved in resources as long as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 </w:t>
            </w:r>
            <w:r w:rsidR="005B2DB8" w:rsidRPr="005B2DB8">
              <w:rPr>
                <w:rFonts w:asciiTheme="minorHAnsi" w:eastAsia="Calibri" w:hAnsiTheme="minorHAnsi" w:cs="Calibri"/>
                <w:szCs w:val="20"/>
              </w:rPr>
              <w:t>colorgroup, texture2d, texture2dgroup, multiproperties, texture2d, colorgroup, texture2dgroup, multiproperties,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Define one colorgroup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Define two colorgroups, each with 10 colors. Interleave use of colors from the two different colorgroups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Define one colorgroup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colorgroups,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colorgroups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Demonstrate iterating through values for the color attribute of colorgroup</w:t>
            </w:r>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F) as part of a multiproperties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Use a gradient as the 2nd layer in a multiproperties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multiproperties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multipropert</w:t>
            </w:r>
            <w:r w:rsidR="001D78B5">
              <w:rPr>
                <w:rFonts w:asciiTheme="minorHAnsi" w:hAnsiTheme="minorHAnsi"/>
                <w:szCs w:val="20"/>
              </w:rPr>
              <w:t>ie</w:t>
            </w:r>
            <w:r w:rsidRPr="00CF5648">
              <w:rPr>
                <w:rFonts w:asciiTheme="minorHAnsi" w:hAnsiTheme="minorHAnsi"/>
                <w:szCs w:val="20"/>
              </w:rPr>
              <w:t>s</w:t>
            </w:r>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brmarble</w:t>
            </w:r>
            <w:r>
              <w:rPr>
                <w:rFonts w:asciiTheme="minorHAnsi" w:hAnsiTheme="minorHAnsi"/>
                <w:szCs w:val="20"/>
              </w:rPr>
              <w:t>_A</w:t>
            </w:r>
            <w:r w:rsidRPr="00CF5648">
              <w:rPr>
                <w:rFonts w:asciiTheme="minorHAnsi" w:hAnsiTheme="minorHAnsi"/>
                <w:szCs w:val="20"/>
              </w:rPr>
              <w:t xml:space="preserve"> and droplets</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grmarble</w:t>
            </w:r>
            <w:r>
              <w:rPr>
                <w:rFonts w:asciiTheme="minorHAnsi" w:hAnsiTheme="minorHAnsi"/>
                <w:szCs w:val="20"/>
              </w:rPr>
              <w:t>_A</w:t>
            </w:r>
            <w:r w:rsidRPr="00CF5648">
              <w:rPr>
                <w:rFonts w:asciiTheme="minorHAnsi" w:hAnsiTheme="minorHAnsi"/>
                <w:szCs w:val="20"/>
              </w:rPr>
              <w:t xml:space="preserve"> and oak</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pitissue</w:t>
            </w:r>
            <w:r>
              <w:rPr>
                <w:rFonts w:asciiTheme="minorHAnsi" w:hAnsiTheme="minorHAnsi"/>
                <w:szCs w:val="20"/>
              </w:rPr>
              <w:t>_A</w:t>
            </w:r>
            <w:r w:rsidRPr="00CF5648">
              <w:rPr>
                <w:rFonts w:asciiTheme="minorHAnsi" w:hAnsiTheme="minorHAnsi"/>
                <w:szCs w:val="20"/>
              </w:rPr>
              <w:t xml:space="preserve"> and purmesh</w:t>
            </w:r>
            <w:r>
              <w:rPr>
                <w:rFonts w:asciiTheme="minorHAnsi" w:hAnsiTheme="minorHAnsi"/>
                <w:szCs w:val="20"/>
              </w:rPr>
              <w:t>_A</w:t>
            </w:r>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multiproperties</w:t>
            </w:r>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r w:rsidRPr="00772EB7">
              <w:rPr>
                <w:rFonts w:asciiTheme="minorHAnsi" w:eastAsiaTheme="minorEastAsia" w:hAnsiTheme="minorHAnsi"/>
                <w:bCs/>
                <w:szCs w:val="20"/>
              </w:rPr>
              <w:t>Multiproperties with second layer with tilestyle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png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jpg and png</w:t>
            </w:r>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multiproperties, then paint at least 1 triangle on the same object with each </w:t>
            </w:r>
            <w:r w:rsidR="00EB7486">
              <w:rPr>
                <w:rFonts w:asciiTheme="minorHAnsi" w:eastAsiaTheme="minorEastAsia" w:hAnsiTheme="minorHAnsi"/>
                <w:bCs/>
                <w:szCs w:val="20"/>
              </w:rPr>
              <w:t>multiproperties</w:t>
            </w:r>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Demonstrate each of the allowable basic png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png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r w:rsidRPr="006951C4">
              <w:rPr>
                <w:rFonts w:asciiTheme="minorHAnsi" w:eastAsiaTheme="minorEastAsia" w:hAnsiTheme="minorHAnsi"/>
                <w:bCs/>
                <w:szCs w:val="20"/>
              </w:rPr>
              <w:t>multiproperties</w:t>
            </w:r>
            <w:r w:rsidR="00EB7486" w:rsidRPr="006951C4">
              <w:rPr>
                <w:rFonts w:asciiTheme="minorHAnsi" w:eastAsiaTheme="minorEastAsia" w:hAnsiTheme="minorHAnsi"/>
                <w:bCs/>
                <w:szCs w:val="20"/>
              </w:rPr>
              <w:t xml:space="preserve"> such that the alpha behavior of the </w:t>
            </w:r>
            <w:r w:rsidR="001D2E99">
              <w:rPr>
                <w:rFonts w:asciiTheme="minorHAnsi" w:eastAsiaTheme="minorEastAsia" w:hAnsiTheme="minorHAnsi"/>
                <w:bCs/>
                <w:szCs w:val="20"/>
              </w:rPr>
              <w:t xml:space="preserve">png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r w:rsidR="00715812" w:rsidRPr="00715812">
              <w:rPr>
                <w:rFonts w:asciiTheme="minorHAnsi" w:eastAsiaTheme="minorEastAsia" w:hAnsiTheme="minorHAnsi"/>
                <w:bCs/>
                <w:szCs w:val="20"/>
              </w:rPr>
              <w:t xml:space="preserve">png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r w:rsidR="001D2E99">
        <w:t>Multiproperties</w:t>
      </w:r>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arious combinations of colorgroup and texture as part of multiproperties</w:t>
            </w:r>
            <w:r>
              <w:rPr>
                <w:rFonts w:asciiTheme="minorHAnsi" w:hAnsiTheme="minorHAnsi"/>
                <w:szCs w:val="20"/>
              </w:rPr>
              <w:t>. This test cases references a standard set of multiproperties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r w:rsidR="001D2E99" w:rsidRPr="001D2E99">
              <w:rPr>
                <w:rFonts w:asciiTheme="minorHAnsi" w:eastAsiaTheme="minorEastAsia" w:hAnsiTheme="minorHAnsi"/>
                <w:bCs/>
                <w:szCs w:val="20"/>
              </w:rPr>
              <w:t>Multiproperties with only one property</w:t>
            </w:r>
            <w:r>
              <w:rPr>
                <w:rFonts w:asciiTheme="minorHAnsi" w:eastAsiaTheme="minorEastAsia" w:hAnsiTheme="minorHAnsi"/>
                <w:bCs/>
                <w:szCs w:val="20"/>
              </w:rPr>
              <w:t xml:space="preserve"> defined in pids</w:t>
            </w:r>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pids/pindex reference in multiproperties</w:t>
            </w:r>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multiproperties</w:t>
            </w:r>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multiproperties</w:t>
            </w:r>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tilestyleu and </w:t>
            </w:r>
            <w:r>
              <w:rPr>
                <w:rFonts w:asciiTheme="minorHAnsi" w:eastAsiaTheme="minorEastAsia" w:hAnsiTheme="minorHAnsi"/>
                <w:bCs/>
                <w:szCs w:val="20"/>
              </w:rPr>
              <w:t>tilestyle</w:t>
            </w:r>
            <w:r w:rsidRPr="00F227DA">
              <w:rPr>
                <w:rFonts w:asciiTheme="minorHAnsi" w:eastAsiaTheme="minorEastAsia" w:hAnsiTheme="minorHAnsi"/>
                <w:bCs/>
                <w:szCs w:val="20"/>
              </w:rPr>
              <w:t xml:space="preserve">v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tilestyleu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tilestylev attribute using a non-default value for tilestyleu</w:t>
            </w:r>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tilestyle</w:t>
            </w:r>
            <w:r>
              <w:rPr>
                <w:rFonts w:asciiTheme="minorHAnsi" w:eastAsiaTheme="minorEastAsia" w:hAnsiTheme="minorHAnsi"/>
                <w:bCs/>
                <w:szCs w:val="20"/>
              </w:rPr>
              <w:t>v</w:t>
            </w:r>
            <w:r w:rsidRPr="00F227DA">
              <w:rPr>
                <w:rFonts w:asciiTheme="minorHAnsi" w:eastAsiaTheme="minorEastAsia" w:hAnsiTheme="minorHAnsi"/>
                <w:bCs/>
                <w:szCs w:val="20"/>
              </w:rPr>
              <w:t xml:space="preserve"> attribute without the box or tilestyle</w:t>
            </w:r>
            <w:r>
              <w:rPr>
                <w:rFonts w:asciiTheme="minorHAnsi" w:eastAsiaTheme="minorEastAsia" w:hAnsiTheme="minorHAnsi"/>
                <w:bCs/>
                <w:szCs w:val="20"/>
              </w:rPr>
              <w:t>u</w:t>
            </w:r>
            <w:r w:rsidRPr="00F227DA">
              <w:rPr>
                <w:rFonts w:asciiTheme="minorHAnsi" w:eastAsiaTheme="minorEastAsia" w:hAnsiTheme="minorHAnsi"/>
                <w:bCs/>
                <w:szCs w:val="20"/>
              </w:rPr>
              <w:t xml:space="preserve"> attribute using a non-default value for tilestyle</w:t>
            </w:r>
            <w:r>
              <w:rPr>
                <w:rFonts w:asciiTheme="minorHAnsi" w:eastAsiaTheme="minorEastAsia" w:hAnsiTheme="minorHAnsi"/>
                <w:bCs/>
                <w:szCs w:val="20"/>
              </w:rPr>
              <w:t>v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v=mirror</w:t>
            </w:r>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v=clamp</w:t>
            </w:r>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v=mirror</w:t>
            </w:r>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v=wrap</w:t>
            </w:r>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u=clamp v=wrap</w:t>
            </w:r>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u=wrap v=clamp</w:t>
            </w:r>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r w:rsidR="002C2157" w:rsidRPr="004B6742">
              <w:rPr>
                <w:rFonts w:asciiTheme="minorHAnsi" w:eastAsiaTheme="minorEastAsia" w:hAnsiTheme="minorHAnsi"/>
                <w:bCs/>
                <w:szCs w:val="20"/>
                <w:lang w:val="es-ES_tradnl"/>
              </w:rPr>
              <w:t xml:space="preserve">Texture: </w:t>
            </w:r>
            <w:r w:rsidRPr="004B6742">
              <w:rPr>
                <w:rFonts w:asciiTheme="minorHAnsi" w:eastAsiaTheme="minorEastAsia" w:hAnsiTheme="minorHAnsi"/>
                <w:bCs/>
                <w:szCs w:val="20"/>
                <w:lang w:val="es-ES_tradnl"/>
              </w:rPr>
              <w:t>u=mirror v=clamp</w:t>
            </w:r>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r w:rsidR="00956D42">
              <w:rPr>
                <w:rFonts w:asciiTheme="minorHAnsi" w:eastAsiaTheme="minorEastAsia" w:hAnsiTheme="minorHAnsi"/>
                <w:bCs/>
                <w:szCs w:val="20"/>
              </w:rPr>
              <w:t xml:space="preserve">tilestyle.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tilestyle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Note: Demonstrate various combination of a tilestyle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u=none v=none</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r w:rsidR="00FE6120">
              <w:rPr>
                <w:rFonts w:asciiTheme="minorHAnsi" w:eastAsiaTheme="minorEastAsia" w:hAnsiTheme="minorHAnsi"/>
                <w:bCs/>
                <w:szCs w:val="20"/>
              </w:rPr>
              <w:t>basematerials</w:t>
            </w:r>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uv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29</w:t>
            </w:r>
            <w:r w:rsidRPr="000A53BF">
              <w:rPr>
                <w:rFonts w:asciiTheme="minorHAnsi" w:eastAsiaTheme="minorEastAsia" w:hAnsiTheme="minorHAnsi"/>
                <w:bCs/>
                <w:szCs w:val="20"/>
              </w:rPr>
              <w:t xml:space="preserve"> - Texture: u=none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u=none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Tilestyle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maintained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uv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tilestyle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tilestyle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uv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tilestyle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tilestyle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tilestyle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0A635E"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r w:rsidRPr="00DF6504">
              <w:rPr>
                <w:rFonts w:asciiTheme="minorHAnsi" w:hAnsiTheme="minorHAnsi"/>
                <w:szCs w:val="20"/>
              </w:rPr>
              <w:t>Colorgroups, textures, and multiproperties</w:t>
            </w:r>
            <w:r>
              <w:rPr>
                <w:rFonts w:asciiTheme="minorHAnsi" w:hAnsiTheme="minorHAnsi"/>
                <w:szCs w:val="20"/>
              </w:rPr>
              <w:t xml:space="preserve">can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utilize a solid color from colorgroups, a gradient from colorgroups, a texture, and multiproperties that uses both colorgroup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tilestyle combinations of wrap, mirror, clamp, and none on various sides of a single cube that whose object is in a non root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Use multiple tab</w:t>
            </w:r>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pids</w:t>
            </w:r>
            <w:r w:rsidR="007F60F4">
              <w:rPr>
                <w:rFonts w:asciiTheme="minorHAnsi" w:eastAsiaTheme="minorEastAsia" w:hAnsiTheme="minorHAnsi"/>
                <w:bCs/>
                <w:szCs w:val="20"/>
              </w:rPr>
              <w:t xml:space="preserve"> and pindices.</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0A635E"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colorgroup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colorgroup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CG = Colorgroup</w:t>
            </w:r>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MP = Multiproperties</w:t>
            </w:r>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uv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uv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uv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NO = None (presumes tex2coord uv &gt; 1)</w:t>
            </w:r>
            <w:r w:rsidR="00C038E0" w:rsidRPr="00B142E0">
              <w:rPr>
                <w:rFonts w:asciiTheme="minorHAnsi" w:eastAsiaTheme="minorEastAsia" w:hAnsiTheme="minorHAnsi"/>
                <w:bCs/>
                <w:szCs w:val="20"/>
              </w:rPr>
              <w:t xml:space="preserve"> – One or both </w:t>
            </w:r>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TX_TR_NO</w:t>
            </w:r>
            <w:r w:rsidR="0079053F" w:rsidRPr="004461AF">
              <w:rPr>
                <w:rFonts w:asciiTheme="minorHAnsi" w:hAnsiTheme="minorHAnsi" w:cstheme="minorHAnsi"/>
                <w:szCs w:val="20"/>
                <w:lang w:val="es-ES_tradnl"/>
              </w:rPr>
              <w:t>(</w:t>
            </w:r>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r>
              <w:rPr>
                <w:rFonts w:asciiTheme="minorHAnsi" w:hAnsiTheme="minorHAnsi" w:cstheme="minorHAnsi"/>
                <w:szCs w:val="20"/>
              </w:rPr>
              <w:t>b</w:t>
            </w:r>
            <w:r w:rsidR="003A500D" w:rsidRPr="003F5722">
              <w:rPr>
                <w:rFonts w:asciiTheme="minorHAnsi" w:hAnsiTheme="minorHAnsi" w:cstheme="minorHAnsi"/>
                <w:szCs w:val="20"/>
              </w:rPr>
              <w:t>asematerials</w:t>
            </w:r>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r>
              <w:rPr>
                <w:rFonts w:asciiTheme="minorHAnsi" w:hAnsiTheme="minorHAnsi" w:cstheme="minorHAnsi"/>
                <w:szCs w:val="20"/>
              </w:rPr>
              <w:t>b</w:t>
            </w:r>
            <w:r w:rsidR="00CC0A84">
              <w:rPr>
                <w:rFonts w:asciiTheme="minorHAnsi" w:hAnsiTheme="minorHAnsi" w:cstheme="minorHAnsi"/>
                <w:szCs w:val="20"/>
              </w:rPr>
              <w:t>asematerials</w:t>
            </w:r>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r>
              <w:rPr>
                <w:rFonts w:asciiTheme="minorHAnsi" w:hAnsiTheme="minorHAnsi" w:cstheme="minorHAnsi"/>
                <w:szCs w:val="20"/>
              </w:rPr>
              <w:t>basematerials</w:t>
            </w:r>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0A635E"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TextureGroup</w:t>
            </w:r>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nfigurations using png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pbspeculardisplayproperties</w:t>
            </w:r>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colorGroup displaypropertyid mapped to pbmetallicdisplayproperties</w:t>
            </w:r>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pbmetallictexturedisplayproperties</w:t>
            </w:r>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texture2dgroup displaypropertyid mapped to pbspeculartexturedisplayproperties</w:t>
            </w:r>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basematerials displaypropertyid mapped to translucentdisplayproperties</w:t>
            </w:r>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r w:rsidRPr="00B95EDB">
              <w:rPr>
                <w:rFonts w:asciiTheme="minorHAnsi" w:eastAsiaTheme="minorEastAsia" w:hAnsiTheme="minorHAnsi"/>
                <w:bCs/>
                <w:szCs w:val="20"/>
              </w:rPr>
              <w:t>basematerials displaypropertyid mapped to translucentdisplayproperties</w:t>
            </w:r>
            <w:r>
              <w:rPr>
                <w:rFonts w:asciiTheme="minorHAnsi" w:eastAsiaTheme="minorEastAsia" w:hAnsiTheme="minorHAnsi"/>
                <w:bCs/>
                <w:szCs w:val="20"/>
              </w:rPr>
              <w:t xml:space="preserve"> with multiproperties “stamp” over transparacy.</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Exercise blendmethods in a variety of permutations of colorgroup, texture, any tylestyle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r w:rsidRPr="005E16F3">
              <w:rPr>
                <w:rFonts w:asciiTheme="minorHAnsi" w:hAnsiTheme="minorHAnsi" w:cstheme="minorHAnsi"/>
                <w:szCs w:val="20"/>
              </w:rPr>
              <w:t>basematerials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r w:rsidRPr="005E16F3">
              <w:rPr>
                <w:rFonts w:asciiTheme="minorHAnsi" w:hAnsiTheme="minorHAnsi" w:cstheme="minorHAnsi"/>
                <w:szCs w:val="20"/>
              </w:rPr>
              <w:t>basematerials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0A635E"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colorgroup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mult</w:t>
            </w:r>
            <w:r w:rsidR="00B142E0">
              <w:rPr>
                <w:rFonts w:asciiTheme="minorHAnsi" w:hAnsiTheme="minorHAnsi"/>
                <w:szCs w:val="20"/>
              </w:rPr>
              <w:t>iproperties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0A635E"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r w:rsidR="00427C3B">
        <w:t>Multipro</w:t>
      </w:r>
      <w:r w:rsidR="005D4A6F">
        <w:t>p</w:t>
      </w:r>
      <w:r w:rsidR="00427C3B">
        <w:t xml:space="preserve">erties </w:t>
      </w:r>
      <w:r w:rsidR="005D4A6F">
        <w:t xml:space="preserve">pids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Verify that the printer rejects multiple colorgroup references multiproperties and ignores the use of another multiproperties as part of a multiproperties pids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Include two colorgroup references in multiproperties pids</w:t>
            </w:r>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Include references to another multiproperties group in multiproperties pids</w:t>
            </w:r>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r w:rsidR="00DF1FBF" w:rsidRPr="00E7471F">
              <w:rPr>
                <w:rFonts w:asciiTheme="minorHAnsi" w:eastAsiaTheme="minorEastAsia" w:hAnsiTheme="minorHAnsi"/>
                <w:bCs/>
                <w:szCs w:val="20"/>
              </w:rPr>
              <w:t>basematerials as layer 2 of multiproperties</w:t>
            </w:r>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03 – Basematerials as bot layer 1 and 2 of multiproperies</w:t>
            </w:r>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 xml:space="preserve">.rels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 xml:space="preserve">in .rels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0A635E"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r w:rsidRPr="00C4446E">
              <w:rPr>
                <w:rFonts w:asciiTheme="minorHAnsi" w:eastAsiaTheme="minorEastAsia" w:hAnsiTheme="minorHAnsi"/>
                <w:bCs/>
                <w:szCs w:val="20"/>
              </w:rPr>
              <w:t>Multiproperties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r w:rsidRPr="00C4446E">
              <w:rPr>
                <w:rFonts w:asciiTheme="minorHAnsi" w:eastAsiaTheme="minorEastAsia" w:hAnsiTheme="minorHAnsi"/>
                <w:bCs/>
                <w:szCs w:val="20"/>
              </w:rPr>
              <w:t>Multiproperties in resources before referenced colorgroup</w:t>
            </w:r>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resources element:</w:t>
            </w:r>
            <w:r w:rsidR="005B2DB8">
              <w:rPr>
                <w:rFonts w:asciiTheme="minorHAnsi" w:eastAsiaTheme="minorEastAsia" w:hAnsiTheme="minorHAnsi"/>
                <w:bCs/>
                <w:szCs w:val="20"/>
              </w:rPr>
              <w:t xml:space="preserve"> </w:t>
            </w:r>
            <w:r w:rsidR="005B2DB8" w:rsidRPr="005B2DB8">
              <w:rPr>
                <w:rFonts w:asciiTheme="minorHAnsi" w:eastAsiaTheme="minorEastAsia" w:hAnsiTheme="minorHAnsi"/>
                <w:bCs/>
                <w:szCs w:val="20"/>
              </w:rPr>
              <w:t>colorgroup, texture2d, texture2dgroup, multiproperties, object (This is invalid), texture2d, colorgroup, texture2dgroup, multiproperties,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r w:rsidR="00B546E7">
              <w:rPr>
                <w:rFonts w:asciiTheme="minorHAnsi" w:eastAsia="Calibri" w:hAnsiTheme="minorHAnsi" w:cs="Calibri"/>
                <w:szCs w:val="20"/>
              </w:rPr>
              <w:t>colorgroup</w:t>
            </w:r>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mu</w:t>
            </w:r>
            <w:r w:rsidR="00653309">
              <w:rPr>
                <w:rFonts w:asciiTheme="minorHAnsi" w:eastAsiaTheme="minorEastAsia" w:hAnsiTheme="minorHAnsi"/>
                <w:bCs/>
                <w:szCs w:val="20"/>
              </w:rPr>
              <w:t>ltiproperties pids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(textid)</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index to color in multiproperties(pindices)</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r w:rsidRPr="007B24BE">
              <w:rPr>
                <w:rFonts w:asciiTheme="minorHAnsi" w:eastAsiaTheme="minorEastAsia" w:hAnsiTheme="minorHAnsi"/>
                <w:bCs/>
                <w:szCs w:val="20"/>
              </w:rPr>
              <w:t>multiproperties</w:t>
            </w:r>
            <w:r w:rsidR="00AC3074" w:rsidRPr="007B24BE">
              <w:rPr>
                <w:rFonts w:asciiTheme="minorHAnsi" w:eastAsiaTheme="minorEastAsia" w:hAnsiTheme="minorHAnsi"/>
                <w:bCs/>
                <w:szCs w:val="20"/>
              </w:rPr>
              <w:t xml:space="preserve"> (pindices)</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index to a colorgroup</w:t>
            </w:r>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r w:rsidRPr="007B24BE">
              <w:rPr>
                <w:rFonts w:asciiTheme="minorHAnsi" w:eastAsiaTheme="minorEastAsia" w:hAnsiTheme="minorHAnsi"/>
                <w:bCs/>
                <w:szCs w:val="20"/>
              </w:rPr>
              <w:t>multiproperties</w:t>
            </w:r>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colorgroup</w:t>
            </w:r>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object pindex index to multiproperties</w:t>
            </w:r>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pi</w:t>
            </w:r>
            <w:r w:rsidRPr="007B24BE">
              <w:rPr>
                <w:rFonts w:asciiTheme="minorHAnsi" w:eastAsiaTheme="minorEastAsia" w:hAnsiTheme="minorHAnsi"/>
                <w:bCs/>
                <w:szCs w:val="20"/>
              </w:rPr>
              <w:t>d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Misc Path and ContentType</w:t>
      </w:r>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 attribute value (other than image/jpeg or image/png</w:t>
            </w:r>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 attribute value (other than image/jpeg or image/png</w:t>
            </w:r>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t xml:space="preserve">Positive </w:t>
      </w:r>
      <w:r w:rsidR="002C4BC7">
        <w:t>Production Extension Test Cases</w:t>
      </w:r>
      <w:bookmarkEnd w:id="24"/>
      <w:r w:rsidR="00B928BB">
        <w:t xml:space="preserve"> </w:t>
      </w:r>
    </w:p>
    <w:p w14:paraId="5FCF65BC" w14:textId="77777777" w:rsidR="00EA12CA" w:rsidRDefault="00EA12CA" w:rsidP="00EA12CA">
      <w:r>
        <w:t>The table below maps the possible permutations of parts and XML objects required to traverse from the StartPart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w/o slicestackid Attr</w:t>
            </w:r>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w/o slicestackid Attr</w:t>
            </w:r>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with slicestackid Attr</w:t>
            </w:r>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with slicestackid Attr</w:t>
            </w:r>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slicestackid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with slicestackid</w:t>
            </w:r>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slicestackid</w:t>
            </w:r>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(slicestackid + slicepath)</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Construct sliced 3MF test files that iterate through the possible mapping relationships between Build Items, Objects, Components, and Slice Stacks. This will require slicing a number of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0A635E"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r w:rsidR="001B3DF7">
        <w:t>StartPart</w:t>
      </w:r>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0A635E"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a number of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Create a 3MF file with a slicestack that contains two Sliceref slicepath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slicestack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0A635E"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A test case that use 3 different mesh objects defined in separate parts to build 30 objects, 10 of each via build item element on the build platform. Objects should be positioned both adjacent in XY space, and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0A635E"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is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Printing and slicing processes – Will only render/slice a fullres image. If no fullres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Viewing and editing processes – Will render any modelresolution,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"fullres" version, for example, for packing purposes</w:t>
      </w:r>
      <w:r w:rsidRPr="008A4CB4">
        <w:rPr>
          <w:rFonts w:asciiTheme="minorHAnsi" w:hAnsiTheme="minorHAnsi" w:cstheme="minorHAnsi"/>
          <w:color w:val="24292F"/>
          <w:szCs w:val="20"/>
          <w:shd w:val="clear" w:color="auto" w:fill="FFFFFF"/>
        </w:rPr>
        <w:t>.” is not specifically tested as part of this test suite, although all obfuscated images used in the test suite will enclose any fullres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meshresoluition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modelresolution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8) Testing of an alternative selection where the consumer does not support a required extension is performed in non-secure test case P_XPX_0722_02 by declaring a non-existent namespace extension and then mapping that namespaces prefix into the model element’s requiredextensions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fullres</w:t>
            </w:r>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lowres</w:t>
            </w:r>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alternatives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alternatives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alternatives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fullres</w:t>
            </w:r>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lowres</w:t>
            </w:r>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fullres</w:t>
            </w:r>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fullres</w:t>
            </w:r>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lowres</w:t>
            </w:r>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t>P_</w:t>
      </w:r>
      <w:r w:rsidR="00734676">
        <w:t>XPX</w:t>
      </w:r>
      <w:r w:rsidRPr="00734676">
        <w:t>_07</w:t>
      </w:r>
      <w:r w:rsidR="00734676">
        <w:t>20</w:t>
      </w:r>
      <w:r w:rsidRPr="00734676">
        <w:t xml:space="preserve"> </w:t>
      </w:r>
      <w:r w:rsidR="00734676" w:rsidRPr="00734676">
        <w:t>Production Alternatives Combinations – Non Secure</w:t>
      </w:r>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The printer use case will generate an exception as there are no fullres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model, but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The printer use case will generate an exception as there are no fullres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fullres object with mesh, alternatives wrapper but no alternative elements. Both printer and view use case should render the primary fullres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modelresolution lowres, two fullres alternatives, but with first alternative supporting a required extension not supported by the printer. Both use cases will select second priority fullres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modelresolution of lowres. Two alternatives: Alt1 = lowres, alt2= fullres.  The lowres alternative points a non-root model object with fullres modelresolution. The fullres second alternative points to an object with fullres mesh defined. The Viewer use case will select the first alternative (lowres that points to fullres) because it is the first alternative. The printer use case will not select the first alternative even though it does resolve to fullres mesh. The printer use case will instead select the second alternative as the modelresolution in the alternative element takes precedence of over the modelresolution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modelresolution of lowres. The primary object to mesh objects with fullres modelresolution. There are also two alternatives: Alt1 = obfuscated, alt2= lowres.  The Viewer use case will select the first alternative (obfuscated). The printer use case will not select primary object even though it does resolve to fullres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as the  modelresolution in the primary object (lowres)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05 – The printer use case will generate an exception as there are no models that are either fullres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3MF package as defined in Alternative Combination Table item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3MF package as defined in Alternative Combination Table item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item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item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item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item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Modify existing test case to create an incorrect slicestackid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slicestackid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slicepath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0A635E"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0A635E"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modelresolution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0A635E"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non root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fullres mesh object, but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0A635E"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Platform_low</w:t>
            </w:r>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M11_Ventilated Build Platform_high</w:t>
            </w:r>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r w:rsidRPr="009D7DD0">
              <w:rPr>
                <w:rFonts w:asciiTheme="minorHAnsi" w:eastAsia="Calibri" w:hAnsiTheme="minorHAnsi" w:cs="Calibri"/>
                <w:szCs w:val="20"/>
              </w:rPr>
              <w:t>chainassembly_low</w:t>
            </w:r>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raindrop_low</w:t>
            </w:r>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randomplaceme</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.rels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slicestack part into 1000 separate part slices and add the appropriate slicesref pointers to each of the parts to a single slicestack.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Kanjii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 xml:space="preserve">Partnumber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will produce will produce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a large number of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number of object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or “p” by modifying the xmlns declarations in the model element. Also update the prefixes used in requiredextensions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P_???_1501 Meshresolution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Valid enumerations of meshresolution</w:t>
            </w:r>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Use full</w:t>
            </w:r>
            <w:r w:rsidRPr="00F84397">
              <w:rPr>
                <w:rFonts w:asciiTheme="minorHAnsi" w:eastAsia="Calibri" w:hAnsiTheme="minorHAnsi" w:cs="Calibri"/>
                <w:szCs w:val="20"/>
              </w:rPr>
              <w:t>res meshresolution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Use lowres meshresolution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meshresolution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0A635E"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0A635E"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P_???_1504 Multiple Slicestack References, Mismatched Ztop and Zbottom</w:t>
      </w:r>
      <w:bookmarkEnd w:id="33"/>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Multiple sliceref’s in a single slicestack</w:t>
            </w:r>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scenario where there are two Sliceref slicestack references, with a mismatch between the last ztop and the second Sliceref zbottom.</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0A635E"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0A635E"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r w:rsidR="00CC0A84">
              <w:rPr>
                <w:rFonts w:asciiTheme="minorHAnsi" w:hAnsiTheme="minorHAnsi"/>
              </w:rPr>
              <w:t>basematerials</w:t>
            </w:r>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slice stack that uses the segment p1, p2, and pid. Define two basematerials and multiple colors within each base materials.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0A635E"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0A635E"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0A635E"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Slicestack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Slicestack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that represents a complex maze involving a large number of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slicestack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F file with a number of object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exist in separate slice stack parts, each pointed to using a sliceref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slicestack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0A635E"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Modify a simple slice file such that the namespace prefix used for the slice and production extensions is something other than “s” or “p” by modifying the xmlns declarations in the model element. Also update the prefixes used in requiredextensions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t>P_???_1516 Slicestack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A 3MF test job with various slicestack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two separate slicestacks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Create a sliced 3MF file that uses Build item path references to two separate parts containing mesh objects. Those two mesh object parts should point to a single model file containing one slicestack in the file, with each object pointed at the same slicestack.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0A635E"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P_???_1518 Slicestack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r>
              <w:rPr>
                <w:rFonts w:asciiTheme="minorHAnsi" w:hAnsiTheme="minorHAnsi"/>
              </w:rPr>
              <w:t>A object could contain a reference slicestack and that same object could be part of a component that also contains a slicestack reference. The component slicestack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print component defined slicestack</w:t>
            </w:r>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slicestacks to the same object. One directly the other via a component reference. Have the mesh output reflect the slicestack precedence of using the component slicestack</w:t>
            </w:r>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0A635E"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0A635E"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N_???_1605 Two Layered Slicestack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Invalid 2 layers of abstraction in slicestack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slicestack references with two layers of abstraction from the original slicestack</w:t>
            </w:r>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N_???_1606 Ztop Smaller Than Zbottom</w:t>
      </w:r>
      <w:bookmarkEnd w:id="52"/>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r w:rsidRPr="006061A5">
              <w:rPr>
                <w:rFonts w:asciiTheme="minorHAnsi" w:hAnsiTheme="minorHAnsi"/>
              </w:rPr>
              <w:t>Ztop Smaller Than Zbottom</w:t>
            </w:r>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Define slice with ztop smaller the zbottom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0A635E"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N_???_1607 Ztop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r w:rsidRPr="001B3DF7">
              <w:rPr>
                <w:rFonts w:asciiTheme="minorHAnsi" w:hAnsiTheme="minorHAnsi" w:cstheme="minorHAnsi"/>
              </w:rPr>
              <w:t>Ztop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r w:rsidRPr="00BF6411">
              <w:rPr>
                <w:rFonts w:asciiTheme="minorHAnsi" w:eastAsia="Calibri" w:hAnsiTheme="minorHAnsi" w:cs="Calibri"/>
                <w:szCs w:val="20"/>
              </w:rPr>
              <w:t>ztop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0A635E"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N_???_1608 Non-Distinct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0A635E"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0A635E"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N_???_1610 Unique Slicestack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Duplicate slicestack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slicestack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0A635E"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612 Overlapping Slicestacks</w:t>
      </w:r>
      <w:bookmarkEnd w:id="57"/>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Generate a sliced 3MF file with overlapping slicestacks</w:t>
            </w:r>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slicerefs in a slice stack, but the Z-axis alignment of the vertically adjacent slicestacks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0A635E"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beamlattice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Tests involving pid, pindex, p1, or p2 attributes will map to the displaycolor attribute of basematerials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r w:rsidR="006F6401">
        <w:t xml:space="preserve">beamlattice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Exercise beamlattice attributes that control the default characteristics of the beams. Attributes tested include  pid, pindex,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r w:rsidR="00AB710E">
              <w:rPr>
                <w:rFonts w:asciiTheme="minorHAnsi" w:eastAsia="Calibri" w:hAnsiTheme="minorHAnsi" w:cs="Calibri"/>
              </w:rPr>
              <w:t>beamlattice element pid and pindex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pid and pindex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r w:rsidR="00AB710E">
              <w:rPr>
                <w:rFonts w:asciiTheme="minorHAnsi" w:eastAsia="Calibri" w:hAnsiTheme="minorHAnsi" w:cs="Calibri"/>
              </w:rPr>
              <w:t>basematerials displaycolor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beamlattice element's pid and pindex attributes override the object level pid and pindex values and that these </w:t>
            </w:r>
            <w:r w:rsidR="00F71EA9">
              <w:rPr>
                <w:rFonts w:asciiTheme="minorHAnsi" w:eastAsia="Calibri" w:hAnsiTheme="minorHAnsi" w:cs="Calibri"/>
              </w:rPr>
              <w:t xml:space="preserve">beamlattice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beamlattice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beamlattice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r w:rsidR="006F6401">
        <w:t>beamlattice minlength</w:t>
      </w:r>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Test the beamlattice element’s minlength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with graduated lengths of beams, demonstrate different minlength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Define a beam lattice structure where all beams are smaller than minlegth</w:t>
            </w:r>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r w:rsidR="00833EDF">
        <w:t>clippingmode and clippingmesh</w:t>
      </w:r>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clippingmode </w:t>
            </w:r>
            <w:r w:rsidR="00650B58">
              <w:rPr>
                <w:rFonts w:asciiTheme="minorHAnsi" w:eastAsia="Calibri" w:hAnsiTheme="minorHAnsi" w:cs="Calibri"/>
              </w:rPr>
              <w:t xml:space="preserve"> has the </w:t>
            </w:r>
            <w:r w:rsidRPr="00833EDF">
              <w:rPr>
                <w:rFonts w:asciiTheme="minorHAnsi" w:eastAsia="Calibri" w:hAnsiTheme="minorHAnsi" w:cs="Calibri"/>
              </w:rPr>
              <w:t>effect of doing nothing even if a clippingmesh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clippingmesh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inside even if the clippingmesh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that triangular mesh is not impacted by clippingmode of outside even if the clippingmesh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clippingmesh</w:t>
            </w:r>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effect where there is no intersect between the beam lattice and the clippingmesh</w:t>
            </w:r>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intersect between the beam lattice and the clippingmesh</w:t>
            </w:r>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Demonstrate that specifying a clippingmode of “none” with no clippingmesh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Demonstrate that triangular mesh is not impacted by clippingmode of inside even if the clippingmesh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clippingmode of </w:t>
            </w:r>
            <w:r>
              <w:rPr>
                <w:rFonts w:asciiTheme="minorHAnsi" w:eastAsia="Calibri" w:hAnsiTheme="minorHAnsi" w:cs="Calibri"/>
              </w:rPr>
              <w:t>outside</w:t>
            </w:r>
            <w:r w:rsidRPr="00833EDF">
              <w:rPr>
                <w:rFonts w:asciiTheme="minorHAnsi" w:eastAsia="Calibri" w:hAnsiTheme="minorHAnsi" w:cs="Calibri"/>
              </w:rPr>
              <w:t xml:space="preserve"> even if the clippingmesh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r w:rsidR="00E42048">
        <w:t>representationmesh</w:t>
      </w:r>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Include a representationmesh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Triangular mesh representation of beamlattice as a representationmesh</w:t>
            </w:r>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standard beam lattice drawn from  Netfabb’s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r1 overrides beamlattice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Range of values for the beam element’s pid, p1, and p2 attributes</w:t>
            </w:r>
            <w:r w:rsidR="00AD32F4">
              <w:rPr>
                <w:rFonts w:asciiTheme="minorHAnsi" w:hAnsiTheme="minorHAnsi"/>
              </w:rPr>
              <w:t xml:space="preserve"> with colors  mapped to the displaycolor attribute of basematerials</w:t>
            </w:r>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Demonstrate that pid overrides the beamlattice level pid</w:t>
            </w:r>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cap1 explicitly defined cap values at the beamlattice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Demonstrate that  cap2 overrides explicitly defined cap values at the beamlattice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beamsets</w:t>
      </w:r>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Test of beamset references. Note that beamset does not impact the rendered appearance of the objects. There is currently no defined method of referencing beamsets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a single beamset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Define multiple beamsets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r>
              <w:rPr>
                <w:rFonts w:asciiTheme="minorHAnsi" w:eastAsia="Calibri" w:hAnsiTheme="minorHAnsi" w:cs="Calibri"/>
              </w:rPr>
              <w:t xml:space="preserve">beamset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“solidsupport”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beamlattice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Demonstrate that transforms are applied to cli</w:t>
            </w:r>
            <w:r w:rsidR="006205E6">
              <w:rPr>
                <w:rFonts w:asciiTheme="minorHAnsi" w:eastAsia="Calibri" w:hAnsiTheme="minorHAnsi" w:cs="Calibri"/>
              </w:rPr>
              <w:t>ppingmesh</w:t>
            </w:r>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r w:rsidR="00B16216">
              <w:rPr>
                <w:rFonts w:asciiTheme="minorHAnsi" w:eastAsia="Calibri" w:hAnsiTheme="minorHAnsi" w:cs="Calibri"/>
              </w:rPr>
              <w:t>representationmesh</w:t>
            </w:r>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test with overlapping beams and different displaycolor</w:t>
            </w:r>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r w:rsidR="006D14E9" w:rsidRPr="006D14E9">
        <w:t xml:space="preserve">ballmode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attribute omitted and ballmode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ballmode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ballmode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r w:rsidR="006D14E9" w:rsidRPr="006D14E9">
        <w:t>ballmode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Override the beamlattice pindex attribute with ball pid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2 scenarios with balls: PID and “index” defined at object level only, PID and “index” at beamlattice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pid “index” </w:t>
            </w:r>
            <w:r w:rsidR="007C6D78">
              <w:rPr>
                <w:rFonts w:asciiTheme="minorHAnsi" w:eastAsia="Calibri" w:hAnsiTheme="minorHAnsi" w:cs="Calibri"/>
              </w:rPr>
              <w:t xml:space="preserve">(such as pindex) </w:t>
            </w:r>
            <w:r w:rsidRPr="006D14E9">
              <w:rPr>
                <w:rFonts w:asciiTheme="minorHAnsi" w:eastAsia="Calibri" w:hAnsiTheme="minorHAnsi" w:cs="Calibri"/>
              </w:rPr>
              <w:t>at beam, ball,  or beamlattice level causes</w:t>
            </w:r>
            <w:r w:rsidR="007C6D78">
              <w:rPr>
                <w:rFonts w:asciiTheme="minorHAnsi" w:eastAsia="Calibri" w:hAnsiTheme="minorHAnsi" w:cs="Calibri"/>
              </w:rPr>
              <w:t xml:space="preserve"> </w:t>
            </w:r>
            <w:r w:rsidRPr="006D14E9">
              <w:rPr>
                <w:rFonts w:asciiTheme="minorHAnsi" w:eastAsia="Calibri" w:hAnsiTheme="minorHAnsi" w:cs="Calibri"/>
              </w:rPr>
              <w:t>default pid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Demonstrate that omitting pid at beam, ball, or beamlattice level causes lower level index to be mapped to default higher level pid</w:t>
            </w:r>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Range of beamlattice ballradius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Combination of balls on different lattice shapes, both default ballradius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Omit the ball r value, should use default ballradius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r w:rsidR="000E7E1A">
        <w:t>ball</w:t>
      </w:r>
      <w:r w:rsidR="000E7E1A" w:rsidRPr="006D14E9">
        <w:t xml:space="preserve">mode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ballmode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clippingmesh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inside clippingmode</w:t>
            </w:r>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llustrate use of ballref in a beamset</w:t>
            </w:r>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beamlattice element’s clippingmesh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 ID for beamlattice element’s representationmesh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ID for beamlattice element’s pid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ID for beam element’s pid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invalid index for beamlattice element’s pindex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beamset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with a type other than model or solidsupport</w:t>
            </w:r>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r w:rsidRPr="006C4650">
              <w:rPr>
                <w:rFonts w:asciiTheme="minorHAnsi" w:hAnsiTheme="minorHAnsi"/>
              </w:rPr>
              <w:t>Beamlattice with pid specified but no pid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Beam with pid specified but no pid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Invalid clippingmode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beanlattice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r w:rsidR="007A1A26">
        <w:t>clippingmesh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Error conditions related to clippingmesh</w:t>
            </w:r>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clippingmode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clippingmesh</w:t>
            </w:r>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clippingmesh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r w:rsidR="007A1A26">
        <w:t>representationmesh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Error conditions related to representationmesh</w:t>
            </w:r>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0C0DC0" w:rsidRPr="000C0DC0">
              <w:rPr>
                <w:rFonts w:asciiTheme="minorHAnsi" w:eastAsia="Calibri" w:hAnsiTheme="minorHAnsi" w:cs="Calibri"/>
              </w:rPr>
              <w:t>representationmesh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2506 ballmode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Error conditions related to ballmode</w:t>
            </w:r>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Missing ballradius if ballmode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vindex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ball vindex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pid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(pid)</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77D61" w:rsidRPr="00177D61">
              <w:rPr>
                <w:rFonts w:asciiTheme="minorHAnsi" w:eastAsia="Calibri" w:hAnsiTheme="minorHAnsi" w:cs="Calibri"/>
              </w:rPr>
              <w:t xml:space="preserve">ballref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r>
              <w:rPr>
                <w:rFonts w:asciiTheme="minorHAnsi" w:hAnsiTheme="minorHAnsi"/>
              </w:rPr>
              <w:t>ball</w:t>
            </w:r>
            <w:r w:rsidRPr="001E0472">
              <w:rPr>
                <w:rFonts w:asciiTheme="minorHAnsi" w:hAnsiTheme="minorHAnsi"/>
              </w:rPr>
              <w:t>mode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In particular an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r>
        <w:rPr>
          <w:rFonts w:cstheme="minorHAnsi"/>
        </w:rPr>
        <w:t xml:space="preserve">in order </w:t>
      </w:r>
      <w:r w:rsidRPr="00CD33E8">
        <w:rPr>
          <w:rFonts w:cstheme="minorHAnsi"/>
        </w:rPr>
        <w:t>to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t>Unless noted otherwise, t</w:t>
      </w:r>
      <w:r w:rsidR="00D76607">
        <w:rPr>
          <w:rFonts w:cstheme="minorHAnsi"/>
        </w:rPr>
        <w:t>est cases will have a</w:t>
      </w:r>
      <w:r w:rsidR="00D76607" w:rsidRPr="005A690B">
        <w:rPr>
          <w:rFonts w:cstheme="minorHAnsi"/>
        </w:rPr>
        <w:t xml:space="preserve"> KEK wrapped CEK always appear in the accessright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r>
        <w:rPr>
          <w:rFonts w:cstheme="minorHAnsi"/>
        </w:rPr>
        <w:t>rels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public key will be included in the keyvalue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aad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Unless otherwise stated, test cases will have a single resourcedatagroup object containing one accessright  object and one resourcedata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The following kekparam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wrappingalgorithm</w:t>
      </w:r>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mgfalgorithm</w:t>
      </w:r>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r w:rsidRPr="005A690B">
        <w:rPr>
          <w:rFonts w:eastAsia="Times New Roman" w:cstheme="minorHAnsi"/>
          <w:color w:val="6F42C1"/>
        </w:rPr>
        <w:t>digestmethod</w:t>
      </w:r>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2 (assumes SHA1 mfg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r w:rsidRPr="005A690B">
        <w:rPr>
          <w:rStyle w:val="pl-e"/>
          <w:rFonts w:cstheme="minorHAnsi"/>
          <w:color w:val="6F42C1"/>
        </w:rPr>
        <w:t>wrappingalgorithm</w:t>
      </w:r>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mgfalgorithm</w:t>
      </w:r>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6F42C1"/>
        </w:rPr>
        <w:t>digestmethod</w:t>
      </w:r>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Test case with non-root model referencing an encrypted model file with slicestack</w:t>
            </w:r>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Include an encrypted custom part with a mustPreserve relationship in the root.rels,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r w:rsidR="00FC2E6A" w:rsidRPr="00FC2E6A">
              <w:rPr>
                <w:rFonts w:asciiTheme="minorHAnsi" w:eastAsia="Calibri" w:hAnsiTheme="minorHAnsi" w:cs="Calibri"/>
              </w:rPr>
              <w:t xml:space="preserve">kekparams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r w:rsidRPr="00FC2E6A">
              <w:rPr>
                <w:rFonts w:asciiTheme="minorHAnsi" w:eastAsia="Calibri" w:hAnsiTheme="minorHAnsi" w:cs="Calibri"/>
              </w:rPr>
              <w:t xml:space="preserve">kekparams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Test case omitting the keyvalue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04 – Include two resourcedatagroups that use the same CEK and have the same keyuuid</w:t>
            </w:r>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t xml:space="preserve">P_EPX_2108 </w:t>
      </w:r>
      <w:r w:rsidR="00C826BB">
        <w:t>resourceDataGroup</w:t>
      </w:r>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Various mappings between the resourceDataGroup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Test case with multiple resourcedatagroup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resourcedatagroup. Each model  in a different file and resourcedata.</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eystore with multiple resourcedata element objects in a single resourcedatagroup</w:t>
            </w:r>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eystore with multiple accessright objects in a single resourcedatagroup</w:t>
            </w:r>
            <w:r w:rsidR="00FC2E6A">
              <w:rPr>
                <w:rFonts w:asciiTheme="minorHAnsi" w:eastAsia="Calibri" w:hAnsiTheme="minorHAnsi" w:cs="Calibri"/>
              </w:rPr>
              <w:t xml:space="preserve"> pointing to same resourceData</w:t>
            </w:r>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P_EPX_2110 aad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Variations of aad</w:t>
            </w:r>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No aad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1C56C3">
              <w:rPr>
                <w:rFonts w:asciiTheme="minorHAnsi" w:eastAsia="Calibri" w:hAnsiTheme="minorHAnsi" w:cs="Calibri"/>
              </w:rPr>
              <w:t xml:space="preserve">aad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aad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Invalid index in consumerindex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r w:rsidR="0022404F">
              <w:rPr>
                <w:rFonts w:asciiTheme="minorHAnsi" w:hAnsiTheme="minorHAnsi"/>
              </w:rPr>
              <w:t xml:space="preserve">ise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r w:rsidR="0077325F" w:rsidRPr="0077325F">
              <w:rPr>
                <w:rFonts w:asciiTheme="minorHAnsi" w:eastAsia="Calibri" w:hAnsiTheme="minorHAnsi" w:cs="Calibri"/>
              </w:rPr>
              <w:t>wrappingalgorithm</w:t>
            </w:r>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mgfalgorithm</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digestmethod</w:t>
            </w:r>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ciphervalue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encryptionalgorithm</w:t>
            </w:r>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aad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all of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Printer should generate error</w:t>
            </w:r>
            <w:r w:rsidR="00543EA3">
              <w:rPr>
                <w:rFonts w:asciiTheme="minorHAnsi" w:eastAsia="Verdana" w:hAnsiTheme="minorHAnsi" w:cs="Verdana"/>
              </w:rPr>
              <w:t>,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r w:rsidR="00E97781" w:rsidRPr="000C75E7">
              <w:rPr>
                <w:rFonts w:asciiTheme="minorHAnsi" w:hAnsiTheme="minorHAnsi" w:cstheme="minorHAnsi"/>
              </w:rPr>
              <w:t>keyid’s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,rels</w:t>
            </w:r>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r w:rsidR="00641684" w:rsidRPr="0077325F">
              <w:rPr>
                <w:rFonts w:asciiTheme="minorHAnsi" w:eastAsia="Calibri" w:hAnsiTheme="minorHAnsi" w:cs="Calibri"/>
              </w:rPr>
              <w:t>resourcedatagroup:resourcedata:cekparams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.rels</w:t>
            </w:r>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Keystore content type missing from contentTypes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nvalid resourcedatagroup:resourcedata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.rels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resourcedata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traingleset and mirrormesh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ref and refranges.</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Triangle set with no ref or refrange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Mirrormesh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Mirrormesh reference to original mesh object in </w:t>
            </w:r>
            <w:r w:rsidR="00E11AF2">
              <w:rPr>
                <w:rFonts w:asciiTheme="minorHAnsi" w:hAnsiTheme="minorHAnsi"/>
                <w:szCs w:val="20"/>
              </w:rPr>
              <w:t>the non-</w:t>
            </w:r>
            <w:r w:rsidR="00942B81">
              <w:rPr>
                <w:rFonts w:asciiTheme="minorHAnsi" w:hAnsiTheme="minorHAnsi"/>
                <w:szCs w:val="20"/>
              </w:rPr>
              <w:t>root model. Requires production extension</w:t>
            </w:r>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Four Mirrormesh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mirromesh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mirrormesh data omitted</w:t>
            </w:r>
            <w:r w:rsidR="00EE6434">
              <w:rPr>
                <w:rFonts w:asciiTheme="minorHAnsi" w:hAnsiTheme="minorHAnsi"/>
                <w:szCs w:val="20"/>
              </w:rPr>
              <w:t>. Requires product extension</w:t>
            </w:r>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mirrormesh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Force consumer to use originalmesh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Force consumer to use originalmesh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Force consumer to use originalmesh to render the object by not reversing v1 and v3 triangle vertex values between original and mirror mesh</w:t>
            </w:r>
            <w:r w:rsidR="00FC54A2">
              <w:rPr>
                <w:rFonts w:asciiTheme="minorHAnsi" w:hAnsiTheme="minorHAnsi"/>
                <w:szCs w:val="20"/>
              </w:rPr>
              <w:t>. It may be difficult to tell if the DUT used the originalmesh or simply reversed the normal pointing inwards in the mirrormesh data. If the render indicated and error with the normal direction, that is an indication that it is not using the originalmesh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Force consumer to use originalmesh to render the object by not reversing p1 and p3 property index values between original and mirror mesh</w:t>
            </w:r>
            <w:r w:rsidR="00EE6434">
              <w:rPr>
                <w:rFonts w:asciiTheme="minorHAnsi" w:hAnsiTheme="minorHAnsi"/>
                <w:szCs w:val="20"/>
              </w:rPr>
              <w:t>. Requires materials extension</w:t>
            </w:r>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Force consumer to use originalmesh to render the object by making triangle PID values not same between original and mirror mesh</w:t>
            </w:r>
            <w:r w:rsidR="00EE6434">
              <w:rPr>
                <w:rFonts w:asciiTheme="minorHAnsi" w:hAnsiTheme="minorHAnsi"/>
                <w:szCs w:val="20"/>
              </w:rPr>
              <w:t>. Requires materials extension</w:t>
            </w:r>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Force consumer to use originalmesh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refrange element </w:t>
            </w:r>
            <w:r w:rsidRPr="00A35887">
              <w:rPr>
                <w:rFonts w:asciiTheme="minorHAnsi" w:eastAsiaTheme="minorEastAsia" w:hAnsiTheme="minorHAnsi"/>
                <w:szCs w:val="20"/>
              </w:rPr>
              <w:t>endrange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with empty string as triangleset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Includes a mirrormesh with originalmesh containing a mirrormesh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Pr>
                <w:rFonts w:asciiTheme="minorHAnsi" w:eastAsiaTheme="minorEastAsia" w:hAnsiTheme="minorHAnsi"/>
                <w:szCs w:val="20"/>
              </w:rPr>
              <w:t>Mirrormesh with invalid originalmesh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r>
              <w:rPr>
                <w:rFonts w:asciiTheme="minorHAnsi" w:eastAsiaTheme="minorEastAsia" w:hAnsiTheme="minorHAnsi"/>
                <w:szCs w:val="20"/>
              </w:rPr>
              <w:t xml:space="preserve">Mirrormesh with originalmesh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in Content_Types Override PartName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beamlattice structure </w:t>
      </w:r>
    </w:p>
    <w:p w14:paraId="1D357CD1" w14:textId="77777777" w:rsidR="00C31ACB" w:rsidRDefault="00C31ACB" w:rsidP="008E4E98">
      <w:pPr>
        <w:pStyle w:val="ListParagraph"/>
        <w:numPr>
          <w:ilvl w:val="0"/>
          <w:numId w:val="20"/>
        </w:numPr>
      </w:pPr>
      <w:r>
        <w:t>Requires Beamlattice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beamlattice structure </w:t>
      </w:r>
    </w:p>
    <w:p w14:paraId="748A5542" w14:textId="77777777" w:rsidR="00C31ACB" w:rsidRDefault="00C31ACB" w:rsidP="008E4E98">
      <w:pPr>
        <w:pStyle w:val="ListParagraph"/>
        <w:numPr>
          <w:ilvl w:val="0"/>
          <w:numId w:val="20"/>
        </w:numPr>
      </w:pPr>
      <w:r>
        <w:t>Requires Beamlattice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beamlattice structure </w:t>
      </w:r>
    </w:p>
    <w:p w14:paraId="60F1319E" w14:textId="77777777" w:rsidR="00C31ACB" w:rsidRDefault="00C31ACB" w:rsidP="008E4E98">
      <w:pPr>
        <w:pStyle w:val="ListParagraph"/>
        <w:numPr>
          <w:ilvl w:val="0"/>
          <w:numId w:val="20"/>
        </w:numPr>
      </w:pPr>
      <w:r>
        <w:t>Requires Beamlattice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 where the booleanshape objectID reference points to an object containing a beamlattice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difference boolean operation where the booleanshape objectID reference points to an object containing a beamlattice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 where the booleanshape objectID reference points to an object containing a beamlattice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Difference color - Subtracting object color, examples of where subtracting object does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Intersection color - Color of object defining new surface, examples of where new surface does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62181007"/>
      <w:r>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attribute points to a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a beamlattice</w:t>
            </w:r>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Object containing booleanshape has pid and pindex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r w:rsidRPr="00D1431C">
        <w:rPr>
          <w:rFonts w:cs="Arial"/>
          <w:color w:val="222222"/>
          <w:shd w:val="clear" w:color="auto" w:fill="FFFFFF"/>
        </w:rPr>
        <w:t>printable-box="(35000.0,35000.0,35000.0)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specifying  A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(png)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1E0949A7"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tilestyleu and tilestylev, it has the same effect as explicitly enumerating 'wrap' as the tilestyleu and tilestylev value. Use tilestyle UV coordinates in the positive quadrant of the UV coordinate system.</w:t>
            </w:r>
          </w:p>
          <w:p w14:paraId="11D11B19" w14:textId="77777777" w:rsidR="0028565B" w:rsidRDefault="0028565B" w:rsidP="0028565B">
            <w:pPr>
              <w:rPr>
                <w:rFonts w:asciiTheme="minorHAnsi" w:hAnsiTheme="minorHAnsi"/>
              </w:rPr>
            </w:pPr>
          </w:p>
          <w:p w14:paraId="01AB2287" w14:textId="713C091F"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"tilestyle" attributes and include the other with a non-default value</w:t>
            </w:r>
            <w:ins w:id="69" w:author="Gonzalez, Jordi" w:date="2024-11-20T17:01:00Z">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ins>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tilestyleu and tilestylev of 'mirror'</w:t>
            </w:r>
            <w:ins w:id="70" w:author="Gonzalez, Jordi" w:date="2024-11-20T17:01:00Z">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ins>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tilestyleu and tilestylev of 'clamp'</w:t>
            </w:r>
            <w:ins w:id="71" w:author="Gonzalez, Jordi" w:date="2024-11-20T17:01:00Z">
              <w:r w:rsidR="003E50BB">
                <w:rPr>
                  <w:rFonts w:asciiTheme="minorHAnsi" w:hAnsiTheme="minorHAnsi"/>
                </w:rPr>
                <w:t>, with filter ‘linear’</w:t>
              </w:r>
            </w:ins>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tilestyleu and tilestylev of 'None'</w:t>
            </w:r>
            <w:ins w:id="72" w:author="Gonzalez, Jordi" w:date="2024-11-20T17:01:00Z">
              <w:r w:rsidR="003E50BB">
                <w:rPr>
                  <w:rFonts w:asciiTheme="minorHAnsi" w:hAnsiTheme="minorHAnsi"/>
                </w:rPr>
                <w:t>, with filter ‘nearest’</w:t>
              </w:r>
            </w:ins>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tilestyleu and tilestylev coordinates extending into the negative UV coordinate space</w:t>
            </w:r>
            <w:ins w:id="73" w:author="Gonzalez, Jordi" w:date="2024-11-20T17:01:00Z">
              <w:r w:rsidR="00E14389">
                <w:rPr>
                  <w:rFonts w:asciiTheme="minorHAnsi" w:hAnsiTheme="minorHAnsi"/>
                </w:rPr>
                <w:t>, with filter ‘linear’</w:t>
              </w:r>
            </w:ins>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7E7AD239"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tilestyleu and tilestylev use differing enumerations (u = mirror, v = clamp) and extend UV values into the </w:t>
            </w:r>
            <w:ins w:id="74" w:author="Gonzalez, Jordi" w:date="2024-11-20T17:01:00Z">
              <w:r w:rsidRPr="0028565B">
                <w:rPr>
                  <w:rFonts w:asciiTheme="minorHAnsi" w:hAnsiTheme="minorHAnsi"/>
                </w:rPr>
                <w:t>p</w:t>
              </w:r>
              <w:r w:rsidR="00E14389">
                <w:rPr>
                  <w:rFonts w:asciiTheme="minorHAnsi" w:hAnsiTheme="minorHAnsi"/>
                </w:rPr>
                <w:t>o</w:t>
              </w:r>
              <w:r w:rsidRPr="0028565B">
                <w:rPr>
                  <w:rFonts w:asciiTheme="minorHAnsi" w:hAnsiTheme="minorHAnsi"/>
                </w:rPr>
                <w:t>sitive</w:t>
              </w:r>
            </w:ins>
            <w:del w:id="75" w:author="Gonzalez, Jordi" w:date="2024-11-20T17:01:00Z">
              <w:r w:rsidRPr="0028565B">
                <w:rPr>
                  <w:rFonts w:asciiTheme="minorHAnsi" w:hAnsiTheme="minorHAnsi"/>
                </w:rPr>
                <w:delText>psitive</w:delText>
              </w:r>
            </w:del>
            <w:r w:rsidRPr="0028565B">
              <w:rPr>
                <w:rFonts w:asciiTheme="minorHAnsi" w:hAnsiTheme="minorHAnsi"/>
              </w:rPr>
              <w:t xml:space="preserve"> quadrant of the UV coordinate system</w:t>
            </w:r>
            <w:ins w:id="76" w:author="Gonzalez, Jordi" w:date="2024-11-20T17:01:00Z">
              <w:r w:rsidR="00E14389">
                <w:rPr>
                  <w:rFonts w:asciiTheme="minorHAnsi" w:hAnsiTheme="minorHAnsi"/>
                </w:rPr>
                <w:t>, with filter ‘nearest’</w:t>
              </w:r>
            </w:ins>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tilestyleu and tilestylev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both of them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t>P_DPX_320</w:t>
      </w:r>
      <w:r w:rsidR="0028565B">
        <w:t>2</w:t>
      </w:r>
      <w:r>
        <w:t xml:space="preserve">_XX </w:t>
      </w:r>
      <w:r w:rsidR="0028565B" w:rsidRPr="0028565B">
        <w:t>NormVectorGroup</w:t>
      </w:r>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r w:rsidRPr="0028565B">
              <w:rPr>
                <w:rFonts w:asciiTheme="minorHAnsi" w:hAnsiTheme="minorHAnsi"/>
              </w:rPr>
              <w:t>NormVectorGroup</w:t>
            </w:r>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normvector groups and utilizes both of them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r w:rsidR="008061A7" w:rsidRPr="008061A7">
        <w:t>NormVector</w:t>
      </w:r>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r w:rsidRPr="008061A7">
              <w:rPr>
                <w:rFonts w:asciiTheme="minorHAnsi" w:hAnsiTheme="minorHAnsi"/>
              </w:rPr>
              <w:t>NormVector</w:t>
            </w:r>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normvector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normvector’s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normvector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normvectors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normvector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Illustrate the effect of a unit (all 1's) vector. Note that is will get flagged as a validation error by the 3MF editor, but the rendered should normalize the normvector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normvector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effect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both of them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normvectors.</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r w:rsidR="00BC1367" w:rsidRPr="00BC1367">
        <w:t>DisplacementMesh</w:t>
      </w:r>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r w:rsidRPr="00BC1367">
              <w:rPr>
                <w:rFonts w:asciiTheme="minorHAnsi" w:hAnsiTheme="minorHAnsi"/>
              </w:rPr>
              <w:t>DisplacementMesh</w:t>
            </w:r>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referenced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0C067A2F"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a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725AD97A"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ins w:id="77" w:author="Gonzalez, Jordi" w:date="2024-11-20T17:01:00Z">
              <w:r>
                <w:rPr>
                  <w:rFonts w:asciiTheme="minorHAnsi" w:eastAsia="Verdana" w:hAnsiTheme="minorHAnsi" w:cs="Verdana"/>
                </w:rPr>
                <w:t>0</w:t>
              </w:r>
              <w:r w:rsidR="006E3147">
                <w:rPr>
                  <w:rFonts w:asciiTheme="minorHAnsi" w:eastAsia="Verdana" w:hAnsiTheme="minorHAnsi" w:cs="Verdana"/>
                </w:rPr>
                <w:t>7</w:t>
              </w:r>
            </w:ins>
            <w:del w:id="78" w:author="Gonzalez, Jordi" w:date="2024-11-20T17:01:00Z">
              <w:r>
                <w:rPr>
                  <w:rFonts w:asciiTheme="minorHAnsi" w:eastAsia="Verdana" w:hAnsiTheme="minorHAnsi" w:cs="Verdana"/>
                </w:rPr>
                <w:delText>0</w:delText>
              </w:r>
              <w:r w:rsidR="00D20CD7">
                <w:rPr>
                  <w:rFonts w:asciiTheme="minorHAnsi" w:eastAsia="Verdana" w:hAnsiTheme="minorHAnsi" w:cs="Verdana"/>
                </w:rPr>
                <w:delText>5</w:delText>
              </w:r>
            </w:del>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ins w:id="79" w:author="Gonzalez, Jordi" w:date="2024-11-20T17:01:00Z"/>
                <w:rFonts w:asciiTheme="minorHAnsi" w:hAnsiTheme="minorHAnsi"/>
              </w:rPr>
            </w:pPr>
          </w:p>
          <w:p w14:paraId="7D4366E6" w14:textId="0B3B4D19" w:rsidR="00235A64" w:rsidRDefault="00235A64" w:rsidP="00235A64">
            <w:pPr>
              <w:rPr>
                <w:ins w:id="80" w:author="Gonzalez, Jordi" w:date="2024-11-20T17:01:00Z"/>
                <w:rFonts w:asciiTheme="minorHAnsi" w:hAnsiTheme="minorHAnsi"/>
              </w:rPr>
            </w:pPr>
            <w:ins w:id="81" w:author="Gonzalez, Jordi" w:date="2024-11-20T17:01:00Z">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ins>
          </w:p>
          <w:p w14:paraId="68EE65FA" w14:textId="77777777" w:rsidR="008E3A40" w:rsidRPr="00D20CD7" w:rsidRDefault="008E3A40" w:rsidP="00235A64">
            <w:pPr>
              <w:rPr>
                <w:ins w:id="82" w:author="Gonzalez, Jordi" w:date="2024-11-20T17:01:00Z"/>
                <w:rFonts w:asciiTheme="minorHAnsi" w:hAnsiTheme="minorHAnsi"/>
              </w:rPr>
            </w:pPr>
          </w:p>
          <w:p w14:paraId="3CD83A66" w14:textId="63EBF66C" w:rsidR="00235A64" w:rsidRPr="00D20CD7" w:rsidRDefault="00235A64" w:rsidP="00235A64">
            <w:pPr>
              <w:rPr>
                <w:ins w:id="83" w:author="Gonzalez, Jordi" w:date="2024-11-20T17:01:00Z"/>
                <w:rFonts w:asciiTheme="minorHAnsi" w:hAnsiTheme="minorHAnsi"/>
              </w:rPr>
            </w:pPr>
            <w:ins w:id="84" w:author="Gonzalez, Jordi" w:date="2024-11-20T17:01:00Z">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ins>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Using colorgroup, illustrate a uniform color superimposed on the displacement using a default object pid and pindex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Using colorgroup, illustrate a uniform color superimposed on the displacement using a default object pid and pindex color. Override some of the default color with just a p1 in one triangle (no pid).</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Using colorgroup, illustrate a gradient color superimposed on the displacement using a triangle pid to override the object pid,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png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2 bit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4 bit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16 bit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png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1 bit (2 color) paletted</w:t>
            </w:r>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2 bit (4 color) paletted</w:t>
            </w:r>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4 bit (16 color) paletted</w:t>
            </w:r>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bit (256 color) paletted</w:t>
            </w:r>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Use the following png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bit grayscale + 8 bit alpha-channel</w:t>
            </w:r>
          </w:p>
          <w:p w14:paraId="31A17691"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16 bit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3x8 bits rgb color + 8 bit alpha-channel</w:t>
            </w:r>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3x16 bits rgb color + 16 bit alpha-channel</w:t>
            </w:r>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t xml:space="preserve"> </w:t>
      </w:r>
      <w:bookmarkStart w:id="85" w:name="_Toc162181009"/>
      <w:r>
        <w:t>Negative Displacement Extension Test Cases</w:t>
      </w:r>
      <w:bookmarkEnd w:id="85"/>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r w:rsidR="00CB2322" w:rsidRPr="00CB2322">
        <w:t>normvector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r w:rsidRPr="00CB2322">
              <w:rPr>
                <w:rFonts w:asciiTheme="minorHAnsi" w:hAnsiTheme="minorHAnsi"/>
              </w:rPr>
              <w:t>normvector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normvector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 xml:space="preserve">disp2dgroup “dispid”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xml:space="preserve">- disp2dgroup “nid”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disp2coord “n” attribute that is outside the valid index range for normvector’s</w:t>
            </w:r>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r w:rsidR="004257F7" w:rsidRPr="004257F7">
        <w:t>triangles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Note that test case iterations 9, 10, 11, 12, 15, and 16 have requiredExtensions with the materialextension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C2F6E2A"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ins w:id="86" w:author="Gonzalez, Jordi" w:date="2024-11-20T17:01:00Z">
              <w:r w:rsidR="009D3409">
                <w:rPr>
                  <w:rFonts w:asciiTheme="minorHAnsi" w:hAnsiTheme="minorHAnsi"/>
                </w:rPr>
                <w:t>v</w:t>
              </w:r>
              <w:r w:rsidRPr="006C0C1A">
                <w:rPr>
                  <w:rFonts w:asciiTheme="minorHAnsi" w:hAnsiTheme="minorHAnsi"/>
                </w:rPr>
                <w:t>3</w:t>
              </w:r>
            </w:ins>
            <w:del w:id="87" w:author="Gonzalez, Jordi" w:date="2024-11-20T17:01:00Z">
              <w:r w:rsidRPr="006C0C1A">
                <w:rPr>
                  <w:rFonts w:asciiTheme="minorHAnsi" w:hAnsiTheme="minorHAnsi"/>
                </w:rPr>
                <w:delText>V3</w:delText>
              </w:r>
            </w:del>
            <w:r w:rsidRPr="006C0C1A">
              <w:rPr>
                <w:rFonts w:asciiTheme="minorHAnsi" w:hAnsiTheme="minorHAnsi"/>
              </w:rPr>
              <w:t xml:space="preserve">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"pid"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xml:space="preserve">- triangle with “p1” specified, but no “pid” in triangle nor in object </w:t>
            </w:r>
          </w:p>
          <w:p w14:paraId="525D3CF8" w14:textId="77777777" w:rsidR="006C0C1A" w:rsidRDefault="006C0C1A" w:rsidP="006C0C1A">
            <w:pPr>
              <w:rPr>
                <w:rFonts w:asciiTheme="minorHAnsi" w:hAnsiTheme="minorHAnsi"/>
              </w:rPr>
            </w:pPr>
          </w:p>
          <w:p w14:paraId="22608E0C" w14:textId="6D362CB0"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w:t>
            </w:r>
            <w:ins w:id="88" w:author="Gonzalez, Jordi" w:date="2024-11-20T17:01:00Z">
              <w:r w:rsidRPr="006C0C1A">
                <w:rPr>
                  <w:rFonts w:asciiTheme="minorHAnsi" w:hAnsiTheme="minorHAnsi"/>
                </w:rPr>
                <w:t>p</w:t>
              </w:r>
              <w:r w:rsidR="006E14B0">
                <w:rPr>
                  <w:rFonts w:asciiTheme="minorHAnsi" w:hAnsiTheme="minorHAnsi"/>
                </w:rPr>
                <w:t>1</w:t>
              </w:r>
            </w:ins>
            <w:del w:id="89" w:author="Gonzalez, Jordi" w:date="2024-11-20T17:01:00Z">
              <w:r w:rsidRPr="006C0C1A">
                <w:rPr>
                  <w:rFonts w:asciiTheme="minorHAnsi" w:hAnsiTheme="minorHAnsi"/>
                </w:rPr>
                <w:delText>p</w:delText>
              </w:r>
            </w:del>
          </w:p>
          <w:p w14:paraId="29105B8F" w14:textId="77777777" w:rsidR="00A2737B" w:rsidRDefault="00A2737B" w:rsidP="006C0C1A">
            <w:pPr>
              <w:rPr>
                <w:ins w:id="90" w:author="Gonzalez, Jordi" w:date="2024-11-20T17:01:00Z"/>
                <w:rFonts w:asciiTheme="minorHAnsi" w:hAnsiTheme="minorHAnsi"/>
              </w:rPr>
            </w:pPr>
          </w:p>
          <w:p w14:paraId="461961BF" w14:textId="77777777" w:rsidR="006C0C1A" w:rsidRDefault="00A2737B" w:rsidP="006C0C1A">
            <w:pPr>
              <w:rPr>
                <w:ins w:id="91" w:author="Gonzalez, Jordi" w:date="2024-11-20T17:01:00Z"/>
                <w:rFonts w:asciiTheme="minorHAnsi" w:hAnsiTheme="minorHAnsi"/>
              </w:rPr>
            </w:pPr>
            <w:ins w:id="92" w:author="Gonzalez, Jordi" w:date="2024-11-20T17:01:00Z">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r>
                <w:rPr>
                  <w:rFonts w:asciiTheme="minorHAnsi" w:hAnsiTheme="minorHAnsi"/>
                </w:rPr>
                <w:t>p</w:t>
              </w:r>
              <w:r w:rsidRPr="006C0C1A">
                <w:rPr>
                  <w:rFonts w:asciiTheme="minorHAnsi" w:hAnsiTheme="minorHAnsi"/>
                </w:rPr>
                <w:t>id" attribute points to a disp2dgroup resource</w:t>
              </w:r>
            </w:ins>
          </w:p>
          <w:p w14:paraId="68FD9383" w14:textId="77777777" w:rsidR="00D21E1B" w:rsidRDefault="00D21E1B" w:rsidP="006C0C1A">
            <w:pPr>
              <w:rPr>
                <w:ins w:id="93" w:author="Gonzalez, Jordi" w:date="2024-11-20T17:01:00Z"/>
                <w:rFonts w:asciiTheme="minorHAnsi" w:hAnsiTheme="minorHAnsi"/>
              </w:rPr>
            </w:pPr>
          </w:p>
          <w:p w14:paraId="1FD5E20F" w14:textId="52ACC5F4" w:rsidR="00D21E1B" w:rsidRDefault="00D21E1B" w:rsidP="006C0C1A">
            <w:pPr>
              <w:rPr>
                <w:ins w:id="94" w:author="Gonzalez, Jordi" w:date="2024-11-20T17:01:00Z"/>
                <w:rFonts w:asciiTheme="minorHAnsi" w:hAnsiTheme="minorHAnsi"/>
              </w:rPr>
            </w:pPr>
            <w:ins w:id="95" w:author="Gonzalez, Jordi" w:date="2024-11-20T17:01:00Z">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ins>
          </w:p>
          <w:p w14:paraId="38726C1B" w14:textId="77777777" w:rsidR="0097470A" w:rsidRDefault="0097470A" w:rsidP="0097470A">
            <w:pPr>
              <w:rPr>
                <w:ins w:id="96" w:author="Gonzalez, Jordi" w:date="2024-11-20T17:01:00Z"/>
                <w:rFonts w:asciiTheme="minorHAnsi" w:hAnsiTheme="minorHAnsi"/>
              </w:rPr>
            </w:pPr>
          </w:p>
          <w:p w14:paraId="51EE279C" w14:textId="673CF849" w:rsidR="0097470A" w:rsidRDefault="0097470A" w:rsidP="006C0C1A">
            <w:pPr>
              <w:rPr>
                <w:ins w:id="97" w:author="Gonzalez, Jordi" w:date="2024-11-20T17:01:00Z"/>
                <w:rFonts w:asciiTheme="minorHAnsi" w:hAnsiTheme="minorHAnsi"/>
              </w:rPr>
            </w:pPr>
            <w:ins w:id="98" w:author="Gonzalez, Jordi" w:date="2024-11-20T17:01:00Z">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ins>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dispid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nid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ContentType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r w:rsidRPr="00364BD1">
              <w:rPr>
                <w:rFonts w:asciiTheme="minorHAnsi" w:hAnsiTheme="minorHAnsi"/>
              </w:rPr>
              <w:t xml:space="preserve">contenttype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tilelstyle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99" w:name="_Toc162181010"/>
      <w:r>
        <w:br w:type="page"/>
      </w:r>
    </w:p>
    <w:p w14:paraId="661D908C" w14:textId="64FAD4A8" w:rsidR="004D7E87" w:rsidRPr="00144DD4" w:rsidRDefault="00CF6847" w:rsidP="4FA9AB4E">
      <w:pPr>
        <w:pStyle w:val="Heading1"/>
        <w:numPr>
          <w:ilvl w:val="0"/>
          <w:numId w:val="0"/>
        </w:numPr>
      </w:pPr>
      <w:r w:rsidRPr="7B2B6F25">
        <w:t xml:space="preserve">Appendix A - </w:t>
      </w:r>
      <w:r w:rsidR="005F18E6" w:rsidRPr="7B2B6F25">
        <w:t>Test Object Library</w:t>
      </w:r>
      <w:bookmarkEnd w:id="99"/>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Created, then export from application such as NetFabb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0A635E" w:rsidP="00343CDB">
            <w:hyperlink r:id="rId118">
              <w:r w:rsidR="00343CDB" w:rsidRPr="00C82134">
                <w:rPr>
                  <w:rFonts w:ascii="Helvetica Neue" w:eastAsia="Helvetica Neue" w:hAnsi="Helvetica Neue" w:cs="Helvetica Neue"/>
                  <w:b/>
                  <w:sz w:val="16"/>
                  <w:szCs w:val="16"/>
                  <w:u w:val="single"/>
                  <w:shd w:val="clear" w:color="auto" w:fill="F5F5F5"/>
                </w:rPr>
                <w:t>chessHorse</w:t>
              </w:r>
            </w:hyperlink>
            <w:r w:rsidR="00343CDB" w:rsidRPr="00C82134">
              <w:rPr>
                <w:rFonts w:ascii="Helvetica Neue" w:eastAsia="Helvetica Neue" w:hAnsi="Helvetica Neue" w:cs="Helvetica Neue"/>
                <w:sz w:val="16"/>
                <w:szCs w:val="16"/>
                <w:shd w:val="clear" w:color="auto" w:fill="F5F5F5"/>
              </w:rPr>
              <w:t> by </w:t>
            </w:r>
            <w:hyperlink r:id="rId119">
              <w:r w:rsidR="00343CDB" w:rsidRPr="00C82134">
                <w:rPr>
                  <w:rFonts w:ascii="Helvetica Neue" w:eastAsia="Helvetica Neue" w:hAnsi="Helvetica Neue" w:cs="Helvetica Neue"/>
                  <w:b/>
                  <w:sz w:val="16"/>
                  <w:szCs w:val="16"/>
                  <w:u w:val="single"/>
                  <w:shd w:val="clear" w:color="auto" w:fill="F5F5F5"/>
                </w:rPr>
                <w:t>jbarrettoda</w:t>
              </w:r>
            </w:hyperlink>
            <w:r w:rsidR="00343CDB" w:rsidRPr="00C82134">
              <w:rPr>
                <w:rFonts w:ascii="Helvetica Neue" w:eastAsia="Helvetica Neue" w:hAnsi="Helvetica Neue" w:cs="Helvetica Neue"/>
                <w:sz w:val="16"/>
                <w:szCs w:val="16"/>
                <w:shd w:val="clear" w:color="auto" w:fill="F5F5F5"/>
              </w:rPr>
              <w:t> is licensed under the</w:t>
            </w:r>
            <w:hyperlink r:id="rId120">
              <w:r w:rsidR="00343CDB" w:rsidRPr="00C82134">
                <w:rPr>
                  <w:rFonts w:ascii="Helvetica Neue" w:eastAsia="Helvetica Neue" w:hAnsi="Helvetica Neue" w:cs="Helvetica Neue"/>
                  <w:b/>
                  <w:sz w:val="16"/>
                  <w:szCs w:val="16"/>
                  <w:u w:val="single"/>
                  <w:shd w:val="clear" w:color="auto" w:fill="F5F5F5"/>
                </w:rPr>
                <w:t>Creative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0A635E" w:rsidP="00343CDB">
            <w:pPr>
              <w:rPr>
                <w:rFonts w:asciiTheme="minorHAnsi" w:hAnsiTheme="minorHAnsi"/>
                <w:noProof/>
                <w:sz w:val="16"/>
                <w:szCs w:val="16"/>
              </w:rPr>
            </w:pPr>
            <w:hyperlink r:id="rId122">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3">
              <w:r w:rsidR="00343CDB" w:rsidRPr="00343CDB">
                <w:rPr>
                  <w:rFonts w:ascii="Arial" w:eastAsia="Arial" w:hAnsi="Arial" w:cs="Arial"/>
                  <w:b/>
                  <w:sz w:val="16"/>
                  <w:szCs w:val="16"/>
                  <w:shd w:val="clear" w:color="auto" w:fill="F5F5F5"/>
                </w:rPr>
                <w:t>YahooJAPAN</w:t>
              </w:r>
            </w:hyperlink>
            <w:r w:rsidR="00343CDB" w:rsidRPr="00343CDB">
              <w:rPr>
                <w:rFonts w:ascii="Arial" w:eastAsia="Arial" w:hAnsi="Arial" w:cs="Arial"/>
                <w:sz w:val="16"/>
                <w:szCs w:val="16"/>
                <w:shd w:val="clear" w:color="auto" w:fill="F5F5F5"/>
              </w:rPr>
              <w:t xml:space="preserve"> is licensed under the </w:t>
            </w:r>
            <w:hyperlink r:id="rId124">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0A635E" w:rsidP="00343CDB">
            <w:pPr>
              <w:rPr>
                <w:rFonts w:asciiTheme="minorHAnsi" w:hAnsiTheme="minorHAnsi"/>
                <w:noProof/>
                <w:sz w:val="16"/>
                <w:szCs w:val="16"/>
              </w:rPr>
            </w:pPr>
            <w:hyperlink r:id="rId126">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7">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8">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0A635E" w:rsidP="00343CDB">
            <w:pPr>
              <w:rPr>
                <w:rFonts w:asciiTheme="minorHAnsi" w:hAnsiTheme="minorHAnsi"/>
                <w:noProof/>
                <w:sz w:val="16"/>
                <w:szCs w:val="16"/>
              </w:rPr>
            </w:pPr>
            <w:hyperlink r:id="rId131">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2">
              <w:r w:rsidR="00343CDB" w:rsidRPr="00343CDB">
                <w:rPr>
                  <w:rFonts w:ascii="Arial" w:eastAsia="Arial" w:hAnsi="Arial" w:cs="Arial"/>
                  <w:b/>
                  <w:sz w:val="16"/>
                  <w:szCs w:val="16"/>
                  <w:shd w:val="clear" w:color="auto" w:fill="F5F5F5"/>
                </w:rPr>
                <w:t>Roboduck</w:t>
              </w:r>
            </w:hyperlink>
            <w:r w:rsidR="00343CDB" w:rsidRPr="00343CDB">
              <w:rPr>
                <w:rFonts w:ascii="Arial" w:eastAsia="Arial" w:hAnsi="Arial" w:cs="Arial"/>
                <w:sz w:val="16"/>
                <w:szCs w:val="16"/>
                <w:shd w:val="clear" w:color="auto" w:fill="F5F5F5"/>
              </w:rPr>
              <w:t xml:space="preserve"> is licensed under the </w:t>
            </w:r>
            <w:hyperlink r:id="rId133">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0A635E"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Geeetech GT2560 housing</w:t>
              </w:r>
            </w:hyperlink>
            <w:r w:rsidR="00343CDB">
              <w:rPr>
                <w:rFonts w:ascii="Arial" w:eastAsia="Arial" w:hAnsi="Arial" w:cs="Arial"/>
                <w:sz w:val="16"/>
                <w:szCs w:val="16"/>
                <w:shd w:val="clear" w:color="auto" w:fill="F5F5F5"/>
              </w:rPr>
              <w:t xml:space="preserve"> by </w:t>
            </w:r>
            <w:hyperlink r:id="rId136">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0A635E"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40">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0A635E" w:rsidP="00343CDB">
            <w:pPr>
              <w:rPr>
                <w:rFonts w:asciiTheme="minorHAnsi" w:hAnsiTheme="minorHAnsi"/>
                <w:noProof/>
                <w:sz w:val="22"/>
              </w:rPr>
            </w:pPr>
            <w:hyperlink r:id="rId143">
              <w:r w:rsidR="00343CDB">
                <w:rPr>
                  <w:rFonts w:ascii="Arial" w:eastAsia="Arial" w:hAnsi="Arial" w:cs="Arial"/>
                  <w:b/>
                  <w:sz w:val="16"/>
                  <w:szCs w:val="16"/>
                  <w:shd w:val="clear" w:color="auto" w:fill="F5F5F5"/>
                </w:rPr>
                <w:t>Customizable stereographic projection lowres</w:t>
              </w:r>
            </w:hyperlink>
            <w:r w:rsidR="00343CDB">
              <w:rPr>
                <w:rFonts w:ascii="Arial" w:eastAsia="Arial" w:hAnsi="Arial" w:cs="Arial"/>
                <w:sz w:val="16"/>
                <w:szCs w:val="16"/>
                <w:shd w:val="clear" w:color="auto" w:fill="F5F5F5"/>
              </w:rPr>
              <w:t xml:space="preserve"> by</w:t>
            </w:r>
            <w:hyperlink r:id="rId144">
              <w:r w:rsidR="00343CDB">
                <w:rPr>
                  <w:rFonts w:ascii="Arial" w:eastAsia="Arial" w:hAnsi="Arial" w:cs="Arial"/>
                  <w:b/>
                  <w:sz w:val="16"/>
                  <w:szCs w:val="16"/>
                  <w:shd w:val="clear" w:color="auto" w:fill="F5F5F5"/>
                </w:rPr>
                <w:t>threonin</w:t>
              </w:r>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Platform_high</w:t>
            </w:r>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M11_Ventilated Build Platform_low</w:t>
            </w:r>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0A635E" w:rsidP="00343CDB">
            <w:pPr>
              <w:rPr>
                <w:rFonts w:asciiTheme="minorHAnsi" w:hAnsiTheme="minorHAnsi"/>
                <w:noProof/>
                <w:sz w:val="22"/>
              </w:rPr>
            </w:pPr>
            <w:hyperlink r:id="rId147">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8">
              <w:r w:rsidR="00343CDB">
                <w:rPr>
                  <w:rFonts w:ascii="Arial" w:eastAsia="Arial" w:hAnsi="Arial" w:cs="Arial"/>
                  <w:b/>
                  <w:sz w:val="16"/>
                  <w:szCs w:val="16"/>
                  <w:shd w:val="clear" w:color="auto" w:fill="F5F5F5"/>
                </w:rPr>
                <w:t>deherzog</w:t>
              </w:r>
            </w:hyperlink>
            <w:r w:rsidR="00343CDB">
              <w:rPr>
                <w:rFonts w:ascii="Arial" w:eastAsia="Arial" w:hAnsi="Arial" w:cs="Arial"/>
                <w:sz w:val="16"/>
                <w:szCs w:val="16"/>
                <w:shd w:val="clear" w:color="auto" w:fill="F5F5F5"/>
              </w:rPr>
              <w:t xml:space="preserve"> is licensed under the </w:t>
            </w:r>
            <w:hyperlink r:id="rId149">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0A635E" w:rsidP="00343CDB">
            <w:pPr>
              <w:rPr>
                <w:rFonts w:asciiTheme="minorHAnsi" w:hAnsiTheme="minorHAnsi"/>
                <w:noProof/>
                <w:sz w:val="22"/>
              </w:rPr>
            </w:pPr>
            <w:hyperlink r:id="rId151">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52">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0A635E" w:rsidP="00343CDB">
            <w:pPr>
              <w:rPr>
                <w:rFonts w:asciiTheme="minorHAnsi" w:hAnsiTheme="minorHAnsi"/>
                <w:sz w:val="22"/>
              </w:rPr>
            </w:pPr>
            <w:hyperlink r:id="rId155">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6">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 xml:space="preserve">is licensed under the </w:t>
            </w:r>
            <w:hyperlink r:id="rId157">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0A635E"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bowden capable gregs extruder with adapters</w:t>
              </w:r>
            </w:hyperlink>
            <w:r w:rsidR="00343CDB">
              <w:rPr>
                <w:rFonts w:ascii="Arial" w:eastAsia="Arial" w:hAnsi="Arial" w:cs="Arial"/>
                <w:sz w:val="16"/>
                <w:szCs w:val="16"/>
                <w:shd w:val="clear" w:color="auto" w:fill="F5F5F5"/>
              </w:rPr>
              <w:t xml:space="preserve"> by</w:t>
            </w:r>
            <w:hyperlink r:id="rId160">
              <w:r w:rsidR="00343CDB">
                <w:rPr>
                  <w:rFonts w:ascii="Arial" w:eastAsia="Arial" w:hAnsi="Arial" w:cs="Arial"/>
                  <w:b/>
                  <w:sz w:val="16"/>
                  <w:szCs w:val="16"/>
                  <w:shd w:val="clear" w:color="auto" w:fill="F5F5F5"/>
                </w:rPr>
                <w:t>nicksears</w:t>
              </w:r>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0A635E"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Prusa i3 Tristruder with 18mm Probe Mount</w:t>
              </w:r>
            </w:hyperlink>
            <w:r w:rsidR="00343CDB">
              <w:rPr>
                <w:rFonts w:ascii="Arial" w:eastAsia="Arial" w:hAnsi="Arial" w:cs="Arial"/>
                <w:sz w:val="16"/>
                <w:szCs w:val="16"/>
                <w:shd w:val="clear" w:color="auto" w:fill="F5F5F5"/>
              </w:rPr>
              <w:t xml:space="preserve"> by</w:t>
            </w:r>
            <w:hyperlink r:id="rId164">
              <w:r w:rsidR="00343CDB">
                <w:rPr>
                  <w:rFonts w:ascii="Arial" w:eastAsia="Arial" w:hAnsi="Arial" w:cs="Arial"/>
                  <w:b/>
                  <w:sz w:val="16"/>
                  <w:szCs w:val="16"/>
                  <w:shd w:val="clear" w:color="auto" w:fill="F5F5F5"/>
                </w:rPr>
                <w:t>insapio</w:t>
              </w:r>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0A635E"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by</w:t>
            </w:r>
            <w:hyperlink r:id="rId168">
              <w:r w:rsidR="00343CDB">
                <w:rPr>
                  <w:rFonts w:ascii="Arial" w:eastAsia="Arial" w:hAnsi="Arial" w:cs="Arial"/>
                  <w:b/>
                  <w:sz w:val="16"/>
                  <w:szCs w:val="16"/>
                  <w:u w:val="single"/>
                  <w:shd w:val="clear" w:color="auto" w:fill="F5F5F5"/>
                </w:rPr>
                <w:t>chayesSAS</w:t>
              </w:r>
            </w:hyperlink>
            <w:r w:rsidR="00343CDB">
              <w:rPr>
                <w:rFonts w:ascii="Arial" w:eastAsia="Arial" w:hAnsi="Arial" w:cs="Arial"/>
                <w:sz w:val="16"/>
                <w:szCs w:val="16"/>
                <w:shd w:val="clear" w:color="auto" w:fill="F5F5F5"/>
              </w:rPr>
              <w:t xml:space="preserve"> is licensed under the </w:t>
            </w:r>
            <w:hyperlink r:id="rId169">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0A635E"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thatcloudguy</w:t>
              </w:r>
            </w:hyperlink>
            <w:r w:rsidR="00343CDB">
              <w:rPr>
                <w:rFonts w:ascii="Arial" w:eastAsia="Arial" w:hAnsi="Arial" w:cs="Arial"/>
                <w:sz w:val="16"/>
                <w:szCs w:val="16"/>
                <w:shd w:val="clear" w:color="auto" w:fill="F5F5F5"/>
              </w:rPr>
              <w:t xml:space="preserve"> is licensed under the </w:t>
            </w:r>
            <w:hyperlink r:id="rId17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0A635E" w:rsidP="00343CDB">
            <w:pPr>
              <w:rPr>
                <w:rFonts w:asciiTheme="minorHAnsi" w:hAnsiTheme="minorHAnsi"/>
                <w:noProof/>
                <w:sz w:val="22"/>
              </w:rPr>
            </w:pPr>
            <w:hyperlink r:id="rId175">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6">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7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0A635E" w:rsidP="00343CDB">
            <w:pPr>
              <w:rPr>
                <w:rFonts w:asciiTheme="minorHAnsi" w:hAnsiTheme="minorHAnsi"/>
                <w:noProof/>
                <w:sz w:val="22"/>
              </w:rPr>
            </w:pPr>
            <w:hyperlink r:id="rId179">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80">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the</w:t>
            </w:r>
            <w:hyperlink r:id="rId18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license</w:t>
            </w:r>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chainassembly_low</w:t>
            </w:r>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raindrop_low</w:t>
            </w:r>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randomplaceme</w:t>
            </w:r>
            <w:r w:rsidR="0003262E">
              <w:rPr>
                <w:rFonts w:asciiTheme="minorHAnsi" w:eastAsiaTheme="minorEastAsia" w:hAnsiTheme="minorHAnsi"/>
                <w:sz w:val="22"/>
              </w:rPr>
              <w:t>N_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100" w:name="_Toc162181011"/>
      <w:r w:rsidRPr="003846E2">
        <w:t xml:space="preserve">Appendix </w:t>
      </w:r>
      <w:r>
        <w:t>B</w:t>
      </w:r>
      <w:r w:rsidRPr="003846E2">
        <w:t xml:space="preserve"> – </w:t>
      </w:r>
      <w:r>
        <w:t>Color</w:t>
      </w:r>
      <w:r w:rsidR="00B76E9F">
        <w:t>,</w:t>
      </w:r>
      <w:r>
        <w:t xml:space="preserve"> Texture</w:t>
      </w:r>
      <w:r w:rsidR="00B76E9F">
        <w:t>, Lattice</w:t>
      </w:r>
      <w:r>
        <w:t xml:space="preserve"> Tables</w:t>
      </w:r>
      <w:bookmarkEnd w:id="100"/>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r>
              <w:rPr>
                <w:rFonts w:eastAsia="Verdana" w:cs="Verdana"/>
                <w:szCs w:val="20"/>
              </w:rPr>
              <w:t>Rgb</w:t>
            </w:r>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r>
              <w:rPr>
                <w:rFonts w:eastAsia="Verdana" w:cs="Verdana"/>
                <w:szCs w:val="20"/>
              </w:rPr>
              <w:t>rGb</w:t>
            </w:r>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r>
              <w:rPr>
                <w:rFonts w:eastAsia="Verdana" w:cs="Verdana"/>
                <w:szCs w:val="20"/>
              </w:rPr>
              <w:t>rgB</w:t>
            </w:r>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r>
              <w:rPr>
                <w:rFonts w:eastAsia="Verdana" w:cs="Verdana"/>
                <w:szCs w:val="20"/>
              </w:rPr>
              <w:t>RGb</w:t>
            </w:r>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r>
              <w:rPr>
                <w:rFonts w:eastAsia="Verdana" w:cs="Verdana"/>
                <w:szCs w:val="20"/>
              </w:rPr>
              <w:t>RgB</w:t>
            </w:r>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r>
              <w:rPr>
                <w:rFonts w:eastAsia="Verdana" w:cs="Verdana"/>
                <w:szCs w:val="20"/>
              </w:rPr>
              <w:t>rGB</w:t>
            </w:r>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r>
              <w:rPr>
                <w:rFonts w:eastAsia="Verdana" w:cs="Verdana"/>
                <w:szCs w:val="20"/>
              </w:rPr>
              <w:t>Rgb</w:t>
            </w:r>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*Upper case RGB = FF, Lower Case rgb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r>
              <w:rPr>
                <w:rFonts w:eastAsia="Verdana" w:cs="Verdana"/>
                <w:szCs w:val="20"/>
              </w:rPr>
              <w:t>Rgb</w:t>
            </w:r>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r>
              <w:rPr>
                <w:rFonts w:eastAsia="Verdana" w:cs="Verdana"/>
                <w:szCs w:val="20"/>
              </w:rPr>
              <w:t>rGb</w:t>
            </w:r>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r>
              <w:rPr>
                <w:rFonts w:eastAsia="Verdana" w:cs="Verdana"/>
                <w:szCs w:val="20"/>
              </w:rPr>
              <w:t>rgB</w:t>
            </w:r>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r>
              <w:rPr>
                <w:rFonts w:eastAsia="Verdana" w:cs="Verdana"/>
                <w:szCs w:val="20"/>
              </w:rPr>
              <w:t>RGb</w:t>
            </w:r>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r>
              <w:rPr>
                <w:rFonts w:eastAsia="Verdana" w:cs="Verdana"/>
                <w:szCs w:val="20"/>
              </w:rPr>
              <w:t>RgB</w:t>
            </w:r>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r>
              <w:rPr>
                <w:rFonts w:eastAsia="Verdana" w:cs="Verdana"/>
                <w:szCs w:val="20"/>
              </w:rPr>
              <w:t>rGB</w:t>
            </w:r>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FCD2C5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3D975A11"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50125C7D" w14:textId="77777777" w:rsidR="007E47B9" w:rsidRDefault="007E47B9" w:rsidP="00130FD1">
            <w:pPr>
              <w:jc w:val="center"/>
              <w:rPr>
                <w:rFonts w:eastAsia="Verdana" w:cs="Verdana"/>
                <w:szCs w:val="20"/>
              </w:rPr>
            </w:pPr>
            <w:r>
              <w:rPr>
                <w:rFonts w:eastAsia="Verdana" w:cs="Verdana"/>
                <w:szCs w:val="20"/>
              </w:rPr>
              <w:t>rgb</w:t>
            </w:r>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101"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PNG without alpha are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t>Large Texture Images</w:t>
      </w:r>
      <w:r w:rsidRPr="00F32C78">
        <w:rPr>
          <w:rFonts w:eastAsia="Verdana" w:cs="Verdana"/>
          <w:b/>
          <w:szCs w:val="20"/>
        </w:rPr>
        <w:t xml:space="preserve"> (</w:t>
      </w:r>
      <w:r>
        <w:rPr>
          <w:rFonts w:eastAsia="Verdana" w:cs="Verdana"/>
          <w:b/>
          <w:szCs w:val="20"/>
        </w:rPr>
        <w:t>Pixabay</w:t>
      </w:r>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101"/>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basn2c08 - 3x8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basn2c16 - 3x16 bits rgb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basn3p01 - 1 bit (2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basn3p02 - 2 bit (4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basn3p04 - 4 bit (16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basn3p08 - 8 bit (256 color) paletted</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basn6a08 - 3x8 bits rgb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basn6a16 - 3x16 bits rgb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r>
              <w:rPr>
                <w:rFonts w:eastAsia="Verdana" w:cs="Verdana"/>
                <w:szCs w:val="20"/>
              </w:rPr>
              <w:t>Gradie</w:t>
            </w:r>
            <w:r w:rsidR="0003262E">
              <w:rPr>
                <w:rFonts w:eastAsia="Verdana" w:cs="Verdana"/>
                <w:szCs w:val="20"/>
              </w:rPr>
              <w:t>N_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NetFabb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8"/>
          <w:footerReference w:type="default" r:id="rId249"/>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t xml:space="preserve"> </w:t>
      </w:r>
      <w:bookmarkStart w:id="102" w:name="_Toc162181012"/>
      <w:r w:rsidR="000D77D9">
        <w:t>Appendix C</w:t>
      </w:r>
      <w:r w:rsidR="00DD1728" w:rsidRPr="7B2B6F25">
        <w:t xml:space="preserve"> - </w:t>
      </w:r>
      <w:r w:rsidR="00DD1728">
        <w:t>Test Case to Test Suite Mapping</w:t>
      </w:r>
      <w:bookmarkEnd w:id="102"/>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103"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103"/>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08C98EED" w14:textId="0926CA24" w:rsidTr="0061524D">
        <w:tc>
          <w:tcPr>
            <w:tcW w:w="1255" w:type="dxa"/>
          </w:tcPr>
          <w:p w14:paraId="2EC3F04E" w14:textId="4375121B" w:rsidR="0061524D" w:rsidRDefault="0061524D" w:rsidP="00D92B57">
            <w:pPr>
              <w:jc w:val="center"/>
              <w:rPr>
                <w:szCs w:val="20"/>
              </w:rPr>
            </w:pPr>
            <w:r>
              <w:rPr>
                <w:szCs w:val="20"/>
              </w:rPr>
              <w:t>2201_01</w:t>
            </w:r>
          </w:p>
        </w:tc>
        <w:tc>
          <w:tcPr>
            <w:tcW w:w="990" w:type="dxa"/>
          </w:tcPr>
          <w:p w14:paraId="2DE69E01" w14:textId="77777777" w:rsidR="0061524D" w:rsidRPr="00283A38" w:rsidRDefault="0061524D" w:rsidP="00D92B57">
            <w:pPr>
              <w:jc w:val="center"/>
              <w:rPr>
                <w:rFonts w:cstheme="minorHAnsi"/>
                <w:szCs w:val="20"/>
              </w:rPr>
            </w:pPr>
          </w:p>
        </w:tc>
        <w:tc>
          <w:tcPr>
            <w:tcW w:w="990" w:type="dxa"/>
          </w:tcPr>
          <w:p w14:paraId="034852A6" w14:textId="77777777" w:rsidR="0061524D" w:rsidRPr="00487927" w:rsidRDefault="0061524D" w:rsidP="00D92B57">
            <w:pPr>
              <w:jc w:val="center"/>
              <w:rPr>
                <w:rFonts w:cstheme="minorHAnsi"/>
                <w:szCs w:val="20"/>
              </w:rPr>
            </w:pPr>
          </w:p>
        </w:tc>
        <w:tc>
          <w:tcPr>
            <w:tcW w:w="990" w:type="dxa"/>
          </w:tcPr>
          <w:p w14:paraId="08976C52" w14:textId="77777777" w:rsidR="0061524D" w:rsidRPr="00487927" w:rsidRDefault="0061524D" w:rsidP="00D92B57">
            <w:pPr>
              <w:jc w:val="center"/>
              <w:rPr>
                <w:rFonts w:cstheme="minorHAnsi"/>
                <w:szCs w:val="20"/>
              </w:rPr>
            </w:pPr>
          </w:p>
        </w:tc>
        <w:tc>
          <w:tcPr>
            <w:tcW w:w="990" w:type="dxa"/>
          </w:tcPr>
          <w:p w14:paraId="34233A3E" w14:textId="77777777" w:rsidR="0061524D" w:rsidRPr="00487927" w:rsidRDefault="0061524D" w:rsidP="00D92B57">
            <w:pPr>
              <w:jc w:val="center"/>
              <w:rPr>
                <w:rFonts w:cstheme="minorHAnsi"/>
                <w:szCs w:val="20"/>
              </w:rPr>
            </w:pPr>
          </w:p>
        </w:tc>
        <w:tc>
          <w:tcPr>
            <w:tcW w:w="990" w:type="dxa"/>
          </w:tcPr>
          <w:p w14:paraId="467E2CB0" w14:textId="77777777" w:rsidR="0061524D" w:rsidRPr="00487927" w:rsidRDefault="0061524D" w:rsidP="00D92B57">
            <w:pPr>
              <w:jc w:val="center"/>
              <w:rPr>
                <w:rFonts w:cstheme="minorHAnsi"/>
                <w:szCs w:val="20"/>
              </w:rPr>
            </w:pPr>
          </w:p>
        </w:tc>
        <w:tc>
          <w:tcPr>
            <w:tcW w:w="990" w:type="dxa"/>
          </w:tcPr>
          <w:p w14:paraId="7185342A" w14:textId="77777777" w:rsidR="0061524D" w:rsidRPr="00487927" w:rsidRDefault="0061524D" w:rsidP="00D92B57">
            <w:pPr>
              <w:jc w:val="center"/>
              <w:rPr>
                <w:rFonts w:cstheme="minorHAnsi"/>
                <w:szCs w:val="20"/>
              </w:rPr>
            </w:pPr>
          </w:p>
        </w:tc>
        <w:tc>
          <w:tcPr>
            <w:tcW w:w="1080" w:type="dxa"/>
          </w:tcPr>
          <w:p w14:paraId="1E2F17B6" w14:textId="77777777" w:rsidR="0061524D" w:rsidRPr="00283A38" w:rsidDel="00B92203" w:rsidRDefault="0061524D" w:rsidP="00D92B57">
            <w:pPr>
              <w:jc w:val="center"/>
              <w:rPr>
                <w:rFonts w:cstheme="minorHAnsi"/>
                <w:szCs w:val="20"/>
              </w:rPr>
            </w:pPr>
          </w:p>
        </w:tc>
        <w:tc>
          <w:tcPr>
            <w:tcW w:w="990" w:type="dxa"/>
          </w:tcPr>
          <w:p w14:paraId="0FAD5CB0" w14:textId="77777777" w:rsidR="0061524D" w:rsidRPr="00283A38" w:rsidRDefault="0061524D" w:rsidP="00D92B57">
            <w:pPr>
              <w:jc w:val="center"/>
              <w:rPr>
                <w:rFonts w:cstheme="minorHAnsi"/>
                <w:szCs w:val="20"/>
              </w:rPr>
            </w:pPr>
          </w:p>
        </w:tc>
        <w:tc>
          <w:tcPr>
            <w:tcW w:w="990" w:type="dxa"/>
          </w:tcPr>
          <w:p w14:paraId="0DAFEBB4" w14:textId="14529D66"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D578DD9" w14:textId="77777777" w:rsidR="0061524D" w:rsidRPr="00283A38" w:rsidRDefault="0061524D" w:rsidP="00D92B57">
            <w:pPr>
              <w:jc w:val="center"/>
              <w:rPr>
                <w:rFonts w:cstheme="minorHAnsi"/>
                <w:szCs w:val="20"/>
              </w:rPr>
            </w:pPr>
          </w:p>
        </w:tc>
        <w:tc>
          <w:tcPr>
            <w:tcW w:w="1103" w:type="dxa"/>
          </w:tcPr>
          <w:p w14:paraId="30257396" w14:textId="77777777" w:rsidR="0061524D" w:rsidRPr="00283A38" w:rsidRDefault="0061524D" w:rsidP="00D92B57">
            <w:pPr>
              <w:jc w:val="center"/>
              <w:rPr>
                <w:rFonts w:cstheme="minorHAnsi"/>
                <w:szCs w:val="20"/>
              </w:rPr>
            </w:pPr>
          </w:p>
        </w:tc>
      </w:tr>
      <w:tr w:rsidR="0061524D" w:rsidRPr="00487927" w14:paraId="0158AFAC" w14:textId="06F86D85" w:rsidTr="0061524D">
        <w:tc>
          <w:tcPr>
            <w:tcW w:w="1255" w:type="dxa"/>
          </w:tcPr>
          <w:p w14:paraId="3229018E" w14:textId="52AE9DF7" w:rsidR="0061524D" w:rsidRDefault="0061524D" w:rsidP="00D92B57">
            <w:pPr>
              <w:jc w:val="center"/>
              <w:rPr>
                <w:szCs w:val="20"/>
              </w:rPr>
            </w:pPr>
            <w:r>
              <w:rPr>
                <w:szCs w:val="20"/>
              </w:rPr>
              <w:t>2201_02</w:t>
            </w:r>
          </w:p>
        </w:tc>
        <w:tc>
          <w:tcPr>
            <w:tcW w:w="990" w:type="dxa"/>
          </w:tcPr>
          <w:p w14:paraId="6A2D7A4D" w14:textId="77777777" w:rsidR="0061524D" w:rsidRPr="00283A38" w:rsidRDefault="0061524D" w:rsidP="00D92B57">
            <w:pPr>
              <w:jc w:val="center"/>
              <w:rPr>
                <w:rFonts w:cstheme="minorHAnsi"/>
                <w:szCs w:val="20"/>
              </w:rPr>
            </w:pPr>
          </w:p>
        </w:tc>
        <w:tc>
          <w:tcPr>
            <w:tcW w:w="990" w:type="dxa"/>
          </w:tcPr>
          <w:p w14:paraId="6DB9D461" w14:textId="77777777" w:rsidR="0061524D" w:rsidRPr="00487927" w:rsidRDefault="0061524D" w:rsidP="00D92B57">
            <w:pPr>
              <w:jc w:val="center"/>
              <w:rPr>
                <w:rFonts w:cstheme="minorHAnsi"/>
                <w:szCs w:val="20"/>
              </w:rPr>
            </w:pPr>
          </w:p>
        </w:tc>
        <w:tc>
          <w:tcPr>
            <w:tcW w:w="990" w:type="dxa"/>
          </w:tcPr>
          <w:p w14:paraId="0D158979" w14:textId="77777777" w:rsidR="0061524D" w:rsidRPr="00487927" w:rsidRDefault="0061524D" w:rsidP="00D92B57">
            <w:pPr>
              <w:jc w:val="center"/>
              <w:rPr>
                <w:rFonts w:cstheme="minorHAnsi"/>
                <w:szCs w:val="20"/>
              </w:rPr>
            </w:pPr>
          </w:p>
        </w:tc>
        <w:tc>
          <w:tcPr>
            <w:tcW w:w="990" w:type="dxa"/>
          </w:tcPr>
          <w:p w14:paraId="0E47A0BB" w14:textId="77777777" w:rsidR="0061524D" w:rsidRPr="00487927" w:rsidRDefault="0061524D" w:rsidP="00D92B57">
            <w:pPr>
              <w:jc w:val="center"/>
              <w:rPr>
                <w:rFonts w:cstheme="minorHAnsi"/>
                <w:szCs w:val="20"/>
              </w:rPr>
            </w:pPr>
          </w:p>
        </w:tc>
        <w:tc>
          <w:tcPr>
            <w:tcW w:w="990" w:type="dxa"/>
          </w:tcPr>
          <w:p w14:paraId="6CEDDB21" w14:textId="77777777" w:rsidR="0061524D" w:rsidRPr="00487927" w:rsidRDefault="0061524D" w:rsidP="00D92B57">
            <w:pPr>
              <w:jc w:val="center"/>
              <w:rPr>
                <w:rFonts w:cstheme="minorHAnsi"/>
                <w:szCs w:val="20"/>
              </w:rPr>
            </w:pPr>
          </w:p>
        </w:tc>
        <w:tc>
          <w:tcPr>
            <w:tcW w:w="990" w:type="dxa"/>
          </w:tcPr>
          <w:p w14:paraId="7BFC7FD7" w14:textId="77777777" w:rsidR="0061524D" w:rsidRPr="00487927" w:rsidRDefault="0061524D" w:rsidP="00D92B57">
            <w:pPr>
              <w:jc w:val="center"/>
              <w:rPr>
                <w:rFonts w:cstheme="minorHAnsi"/>
                <w:szCs w:val="20"/>
              </w:rPr>
            </w:pPr>
          </w:p>
        </w:tc>
        <w:tc>
          <w:tcPr>
            <w:tcW w:w="1080" w:type="dxa"/>
          </w:tcPr>
          <w:p w14:paraId="20C148E1" w14:textId="77777777" w:rsidR="0061524D" w:rsidRPr="00283A38" w:rsidDel="00B92203" w:rsidRDefault="0061524D" w:rsidP="00D92B57">
            <w:pPr>
              <w:jc w:val="center"/>
              <w:rPr>
                <w:rFonts w:cstheme="minorHAnsi"/>
                <w:szCs w:val="20"/>
              </w:rPr>
            </w:pPr>
          </w:p>
        </w:tc>
        <w:tc>
          <w:tcPr>
            <w:tcW w:w="990" w:type="dxa"/>
          </w:tcPr>
          <w:p w14:paraId="32159743" w14:textId="77777777" w:rsidR="0061524D" w:rsidRPr="00283A38" w:rsidRDefault="0061524D" w:rsidP="00D92B57">
            <w:pPr>
              <w:jc w:val="center"/>
              <w:rPr>
                <w:rFonts w:cstheme="minorHAnsi"/>
                <w:szCs w:val="20"/>
              </w:rPr>
            </w:pPr>
          </w:p>
        </w:tc>
        <w:tc>
          <w:tcPr>
            <w:tcW w:w="990" w:type="dxa"/>
          </w:tcPr>
          <w:p w14:paraId="508777C7" w14:textId="406CFCEA"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8FBD5BE" w14:textId="77777777" w:rsidR="0061524D" w:rsidRPr="00283A38" w:rsidRDefault="0061524D" w:rsidP="00D92B57">
            <w:pPr>
              <w:jc w:val="center"/>
              <w:rPr>
                <w:rFonts w:cstheme="minorHAnsi"/>
                <w:szCs w:val="20"/>
              </w:rPr>
            </w:pPr>
          </w:p>
        </w:tc>
        <w:tc>
          <w:tcPr>
            <w:tcW w:w="1103" w:type="dxa"/>
          </w:tcPr>
          <w:p w14:paraId="038E4164" w14:textId="77777777" w:rsidR="0061524D" w:rsidRPr="00283A38" w:rsidRDefault="0061524D" w:rsidP="00D92B57">
            <w:pPr>
              <w:jc w:val="center"/>
              <w:rPr>
                <w:rFonts w:cstheme="minorHAnsi"/>
                <w:szCs w:val="20"/>
              </w:rPr>
            </w:pPr>
          </w:p>
        </w:tc>
      </w:tr>
      <w:tr w:rsidR="0061524D" w:rsidRPr="00487927" w14:paraId="48139645" w14:textId="216F8B69" w:rsidTr="0061524D">
        <w:tc>
          <w:tcPr>
            <w:tcW w:w="1255" w:type="dxa"/>
          </w:tcPr>
          <w:p w14:paraId="36ABBFAB" w14:textId="6E04EC69" w:rsidR="0061524D" w:rsidRDefault="0061524D" w:rsidP="00D92B57">
            <w:pPr>
              <w:jc w:val="center"/>
              <w:rPr>
                <w:szCs w:val="20"/>
              </w:rPr>
            </w:pPr>
            <w:r>
              <w:rPr>
                <w:szCs w:val="20"/>
              </w:rPr>
              <w:t>2201_03</w:t>
            </w:r>
          </w:p>
        </w:tc>
        <w:tc>
          <w:tcPr>
            <w:tcW w:w="990" w:type="dxa"/>
          </w:tcPr>
          <w:p w14:paraId="75E4D577" w14:textId="77777777" w:rsidR="0061524D" w:rsidRPr="00283A38" w:rsidRDefault="0061524D" w:rsidP="00D92B57">
            <w:pPr>
              <w:jc w:val="center"/>
              <w:rPr>
                <w:rFonts w:cstheme="minorHAnsi"/>
                <w:szCs w:val="20"/>
              </w:rPr>
            </w:pPr>
          </w:p>
        </w:tc>
        <w:tc>
          <w:tcPr>
            <w:tcW w:w="990" w:type="dxa"/>
          </w:tcPr>
          <w:p w14:paraId="66DE27F8" w14:textId="77777777" w:rsidR="0061524D" w:rsidRPr="00487927" w:rsidRDefault="0061524D" w:rsidP="00D92B57">
            <w:pPr>
              <w:jc w:val="center"/>
              <w:rPr>
                <w:rFonts w:cstheme="minorHAnsi"/>
                <w:szCs w:val="20"/>
              </w:rPr>
            </w:pPr>
          </w:p>
        </w:tc>
        <w:tc>
          <w:tcPr>
            <w:tcW w:w="990" w:type="dxa"/>
          </w:tcPr>
          <w:p w14:paraId="73B04B1A" w14:textId="77777777" w:rsidR="0061524D" w:rsidRPr="00487927" w:rsidRDefault="0061524D" w:rsidP="00D92B57">
            <w:pPr>
              <w:jc w:val="center"/>
              <w:rPr>
                <w:rFonts w:cstheme="minorHAnsi"/>
                <w:szCs w:val="20"/>
              </w:rPr>
            </w:pPr>
          </w:p>
        </w:tc>
        <w:tc>
          <w:tcPr>
            <w:tcW w:w="990" w:type="dxa"/>
          </w:tcPr>
          <w:p w14:paraId="4D3E27DE" w14:textId="77777777" w:rsidR="0061524D" w:rsidRPr="00487927" w:rsidRDefault="0061524D" w:rsidP="00D92B57">
            <w:pPr>
              <w:jc w:val="center"/>
              <w:rPr>
                <w:rFonts w:cstheme="minorHAnsi"/>
                <w:szCs w:val="20"/>
              </w:rPr>
            </w:pPr>
          </w:p>
        </w:tc>
        <w:tc>
          <w:tcPr>
            <w:tcW w:w="990" w:type="dxa"/>
          </w:tcPr>
          <w:p w14:paraId="648C6090" w14:textId="77777777" w:rsidR="0061524D" w:rsidRPr="00487927" w:rsidRDefault="0061524D" w:rsidP="00D92B57">
            <w:pPr>
              <w:jc w:val="center"/>
              <w:rPr>
                <w:rFonts w:cstheme="minorHAnsi"/>
                <w:szCs w:val="20"/>
              </w:rPr>
            </w:pPr>
          </w:p>
        </w:tc>
        <w:tc>
          <w:tcPr>
            <w:tcW w:w="990" w:type="dxa"/>
          </w:tcPr>
          <w:p w14:paraId="78616A3F" w14:textId="77777777" w:rsidR="0061524D" w:rsidRPr="00487927" w:rsidRDefault="0061524D" w:rsidP="00D92B57">
            <w:pPr>
              <w:jc w:val="center"/>
              <w:rPr>
                <w:rFonts w:cstheme="minorHAnsi"/>
                <w:szCs w:val="20"/>
              </w:rPr>
            </w:pPr>
          </w:p>
        </w:tc>
        <w:tc>
          <w:tcPr>
            <w:tcW w:w="1080" w:type="dxa"/>
          </w:tcPr>
          <w:p w14:paraId="4C35EF58" w14:textId="77777777" w:rsidR="0061524D" w:rsidRPr="00283A38" w:rsidDel="00B92203" w:rsidRDefault="0061524D" w:rsidP="00D92B57">
            <w:pPr>
              <w:jc w:val="center"/>
              <w:rPr>
                <w:rFonts w:cstheme="minorHAnsi"/>
                <w:szCs w:val="20"/>
              </w:rPr>
            </w:pPr>
          </w:p>
        </w:tc>
        <w:tc>
          <w:tcPr>
            <w:tcW w:w="990" w:type="dxa"/>
          </w:tcPr>
          <w:p w14:paraId="4C2BD191" w14:textId="77777777" w:rsidR="0061524D" w:rsidRPr="00283A38" w:rsidRDefault="0061524D" w:rsidP="00D92B57">
            <w:pPr>
              <w:jc w:val="center"/>
              <w:rPr>
                <w:rFonts w:cstheme="minorHAnsi"/>
                <w:szCs w:val="20"/>
              </w:rPr>
            </w:pPr>
          </w:p>
        </w:tc>
        <w:tc>
          <w:tcPr>
            <w:tcW w:w="990" w:type="dxa"/>
          </w:tcPr>
          <w:p w14:paraId="557CF315" w14:textId="302F72F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743D6A3A" w14:textId="77777777" w:rsidR="0061524D" w:rsidRPr="00283A38" w:rsidRDefault="0061524D" w:rsidP="00D92B57">
            <w:pPr>
              <w:jc w:val="center"/>
              <w:rPr>
                <w:rFonts w:cstheme="minorHAnsi"/>
                <w:szCs w:val="20"/>
              </w:rPr>
            </w:pPr>
          </w:p>
        </w:tc>
        <w:tc>
          <w:tcPr>
            <w:tcW w:w="1103" w:type="dxa"/>
          </w:tcPr>
          <w:p w14:paraId="4F4403E6" w14:textId="77777777" w:rsidR="0061524D" w:rsidRPr="00283A38" w:rsidRDefault="0061524D" w:rsidP="00D92B57">
            <w:pPr>
              <w:jc w:val="center"/>
              <w:rPr>
                <w:rFonts w:cstheme="minorHAnsi"/>
                <w:szCs w:val="20"/>
              </w:rPr>
            </w:pPr>
          </w:p>
        </w:tc>
      </w:tr>
      <w:tr w:rsidR="0061524D" w:rsidRPr="00487927" w14:paraId="7C3A5A37" w14:textId="3EA3165E" w:rsidTr="0061524D">
        <w:tc>
          <w:tcPr>
            <w:tcW w:w="1255" w:type="dxa"/>
          </w:tcPr>
          <w:p w14:paraId="1D8304AE" w14:textId="4DEE5AAD" w:rsidR="0061524D" w:rsidRDefault="0061524D" w:rsidP="00D92B57">
            <w:pPr>
              <w:jc w:val="center"/>
              <w:rPr>
                <w:szCs w:val="20"/>
              </w:rPr>
            </w:pPr>
            <w:r>
              <w:rPr>
                <w:szCs w:val="20"/>
              </w:rPr>
              <w:t>2201_04</w:t>
            </w:r>
          </w:p>
        </w:tc>
        <w:tc>
          <w:tcPr>
            <w:tcW w:w="990" w:type="dxa"/>
          </w:tcPr>
          <w:p w14:paraId="46575450" w14:textId="1FA091C5" w:rsidR="0061524D" w:rsidRPr="00283A38" w:rsidRDefault="0061524D" w:rsidP="00D92B57">
            <w:pPr>
              <w:jc w:val="center"/>
              <w:rPr>
                <w:rFonts w:cstheme="minorHAnsi"/>
                <w:szCs w:val="20"/>
              </w:rPr>
            </w:pPr>
          </w:p>
        </w:tc>
        <w:tc>
          <w:tcPr>
            <w:tcW w:w="990" w:type="dxa"/>
          </w:tcPr>
          <w:p w14:paraId="1F4A5762" w14:textId="77777777" w:rsidR="0061524D" w:rsidRPr="00487927" w:rsidRDefault="0061524D" w:rsidP="00D92B57">
            <w:pPr>
              <w:jc w:val="center"/>
              <w:rPr>
                <w:rFonts w:cstheme="minorHAnsi"/>
                <w:szCs w:val="20"/>
              </w:rPr>
            </w:pPr>
          </w:p>
        </w:tc>
        <w:tc>
          <w:tcPr>
            <w:tcW w:w="990" w:type="dxa"/>
          </w:tcPr>
          <w:p w14:paraId="020707AC" w14:textId="77777777" w:rsidR="0061524D" w:rsidRPr="00487927" w:rsidRDefault="0061524D" w:rsidP="00D92B57">
            <w:pPr>
              <w:jc w:val="center"/>
              <w:rPr>
                <w:rFonts w:cstheme="minorHAnsi"/>
                <w:szCs w:val="20"/>
              </w:rPr>
            </w:pPr>
          </w:p>
        </w:tc>
        <w:tc>
          <w:tcPr>
            <w:tcW w:w="990" w:type="dxa"/>
          </w:tcPr>
          <w:p w14:paraId="62BE0662" w14:textId="77777777" w:rsidR="0061524D" w:rsidRPr="00487927" w:rsidRDefault="0061524D" w:rsidP="00D92B57">
            <w:pPr>
              <w:jc w:val="center"/>
              <w:rPr>
                <w:rFonts w:cstheme="minorHAnsi"/>
                <w:szCs w:val="20"/>
              </w:rPr>
            </w:pPr>
          </w:p>
        </w:tc>
        <w:tc>
          <w:tcPr>
            <w:tcW w:w="990" w:type="dxa"/>
          </w:tcPr>
          <w:p w14:paraId="2F07C096" w14:textId="77777777" w:rsidR="0061524D" w:rsidRPr="00487927" w:rsidRDefault="0061524D" w:rsidP="00D92B57">
            <w:pPr>
              <w:jc w:val="center"/>
              <w:rPr>
                <w:rFonts w:cstheme="minorHAnsi"/>
                <w:szCs w:val="20"/>
              </w:rPr>
            </w:pPr>
          </w:p>
        </w:tc>
        <w:tc>
          <w:tcPr>
            <w:tcW w:w="990" w:type="dxa"/>
          </w:tcPr>
          <w:p w14:paraId="577402F2" w14:textId="77777777" w:rsidR="0061524D" w:rsidRPr="00487927" w:rsidRDefault="0061524D" w:rsidP="00D92B57">
            <w:pPr>
              <w:jc w:val="center"/>
              <w:rPr>
                <w:rFonts w:cstheme="minorHAnsi"/>
                <w:szCs w:val="20"/>
              </w:rPr>
            </w:pPr>
          </w:p>
        </w:tc>
        <w:tc>
          <w:tcPr>
            <w:tcW w:w="1080" w:type="dxa"/>
          </w:tcPr>
          <w:p w14:paraId="18A1F08F" w14:textId="77777777" w:rsidR="0061524D" w:rsidRPr="00283A38" w:rsidDel="00B92203" w:rsidRDefault="0061524D" w:rsidP="00D92B57">
            <w:pPr>
              <w:jc w:val="center"/>
              <w:rPr>
                <w:rFonts w:cstheme="minorHAnsi"/>
                <w:szCs w:val="20"/>
              </w:rPr>
            </w:pPr>
          </w:p>
        </w:tc>
        <w:tc>
          <w:tcPr>
            <w:tcW w:w="990" w:type="dxa"/>
          </w:tcPr>
          <w:p w14:paraId="17964DFB" w14:textId="77777777" w:rsidR="0061524D" w:rsidRPr="00283A38" w:rsidRDefault="0061524D" w:rsidP="00D92B57">
            <w:pPr>
              <w:jc w:val="center"/>
              <w:rPr>
                <w:rFonts w:cstheme="minorHAnsi"/>
                <w:szCs w:val="20"/>
              </w:rPr>
            </w:pPr>
          </w:p>
        </w:tc>
        <w:tc>
          <w:tcPr>
            <w:tcW w:w="990" w:type="dxa"/>
          </w:tcPr>
          <w:p w14:paraId="7D77E22C" w14:textId="2759BB3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C2BD101" w14:textId="77777777" w:rsidR="0061524D" w:rsidRPr="00283A38" w:rsidRDefault="0061524D" w:rsidP="00D92B57">
            <w:pPr>
              <w:jc w:val="center"/>
              <w:rPr>
                <w:rFonts w:cstheme="minorHAnsi"/>
                <w:szCs w:val="20"/>
              </w:rPr>
            </w:pPr>
          </w:p>
        </w:tc>
        <w:tc>
          <w:tcPr>
            <w:tcW w:w="1103" w:type="dxa"/>
          </w:tcPr>
          <w:p w14:paraId="119DE42D" w14:textId="77777777" w:rsidR="0061524D" w:rsidRPr="00283A38" w:rsidRDefault="0061524D" w:rsidP="00D92B57">
            <w:pPr>
              <w:jc w:val="center"/>
              <w:rPr>
                <w:rFonts w:cstheme="minorHAnsi"/>
                <w:szCs w:val="20"/>
              </w:rPr>
            </w:pPr>
          </w:p>
        </w:tc>
      </w:tr>
      <w:tr w:rsidR="0061524D" w:rsidRPr="00487927" w14:paraId="0AC3C565" w14:textId="63AA7F21" w:rsidTr="0061524D">
        <w:tc>
          <w:tcPr>
            <w:tcW w:w="1255" w:type="dxa"/>
          </w:tcPr>
          <w:p w14:paraId="1F7FBF50" w14:textId="048F8871" w:rsidR="0061524D" w:rsidRDefault="0061524D" w:rsidP="00D92B57">
            <w:pPr>
              <w:jc w:val="center"/>
              <w:rPr>
                <w:szCs w:val="20"/>
              </w:rPr>
            </w:pPr>
            <w:r>
              <w:rPr>
                <w:szCs w:val="20"/>
              </w:rPr>
              <w:t>2201_05</w:t>
            </w:r>
          </w:p>
        </w:tc>
        <w:tc>
          <w:tcPr>
            <w:tcW w:w="990" w:type="dxa"/>
          </w:tcPr>
          <w:p w14:paraId="02DB2BAB" w14:textId="77777777" w:rsidR="0061524D" w:rsidRPr="00283A38" w:rsidRDefault="0061524D" w:rsidP="00D92B57">
            <w:pPr>
              <w:jc w:val="center"/>
              <w:rPr>
                <w:rFonts w:cstheme="minorHAnsi"/>
                <w:szCs w:val="20"/>
              </w:rPr>
            </w:pPr>
          </w:p>
        </w:tc>
        <w:tc>
          <w:tcPr>
            <w:tcW w:w="990" w:type="dxa"/>
          </w:tcPr>
          <w:p w14:paraId="2D26FD2A" w14:textId="77777777" w:rsidR="0061524D" w:rsidRPr="00487927" w:rsidRDefault="0061524D" w:rsidP="00D92B57">
            <w:pPr>
              <w:jc w:val="center"/>
              <w:rPr>
                <w:rFonts w:cstheme="minorHAnsi"/>
                <w:szCs w:val="20"/>
              </w:rPr>
            </w:pPr>
          </w:p>
        </w:tc>
        <w:tc>
          <w:tcPr>
            <w:tcW w:w="990" w:type="dxa"/>
          </w:tcPr>
          <w:p w14:paraId="4BCAF705" w14:textId="77777777" w:rsidR="0061524D" w:rsidRPr="00487927" w:rsidRDefault="0061524D" w:rsidP="00D92B57">
            <w:pPr>
              <w:jc w:val="center"/>
              <w:rPr>
                <w:rFonts w:cstheme="minorHAnsi"/>
                <w:szCs w:val="20"/>
              </w:rPr>
            </w:pPr>
          </w:p>
        </w:tc>
        <w:tc>
          <w:tcPr>
            <w:tcW w:w="990" w:type="dxa"/>
          </w:tcPr>
          <w:p w14:paraId="44736597" w14:textId="77777777" w:rsidR="0061524D" w:rsidRPr="00487927" w:rsidRDefault="0061524D" w:rsidP="00D92B57">
            <w:pPr>
              <w:jc w:val="center"/>
              <w:rPr>
                <w:rFonts w:cstheme="minorHAnsi"/>
                <w:szCs w:val="20"/>
              </w:rPr>
            </w:pPr>
          </w:p>
        </w:tc>
        <w:tc>
          <w:tcPr>
            <w:tcW w:w="990" w:type="dxa"/>
          </w:tcPr>
          <w:p w14:paraId="1A0D257A" w14:textId="77777777" w:rsidR="0061524D" w:rsidRPr="00487927" w:rsidRDefault="0061524D" w:rsidP="00D92B57">
            <w:pPr>
              <w:jc w:val="center"/>
              <w:rPr>
                <w:rFonts w:cstheme="minorHAnsi"/>
                <w:szCs w:val="20"/>
              </w:rPr>
            </w:pPr>
          </w:p>
        </w:tc>
        <w:tc>
          <w:tcPr>
            <w:tcW w:w="990" w:type="dxa"/>
          </w:tcPr>
          <w:p w14:paraId="05638813" w14:textId="77777777" w:rsidR="0061524D" w:rsidRPr="00487927" w:rsidRDefault="0061524D" w:rsidP="00D92B57">
            <w:pPr>
              <w:jc w:val="center"/>
              <w:rPr>
                <w:rFonts w:cstheme="minorHAnsi"/>
                <w:szCs w:val="20"/>
              </w:rPr>
            </w:pPr>
          </w:p>
        </w:tc>
        <w:tc>
          <w:tcPr>
            <w:tcW w:w="1080" w:type="dxa"/>
          </w:tcPr>
          <w:p w14:paraId="5667F0B5" w14:textId="77777777" w:rsidR="0061524D" w:rsidRPr="00283A38" w:rsidDel="00B92203" w:rsidRDefault="0061524D" w:rsidP="00D92B57">
            <w:pPr>
              <w:jc w:val="center"/>
              <w:rPr>
                <w:rFonts w:cstheme="minorHAnsi"/>
                <w:szCs w:val="20"/>
              </w:rPr>
            </w:pPr>
          </w:p>
        </w:tc>
        <w:tc>
          <w:tcPr>
            <w:tcW w:w="990" w:type="dxa"/>
          </w:tcPr>
          <w:p w14:paraId="6C8A253F" w14:textId="77777777" w:rsidR="0061524D" w:rsidRPr="00283A38" w:rsidRDefault="0061524D" w:rsidP="00D92B57">
            <w:pPr>
              <w:jc w:val="center"/>
              <w:rPr>
                <w:rFonts w:cstheme="minorHAnsi"/>
                <w:szCs w:val="20"/>
              </w:rPr>
            </w:pPr>
          </w:p>
        </w:tc>
        <w:tc>
          <w:tcPr>
            <w:tcW w:w="990" w:type="dxa"/>
          </w:tcPr>
          <w:p w14:paraId="7D97235A" w14:textId="38708FF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2C9BDD8" w14:textId="77777777" w:rsidR="0061524D" w:rsidRPr="00283A38" w:rsidRDefault="0061524D" w:rsidP="00D92B57">
            <w:pPr>
              <w:jc w:val="center"/>
              <w:rPr>
                <w:rFonts w:cstheme="minorHAnsi"/>
                <w:szCs w:val="20"/>
              </w:rPr>
            </w:pPr>
          </w:p>
        </w:tc>
        <w:tc>
          <w:tcPr>
            <w:tcW w:w="1103" w:type="dxa"/>
          </w:tcPr>
          <w:p w14:paraId="1EDBEFA7" w14:textId="77777777" w:rsidR="0061524D" w:rsidRPr="00283A38" w:rsidRDefault="0061524D" w:rsidP="00D92B57">
            <w:pPr>
              <w:jc w:val="center"/>
              <w:rPr>
                <w:rFonts w:cstheme="minorHAnsi"/>
                <w:szCs w:val="20"/>
              </w:rPr>
            </w:pPr>
          </w:p>
        </w:tc>
      </w:tr>
      <w:tr w:rsidR="0061524D" w:rsidRPr="00487927" w14:paraId="56D3471B" w14:textId="3011F7F9" w:rsidTr="0061524D">
        <w:tc>
          <w:tcPr>
            <w:tcW w:w="1255" w:type="dxa"/>
          </w:tcPr>
          <w:p w14:paraId="3F6CB1EB" w14:textId="5FDCC161" w:rsidR="0061524D" w:rsidRDefault="0061524D" w:rsidP="00D92B57">
            <w:pPr>
              <w:jc w:val="center"/>
              <w:rPr>
                <w:szCs w:val="20"/>
              </w:rPr>
            </w:pPr>
            <w:r>
              <w:rPr>
                <w:szCs w:val="20"/>
              </w:rPr>
              <w:t>2201_06</w:t>
            </w:r>
          </w:p>
        </w:tc>
        <w:tc>
          <w:tcPr>
            <w:tcW w:w="990" w:type="dxa"/>
          </w:tcPr>
          <w:p w14:paraId="47F25D50" w14:textId="77777777" w:rsidR="0061524D" w:rsidRPr="00283A38" w:rsidRDefault="0061524D" w:rsidP="00D92B57">
            <w:pPr>
              <w:jc w:val="center"/>
              <w:rPr>
                <w:rFonts w:cstheme="minorHAnsi"/>
                <w:szCs w:val="20"/>
              </w:rPr>
            </w:pPr>
          </w:p>
        </w:tc>
        <w:tc>
          <w:tcPr>
            <w:tcW w:w="990" w:type="dxa"/>
          </w:tcPr>
          <w:p w14:paraId="37F290D7" w14:textId="77777777" w:rsidR="0061524D" w:rsidRPr="00487927" w:rsidRDefault="0061524D" w:rsidP="00D92B57">
            <w:pPr>
              <w:jc w:val="center"/>
              <w:rPr>
                <w:rFonts w:cstheme="minorHAnsi"/>
                <w:szCs w:val="20"/>
              </w:rPr>
            </w:pPr>
          </w:p>
        </w:tc>
        <w:tc>
          <w:tcPr>
            <w:tcW w:w="990" w:type="dxa"/>
          </w:tcPr>
          <w:p w14:paraId="6FAB6C95" w14:textId="77777777" w:rsidR="0061524D" w:rsidRPr="00487927" w:rsidRDefault="0061524D" w:rsidP="00D92B57">
            <w:pPr>
              <w:jc w:val="center"/>
              <w:rPr>
                <w:rFonts w:cstheme="minorHAnsi"/>
                <w:szCs w:val="20"/>
              </w:rPr>
            </w:pPr>
          </w:p>
        </w:tc>
        <w:tc>
          <w:tcPr>
            <w:tcW w:w="990" w:type="dxa"/>
          </w:tcPr>
          <w:p w14:paraId="1E718039" w14:textId="77777777" w:rsidR="0061524D" w:rsidRPr="00487927" w:rsidRDefault="0061524D" w:rsidP="00D92B57">
            <w:pPr>
              <w:jc w:val="center"/>
              <w:rPr>
                <w:rFonts w:cstheme="minorHAnsi"/>
                <w:szCs w:val="20"/>
              </w:rPr>
            </w:pPr>
          </w:p>
        </w:tc>
        <w:tc>
          <w:tcPr>
            <w:tcW w:w="990" w:type="dxa"/>
          </w:tcPr>
          <w:p w14:paraId="0350DA5C" w14:textId="77777777" w:rsidR="0061524D" w:rsidRPr="00487927" w:rsidRDefault="0061524D" w:rsidP="00D92B57">
            <w:pPr>
              <w:jc w:val="center"/>
              <w:rPr>
                <w:rFonts w:cstheme="minorHAnsi"/>
                <w:szCs w:val="20"/>
              </w:rPr>
            </w:pPr>
          </w:p>
        </w:tc>
        <w:tc>
          <w:tcPr>
            <w:tcW w:w="990" w:type="dxa"/>
          </w:tcPr>
          <w:p w14:paraId="4FD5B21E" w14:textId="77777777" w:rsidR="0061524D" w:rsidRPr="00487927" w:rsidRDefault="0061524D" w:rsidP="00D92B57">
            <w:pPr>
              <w:jc w:val="center"/>
              <w:rPr>
                <w:rFonts w:cstheme="minorHAnsi"/>
                <w:szCs w:val="20"/>
              </w:rPr>
            </w:pPr>
          </w:p>
        </w:tc>
        <w:tc>
          <w:tcPr>
            <w:tcW w:w="1080" w:type="dxa"/>
          </w:tcPr>
          <w:p w14:paraId="541F19AB" w14:textId="77777777" w:rsidR="0061524D" w:rsidRPr="00283A38" w:rsidDel="00B92203" w:rsidRDefault="0061524D" w:rsidP="00D92B57">
            <w:pPr>
              <w:jc w:val="center"/>
              <w:rPr>
                <w:rFonts w:cstheme="minorHAnsi"/>
                <w:szCs w:val="20"/>
              </w:rPr>
            </w:pPr>
          </w:p>
        </w:tc>
        <w:tc>
          <w:tcPr>
            <w:tcW w:w="990" w:type="dxa"/>
          </w:tcPr>
          <w:p w14:paraId="48288DC3" w14:textId="77777777" w:rsidR="0061524D" w:rsidRPr="00283A38" w:rsidRDefault="0061524D" w:rsidP="00D92B57">
            <w:pPr>
              <w:jc w:val="center"/>
              <w:rPr>
                <w:rFonts w:cstheme="minorHAnsi"/>
                <w:szCs w:val="20"/>
              </w:rPr>
            </w:pPr>
          </w:p>
        </w:tc>
        <w:tc>
          <w:tcPr>
            <w:tcW w:w="990" w:type="dxa"/>
          </w:tcPr>
          <w:p w14:paraId="2FC34FC9" w14:textId="514ECB4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E3B70A4" w14:textId="77777777" w:rsidR="0061524D" w:rsidRPr="00283A38" w:rsidRDefault="0061524D" w:rsidP="00D92B57">
            <w:pPr>
              <w:jc w:val="center"/>
              <w:rPr>
                <w:rFonts w:cstheme="minorHAnsi"/>
                <w:szCs w:val="20"/>
              </w:rPr>
            </w:pPr>
          </w:p>
        </w:tc>
        <w:tc>
          <w:tcPr>
            <w:tcW w:w="1103" w:type="dxa"/>
          </w:tcPr>
          <w:p w14:paraId="3C62D6D6" w14:textId="77777777" w:rsidR="0061524D" w:rsidRPr="00283A38" w:rsidRDefault="0061524D" w:rsidP="00D92B57">
            <w:pPr>
              <w:jc w:val="center"/>
              <w:rPr>
                <w:rFonts w:cstheme="minorHAnsi"/>
                <w:szCs w:val="20"/>
              </w:rPr>
            </w:pPr>
          </w:p>
        </w:tc>
      </w:tr>
      <w:tr w:rsidR="0061524D" w:rsidRPr="00487927" w14:paraId="27D523BE" w14:textId="77948D1A" w:rsidTr="0061524D">
        <w:tc>
          <w:tcPr>
            <w:tcW w:w="1255" w:type="dxa"/>
          </w:tcPr>
          <w:p w14:paraId="1E1C991F" w14:textId="37A275F2" w:rsidR="0061524D" w:rsidRDefault="0061524D" w:rsidP="00D92B57">
            <w:pPr>
              <w:jc w:val="center"/>
              <w:rPr>
                <w:szCs w:val="20"/>
              </w:rPr>
            </w:pPr>
            <w:r>
              <w:rPr>
                <w:szCs w:val="20"/>
              </w:rPr>
              <w:t>2201_07</w:t>
            </w:r>
          </w:p>
        </w:tc>
        <w:tc>
          <w:tcPr>
            <w:tcW w:w="990" w:type="dxa"/>
          </w:tcPr>
          <w:p w14:paraId="4A2AF66E" w14:textId="77777777" w:rsidR="0061524D" w:rsidRPr="00283A38" w:rsidRDefault="0061524D" w:rsidP="00D92B57">
            <w:pPr>
              <w:jc w:val="center"/>
              <w:rPr>
                <w:rFonts w:cstheme="minorHAnsi"/>
                <w:szCs w:val="20"/>
              </w:rPr>
            </w:pPr>
          </w:p>
        </w:tc>
        <w:tc>
          <w:tcPr>
            <w:tcW w:w="990" w:type="dxa"/>
          </w:tcPr>
          <w:p w14:paraId="6D3CAE54" w14:textId="77777777" w:rsidR="0061524D" w:rsidRPr="00487927" w:rsidRDefault="0061524D" w:rsidP="00D92B57">
            <w:pPr>
              <w:jc w:val="center"/>
              <w:rPr>
                <w:rFonts w:cstheme="minorHAnsi"/>
                <w:szCs w:val="20"/>
              </w:rPr>
            </w:pPr>
          </w:p>
        </w:tc>
        <w:tc>
          <w:tcPr>
            <w:tcW w:w="990" w:type="dxa"/>
          </w:tcPr>
          <w:p w14:paraId="4BF8BA96" w14:textId="77777777" w:rsidR="0061524D" w:rsidRPr="00487927" w:rsidRDefault="0061524D" w:rsidP="00D92B57">
            <w:pPr>
              <w:jc w:val="center"/>
              <w:rPr>
                <w:rFonts w:cstheme="minorHAnsi"/>
                <w:szCs w:val="20"/>
              </w:rPr>
            </w:pPr>
          </w:p>
        </w:tc>
        <w:tc>
          <w:tcPr>
            <w:tcW w:w="990" w:type="dxa"/>
          </w:tcPr>
          <w:p w14:paraId="201ADFE4" w14:textId="77777777" w:rsidR="0061524D" w:rsidRPr="00487927" w:rsidRDefault="0061524D" w:rsidP="00D92B57">
            <w:pPr>
              <w:jc w:val="center"/>
              <w:rPr>
                <w:rFonts w:cstheme="minorHAnsi"/>
                <w:szCs w:val="20"/>
              </w:rPr>
            </w:pPr>
          </w:p>
        </w:tc>
        <w:tc>
          <w:tcPr>
            <w:tcW w:w="990" w:type="dxa"/>
          </w:tcPr>
          <w:p w14:paraId="420BE7AC" w14:textId="77777777" w:rsidR="0061524D" w:rsidRPr="00487927" w:rsidRDefault="0061524D" w:rsidP="00D92B57">
            <w:pPr>
              <w:jc w:val="center"/>
              <w:rPr>
                <w:rFonts w:cstheme="minorHAnsi"/>
                <w:szCs w:val="20"/>
              </w:rPr>
            </w:pPr>
          </w:p>
        </w:tc>
        <w:tc>
          <w:tcPr>
            <w:tcW w:w="990" w:type="dxa"/>
          </w:tcPr>
          <w:p w14:paraId="5DC39403" w14:textId="77777777" w:rsidR="0061524D" w:rsidRPr="00487927" w:rsidRDefault="0061524D" w:rsidP="00D92B57">
            <w:pPr>
              <w:jc w:val="center"/>
              <w:rPr>
                <w:rFonts w:cstheme="minorHAnsi"/>
                <w:szCs w:val="20"/>
              </w:rPr>
            </w:pPr>
          </w:p>
        </w:tc>
        <w:tc>
          <w:tcPr>
            <w:tcW w:w="1080" w:type="dxa"/>
          </w:tcPr>
          <w:p w14:paraId="331231D3" w14:textId="77777777" w:rsidR="0061524D" w:rsidRPr="00283A38" w:rsidDel="00B92203" w:rsidRDefault="0061524D" w:rsidP="00D92B57">
            <w:pPr>
              <w:jc w:val="center"/>
              <w:rPr>
                <w:rFonts w:cstheme="minorHAnsi"/>
                <w:szCs w:val="20"/>
              </w:rPr>
            </w:pPr>
          </w:p>
        </w:tc>
        <w:tc>
          <w:tcPr>
            <w:tcW w:w="990" w:type="dxa"/>
          </w:tcPr>
          <w:p w14:paraId="5C0E335B" w14:textId="77777777" w:rsidR="0061524D" w:rsidRPr="00283A38" w:rsidRDefault="0061524D" w:rsidP="00D92B57">
            <w:pPr>
              <w:jc w:val="center"/>
              <w:rPr>
                <w:rFonts w:cstheme="minorHAnsi"/>
                <w:szCs w:val="20"/>
              </w:rPr>
            </w:pPr>
          </w:p>
        </w:tc>
        <w:tc>
          <w:tcPr>
            <w:tcW w:w="990" w:type="dxa"/>
          </w:tcPr>
          <w:p w14:paraId="7BC799CA" w14:textId="56D9E5A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4DC7C6E" w14:textId="77777777" w:rsidR="0061524D" w:rsidRPr="00283A38" w:rsidRDefault="0061524D" w:rsidP="00D92B57">
            <w:pPr>
              <w:jc w:val="center"/>
              <w:rPr>
                <w:rFonts w:cstheme="minorHAnsi"/>
                <w:szCs w:val="20"/>
              </w:rPr>
            </w:pPr>
          </w:p>
        </w:tc>
        <w:tc>
          <w:tcPr>
            <w:tcW w:w="1103" w:type="dxa"/>
          </w:tcPr>
          <w:p w14:paraId="18F6039A" w14:textId="77777777" w:rsidR="0061524D" w:rsidRPr="00283A38" w:rsidRDefault="0061524D" w:rsidP="00D92B57">
            <w:pPr>
              <w:jc w:val="center"/>
              <w:rPr>
                <w:rFonts w:cstheme="minorHAnsi"/>
                <w:szCs w:val="20"/>
              </w:rPr>
            </w:pPr>
          </w:p>
        </w:tc>
      </w:tr>
      <w:tr w:rsidR="0061524D" w:rsidRPr="00487927" w14:paraId="542B3638" w14:textId="5BAF3F6C" w:rsidTr="0061524D">
        <w:tc>
          <w:tcPr>
            <w:tcW w:w="1255" w:type="dxa"/>
          </w:tcPr>
          <w:p w14:paraId="2AA4B13E" w14:textId="2F91AB8C" w:rsidR="0061524D" w:rsidRDefault="0061524D" w:rsidP="00D92B57">
            <w:pPr>
              <w:jc w:val="center"/>
              <w:rPr>
                <w:szCs w:val="20"/>
              </w:rPr>
            </w:pPr>
            <w:r>
              <w:rPr>
                <w:szCs w:val="20"/>
              </w:rPr>
              <w:t>2201_08</w:t>
            </w:r>
          </w:p>
        </w:tc>
        <w:tc>
          <w:tcPr>
            <w:tcW w:w="990" w:type="dxa"/>
          </w:tcPr>
          <w:p w14:paraId="0B30521F" w14:textId="77777777" w:rsidR="0061524D" w:rsidRPr="00283A38" w:rsidRDefault="0061524D" w:rsidP="00D92B57">
            <w:pPr>
              <w:jc w:val="center"/>
              <w:rPr>
                <w:rFonts w:cstheme="minorHAnsi"/>
                <w:szCs w:val="20"/>
              </w:rPr>
            </w:pPr>
          </w:p>
        </w:tc>
        <w:tc>
          <w:tcPr>
            <w:tcW w:w="990" w:type="dxa"/>
          </w:tcPr>
          <w:p w14:paraId="57CB2462" w14:textId="77777777" w:rsidR="0061524D" w:rsidRPr="00487927" w:rsidRDefault="0061524D" w:rsidP="00D92B57">
            <w:pPr>
              <w:jc w:val="center"/>
              <w:rPr>
                <w:rFonts w:cstheme="minorHAnsi"/>
                <w:szCs w:val="20"/>
              </w:rPr>
            </w:pPr>
          </w:p>
        </w:tc>
        <w:tc>
          <w:tcPr>
            <w:tcW w:w="990" w:type="dxa"/>
          </w:tcPr>
          <w:p w14:paraId="273FBB7D" w14:textId="77777777" w:rsidR="0061524D" w:rsidRPr="00487927" w:rsidRDefault="0061524D" w:rsidP="00D92B57">
            <w:pPr>
              <w:jc w:val="center"/>
              <w:rPr>
                <w:rFonts w:cstheme="minorHAnsi"/>
                <w:szCs w:val="20"/>
              </w:rPr>
            </w:pPr>
          </w:p>
        </w:tc>
        <w:tc>
          <w:tcPr>
            <w:tcW w:w="990" w:type="dxa"/>
          </w:tcPr>
          <w:p w14:paraId="530875DD" w14:textId="77777777" w:rsidR="0061524D" w:rsidRPr="00487927" w:rsidRDefault="0061524D" w:rsidP="00D92B57">
            <w:pPr>
              <w:jc w:val="center"/>
              <w:rPr>
                <w:rFonts w:cstheme="minorHAnsi"/>
                <w:szCs w:val="20"/>
              </w:rPr>
            </w:pPr>
          </w:p>
        </w:tc>
        <w:tc>
          <w:tcPr>
            <w:tcW w:w="990" w:type="dxa"/>
          </w:tcPr>
          <w:p w14:paraId="069E75C2" w14:textId="77777777" w:rsidR="0061524D" w:rsidRPr="00487927" w:rsidRDefault="0061524D" w:rsidP="00D92B57">
            <w:pPr>
              <w:jc w:val="center"/>
              <w:rPr>
                <w:rFonts w:cstheme="minorHAnsi"/>
                <w:szCs w:val="20"/>
              </w:rPr>
            </w:pPr>
          </w:p>
        </w:tc>
        <w:tc>
          <w:tcPr>
            <w:tcW w:w="990" w:type="dxa"/>
          </w:tcPr>
          <w:p w14:paraId="0818381F" w14:textId="77777777" w:rsidR="0061524D" w:rsidRPr="00487927" w:rsidRDefault="0061524D" w:rsidP="00D92B57">
            <w:pPr>
              <w:jc w:val="center"/>
              <w:rPr>
                <w:rFonts w:cstheme="minorHAnsi"/>
                <w:szCs w:val="20"/>
              </w:rPr>
            </w:pPr>
          </w:p>
        </w:tc>
        <w:tc>
          <w:tcPr>
            <w:tcW w:w="1080" w:type="dxa"/>
          </w:tcPr>
          <w:p w14:paraId="242DA9EC" w14:textId="77777777" w:rsidR="0061524D" w:rsidRPr="00283A38" w:rsidDel="00B92203" w:rsidRDefault="0061524D" w:rsidP="00D92B57">
            <w:pPr>
              <w:jc w:val="center"/>
              <w:rPr>
                <w:rFonts w:cstheme="minorHAnsi"/>
                <w:szCs w:val="20"/>
              </w:rPr>
            </w:pPr>
          </w:p>
        </w:tc>
        <w:tc>
          <w:tcPr>
            <w:tcW w:w="990" w:type="dxa"/>
          </w:tcPr>
          <w:p w14:paraId="06DC801B" w14:textId="77777777" w:rsidR="0061524D" w:rsidRPr="00283A38" w:rsidRDefault="0061524D" w:rsidP="00D92B57">
            <w:pPr>
              <w:jc w:val="center"/>
              <w:rPr>
                <w:rFonts w:cstheme="minorHAnsi"/>
                <w:szCs w:val="20"/>
              </w:rPr>
            </w:pPr>
          </w:p>
        </w:tc>
        <w:tc>
          <w:tcPr>
            <w:tcW w:w="990" w:type="dxa"/>
          </w:tcPr>
          <w:p w14:paraId="1A5DABE1" w14:textId="004CC0C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C90A1D7" w14:textId="77777777" w:rsidR="0061524D" w:rsidRPr="00283A38" w:rsidRDefault="0061524D" w:rsidP="00D92B57">
            <w:pPr>
              <w:jc w:val="center"/>
              <w:rPr>
                <w:rFonts w:cstheme="minorHAnsi"/>
                <w:szCs w:val="20"/>
              </w:rPr>
            </w:pPr>
          </w:p>
        </w:tc>
        <w:tc>
          <w:tcPr>
            <w:tcW w:w="1103" w:type="dxa"/>
          </w:tcPr>
          <w:p w14:paraId="6D210A6B" w14:textId="77777777" w:rsidR="0061524D" w:rsidRPr="00283A38" w:rsidRDefault="0061524D" w:rsidP="00D92B57">
            <w:pPr>
              <w:jc w:val="center"/>
              <w:rPr>
                <w:rFonts w:cstheme="minorHAnsi"/>
                <w:szCs w:val="20"/>
              </w:rPr>
            </w:pPr>
          </w:p>
        </w:tc>
      </w:tr>
      <w:tr w:rsidR="0061524D" w:rsidRPr="00487927" w14:paraId="14A1FACD" w14:textId="5FA771F6" w:rsidTr="0061524D">
        <w:tc>
          <w:tcPr>
            <w:tcW w:w="1255" w:type="dxa"/>
          </w:tcPr>
          <w:p w14:paraId="1F0C8728" w14:textId="1B6AB2B4" w:rsidR="0061524D" w:rsidRDefault="0061524D" w:rsidP="00D92B57">
            <w:pPr>
              <w:jc w:val="center"/>
              <w:rPr>
                <w:szCs w:val="20"/>
              </w:rPr>
            </w:pPr>
            <w:r>
              <w:rPr>
                <w:szCs w:val="20"/>
              </w:rPr>
              <w:t>2201_09</w:t>
            </w:r>
          </w:p>
        </w:tc>
        <w:tc>
          <w:tcPr>
            <w:tcW w:w="990" w:type="dxa"/>
          </w:tcPr>
          <w:p w14:paraId="3EA9D4AF" w14:textId="77777777" w:rsidR="0061524D" w:rsidRPr="00283A38" w:rsidRDefault="0061524D" w:rsidP="00D92B57">
            <w:pPr>
              <w:jc w:val="center"/>
              <w:rPr>
                <w:rFonts w:cstheme="minorHAnsi"/>
                <w:szCs w:val="20"/>
              </w:rPr>
            </w:pPr>
          </w:p>
        </w:tc>
        <w:tc>
          <w:tcPr>
            <w:tcW w:w="990" w:type="dxa"/>
          </w:tcPr>
          <w:p w14:paraId="14511E89" w14:textId="77777777" w:rsidR="0061524D" w:rsidRPr="00487927" w:rsidRDefault="0061524D" w:rsidP="00D92B57">
            <w:pPr>
              <w:jc w:val="center"/>
              <w:rPr>
                <w:rFonts w:cstheme="minorHAnsi"/>
                <w:szCs w:val="20"/>
              </w:rPr>
            </w:pPr>
          </w:p>
        </w:tc>
        <w:tc>
          <w:tcPr>
            <w:tcW w:w="990" w:type="dxa"/>
          </w:tcPr>
          <w:p w14:paraId="070D22E6" w14:textId="77777777" w:rsidR="0061524D" w:rsidRPr="00487927" w:rsidRDefault="0061524D" w:rsidP="00D92B57">
            <w:pPr>
              <w:jc w:val="center"/>
              <w:rPr>
                <w:rFonts w:cstheme="minorHAnsi"/>
                <w:szCs w:val="20"/>
              </w:rPr>
            </w:pPr>
          </w:p>
        </w:tc>
        <w:tc>
          <w:tcPr>
            <w:tcW w:w="990" w:type="dxa"/>
          </w:tcPr>
          <w:p w14:paraId="1E007CB7" w14:textId="77777777" w:rsidR="0061524D" w:rsidRPr="00487927" w:rsidRDefault="0061524D" w:rsidP="00D92B57">
            <w:pPr>
              <w:jc w:val="center"/>
              <w:rPr>
                <w:rFonts w:cstheme="minorHAnsi"/>
                <w:szCs w:val="20"/>
              </w:rPr>
            </w:pPr>
          </w:p>
        </w:tc>
        <w:tc>
          <w:tcPr>
            <w:tcW w:w="990" w:type="dxa"/>
          </w:tcPr>
          <w:p w14:paraId="13BD43F0" w14:textId="77777777" w:rsidR="0061524D" w:rsidRPr="00487927" w:rsidRDefault="0061524D" w:rsidP="00D92B57">
            <w:pPr>
              <w:jc w:val="center"/>
              <w:rPr>
                <w:rFonts w:cstheme="minorHAnsi"/>
                <w:szCs w:val="20"/>
              </w:rPr>
            </w:pPr>
          </w:p>
        </w:tc>
        <w:tc>
          <w:tcPr>
            <w:tcW w:w="990" w:type="dxa"/>
          </w:tcPr>
          <w:p w14:paraId="5EE3FE4A" w14:textId="77777777" w:rsidR="0061524D" w:rsidRPr="00487927" w:rsidRDefault="0061524D" w:rsidP="00D92B57">
            <w:pPr>
              <w:jc w:val="center"/>
              <w:rPr>
                <w:rFonts w:cstheme="minorHAnsi"/>
                <w:szCs w:val="20"/>
              </w:rPr>
            </w:pPr>
          </w:p>
        </w:tc>
        <w:tc>
          <w:tcPr>
            <w:tcW w:w="1080" w:type="dxa"/>
          </w:tcPr>
          <w:p w14:paraId="6B9F4E3F" w14:textId="77777777" w:rsidR="0061524D" w:rsidRPr="00283A38" w:rsidDel="00B92203" w:rsidRDefault="0061524D" w:rsidP="00D92B57">
            <w:pPr>
              <w:jc w:val="center"/>
              <w:rPr>
                <w:rFonts w:cstheme="minorHAnsi"/>
                <w:szCs w:val="20"/>
              </w:rPr>
            </w:pPr>
          </w:p>
        </w:tc>
        <w:tc>
          <w:tcPr>
            <w:tcW w:w="990" w:type="dxa"/>
          </w:tcPr>
          <w:p w14:paraId="5989C045" w14:textId="77777777" w:rsidR="0061524D" w:rsidRPr="00283A38" w:rsidRDefault="0061524D" w:rsidP="00D92B57">
            <w:pPr>
              <w:jc w:val="center"/>
              <w:rPr>
                <w:rFonts w:cstheme="minorHAnsi"/>
                <w:szCs w:val="20"/>
              </w:rPr>
            </w:pPr>
          </w:p>
        </w:tc>
        <w:tc>
          <w:tcPr>
            <w:tcW w:w="990" w:type="dxa"/>
          </w:tcPr>
          <w:p w14:paraId="4E229736" w14:textId="1B8BEB6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1E004CA" w14:textId="77777777" w:rsidR="0061524D" w:rsidRPr="00283A38" w:rsidRDefault="0061524D" w:rsidP="00D92B57">
            <w:pPr>
              <w:jc w:val="center"/>
              <w:rPr>
                <w:rFonts w:cstheme="minorHAnsi"/>
                <w:szCs w:val="20"/>
              </w:rPr>
            </w:pPr>
          </w:p>
        </w:tc>
        <w:tc>
          <w:tcPr>
            <w:tcW w:w="1103" w:type="dxa"/>
          </w:tcPr>
          <w:p w14:paraId="35CBD18B" w14:textId="77777777" w:rsidR="0061524D" w:rsidRPr="00283A38" w:rsidRDefault="0061524D" w:rsidP="00D92B57">
            <w:pPr>
              <w:jc w:val="center"/>
              <w:rPr>
                <w:rFonts w:cstheme="minorHAnsi"/>
                <w:szCs w:val="20"/>
              </w:rPr>
            </w:pPr>
          </w:p>
        </w:tc>
      </w:tr>
      <w:tr w:rsidR="0061524D" w:rsidRPr="00487927" w14:paraId="31511E53" w14:textId="13303CBB" w:rsidTr="0061524D">
        <w:tc>
          <w:tcPr>
            <w:tcW w:w="1255" w:type="dxa"/>
          </w:tcPr>
          <w:p w14:paraId="22F536F5" w14:textId="534A74CB" w:rsidR="0061524D" w:rsidRDefault="0061524D" w:rsidP="00D92B57">
            <w:pPr>
              <w:jc w:val="center"/>
              <w:rPr>
                <w:szCs w:val="20"/>
              </w:rPr>
            </w:pPr>
            <w:r>
              <w:rPr>
                <w:szCs w:val="20"/>
              </w:rPr>
              <w:t>2201_10</w:t>
            </w:r>
          </w:p>
        </w:tc>
        <w:tc>
          <w:tcPr>
            <w:tcW w:w="990" w:type="dxa"/>
          </w:tcPr>
          <w:p w14:paraId="344A0A81" w14:textId="77777777" w:rsidR="0061524D" w:rsidRPr="00283A38" w:rsidRDefault="0061524D" w:rsidP="00D92B57">
            <w:pPr>
              <w:jc w:val="center"/>
              <w:rPr>
                <w:rFonts w:cstheme="minorHAnsi"/>
                <w:szCs w:val="20"/>
              </w:rPr>
            </w:pPr>
          </w:p>
        </w:tc>
        <w:tc>
          <w:tcPr>
            <w:tcW w:w="990" w:type="dxa"/>
          </w:tcPr>
          <w:p w14:paraId="1781C4DE" w14:textId="77777777" w:rsidR="0061524D" w:rsidRPr="00487927" w:rsidRDefault="0061524D" w:rsidP="00D92B57">
            <w:pPr>
              <w:jc w:val="center"/>
              <w:rPr>
                <w:rFonts w:cstheme="minorHAnsi"/>
                <w:szCs w:val="20"/>
              </w:rPr>
            </w:pPr>
          </w:p>
        </w:tc>
        <w:tc>
          <w:tcPr>
            <w:tcW w:w="990" w:type="dxa"/>
          </w:tcPr>
          <w:p w14:paraId="686A2F7E" w14:textId="77777777" w:rsidR="0061524D" w:rsidRPr="00487927" w:rsidRDefault="0061524D" w:rsidP="00D92B57">
            <w:pPr>
              <w:jc w:val="center"/>
              <w:rPr>
                <w:rFonts w:cstheme="minorHAnsi"/>
                <w:szCs w:val="20"/>
              </w:rPr>
            </w:pPr>
          </w:p>
        </w:tc>
        <w:tc>
          <w:tcPr>
            <w:tcW w:w="990" w:type="dxa"/>
          </w:tcPr>
          <w:p w14:paraId="4CACF37A" w14:textId="77777777" w:rsidR="0061524D" w:rsidRPr="00487927" w:rsidRDefault="0061524D" w:rsidP="00D92B57">
            <w:pPr>
              <w:jc w:val="center"/>
              <w:rPr>
                <w:rFonts w:cstheme="minorHAnsi"/>
                <w:szCs w:val="20"/>
              </w:rPr>
            </w:pPr>
          </w:p>
        </w:tc>
        <w:tc>
          <w:tcPr>
            <w:tcW w:w="990" w:type="dxa"/>
          </w:tcPr>
          <w:p w14:paraId="22056F15" w14:textId="77777777" w:rsidR="0061524D" w:rsidRPr="00487927" w:rsidRDefault="0061524D" w:rsidP="00D92B57">
            <w:pPr>
              <w:jc w:val="center"/>
              <w:rPr>
                <w:rFonts w:cstheme="minorHAnsi"/>
                <w:szCs w:val="20"/>
              </w:rPr>
            </w:pPr>
          </w:p>
        </w:tc>
        <w:tc>
          <w:tcPr>
            <w:tcW w:w="990" w:type="dxa"/>
          </w:tcPr>
          <w:p w14:paraId="4583315A" w14:textId="77777777" w:rsidR="0061524D" w:rsidRPr="00487927" w:rsidRDefault="0061524D" w:rsidP="00D92B57">
            <w:pPr>
              <w:jc w:val="center"/>
              <w:rPr>
                <w:rFonts w:cstheme="minorHAnsi"/>
                <w:szCs w:val="20"/>
              </w:rPr>
            </w:pPr>
          </w:p>
        </w:tc>
        <w:tc>
          <w:tcPr>
            <w:tcW w:w="1080" w:type="dxa"/>
          </w:tcPr>
          <w:p w14:paraId="5509106D" w14:textId="77777777" w:rsidR="0061524D" w:rsidRPr="00283A38" w:rsidDel="00B92203" w:rsidRDefault="0061524D" w:rsidP="00D92B57">
            <w:pPr>
              <w:jc w:val="center"/>
              <w:rPr>
                <w:rFonts w:cstheme="minorHAnsi"/>
                <w:szCs w:val="20"/>
              </w:rPr>
            </w:pPr>
          </w:p>
        </w:tc>
        <w:tc>
          <w:tcPr>
            <w:tcW w:w="990" w:type="dxa"/>
          </w:tcPr>
          <w:p w14:paraId="57C8116B" w14:textId="77777777" w:rsidR="0061524D" w:rsidRPr="00283A38" w:rsidRDefault="0061524D" w:rsidP="00D92B57">
            <w:pPr>
              <w:jc w:val="center"/>
              <w:rPr>
                <w:rFonts w:cstheme="minorHAnsi"/>
                <w:szCs w:val="20"/>
              </w:rPr>
            </w:pPr>
          </w:p>
        </w:tc>
        <w:tc>
          <w:tcPr>
            <w:tcW w:w="990" w:type="dxa"/>
          </w:tcPr>
          <w:p w14:paraId="1CA16DF5" w14:textId="61D2C43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D21328" w14:textId="77777777" w:rsidR="0061524D" w:rsidRPr="00283A38" w:rsidRDefault="0061524D" w:rsidP="00D92B57">
            <w:pPr>
              <w:jc w:val="center"/>
              <w:rPr>
                <w:rFonts w:cstheme="minorHAnsi"/>
                <w:szCs w:val="20"/>
              </w:rPr>
            </w:pPr>
          </w:p>
        </w:tc>
        <w:tc>
          <w:tcPr>
            <w:tcW w:w="1103" w:type="dxa"/>
          </w:tcPr>
          <w:p w14:paraId="3C9690A6" w14:textId="77777777" w:rsidR="0061524D" w:rsidRPr="00283A38" w:rsidRDefault="0061524D" w:rsidP="00D92B57">
            <w:pPr>
              <w:jc w:val="center"/>
              <w:rPr>
                <w:rFonts w:cstheme="minorHAnsi"/>
                <w:szCs w:val="20"/>
              </w:rPr>
            </w:pPr>
          </w:p>
        </w:tc>
      </w:tr>
      <w:tr w:rsidR="0061524D" w:rsidRPr="00487927" w14:paraId="23D62FA7" w14:textId="6D99DD23" w:rsidTr="0061524D">
        <w:tc>
          <w:tcPr>
            <w:tcW w:w="1255" w:type="dxa"/>
          </w:tcPr>
          <w:p w14:paraId="599A220D" w14:textId="7AA9C212" w:rsidR="0061524D" w:rsidRDefault="0061524D" w:rsidP="00D92B57">
            <w:pPr>
              <w:jc w:val="center"/>
              <w:rPr>
                <w:szCs w:val="20"/>
              </w:rPr>
            </w:pPr>
            <w:r>
              <w:rPr>
                <w:szCs w:val="20"/>
              </w:rPr>
              <w:t>2201_11</w:t>
            </w:r>
          </w:p>
        </w:tc>
        <w:tc>
          <w:tcPr>
            <w:tcW w:w="990" w:type="dxa"/>
          </w:tcPr>
          <w:p w14:paraId="09192E6F" w14:textId="77777777" w:rsidR="0061524D" w:rsidRPr="00283A38" w:rsidRDefault="0061524D" w:rsidP="00D92B57">
            <w:pPr>
              <w:jc w:val="center"/>
              <w:rPr>
                <w:rFonts w:cstheme="minorHAnsi"/>
                <w:szCs w:val="20"/>
              </w:rPr>
            </w:pPr>
          </w:p>
        </w:tc>
        <w:tc>
          <w:tcPr>
            <w:tcW w:w="990" w:type="dxa"/>
          </w:tcPr>
          <w:p w14:paraId="26170668" w14:textId="77777777" w:rsidR="0061524D" w:rsidRPr="00487927" w:rsidRDefault="0061524D" w:rsidP="00D92B57">
            <w:pPr>
              <w:jc w:val="center"/>
              <w:rPr>
                <w:rFonts w:cstheme="minorHAnsi"/>
                <w:szCs w:val="20"/>
              </w:rPr>
            </w:pPr>
          </w:p>
        </w:tc>
        <w:tc>
          <w:tcPr>
            <w:tcW w:w="990" w:type="dxa"/>
          </w:tcPr>
          <w:p w14:paraId="5C5D9274" w14:textId="77777777" w:rsidR="0061524D" w:rsidRPr="00487927" w:rsidRDefault="0061524D" w:rsidP="00D92B57">
            <w:pPr>
              <w:jc w:val="center"/>
              <w:rPr>
                <w:rFonts w:cstheme="minorHAnsi"/>
                <w:szCs w:val="20"/>
              </w:rPr>
            </w:pPr>
          </w:p>
        </w:tc>
        <w:tc>
          <w:tcPr>
            <w:tcW w:w="990" w:type="dxa"/>
          </w:tcPr>
          <w:p w14:paraId="0CC861B5" w14:textId="77777777" w:rsidR="0061524D" w:rsidRPr="00487927" w:rsidRDefault="0061524D" w:rsidP="00D92B57">
            <w:pPr>
              <w:jc w:val="center"/>
              <w:rPr>
                <w:rFonts w:cstheme="minorHAnsi"/>
                <w:szCs w:val="20"/>
              </w:rPr>
            </w:pPr>
          </w:p>
        </w:tc>
        <w:tc>
          <w:tcPr>
            <w:tcW w:w="990" w:type="dxa"/>
          </w:tcPr>
          <w:p w14:paraId="7E591000" w14:textId="77777777" w:rsidR="0061524D" w:rsidRPr="00487927" w:rsidRDefault="0061524D" w:rsidP="00D92B57">
            <w:pPr>
              <w:jc w:val="center"/>
              <w:rPr>
                <w:rFonts w:cstheme="minorHAnsi"/>
                <w:szCs w:val="20"/>
              </w:rPr>
            </w:pPr>
          </w:p>
        </w:tc>
        <w:tc>
          <w:tcPr>
            <w:tcW w:w="990" w:type="dxa"/>
          </w:tcPr>
          <w:p w14:paraId="39C7D97E" w14:textId="77777777" w:rsidR="0061524D" w:rsidRPr="00487927" w:rsidRDefault="0061524D" w:rsidP="00D92B57">
            <w:pPr>
              <w:jc w:val="center"/>
              <w:rPr>
                <w:rFonts w:cstheme="minorHAnsi"/>
                <w:szCs w:val="20"/>
              </w:rPr>
            </w:pPr>
          </w:p>
        </w:tc>
        <w:tc>
          <w:tcPr>
            <w:tcW w:w="1080" w:type="dxa"/>
          </w:tcPr>
          <w:p w14:paraId="42EF9C9A" w14:textId="77777777" w:rsidR="0061524D" w:rsidRPr="00283A38" w:rsidDel="00B92203" w:rsidRDefault="0061524D" w:rsidP="00D92B57">
            <w:pPr>
              <w:jc w:val="center"/>
              <w:rPr>
                <w:rFonts w:cstheme="minorHAnsi"/>
                <w:szCs w:val="20"/>
              </w:rPr>
            </w:pPr>
          </w:p>
        </w:tc>
        <w:tc>
          <w:tcPr>
            <w:tcW w:w="990" w:type="dxa"/>
          </w:tcPr>
          <w:p w14:paraId="7D579403" w14:textId="77777777" w:rsidR="0061524D" w:rsidRPr="00283A38" w:rsidRDefault="0061524D" w:rsidP="00D92B57">
            <w:pPr>
              <w:jc w:val="center"/>
              <w:rPr>
                <w:rFonts w:cstheme="minorHAnsi"/>
                <w:szCs w:val="20"/>
              </w:rPr>
            </w:pPr>
          </w:p>
        </w:tc>
        <w:tc>
          <w:tcPr>
            <w:tcW w:w="990" w:type="dxa"/>
          </w:tcPr>
          <w:p w14:paraId="505C10F2" w14:textId="6DBDFBC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D856AFA" w14:textId="77777777" w:rsidR="0061524D" w:rsidRPr="00283A38" w:rsidRDefault="0061524D" w:rsidP="00D92B57">
            <w:pPr>
              <w:jc w:val="center"/>
              <w:rPr>
                <w:rFonts w:cstheme="minorHAnsi"/>
                <w:szCs w:val="20"/>
              </w:rPr>
            </w:pPr>
          </w:p>
        </w:tc>
        <w:tc>
          <w:tcPr>
            <w:tcW w:w="1103" w:type="dxa"/>
          </w:tcPr>
          <w:p w14:paraId="42C589A4" w14:textId="77777777" w:rsidR="0061524D" w:rsidRPr="00283A38" w:rsidRDefault="0061524D" w:rsidP="00D92B57">
            <w:pPr>
              <w:jc w:val="center"/>
              <w:rPr>
                <w:rFonts w:cstheme="minorHAnsi"/>
                <w:szCs w:val="20"/>
              </w:rPr>
            </w:pPr>
          </w:p>
        </w:tc>
      </w:tr>
      <w:tr w:rsidR="0061524D" w:rsidRPr="00487927" w14:paraId="101A467C" w14:textId="295183A3" w:rsidTr="0061524D">
        <w:tc>
          <w:tcPr>
            <w:tcW w:w="1255" w:type="dxa"/>
          </w:tcPr>
          <w:p w14:paraId="4B30E956" w14:textId="25732AB5" w:rsidR="0061524D" w:rsidRDefault="0061524D" w:rsidP="00D92B57">
            <w:pPr>
              <w:jc w:val="center"/>
              <w:rPr>
                <w:szCs w:val="20"/>
              </w:rPr>
            </w:pPr>
            <w:r>
              <w:rPr>
                <w:szCs w:val="20"/>
              </w:rPr>
              <w:t>2201_12</w:t>
            </w:r>
          </w:p>
        </w:tc>
        <w:tc>
          <w:tcPr>
            <w:tcW w:w="990" w:type="dxa"/>
          </w:tcPr>
          <w:p w14:paraId="2E74750A" w14:textId="77777777" w:rsidR="0061524D" w:rsidRPr="00283A38" w:rsidRDefault="0061524D" w:rsidP="00D92B57">
            <w:pPr>
              <w:jc w:val="center"/>
              <w:rPr>
                <w:rFonts w:cstheme="minorHAnsi"/>
                <w:szCs w:val="20"/>
              </w:rPr>
            </w:pPr>
          </w:p>
        </w:tc>
        <w:tc>
          <w:tcPr>
            <w:tcW w:w="990" w:type="dxa"/>
          </w:tcPr>
          <w:p w14:paraId="44BAD095" w14:textId="77777777" w:rsidR="0061524D" w:rsidRPr="00487927" w:rsidRDefault="0061524D" w:rsidP="00D92B57">
            <w:pPr>
              <w:jc w:val="center"/>
              <w:rPr>
                <w:rFonts w:cstheme="minorHAnsi"/>
                <w:szCs w:val="20"/>
              </w:rPr>
            </w:pPr>
          </w:p>
        </w:tc>
        <w:tc>
          <w:tcPr>
            <w:tcW w:w="990" w:type="dxa"/>
          </w:tcPr>
          <w:p w14:paraId="4DE0B6B3" w14:textId="77777777" w:rsidR="0061524D" w:rsidRPr="00487927" w:rsidRDefault="0061524D" w:rsidP="00D92B57">
            <w:pPr>
              <w:jc w:val="center"/>
              <w:rPr>
                <w:rFonts w:cstheme="minorHAnsi"/>
                <w:szCs w:val="20"/>
              </w:rPr>
            </w:pPr>
          </w:p>
        </w:tc>
        <w:tc>
          <w:tcPr>
            <w:tcW w:w="990" w:type="dxa"/>
          </w:tcPr>
          <w:p w14:paraId="40CDD14F" w14:textId="77777777" w:rsidR="0061524D" w:rsidRPr="00487927" w:rsidRDefault="0061524D" w:rsidP="00D92B57">
            <w:pPr>
              <w:jc w:val="center"/>
              <w:rPr>
                <w:rFonts w:cstheme="minorHAnsi"/>
                <w:szCs w:val="20"/>
              </w:rPr>
            </w:pPr>
          </w:p>
        </w:tc>
        <w:tc>
          <w:tcPr>
            <w:tcW w:w="990" w:type="dxa"/>
          </w:tcPr>
          <w:p w14:paraId="32E3AD33" w14:textId="77777777" w:rsidR="0061524D" w:rsidRPr="00487927" w:rsidRDefault="0061524D" w:rsidP="00D92B57">
            <w:pPr>
              <w:jc w:val="center"/>
              <w:rPr>
                <w:rFonts w:cstheme="minorHAnsi"/>
                <w:szCs w:val="20"/>
              </w:rPr>
            </w:pPr>
          </w:p>
        </w:tc>
        <w:tc>
          <w:tcPr>
            <w:tcW w:w="990" w:type="dxa"/>
          </w:tcPr>
          <w:p w14:paraId="63784DC6" w14:textId="77777777" w:rsidR="0061524D" w:rsidRPr="00487927" w:rsidRDefault="0061524D" w:rsidP="00D92B57">
            <w:pPr>
              <w:jc w:val="center"/>
              <w:rPr>
                <w:rFonts w:cstheme="minorHAnsi"/>
                <w:szCs w:val="20"/>
              </w:rPr>
            </w:pPr>
          </w:p>
        </w:tc>
        <w:tc>
          <w:tcPr>
            <w:tcW w:w="1080" w:type="dxa"/>
          </w:tcPr>
          <w:p w14:paraId="194C9360" w14:textId="77777777" w:rsidR="0061524D" w:rsidRPr="00283A38" w:rsidDel="00B92203" w:rsidRDefault="0061524D" w:rsidP="00D92B57">
            <w:pPr>
              <w:jc w:val="center"/>
              <w:rPr>
                <w:rFonts w:cstheme="minorHAnsi"/>
                <w:szCs w:val="20"/>
              </w:rPr>
            </w:pPr>
          </w:p>
        </w:tc>
        <w:tc>
          <w:tcPr>
            <w:tcW w:w="990" w:type="dxa"/>
          </w:tcPr>
          <w:p w14:paraId="29BE99AD" w14:textId="77777777" w:rsidR="0061524D" w:rsidRPr="00283A38" w:rsidRDefault="0061524D" w:rsidP="00D92B57">
            <w:pPr>
              <w:jc w:val="center"/>
              <w:rPr>
                <w:rFonts w:cstheme="minorHAnsi"/>
                <w:szCs w:val="20"/>
              </w:rPr>
            </w:pPr>
          </w:p>
        </w:tc>
        <w:tc>
          <w:tcPr>
            <w:tcW w:w="990" w:type="dxa"/>
          </w:tcPr>
          <w:p w14:paraId="46E65118" w14:textId="2C719315"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6583A30" w14:textId="77777777" w:rsidR="0061524D" w:rsidRPr="00283A38" w:rsidRDefault="0061524D" w:rsidP="00D92B57">
            <w:pPr>
              <w:jc w:val="center"/>
              <w:rPr>
                <w:rFonts w:cstheme="minorHAnsi"/>
                <w:szCs w:val="20"/>
              </w:rPr>
            </w:pPr>
          </w:p>
        </w:tc>
        <w:tc>
          <w:tcPr>
            <w:tcW w:w="1103" w:type="dxa"/>
          </w:tcPr>
          <w:p w14:paraId="3733CC86"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4DB42FB7" w14:textId="06188AB7" w:rsidTr="0061524D">
        <w:tc>
          <w:tcPr>
            <w:tcW w:w="1255" w:type="dxa"/>
          </w:tcPr>
          <w:p w14:paraId="2C55B115" w14:textId="77777777" w:rsidR="0061524D" w:rsidRDefault="0061524D" w:rsidP="00F64A6F">
            <w:pPr>
              <w:jc w:val="center"/>
              <w:rPr>
                <w:szCs w:val="20"/>
              </w:rPr>
            </w:pPr>
            <w:r>
              <w:rPr>
                <w:szCs w:val="20"/>
              </w:rPr>
              <w:t>3008-01</w:t>
            </w:r>
          </w:p>
        </w:tc>
        <w:tc>
          <w:tcPr>
            <w:tcW w:w="990" w:type="dxa"/>
          </w:tcPr>
          <w:p w14:paraId="6E774114" w14:textId="77777777" w:rsidR="0061524D" w:rsidRPr="00283A38" w:rsidRDefault="0061524D" w:rsidP="00F64A6F">
            <w:pPr>
              <w:jc w:val="center"/>
              <w:rPr>
                <w:rFonts w:cstheme="minorHAnsi"/>
                <w:szCs w:val="20"/>
              </w:rPr>
            </w:pPr>
          </w:p>
        </w:tc>
        <w:tc>
          <w:tcPr>
            <w:tcW w:w="990" w:type="dxa"/>
          </w:tcPr>
          <w:p w14:paraId="70087CEC" w14:textId="77777777" w:rsidR="0061524D" w:rsidRPr="00487927" w:rsidRDefault="0061524D" w:rsidP="00F64A6F">
            <w:pPr>
              <w:jc w:val="center"/>
              <w:rPr>
                <w:rFonts w:cstheme="minorHAnsi"/>
                <w:szCs w:val="20"/>
              </w:rPr>
            </w:pPr>
          </w:p>
        </w:tc>
        <w:tc>
          <w:tcPr>
            <w:tcW w:w="990" w:type="dxa"/>
          </w:tcPr>
          <w:p w14:paraId="10AD4FDD" w14:textId="77777777" w:rsidR="0061524D" w:rsidRPr="00487927" w:rsidRDefault="0061524D" w:rsidP="00F64A6F">
            <w:pPr>
              <w:jc w:val="center"/>
              <w:rPr>
                <w:rFonts w:cstheme="minorHAnsi"/>
                <w:szCs w:val="20"/>
              </w:rPr>
            </w:pPr>
          </w:p>
        </w:tc>
        <w:tc>
          <w:tcPr>
            <w:tcW w:w="990" w:type="dxa"/>
          </w:tcPr>
          <w:p w14:paraId="63DD9AF0" w14:textId="77777777" w:rsidR="0061524D" w:rsidRPr="00487927" w:rsidRDefault="0061524D" w:rsidP="00F64A6F">
            <w:pPr>
              <w:jc w:val="center"/>
              <w:rPr>
                <w:rFonts w:cstheme="minorHAnsi"/>
                <w:szCs w:val="20"/>
              </w:rPr>
            </w:pPr>
          </w:p>
        </w:tc>
        <w:tc>
          <w:tcPr>
            <w:tcW w:w="990" w:type="dxa"/>
          </w:tcPr>
          <w:p w14:paraId="478DD83B" w14:textId="77777777" w:rsidR="0061524D" w:rsidRPr="00487927" w:rsidRDefault="0061524D" w:rsidP="00F64A6F">
            <w:pPr>
              <w:jc w:val="center"/>
              <w:rPr>
                <w:rFonts w:cstheme="minorHAnsi"/>
                <w:szCs w:val="20"/>
              </w:rPr>
            </w:pPr>
          </w:p>
        </w:tc>
        <w:tc>
          <w:tcPr>
            <w:tcW w:w="990" w:type="dxa"/>
          </w:tcPr>
          <w:p w14:paraId="27AD309E" w14:textId="77777777" w:rsidR="0061524D" w:rsidRPr="00487927" w:rsidRDefault="0061524D" w:rsidP="00F64A6F">
            <w:pPr>
              <w:jc w:val="center"/>
              <w:rPr>
                <w:rFonts w:cstheme="minorHAnsi"/>
                <w:szCs w:val="20"/>
              </w:rPr>
            </w:pPr>
          </w:p>
        </w:tc>
        <w:tc>
          <w:tcPr>
            <w:tcW w:w="1080" w:type="dxa"/>
          </w:tcPr>
          <w:p w14:paraId="3A2EE76E" w14:textId="77777777" w:rsidR="0061524D" w:rsidRPr="00283A38" w:rsidRDefault="0061524D" w:rsidP="00F64A6F">
            <w:pPr>
              <w:jc w:val="center"/>
              <w:rPr>
                <w:rFonts w:cstheme="minorHAnsi"/>
                <w:szCs w:val="20"/>
              </w:rPr>
            </w:pPr>
          </w:p>
        </w:tc>
        <w:tc>
          <w:tcPr>
            <w:tcW w:w="990" w:type="dxa"/>
          </w:tcPr>
          <w:p w14:paraId="34712C1F" w14:textId="77777777" w:rsidR="0061524D" w:rsidRPr="00283A38" w:rsidRDefault="0061524D" w:rsidP="00F64A6F">
            <w:pPr>
              <w:jc w:val="center"/>
              <w:rPr>
                <w:rFonts w:cstheme="minorHAnsi"/>
                <w:szCs w:val="20"/>
              </w:rPr>
            </w:pPr>
          </w:p>
        </w:tc>
        <w:tc>
          <w:tcPr>
            <w:tcW w:w="990" w:type="dxa"/>
          </w:tcPr>
          <w:p w14:paraId="74B66DD6" w14:textId="77777777" w:rsidR="0061524D" w:rsidRPr="00283A38" w:rsidRDefault="0061524D" w:rsidP="00F64A6F">
            <w:pPr>
              <w:jc w:val="center"/>
              <w:rPr>
                <w:rFonts w:cstheme="minorHAnsi"/>
                <w:szCs w:val="20"/>
              </w:rPr>
            </w:pPr>
          </w:p>
        </w:tc>
        <w:tc>
          <w:tcPr>
            <w:tcW w:w="1103" w:type="dxa"/>
          </w:tcPr>
          <w:p w14:paraId="15A09D03"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768E5536"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61524D" w:rsidRPr="00283A38" w14:paraId="6F6DF831" w14:textId="662C9A88" w:rsidTr="0061524D">
        <w:tc>
          <w:tcPr>
            <w:tcW w:w="1255" w:type="dxa"/>
          </w:tcPr>
          <w:p w14:paraId="70826974" w14:textId="77777777" w:rsidR="0061524D" w:rsidRDefault="0061524D" w:rsidP="00F64A6F">
            <w:pPr>
              <w:jc w:val="center"/>
              <w:rPr>
                <w:szCs w:val="20"/>
              </w:rPr>
            </w:pPr>
            <w:r>
              <w:rPr>
                <w:szCs w:val="20"/>
              </w:rPr>
              <w:t>3010-01</w:t>
            </w:r>
          </w:p>
        </w:tc>
        <w:tc>
          <w:tcPr>
            <w:tcW w:w="990" w:type="dxa"/>
          </w:tcPr>
          <w:p w14:paraId="56146C5E" w14:textId="77777777" w:rsidR="0061524D" w:rsidRPr="00283A38" w:rsidRDefault="0061524D" w:rsidP="00F64A6F">
            <w:pPr>
              <w:jc w:val="center"/>
              <w:rPr>
                <w:rFonts w:cstheme="minorHAnsi"/>
                <w:szCs w:val="20"/>
              </w:rPr>
            </w:pPr>
          </w:p>
        </w:tc>
        <w:tc>
          <w:tcPr>
            <w:tcW w:w="990" w:type="dxa"/>
          </w:tcPr>
          <w:p w14:paraId="688E3B45" w14:textId="77777777" w:rsidR="0061524D" w:rsidRPr="00487927" w:rsidRDefault="0061524D" w:rsidP="00F64A6F">
            <w:pPr>
              <w:jc w:val="center"/>
              <w:rPr>
                <w:rFonts w:cstheme="minorHAnsi"/>
                <w:szCs w:val="20"/>
              </w:rPr>
            </w:pPr>
          </w:p>
        </w:tc>
        <w:tc>
          <w:tcPr>
            <w:tcW w:w="990" w:type="dxa"/>
          </w:tcPr>
          <w:p w14:paraId="3384C033" w14:textId="77777777" w:rsidR="0061524D" w:rsidRPr="00487927" w:rsidRDefault="0061524D" w:rsidP="00F64A6F">
            <w:pPr>
              <w:jc w:val="center"/>
              <w:rPr>
                <w:rFonts w:cstheme="minorHAnsi"/>
                <w:szCs w:val="20"/>
              </w:rPr>
            </w:pPr>
          </w:p>
        </w:tc>
        <w:tc>
          <w:tcPr>
            <w:tcW w:w="990" w:type="dxa"/>
          </w:tcPr>
          <w:p w14:paraId="06CE4138" w14:textId="77777777" w:rsidR="0061524D" w:rsidRPr="00487927" w:rsidRDefault="0061524D" w:rsidP="00F64A6F">
            <w:pPr>
              <w:jc w:val="center"/>
              <w:rPr>
                <w:rFonts w:cstheme="minorHAnsi"/>
                <w:szCs w:val="20"/>
              </w:rPr>
            </w:pPr>
          </w:p>
        </w:tc>
        <w:tc>
          <w:tcPr>
            <w:tcW w:w="990" w:type="dxa"/>
          </w:tcPr>
          <w:p w14:paraId="31A8A8E8" w14:textId="77777777" w:rsidR="0061524D" w:rsidRPr="00487927" w:rsidRDefault="0061524D" w:rsidP="00F64A6F">
            <w:pPr>
              <w:jc w:val="center"/>
              <w:rPr>
                <w:rFonts w:cstheme="minorHAnsi"/>
                <w:szCs w:val="20"/>
              </w:rPr>
            </w:pPr>
          </w:p>
        </w:tc>
        <w:tc>
          <w:tcPr>
            <w:tcW w:w="990" w:type="dxa"/>
          </w:tcPr>
          <w:p w14:paraId="2E64A286" w14:textId="77777777" w:rsidR="0061524D" w:rsidRPr="00487927" w:rsidRDefault="0061524D" w:rsidP="00F64A6F">
            <w:pPr>
              <w:jc w:val="center"/>
              <w:rPr>
                <w:rFonts w:cstheme="minorHAnsi"/>
                <w:szCs w:val="20"/>
              </w:rPr>
            </w:pPr>
          </w:p>
        </w:tc>
        <w:tc>
          <w:tcPr>
            <w:tcW w:w="1080" w:type="dxa"/>
          </w:tcPr>
          <w:p w14:paraId="65BBCB24" w14:textId="77777777" w:rsidR="0061524D" w:rsidRPr="00283A38" w:rsidRDefault="0061524D" w:rsidP="00F64A6F">
            <w:pPr>
              <w:jc w:val="center"/>
              <w:rPr>
                <w:rFonts w:cstheme="minorHAnsi"/>
                <w:szCs w:val="20"/>
              </w:rPr>
            </w:pPr>
          </w:p>
        </w:tc>
        <w:tc>
          <w:tcPr>
            <w:tcW w:w="990" w:type="dxa"/>
          </w:tcPr>
          <w:p w14:paraId="706D0376" w14:textId="77777777" w:rsidR="0061524D" w:rsidRPr="00283A38" w:rsidRDefault="0061524D" w:rsidP="00F64A6F">
            <w:pPr>
              <w:jc w:val="center"/>
              <w:rPr>
                <w:rFonts w:cstheme="minorHAnsi"/>
                <w:szCs w:val="20"/>
              </w:rPr>
            </w:pPr>
          </w:p>
        </w:tc>
        <w:tc>
          <w:tcPr>
            <w:tcW w:w="990" w:type="dxa"/>
          </w:tcPr>
          <w:p w14:paraId="212AA87A" w14:textId="77777777" w:rsidR="0061524D" w:rsidRPr="00283A38" w:rsidRDefault="0061524D" w:rsidP="00F64A6F">
            <w:pPr>
              <w:jc w:val="center"/>
              <w:rPr>
                <w:rFonts w:cstheme="minorHAnsi"/>
                <w:szCs w:val="20"/>
              </w:rPr>
            </w:pPr>
          </w:p>
        </w:tc>
        <w:tc>
          <w:tcPr>
            <w:tcW w:w="1103" w:type="dxa"/>
          </w:tcPr>
          <w:p w14:paraId="7C8E054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8314479" w14:textId="77777777" w:rsidR="0061524D" w:rsidRPr="00D65767" w:rsidRDefault="0061524D" w:rsidP="00F64A6F">
            <w:pPr>
              <w:jc w:val="center"/>
              <w:rPr>
                <w:rFonts w:cstheme="minorHAnsi"/>
                <w:szCs w:val="20"/>
              </w:rPr>
            </w:pPr>
          </w:p>
        </w:tc>
      </w:tr>
      <w:tr w:rsidR="0061524D" w:rsidRPr="00283A38" w14:paraId="649D1065" w14:textId="37D274C4" w:rsidTr="0061524D">
        <w:tc>
          <w:tcPr>
            <w:tcW w:w="1255" w:type="dxa"/>
          </w:tcPr>
          <w:p w14:paraId="68D76A02" w14:textId="77777777" w:rsidR="0061524D" w:rsidRDefault="0061524D" w:rsidP="00F64A6F">
            <w:pPr>
              <w:jc w:val="center"/>
              <w:rPr>
                <w:szCs w:val="20"/>
              </w:rPr>
            </w:pPr>
            <w:r>
              <w:rPr>
                <w:szCs w:val="20"/>
              </w:rPr>
              <w:t>3010-02</w:t>
            </w:r>
          </w:p>
        </w:tc>
        <w:tc>
          <w:tcPr>
            <w:tcW w:w="990" w:type="dxa"/>
          </w:tcPr>
          <w:p w14:paraId="2B0AB275" w14:textId="77777777" w:rsidR="0061524D" w:rsidRPr="00283A38" w:rsidRDefault="0061524D" w:rsidP="00F64A6F">
            <w:pPr>
              <w:jc w:val="center"/>
              <w:rPr>
                <w:rFonts w:cstheme="minorHAnsi"/>
                <w:szCs w:val="20"/>
              </w:rPr>
            </w:pPr>
          </w:p>
        </w:tc>
        <w:tc>
          <w:tcPr>
            <w:tcW w:w="990" w:type="dxa"/>
          </w:tcPr>
          <w:p w14:paraId="546D0347" w14:textId="77777777" w:rsidR="0061524D" w:rsidRPr="00487927" w:rsidRDefault="0061524D" w:rsidP="00F64A6F">
            <w:pPr>
              <w:jc w:val="center"/>
              <w:rPr>
                <w:rFonts w:cstheme="minorHAnsi"/>
                <w:szCs w:val="20"/>
              </w:rPr>
            </w:pPr>
          </w:p>
        </w:tc>
        <w:tc>
          <w:tcPr>
            <w:tcW w:w="990" w:type="dxa"/>
          </w:tcPr>
          <w:p w14:paraId="75238D49" w14:textId="77777777" w:rsidR="0061524D" w:rsidRPr="00487927" w:rsidRDefault="0061524D" w:rsidP="00F64A6F">
            <w:pPr>
              <w:jc w:val="center"/>
              <w:rPr>
                <w:rFonts w:cstheme="minorHAnsi"/>
                <w:szCs w:val="20"/>
              </w:rPr>
            </w:pPr>
          </w:p>
        </w:tc>
        <w:tc>
          <w:tcPr>
            <w:tcW w:w="990" w:type="dxa"/>
          </w:tcPr>
          <w:p w14:paraId="6FF02932" w14:textId="77777777" w:rsidR="0061524D" w:rsidRPr="00487927" w:rsidRDefault="0061524D" w:rsidP="00F64A6F">
            <w:pPr>
              <w:jc w:val="center"/>
              <w:rPr>
                <w:rFonts w:cstheme="minorHAnsi"/>
                <w:szCs w:val="20"/>
              </w:rPr>
            </w:pPr>
          </w:p>
        </w:tc>
        <w:tc>
          <w:tcPr>
            <w:tcW w:w="990" w:type="dxa"/>
          </w:tcPr>
          <w:p w14:paraId="6B6950C8" w14:textId="77777777" w:rsidR="0061524D" w:rsidRPr="00487927" w:rsidRDefault="0061524D" w:rsidP="00F64A6F">
            <w:pPr>
              <w:jc w:val="center"/>
              <w:rPr>
                <w:rFonts w:cstheme="minorHAnsi"/>
                <w:szCs w:val="20"/>
              </w:rPr>
            </w:pPr>
          </w:p>
        </w:tc>
        <w:tc>
          <w:tcPr>
            <w:tcW w:w="990" w:type="dxa"/>
          </w:tcPr>
          <w:p w14:paraId="424CFEF8" w14:textId="77777777" w:rsidR="0061524D" w:rsidRPr="00487927" w:rsidRDefault="0061524D" w:rsidP="00F64A6F">
            <w:pPr>
              <w:jc w:val="center"/>
              <w:rPr>
                <w:rFonts w:cstheme="minorHAnsi"/>
                <w:szCs w:val="20"/>
              </w:rPr>
            </w:pPr>
          </w:p>
        </w:tc>
        <w:tc>
          <w:tcPr>
            <w:tcW w:w="1080" w:type="dxa"/>
          </w:tcPr>
          <w:p w14:paraId="1EDE42BE" w14:textId="77777777" w:rsidR="0061524D" w:rsidRPr="00283A38" w:rsidRDefault="0061524D" w:rsidP="00F64A6F">
            <w:pPr>
              <w:jc w:val="center"/>
              <w:rPr>
                <w:rFonts w:cstheme="minorHAnsi"/>
                <w:szCs w:val="20"/>
              </w:rPr>
            </w:pPr>
          </w:p>
        </w:tc>
        <w:tc>
          <w:tcPr>
            <w:tcW w:w="990" w:type="dxa"/>
          </w:tcPr>
          <w:p w14:paraId="4FB333E9" w14:textId="77777777" w:rsidR="0061524D" w:rsidRPr="00283A38" w:rsidRDefault="0061524D" w:rsidP="00F64A6F">
            <w:pPr>
              <w:jc w:val="center"/>
              <w:rPr>
                <w:rFonts w:cstheme="minorHAnsi"/>
                <w:szCs w:val="20"/>
              </w:rPr>
            </w:pPr>
          </w:p>
        </w:tc>
        <w:tc>
          <w:tcPr>
            <w:tcW w:w="990" w:type="dxa"/>
          </w:tcPr>
          <w:p w14:paraId="28DB5706" w14:textId="77777777" w:rsidR="0061524D" w:rsidRPr="00283A38" w:rsidRDefault="0061524D" w:rsidP="00F64A6F">
            <w:pPr>
              <w:jc w:val="center"/>
              <w:rPr>
                <w:rFonts w:cstheme="minorHAnsi"/>
                <w:szCs w:val="20"/>
              </w:rPr>
            </w:pPr>
          </w:p>
        </w:tc>
        <w:tc>
          <w:tcPr>
            <w:tcW w:w="1103" w:type="dxa"/>
          </w:tcPr>
          <w:p w14:paraId="01A651C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FD64465" w14:textId="77777777" w:rsidR="0061524D" w:rsidRPr="00D65767" w:rsidRDefault="0061524D" w:rsidP="00F64A6F">
            <w:pPr>
              <w:jc w:val="center"/>
              <w:rPr>
                <w:rFonts w:cstheme="minorHAnsi"/>
                <w:szCs w:val="20"/>
              </w:rPr>
            </w:pPr>
          </w:p>
        </w:tc>
      </w:tr>
      <w:tr w:rsidR="0061524D" w:rsidRPr="00283A38" w14:paraId="047DCD6E" w14:textId="650B921A" w:rsidTr="0061524D">
        <w:tc>
          <w:tcPr>
            <w:tcW w:w="1255" w:type="dxa"/>
          </w:tcPr>
          <w:p w14:paraId="788AD43F" w14:textId="77777777" w:rsidR="0061524D" w:rsidRDefault="0061524D" w:rsidP="00F64A6F">
            <w:pPr>
              <w:jc w:val="center"/>
              <w:rPr>
                <w:szCs w:val="20"/>
              </w:rPr>
            </w:pPr>
            <w:r>
              <w:rPr>
                <w:szCs w:val="20"/>
              </w:rPr>
              <w:t>3010-03</w:t>
            </w:r>
          </w:p>
        </w:tc>
        <w:tc>
          <w:tcPr>
            <w:tcW w:w="990" w:type="dxa"/>
          </w:tcPr>
          <w:p w14:paraId="00FD6D3A" w14:textId="77777777" w:rsidR="0061524D" w:rsidRPr="00283A38" w:rsidRDefault="0061524D" w:rsidP="00F64A6F">
            <w:pPr>
              <w:jc w:val="center"/>
              <w:rPr>
                <w:rFonts w:cstheme="minorHAnsi"/>
                <w:szCs w:val="20"/>
              </w:rPr>
            </w:pPr>
          </w:p>
        </w:tc>
        <w:tc>
          <w:tcPr>
            <w:tcW w:w="990" w:type="dxa"/>
          </w:tcPr>
          <w:p w14:paraId="1553F2C2" w14:textId="77777777" w:rsidR="0061524D" w:rsidRPr="00487927" w:rsidRDefault="0061524D" w:rsidP="00F64A6F">
            <w:pPr>
              <w:jc w:val="center"/>
              <w:rPr>
                <w:rFonts w:cstheme="minorHAnsi"/>
                <w:szCs w:val="20"/>
              </w:rPr>
            </w:pPr>
          </w:p>
        </w:tc>
        <w:tc>
          <w:tcPr>
            <w:tcW w:w="990" w:type="dxa"/>
          </w:tcPr>
          <w:p w14:paraId="5094C828" w14:textId="77777777" w:rsidR="0061524D" w:rsidRPr="00487927" w:rsidRDefault="0061524D" w:rsidP="00F64A6F">
            <w:pPr>
              <w:jc w:val="center"/>
              <w:rPr>
                <w:rFonts w:cstheme="minorHAnsi"/>
                <w:szCs w:val="20"/>
              </w:rPr>
            </w:pPr>
          </w:p>
        </w:tc>
        <w:tc>
          <w:tcPr>
            <w:tcW w:w="990" w:type="dxa"/>
          </w:tcPr>
          <w:p w14:paraId="76CF770A" w14:textId="77777777" w:rsidR="0061524D" w:rsidRPr="00487927" w:rsidRDefault="0061524D" w:rsidP="00F64A6F">
            <w:pPr>
              <w:jc w:val="center"/>
              <w:rPr>
                <w:rFonts w:cstheme="minorHAnsi"/>
                <w:szCs w:val="20"/>
              </w:rPr>
            </w:pPr>
          </w:p>
        </w:tc>
        <w:tc>
          <w:tcPr>
            <w:tcW w:w="990" w:type="dxa"/>
          </w:tcPr>
          <w:p w14:paraId="1016AE53" w14:textId="77777777" w:rsidR="0061524D" w:rsidRPr="00487927" w:rsidRDefault="0061524D" w:rsidP="00F64A6F">
            <w:pPr>
              <w:jc w:val="center"/>
              <w:rPr>
                <w:rFonts w:cstheme="minorHAnsi"/>
                <w:szCs w:val="20"/>
              </w:rPr>
            </w:pPr>
          </w:p>
        </w:tc>
        <w:tc>
          <w:tcPr>
            <w:tcW w:w="990" w:type="dxa"/>
          </w:tcPr>
          <w:p w14:paraId="512A6B03" w14:textId="77777777" w:rsidR="0061524D" w:rsidRPr="00487927" w:rsidRDefault="0061524D" w:rsidP="00F64A6F">
            <w:pPr>
              <w:jc w:val="center"/>
              <w:rPr>
                <w:rFonts w:cstheme="minorHAnsi"/>
                <w:szCs w:val="20"/>
              </w:rPr>
            </w:pPr>
          </w:p>
        </w:tc>
        <w:tc>
          <w:tcPr>
            <w:tcW w:w="1080" w:type="dxa"/>
          </w:tcPr>
          <w:p w14:paraId="63582928" w14:textId="77777777" w:rsidR="0061524D" w:rsidRPr="00283A38" w:rsidRDefault="0061524D" w:rsidP="00F64A6F">
            <w:pPr>
              <w:jc w:val="center"/>
              <w:rPr>
                <w:rFonts w:cstheme="minorHAnsi"/>
                <w:szCs w:val="20"/>
              </w:rPr>
            </w:pPr>
          </w:p>
        </w:tc>
        <w:tc>
          <w:tcPr>
            <w:tcW w:w="990" w:type="dxa"/>
          </w:tcPr>
          <w:p w14:paraId="482FBFEB" w14:textId="77777777" w:rsidR="0061524D" w:rsidRPr="00283A38" w:rsidRDefault="0061524D" w:rsidP="00F64A6F">
            <w:pPr>
              <w:jc w:val="center"/>
              <w:rPr>
                <w:rFonts w:cstheme="minorHAnsi"/>
                <w:szCs w:val="20"/>
              </w:rPr>
            </w:pPr>
          </w:p>
        </w:tc>
        <w:tc>
          <w:tcPr>
            <w:tcW w:w="990" w:type="dxa"/>
          </w:tcPr>
          <w:p w14:paraId="6AE272C9" w14:textId="77777777" w:rsidR="0061524D" w:rsidRPr="00283A38" w:rsidRDefault="0061524D" w:rsidP="00F64A6F">
            <w:pPr>
              <w:jc w:val="center"/>
              <w:rPr>
                <w:rFonts w:cstheme="minorHAnsi"/>
                <w:szCs w:val="20"/>
              </w:rPr>
            </w:pPr>
          </w:p>
        </w:tc>
        <w:tc>
          <w:tcPr>
            <w:tcW w:w="1103" w:type="dxa"/>
          </w:tcPr>
          <w:p w14:paraId="0C5A6FC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7F0E949" w14:textId="77777777" w:rsidR="0061524D" w:rsidRPr="00D65767" w:rsidRDefault="0061524D" w:rsidP="00F64A6F">
            <w:pPr>
              <w:jc w:val="center"/>
              <w:rPr>
                <w:rFonts w:cstheme="minorHAnsi"/>
                <w:szCs w:val="20"/>
              </w:rPr>
            </w:pPr>
          </w:p>
        </w:tc>
      </w:tr>
      <w:tr w:rsidR="00D74E44" w:rsidRPr="00283A38" w14:paraId="7C840532" w14:textId="77777777" w:rsidTr="00D74E44">
        <w:tc>
          <w:tcPr>
            <w:tcW w:w="1255" w:type="dxa"/>
            <w:shd w:val="clear" w:color="auto" w:fill="D6E3BC" w:themeFill="accent3" w:themeFillTint="66"/>
          </w:tcPr>
          <w:p w14:paraId="7F7DBAB1" w14:textId="7B6B5D5C" w:rsidR="00D74E44" w:rsidRDefault="00D74E44" w:rsidP="00D74E44">
            <w:pPr>
              <w:jc w:val="center"/>
              <w:rPr>
                <w:szCs w:val="20"/>
              </w:rPr>
            </w:pPr>
            <w:r>
              <w:rPr>
                <w:b/>
                <w:szCs w:val="20"/>
              </w:rPr>
              <w:t>Boolean</w:t>
            </w:r>
          </w:p>
        </w:tc>
        <w:tc>
          <w:tcPr>
            <w:tcW w:w="990" w:type="dxa"/>
            <w:shd w:val="clear" w:color="auto" w:fill="D6E3BC" w:themeFill="accent3" w:themeFillTint="66"/>
          </w:tcPr>
          <w:p w14:paraId="15700806" w14:textId="60E98762" w:rsidR="00D74E44" w:rsidRPr="00283A38" w:rsidRDefault="00D74E44" w:rsidP="00D74E44">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D74E44" w:rsidRPr="00487927" w:rsidRDefault="00D74E44" w:rsidP="00D74E44">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D74E44" w:rsidRPr="00487927" w:rsidRDefault="00D74E44" w:rsidP="00D74E44">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D74E44" w:rsidRPr="00487927" w:rsidRDefault="00D74E44" w:rsidP="00D74E44">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D74E44" w:rsidRPr="00487927" w:rsidRDefault="00D74E44" w:rsidP="00D74E44">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D74E44" w:rsidRPr="00487927" w:rsidRDefault="00D74E44" w:rsidP="00D74E44">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D74E44" w:rsidRPr="00283A38" w:rsidRDefault="00D74E44" w:rsidP="00D74E44">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D74E44" w:rsidRPr="00283A38" w:rsidRDefault="00D74E44" w:rsidP="00D74E44">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D74E44" w:rsidRPr="00283A38" w:rsidRDefault="00D74E44" w:rsidP="00D74E44">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D74E44" w:rsidRPr="00D65767" w:rsidRDefault="00D74E44" w:rsidP="00D74E44">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D74E44" w:rsidRPr="00D65767" w:rsidRDefault="00D74E44" w:rsidP="00D74E44">
            <w:pPr>
              <w:jc w:val="center"/>
              <w:rPr>
                <w:rFonts w:cstheme="minorHAnsi"/>
                <w:szCs w:val="20"/>
              </w:rPr>
            </w:pPr>
            <w:r>
              <w:rPr>
                <w:rFonts w:cstheme="minorHAnsi"/>
                <w:bCs/>
                <w:sz w:val="18"/>
                <w:szCs w:val="18"/>
              </w:rPr>
              <w:t>Suite 11</w:t>
            </w:r>
          </w:p>
        </w:tc>
      </w:tr>
      <w:tr w:rsidR="00E909E8" w:rsidRPr="00283A38" w14:paraId="7652FDCB" w14:textId="77777777" w:rsidTr="0061524D">
        <w:tc>
          <w:tcPr>
            <w:tcW w:w="1255" w:type="dxa"/>
          </w:tcPr>
          <w:p w14:paraId="47BBC06A" w14:textId="66E30E96" w:rsidR="00E909E8" w:rsidRDefault="00E909E8" w:rsidP="00E909E8">
            <w:pPr>
              <w:jc w:val="center"/>
              <w:rPr>
                <w:szCs w:val="20"/>
              </w:rPr>
            </w:pPr>
            <w:r w:rsidRPr="007709BB">
              <w:t>3200_02</w:t>
            </w:r>
          </w:p>
        </w:tc>
        <w:tc>
          <w:tcPr>
            <w:tcW w:w="990" w:type="dxa"/>
          </w:tcPr>
          <w:p w14:paraId="08D17741" w14:textId="77777777" w:rsidR="00E909E8" w:rsidRPr="00283A38" w:rsidRDefault="00E909E8" w:rsidP="00E909E8">
            <w:pPr>
              <w:jc w:val="center"/>
              <w:rPr>
                <w:rFonts w:cstheme="minorHAnsi"/>
                <w:szCs w:val="20"/>
              </w:rPr>
            </w:pPr>
          </w:p>
        </w:tc>
        <w:tc>
          <w:tcPr>
            <w:tcW w:w="990" w:type="dxa"/>
          </w:tcPr>
          <w:p w14:paraId="66D8BCCC" w14:textId="77777777" w:rsidR="00E909E8" w:rsidRPr="00487927" w:rsidRDefault="00E909E8" w:rsidP="00E909E8">
            <w:pPr>
              <w:jc w:val="center"/>
              <w:rPr>
                <w:rFonts w:cstheme="minorHAnsi"/>
                <w:szCs w:val="20"/>
              </w:rPr>
            </w:pPr>
          </w:p>
        </w:tc>
        <w:tc>
          <w:tcPr>
            <w:tcW w:w="990" w:type="dxa"/>
          </w:tcPr>
          <w:p w14:paraId="23CFC331" w14:textId="77777777" w:rsidR="00E909E8" w:rsidRPr="00487927" w:rsidRDefault="00E909E8" w:rsidP="00E909E8">
            <w:pPr>
              <w:jc w:val="center"/>
              <w:rPr>
                <w:rFonts w:cstheme="minorHAnsi"/>
                <w:szCs w:val="20"/>
              </w:rPr>
            </w:pPr>
          </w:p>
        </w:tc>
        <w:tc>
          <w:tcPr>
            <w:tcW w:w="990" w:type="dxa"/>
          </w:tcPr>
          <w:p w14:paraId="747FE38C" w14:textId="77777777" w:rsidR="00E909E8" w:rsidRPr="00487927" w:rsidRDefault="00E909E8" w:rsidP="00E909E8">
            <w:pPr>
              <w:jc w:val="center"/>
              <w:rPr>
                <w:rFonts w:cstheme="minorHAnsi"/>
                <w:szCs w:val="20"/>
              </w:rPr>
            </w:pPr>
          </w:p>
        </w:tc>
        <w:tc>
          <w:tcPr>
            <w:tcW w:w="990" w:type="dxa"/>
          </w:tcPr>
          <w:p w14:paraId="69496D44" w14:textId="77777777" w:rsidR="00E909E8" w:rsidRPr="00487927" w:rsidRDefault="00E909E8" w:rsidP="00E909E8">
            <w:pPr>
              <w:jc w:val="center"/>
              <w:rPr>
                <w:rFonts w:cstheme="minorHAnsi"/>
                <w:szCs w:val="20"/>
              </w:rPr>
            </w:pPr>
          </w:p>
        </w:tc>
        <w:tc>
          <w:tcPr>
            <w:tcW w:w="990" w:type="dxa"/>
          </w:tcPr>
          <w:p w14:paraId="40F1A9D6" w14:textId="77777777" w:rsidR="00E909E8" w:rsidRPr="00487927" w:rsidRDefault="00E909E8" w:rsidP="00E909E8">
            <w:pPr>
              <w:jc w:val="center"/>
              <w:rPr>
                <w:rFonts w:cstheme="minorHAnsi"/>
                <w:szCs w:val="20"/>
              </w:rPr>
            </w:pPr>
          </w:p>
        </w:tc>
        <w:tc>
          <w:tcPr>
            <w:tcW w:w="1080" w:type="dxa"/>
          </w:tcPr>
          <w:p w14:paraId="120D524F" w14:textId="77777777" w:rsidR="00E909E8" w:rsidRPr="00283A38" w:rsidRDefault="00E909E8" w:rsidP="00E909E8">
            <w:pPr>
              <w:jc w:val="center"/>
              <w:rPr>
                <w:rFonts w:cstheme="minorHAnsi"/>
                <w:szCs w:val="20"/>
              </w:rPr>
            </w:pPr>
          </w:p>
        </w:tc>
        <w:tc>
          <w:tcPr>
            <w:tcW w:w="990" w:type="dxa"/>
          </w:tcPr>
          <w:p w14:paraId="241B52D4" w14:textId="77777777" w:rsidR="00E909E8" w:rsidRPr="00283A38" w:rsidRDefault="00E909E8" w:rsidP="00E909E8">
            <w:pPr>
              <w:jc w:val="center"/>
              <w:rPr>
                <w:rFonts w:cstheme="minorHAnsi"/>
                <w:szCs w:val="20"/>
              </w:rPr>
            </w:pPr>
          </w:p>
        </w:tc>
        <w:tc>
          <w:tcPr>
            <w:tcW w:w="990" w:type="dxa"/>
          </w:tcPr>
          <w:p w14:paraId="47455659" w14:textId="77777777" w:rsidR="00E909E8" w:rsidRPr="00283A38" w:rsidRDefault="00E909E8" w:rsidP="00E909E8">
            <w:pPr>
              <w:jc w:val="center"/>
              <w:rPr>
                <w:rFonts w:cstheme="minorHAnsi"/>
                <w:szCs w:val="20"/>
              </w:rPr>
            </w:pPr>
          </w:p>
        </w:tc>
        <w:tc>
          <w:tcPr>
            <w:tcW w:w="1103" w:type="dxa"/>
          </w:tcPr>
          <w:p w14:paraId="4A0E6B2C" w14:textId="77777777" w:rsidR="00E909E8" w:rsidRPr="00D65767" w:rsidRDefault="00E909E8" w:rsidP="00E909E8">
            <w:pPr>
              <w:jc w:val="center"/>
              <w:rPr>
                <w:rFonts w:cstheme="minorHAnsi"/>
                <w:szCs w:val="20"/>
              </w:rPr>
            </w:pPr>
          </w:p>
        </w:tc>
        <w:tc>
          <w:tcPr>
            <w:tcW w:w="1103" w:type="dxa"/>
          </w:tcPr>
          <w:p w14:paraId="263264D5" w14:textId="2645185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E143E0B" w14:textId="77777777" w:rsidTr="0061524D">
        <w:tc>
          <w:tcPr>
            <w:tcW w:w="1255" w:type="dxa"/>
          </w:tcPr>
          <w:p w14:paraId="779CAF54" w14:textId="2FB3866E" w:rsidR="00E909E8" w:rsidRDefault="00E909E8" w:rsidP="00E909E8">
            <w:pPr>
              <w:jc w:val="center"/>
              <w:rPr>
                <w:szCs w:val="20"/>
              </w:rPr>
            </w:pPr>
            <w:r w:rsidRPr="007709BB">
              <w:t>3200_03</w:t>
            </w:r>
          </w:p>
        </w:tc>
        <w:tc>
          <w:tcPr>
            <w:tcW w:w="990" w:type="dxa"/>
          </w:tcPr>
          <w:p w14:paraId="50FF102B" w14:textId="77777777" w:rsidR="00E909E8" w:rsidRPr="00283A38" w:rsidRDefault="00E909E8" w:rsidP="00E909E8">
            <w:pPr>
              <w:jc w:val="center"/>
              <w:rPr>
                <w:rFonts w:cstheme="minorHAnsi"/>
                <w:szCs w:val="20"/>
              </w:rPr>
            </w:pPr>
          </w:p>
        </w:tc>
        <w:tc>
          <w:tcPr>
            <w:tcW w:w="990" w:type="dxa"/>
          </w:tcPr>
          <w:p w14:paraId="641C15C4" w14:textId="77777777" w:rsidR="00E909E8" w:rsidRPr="00487927" w:rsidRDefault="00E909E8" w:rsidP="00E909E8">
            <w:pPr>
              <w:jc w:val="center"/>
              <w:rPr>
                <w:rFonts w:cstheme="minorHAnsi"/>
                <w:szCs w:val="20"/>
              </w:rPr>
            </w:pPr>
          </w:p>
        </w:tc>
        <w:tc>
          <w:tcPr>
            <w:tcW w:w="990" w:type="dxa"/>
          </w:tcPr>
          <w:p w14:paraId="247BD95F" w14:textId="77777777" w:rsidR="00E909E8" w:rsidRPr="00487927" w:rsidRDefault="00E909E8" w:rsidP="00E909E8">
            <w:pPr>
              <w:jc w:val="center"/>
              <w:rPr>
                <w:rFonts w:cstheme="minorHAnsi"/>
                <w:szCs w:val="20"/>
              </w:rPr>
            </w:pPr>
          </w:p>
        </w:tc>
        <w:tc>
          <w:tcPr>
            <w:tcW w:w="990" w:type="dxa"/>
          </w:tcPr>
          <w:p w14:paraId="3E4ECAD5" w14:textId="77777777" w:rsidR="00E909E8" w:rsidRPr="00487927" w:rsidRDefault="00E909E8" w:rsidP="00E909E8">
            <w:pPr>
              <w:jc w:val="center"/>
              <w:rPr>
                <w:rFonts w:cstheme="minorHAnsi"/>
                <w:szCs w:val="20"/>
              </w:rPr>
            </w:pPr>
          </w:p>
        </w:tc>
        <w:tc>
          <w:tcPr>
            <w:tcW w:w="990" w:type="dxa"/>
          </w:tcPr>
          <w:p w14:paraId="6FC8257E" w14:textId="77777777" w:rsidR="00E909E8" w:rsidRPr="00487927" w:rsidRDefault="00E909E8" w:rsidP="00E909E8">
            <w:pPr>
              <w:jc w:val="center"/>
              <w:rPr>
                <w:rFonts w:cstheme="minorHAnsi"/>
                <w:szCs w:val="20"/>
              </w:rPr>
            </w:pPr>
          </w:p>
        </w:tc>
        <w:tc>
          <w:tcPr>
            <w:tcW w:w="990" w:type="dxa"/>
          </w:tcPr>
          <w:p w14:paraId="6C5343FD" w14:textId="77777777" w:rsidR="00E909E8" w:rsidRPr="00487927" w:rsidRDefault="00E909E8" w:rsidP="00E909E8">
            <w:pPr>
              <w:jc w:val="center"/>
              <w:rPr>
                <w:rFonts w:cstheme="minorHAnsi"/>
                <w:szCs w:val="20"/>
              </w:rPr>
            </w:pPr>
          </w:p>
        </w:tc>
        <w:tc>
          <w:tcPr>
            <w:tcW w:w="1080" w:type="dxa"/>
          </w:tcPr>
          <w:p w14:paraId="51642C6E" w14:textId="77777777" w:rsidR="00E909E8" w:rsidRPr="00283A38" w:rsidRDefault="00E909E8" w:rsidP="00E909E8">
            <w:pPr>
              <w:jc w:val="center"/>
              <w:rPr>
                <w:rFonts w:cstheme="minorHAnsi"/>
                <w:szCs w:val="20"/>
              </w:rPr>
            </w:pPr>
          </w:p>
        </w:tc>
        <w:tc>
          <w:tcPr>
            <w:tcW w:w="990" w:type="dxa"/>
          </w:tcPr>
          <w:p w14:paraId="0B096AFB" w14:textId="77777777" w:rsidR="00E909E8" w:rsidRPr="00283A38" w:rsidRDefault="00E909E8" w:rsidP="00E909E8">
            <w:pPr>
              <w:jc w:val="center"/>
              <w:rPr>
                <w:rFonts w:cstheme="minorHAnsi"/>
                <w:szCs w:val="20"/>
              </w:rPr>
            </w:pPr>
          </w:p>
        </w:tc>
        <w:tc>
          <w:tcPr>
            <w:tcW w:w="990" w:type="dxa"/>
          </w:tcPr>
          <w:p w14:paraId="0359CBB2" w14:textId="77777777" w:rsidR="00E909E8" w:rsidRPr="00283A38" w:rsidRDefault="00E909E8" w:rsidP="00E909E8">
            <w:pPr>
              <w:jc w:val="center"/>
              <w:rPr>
                <w:rFonts w:cstheme="minorHAnsi"/>
                <w:szCs w:val="20"/>
              </w:rPr>
            </w:pPr>
          </w:p>
        </w:tc>
        <w:tc>
          <w:tcPr>
            <w:tcW w:w="1103" w:type="dxa"/>
          </w:tcPr>
          <w:p w14:paraId="26E81B18" w14:textId="77777777" w:rsidR="00E909E8" w:rsidRPr="00D65767" w:rsidRDefault="00E909E8" w:rsidP="00E909E8">
            <w:pPr>
              <w:jc w:val="center"/>
              <w:rPr>
                <w:rFonts w:cstheme="minorHAnsi"/>
                <w:szCs w:val="20"/>
              </w:rPr>
            </w:pPr>
          </w:p>
        </w:tc>
        <w:tc>
          <w:tcPr>
            <w:tcW w:w="1103" w:type="dxa"/>
          </w:tcPr>
          <w:p w14:paraId="316440BC" w14:textId="43C3B4C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6A3D7DE" w14:textId="77777777" w:rsidTr="0061524D">
        <w:tc>
          <w:tcPr>
            <w:tcW w:w="1255" w:type="dxa"/>
          </w:tcPr>
          <w:p w14:paraId="0995CCAE" w14:textId="1539000E" w:rsidR="00E909E8" w:rsidRDefault="00E909E8" w:rsidP="00E909E8">
            <w:pPr>
              <w:jc w:val="center"/>
              <w:rPr>
                <w:szCs w:val="20"/>
              </w:rPr>
            </w:pPr>
            <w:r w:rsidRPr="007709BB">
              <w:t>3200_04</w:t>
            </w:r>
          </w:p>
        </w:tc>
        <w:tc>
          <w:tcPr>
            <w:tcW w:w="990" w:type="dxa"/>
          </w:tcPr>
          <w:p w14:paraId="52D9E48F" w14:textId="77777777" w:rsidR="00E909E8" w:rsidRPr="00283A38" w:rsidRDefault="00E909E8" w:rsidP="00E909E8">
            <w:pPr>
              <w:jc w:val="center"/>
              <w:rPr>
                <w:rFonts w:cstheme="minorHAnsi"/>
                <w:szCs w:val="20"/>
              </w:rPr>
            </w:pPr>
          </w:p>
        </w:tc>
        <w:tc>
          <w:tcPr>
            <w:tcW w:w="990" w:type="dxa"/>
          </w:tcPr>
          <w:p w14:paraId="0C222861" w14:textId="77777777" w:rsidR="00E909E8" w:rsidRPr="00487927" w:rsidRDefault="00E909E8" w:rsidP="00E909E8">
            <w:pPr>
              <w:jc w:val="center"/>
              <w:rPr>
                <w:rFonts w:cstheme="minorHAnsi"/>
                <w:szCs w:val="20"/>
              </w:rPr>
            </w:pPr>
          </w:p>
        </w:tc>
        <w:tc>
          <w:tcPr>
            <w:tcW w:w="990" w:type="dxa"/>
          </w:tcPr>
          <w:p w14:paraId="1573D055" w14:textId="77777777" w:rsidR="00E909E8" w:rsidRPr="00487927" w:rsidRDefault="00E909E8" w:rsidP="00E909E8">
            <w:pPr>
              <w:jc w:val="center"/>
              <w:rPr>
                <w:rFonts w:cstheme="minorHAnsi"/>
                <w:szCs w:val="20"/>
              </w:rPr>
            </w:pPr>
          </w:p>
        </w:tc>
        <w:tc>
          <w:tcPr>
            <w:tcW w:w="990" w:type="dxa"/>
          </w:tcPr>
          <w:p w14:paraId="170BFE1C" w14:textId="77777777" w:rsidR="00E909E8" w:rsidRPr="00487927" w:rsidRDefault="00E909E8" w:rsidP="00E909E8">
            <w:pPr>
              <w:jc w:val="center"/>
              <w:rPr>
                <w:rFonts w:cstheme="minorHAnsi"/>
                <w:szCs w:val="20"/>
              </w:rPr>
            </w:pPr>
          </w:p>
        </w:tc>
        <w:tc>
          <w:tcPr>
            <w:tcW w:w="990" w:type="dxa"/>
          </w:tcPr>
          <w:p w14:paraId="4220389C" w14:textId="77777777" w:rsidR="00E909E8" w:rsidRPr="00487927" w:rsidRDefault="00E909E8" w:rsidP="00E909E8">
            <w:pPr>
              <w:jc w:val="center"/>
              <w:rPr>
                <w:rFonts w:cstheme="minorHAnsi"/>
                <w:szCs w:val="20"/>
              </w:rPr>
            </w:pPr>
          </w:p>
        </w:tc>
        <w:tc>
          <w:tcPr>
            <w:tcW w:w="990" w:type="dxa"/>
          </w:tcPr>
          <w:p w14:paraId="69289A9A" w14:textId="77777777" w:rsidR="00E909E8" w:rsidRPr="00487927" w:rsidRDefault="00E909E8" w:rsidP="00E909E8">
            <w:pPr>
              <w:jc w:val="center"/>
              <w:rPr>
                <w:rFonts w:cstheme="minorHAnsi"/>
                <w:szCs w:val="20"/>
              </w:rPr>
            </w:pPr>
          </w:p>
        </w:tc>
        <w:tc>
          <w:tcPr>
            <w:tcW w:w="1080" w:type="dxa"/>
          </w:tcPr>
          <w:p w14:paraId="55BFEF4B" w14:textId="77777777" w:rsidR="00E909E8" w:rsidRPr="00283A38" w:rsidRDefault="00E909E8" w:rsidP="00E909E8">
            <w:pPr>
              <w:jc w:val="center"/>
              <w:rPr>
                <w:rFonts w:cstheme="minorHAnsi"/>
                <w:szCs w:val="20"/>
              </w:rPr>
            </w:pPr>
          </w:p>
        </w:tc>
        <w:tc>
          <w:tcPr>
            <w:tcW w:w="990" w:type="dxa"/>
          </w:tcPr>
          <w:p w14:paraId="3F4BF8EC" w14:textId="77777777" w:rsidR="00E909E8" w:rsidRPr="00283A38" w:rsidRDefault="00E909E8" w:rsidP="00E909E8">
            <w:pPr>
              <w:jc w:val="center"/>
              <w:rPr>
                <w:rFonts w:cstheme="minorHAnsi"/>
                <w:szCs w:val="20"/>
              </w:rPr>
            </w:pPr>
          </w:p>
        </w:tc>
        <w:tc>
          <w:tcPr>
            <w:tcW w:w="990" w:type="dxa"/>
          </w:tcPr>
          <w:p w14:paraId="6099460E" w14:textId="77777777" w:rsidR="00E909E8" w:rsidRPr="00283A38" w:rsidRDefault="00E909E8" w:rsidP="00E909E8">
            <w:pPr>
              <w:jc w:val="center"/>
              <w:rPr>
                <w:rFonts w:cstheme="minorHAnsi"/>
                <w:szCs w:val="20"/>
              </w:rPr>
            </w:pPr>
          </w:p>
        </w:tc>
        <w:tc>
          <w:tcPr>
            <w:tcW w:w="1103" w:type="dxa"/>
          </w:tcPr>
          <w:p w14:paraId="73217C7F" w14:textId="77777777" w:rsidR="00E909E8" w:rsidRPr="00D65767" w:rsidRDefault="00E909E8" w:rsidP="00E909E8">
            <w:pPr>
              <w:jc w:val="center"/>
              <w:rPr>
                <w:rFonts w:cstheme="minorHAnsi"/>
                <w:szCs w:val="20"/>
              </w:rPr>
            </w:pPr>
          </w:p>
        </w:tc>
        <w:tc>
          <w:tcPr>
            <w:tcW w:w="1103" w:type="dxa"/>
          </w:tcPr>
          <w:p w14:paraId="66B2062D" w14:textId="45FACA60"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5FB71DF" w14:textId="77777777" w:rsidTr="0061524D">
        <w:tc>
          <w:tcPr>
            <w:tcW w:w="1255" w:type="dxa"/>
          </w:tcPr>
          <w:p w14:paraId="6E42F148" w14:textId="46C3E79C" w:rsidR="00E909E8" w:rsidRDefault="00E909E8" w:rsidP="00E909E8">
            <w:pPr>
              <w:jc w:val="center"/>
              <w:rPr>
                <w:szCs w:val="20"/>
              </w:rPr>
            </w:pPr>
            <w:r w:rsidRPr="007709BB">
              <w:t>3200_05</w:t>
            </w:r>
          </w:p>
        </w:tc>
        <w:tc>
          <w:tcPr>
            <w:tcW w:w="990" w:type="dxa"/>
          </w:tcPr>
          <w:p w14:paraId="192F3D5C" w14:textId="77777777" w:rsidR="00E909E8" w:rsidRPr="00283A38" w:rsidRDefault="00E909E8" w:rsidP="00E909E8">
            <w:pPr>
              <w:jc w:val="center"/>
              <w:rPr>
                <w:rFonts w:cstheme="minorHAnsi"/>
                <w:szCs w:val="20"/>
              </w:rPr>
            </w:pPr>
          </w:p>
        </w:tc>
        <w:tc>
          <w:tcPr>
            <w:tcW w:w="990" w:type="dxa"/>
          </w:tcPr>
          <w:p w14:paraId="4451C2F8" w14:textId="77777777" w:rsidR="00E909E8" w:rsidRPr="00487927" w:rsidRDefault="00E909E8" w:rsidP="00E909E8">
            <w:pPr>
              <w:jc w:val="center"/>
              <w:rPr>
                <w:rFonts w:cstheme="minorHAnsi"/>
                <w:szCs w:val="20"/>
              </w:rPr>
            </w:pPr>
          </w:p>
        </w:tc>
        <w:tc>
          <w:tcPr>
            <w:tcW w:w="990" w:type="dxa"/>
          </w:tcPr>
          <w:p w14:paraId="0FB1880D" w14:textId="77777777" w:rsidR="00E909E8" w:rsidRPr="00487927" w:rsidRDefault="00E909E8" w:rsidP="00E909E8">
            <w:pPr>
              <w:jc w:val="center"/>
              <w:rPr>
                <w:rFonts w:cstheme="minorHAnsi"/>
                <w:szCs w:val="20"/>
              </w:rPr>
            </w:pPr>
          </w:p>
        </w:tc>
        <w:tc>
          <w:tcPr>
            <w:tcW w:w="990" w:type="dxa"/>
          </w:tcPr>
          <w:p w14:paraId="28BD1A0A" w14:textId="77777777" w:rsidR="00E909E8" w:rsidRPr="00487927" w:rsidRDefault="00E909E8" w:rsidP="00E909E8">
            <w:pPr>
              <w:jc w:val="center"/>
              <w:rPr>
                <w:rFonts w:cstheme="minorHAnsi"/>
                <w:szCs w:val="20"/>
              </w:rPr>
            </w:pPr>
          </w:p>
        </w:tc>
        <w:tc>
          <w:tcPr>
            <w:tcW w:w="990" w:type="dxa"/>
          </w:tcPr>
          <w:p w14:paraId="799CB7C3" w14:textId="77777777" w:rsidR="00E909E8" w:rsidRPr="00487927" w:rsidRDefault="00E909E8" w:rsidP="00E909E8">
            <w:pPr>
              <w:jc w:val="center"/>
              <w:rPr>
                <w:rFonts w:cstheme="minorHAnsi"/>
                <w:szCs w:val="20"/>
              </w:rPr>
            </w:pPr>
          </w:p>
        </w:tc>
        <w:tc>
          <w:tcPr>
            <w:tcW w:w="990" w:type="dxa"/>
          </w:tcPr>
          <w:p w14:paraId="0C42B4A5" w14:textId="77777777" w:rsidR="00E909E8" w:rsidRPr="00487927" w:rsidRDefault="00E909E8" w:rsidP="00E909E8">
            <w:pPr>
              <w:jc w:val="center"/>
              <w:rPr>
                <w:rFonts w:cstheme="minorHAnsi"/>
                <w:szCs w:val="20"/>
              </w:rPr>
            </w:pPr>
          </w:p>
        </w:tc>
        <w:tc>
          <w:tcPr>
            <w:tcW w:w="1080" w:type="dxa"/>
          </w:tcPr>
          <w:p w14:paraId="7618DAB5" w14:textId="77777777" w:rsidR="00E909E8" w:rsidRPr="00283A38" w:rsidRDefault="00E909E8" w:rsidP="00E909E8">
            <w:pPr>
              <w:jc w:val="center"/>
              <w:rPr>
                <w:rFonts w:cstheme="minorHAnsi"/>
                <w:szCs w:val="20"/>
              </w:rPr>
            </w:pPr>
          </w:p>
        </w:tc>
        <w:tc>
          <w:tcPr>
            <w:tcW w:w="990" w:type="dxa"/>
          </w:tcPr>
          <w:p w14:paraId="328B3782" w14:textId="77777777" w:rsidR="00E909E8" w:rsidRPr="00283A38" w:rsidRDefault="00E909E8" w:rsidP="00E909E8">
            <w:pPr>
              <w:jc w:val="center"/>
              <w:rPr>
                <w:rFonts w:cstheme="minorHAnsi"/>
                <w:szCs w:val="20"/>
              </w:rPr>
            </w:pPr>
          </w:p>
        </w:tc>
        <w:tc>
          <w:tcPr>
            <w:tcW w:w="990" w:type="dxa"/>
          </w:tcPr>
          <w:p w14:paraId="21DD437B" w14:textId="77777777" w:rsidR="00E909E8" w:rsidRPr="00283A38" w:rsidRDefault="00E909E8" w:rsidP="00E909E8">
            <w:pPr>
              <w:jc w:val="center"/>
              <w:rPr>
                <w:rFonts w:cstheme="minorHAnsi"/>
                <w:szCs w:val="20"/>
              </w:rPr>
            </w:pPr>
          </w:p>
        </w:tc>
        <w:tc>
          <w:tcPr>
            <w:tcW w:w="1103" w:type="dxa"/>
          </w:tcPr>
          <w:p w14:paraId="40728393" w14:textId="77777777" w:rsidR="00E909E8" w:rsidRPr="00D65767" w:rsidRDefault="00E909E8" w:rsidP="00E909E8">
            <w:pPr>
              <w:jc w:val="center"/>
              <w:rPr>
                <w:rFonts w:cstheme="minorHAnsi"/>
                <w:szCs w:val="20"/>
              </w:rPr>
            </w:pPr>
          </w:p>
        </w:tc>
        <w:tc>
          <w:tcPr>
            <w:tcW w:w="1103" w:type="dxa"/>
          </w:tcPr>
          <w:p w14:paraId="042E7998" w14:textId="4132926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788E967" w14:textId="77777777" w:rsidTr="0061524D">
        <w:tc>
          <w:tcPr>
            <w:tcW w:w="1255" w:type="dxa"/>
          </w:tcPr>
          <w:p w14:paraId="1EAA1041" w14:textId="6499334C" w:rsidR="00E909E8" w:rsidRDefault="00E909E8" w:rsidP="00E909E8">
            <w:pPr>
              <w:jc w:val="center"/>
              <w:rPr>
                <w:szCs w:val="20"/>
              </w:rPr>
            </w:pPr>
            <w:r w:rsidRPr="007709BB">
              <w:t>3200_06</w:t>
            </w:r>
          </w:p>
        </w:tc>
        <w:tc>
          <w:tcPr>
            <w:tcW w:w="990" w:type="dxa"/>
          </w:tcPr>
          <w:p w14:paraId="7D3E4296" w14:textId="77777777" w:rsidR="00E909E8" w:rsidRPr="00283A38" w:rsidRDefault="00E909E8" w:rsidP="00E909E8">
            <w:pPr>
              <w:jc w:val="center"/>
              <w:rPr>
                <w:rFonts w:cstheme="minorHAnsi"/>
                <w:szCs w:val="20"/>
              </w:rPr>
            </w:pPr>
          </w:p>
        </w:tc>
        <w:tc>
          <w:tcPr>
            <w:tcW w:w="990" w:type="dxa"/>
          </w:tcPr>
          <w:p w14:paraId="588D5E71" w14:textId="77777777" w:rsidR="00E909E8" w:rsidRPr="00487927" w:rsidRDefault="00E909E8" w:rsidP="00E909E8">
            <w:pPr>
              <w:jc w:val="center"/>
              <w:rPr>
                <w:rFonts w:cstheme="minorHAnsi"/>
                <w:szCs w:val="20"/>
              </w:rPr>
            </w:pPr>
          </w:p>
        </w:tc>
        <w:tc>
          <w:tcPr>
            <w:tcW w:w="990" w:type="dxa"/>
          </w:tcPr>
          <w:p w14:paraId="426CE8E5" w14:textId="77777777" w:rsidR="00E909E8" w:rsidRPr="00487927" w:rsidRDefault="00E909E8" w:rsidP="00E909E8">
            <w:pPr>
              <w:jc w:val="center"/>
              <w:rPr>
                <w:rFonts w:cstheme="minorHAnsi"/>
                <w:szCs w:val="20"/>
              </w:rPr>
            </w:pPr>
          </w:p>
        </w:tc>
        <w:tc>
          <w:tcPr>
            <w:tcW w:w="990" w:type="dxa"/>
          </w:tcPr>
          <w:p w14:paraId="672F7CD8" w14:textId="77777777" w:rsidR="00E909E8" w:rsidRPr="00487927" w:rsidRDefault="00E909E8" w:rsidP="00E909E8">
            <w:pPr>
              <w:jc w:val="center"/>
              <w:rPr>
                <w:rFonts w:cstheme="minorHAnsi"/>
                <w:szCs w:val="20"/>
              </w:rPr>
            </w:pPr>
          </w:p>
        </w:tc>
        <w:tc>
          <w:tcPr>
            <w:tcW w:w="990" w:type="dxa"/>
          </w:tcPr>
          <w:p w14:paraId="23D55AA3" w14:textId="77777777" w:rsidR="00E909E8" w:rsidRPr="00487927" w:rsidRDefault="00E909E8" w:rsidP="00E909E8">
            <w:pPr>
              <w:jc w:val="center"/>
              <w:rPr>
                <w:rFonts w:cstheme="minorHAnsi"/>
                <w:szCs w:val="20"/>
              </w:rPr>
            </w:pPr>
          </w:p>
        </w:tc>
        <w:tc>
          <w:tcPr>
            <w:tcW w:w="990" w:type="dxa"/>
          </w:tcPr>
          <w:p w14:paraId="4B02F5D5" w14:textId="77777777" w:rsidR="00E909E8" w:rsidRPr="00487927" w:rsidRDefault="00E909E8" w:rsidP="00E909E8">
            <w:pPr>
              <w:jc w:val="center"/>
              <w:rPr>
                <w:rFonts w:cstheme="minorHAnsi"/>
                <w:szCs w:val="20"/>
              </w:rPr>
            </w:pPr>
          </w:p>
        </w:tc>
        <w:tc>
          <w:tcPr>
            <w:tcW w:w="1080" w:type="dxa"/>
          </w:tcPr>
          <w:p w14:paraId="4B9DC552" w14:textId="77777777" w:rsidR="00E909E8" w:rsidRPr="00283A38" w:rsidRDefault="00E909E8" w:rsidP="00E909E8">
            <w:pPr>
              <w:jc w:val="center"/>
              <w:rPr>
                <w:rFonts w:cstheme="minorHAnsi"/>
                <w:szCs w:val="20"/>
              </w:rPr>
            </w:pPr>
          </w:p>
        </w:tc>
        <w:tc>
          <w:tcPr>
            <w:tcW w:w="990" w:type="dxa"/>
          </w:tcPr>
          <w:p w14:paraId="7EA7A590" w14:textId="77777777" w:rsidR="00E909E8" w:rsidRPr="00283A38" w:rsidRDefault="00E909E8" w:rsidP="00E909E8">
            <w:pPr>
              <w:jc w:val="center"/>
              <w:rPr>
                <w:rFonts w:cstheme="minorHAnsi"/>
                <w:szCs w:val="20"/>
              </w:rPr>
            </w:pPr>
          </w:p>
        </w:tc>
        <w:tc>
          <w:tcPr>
            <w:tcW w:w="990" w:type="dxa"/>
          </w:tcPr>
          <w:p w14:paraId="00879029" w14:textId="77777777" w:rsidR="00E909E8" w:rsidRPr="00283A38" w:rsidRDefault="00E909E8" w:rsidP="00E909E8">
            <w:pPr>
              <w:jc w:val="center"/>
              <w:rPr>
                <w:rFonts w:cstheme="minorHAnsi"/>
                <w:szCs w:val="20"/>
              </w:rPr>
            </w:pPr>
          </w:p>
        </w:tc>
        <w:tc>
          <w:tcPr>
            <w:tcW w:w="1103" w:type="dxa"/>
          </w:tcPr>
          <w:p w14:paraId="6BB21855" w14:textId="77777777" w:rsidR="00E909E8" w:rsidRPr="00D65767" w:rsidRDefault="00E909E8" w:rsidP="00E909E8">
            <w:pPr>
              <w:jc w:val="center"/>
              <w:rPr>
                <w:rFonts w:cstheme="minorHAnsi"/>
                <w:szCs w:val="20"/>
              </w:rPr>
            </w:pPr>
          </w:p>
        </w:tc>
        <w:tc>
          <w:tcPr>
            <w:tcW w:w="1103" w:type="dxa"/>
          </w:tcPr>
          <w:p w14:paraId="2A5C71DD" w14:textId="4C28395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B2BE391" w14:textId="77777777" w:rsidTr="0061524D">
        <w:tc>
          <w:tcPr>
            <w:tcW w:w="1255" w:type="dxa"/>
          </w:tcPr>
          <w:p w14:paraId="0CE5F20E" w14:textId="6451CC77" w:rsidR="00E909E8" w:rsidRDefault="00E909E8" w:rsidP="00E909E8">
            <w:pPr>
              <w:jc w:val="center"/>
              <w:rPr>
                <w:szCs w:val="20"/>
              </w:rPr>
            </w:pPr>
            <w:r w:rsidRPr="007709BB">
              <w:t>3200_07</w:t>
            </w:r>
          </w:p>
        </w:tc>
        <w:tc>
          <w:tcPr>
            <w:tcW w:w="990" w:type="dxa"/>
          </w:tcPr>
          <w:p w14:paraId="6C83B31D" w14:textId="77777777" w:rsidR="00E909E8" w:rsidRPr="00283A38" w:rsidRDefault="00E909E8" w:rsidP="00E909E8">
            <w:pPr>
              <w:jc w:val="center"/>
              <w:rPr>
                <w:rFonts w:cstheme="minorHAnsi"/>
                <w:szCs w:val="20"/>
              </w:rPr>
            </w:pPr>
          </w:p>
        </w:tc>
        <w:tc>
          <w:tcPr>
            <w:tcW w:w="990" w:type="dxa"/>
          </w:tcPr>
          <w:p w14:paraId="137B49F0" w14:textId="77777777" w:rsidR="00E909E8" w:rsidRPr="00487927" w:rsidRDefault="00E909E8" w:rsidP="00E909E8">
            <w:pPr>
              <w:jc w:val="center"/>
              <w:rPr>
                <w:rFonts w:cstheme="minorHAnsi"/>
                <w:szCs w:val="20"/>
              </w:rPr>
            </w:pPr>
          </w:p>
        </w:tc>
        <w:tc>
          <w:tcPr>
            <w:tcW w:w="990" w:type="dxa"/>
          </w:tcPr>
          <w:p w14:paraId="7BD02CF6" w14:textId="77777777" w:rsidR="00E909E8" w:rsidRPr="00487927" w:rsidRDefault="00E909E8" w:rsidP="00E909E8">
            <w:pPr>
              <w:jc w:val="center"/>
              <w:rPr>
                <w:rFonts w:cstheme="minorHAnsi"/>
                <w:szCs w:val="20"/>
              </w:rPr>
            </w:pPr>
          </w:p>
        </w:tc>
        <w:tc>
          <w:tcPr>
            <w:tcW w:w="990" w:type="dxa"/>
          </w:tcPr>
          <w:p w14:paraId="7C59E315" w14:textId="77777777" w:rsidR="00E909E8" w:rsidRPr="00487927" w:rsidRDefault="00E909E8" w:rsidP="00E909E8">
            <w:pPr>
              <w:jc w:val="center"/>
              <w:rPr>
                <w:rFonts w:cstheme="minorHAnsi"/>
                <w:szCs w:val="20"/>
              </w:rPr>
            </w:pPr>
          </w:p>
        </w:tc>
        <w:tc>
          <w:tcPr>
            <w:tcW w:w="990" w:type="dxa"/>
          </w:tcPr>
          <w:p w14:paraId="1F699770" w14:textId="77777777" w:rsidR="00E909E8" w:rsidRPr="00487927" w:rsidRDefault="00E909E8" w:rsidP="00E909E8">
            <w:pPr>
              <w:jc w:val="center"/>
              <w:rPr>
                <w:rFonts w:cstheme="minorHAnsi"/>
                <w:szCs w:val="20"/>
              </w:rPr>
            </w:pPr>
          </w:p>
        </w:tc>
        <w:tc>
          <w:tcPr>
            <w:tcW w:w="990" w:type="dxa"/>
          </w:tcPr>
          <w:p w14:paraId="30E37270" w14:textId="77777777" w:rsidR="00E909E8" w:rsidRPr="00487927" w:rsidRDefault="00E909E8" w:rsidP="00E909E8">
            <w:pPr>
              <w:jc w:val="center"/>
              <w:rPr>
                <w:rFonts w:cstheme="minorHAnsi"/>
                <w:szCs w:val="20"/>
              </w:rPr>
            </w:pPr>
          </w:p>
        </w:tc>
        <w:tc>
          <w:tcPr>
            <w:tcW w:w="1080" w:type="dxa"/>
          </w:tcPr>
          <w:p w14:paraId="20AA08DB" w14:textId="77777777" w:rsidR="00E909E8" w:rsidRPr="00283A38" w:rsidRDefault="00E909E8" w:rsidP="00E909E8">
            <w:pPr>
              <w:jc w:val="center"/>
              <w:rPr>
                <w:rFonts w:cstheme="minorHAnsi"/>
                <w:szCs w:val="20"/>
              </w:rPr>
            </w:pPr>
          </w:p>
        </w:tc>
        <w:tc>
          <w:tcPr>
            <w:tcW w:w="990" w:type="dxa"/>
          </w:tcPr>
          <w:p w14:paraId="36228F0D" w14:textId="77777777" w:rsidR="00E909E8" w:rsidRPr="00283A38" w:rsidRDefault="00E909E8" w:rsidP="00E909E8">
            <w:pPr>
              <w:jc w:val="center"/>
              <w:rPr>
                <w:rFonts w:cstheme="minorHAnsi"/>
                <w:szCs w:val="20"/>
              </w:rPr>
            </w:pPr>
          </w:p>
        </w:tc>
        <w:tc>
          <w:tcPr>
            <w:tcW w:w="990" w:type="dxa"/>
          </w:tcPr>
          <w:p w14:paraId="66D6C93A" w14:textId="77777777" w:rsidR="00E909E8" w:rsidRPr="00283A38" w:rsidRDefault="00E909E8" w:rsidP="00E909E8">
            <w:pPr>
              <w:jc w:val="center"/>
              <w:rPr>
                <w:rFonts w:cstheme="minorHAnsi"/>
                <w:szCs w:val="20"/>
              </w:rPr>
            </w:pPr>
          </w:p>
        </w:tc>
        <w:tc>
          <w:tcPr>
            <w:tcW w:w="1103" w:type="dxa"/>
          </w:tcPr>
          <w:p w14:paraId="58F2984D" w14:textId="77777777" w:rsidR="00E909E8" w:rsidRPr="00D65767" w:rsidRDefault="00E909E8" w:rsidP="00E909E8">
            <w:pPr>
              <w:jc w:val="center"/>
              <w:rPr>
                <w:rFonts w:cstheme="minorHAnsi"/>
                <w:szCs w:val="20"/>
              </w:rPr>
            </w:pPr>
          </w:p>
        </w:tc>
        <w:tc>
          <w:tcPr>
            <w:tcW w:w="1103" w:type="dxa"/>
          </w:tcPr>
          <w:p w14:paraId="6DC9A0D4" w14:textId="3E2D6F7D"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02719DA" w14:textId="77777777" w:rsidTr="0061524D">
        <w:tc>
          <w:tcPr>
            <w:tcW w:w="1255" w:type="dxa"/>
          </w:tcPr>
          <w:p w14:paraId="0188E533" w14:textId="311DD39D" w:rsidR="00E909E8" w:rsidRDefault="00E909E8" w:rsidP="00E909E8">
            <w:pPr>
              <w:jc w:val="center"/>
              <w:rPr>
                <w:szCs w:val="20"/>
              </w:rPr>
            </w:pPr>
            <w:r w:rsidRPr="007709BB">
              <w:t>3200_08</w:t>
            </w:r>
          </w:p>
        </w:tc>
        <w:tc>
          <w:tcPr>
            <w:tcW w:w="990" w:type="dxa"/>
          </w:tcPr>
          <w:p w14:paraId="7BCD8E05" w14:textId="77777777" w:rsidR="00E909E8" w:rsidRPr="00283A38" w:rsidRDefault="00E909E8" w:rsidP="00E909E8">
            <w:pPr>
              <w:jc w:val="center"/>
              <w:rPr>
                <w:rFonts w:cstheme="minorHAnsi"/>
                <w:szCs w:val="20"/>
              </w:rPr>
            </w:pPr>
          </w:p>
        </w:tc>
        <w:tc>
          <w:tcPr>
            <w:tcW w:w="990" w:type="dxa"/>
          </w:tcPr>
          <w:p w14:paraId="17CE5460" w14:textId="77777777" w:rsidR="00E909E8" w:rsidRPr="00487927" w:rsidRDefault="00E909E8" w:rsidP="00E909E8">
            <w:pPr>
              <w:jc w:val="center"/>
              <w:rPr>
                <w:rFonts w:cstheme="minorHAnsi"/>
                <w:szCs w:val="20"/>
              </w:rPr>
            </w:pPr>
          </w:p>
        </w:tc>
        <w:tc>
          <w:tcPr>
            <w:tcW w:w="990" w:type="dxa"/>
          </w:tcPr>
          <w:p w14:paraId="61879DF2" w14:textId="77777777" w:rsidR="00E909E8" w:rsidRPr="00487927" w:rsidRDefault="00E909E8" w:rsidP="00E909E8">
            <w:pPr>
              <w:jc w:val="center"/>
              <w:rPr>
                <w:rFonts w:cstheme="minorHAnsi"/>
                <w:szCs w:val="20"/>
              </w:rPr>
            </w:pPr>
          </w:p>
        </w:tc>
        <w:tc>
          <w:tcPr>
            <w:tcW w:w="990" w:type="dxa"/>
          </w:tcPr>
          <w:p w14:paraId="2AC33A29" w14:textId="77777777" w:rsidR="00E909E8" w:rsidRPr="00487927" w:rsidRDefault="00E909E8" w:rsidP="00E909E8">
            <w:pPr>
              <w:jc w:val="center"/>
              <w:rPr>
                <w:rFonts w:cstheme="minorHAnsi"/>
                <w:szCs w:val="20"/>
              </w:rPr>
            </w:pPr>
          </w:p>
        </w:tc>
        <w:tc>
          <w:tcPr>
            <w:tcW w:w="990" w:type="dxa"/>
          </w:tcPr>
          <w:p w14:paraId="1E9B0A4B" w14:textId="77777777" w:rsidR="00E909E8" w:rsidRPr="00487927" w:rsidRDefault="00E909E8" w:rsidP="00E909E8">
            <w:pPr>
              <w:jc w:val="center"/>
              <w:rPr>
                <w:rFonts w:cstheme="minorHAnsi"/>
                <w:szCs w:val="20"/>
              </w:rPr>
            </w:pPr>
          </w:p>
        </w:tc>
        <w:tc>
          <w:tcPr>
            <w:tcW w:w="990" w:type="dxa"/>
          </w:tcPr>
          <w:p w14:paraId="3CE69917" w14:textId="77777777" w:rsidR="00E909E8" w:rsidRPr="00487927" w:rsidRDefault="00E909E8" w:rsidP="00E909E8">
            <w:pPr>
              <w:jc w:val="center"/>
              <w:rPr>
                <w:rFonts w:cstheme="minorHAnsi"/>
                <w:szCs w:val="20"/>
              </w:rPr>
            </w:pPr>
          </w:p>
        </w:tc>
        <w:tc>
          <w:tcPr>
            <w:tcW w:w="1080" w:type="dxa"/>
          </w:tcPr>
          <w:p w14:paraId="758BE9E2" w14:textId="77777777" w:rsidR="00E909E8" w:rsidRPr="00283A38" w:rsidRDefault="00E909E8" w:rsidP="00E909E8">
            <w:pPr>
              <w:jc w:val="center"/>
              <w:rPr>
                <w:rFonts w:cstheme="minorHAnsi"/>
                <w:szCs w:val="20"/>
              </w:rPr>
            </w:pPr>
          </w:p>
        </w:tc>
        <w:tc>
          <w:tcPr>
            <w:tcW w:w="990" w:type="dxa"/>
          </w:tcPr>
          <w:p w14:paraId="13987DD6" w14:textId="77777777" w:rsidR="00E909E8" w:rsidRPr="00283A38" w:rsidRDefault="00E909E8" w:rsidP="00E909E8">
            <w:pPr>
              <w:jc w:val="center"/>
              <w:rPr>
                <w:rFonts w:cstheme="minorHAnsi"/>
                <w:szCs w:val="20"/>
              </w:rPr>
            </w:pPr>
          </w:p>
        </w:tc>
        <w:tc>
          <w:tcPr>
            <w:tcW w:w="990" w:type="dxa"/>
          </w:tcPr>
          <w:p w14:paraId="5C204299" w14:textId="77777777" w:rsidR="00E909E8" w:rsidRPr="00283A38" w:rsidRDefault="00E909E8" w:rsidP="00E909E8">
            <w:pPr>
              <w:jc w:val="center"/>
              <w:rPr>
                <w:rFonts w:cstheme="minorHAnsi"/>
                <w:szCs w:val="20"/>
              </w:rPr>
            </w:pPr>
          </w:p>
        </w:tc>
        <w:tc>
          <w:tcPr>
            <w:tcW w:w="1103" w:type="dxa"/>
          </w:tcPr>
          <w:p w14:paraId="5CA7C8D6" w14:textId="77777777" w:rsidR="00E909E8" w:rsidRPr="00D65767" w:rsidRDefault="00E909E8" w:rsidP="00E909E8">
            <w:pPr>
              <w:jc w:val="center"/>
              <w:rPr>
                <w:rFonts w:cstheme="minorHAnsi"/>
                <w:szCs w:val="20"/>
              </w:rPr>
            </w:pPr>
          </w:p>
        </w:tc>
        <w:tc>
          <w:tcPr>
            <w:tcW w:w="1103" w:type="dxa"/>
          </w:tcPr>
          <w:p w14:paraId="2BD0B11B" w14:textId="701AEBEB"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E7A3738" w14:textId="77777777" w:rsidTr="0061524D">
        <w:tc>
          <w:tcPr>
            <w:tcW w:w="1255" w:type="dxa"/>
          </w:tcPr>
          <w:p w14:paraId="1825F062" w14:textId="604BF477" w:rsidR="00E909E8" w:rsidRDefault="00E909E8" w:rsidP="00E909E8">
            <w:pPr>
              <w:jc w:val="center"/>
              <w:rPr>
                <w:szCs w:val="20"/>
              </w:rPr>
            </w:pPr>
            <w:r w:rsidRPr="007709BB">
              <w:t>3200_09</w:t>
            </w:r>
          </w:p>
        </w:tc>
        <w:tc>
          <w:tcPr>
            <w:tcW w:w="990" w:type="dxa"/>
          </w:tcPr>
          <w:p w14:paraId="02839CF9" w14:textId="77777777" w:rsidR="00E909E8" w:rsidRPr="00283A38" w:rsidRDefault="00E909E8" w:rsidP="00E909E8">
            <w:pPr>
              <w:jc w:val="center"/>
              <w:rPr>
                <w:rFonts w:cstheme="minorHAnsi"/>
                <w:szCs w:val="20"/>
              </w:rPr>
            </w:pPr>
          </w:p>
        </w:tc>
        <w:tc>
          <w:tcPr>
            <w:tcW w:w="990" w:type="dxa"/>
          </w:tcPr>
          <w:p w14:paraId="0E29A6DF" w14:textId="77777777" w:rsidR="00E909E8" w:rsidRPr="00487927" w:rsidRDefault="00E909E8" w:rsidP="00E909E8">
            <w:pPr>
              <w:jc w:val="center"/>
              <w:rPr>
                <w:rFonts w:cstheme="minorHAnsi"/>
                <w:szCs w:val="20"/>
              </w:rPr>
            </w:pPr>
          </w:p>
        </w:tc>
        <w:tc>
          <w:tcPr>
            <w:tcW w:w="990" w:type="dxa"/>
          </w:tcPr>
          <w:p w14:paraId="6EF36525" w14:textId="77777777" w:rsidR="00E909E8" w:rsidRPr="00487927" w:rsidRDefault="00E909E8" w:rsidP="00E909E8">
            <w:pPr>
              <w:jc w:val="center"/>
              <w:rPr>
                <w:rFonts w:cstheme="minorHAnsi"/>
                <w:szCs w:val="20"/>
              </w:rPr>
            </w:pPr>
          </w:p>
        </w:tc>
        <w:tc>
          <w:tcPr>
            <w:tcW w:w="990" w:type="dxa"/>
          </w:tcPr>
          <w:p w14:paraId="0A7C2CC3" w14:textId="77777777" w:rsidR="00E909E8" w:rsidRPr="00487927" w:rsidRDefault="00E909E8" w:rsidP="00E909E8">
            <w:pPr>
              <w:jc w:val="center"/>
              <w:rPr>
                <w:rFonts w:cstheme="minorHAnsi"/>
                <w:szCs w:val="20"/>
              </w:rPr>
            </w:pPr>
          </w:p>
        </w:tc>
        <w:tc>
          <w:tcPr>
            <w:tcW w:w="990" w:type="dxa"/>
          </w:tcPr>
          <w:p w14:paraId="58CDF31B" w14:textId="77777777" w:rsidR="00E909E8" w:rsidRPr="00487927" w:rsidRDefault="00E909E8" w:rsidP="00E909E8">
            <w:pPr>
              <w:jc w:val="center"/>
              <w:rPr>
                <w:rFonts w:cstheme="minorHAnsi"/>
                <w:szCs w:val="20"/>
              </w:rPr>
            </w:pPr>
          </w:p>
        </w:tc>
        <w:tc>
          <w:tcPr>
            <w:tcW w:w="990" w:type="dxa"/>
          </w:tcPr>
          <w:p w14:paraId="6FF42A79" w14:textId="77777777" w:rsidR="00E909E8" w:rsidRPr="00487927" w:rsidRDefault="00E909E8" w:rsidP="00E909E8">
            <w:pPr>
              <w:jc w:val="center"/>
              <w:rPr>
                <w:rFonts w:cstheme="minorHAnsi"/>
                <w:szCs w:val="20"/>
              </w:rPr>
            </w:pPr>
          </w:p>
        </w:tc>
        <w:tc>
          <w:tcPr>
            <w:tcW w:w="1080" w:type="dxa"/>
          </w:tcPr>
          <w:p w14:paraId="050E51BB" w14:textId="77777777" w:rsidR="00E909E8" w:rsidRPr="00283A38" w:rsidRDefault="00E909E8" w:rsidP="00E909E8">
            <w:pPr>
              <w:jc w:val="center"/>
              <w:rPr>
                <w:rFonts w:cstheme="minorHAnsi"/>
                <w:szCs w:val="20"/>
              </w:rPr>
            </w:pPr>
          </w:p>
        </w:tc>
        <w:tc>
          <w:tcPr>
            <w:tcW w:w="990" w:type="dxa"/>
          </w:tcPr>
          <w:p w14:paraId="11622A75" w14:textId="77777777" w:rsidR="00E909E8" w:rsidRPr="00283A38" w:rsidRDefault="00E909E8" w:rsidP="00E909E8">
            <w:pPr>
              <w:jc w:val="center"/>
              <w:rPr>
                <w:rFonts w:cstheme="minorHAnsi"/>
                <w:szCs w:val="20"/>
              </w:rPr>
            </w:pPr>
          </w:p>
        </w:tc>
        <w:tc>
          <w:tcPr>
            <w:tcW w:w="990" w:type="dxa"/>
          </w:tcPr>
          <w:p w14:paraId="7E0394D4" w14:textId="77777777" w:rsidR="00E909E8" w:rsidRPr="00283A38" w:rsidRDefault="00E909E8" w:rsidP="00E909E8">
            <w:pPr>
              <w:jc w:val="center"/>
              <w:rPr>
                <w:rFonts w:cstheme="minorHAnsi"/>
                <w:szCs w:val="20"/>
              </w:rPr>
            </w:pPr>
          </w:p>
        </w:tc>
        <w:tc>
          <w:tcPr>
            <w:tcW w:w="1103" w:type="dxa"/>
          </w:tcPr>
          <w:p w14:paraId="6A719069" w14:textId="77777777" w:rsidR="00E909E8" w:rsidRPr="00D65767" w:rsidRDefault="00E909E8" w:rsidP="00E909E8">
            <w:pPr>
              <w:jc w:val="center"/>
              <w:rPr>
                <w:rFonts w:cstheme="minorHAnsi"/>
                <w:szCs w:val="20"/>
              </w:rPr>
            </w:pPr>
          </w:p>
        </w:tc>
        <w:tc>
          <w:tcPr>
            <w:tcW w:w="1103" w:type="dxa"/>
          </w:tcPr>
          <w:p w14:paraId="21BDEEAD" w14:textId="53D98A96"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27C6EFE" w14:textId="77777777" w:rsidTr="0061524D">
        <w:tc>
          <w:tcPr>
            <w:tcW w:w="1255" w:type="dxa"/>
          </w:tcPr>
          <w:p w14:paraId="5B8C4600" w14:textId="5CEE6F8A" w:rsidR="00E909E8" w:rsidRDefault="00E909E8" w:rsidP="00E909E8">
            <w:pPr>
              <w:jc w:val="center"/>
              <w:rPr>
                <w:szCs w:val="20"/>
              </w:rPr>
            </w:pPr>
            <w:r w:rsidRPr="007709BB">
              <w:t>3200_10</w:t>
            </w:r>
          </w:p>
        </w:tc>
        <w:tc>
          <w:tcPr>
            <w:tcW w:w="990" w:type="dxa"/>
          </w:tcPr>
          <w:p w14:paraId="2F666450" w14:textId="77777777" w:rsidR="00E909E8" w:rsidRPr="00283A38" w:rsidRDefault="00E909E8" w:rsidP="00E909E8">
            <w:pPr>
              <w:jc w:val="center"/>
              <w:rPr>
                <w:rFonts w:cstheme="minorHAnsi"/>
                <w:szCs w:val="20"/>
              </w:rPr>
            </w:pPr>
          </w:p>
        </w:tc>
        <w:tc>
          <w:tcPr>
            <w:tcW w:w="990" w:type="dxa"/>
          </w:tcPr>
          <w:p w14:paraId="062323A3" w14:textId="77777777" w:rsidR="00E909E8" w:rsidRPr="00487927" w:rsidRDefault="00E909E8" w:rsidP="00E909E8">
            <w:pPr>
              <w:jc w:val="center"/>
              <w:rPr>
                <w:rFonts w:cstheme="minorHAnsi"/>
                <w:szCs w:val="20"/>
              </w:rPr>
            </w:pPr>
          </w:p>
        </w:tc>
        <w:tc>
          <w:tcPr>
            <w:tcW w:w="990" w:type="dxa"/>
          </w:tcPr>
          <w:p w14:paraId="0D1ADE23" w14:textId="77777777" w:rsidR="00E909E8" w:rsidRPr="00487927" w:rsidRDefault="00E909E8" w:rsidP="00E909E8">
            <w:pPr>
              <w:jc w:val="center"/>
              <w:rPr>
                <w:rFonts w:cstheme="minorHAnsi"/>
                <w:szCs w:val="20"/>
              </w:rPr>
            </w:pPr>
          </w:p>
        </w:tc>
        <w:tc>
          <w:tcPr>
            <w:tcW w:w="990" w:type="dxa"/>
          </w:tcPr>
          <w:p w14:paraId="5AC8A7D9" w14:textId="77777777" w:rsidR="00E909E8" w:rsidRPr="00487927" w:rsidRDefault="00E909E8" w:rsidP="00E909E8">
            <w:pPr>
              <w:jc w:val="center"/>
              <w:rPr>
                <w:rFonts w:cstheme="minorHAnsi"/>
                <w:szCs w:val="20"/>
              </w:rPr>
            </w:pPr>
          </w:p>
        </w:tc>
        <w:tc>
          <w:tcPr>
            <w:tcW w:w="990" w:type="dxa"/>
          </w:tcPr>
          <w:p w14:paraId="5EDC2671" w14:textId="77777777" w:rsidR="00E909E8" w:rsidRPr="00487927" w:rsidRDefault="00E909E8" w:rsidP="00E909E8">
            <w:pPr>
              <w:jc w:val="center"/>
              <w:rPr>
                <w:rFonts w:cstheme="minorHAnsi"/>
                <w:szCs w:val="20"/>
              </w:rPr>
            </w:pPr>
          </w:p>
        </w:tc>
        <w:tc>
          <w:tcPr>
            <w:tcW w:w="990" w:type="dxa"/>
          </w:tcPr>
          <w:p w14:paraId="3EBBAB7F" w14:textId="77777777" w:rsidR="00E909E8" w:rsidRPr="00487927" w:rsidRDefault="00E909E8" w:rsidP="00E909E8">
            <w:pPr>
              <w:jc w:val="center"/>
              <w:rPr>
                <w:rFonts w:cstheme="minorHAnsi"/>
                <w:szCs w:val="20"/>
              </w:rPr>
            </w:pPr>
          </w:p>
        </w:tc>
        <w:tc>
          <w:tcPr>
            <w:tcW w:w="1080" w:type="dxa"/>
          </w:tcPr>
          <w:p w14:paraId="40AEF6F0" w14:textId="77777777" w:rsidR="00E909E8" w:rsidRPr="00283A38" w:rsidRDefault="00E909E8" w:rsidP="00E909E8">
            <w:pPr>
              <w:jc w:val="center"/>
              <w:rPr>
                <w:rFonts w:cstheme="minorHAnsi"/>
                <w:szCs w:val="20"/>
              </w:rPr>
            </w:pPr>
          </w:p>
        </w:tc>
        <w:tc>
          <w:tcPr>
            <w:tcW w:w="990" w:type="dxa"/>
          </w:tcPr>
          <w:p w14:paraId="134419D3" w14:textId="77777777" w:rsidR="00E909E8" w:rsidRPr="00283A38" w:rsidRDefault="00E909E8" w:rsidP="00E909E8">
            <w:pPr>
              <w:jc w:val="center"/>
              <w:rPr>
                <w:rFonts w:cstheme="minorHAnsi"/>
                <w:szCs w:val="20"/>
              </w:rPr>
            </w:pPr>
          </w:p>
        </w:tc>
        <w:tc>
          <w:tcPr>
            <w:tcW w:w="990" w:type="dxa"/>
          </w:tcPr>
          <w:p w14:paraId="369F75D1" w14:textId="77777777" w:rsidR="00E909E8" w:rsidRPr="00283A38" w:rsidRDefault="00E909E8" w:rsidP="00E909E8">
            <w:pPr>
              <w:jc w:val="center"/>
              <w:rPr>
                <w:rFonts w:cstheme="minorHAnsi"/>
                <w:szCs w:val="20"/>
              </w:rPr>
            </w:pPr>
          </w:p>
        </w:tc>
        <w:tc>
          <w:tcPr>
            <w:tcW w:w="1103" w:type="dxa"/>
          </w:tcPr>
          <w:p w14:paraId="1E779551" w14:textId="77777777" w:rsidR="00E909E8" w:rsidRPr="00D65767" w:rsidRDefault="00E909E8" w:rsidP="00E909E8">
            <w:pPr>
              <w:jc w:val="center"/>
              <w:rPr>
                <w:rFonts w:cstheme="minorHAnsi"/>
                <w:szCs w:val="20"/>
              </w:rPr>
            </w:pPr>
          </w:p>
        </w:tc>
        <w:tc>
          <w:tcPr>
            <w:tcW w:w="1103" w:type="dxa"/>
          </w:tcPr>
          <w:p w14:paraId="6CA7F55A" w14:textId="5BA66BD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004329" w14:textId="77777777" w:rsidTr="0061524D">
        <w:tc>
          <w:tcPr>
            <w:tcW w:w="1255" w:type="dxa"/>
          </w:tcPr>
          <w:p w14:paraId="7C0F248A" w14:textId="4239FA11" w:rsidR="00E909E8" w:rsidRDefault="00E909E8" w:rsidP="00E909E8">
            <w:pPr>
              <w:jc w:val="center"/>
              <w:rPr>
                <w:szCs w:val="20"/>
              </w:rPr>
            </w:pPr>
            <w:r w:rsidRPr="007709BB">
              <w:t>3200_11</w:t>
            </w:r>
          </w:p>
        </w:tc>
        <w:tc>
          <w:tcPr>
            <w:tcW w:w="990" w:type="dxa"/>
          </w:tcPr>
          <w:p w14:paraId="6BF9AABB" w14:textId="77777777" w:rsidR="00E909E8" w:rsidRPr="00283A38" w:rsidRDefault="00E909E8" w:rsidP="00E909E8">
            <w:pPr>
              <w:jc w:val="center"/>
              <w:rPr>
                <w:rFonts w:cstheme="minorHAnsi"/>
                <w:szCs w:val="20"/>
              </w:rPr>
            </w:pPr>
          </w:p>
        </w:tc>
        <w:tc>
          <w:tcPr>
            <w:tcW w:w="990" w:type="dxa"/>
          </w:tcPr>
          <w:p w14:paraId="6417B7A6" w14:textId="77777777" w:rsidR="00E909E8" w:rsidRPr="00487927" w:rsidRDefault="00E909E8" w:rsidP="00E909E8">
            <w:pPr>
              <w:jc w:val="center"/>
              <w:rPr>
                <w:rFonts w:cstheme="minorHAnsi"/>
                <w:szCs w:val="20"/>
              </w:rPr>
            </w:pPr>
          </w:p>
        </w:tc>
        <w:tc>
          <w:tcPr>
            <w:tcW w:w="990" w:type="dxa"/>
          </w:tcPr>
          <w:p w14:paraId="7CED54E9" w14:textId="77777777" w:rsidR="00E909E8" w:rsidRPr="00487927" w:rsidRDefault="00E909E8" w:rsidP="00E909E8">
            <w:pPr>
              <w:jc w:val="center"/>
              <w:rPr>
                <w:rFonts w:cstheme="minorHAnsi"/>
                <w:szCs w:val="20"/>
              </w:rPr>
            </w:pPr>
          </w:p>
        </w:tc>
        <w:tc>
          <w:tcPr>
            <w:tcW w:w="990" w:type="dxa"/>
          </w:tcPr>
          <w:p w14:paraId="37DF6748" w14:textId="77777777" w:rsidR="00E909E8" w:rsidRPr="00487927" w:rsidRDefault="00E909E8" w:rsidP="00E909E8">
            <w:pPr>
              <w:jc w:val="center"/>
              <w:rPr>
                <w:rFonts w:cstheme="minorHAnsi"/>
                <w:szCs w:val="20"/>
              </w:rPr>
            </w:pPr>
          </w:p>
        </w:tc>
        <w:tc>
          <w:tcPr>
            <w:tcW w:w="990" w:type="dxa"/>
          </w:tcPr>
          <w:p w14:paraId="1089F9B8" w14:textId="77777777" w:rsidR="00E909E8" w:rsidRPr="00487927" w:rsidRDefault="00E909E8" w:rsidP="00E909E8">
            <w:pPr>
              <w:jc w:val="center"/>
              <w:rPr>
                <w:rFonts w:cstheme="minorHAnsi"/>
                <w:szCs w:val="20"/>
              </w:rPr>
            </w:pPr>
          </w:p>
        </w:tc>
        <w:tc>
          <w:tcPr>
            <w:tcW w:w="990" w:type="dxa"/>
          </w:tcPr>
          <w:p w14:paraId="183DC30A" w14:textId="77777777" w:rsidR="00E909E8" w:rsidRPr="00487927" w:rsidRDefault="00E909E8" w:rsidP="00E909E8">
            <w:pPr>
              <w:jc w:val="center"/>
              <w:rPr>
                <w:rFonts w:cstheme="minorHAnsi"/>
                <w:szCs w:val="20"/>
              </w:rPr>
            </w:pPr>
          </w:p>
        </w:tc>
        <w:tc>
          <w:tcPr>
            <w:tcW w:w="1080" w:type="dxa"/>
          </w:tcPr>
          <w:p w14:paraId="14701D25" w14:textId="77777777" w:rsidR="00E909E8" w:rsidRPr="00283A38" w:rsidRDefault="00E909E8" w:rsidP="00E909E8">
            <w:pPr>
              <w:jc w:val="center"/>
              <w:rPr>
                <w:rFonts w:cstheme="minorHAnsi"/>
                <w:szCs w:val="20"/>
              </w:rPr>
            </w:pPr>
          </w:p>
        </w:tc>
        <w:tc>
          <w:tcPr>
            <w:tcW w:w="990" w:type="dxa"/>
          </w:tcPr>
          <w:p w14:paraId="2C1AC4FF" w14:textId="77777777" w:rsidR="00E909E8" w:rsidRPr="00283A38" w:rsidRDefault="00E909E8" w:rsidP="00E909E8">
            <w:pPr>
              <w:jc w:val="center"/>
              <w:rPr>
                <w:rFonts w:cstheme="minorHAnsi"/>
                <w:szCs w:val="20"/>
              </w:rPr>
            </w:pPr>
          </w:p>
        </w:tc>
        <w:tc>
          <w:tcPr>
            <w:tcW w:w="990" w:type="dxa"/>
          </w:tcPr>
          <w:p w14:paraId="1A043917" w14:textId="77777777" w:rsidR="00E909E8" w:rsidRPr="00283A38" w:rsidRDefault="00E909E8" w:rsidP="00E909E8">
            <w:pPr>
              <w:jc w:val="center"/>
              <w:rPr>
                <w:rFonts w:cstheme="minorHAnsi"/>
                <w:szCs w:val="20"/>
              </w:rPr>
            </w:pPr>
          </w:p>
        </w:tc>
        <w:tc>
          <w:tcPr>
            <w:tcW w:w="1103" w:type="dxa"/>
          </w:tcPr>
          <w:p w14:paraId="2F0EE1A7" w14:textId="77777777" w:rsidR="00E909E8" w:rsidRPr="00D65767" w:rsidRDefault="00E909E8" w:rsidP="00E909E8">
            <w:pPr>
              <w:jc w:val="center"/>
              <w:rPr>
                <w:rFonts w:cstheme="minorHAnsi"/>
                <w:szCs w:val="20"/>
              </w:rPr>
            </w:pPr>
          </w:p>
        </w:tc>
        <w:tc>
          <w:tcPr>
            <w:tcW w:w="1103" w:type="dxa"/>
          </w:tcPr>
          <w:p w14:paraId="68F38348" w14:textId="1A83FEA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6933F86" w14:textId="77777777" w:rsidTr="0061524D">
        <w:tc>
          <w:tcPr>
            <w:tcW w:w="1255" w:type="dxa"/>
          </w:tcPr>
          <w:p w14:paraId="53DB2240" w14:textId="453B3E75" w:rsidR="00E909E8" w:rsidRDefault="00E909E8" w:rsidP="00E909E8">
            <w:pPr>
              <w:jc w:val="center"/>
              <w:rPr>
                <w:szCs w:val="20"/>
              </w:rPr>
            </w:pPr>
            <w:r w:rsidRPr="007709BB">
              <w:t>3200_12</w:t>
            </w:r>
          </w:p>
        </w:tc>
        <w:tc>
          <w:tcPr>
            <w:tcW w:w="990" w:type="dxa"/>
          </w:tcPr>
          <w:p w14:paraId="18BDC0E7" w14:textId="77777777" w:rsidR="00E909E8" w:rsidRPr="00283A38" w:rsidRDefault="00E909E8" w:rsidP="00E909E8">
            <w:pPr>
              <w:jc w:val="center"/>
              <w:rPr>
                <w:rFonts w:cstheme="minorHAnsi"/>
                <w:szCs w:val="20"/>
              </w:rPr>
            </w:pPr>
          </w:p>
        </w:tc>
        <w:tc>
          <w:tcPr>
            <w:tcW w:w="990" w:type="dxa"/>
          </w:tcPr>
          <w:p w14:paraId="429E149E" w14:textId="77777777" w:rsidR="00E909E8" w:rsidRPr="00487927" w:rsidRDefault="00E909E8" w:rsidP="00E909E8">
            <w:pPr>
              <w:jc w:val="center"/>
              <w:rPr>
                <w:rFonts w:cstheme="minorHAnsi"/>
                <w:szCs w:val="20"/>
              </w:rPr>
            </w:pPr>
          </w:p>
        </w:tc>
        <w:tc>
          <w:tcPr>
            <w:tcW w:w="990" w:type="dxa"/>
          </w:tcPr>
          <w:p w14:paraId="4589BBCD" w14:textId="77777777" w:rsidR="00E909E8" w:rsidRPr="00487927" w:rsidRDefault="00E909E8" w:rsidP="00E909E8">
            <w:pPr>
              <w:jc w:val="center"/>
              <w:rPr>
                <w:rFonts w:cstheme="minorHAnsi"/>
                <w:szCs w:val="20"/>
              </w:rPr>
            </w:pPr>
          </w:p>
        </w:tc>
        <w:tc>
          <w:tcPr>
            <w:tcW w:w="990" w:type="dxa"/>
          </w:tcPr>
          <w:p w14:paraId="4FF68F79" w14:textId="77777777" w:rsidR="00E909E8" w:rsidRPr="00487927" w:rsidRDefault="00E909E8" w:rsidP="00E909E8">
            <w:pPr>
              <w:jc w:val="center"/>
              <w:rPr>
                <w:rFonts w:cstheme="minorHAnsi"/>
                <w:szCs w:val="20"/>
              </w:rPr>
            </w:pPr>
          </w:p>
        </w:tc>
        <w:tc>
          <w:tcPr>
            <w:tcW w:w="990" w:type="dxa"/>
          </w:tcPr>
          <w:p w14:paraId="40EAF34B" w14:textId="77777777" w:rsidR="00E909E8" w:rsidRPr="00487927" w:rsidRDefault="00E909E8" w:rsidP="00E909E8">
            <w:pPr>
              <w:jc w:val="center"/>
              <w:rPr>
                <w:rFonts w:cstheme="minorHAnsi"/>
                <w:szCs w:val="20"/>
              </w:rPr>
            </w:pPr>
          </w:p>
        </w:tc>
        <w:tc>
          <w:tcPr>
            <w:tcW w:w="990" w:type="dxa"/>
          </w:tcPr>
          <w:p w14:paraId="10845206" w14:textId="77777777" w:rsidR="00E909E8" w:rsidRPr="00487927" w:rsidRDefault="00E909E8" w:rsidP="00E909E8">
            <w:pPr>
              <w:jc w:val="center"/>
              <w:rPr>
                <w:rFonts w:cstheme="minorHAnsi"/>
                <w:szCs w:val="20"/>
              </w:rPr>
            </w:pPr>
          </w:p>
        </w:tc>
        <w:tc>
          <w:tcPr>
            <w:tcW w:w="1080" w:type="dxa"/>
          </w:tcPr>
          <w:p w14:paraId="3F4B787C" w14:textId="77777777" w:rsidR="00E909E8" w:rsidRPr="00283A38" w:rsidRDefault="00E909E8" w:rsidP="00E909E8">
            <w:pPr>
              <w:jc w:val="center"/>
              <w:rPr>
                <w:rFonts w:cstheme="minorHAnsi"/>
                <w:szCs w:val="20"/>
              </w:rPr>
            </w:pPr>
          </w:p>
        </w:tc>
        <w:tc>
          <w:tcPr>
            <w:tcW w:w="990" w:type="dxa"/>
          </w:tcPr>
          <w:p w14:paraId="4D5A11C0" w14:textId="77777777" w:rsidR="00E909E8" w:rsidRPr="00283A38" w:rsidRDefault="00E909E8" w:rsidP="00E909E8">
            <w:pPr>
              <w:jc w:val="center"/>
              <w:rPr>
                <w:rFonts w:cstheme="minorHAnsi"/>
                <w:szCs w:val="20"/>
              </w:rPr>
            </w:pPr>
          </w:p>
        </w:tc>
        <w:tc>
          <w:tcPr>
            <w:tcW w:w="990" w:type="dxa"/>
          </w:tcPr>
          <w:p w14:paraId="1367D163" w14:textId="77777777" w:rsidR="00E909E8" w:rsidRPr="00283A38" w:rsidRDefault="00E909E8" w:rsidP="00E909E8">
            <w:pPr>
              <w:jc w:val="center"/>
              <w:rPr>
                <w:rFonts w:cstheme="minorHAnsi"/>
                <w:szCs w:val="20"/>
              </w:rPr>
            </w:pPr>
          </w:p>
        </w:tc>
        <w:tc>
          <w:tcPr>
            <w:tcW w:w="1103" w:type="dxa"/>
          </w:tcPr>
          <w:p w14:paraId="10D88641" w14:textId="77777777" w:rsidR="00E909E8" w:rsidRPr="00D65767" w:rsidRDefault="00E909E8" w:rsidP="00E909E8">
            <w:pPr>
              <w:jc w:val="center"/>
              <w:rPr>
                <w:rFonts w:cstheme="minorHAnsi"/>
                <w:szCs w:val="20"/>
              </w:rPr>
            </w:pPr>
          </w:p>
        </w:tc>
        <w:tc>
          <w:tcPr>
            <w:tcW w:w="1103" w:type="dxa"/>
          </w:tcPr>
          <w:p w14:paraId="5DA3236F" w14:textId="54CD4D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F390052" w14:textId="77777777" w:rsidTr="0061524D">
        <w:tc>
          <w:tcPr>
            <w:tcW w:w="1255" w:type="dxa"/>
          </w:tcPr>
          <w:p w14:paraId="742454E8" w14:textId="0CD7F802" w:rsidR="00E909E8" w:rsidRDefault="00E909E8" w:rsidP="00E909E8">
            <w:pPr>
              <w:jc w:val="center"/>
              <w:rPr>
                <w:szCs w:val="20"/>
              </w:rPr>
            </w:pPr>
            <w:r w:rsidRPr="007709BB">
              <w:t>3200_13</w:t>
            </w:r>
          </w:p>
        </w:tc>
        <w:tc>
          <w:tcPr>
            <w:tcW w:w="990" w:type="dxa"/>
          </w:tcPr>
          <w:p w14:paraId="30DA37ED" w14:textId="77777777" w:rsidR="00E909E8" w:rsidRPr="00283A38" w:rsidRDefault="00E909E8" w:rsidP="00E909E8">
            <w:pPr>
              <w:jc w:val="center"/>
              <w:rPr>
                <w:rFonts w:cstheme="minorHAnsi"/>
                <w:szCs w:val="20"/>
              </w:rPr>
            </w:pPr>
          </w:p>
        </w:tc>
        <w:tc>
          <w:tcPr>
            <w:tcW w:w="990" w:type="dxa"/>
          </w:tcPr>
          <w:p w14:paraId="3EA04B73" w14:textId="77777777" w:rsidR="00E909E8" w:rsidRPr="00487927" w:rsidRDefault="00E909E8" w:rsidP="00E909E8">
            <w:pPr>
              <w:jc w:val="center"/>
              <w:rPr>
                <w:rFonts w:cstheme="minorHAnsi"/>
                <w:szCs w:val="20"/>
              </w:rPr>
            </w:pPr>
          </w:p>
        </w:tc>
        <w:tc>
          <w:tcPr>
            <w:tcW w:w="990" w:type="dxa"/>
          </w:tcPr>
          <w:p w14:paraId="267B5824" w14:textId="77777777" w:rsidR="00E909E8" w:rsidRPr="00487927" w:rsidRDefault="00E909E8" w:rsidP="00E909E8">
            <w:pPr>
              <w:jc w:val="center"/>
              <w:rPr>
                <w:rFonts w:cstheme="minorHAnsi"/>
                <w:szCs w:val="20"/>
              </w:rPr>
            </w:pPr>
          </w:p>
        </w:tc>
        <w:tc>
          <w:tcPr>
            <w:tcW w:w="990" w:type="dxa"/>
          </w:tcPr>
          <w:p w14:paraId="64F11CFD" w14:textId="77777777" w:rsidR="00E909E8" w:rsidRPr="00487927" w:rsidRDefault="00E909E8" w:rsidP="00E909E8">
            <w:pPr>
              <w:jc w:val="center"/>
              <w:rPr>
                <w:rFonts w:cstheme="minorHAnsi"/>
                <w:szCs w:val="20"/>
              </w:rPr>
            </w:pPr>
          </w:p>
        </w:tc>
        <w:tc>
          <w:tcPr>
            <w:tcW w:w="990" w:type="dxa"/>
          </w:tcPr>
          <w:p w14:paraId="10F213CB" w14:textId="77777777" w:rsidR="00E909E8" w:rsidRPr="00487927" w:rsidRDefault="00E909E8" w:rsidP="00E909E8">
            <w:pPr>
              <w:jc w:val="center"/>
              <w:rPr>
                <w:rFonts w:cstheme="minorHAnsi"/>
                <w:szCs w:val="20"/>
              </w:rPr>
            </w:pPr>
          </w:p>
        </w:tc>
        <w:tc>
          <w:tcPr>
            <w:tcW w:w="990" w:type="dxa"/>
          </w:tcPr>
          <w:p w14:paraId="31EE0C38" w14:textId="77777777" w:rsidR="00E909E8" w:rsidRPr="00487927" w:rsidRDefault="00E909E8" w:rsidP="00E909E8">
            <w:pPr>
              <w:jc w:val="center"/>
              <w:rPr>
                <w:rFonts w:cstheme="minorHAnsi"/>
                <w:szCs w:val="20"/>
              </w:rPr>
            </w:pPr>
          </w:p>
        </w:tc>
        <w:tc>
          <w:tcPr>
            <w:tcW w:w="1080" w:type="dxa"/>
          </w:tcPr>
          <w:p w14:paraId="14578009" w14:textId="77777777" w:rsidR="00E909E8" w:rsidRPr="00283A38" w:rsidRDefault="00E909E8" w:rsidP="00E909E8">
            <w:pPr>
              <w:jc w:val="center"/>
              <w:rPr>
                <w:rFonts w:cstheme="minorHAnsi"/>
                <w:szCs w:val="20"/>
              </w:rPr>
            </w:pPr>
          </w:p>
        </w:tc>
        <w:tc>
          <w:tcPr>
            <w:tcW w:w="990" w:type="dxa"/>
          </w:tcPr>
          <w:p w14:paraId="7BD79BE1" w14:textId="77777777" w:rsidR="00E909E8" w:rsidRPr="00283A38" w:rsidRDefault="00E909E8" w:rsidP="00E909E8">
            <w:pPr>
              <w:jc w:val="center"/>
              <w:rPr>
                <w:rFonts w:cstheme="minorHAnsi"/>
                <w:szCs w:val="20"/>
              </w:rPr>
            </w:pPr>
          </w:p>
        </w:tc>
        <w:tc>
          <w:tcPr>
            <w:tcW w:w="990" w:type="dxa"/>
          </w:tcPr>
          <w:p w14:paraId="1983F2F0" w14:textId="77777777" w:rsidR="00E909E8" w:rsidRPr="00283A38" w:rsidRDefault="00E909E8" w:rsidP="00E909E8">
            <w:pPr>
              <w:jc w:val="center"/>
              <w:rPr>
                <w:rFonts w:cstheme="minorHAnsi"/>
                <w:szCs w:val="20"/>
              </w:rPr>
            </w:pPr>
          </w:p>
        </w:tc>
        <w:tc>
          <w:tcPr>
            <w:tcW w:w="1103" w:type="dxa"/>
          </w:tcPr>
          <w:p w14:paraId="760B9FC0" w14:textId="77777777" w:rsidR="00E909E8" w:rsidRPr="00D65767" w:rsidRDefault="00E909E8" w:rsidP="00E909E8">
            <w:pPr>
              <w:jc w:val="center"/>
              <w:rPr>
                <w:rFonts w:cstheme="minorHAnsi"/>
                <w:szCs w:val="20"/>
              </w:rPr>
            </w:pPr>
          </w:p>
        </w:tc>
        <w:tc>
          <w:tcPr>
            <w:tcW w:w="1103" w:type="dxa"/>
          </w:tcPr>
          <w:p w14:paraId="36FC7C4A" w14:textId="633316D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84944F9" w14:textId="77777777" w:rsidTr="0061524D">
        <w:tc>
          <w:tcPr>
            <w:tcW w:w="1255" w:type="dxa"/>
          </w:tcPr>
          <w:p w14:paraId="38E5D778" w14:textId="54520E9C" w:rsidR="00E909E8" w:rsidRDefault="00E909E8" w:rsidP="00E909E8">
            <w:pPr>
              <w:jc w:val="center"/>
              <w:rPr>
                <w:szCs w:val="20"/>
              </w:rPr>
            </w:pPr>
            <w:r w:rsidRPr="007709BB">
              <w:t>3200_14</w:t>
            </w:r>
          </w:p>
        </w:tc>
        <w:tc>
          <w:tcPr>
            <w:tcW w:w="990" w:type="dxa"/>
          </w:tcPr>
          <w:p w14:paraId="6487E172" w14:textId="77777777" w:rsidR="00E909E8" w:rsidRPr="00283A38" w:rsidRDefault="00E909E8" w:rsidP="00E909E8">
            <w:pPr>
              <w:jc w:val="center"/>
              <w:rPr>
                <w:rFonts w:cstheme="minorHAnsi"/>
                <w:szCs w:val="20"/>
              </w:rPr>
            </w:pPr>
          </w:p>
        </w:tc>
        <w:tc>
          <w:tcPr>
            <w:tcW w:w="990" w:type="dxa"/>
          </w:tcPr>
          <w:p w14:paraId="4BE0C953" w14:textId="77777777" w:rsidR="00E909E8" w:rsidRPr="00487927" w:rsidRDefault="00E909E8" w:rsidP="00E909E8">
            <w:pPr>
              <w:jc w:val="center"/>
              <w:rPr>
                <w:rFonts w:cstheme="minorHAnsi"/>
                <w:szCs w:val="20"/>
              </w:rPr>
            </w:pPr>
          </w:p>
        </w:tc>
        <w:tc>
          <w:tcPr>
            <w:tcW w:w="990" w:type="dxa"/>
          </w:tcPr>
          <w:p w14:paraId="0998591C" w14:textId="77777777" w:rsidR="00E909E8" w:rsidRPr="00487927" w:rsidRDefault="00E909E8" w:rsidP="00E909E8">
            <w:pPr>
              <w:jc w:val="center"/>
              <w:rPr>
                <w:rFonts w:cstheme="minorHAnsi"/>
                <w:szCs w:val="20"/>
              </w:rPr>
            </w:pPr>
          </w:p>
        </w:tc>
        <w:tc>
          <w:tcPr>
            <w:tcW w:w="990" w:type="dxa"/>
          </w:tcPr>
          <w:p w14:paraId="349F467D" w14:textId="77777777" w:rsidR="00E909E8" w:rsidRPr="00487927" w:rsidRDefault="00E909E8" w:rsidP="00E909E8">
            <w:pPr>
              <w:jc w:val="center"/>
              <w:rPr>
                <w:rFonts w:cstheme="minorHAnsi"/>
                <w:szCs w:val="20"/>
              </w:rPr>
            </w:pPr>
          </w:p>
        </w:tc>
        <w:tc>
          <w:tcPr>
            <w:tcW w:w="990" w:type="dxa"/>
          </w:tcPr>
          <w:p w14:paraId="5D5FEF8B" w14:textId="77777777" w:rsidR="00E909E8" w:rsidRPr="00487927" w:rsidRDefault="00E909E8" w:rsidP="00E909E8">
            <w:pPr>
              <w:jc w:val="center"/>
              <w:rPr>
                <w:rFonts w:cstheme="minorHAnsi"/>
                <w:szCs w:val="20"/>
              </w:rPr>
            </w:pPr>
          </w:p>
        </w:tc>
        <w:tc>
          <w:tcPr>
            <w:tcW w:w="990" w:type="dxa"/>
          </w:tcPr>
          <w:p w14:paraId="447581EF" w14:textId="77777777" w:rsidR="00E909E8" w:rsidRPr="00487927" w:rsidRDefault="00E909E8" w:rsidP="00E909E8">
            <w:pPr>
              <w:jc w:val="center"/>
              <w:rPr>
                <w:rFonts w:cstheme="minorHAnsi"/>
                <w:szCs w:val="20"/>
              </w:rPr>
            </w:pPr>
          </w:p>
        </w:tc>
        <w:tc>
          <w:tcPr>
            <w:tcW w:w="1080" w:type="dxa"/>
          </w:tcPr>
          <w:p w14:paraId="6B0690E1" w14:textId="77777777" w:rsidR="00E909E8" w:rsidRPr="00283A38" w:rsidRDefault="00E909E8" w:rsidP="00E909E8">
            <w:pPr>
              <w:jc w:val="center"/>
              <w:rPr>
                <w:rFonts w:cstheme="minorHAnsi"/>
                <w:szCs w:val="20"/>
              </w:rPr>
            </w:pPr>
          </w:p>
        </w:tc>
        <w:tc>
          <w:tcPr>
            <w:tcW w:w="990" w:type="dxa"/>
          </w:tcPr>
          <w:p w14:paraId="75F0E685" w14:textId="77777777" w:rsidR="00E909E8" w:rsidRPr="00283A38" w:rsidRDefault="00E909E8" w:rsidP="00E909E8">
            <w:pPr>
              <w:jc w:val="center"/>
              <w:rPr>
                <w:rFonts w:cstheme="minorHAnsi"/>
                <w:szCs w:val="20"/>
              </w:rPr>
            </w:pPr>
          </w:p>
        </w:tc>
        <w:tc>
          <w:tcPr>
            <w:tcW w:w="990" w:type="dxa"/>
          </w:tcPr>
          <w:p w14:paraId="35C873FA" w14:textId="77777777" w:rsidR="00E909E8" w:rsidRPr="00283A38" w:rsidRDefault="00E909E8" w:rsidP="00E909E8">
            <w:pPr>
              <w:jc w:val="center"/>
              <w:rPr>
                <w:rFonts w:cstheme="minorHAnsi"/>
                <w:szCs w:val="20"/>
              </w:rPr>
            </w:pPr>
          </w:p>
        </w:tc>
        <w:tc>
          <w:tcPr>
            <w:tcW w:w="1103" w:type="dxa"/>
          </w:tcPr>
          <w:p w14:paraId="66161ACE" w14:textId="77777777" w:rsidR="00E909E8" w:rsidRPr="00D65767" w:rsidRDefault="00E909E8" w:rsidP="00E909E8">
            <w:pPr>
              <w:jc w:val="center"/>
              <w:rPr>
                <w:rFonts w:cstheme="minorHAnsi"/>
                <w:szCs w:val="20"/>
              </w:rPr>
            </w:pPr>
          </w:p>
        </w:tc>
        <w:tc>
          <w:tcPr>
            <w:tcW w:w="1103" w:type="dxa"/>
          </w:tcPr>
          <w:p w14:paraId="790F3AA2" w14:textId="3A01556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89C5EF" w14:textId="77777777" w:rsidTr="0061524D">
        <w:tc>
          <w:tcPr>
            <w:tcW w:w="1255" w:type="dxa"/>
          </w:tcPr>
          <w:p w14:paraId="119F9E62" w14:textId="6B07651D" w:rsidR="00E909E8" w:rsidRDefault="00E909E8" w:rsidP="00E909E8">
            <w:pPr>
              <w:jc w:val="center"/>
              <w:rPr>
                <w:szCs w:val="20"/>
              </w:rPr>
            </w:pPr>
            <w:r w:rsidRPr="007709BB">
              <w:t>3200_15</w:t>
            </w:r>
          </w:p>
        </w:tc>
        <w:tc>
          <w:tcPr>
            <w:tcW w:w="990" w:type="dxa"/>
          </w:tcPr>
          <w:p w14:paraId="338BCE66" w14:textId="77777777" w:rsidR="00E909E8" w:rsidRPr="00283A38" w:rsidRDefault="00E909E8" w:rsidP="00E909E8">
            <w:pPr>
              <w:jc w:val="center"/>
              <w:rPr>
                <w:rFonts w:cstheme="minorHAnsi"/>
                <w:szCs w:val="20"/>
              </w:rPr>
            </w:pPr>
          </w:p>
        </w:tc>
        <w:tc>
          <w:tcPr>
            <w:tcW w:w="990" w:type="dxa"/>
          </w:tcPr>
          <w:p w14:paraId="1579ECC2" w14:textId="77777777" w:rsidR="00E909E8" w:rsidRPr="00487927" w:rsidRDefault="00E909E8" w:rsidP="00E909E8">
            <w:pPr>
              <w:jc w:val="center"/>
              <w:rPr>
                <w:rFonts w:cstheme="minorHAnsi"/>
                <w:szCs w:val="20"/>
              </w:rPr>
            </w:pPr>
          </w:p>
        </w:tc>
        <w:tc>
          <w:tcPr>
            <w:tcW w:w="990" w:type="dxa"/>
          </w:tcPr>
          <w:p w14:paraId="017C8FD1" w14:textId="77777777" w:rsidR="00E909E8" w:rsidRPr="00487927" w:rsidRDefault="00E909E8" w:rsidP="00E909E8">
            <w:pPr>
              <w:jc w:val="center"/>
              <w:rPr>
                <w:rFonts w:cstheme="minorHAnsi"/>
                <w:szCs w:val="20"/>
              </w:rPr>
            </w:pPr>
          </w:p>
        </w:tc>
        <w:tc>
          <w:tcPr>
            <w:tcW w:w="990" w:type="dxa"/>
          </w:tcPr>
          <w:p w14:paraId="22A60764" w14:textId="77777777" w:rsidR="00E909E8" w:rsidRPr="00487927" w:rsidRDefault="00E909E8" w:rsidP="00E909E8">
            <w:pPr>
              <w:jc w:val="center"/>
              <w:rPr>
                <w:rFonts w:cstheme="minorHAnsi"/>
                <w:szCs w:val="20"/>
              </w:rPr>
            </w:pPr>
          </w:p>
        </w:tc>
        <w:tc>
          <w:tcPr>
            <w:tcW w:w="990" w:type="dxa"/>
          </w:tcPr>
          <w:p w14:paraId="56763F3A" w14:textId="77777777" w:rsidR="00E909E8" w:rsidRPr="00487927" w:rsidRDefault="00E909E8" w:rsidP="00E909E8">
            <w:pPr>
              <w:jc w:val="center"/>
              <w:rPr>
                <w:rFonts w:cstheme="minorHAnsi"/>
                <w:szCs w:val="20"/>
              </w:rPr>
            </w:pPr>
          </w:p>
        </w:tc>
        <w:tc>
          <w:tcPr>
            <w:tcW w:w="990" w:type="dxa"/>
          </w:tcPr>
          <w:p w14:paraId="11646662" w14:textId="77777777" w:rsidR="00E909E8" w:rsidRPr="00487927" w:rsidRDefault="00E909E8" w:rsidP="00E909E8">
            <w:pPr>
              <w:jc w:val="center"/>
              <w:rPr>
                <w:rFonts w:cstheme="minorHAnsi"/>
                <w:szCs w:val="20"/>
              </w:rPr>
            </w:pPr>
          </w:p>
        </w:tc>
        <w:tc>
          <w:tcPr>
            <w:tcW w:w="1080" w:type="dxa"/>
          </w:tcPr>
          <w:p w14:paraId="53B8725A" w14:textId="77777777" w:rsidR="00E909E8" w:rsidRPr="00283A38" w:rsidRDefault="00E909E8" w:rsidP="00E909E8">
            <w:pPr>
              <w:jc w:val="center"/>
              <w:rPr>
                <w:rFonts w:cstheme="minorHAnsi"/>
                <w:szCs w:val="20"/>
              </w:rPr>
            </w:pPr>
          </w:p>
        </w:tc>
        <w:tc>
          <w:tcPr>
            <w:tcW w:w="990" w:type="dxa"/>
          </w:tcPr>
          <w:p w14:paraId="6607BBBD" w14:textId="77777777" w:rsidR="00E909E8" w:rsidRPr="00283A38" w:rsidRDefault="00E909E8" w:rsidP="00E909E8">
            <w:pPr>
              <w:jc w:val="center"/>
              <w:rPr>
                <w:rFonts w:cstheme="minorHAnsi"/>
                <w:szCs w:val="20"/>
              </w:rPr>
            </w:pPr>
          </w:p>
        </w:tc>
        <w:tc>
          <w:tcPr>
            <w:tcW w:w="990" w:type="dxa"/>
          </w:tcPr>
          <w:p w14:paraId="51BA21B8" w14:textId="77777777" w:rsidR="00E909E8" w:rsidRPr="00283A38" w:rsidRDefault="00E909E8" w:rsidP="00E909E8">
            <w:pPr>
              <w:jc w:val="center"/>
              <w:rPr>
                <w:rFonts w:cstheme="minorHAnsi"/>
                <w:szCs w:val="20"/>
              </w:rPr>
            </w:pPr>
          </w:p>
        </w:tc>
        <w:tc>
          <w:tcPr>
            <w:tcW w:w="1103" w:type="dxa"/>
          </w:tcPr>
          <w:p w14:paraId="6CAC646F" w14:textId="77777777" w:rsidR="00E909E8" w:rsidRPr="00D65767" w:rsidRDefault="00E909E8" w:rsidP="00E909E8">
            <w:pPr>
              <w:jc w:val="center"/>
              <w:rPr>
                <w:rFonts w:cstheme="minorHAnsi"/>
                <w:szCs w:val="20"/>
              </w:rPr>
            </w:pPr>
          </w:p>
        </w:tc>
        <w:tc>
          <w:tcPr>
            <w:tcW w:w="1103" w:type="dxa"/>
          </w:tcPr>
          <w:p w14:paraId="2C95F94D" w14:textId="603756C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18E5D3B" w14:textId="77777777" w:rsidTr="0061524D">
        <w:tc>
          <w:tcPr>
            <w:tcW w:w="1255" w:type="dxa"/>
          </w:tcPr>
          <w:p w14:paraId="43830414" w14:textId="15BEFFB3" w:rsidR="00E909E8" w:rsidRDefault="00E909E8" w:rsidP="00E909E8">
            <w:pPr>
              <w:jc w:val="center"/>
              <w:rPr>
                <w:szCs w:val="20"/>
              </w:rPr>
            </w:pPr>
            <w:r w:rsidRPr="007709BB">
              <w:t>3200_16</w:t>
            </w:r>
          </w:p>
        </w:tc>
        <w:tc>
          <w:tcPr>
            <w:tcW w:w="990" w:type="dxa"/>
          </w:tcPr>
          <w:p w14:paraId="14405C3E" w14:textId="77777777" w:rsidR="00E909E8" w:rsidRPr="00283A38" w:rsidRDefault="00E909E8" w:rsidP="00E909E8">
            <w:pPr>
              <w:jc w:val="center"/>
              <w:rPr>
                <w:rFonts w:cstheme="minorHAnsi"/>
                <w:szCs w:val="20"/>
              </w:rPr>
            </w:pPr>
          </w:p>
        </w:tc>
        <w:tc>
          <w:tcPr>
            <w:tcW w:w="990" w:type="dxa"/>
          </w:tcPr>
          <w:p w14:paraId="041F7C5C" w14:textId="77777777" w:rsidR="00E909E8" w:rsidRPr="00487927" w:rsidRDefault="00E909E8" w:rsidP="00E909E8">
            <w:pPr>
              <w:jc w:val="center"/>
              <w:rPr>
                <w:rFonts w:cstheme="minorHAnsi"/>
                <w:szCs w:val="20"/>
              </w:rPr>
            </w:pPr>
          </w:p>
        </w:tc>
        <w:tc>
          <w:tcPr>
            <w:tcW w:w="990" w:type="dxa"/>
          </w:tcPr>
          <w:p w14:paraId="46F293FD" w14:textId="77777777" w:rsidR="00E909E8" w:rsidRPr="00487927" w:rsidRDefault="00E909E8" w:rsidP="00E909E8">
            <w:pPr>
              <w:jc w:val="center"/>
              <w:rPr>
                <w:rFonts w:cstheme="minorHAnsi"/>
                <w:szCs w:val="20"/>
              </w:rPr>
            </w:pPr>
          </w:p>
        </w:tc>
        <w:tc>
          <w:tcPr>
            <w:tcW w:w="990" w:type="dxa"/>
          </w:tcPr>
          <w:p w14:paraId="63241E16" w14:textId="77777777" w:rsidR="00E909E8" w:rsidRPr="00487927" w:rsidRDefault="00E909E8" w:rsidP="00E909E8">
            <w:pPr>
              <w:jc w:val="center"/>
              <w:rPr>
                <w:rFonts w:cstheme="minorHAnsi"/>
                <w:szCs w:val="20"/>
              </w:rPr>
            </w:pPr>
          </w:p>
        </w:tc>
        <w:tc>
          <w:tcPr>
            <w:tcW w:w="990" w:type="dxa"/>
          </w:tcPr>
          <w:p w14:paraId="7BA30F46" w14:textId="77777777" w:rsidR="00E909E8" w:rsidRPr="00487927" w:rsidRDefault="00E909E8" w:rsidP="00E909E8">
            <w:pPr>
              <w:jc w:val="center"/>
              <w:rPr>
                <w:rFonts w:cstheme="minorHAnsi"/>
                <w:szCs w:val="20"/>
              </w:rPr>
            </w:pPr>
          </w:p>
        </w:tc>
        <w:tc>
          <w:tcPr>
            <w:tcW w:w="990" w:type="dxa"/>
          </w:tcPr>
          <w:p w14:paraId="398DF61A" w14:textId="77777777" w:rsidR="00E909E8" w:rsidRPr="00487927" w:rsidRDefault="00E909E8" w:rsidP="00E909E8">
            <w:pPr>
              <w:jc w:val="center"/>
              <w:rPr>
                <w:rFonts w:cstheme="minorHAnsi"/>
                <w:szCs w:val="20"/>
              </w:rPr>
            </w:pPr>
          </w:p>
        </w:tc>
        <w:tc>
          <w:tcPr>
            <w:tcW w:w="1080" w:type="dxa"/>
          </w:tcPr>
          <w:p w14:paraId="16271F16" w14:textId="77777777" w:rsidR="00E909E8" w:rsidRPr="00283A38" w:rsidRDefault="00E909E8" w:rsidP="00E909E8">
            <w:pPr>
              <w:jc w:val="center"/>
              <w:rPr>
                <w:rFonts w:cstheme="minorHAnsi"/>
                <w:szCs w:val="20"/>
              </w:rPr>
            </w:pPr>
          </w:p>
        </w:tc>
        <w:tc>
          <w:tcPr>
            <w:tcW w:w="990" w:type="dxa"/>
          </w:tcPr>
          <w:p w14:paraId="75E04816" w14:textId="77777777" w:rsidR="00E909E8" w:rsidRPr="00283A38" w:rsidRDefault="00E909E8" w:rsidP="00E909E8">
            <w:pPr>
              <w:jc w:val="center"/>
              <w:rPr>
                <w:rFonts w:cstheme="minorHAnsi"/>
                <w:szCs w:val="20"/>
              </w:rPr>
            </w:pPr>
          </w:p>
        </w:tc>
        <w:tc>
          <w:tcPr>
            <w:tcW w:w="990" w:type="dxa"/>
          </w:tcPr>
          <w:p w14:paraId="383A5D91" w14:textId="77777777" w:rsidR="00E909E8" w:rsidRPr="00283A38" w:rsidRDefault="00E909E8" w:rsidP="00E909E8">
            <w:pPr>
              <w:jc w:val="center"/>
              <w:rPr>
                <w:rFonts w:cstheme="minorHAnsi"/>
                <w:szCs w:val="20"/>
              </w:rPr>
            </w:pPr>
          </w:p>
        </w:tc>
        <w:tc>
          <w:tcPr>
            <w:tcW w:w="1103" w:type="dxa"/>
          </w:tcPr>
          <w:p w14:paraId="32245AF8" w14:textId="77777777" w:rsidR="00E909E8" w:rsidRPr="00D65767" w:rsidRDefault="00E909E8" w:rsidP="00E909E8">
            <w:pPr>
              <w:jc w:val="center"/>
              <w:rPr>
                <w:rFonts w:cstheme="minorHAnsi"/>
                <w:szCs w:val="20"/>
              </w:rPr>
            </w:pPr>
          </w:p>
        </w:tc>
        <w:tc>
          <w:tcPr>
            <w:tcW w:w="1103" w:type="dxa"/>
          </w:tcPr>
          <w:p w14:paraId="37C2A706" w14:textId="460990E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0A4532A" w14:textId="77777777" w:rsidTr="0061524D">
        <w:tc>
          <w:tcPr>
            <w:tcW w:w="1255" w:type="dxa"/>
          </w:tcPr>
          <w:p w14:paraId="4AD56240" w14:textId="5B643ABC" w:rsidR="00E909E8" w:rsidRDefault="00E909E8" w:rsidP="00E909E8">
            <w:pPr>
              <w:jc w:val="center"/>
              <w:rPr>
                <w:szCs w:val="20"/>
              </w:rPr>
            </w:pPr>
            <w:r w:rsidRPr="007709BB">
              <w:t>3200_17</w:t>
            </w:r>
          </w:p>
        </w:tc>
        <w:tc>
          <w:tcPr>
            <w:tcW w:w="990" w:type="dxa"/>
          </w:tcPr>
          <w:p w14:paraId="772713DA" w14:textId="77777777" w:rsidR="00E909E8" w:rsidRPr="00283A38" w:rsidRDefault="00E909E8" w:rsidP="00E909E8">
            <w:pPr>
              <w:jc w:val="center"/>
              <w:rPr>
                <w:rFonts w:cstheme="minorHAnsi"/>
                <w:szCs w:val="20"/>
              </w:rPr>
            </w:pPr>
          </w:p>
        </w:tc>
        <w:tc>
          <w:tcPr>
            <w:tcW w:w="990" w:type="dxa"/>
          </w:tcPr>
          <w:p w14:paraId="313193E6" w14:textId="77777777" w:rsidR="00E909E8" w:rsidRPr="00487927" w:rsidRDefault="00E909E8" w:rsidP="00E909E8">
            <w:pPr>
              <w:jc w:val="center"/>
              <w:rPr>
                <w:rFonts w:cstheme="minorHAnsi"/>
                <w:szCs w:val="20"/>
              </w:rPr>
            </w:pPr>
          </w:p>
        </w:tc>
        <w:tc>
          <w:tcPr>
            <w:tcW w:w="990" w:type="dxa"/>
          </w:tcPr>
          <w:p w14:paraId="5603A237" w14:textId="77777777" w:rsidR="00E909E8" w:rsidRPr="00487927" w:rsidRDefault="00E909E8" w:rsidP="00E909E8">
            <w:pPr>
              <w:jc w:val="center"/>
              <w:rPr>
                <w:rFonts w:cstheme="minorHAnsi"/>
                <w:szCs w:val="20"/>
              </w:rPr>
            </w:pPr>
          </w:p>
        </w:tc>
        <w:tc>
          <w:tcPr>
            <w:tcW w:w="990" w:type="dxa"/>
          </w:tcPr>
          <w:p w14:paraId="6472F2A4" w14:textId="77777777" w:rsidR="00E909E8" w:rsidRPr="00487927" w:rsidRDefault="00E909E8" w:rsidP="00E909E8">
            <w:pPr>
              <w:jc w:val="center"/>
              <w:rPr>
                <w:rFonts w:cstheme="minorHAnsi"/>
                <w:szCs w:val="20"/>
              </w:rPr>
            </w:pPr>
          </w:p>
        </w:tc>
        <w:tc>
          <w:tcPr>
            <w:tcW w:w="990" w:type="dxa"/>
          </w:tcPr>
          <w:p w14:paraId="28D3758A" w14:textId="77777777" w:rsidR="00E909E8" w:rsidRPr="00487927" w:rsidRDefault="00E909E8" w:rsidP="00E909E8">
            <w:pPr>
              <w:jc w:val="center"/>
              <w:rPr>
                <w:rFonts w:cstheme="minorHAnsi"/>
                <w:szCs w:val="20"/>
              </w:rPr>
            </w:pPr>
          </w:p>
        </w:tc>
        <w:tc>
          <w:tcPr>
            <w:tcW w:w="990" w:type="dxa"/>
          </w:tcPr>
          <w:p w14:paraId="5351018E" w14:textId="77777777" w:rsidR="00E909E8" w:rsidRPr="00487927" w:rsidRDefault="00E909E8" w:rsidP="00E909E8">
            <w:pPr>
              <w:jc w:val="center"/>
              <w:rPr>
                <w:rFonts w:cstheme="minorHAnsi"/>
                <w:szCs w:val="20"/>
              </w:rPr>
            </w:pPr>
          </w:p>
        </w:tc>
        <w:tc>
          <w:tcPr>
            <w:tcW w:w="1080" w:type="dxa"/>
          </w:tcPr>
          <w:p w14:paraId="65B576EE" w14:textId="77777777" w:rsidR="00E909E8" w:rsidRPr="00283A38" w:rsidRDefault="00E909E8" w:rsidP="00E909E8">
            <w:pPr>
              <w:jc w:val="center"/>
              <w:rPr>
                <w:rFonts w:cstheme="minorHAnsi"/>
                <w:szCs w:val="20"/>
              </w:rPr>
            </w:pPr>
          </w:p>
        </w:tc>
        <w:tc>
          <w:tcPr>
            <w:tcW w:w="990" w:type="dxa"/>
          </w:tcPr>
          <w:p w14:paraId="7DA07A33" w14:textId="77777777" w:rsidR="00E909E8" w:rsidRPr="00283A38" w:rsidRDefault="00E909E8" w:rsidP="00E909E8">
            <w:pPr>
              <w:jc w:val="center"/>
              <w:rPr>
                <w:rFonts w:cstheme="minorHAnsi"/>
                <w:szCs w:val="20"/>
              </w:rPr>
            </w:pPr>
          </w:p>
        </w:tc>
        <w:tc>
          <w:tcPr>
            <w:tcW w:w="990" w:type="dxa"/>
          </w:tcPr>
          <w:p w14:paraId="107CEC65" w14:textId="77777777" w:rsidR="00E909E8" w:rsidRPr="00283A38" w:rsidRDefault="00E909E8" w:rsidP="00E909E8">
            <w:pPr>
              <w:jc w:val="center"/>
              <w:rPr>
                <w:rFonts w:cstheme="minorHAnsi"/>
                <w:szCs w:val="20"/>
              </w:rPr>
            </w:pPr>
          </w:p>
        </w:tc>
        <w:tc>
          <w:tcPr>
            <w:tcW w:w="1103" w:type="dxa"/>
          </w:tcPr>
          <w:p w14:paraId="23858788" w14:textId="77777777" w:rsidR="00E909E8" w:rsidRPr="00D65767" w:rsidRDefault="00E909E8" w:rsidP="00E909E8">
            <w:pPr>
              <w:jc w:val="center"/>
              <w:rPr>
                <w:rFonts w:cstheme="minorHAnsi"/>
                <w:szCs w:val="20"/>
              </w:rPr>
            </w:pPr>
          </w:p>
        </w:tc>
        <w:tc>
          <w:tcPr>
            <w:tcW w:w="1103" w:type="dxa"/>
          </w:tcPr>
          <w:p w14:paraId="54AD1FA8" w14:textId="78098C2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2ACCAF" w14:textId="77777777" w:rsidTr="0061524D">
        <w:tc>
          <w:tcPr>
            <w:tcW w:w="1255" w:type="dxa"/>
          </w:tcPr>
          <w:p w14:paraId="40FCDD5C" w14:textId="2F2E2DCB" w:rsidR="00E909E8" w:rsidRDefault="00E909E8" w:rsidP="00E909E8">
            <w:pPr>
              <w:jc w:val="center"/>
              <w:rPr>
                <w:szCs w:val="20"/>
              </w:rPr>
            </w:pPr>
            <w:r w:rsidRPr="007709BB">
              <w:t>3202_01</w:t>
            </w:r>
          </w:p>
        </w:tc>
        <w:tc>
          <w:tcPr>
            <w:tcW w:w="990" w:type="dxa"/>
          </w:tcPr>
          <w:p w14:paraId="3FC4DB41" w14:textId="77777777" w:rsidR="00E909E8" w:rsidRPr="00283A38" w:rsidRDefault="00E909E8" w:rsidP="00E909E8">
            <w:pPr>
              <w:jc w:val="center"/>
              <w:rPr>
                <w:rFonts w:cstheme="minorHAnsi"/>
                <w:szCs w:val="20"/>
              </w:rPr>
            </w:pPr>
          </w:p>
        </w:tc>
        <w:tc>
          <w:tcPr>
            <w:tcW w:w="990" w:type="dxa"/>
          </w:tcPr>
          <w:p w14:paraId="7E1C2C5E" w14:textId="77777777" w:rsidR="00E909E8" w:rsidRPr="00487927" w:rsidRDefault="00E909E8" w:rsidP="00E909E8">
            <w:pPr>
              <w:jc w:val="center"/>
              <w:rPr>
                <w:rFonts w:cstheme="minorHAnsi"/>
                <w:szCs w:val="20"/>
              </w:rPr>
            </w:pPr>
          </w:p>
        </w:tc>
        <w:tc>
          <w:tcPr>
            <w:tcW w:w="990" w:type="dxa"/>
          </w:tcPr>
          <w:p w14:paraId="19DF1799" w14:textId="77777777" w:rsidR="00E909E8" w:rsidRPr="00487927" w:rsidRDefault="00E909E8" w:rsidP="00E909E8">
            <w:pPr>
              <w:jc w:val="center"/>
              <w:rPr>
                <w:rFonts w:cstheme="minorHAnsi"/>
                <w:szCs w:val="20"/>
              </w:rPr>
            </w:pPr>
          </w:p>
        </w:tc>
        <w:tc>
          <w:tcPr>
            <w:tcW w:w="990" w:type="dxa"/>
          </w:tcPr>
          <w:p w14:paraId="1E990F64" w14:textId="77777777" w:rsidR="00E909E8" w:rsidRPr="00487927" w:rsidRDefault="00E909E8" w:rsidP="00E909E8">
            <w:pPr>
              <w:jc w:val="center"/>
              <w:rPr>
                <w:rFonts w:cstheme="minorHAnsi"/>
                <w:szCs w:val="20"/>
              </w:rPr>
            </w:pPr>
          </w:p>
        </w:tc>
        <w:tc>
          <w:tcPr>
            <w:tcW w:w="990" w:type="dxa"/>
          </w:tcPr>
          <w:p w14:paraId="70F03BC1" w14:textId="77777777" w:rsidR="00E909E8" w:rsidRPr="00487927" w:rsidRDefault="00E909E8" w:rsidP="00E909E8">
            <w:pPr>
              <w:jc w:val="center"/>
              <w:rPr>
                <w:rFonts w:cstheme="minorHAnsi"/>
                <w:szCs w:val="20"/>
              </w:rPr>
            </w:pPr>
          </w:p>
        </w:tc>
        <w:tc>
          <w:tcPr>
            <w:tcW w:w="990" w:type="dxa"/>
          </w:tcPr>
          <w:p w14:paraId="4B313F71" w14:textId="77777777" w:rsidR="00E909E8" w:rsidRPr="00487927" w:rsidRDefault="00E909E8" w:rsidP="00E909E8">
            <w:pPr>
              <w:jc w:val="center"/>
              <w:rPr>
                <w:rFonts w:cstheme="minorHAnsi"/>
                <w:szCs w:val="20"/>
              </w:rPr>
            </w:pPr>
          </w:p>
        </w:tc>
        <w:tc>
          <w:tcPr>
            <w:tcW w:w="1080" w:type="dxa"/>
          </w:tcPr>
          <w:p w14:paraId="3B5BB448" w14:textId="77777777" w:rsidR="00E909E8" w:rsidRPr="00283A38" w:rsidRDefault="00E909E8" w:rsidP="00E909E8">
            <w:pPr>
              <w:jc w:val="center"/>
              <w:rPr>
                <w:rFonts w:cstheme="minorHAnsi"/>
                <w:szCs w:val="20"/>
              </w:rPr>
            </w:pPr>
          </w:p>
        </w:tc>
        <w:tc>
          <w:tcPr>
            <w:tcW w:w="990" w:type="dxa"/>
          </w:tcPr>
          <w:p w14:paraId="48200D04" w14:textId="77777777" w:rsidR="00E909E8" w:rsidRPr="00283A38" w:rsidRDefault="00E909E8" w:rsidP="00E909E8">
            <w:pPr>
              <w:jc w:val="center"/>
              <w:rPr>
                <w:rFonts w:cstheme="minorHAnsi"/>
                <w:szCs w:val="20"/>
              </w:rPr>
            </w:pPr>
          </w:p>
        </w:tc>
        <w:tc>
          <w:tcPr>
            <w:tcW w:w="990" w:type="dxa"/>
          </w:tcPr>
          <w:p w14:paraId="10A02AA6" w14:textId="77777777" w:rsidR="00E909E8" w:rsidRPr="00283A38" w:rsidRDefault="00E909E8" w:rsidP="00E909E8">
            <w:pPr>
              <w:jc w:val="center"/>
              <w:rPr>
                <w:rFonts w:cstheme="minorHAnsi"/>
                <w:szCs w:val="20"/>
              </w:rPr>
            </w:pPr>
          </w:p>
        </w:tc>
        <w:tc>
          <w:tcPr>
            <w:tcW w:w="1103" w:type="dxa"/>
          </w:tcPr>
          <w:p w14:paraId="6B90CDC3" w14:textId="77777777" w:rsidR="00E909E8" w:rsidRPr="00D65767" w:rsidRDefault="00E909E8" w:rsidP="00E909E8">
            <w:pPr>
              <w:jc w:val="center"/>
              <w:rPr>
                <w:rFonts w:cstheme="minorHAnsi"/>
                <w:szCs w:val="20"/>
              </w:rPr>
            </w:pPr>
          </w:p>
        </w:tc>
        <w:tc>
          <w:tcPr>
            <w:tcW w:w="1103" w:type="dxa"/>
          </w:tcPr>
          <w:p w14:paraId="2D32992B" w14:textId="21523C3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EF1233" w14:textId="77777777" w:rsidTr="0061524D">
        <w:tc>
          <w:tcPr>
            <w:tcW w:w="1255" w:type="dxa"/>
          </w:tcPr>
          <w:p w14:paraId="370B29B4" w14:textId="199F8304" w:rsidR="00E909E8" w:rsidRDefault="00E909E8" w:rsidP="00E909E8">
            <w:pPr>
              <w:jc w:val="center"/>
              <w:rPr>
                <w:szCs w:val="20"/>
              </w:rPr>
            </w:pPr>
            <w:r w:rsidRPr="007709BB">
              <w:t>3204_01</w:t>
            </w:r>
          </w:p>
        </w:tc>
        <w:tc>
          <w:tcPr>
            <w:tcW w:w="990" w:type="dxa"/>
          </w:tcPr>
          <w:p w14:paraId="424BBA7A" w14:textId="77777777" w:rsidR="00E909E8" w:rsidRPr="00283A38" w:rsidRDefault="00E909E8" w:rsidP="00E909E8">
            <w:pPr>
              <w:jc w:val="center"/>
              <w:rPr>
                <w:rFonts w:cstheme="minorHAnsi"/>
                <w:szCs w:val="20"/>
              </w:rPr>
            </w:pPr>
          </w:p>
        </w:tc>
        <w:tc>
          <w:tcPr>
            <w:tcW w:w="990" w:type="dxa"/>
          </w:tcPr>
          <w:p w14:paraId="6E3DBD39" w14:textId="77777777" w:rsidR="00E909E8" w:rsidRPr="00487927" w:rsidRDefault="00E909E8" w:rsidP="00E909E8">
            <w:pPr>
              <w:jc w:val="center"/>
              <w:rPr>
                <w:rFonts w:cstheme="minorHAnsi"/>
                <w:szCs w:val="20"/>
              </w:rPr>
            </w:pPr>
          </w:p>
        </w:tc>
        <w:tc>
          <w:tcPr>
            <w:tcW w:w="990" w:type="dxa"/>
          </w:tcPr>
          <w:p w14:paraId="51912AEB" w14:textId="77777777" w:rsidR="00E909E8" w:rsidRPr="00487927" w:rsidRDefault="00E909E8" w:rsidP="00E909E8">
            <w:pPr>
              <w:jc w:val="center"/>
              <w:rPr>
                <w:rFonts w:cstheme="minorHAnsi"/>
                <w:szCs w:val="20"/>
              </w:rPr>
            </w:pPr>
          </w:p>
        </w:tc>
        <w:tc>
          <w:tcPr>
            <w:tcW w:w="990" w:type="dxa"/>
          </w:tcPr>
          <w:p w14:paraId="492852E9" w14:textId="77777777" w:rsidR="00E909E8" w:rsidRPr="00487927" w:rsidRDefault="00E909E8" w:rsidP="00E909E8">
            <w:pPr>
              <w:jc w:val="center"/>
              <w:rPr>
                <w:rFonts w:cstheme="minorHAnsi"/>
                <w:szCs w:val="20"/>
              </w:rPr>
            </w:pPr>
          </w:p>
        </w:tc>
        <w:tc>
          <w:tcPr>
            <w:tcW w:w="990" w:type="dxa"/>
          </w:tcPr>
          <w:p w14:paraId="2B0190CF" w14:textId="77777777" w:rsidR="00E909E8" w:rsidRPr="00487927" w:rsidRDefault="00E909E8" w:rsidP="00E909E8">
            <w:pPr>
              <w:jc w:val="center"/>
              <w:rPr>
                <w:rFonts w:cstheme="minorHAnsi"/>
                <w:szCs w:val="20"/>
              </w:rPr>
            </w:pPr>
          </w:p>
        </w:tc>
        <w:tc>
          <w:tcPr>
            <w:tcW w:w="990" w:type="dxa"/>
          </w:tcPr>
          <w:p w14:paraId="761D18B5" w14:textId="77777777" w:rsidR="00E909E8" w:rsidRPr="00487927" w:rsidRDefault="00E909E8" w:rsidP="00E909E8">
            <w:pPr>
              <w:jc w:val="center"/>
              <w:rPr>
                <w:rFonts w:cstheme="minorHAnsi"/>
                <w:szCs w:val="20"/>
              </w:rPr>
            </w:pPr>
          </w:p>
        </w:tc>
        <w:tc>
          <w:tcPr>
            <w:tcW w:w="1080" w:type="dxa"/>
          </w:tcPr>
          <w:p w14:paraId="5549CAD8" w14:textId="77777777" w:rsidR="00E909E8" w:rsidRPr="00283A38" w:rsidRDefault="00E909E8" w:rsidP="00E909E8">
            <w:pPr>
              <w:jc w:val="center"/>
              <w:rPr>
                <w:rFonts w:cstheme="minorHAnsi"/>
                <w:szCs w:val="20"/>
              </w:rPr>
            </w:pPr>
          </w:p>
        </w:tc>
        <w:tc>
          <w:tcPr>
            <w:tcW w:w="990" w:type="dxa"/>
          </w:tcPr>
          <w:p w14:paraId="0AF79A50" w14:textId="77777777" w:rsidR="00E909E8" w:rsidRPr="00283A38" w:rsidRDefault="00E909E8" w:rsidP="00E909E8">
            <w:pPr>
              <w:jc w:val="center"/>
              <w:rPr>
                <w:rFonts w:cstheme="minorHAnsi"/>
                <w:szCs w:val="20"/>
              </w:rPr>
            </w:pPr>
          </w:p>
        </w:tc>
        <w:tc>
          <w:tcPr>
            <w:tcW w:w="990" w:type="dxa"/>
          </w:tcPr>
          <w:p w14:paraId="57E79A5F" w14:textId="77777777" w:rsidR="00E909E8" w:rsidRPr="00283A38" w:rsidRDefault="00E909E8" w:rsidP="00E909E8">
            <w:pPr>
              <w:jc w:val="center"/>
              <w:rPr>
                <w:rFonts w:cstheme="minorHAnsi"/>
                <w:szCs w:val="20"/>
              </w:rPr>
            </w:pPr>
          </w:p>
        </w:tc>
        <w:tc>
          <w:tcPr>
            <w:tcW w:w="1103" w:type="dxa"/>
          </w:tcPr>
          <w:p w14:paraId="6B1A07E6" w14:textId="77777777" w:rsidR="00E909E8" w:rsidRPr="00D65767" w:rsidRDefault="00E909E8" w:rsidP="00E909E8">
            <w:pPr>
              <w:jc w:val="center"/>
              <w:rPr>
                <w:rFonts w:cstheme="minorHAnsi"/>
                <w:szCs w:val="20"/>
              </w:rPr>
            </w:pPr>
          </w:p>
        </w:tc>
        <w:tc>
          <w:tcPr>
            <w:tcW w:w="1103" w:type="dxa"/>
          </w:tcPr>
          <w:p w14:paraId="60ADF724" w14:textId="6ADBC1B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7438B2A" w14:textId="77777777" w:rsidTr="0061524D">
        <w:tc>
          <w:tcPr>
            <w:tcW w:w="1255" w:type="dxa"/>
          </w:tcPr>
          <w:p w14:paraId="38C973E6" w14:textId="1771E1C2" w:rsidR="00E909E8" w:rsidRDefault="00E909E8" w:rsidP="00E909E8">
            <w:pPr>
              <w:jc w:val="center"/>
              <w:rPr>
                <w:szCs w:val="20"/>
              </w:rPr>
            </w:pPr>
            <w:r w:rsidRPr="007709BB">
              <w:t>3204_02</w:t>
            </w:r>
          </w:p>
        </w:tc>
        <w:tc>
          <w:tcPr>
            <w:tcW w:w="990" w:type="dxa"/>
          </w:tcPr>
          <w:p w14:paraId="237020B6" w14:textId="77777777" w:rsidR="00E909E8" w:rsidRPr="00283A38" w:rsidRDefault="00E909E8" w:rsidP="00E909E8">
            <w:pPr>
              <w:jc w:val="center"/>
              <w:rPr>
                <w:rFonts w:cstheme="minorHAnsi"/>
                <w:szCs w:val="20"/>
              </w:rPr>
            </w:pPr>
          </w:p>
        </w:tc>
        <w:tc>
          <w:tcPr>
            <w:tcW w:w="990" w:type="dxa"/>
          </w:tcPr>
          <w:p w14:paraId="1FA3BE03" w14:textId="77777777" w:rsidR="00E909E8" w:rsidRPr="00487927" w:rsidRDefault="00E909E8" w:rsidP="00E909E8">
            <w:pPr>
              <w:jc w:val="center"/>
              <w:rPr>
                <w:rFonts w:cstheme="minorHAnsi"/>
                <w:szCs w:val="20"/>
              </w:rPr>
            </w:pPr>
          </w:p>
        </w:tc>
        <w:tc>
          <w:tcPr>
            <w:tcW w:w="990" w:type="dxa"/>
          </w:tcPr>
          <w:p w14:paraId="67BD2F09" w14:textId="77777777" w:rsidR="00E909E8" w:rsidRPr="00487927" w:rsidRDefault="00E909E8" w:rsidP="00E909E8">
            <w:pPr>
              <w:jc w:val="center"/>
              <w:rPr>
                <w:rFonts w:cstheme="minorHAnsi"/>
                <w:szCs w:val="20"/>
              </w:rPr>
            </w:pPr>
          </w:p>
        </w:tc>
        <w:tc>
          <w:tcPr>
            <w:tcW w:w="990" w:type="dxa"/>
          </w:tcPr>
          <w:p w14:paraId="5FC26414" w14:textId="77777777" w:rsidR="00E909E8" w:rsidRPr="00487927" w:rsidRDefault="00E909E8" w:rsidP="00E909E8">
            <w:pPr>
              <w:jc w:val="center"/>
              <w:rPr>
                <w:rFonts w:cstheme="minorHAnsi"/>
                <w:szCs w:val="20"/>
              </w:rPr>
            </w:pPr>
          </w:p>
        </w:tc>
        <w:tc>
          <w:tcPr>
            <w:tcW w:w="990" w:type="dxa"/>
          </w:tcPr>
          <w:p w14:paraId="3F863E1D" w14:textId="77777777" w:rsidR="00E909E8" w:rsidRPr="00487927" w:rsidRDefault="00E909E8" w:rsidP="00E909E8">
            <w:pPr>
              <w:jc w:val="center"/>
              <w:rPr>
                <w:rFonts w:cstheme="minorHAnsi"/>
                <w:szCs w:val="20"/>
              </w:rPr>
            </w:pPr>
          </w:p>
        </w:tc>
        <w:tc>
          <w:tcPr>
            <w:tcW w:w="990" w:type="dxa"/>
          </w:tcPr>
          <w:p w14:paraId="1C09B920" w14:textId="77777777" w:rsidR="00E909E8" w:rsidRPr="00487927" w:rsidRDefault="00E909E8" w:rsidP="00E909E8">
            <w:pPr>
              <w:jc w:val="center"/>
              <w:rPr>
                <w:rFonts w:cstheme="minorHAnsi"/>
                <w:szCs w:val="20"/>
              </w:rPr>
            </w:pPr>
          </w:p>
        </w:tc>
        <w:tc>
          <w:tcPr>
            <w:tcW w:w="1080" w:type="dxa"/>
          </w:tcPr>
          <w:p w14:paraId="3C0FCB41" w14:textId="77777777" w:rsidR="00E909E8" w:rsidRPr="00283A38" w:rsidRDefault="00E909E8" w:rsidP="00E909E8">
            <w:pPr>
              <w:jc w:val="center"/>
              <w:rPr>
                <w:rFonts w:cstheme="minorHAnsi"/>
                <w:szCs w:val="20"/>
              </w:rPr>
            </w:pPr>
          </w:p>
        </w:tc>
        <w:tc>
          <w:tcPr>
            <w:tcW w:w="990" w:type="dxa"/>
          </w:tcPr>
          <w:p w14:paraId="44F55328" w14:textId="77777777" w:rsidR="00E909E8" w:rsidRPr="00283A38" w:rsidRDefault="00E909E8" w:rsidP="00E909E8">
            <w:pPr>
              <w:jc w:val="center"/>
              <w:rPr>
                <w:rFonts w:cstheme="minorHAnsi"/>
                <w:szCs w:val="20"/>
              </w:rPr>
            </w:pPr>
          </w:p>
        </w:tc>
        <w:tc>
          <w:tcPr>
            <w:tcW w:w="990" w:type="dxa"/>
          </w:tcPr>
          <w:p w14:paraId="1283F782" w14:textId="77777777" w:rsidR="00E909E8" w:rsidRPr="00283A38" w:rsidRDefault="00E909E8" w:rsidP="00E909E8">
            <w:pPr>
              <w:jc w:val="center"/>
              <w:rPr>
                <w:rFonts w:cstheme="minorHAnsi"/>
                <w:szCs w:val="20"/>
              </w:rPr>
            </w:pPr>
          </w:p>
        </w:tc>
        <w:tc>
          <w:tcPr>
            <w:tcW w:w="1103" w:type="dxa"/>
          </w:tcPr>
          <w:p w14:paraId="6BBADEC3" w14:textId="77777777" w:rsidR="00E909E8" w:rsidRPr="00D65767" w:rsidRDefault="00E909E8" w:rsidP="00E909E8">
            <w:pPr>
              <w:jc w:val="center"/>
              <w:rPr>
                <w:rFonts w:cstheme="minorHAnsi"/>
                <w:szCs w:val="20"/>
              </w:rPr>
            </w:pPr>
          </w:p>
        </w:tc>
        <w:tc>
          <w:tcPr>
            <w:tcW w:w="1103" w:type="dxa"/>
          </w:tcPr>
          <w:p w14:paraId="7B00C2F1" w14:textId="0BA2B5B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45486A0" w14:textId="77777777" w:rsidTr="0061524D">
        <w:tc>
          <w:tcPr>
            <w:tcW w:w="1255" w:type="dxa"/>
          </w:tcPr>
          <w:p w14:paraId="75619F53" w14:textId="06EE96E3" w:rsidR="00E909E8" w:rsidRDefault="00E909E8" w:rsidP="00E909E8">
            <w:pPr>
              <w:jc w:val="center"/>
              <w:rPr>
                <w:szCs w:val="20"/>
              </w:rPr>
            </w:pPr>
            <w:r w:rsidRPr="007709BB">
              <w:t>3204_03</w:t>
            </w:r>
          </w:p>
        </w:tc>
        <w:tc>
          <w:tcPr>
            <w:tcW w:w="990" w:type="dxa"/>
          </w:tcPr>
          <w:p w14:paraId="3D2A3275" w14:textId="77777777" w:rsidR="00E909E8" w:rsidRPr="00283A38" w:rsidRDefault="00E909E8" w:rsidP="00E909E8">
            <w:pPr>
              <w:jc w:val="center"/>
              <w:rPr>
                <w:rFonts w:cstheme="minorHAnsi"/>
                <w:szCs w:val="20"/>
              </w:rPr>
            </w:pPr>
          </w:p>
        </w:tc>
        <w:tc>
          <w:tcPr>
            <w:tcW w:w="990" w:type="dxa"/>
          </w:tcPr>
          <w:p w14:paraId="16DE7D5C" w14:textId="77777777" w:rsidR="00E909E8" w:rsidRPr="00487927" w:rsidRDefault="00E909E8" w:rsidP="00E909E8">
            <w:pPr>
              <w:jc w:val="center"/>
              <w:rPr>
                <w:rFonts w:cstheme="minorHAnsi"/>
                <w:szCs w:val="20"/>
              </w:rPr>
            </w:pPr>
          </w:p>
        </w:tc>
        <w:tc>
          <w:tcPr>
            <w:tcW w:w="990" w:type="dxa"/>
          </w:tcPr>
          <w:p w14:paraId="707BF781" w14:textId="77777777" w:rsidR="00E909E8" w:rsidRPr="00487927" w:rsidRDefault="00E909E8" w:rsidP="00E909E8">
            <w:pPr>
              <w:jc w:val="center"/>
              <w:rPr>
                <w:rFonts w:cstheme="minorHAnsi"/>
                <w:szCs w:val="20"/>
              </w:rPr>
            </w:pPr>
          </w:p>
        </w:tc>
        <w:tc>
          <w:tcPr>
            <w:tcW w:w="990" w:type="dxa"/>
          </w:tcPr>
          <w:p w14:paraId="5ED2FBD5" w14:textId="77777777" w:rsidR="00E909E8" w:rsidRPr="00487927" w:rsidRDefault="00E909E8" w:rsidP="00E909E8">
            <w:pPr>
              <w:jc w:val="center"/>
              <w:rPr>
                <w:rFonts w:cstheme="minorHAnsi"/>
                <w:szCs w:val="20"/>
              </w:rPr>
            </w:pPr>
          </w:p>
        </w:tc>
        <w:tc>
          <w:tcPr>
            <w:tcW w:w="990" w:type="dxa"/>
          </w:tcPr>
          <w:p w14:paraId="5F1410D7" w14:textId="77777777" w:rsidR="00E909E8" w:rsidRPr="00487927" w:rsidRDefault="00E909E8" w:rsidP="00E909E8">
            <w:pPr>
              <w:jc w:val="center"/>
              <w:rPr>
                <w:rFonts w:cstheme="minorHAnsi"/>
                <w:szCs w:val="20"/>
              </w:rPr>
            </w:pPr>
          </w:p>
        </w:tc>
        <w:tc>
          <w:tcPr>
            <w:tcW w:w="990" w:type="dxa"/>
          </w:tcPr>
          <w:p w14:paraId="1FD6E89E" w14:textId="77777777" w:rsidR="00E909E8" w:rsidRPr="00487927" w:rsidRDefault="00E909E8" w:rsidP="00E909E8">
            <w:pPr>
              <w:jc w:val="center"/>
              <w:rPr>
                <w:rFonts w:cstheme="minorHAnsi"/>
                <w:szCs w:val="20"/>
              </w:rPr>
            </w:pPr>
          </w:p>
        </w:tc>
        <w:tc>
          <w:tcPr>
            <w:tcW w:w="1080" w:type="dxa"/>
          </w:tcPr>
          <w:p w14:paraId="12A6A714" w14:textId="77777777" w:rsidR="00E909E8" w:rsidRPr="00283A38" w:rsidRDefault="00E909E8" w:rsidP="00E909E8">
            <w:pPr>
              <w:jc w:val="center"/>
              <w:rPr>
                <w:rFonts w:cstheme="minorHAnsi"/>
                <w:szCs w:val="20"/>
              </w:rPr>
            </w:pPr>
          </w:p>
        </w:tc>
        <w:tc>
          <w:tcPr>
            <w:tcW w:w="990" w:type="dxa"/>
          </w:tcPr>
          <w:p w14:paraId="1E646E27" w14:textId="77777777" w:rsidR="00E909E8" w:rsidRPr="00283A38" w:rsidRDefault="00E909E8" w:rsidP="00E909E8">
            <w:pPr>
              <w:jc w:val="center"/>
              <w:rPr>
                <w:rFonts w:cstheme="minorHAnsi"/>
                <w:szCs w:val="20"/>
              </w:rPr>
            </w:pPr>
          </w:p>
        </w:tc>
        <w:tc>
          <w:tcPr>
            <w:tcW w:w="990" w:type="dxa"/>
          </w:tcPr>
          <w:p w14:paraId="0DE29760" w14:textId="77777777" w:rsidR="00E909E8" w:rsidRPr="00283A38" w:rsidRDefault="00E909E8" w:rsidP="00E909E8">
            <w:pPr>
              <w:jc w:val="center"/>
              <w:rPr>
                <w:rFonts w:cstheme="minorHAnsi"/>
                <w:szCs w:val="20"/>
              </w:rPr>
            </w:pPr>
          </w:p>
        </w:tc>
        <w:tc>
          <w:tcPr>
            <w:tcW w:w="1103" w:type="dxa"/>
          </w:tcPr>
          <w:p w14:paraId="48D6031C" w14:textId="77777777" w:rsidR="00E909E8" w:rsidRPr="00D65767" w:rsidRDefault="00E909E8" w:rsidP="00E909E8">
            <w:pPr>
              <w:jc w:val="center"/>
              <w:rPr>
                <w:rFonts w:cstheme="minorHAnsi"/>
                <w:szCs w:val="20"/>
              </w:rPr>
            </w:pPr>
          </w:p>
        </w:tc>
        <w:tc>
          <w:tcPr>
            <w:tcW w:w="1103" w:type="dxa"/>
          </w:tcPr>
          <w:p w14:paraId="55421CB7" w14:textId="7C21DE41"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F116E07" w14:textId="77777777" w:rsidTr="0061524D">
        <w:tc>
          <w:tcPr>
            <w:tcW w:w="1255" w:type="dxa"/>
          </w:tcPr>
          <w:p w14:paraId="5F1CB660" w14:textId="0A1F39EA" w:rsidR="00E909E8" w:rsidRDefault="00E909E8" w:rsidP="00E909E8">
            <w:pPr>
              <w:jc w:val="center"/>
              <w:rPr>
                <w:szCs w:val="20"/>
              </w:rPr>
            </w:pPr>
            <w:r w:rsidRPr="007709BB">
              <w:t>3204_04</w:t>
            </w:r>
          </w:p>
        </w:tc>
        <w:tc>
          <w:tcPr>
            <w:tcW w:w="990" w:type="dxa"/>
          </w:tcPr>
          <w:p w14:paraId="6B8D63A1" w14:textId="77777777" w:rsidR="00E909E8" w:rsidRPr="00283A38" w:rsidRDefault="00E909E8" w:rsidP="00E909E8">
            <w:pPr>
              <w:jc w:val="center"/>
              <w:rPr>
                <w:rFonts w:cstheme="minorHAnsi"/>
                <w:szCs w:val="20"/>
              </w:rPr>
            </w:pPr>
          </w:p>
        </w:tc>
        <w:tc>
          <w:tcPr>
            <w:tcW w:w="990" w:type="dxa"/>
          </w:tcPr>
          <w:p w14:paraId="2A3400C4" w14:textId="77777777" w:rsidR="00E909E8" w:rsidRPr="00487927" w:rsidRDefault="00E909E8" w:rsidP="00E909E8">
            <w:pPr>
              <w:jc w:val="center"/>
              <w:rPr>
                <w:rFonts w:cstheme="minorHAnsi"/>
                <w:szCs w:val="20"/>
              </w:rPr>
            </w:pPr>
          </w:p>
        </w:tc>
        <w:tc>
          <w:tcPr>
            <w:tcW w:w="990" w:type="dxa"/>
          </w:tcPr>
          <w:p w14:paraId="280E1AA0" w14:textId="77777777" w:rsidR="00E909E8" w:rsidRPr="00487927" w:rsidRDefault="00E909E8" w:rsidP="00E909E8">
            <w:pPr>
              <w:jc w:val="center"/>
              <w:rPr>
                <w:rFonts w:cstheme="minorHAnsi"/>
                <w:szCs w:val="20"/>
              </w:rPr>
            </w:pPr>
          </w:p>
        </w:tc>
        <w:tc>
          <w:tcPr>
            <w:tcW w:w="990" w:type="dxa"/>
          </w:tcPr>
          <w:p w14:paraId="4020212D" w14:textId="77777777" w:rsidR="00E909E8" w:rsidRPr="00487927" w:rsidRDefault="00E909E8" w:rsidP="00E909E8">
            <w:pPr>
              <w:jc w:val="center"/>
              <w:rPr>
                <w:rFonts w:cstheme="minorHAnsi"/>
                <w:szCs w:val="20"/>
              </w:rPr>
            </w:pPr>
          </w:p>
        </w:tc>
        <w:tc>
          <w:tcPr>
            <w:tcW w:w="990" w:type="dxa"/>
          </w:tcPr>
          <w:p w14:paraId="2BA585E7" w14:textId="77777777" w:rsidR="00E909E8" w:rsidRPr="00487927" w:rsidRDefault="00E909E8" w:rsidP="00E909E8">
            <w:pPr>
              <w:jc w:val="center"/>
              <w:rPr>
                <w:rFonts w:cstheme="minorHAnsi"/>
                <w:szCs w:val="20"/>
              </w:rPr>
            </w:pPr>
          </w:p>
        </w:tc>
        <w:tc>
          <w:tcPr>
            <w:tcW w:w="990" w:type="dxa"/>
          </w:tcPr>
          <w:p w14:paraId="080EBE7F" w14:textId="77777777" w:rsidR="00E909E8" w:rsidRPr="00487927" w:rsidRDefault="00E909E8" w:rsidP="00E909E8">
            <w:pPr>
              <w:jc w:val="center"/>
              <w:rPr>
                <w:rFonts w:cstheme="minorHAnsi"/>
                <w:szCs w:val="20"/>
              </w:rPr>
            </w:pPr>
          </w:p>
        </w:tc>
        <w:tc>
          <w:tcPr>
            <w:tcW w:w="1080" w:type="dxa"/>
          </w:tcPr>
          <w:p w14:paraId="38AEBDDE" w14:textId="77777777" w:rsidR="00E909E8" w:rsidRPr="00283A38" w:rsidRDefault="00E909E8" w:rsidP="00E909E8">
            <w:pPr>
              <w:jc w:val="center"/>
              <w:rPr>
                <w:rFonts w:cstheme="minorHAnsi"/>
                <w:szCs w:val="20"/>
              </w:rPr>
            </w:pPr>
          </w:p>
        </w:tc>
        <w:tc>
          <w:tcPr>
            <w:tcW w:w="990" w:type="dxa"/>
          </w:tcPr>
          <w:p w14:paraId="22B6BC2D" w14:textId="77777777" w:rsidR="00E909E8" w:rsidRPr="00283A38" w:rsidRDefault="00E909E8" w:rsidP="00E909E8">
            <w:pPr>
              <w:jc w:val="center"/>
              <w:rPr>
                <w:rFonts w:cstheme="minorHAnsi"/>
                <w:szCs w:val="20"/>
              </w:rPr>
            </w:pPr>
          </w:p>
        </w:tc>
        <w:tc>
          <w:tcPr>
            <w:tcW w:w="990" w:type="dxa"/>
          </w:tcPr>
          <w:p w14:paraId="575DCB9C" w14:textId="77777777" w:rsidR="00E909E8" w:rsidRPr="00283A38" w:rsidRDefault="00E909E8" w:rsidP="00E909E8">
            <w:pPr>
              <w:jc w:val="center"/>
              <w:rPr>
                <w:rFonts w:cstheme="minorHAnsi"/>
                <w:szCs w:val="20"/>
              </w:rPr>
            </w:pPr>
          </w:p>
        </w:tc>
        <w:tc>
          <w:tcPr>
            <w:tcW w:w="1103" w:type="dxa"/>
          </w:tcPr>
          <w:p w14:paraId="44590187" w14:textId="77777777" w:rsidR="00E909E8" w:rsidRPr="00D65767" w:rsidRDefault="00E909E8" w:rsidP="00E909E8">
            <w:pPr>
              <w:jc w:val="center"/>
              <w:rPr>
                <w:rFonts w:cstheme="minorHAnsi"/>
                <w:szCs w:val="20"/>
              </w:rPr>
            </w:pPr>
          </w:p>
        </w:tc>
        <w:tc>
          <w:tcPr>
            <w:tcW w:w="1103" w:type="dxa"/>
          </w:tcPr>
          <w:p w14:paraId="259C7A6D" w14:textId="3A586D5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E9C15CD" w14:textId="77777777" w:rsidTr="0061524D">
        <w:tc>
          <w:tcPr>
            <w:tcW w:w="1255" w:type="dxa"/>
          </w:tcPr>
          <w:p w14:paraId="7613A0F0" w14:textId="6AFD895E" w:rsidR="00E909E8" w:rsidRDefault="00E909E8" w:rsidP="00E909E8">
            <w:pPr>
              <w:jc w:val="center"/>
              <w:rPr>
                <w:szCs w:val="20"/>
              </w:rPr>
            </w:pPr>
            <w:r w:rsidRPr="007709BB">
              <w:t>3204_05</w:t>
            </w:r>
          </w:p>
        </w:tc>
        <w:tc>
          <w:tcPr>
            <w:tcW w:w="990" w:type="dxa"/>
          </w:tcPr>
          <w:p w14:paraId="6A12034F" w14:textId="77777777" w:rsidR="00E909E8" w:rsidRPr="00283A38" w:rsidRDefault="00E909E8" w:rsidP="00E909E8">
            <w:pPr>
              <w:jc w:val="center"/>
              <w:rPr>
                <w:rFonts w:cstheme="minorHAnsi"/>
                <w:szCs w:val="20"/>
              </w:rPr>
            </w:pPr>
          </w:p>
        </w:tc>
        <w:tc>
          <w:tcPr>
            <w:tcW w:w="990" w:type="dxa"/>
          </w:tcPr>
          <w:p w14:paraId="5015CBBC" w14:textId="77777777" w:rsidR="00E909E8" w:rsidRPr="00487927" w:rsidRDefault="00E909E8" w:rsidP="00E909E8">
            <w:pPr>
              <w:jc w:val="center"/>
              <w:rPr>
                <w:rFonts w:cstheme="minorHAnsi"/>
                <w:szCs w:val="20"/>
              </w:rPr>
            </w:pPr>
          </w:p>
        </w:tc>
        <w:tc>
          <w:tcPr>
            <w:tcW w:w="990" w:type="dxa"/>
          </w:tcPr>
          <w:p w14:paraId="6F35C38F" w14:textId="77777777" w:rsidR="00E909E8" w:rsidRPr="00487927" w:rsidRDefault="00E909E8" w:rsidP="00E909E8">
            <w:pPr>
              <w:jc w:val="center"/>
              <w:rPr>
                <w:rFonts w:cstheme="minorHAnsi"/>
                <w:szCs w:val="20"/>
              </w:rPr>
            </w:pPr>
          </w:p>
        </w:tc>
        <w:tc>
          <w:tcPr>
            <w:tcW w:w="990" w:type="dxa"/>
          </w:tcPr>
          <w:p w14:paraId="7C9C4419" w14:textId="77777777" w:rsidR="00E909E8" w:rsidRPr="00487927" w:rsidRDefault="00E909E8" w:rsidP="00E909E8">
            <w:pPr>
              <w:jc w:val="center"/>
              <w:rPr>
                <w:rFonts w:cstheme="minorHAnsi"/>
                <w:szCs w:val="20"/>
              </w:rPr>
            </w:pPr>
          </w:p>
        </w:tc>
        <w:tc>
          <w:tcPr>
            <w:tcW w:w="990" w:type="dxa"/>
          </w:tcPr>
          <w:p w14:paraId="11ED7CBA" w14:textId="77777777" w:rsidR="00E909E8" w:rsidRPr="00487927" w:rsidRDefault="00E909E8" w:rsidP="00E909E8">
            <w:pPr>
              <w:jc w:val="center"/>
              <w:rPr>
                <w:rFonts w:cstheme="minorHAnsi"/>
                <w:szCs w:val="20"/>
              </w:rPr>
            </w:pPr>
          </w:p>
        </w:tc>
        <w:tc>
          <w:tcPr>
            <w:tcW w:w="990" w:type="dxa"/>
          </w:tcPr>
          <w:p w14:paraId="5ED6B8F8" w14:textId="77777777" w:rsidR="00E909E8" w:rsidRPr="00487927" w:rsidRDefault="00E909E8" w:rsidP="00E909E8">
            <w:pPr>
              <w:jc w:val="center"/>
              <w:rPr>
                <w:rFonts w:cstheme="minorHAnsi"/>
                <w:szCs w:val="20"/>
              </w:rPr>
            </w:pPr>
          </w:p>
        </w:tc>
        <w:tc>
          <w:tcPr>
            <w:tcW w:w="1080" w:type="dxa"/>
          </w:tcPr>
          <w:p w14:paraId="6E82F448" w14:textId="77777777" w:rsidR="00E909E8" w:rsidRPr="00283A38" w:rsidRDefault="00E909E8" w:rsidP="00E909E8">
            <w:pPr>
              <w:jc w:val="center"/>
              <w:rPr>
                <w:rFonts w:cstheme="minorHAnsi"/>
                <w:szCs w:val="20"/>
              </w:rPr>
            </w:pPr>
          </w:p>
        </w:tc>
        <w:tc>
          <w:tcPr>
            <w:tcW w:w="990" w:type="dxa"/>
          </w:tcPr>
          <w:p w14:paraId="30E26777" w14:textId="77777777" w:rsidR="00E909E8" w:rsidRPr="00283A38" w:rsidRDefault="00E909E8" w:rsidP="00E909E8">
            <w:pPr>
              <w:jc w:val="center"/>
              <w:rPr>
                <w:rFonts w:cstheme="minorHAnsi"/>
                <w:szCs w:val="20"/>
              </w:rPr>
            </w:pPr>
          </w:p>
        </w:tc>
        <w:tc>
          <w:tcPr>
            <w:tcW w:w="990" w:type="dxa"/>
          </w:tcPr>
          <w:p w14:paraId="78A81D10" w14:textId="77777777" w:rsidR="00E909E8" w:rsidRPr="00283A38" w:rsidRDefault="00E909E8" w:rsidP="00E909E8">
            <w:pPr>
              <w:jc w:val="center"/>
              <w:rPr>
                <w:rFonts w:cstheme="minorHAnsi"/>
                <w:szCs w:val="20"/>
              </w:rPr>
            </w:pPr>
          </w:p>
        </w:tc>
        <w:tc>
          <w:tcPr>
            <w:tcW w:w="1103" w:type="dxa"/>
          </w:tcPr>
          <w:p w14:paraId="646FF109" w14:textId="77777777" w:rsidR="00E909E8" w:rsidRPr="00D65767" w:rsidRDefault="00E909E8" w:rsidP="00E909E8">
            <w:pPr>
              <w:jc w:val="center"/>
              <w:rPr>
                <w:rFonts w:cstheme="minorHAnsi"/>
                <w:szCs w:val="20"/>
              </w:rPr>
            </w:pPr>
          </w:p>
        </w:tc>
        <w:tc>
          <w:tcPr>
            <w:tcW w:w="1103" w:type="dxa"/>
          </w:tcPr>
          <w:p w14:paraId="357EDAC9" w14:textId="6D672A5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6050998" w14:textId="77777777" w:rsidTr="0061524D">
        <w:tc>
          <w:tcPr>
            <w:tcW w:w="1255" w:type="dxa"/>
          </w:tcPr>
          <w:p w14:paraId="4FD9305C" w14:textId="1B8BC04E" w:rsidR="00E909E8" w:rsidRDefault="00E909E8" w:rsidP="00E909E8">
            <w:pPr>
              <w:jc w:val="center"/>
              <w:rPr>
                <w:szCs w:val="20"/>
              </w:rPr>
            </w:pPr>
            <w:r w:rsidRPr="007709BB">
              <w:t>3204_06</w:t>
            </w:r>
          </w:p>
        </w:tc>
        <w:tc>
          <w:tcPr>
            <w:tcW w:w="990" w:type="dxa"/>
          </w:tcPr>
          <w:p w14:paraId="5A211FB3" w14:textId="77777777" w:rsidR="00E909E8" w:rsidRPr="00283A38" w:rsidRDefault="00E909E8" w:rsidP="00E909E8">
            <w:pPr>
              <w:jc w:val="center"/>
              <w:rPr>
                <w:rFonts w:cstheme="minorHAnsi"/>
                <w:szCs w:val="20"/>
              </w:rPr>
            </w:pPr>
          </w:p>
        </w:tc>
        <w:tc>
          <w:tcPr>
            <w:tcW w:w="990" w:type="dxa"/>
          </w:tcPr>
          <w:p w14:paraId="43C9ED8B" w14:textId="77777777" w:rsidR="00E909E8" w:rsidRPr="00487927" w:rsidRDefault="00E909E8" w:rsidP="00E909E8">
            <w:pPr>
              <w:jc w:val="center"/>
              <w:rPr>
                <w:rFonts w:cstheme="minorHAnsi"/>
                <w:szCs w:val="20"/>
              </w:rPr>
            </w:pPr>
          </w:p>
        </w:tc>
        <w:tc>
          <w:tcPr>
            <w:tcW w:w="990" w:type="dxa"/>
          </w:tcPr>
          <w:p w14:paraId="34AACD55" w14:textId="77777777" w:rsidR="00E909E8" w:rsidRPr="00487927" w:rsidRDefault="00E909E8" w:rsidP="00E909E8">
            <w:pPr>
              <w:jc w:val="center"/>
              <w:rPr>
                <w:rFonts w:cstheme="minorHAnsi"/>
                <w:szCs w:val="20"/>
              </w:rPr>
            </w:pPr>
          </w:p>
        </w:tc>
        <w:tc>
          <w:tcPr>
            <w:tcW w:w="990" w:type="dxa"/>
          </w:tcPr>
          <w:p w14:paraId="1793F592" w14:textId="77777777" w:rsidR="00E909E8" w:rsidRPr="00487927" w:rsidRDefault="00E909E8" w:rsidP="00E909E8">
            <w:pPr>
              <w:jc w:val="center"/>
              <w:rPr>
                <w:rFonts w:cstheme="minorHAnsi"/>
                <w:szCs w:val="20"/>
              </w:rPr>
            </w:pPr>
          </w:p>
        </w:tc>
        <w:tc>
          <w:tcPr>
            <w:tcW w:w="990" w:type="dxa"/>
          </w:tcPr>
          <w:p w14:paraId="2240A4A7" w14:textId="77777777" w:rsidR="00E909E8" w:rsidRPr="00487927" w:rsidRDefault="00E909E8" w:rsidP="00E909E8">
            <w:pPr>
              <w:jc w:val="center"/>
              <w:rPr>
                <w:rFonts w:cstheme="minorHAnsi"/>
                <w:szCs w:val="20"/>
              </w:rPr>
            </w:pPr>
          </w:p>
        </w:tc>
        <w:tc>
          <w:tcPr>
            <w:tcW w:w="990" w:type="dxa"/>
          </w:tcPr>
          <w:p w14:paraId="24F96081" w14:textId="77777777" w:rsidR="00E909E8" w:rsidRPr="00487927" w:rsidRDefault="00E909E8" w:rsidP="00E909E8">
            <w:pPr>
              <w:jc w:val="center"/>
              <w:rPr>
                <w:rFonts w:cstheme="minorHAnsi"/>
                <w:szCs w:val="20"/>
              </w:rPr>
            </w:pPr>
          </w:p>
        </w:tc>
        <w:tc>
          <w:tcPr>
            <w:tcW w:w="1080" w:type="dxa"/>
          </w:tcPr>
          <w:p w14:paraId="0DF7F36F" w14:textId="77777777" w:rsidR="00E909E8" w:rsidRPr="00283A38" w:rsidRDefault="00E909E8" w:rsidP="00E909E8">
            <w:pPr>
              <w:jc w:val="center"/>
              <w:rPr>
                <w:rFonts w:cstheme="minorHAnsi"/>
                <w:szCs w:val="20"/>
              </w:rPr>
            </w:pPr>
          </w:p>
        </w:tc>
        <w:tc>
          <w:tcPr>
            <w:tcW w:w="990" w:type="dxa"/>
          </w:tcPr>
          <w:p w14:paraId="7C429022" w14:textId="77777777" w:rsidR="00E909E8" w:rsidRPr="00283A38" w:rsidRDefault="00E909E8" w:rsidP="00E909E8">
            <w:pPr>
              <w:jc w:val="center"/>
              <w:rPr>
                <w:rFonts w:cstheme="minorHAnsi"/>
                <w:szCs w:val="20"/>
              </w:rPr>
            </w:pPr>
          </w:p>
        </w:tc>
        <w:tc>
          <w:tcPr>
            <w:tcW w:w="990" w:type="dxa"/>
          </w:tcPr>
          <w:p w14:paraId="20A06C01" w14:textId="77777777" w:rsidR="00E909E8" w:rsidRPr="00283A38" w:rsidRDefault="00E909E8" w:rsidP="00E909E8">
            <w:pPr>
              <w:jc w:val="center"/>
              <w:rPr>
                <w:rFonts w:cstheme="minorHAnsi"/>
                <w:szCs w:val="20"/>
              </w:rPr>
            </w:pPr>
          </w:p>
        </w:tc>
        <w:tc>
          <w:tcPr>
            <w:tcW w:w="1103" w:type="dxa"/>
          </w:tcPr>
          <w:p w14:paraId="455C1B62" w14:textId="77777777" w:rsidR="00E909E8" w:rsidRPr="00D65767" w:rsidRDefault="00E909E8" w:rsidP="00E909E8">
            <w:pPr>
              <w:jc w:val="center"/>
              <w:rPr>
                <w:rFonts w:cstheme="minorHAnsi"/>
                <w:szCs w:val="20"/>
              </w:rPr>
            </w:pPr>
          </w:p>
        </w:tc>
        <w:tc>
          <w:tcPr>
            <w:tcW w:w="1103" w:type="dxa"/>
          </w:tcPr>
          <w:p w14:paraId="79936134" w14:textId="29CF80D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04FFAE1" w14:textId="77777777" w:rsidTr="0061524D">
        <w:tc>
          <w:tcPr>
            <w:tcW w:w="1255" w:type="dxa"/>
          </w:tcPr>
          <w:p w14:paraId="76C38080" w14:textId="5B5D2C34" w:rsidR="00E909E8" w:rsidRDefault="00E909E8" w:rsidP="00E909E8">
            <w:pPr>
              <w:jc w:val="center"/>
              <w:rPr>
                <w:szCs w:val="20"/>
              </w:rPr>
            </w:pPr>
            <w:r w:rsidRPr="007709BB">
              <w:t>3204_07</w:t>
            </w:r>
          </w:p>
        </w:tc>
        <w:tc>
          <w:tcPr>
            <w:tcW w:w="990" w:type="dxa"/>
          </w:tcPr>
          <w:p w14:paraId="4525A303" w14:textId="77777777" w:rsidR="00E909E8" w:rsidRPr="00283A38" w:rsidRDefault="00E909E8" w:rsidP="00E909E8">
            <w:pPr>
              <w:jc w:val="center"/>
              <w:rPr>
                <w:rFonts w:cstheme="minorHAnsi"/>
                <w:szCs w:val="20"/>
              </w:rPr>
            </w:pPr>
          </w:p>
        </w:tc>
        <w:tc>
          <w:tcPr>
            <w:tcW w:w="990" w:type="dxa"/>
          </w:tcPr>
          <w:p w14:paraId="4FEB9550" w14:textId="77777777" w:rsidR="00E909E8" w:rsidRPr="00487927" w:rsidRDefault="00E909E8" w:rsidP="00E909E8">
            <w:pPr>
              <w:jc w:val="center"/>
              <w:rPr>
                <w:rFonts w:cstheme="minorHAnsi"/>
                <w:szCs w:val="20"/>
              </w:rPr>
            </w:pPr>
          </w:p>
        </w:tc>
        <w:tc>
          <w:tcPr>
            <w:tcW w:w="990" w:type="dxa"/>
          </w:tcPr>
          <w:p w14:paraId="1BCBF522" w14:textId="77777777" w:rsidR="00E909E8" w:rsidRPr="00487927" w:rsidRDefault="00E909E8" w:rsidP="00E909E8">
            <w:pPr>
              <w:jc w:val="center"/>
              <w:rPr>
                <w:rFonts w:cstheme="minorHAnsi"/>
                <w:szCs w:val="20"/>
              </w:rPr>
            </w:pPr>
          </w:p>
        </w:tc>
        <w:tc>
          <w:tcPr>
            <w:tcW w:w="990" w:type="dxa"/>
          </w:tcPr>
          <w:p w14:paraId="7A87CF5F" w14:textId="77777777" w:rsidR="00E909E8" w:rsidRPr="00487927" w:rsidRDefault="00E909E8" w:rsidP="00E909E8">
            <w:pPr>
              <w:jc w:val="center"/>
              <w:rPr>
                <w:rFonts w:cstheme="minorHAnsi"/>
                <w:szCs w:val="20"/>
              </w:rPr>
            </w:pPr>
          </w:p>
        </w:tc>
        <w:tc>
          <w:tcPr>
            <w:tcW w:w="990" w:type="dxa"/>
          </w:tcPr>
          <w:p w14:paraId="472B6E4A" w14:textId="77777777" w:rsidR="00E909E8" w:rsidRPr="00487927" w:rsidRDefault="00E909E8" w:rsidP="00E909E8">
            <w:pPr>
              <w:jc w:val="center"/>
              <w:rPr>
                <w:rFonts w:cstheme="minorHAnsi"/>
                <w:szCs w:val="20"/>
              </w:rPr>
            </w:pPr>
          </w:p>
        </w:tc>
        <w:tc>
          <w:tcPr>
            <w:tcW w:w="990" w:type="dxa"/>
          </w:tcPr>
          <w:p w14:paraId="6832F39B" w14:textId="77777777" w:rsidR="00E909E8" w:rsidRPr="00487927" w:rsidRDefault="00E909E8" w:rsidP="00E909E8">
            <w:pPr>
              <w:jc w:val="center"/>
              <w:rPr>
                <w:rFonts w:cstheme="minorHAnsi"/>
                <w:szCs w:val="20"/>
              </w:rPr>
            </w:pPr>
          </w:p>
        </w:tc>
        <w:tc>
          <w:tcPr>
            <w:tcW w:w="1080" w:type="dxa"/>
          </w:tcPr>
          <w:p w14:paraId="05B882A4" w14:textId="77777777" w:rsidR="00E909E8" w:rsidRPr="00283A38" w:rsidRDefault="00E909E8" w:rsidP="00E909E8">
            <w:pPr>
              <w:jc w:val="center"/>
              <w:rPr>
                <w:rFonts w:cstheme="minorHAnsi"/>
                <w:szCs w:val="20"/>
              </w:rPr>
            </w:pPr>
          </w:p>
        </w:tc>
        <w:tc>
          <w:tcPr>
            <w:tcW w:w="990" w:type="dxa"/>
          </w:tcPr>
          <w:p w14:paraId="12786E53" w14:textId="77777777" w:rsidR="00E909E8" w:rsidRPr="00283A38" w:rsidRDefault="00E909E8" w:rsidP="00E909E8">
            <w:pPr>
              <w:jc w:val="center"/>
              <w:rPr>
                <w:rFonts w:cstheme="minorHAnsi"/>
                <w:szCs w:val="20"/>
              </w:rPr>
            </w:pPr>
          </w:p>
        </w:tc>
        <w:tc>
          <w:tcPr>
            <w:tcW w:w="990" w:type="dxa"/>
          </w:tcPr>
          <w:p w14:paraId="312D2817" w14:textId="77777777" w:rsidR="00E909E8" w:rsidRPr="00283A38" w:rsidRDefault="00E909E8" w:rsidP="00E909E8">
            <w:pPr>
              <w:jc w:val="center"/>
              <w:rPr>
                <w:rFonts w:cstheme="minorHAnsi"/>
                <w:szCs w:val="20"/>
              </w:rPr>
            </w:pPr>
          </w:p>
        </w:tc>
        <w:tc>
          <w:tcPr>
            <w:tcW w:w="1103" w:type="dxa"/>
          </w:tcPr>
          <w:p w14:paraId="2C67CE34" w14:textId="77777777" w:rsidR="00E909E8" w:rsidRPr="00D65767" w:rsidRDefault="00E909E8" w:rsidP="00E909E8">
            <w:pPr>
              <w:jc w:val="center"/>
              <w:rPr>
                <w:rFonts w:cstheme="minorHAnsi"/>
                <w:szCs w:val="20"/>
              </w:rPr>
            </w:pPr>
          </w:p>
        </w:tc>
        <w:tc>
          <w:tcPr>
            <w:tcW w:w="1103" w:type="dxa"/>
          </w:tcPr>
          <w:p w14:paraId="255E5E2F" w14:textId="188E14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FD83B58" w14:textId="77777777" w:rsidTr="0061524D">
        <w:tc>
          <w:tcPr>
            <w:tcW w:w="1255" w:type="dxa"/>
          </w:tcPr>
          <w:p w14:paraId="461122C9" w14:textId="2075A5C1" w:rsidR="00E909E8" w:rsidRDefault="00E909E8" w:rsidP="00E909E8">
            <w:pPr>
              <w:jc w:val="center"/>
              <w:rPr>
                <w:szCs w:val="20"/>
              </w:rPr>
            </w:pPr>
            <w:r w:rsidRPr="007709BB">
              <w:t>3204_08</w:t>
            </w:r>
          </w:p>
        </w:tc>
        <w:tc>
          <w:tcPr>
            <w:tcW w:w="990" w:type="dxa"/>
          </w:tcPr>
          <w:p w14:paraId="1A7057A8" w14:textId="77777777" w:rsidR="00E909E8" w:rsidRPr="00283A38" w:rsidRDefault="00E909E8" w:rsidP="00E909E8">
            <w:pPr>
              <w:jc w:val="center"/>
              <w:rPr>
                <w:rFonts w:cstheme="minorHAnsi"/>
                <w:szCs w:val="20"/>
              </w:rPr>
            </w:pPr>
          </w:p>
        </w:tc>
        <w:tc>
          <w:tcPr>
            <w:tcW w:w="990" w:type="dxa"/>
          </w:tcPr>
          <w:p w14:paraId="62DF8B51" w14:textId="77777777" w:rsidR="00E909E8" w:rsidRPr="00487927" w:rsidRDefault="00E909E8" w:rsidP="00E909E8">
            <w:pPr>
              <w:jc w:val="center"/>
              <w:rPr>
                <w:rFonts w:cstheme="minorHAnsi"/>
                <w:szCs w:val="20"/>
              </w:rPr>
            </w:pPr>
          </w:p>
        </w:tc>
        <w:tc>
          <w:tcPr>
            <w:tcW w:w="990" w:type="dxa"/>
          </w:tcPr>
          <w:p w14:paraId="34F0809D" w14:textId="77777777" w:rsidR="00E909E8" w:rsidRPr="00487927" w:rsidRDefault="00E909E8" w:rsidP="00E909E8">
            <w:pPr>
              <w:jc w:val="center"/>
              <w:rPr>
                <w:rFonts w:cstheme="minorHAnsi"/>
                <w:szCs w:val="20"/>
              </w:rPr>
            </w:pPr>
          </w:p>
        </w:tc>
        <w:tc>
          <w:tcPr>
            <w:tcW w:w="990" w:type="dxa"/>
          </w:tcPr>
          <w:p w14:paraId="0982C6E1" w14:textId="77777777" w:rsidR="00E909E8" w:rsidRPr="00487927" w:rsidRDefault="00E909E8" w:rsidP="00E909E8">
            <w:pPr>
              <w:jc w:val="center"/>
              <w:rPr>
                <w:rFonts w:cstheme="minorHAnsi"/>
                <w:szCs w:val="20"/>
              </w:rPr>
            </w:pPr>
          </w:p>
        </w:tc>
        <w:tc>
          <w:tcPr>
            <w:tcW w:w="990" w:type="dxa"/>
          </w:tcPr>
          <w:p w14:paraId="79144FEB" w14:textId="77777777" w:rsidR="00E909E8" w:rsidRPr="00487927" w:rsidRDefault="00E909E8" w:rsidP="00E909E8">
            <w:pPr>
              <w:jc w:val="center"/>
              <w:rPr>
                <w:rFonts w:cstheme="minorHAnsi"/>
                <w:szCs w:val="20"/>
              </w:rPr>
            </w:pPr>
          </w:p>
        </w:tc>
        <w:tc>
          <w:tcPr>
            <w:tcW w:w="990" w:type="dxa"/>
          </w:tcPr>
          <w:p w14:paraId="1B4AF4B1" w14:textId="77777777" w:rsidR="00E909E8" w:rsidRPr="00487927" w:rsidRDefault="00E909E8" w:rsidP="00E909E8">
            <w:pPr>
              <w:jc w:val="center"/>
              <w:rPr>
                <w:rFonts w:cstheme="minorHAnsi"/>
                <w:szCs w:val="20"/>
              </w:rPr>
            </w:pPr>
          </w:p>
        </w:tc>
        <w:tc>
          <w:tcPr>
            <w:tcW w:w="1080" w:type="dxa"/>
          </w:tcPr>
          <w:p w14:paraId="2599E9C4" w14:textId="77777777" w:rsidR="00E909E8" w:rsidRPr="00283A38" w:rsidRDefault="00E909E8" w:rsidP="00E909E8">
            <w:pPr>
              <w:jc w:val="center"/>
              <w:rPr>
                <w:rFonts w:cstheme="minorHAnsi"/>
                <w:szCs w:val="20"/>
              </w:rPr>
            </w:pPr>
          </w:p>
        </w:tc>
        <w:tc>
          <w:tcPr>
            <w:tcW w:w="990" w:type="dxa"/>
          </w:tcPr>
          <w:p w14:paraId="1CA9D846" w14:textId="77777777" w:rsidR="00E909E8" w:rsidRPr="00283A38" w:rsidRDefault="00E909E8" w:rsidP="00E909E8">
            <w:pPr>
              <w:jc w:val="center"/>
              <w:rPr>
                <w:rFonts w:cstheme="minorHAnsi"/>
                <w:szCs w:val="20"/>
              </w:rPr>
            </w:pPr>
          </w:p>
        </w:tc>
        <w:tc>
          <w:tcPr>
            <w:tcW w:w="990" w:type="dxa"/>
          </w:tcPr>
          <w:p w14:paraId="3ADAC7A0" w14:textId="77777777" w:rsidR="00E909E8" w:rsidRPr="00283A38" w:rsidRDefault="00E909E8" w:rsidP="00E909E8">
            <w:pPr>
              <w:jc w:val="center"/>
              <w:rPr>
                <w:rFonts w:cstheme="minorHAnsi"/>
                <w:szCs w:val="20"/>
              </w:rPr>
            </w:pPr>
          </w:p>
        </w:tc>
        <w:tc>
          <w:tcPr>
            <w:tcW w:w="1103" w:type="dxa"/>
          </w:tcPr>
          <w:p w14:paraId="762928ED" w14:textId="77777777" w:rsidR="00E909E8" w:rsidRPr="00D65767" w:rsidRDefault="00E909E8" w:rsidP="00E909E8">
            <w:pPr>
              <w:jc w:val="center"/>
              <w:rPr>
                <w:rFonts w:cstheme="minorHAnsi"/>
                <w:szCs w:val="20"/>
              </w:rPr>
            </w:pPr>
          </w:p>
        </w:tc>
        <w:tc>
          <w:tcPr>
            <w:tcW w:w="1103" w:type="dxa"/>
          </w:tcPr>
          <w:p w14:paraId="24140A34" w14:textId="1DB01B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B20788" w14:textId="77777777" w:rsidTr="0061524D">
        <w:tc>
          <w:tcPr>
            <w:tcW w:w="1255" w:type="dxa"/>
          </w:tcPr>
          <w:p w14:paraId="785D05F6" w14:textId="5C648EF0" w:rsidR="00E909E8" w:rsidRDefault="00E909E8" w:rsidP="00E909E8">
            <w:pPr>
              <w:jc w:val="center"/>
              <w:rPr>
                <w:szCs w:val="20"/>
              </w:rPr>
            </w:pPr>
            <w:r w:rsidRPr="007709BB">
              <w:t>3206_01</w:t>
            </w:r>
          </w:p>
        </w:tc>
        <w:tc>
          <w:tcPr>
            <w:tcW w:w="990" w:type="dxa"/>
          </w:tcPr>
          <w:p w14:paraId="23BAADE6" w14:textId="77777777" w:rsidR="00E909E8" w:rsidRPr="00283A38" w:rsidRDefault="00E909E8" w:rsidP="00E909E8">
            <w:pPr>
              <w:jc w:val="center"/>
              <w:rPr>
                <w:rFonts w:cstheme="minorHAnsi"/>
                <w:szCs w:val="20"/>
              </w:rPr>
            </w:pPr>
          </w:p>
        </w:tc>
        <w:tc>
          <w:tcPr>
            <w:tcW w:w="990" w:type="dxa"/>
          </w:tcPr>
          <w:p w14:paraId="4BAE0A06" w14:textId="77777777" w:rsidR="00E909E8" w:rsidRPr="00487927" w:rsidRDefault="00E909E8" w:rsidP="00E909E8">
            <w:pPr>
              <w:jc w:val="center"/>
              <w:rPr>
                <w:rFonts w:cstheme="minorHAnsi"/>
                <w:szCs w:val="20"/>
              </w:rPr>
            </w:pPr>
          </w:p>
        </w:tc>
        <w:tc>
          <w:tcPr>
            <w:tcW w:w="990" w:type="dxa"/>
          </w:tcPr>
          <w:p w14:paraId="6EC36E3B" w14:textId="77777777" w:rsidR="00E909E8" w:rsidRPr="00487927" w:rsidRDefault="00E909E8" w:rsidP="00E909E8">
            <w:pPr>
              <w:jc w:val="center"/>
              <w:rPr>
                <w:rFonts w:cstheme="minorHAnsi"/>
                <w:szCs w:val="20"/>
              </w:rPr>
            </w:pPr>
          </w:p>
        </w:tc>
        <w:tc>
          <w:tcPr>
            <w:tcW w:w="990" w:type="dxa"/>
          </w:tcPr>
          <w:p w14:paraId="5A68B668" w14:textId="77777777" w:rsidR="00E909E8" w:rsidRPr="00487927" w:rsidRDefault="00E909E8" w:rsidP="00E909E8">
            <w:pPr>
              <w:jc w:val="center"/>
              <w:rPr>
                <w:rFonts w:cstheme="minorHAnsi"/>
                <w:szCs w:val="20"/>
              </w:rPr>
            </w:pPr>
          </w:p>
        </w:tc>
        <w:tc>
          <w:tcPr>
            <w:tcW w:w="990" w:type="dxa"/>
          </w:tcPr>
          <w:p w14:paraId="7E2AA00D" w14:textId="77777777" w:rsidR="00E909E8" w:rsidRPr="00487927" w:rsidRDefault="00E909E8" w:rsidP="00E909E8">
            <w:pPr>
              <w:jc w:val="center"/>
              <w:rPr>
                <w:rFonts w:cstheme="minorHAnsi"/>
                <w:szCs w:val="20"/>
              </w:rPr>
            </w:pPr>
          </w:p>
        </w:tc>
        <w:tc>
          <w:tcPr>
            <w:tcW w:w="990" w:type="dxa"/>
          </w:tcPr>
          <w:p w14:paraId="444AFE9F" w14:textId="77777777" w:rsidR="00E909E8" w:rsidRPr="00487927" w:rsidRDefault="00E909E8" w:rsidP="00E909E8">
            <w:pPr>
              <w:jc w:val="center"/>
              <w:rPr>
                <w:rFonts w:cstheme="minorHAnsi"/>
                <w:szCs w:val="20"/>
              </w:rPr>
            </w:pPr>
          </w:p>
        </w:tc>
        <w:tc>
          <w:tcPr>
            <w:tcW w:w="1080" w:type="dxa"/>
          </w:tcPr>
          <w:p w14:paraId="0C16E2D2" w14:textId="77777777" w:rsidR="00E909E8" w:rsidRPr="00283A38" w:rsidRDefault="00E909E8" w:rsidP="00E909E8">
            <w:pPr>
              <w:jc w:val="center"/>
              <w:rPr>
                <w:rFonts w:cstheme="minorHAnsi"/>
                <w:szCs w:val="20"/>
              </w:rPr>
            </w:pPr>
          </w:p>
        </w:tc>
        <w:tc>
          <w:tcPr>
            <w:tcW w:w="990" w:type="dxa"/>
          </w:tcPr>
          <w:p w14:paraId="65084996" w14:textId="77777777" w:rsidR="00E909E8" w:rsidRPr="00283A38" w:rsidRDefault="00E909E8" w:rsidP="00E909E8">
            <w:pPr>
              <w:jc w:val="center"/>
              <w:rPr>
                <w:rFonts w:cstheme="minorHAnsi"/>
                <w:szCs w:val="20"/>
              </w:rPr>
            </w:pPr>
          </w:p>
        </w:tc>
        <w:tc>
          <w:tcPr>
            <w:tcW w:w="990" w:type="dxa"/>
          </w:tcPr>
          <w:p w14:paraId="09FBDB48" w14:textId="77777777" w:rsidR="00E909E8" w:rsidRPr="00283A38" w:rsidRDefault="00E909E8" w:rsidP="00E909E8">
            <w:pPr>
              <w:jc w:val="center"/>
              <w:rPr>
                <w:rFonts w:cstheme="minorHAnsi"/>
                <w:szCs w:val="20"/>
              </w:rPr>
            </w:pPr>
          </w:p>
        </w:tc>
        <w:tc>
          <w:tcPr>
            <w:tcW w:w="1103" w:type="dxa"/>
          </w:tcPr>
          <w:p w14:paraId="1E182031" w14:textId="77777777" w:rsidR="00E909E8" w:rsidRPr="00D65767" w:rsidRDefault="00E909E8" w:rsidP="00E909E8">
            <w:pPr>
              <w:jc w:val="center"/>
              <w:rPr>
                <w:rFonts w:cstheme="minorHAnsi"/>
                <w:szCs w:val="20"/>
              </w:rPr>
            </w:pPr>
          </w:p>
        </w:tc>
        <w:tc>
          <w:tcPr>
            <w:tcW w:w="1103" w:type="dxa"/>
          </w:tcPr>
          <w:p w14:paraId="1E97B2C6" w14:textId="08158D2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554C3AD" w14:textId="77777777" w:rsidTr="0061524D">
        <w:tc>
          <w:tcPr>
            <w:tcW w:w="1255" w:type="dxa"/>
          </w:tcPr>
          <w:p w14:paraId="7F0823A1" w14:textId="18CC8560" w:rsidR="00E909E8" w:rsidRDefault="00E909E8" w:rsidP="00E909E8">
            <w:pPr>
              <w:jc w:val="center"/>
              <w:rPr>
                <w:szCs w:val="20"/>
              </w:rPr>
            </w:pPr>
            <w:r w:rsidRPr="007709BB">
              <w:t>3206_02</w:t>
            </w:r>
          </w:p>
        </w:tc>
        <w:tc>
          <w:tcPr>
            <w:tcW w:w="990" w:type="dxa"/>
          </w:tcPr>
          <w:p w14:paraId="764BC2B5" w14:textId="77777777" w:rsidR="00E909E8" w:rsidRPr="00283A38" w:rsidRDefault="00E909E8" w:rsidP="00E909E8">
            <w:pPr>
              <w:jc w:val="center"/>
              <w:rPr>
                <w:rFonts w:cstheme="minorHAnsi"/>
                <w:szCs w:val="20"/>
              </w:rPr>
            </w:pPr>
          </w:p>
        </w:tc>
        <w:tc>
          <w:tcPr>
            <w:tcW w:w="990" w:type="dxa"/>
          </w:tcPr>
          <w:p w14:paraId="53799742" w14:textId="77777777" w:rsidR="00E909E8" w:rsidRPr="00487927" w:rsidRDefault="00E909E8" w:rsidP="00E909E8">
            <w:pPr>
              <w:jc w:val="center"/>
              <w:rPr>
                <w:rFonts w:cstheme="minorHAnsi"/>
                <w:szCs w:val="20"/>
              </w:rPr>
            </w:pPr>
          </w:p>
        </w:tc>
        <w:tc>
          <w:tcPr>
            <w:tcW w:w="990" w:type="dxa"/>
          </w:tcPr>
          <w:p w14:paraId="7AACA267" w14:textId="77777777" w:rsidR="00E909E8" w:rsidRPr="00487927" w:rsidRDefault="00E909E8" w:rsidP="00E909E8">
            <w:pPr>
              <w:jc w:val="center"/>
              <w:rPr>
                <w:rFonts w:cstheme="minorHAnsi"/>
                <w:szCs w:val="20"/>
              </w:rPr>
            </w:pPr>
          </w:p>
        </w:tc>
        <w:tc>
          <w:tcPr>
            <w:tcW w:w="990" w:type="dxa"/>
          </w:tcPr>
          <w:p w14:paraId="4BDF4B0B" w14:textId="77777777" w:rsidR="00E909E8" w:rsidRPr="00487927" w:rsidRDefault="00E909E8" w:rsidP="00E909E8">
            <w:pPr>
              <w:jc w:val="center"/>
              <w:rPr>
                <w:rFonts w:cstheme="minorHAnsi"/>
                <w:szCs w:val="20"/>
              </w:rPr>
            </w:pPr>
          </w:p>
        </w:tc>
        <w:tc>
          <w:tcPr>
            <w:tcW w:w="990" w:type="dxa"/>
          </w:tcPr>
          <w:p w14:paraId="504EC820" w14:textId="77777777" w:rsidR="00E909E8" w:rsidRPr="00487927" w:rsidRDefault="00E909E8" w:rsidP="00E909E8">
            <w:pPr>
              <w:jc w:val="center"/>
              <w:rPr>
                <w:rFonts w:cstheme="minorHAnsi"/>
                <w:szCs w:val="20"/>
              </w:rPr>
            </w:pPr>
          </w:p>
        </w:tc>
        <w:tc>
          <w:tcPr>
            <w:tcW w:w="990" w:type="dxa"/>
          </w:tcPr>
          <w:p w14:paraId="79605960" w14:textId="77777777" w:rsidR="00E909E8" w:rsidRPr="00487927" w:rsidRDefault="00E909E8" w:rsidP="00E909E8">
            <w:pPr>
              <w:jc w:val="center"/>
              <w:rPr>
                <w:rFonts w:cstheme="minorHAnsi"/>
                <w:szCs w:val="20"/>
              </w:rPr>
            </w:pPr>
          </w:p>
        </w:tc>
        <w:tc>
          <w:tcPr>
            <w:tcW w:w="1080" w:type="dxa"/>
          </w:tcPr>
          <w:p w14:paraId="0051AB58" w14:textId="77777777" w:rsidR="00E909E8" w:rsidRPr="00283A38" w:rsidRDefault="00E909E8" w:rsidP="00E909E8">
            <w:pPr>
              <w:jc w:val="center"/>
              <w:rPr>
                <w:rFonts w:cstheme="minorHAnsi"/>
                <w:szCs w:val="20"/>
              </w:rPr>
            </w:pPr>
          </w:p>
        </w:tc>
        <w:tc>
          <w:tcPr>
            <w:tcW w:w="990" w:type="dxa"/>
          </w:tcPr>
          <w:p w14:paraId="5826FEFF" w14:textId="77777777" w:rsidR="00E909E8" w:rsidRPr="00283A38" w:rsidRDefault="00E909E8" w:rsidP="00E909E8">
            <w:pPr>
              <w:jc w:val="center"/>
              <w:rPr>
                <w:rFonts w:cstheme="minorHAnsi"/>
                <w:szCs w:val="20"/>
              </w:rPr>
            </w:pPr>
          </w:p>
        </w:tc>
        <w:tc>
          <w:tcPr>
            <w:tcW w:w="990" w:type="dxa"/>
          </w:tcPr>
          <w:p w14:paraId="6B116709" w14:textId="77777777" w:rsidR="00E909E8" w:rsidRPr="00283A38" w:rsidRDefault="00E909E8" w:rsidP="00E909E8">
            <w:pPr>
              <w:jc w:val="center"/>
              <w:rPr>
                <w:rFonts w:cstheme="minorHAnsi"/>
                <w:szCs w:val="20"/>
              </w:rPr>
            </w:pPr>
          </w:p>
        </w:tc>
        <w:tc>
          <w:tcPr>
            <w:tcW w:w="1103" w:type="dxa"/>
          </w:tcPr>
          <w:p w14:paraId="15AAA9CD" w14:textId="77777777" w:rsidR="00E909E8" w:rsidRPr="00D65767" w:rsidRDefault="00E909E8" w:rsidP="00E909E8">
            <w:pPr>
              <w:jc w:val="center"/>
              <w:rPr>
                <w:rFonts w:cstheme="minorHAnsi"/>
                <w:szCs w:val="20"/>
              </w:rPr>
            </w:pPr>
          </w:p>
        </w:tc>
        <w:tc>
          <w:tcPr>
            <w:tcW w:w="1103" w:type="dxa"/>
          </w:tcPr>
          <w:p w14:paraId="4F40D5BE" w14:textId="3DD4117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04B57B" w14:textId="77777777" w:rsidTr="0061524D">
        <w:tc>
          <w:tcPr>
            <w:tcW w:w="1255" w:type="dxa"/>
          </w:tcPr>
          <w:p w14:paraId="6D313F6F" w14:textId="792574D6" w:rsidR="00E909E8" w:rsidRDefault="00E909E8" w:rsidP="00E909E8">
            <w:pPr>
              <w:jc w:val="center"/>
              <w:rPr>
                <w:szCs w:val="20"/>
              </w:rPr>
            </w:pPr>
            <w:r w:rsidRPr="007709BB">
              <w:t>3206_03</w:t>
            </w:r>
          </w:p>
        </w:tc>
        <w:tc>
          <w:tcPr>
            <w:tcW w:w="990" w:type="dxa"/>
          </w:tcPr>
          <w:p w14:paraId="155B665C" w14:textId="77777777" w:rsidR="00E909E8" w:rsidRPr="00283A38" w:rsidRDefault="00E909E8" w:rsidP="00E909E8">
            <w:pPr>
              <w:jc w:val="center"/>
              <w:rPr>
                <w:rFonts w:cstheme="minorHAnsi"/>
                <w:szCs w:val="20"/>
              </w:rPr>
            </w:pPr>
          </w:p>
        </w:tc>
        <w:tc>
          <w:tcPr>
            <w:tcW w:w="990" w:type="dxa"/>
          </w:tcPr>
          <w:p w14:paraId="6E729396" w14:textId="77777777" w:rsidR="00E909E8" w:rsidRPr="00487927" w:rsidRDefault="00E909E8" w:rsidP="00E909E8">
            <w:pPr>
              <w:jc w:val="center"/>
              <w:rPr>
                <w:rFonts w:cstheme="minorHAnsi"/>
                <w:szCs w:val="20"/>
              </w:rPr>
            </w:pPr>
          </w:p>
        </w:tc>
        <w:tc>
          <w:tcPr>
            <w:tcW w:w="990" w:type="dxa"/>
          </w:tcPr>
          <w:p w14:paraId="3C94DC3A" w14:textId="77777777" w:rsidR="00E909E8" w:rsidRPr="00487927" w:rsidRDefault="00E909E8" w:rsidP="00E909E8">
            <w:pPr>
              <w:jc w:val="center"/>
              <w:rPr>
                <w:rFonts w:cstheme="minorHAnsi"/>
                <w:szCs w:val="20"/>
              </w:rPr>
            </w:pPr>
          </w:p>
        </w:tc>
        <w:tc>
          <w:tcPr>
            <w:tcW w:w="990" w:type="dxa"/>
          </w:tcPr>
          <w:p w14:paraId="35D164ED" w14:textId="77777777" w:rsidR="00E909E8" w:rsidRPr="00487927" w:rsidRDefault="00E909E8" w:rsidP="00E909E8">
            <w:pPr>
              <w:jc w:val="center"/>
              <w:rPr>
                <w:rFonts w:cstheme="minorHAnsi"/>
                <w:szCs w:val="20"/>
              </w:rPr>
            </w:pPr>
          </w:p>
        </w:tc>
        <w:tc>
          <w:tcPr>
            <w:tcW w:w="990" w:type="dxa"/>
          </w:tcPr>
          <w:p w14:paraId="3D19B95B" w14:textId="77777777" w:rsidR="00E909E8" w:rsidRPr="00487927" w:rsidRDefault="00E909E8" w:rsidP="00E909E8">
            <w:pPr>
              <w:jc w:val="center"/>
              <w:rPr>
                <w:rFonts w:cstheme="minorHAnsi"/>
                <w:szCs w:val="20"/>
              </w:rPr>
            </w:pPr>
          </w:p>
        </w:tc>
        <w:tc>
          <w:tcPr>
            <w:tcW w:w="990" w:type="dxa"/>
          </w:tcPr>
          <w:p w14:paraId="1EE8A90F" w14:textId="77777777" w:rsidR="00E909E8" w:rsidRPr="00487927" w:rsidRDefault="00E909E8" w:rsidP="00E909E8">
            <w:pPr>
              <w:jc w:val="center"/>
              <w:rPr>
                <w:rFonts w:cstheme="minorHAnsi"/>
                <w:szCs w:val="20"/>
              </w:rPr>
            </w:pPr>
          </w:p>
        </w:tc>
        <w:tc>
          <w:tcPr>
            <w:tcW w:w="1080" w:type="dxa"/>
          </w:tcPr>
          <w:p w14:paraId="5EAA657C" w14:textId="77777777" w:rsidR="00E909E8" w:rsidRPr="00283A38" w:rsidRDefault="00E909E8" w:rsidP="00E909E8">
            <w:pPr>
              <w:jc w:val="center"/>
              <w:rPr>
                <w:rFonts w:cstheme="minorHAnsi"/>
                <w:szCs w:val="20"/>
              </w:rPr>
            </w:pPr>
          </w:p>
        </w:tc>
        <w:tc>
          <w:tcPr>
            <w:tcW w:w="990" w:type="dxa"/>
          </w:tcPr>
          <w:p w14:paraId="4A04395C" w14:textId="77777777" w:rsidR="00E909E8" w:rsidRPr="00283A38" w:rsidRDefault="00E909E8" w:rsidP="00E909E8">
            <w:pPr>
              <w:jc w:val="center"/>
              <w:rPr>
                <w:rFonts w:cstheme="minorHAnsi"/>
                <w:szCs w:val="20"/>
              </w:rPr>
            </w:pPr>
          </w:p>
        </w:tc>
        <w:tc>
          <w:tcPr>
            <w:tcW w:w="990" w:type="dxa"/>
          </w:tcPr>
          <w:p w14:paraId="1F196D2B" w14:textId="77777777" w:rsidR="00E909E8" w:rsidRPr="00283A38" w:rsidRDefault="00E909E8" w:rsidP="00E909E8">
            <w:pPr>
              <w:jc w:val="center"/>
              <w:rPr>
                <w:rFonts w:cstheme="minorHAnsi"/>
                <w:szCs w:val="20"/>
              </w:rPr>
            </w:pPr>
          </w:p>
        </w:tc>
        <w:tc>
          <w:tcPr>
            <w:tcW w:w="1103" w:type="dxa"/>
          </w:tcPr>
          <w:p w14:paraId="2D7DCFEE" w14:textId="77777777" w:rsidR="00E909E8" w:rsidRPr="00D65767" w:rsidRDefault="00E909E8" w:rsidP="00E909E8">
            <w:pPr>
              <w:jc w:val="center"/>
              <w:rPr>
                <w:rFonts w:cstheme="minorHAnsi"/>
                <w:szCs w:val="20"/>
              </w:rPr>
            </w:pPr>
          </w:p>
        </w:tc>
        <w:tc>
          <w:tcPr>
            <w:tcW w:w="1103" w:type="dxa"/>
          </w:tcPr>
          <w:p w14:paraId="4E9EB7F9" w14:textId="0BAFD4D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A85CC" w14:textId="77777777" w:rsidTr="0061524D">
        <w:tc>
          <w:tcPr>
            <w:tcW w:w="1255" w:type="dxa"/>
          </w:tcPr>
          <w:p w14:paraId="189346D1" w14:textId="2D002217" w:rsidR="00E909E8" w:rsidRDefault="00E909E8" w:rsidP="00E909E8">
            <w:pPr>
              <w:jc w:val="center"/>
              <w:rPr>
                <w:szCs w:val="20"/>
              </w:rPr>
            </w:pPr>
            <w:r w:rsidRPr="007709BB">
              <w:t>3206_04</w:t>
            </w:r>
          </w:p>
        </w:tc>
        <w:tc>
          <w:tcPr>
            <w:tcW w:w="990" w:type="dxa"/>
          </w:tcPr>
          <w:p w14:paraId="65107712" w14:textId="77777777" w:rsidR="00E909E8" w:rsidRPr="00283A38" w:rsidRDefault="00E909E8" w:rsidP="00E909E8">
            <w:pPr>
              <w:jc w:val="center"/>
              <w:rPr>
                <w:rFonts w:cstheme="minorHAnsi"/>
                <w:szCs w:val="20"/>
              </w:rPr>
            </w:pPr>
          </w:p>
        </w:tc>
        <w:tc>
          <w:tcPr>
            <w:tcW w:w="990" w:type="dxa"/>
          </w:tcPr>
          <w:p w14:paraId="43B4E1C1" w14:textId="77777777" w:rsidR="00E909E8" w:rsidRPr="00487927" w:rsidRDefault="00E909E8" w:rsidP="00E909E8">
            <w:pPr>
              <w:jc w:val="center"/>
              <w:rPr>
                <w:rFonts w:cstheme="minorHAnsi"/>
                <w:szCs w:val="20"/>
              </w:rPr>
            </w:pPr>
          </w:p>
        </w:tc>
        <w:tc>
          <w:tcPr>
            <w:tcW w:w="990" w:type="dxa"/>
          </w:tcPr>
          <w:p w14:paraId="0D457864" w14:textId="77777777" w:rsidR="00E909E8" w:rsidRPr="00487927" w:rsidRDefault="00E909E8" w:rsidP="00E909E8">
            <w:pPr>
              <w:jc w:val="center"/>
              <w:rPr>
                <w:rFonts w:cstheme="minorHAnsi"/>
                <w:szCs w:val="20"/>
              </w:rPr>
            </w:pPr>
          </w:p>
        </w:tc>
        <w:tc>
          <w:tcPr>
            <w:tcW w:w="990" w:type="dxa"/>
          </w:tcPr>
          <w:p w14:paraId="3D284E8C" w14:textId="77777777" w:rsidR="00E909E8" w:rsidRPr="00487927" w:rsidRDefault="00E909E8" w:rsidP="00E909E8">
            <w:pPr>
              <w:jc w:val="center"/>
              <w:rPr>
                <w:rFonts w:cstheme="minorHAnsi"/>
                <w:szCs w:val="20"/>
              </w:rPr>
            </w:pPr>
          </w:p>
        </w:tc>
        <w:tc>
          <w:tcPr>
            <w:tcW w:w="990" w:type="dxa"/>
          </w:tcPr>
          <w:p w14:paraId="4E5A2FDE" w14:textId="77777777" w:rsidR="00E909E8" w:rsidRPr="00487927" w:rsidRDefault="00E909E8" w:rsidP="00E909E8">
            <w:pPr>
              <w:jc w:val="center"/>
              <w:rPr>
                <w:rFonts w:cstheme="minorHAnsi"/>
                <w:szCs w:val="20"/>
              </w:rPr>
            </w:pPr>
          </w:p>
        </w:tc>
        <w:tc>
          <w:tcPr>
            <w:tcW w:w="990" w:type="dxa"/>
          </w:tcPr>
          <w:p w14:paraId="74EB3DC6" w14:textId="77777777" w:rsidR="00E909E8" w:rsidRPr="00487927" w:rsidRDefault="00E909E8" w:rsidP="00E909E8">
            <w:pPr>
              <w:jc w:val="center"/>
              <w:rPr>
                <w:rFonts w:cstheme="minorHAnsi"/>
                <w:szCs w:val="20"/>
              </w:rPr>
            </w:pPr>
          </w:p>
        </w:tc>
        <w:tc>
          <w:tcPr>
            <w:tcW w:w="1080" w:type="dxa"/>
          </w:tcPr>
          <w:p w14:paraId="7FADC4DE" w14:textId="77777777" w:rsidR="00E909E8" w:rsidRPr="00283A38" w:rsidRDefault="00E909E8" w:rsidP="00E909E8">
            <w:pPr>
              <w:jc w:val="center"/>
              <w:rPr>
                <w:rFonts w:cstheme="minorHAnsi"/>
                <w:szCs w:val="20"/>
              </w:rPr>
            </w:pPr>
          </w:p>
        </w:tc>
        <w:tc>
          <w:tcPr>
            <w:tcW w:w="990" w:type="dxa"/>
          </w:tcPr>
          <w:p w14:paraId="4866873D" w14:textId="77777777" w:rsidR="00E909E8" w:rsidRPr="00283A38" w:rsidRDefault="00E909E8" w:rsidP="00E909E8">
            <w:pPr>
              <w:jc w:val="center"/>
              <w:rPr>
                <w:rFonts w:cstheme="minorHAnsi"/>
                <w:szCs w:val="20"/>
              </w:rPr>
            </w:pPr>
          </w:p>
        </w:tc>
        <w:tc>
          <w:tcPr>
            <w:tcW w:w="990" w:type="dxa"/>
          </w:tcPr>
          <w:p w14:paraId="205EFC1D" w14:textId="77777777" w:rsidR="00E909E8" w:rsidRPr="00283A38" w:rsidRDefault="00E909E8" w:rsidP="00E909E8">
            <w:pPr>
              <w:jc w:val="center"/>
              <w:rPr>
                <w:rFonts w:cstheme="minorHAnsi"/>
                <w:szCs w:val="20"/>
              </w:rPr>
            </w:pPr>
          </w:p>
        </w:tc>
        <w:tc>
          <w:tcPr>
            <w:tcW w:w="1103" w:type="dxa"/>
          </w:tcPr>
          <w:p w14:paraId="76FAACEA" w14:textId="77777777" w:rsidR="00E909E8" w:rsidRPr="00D65767" w:rsidRDefault="00E909E8" w:rsidP="00E909E8">
            <w:pPr>
              <w:jc w:val="center"/>
              <w:rPr>
                <w:rFonts w:cstheme="minorHAnsi"/>
                <w:szCs w:val="20"/>
              </w:rPr>
            </w:pPr>
          </w:p>
        </w:tc>
        <w:tc>
          <w:tcPr>
            <w:tcW w:w="1103" w:type="dxa"/>
          </w:tcPr>
          <w:p w14:paraId="09C878AF" w14:textId="4FBC0505"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9AAF2E7" w14:textId="77777777" w:rsidTr="0061524D">
        <w:tc>
          <w:tcPr>
            <w:tcW w:w="1255" w:type="dxa"/>
          </w:tcPr>
          <w:p w14:paraId="4265B6AC" w14:textId="79289901" w:rsidR="00E909E8" w:rsidRDefault="00E909E8" w:rsidP="00E909E8">
            <w:pPr>
              <w:jc w:val="center"/>
              <w:rPr>
                <w:szCs w:val="20"/>
              </w:rPr>
            </w:pPr>
            <w:r w:rsidRPr="007709BB">
              <w:t>3206_05</w:t>
            </w:r>
          </w:p>
        </w:tc>
        <w:tc>
          <w:tcPr>
            <w:tcW w:w="990" w:type="dxa"/>
          </w:tcPr>
          <w:p w14:paraId="531DCAC3" w14:textId="77777777" w:rsidR="00E909E8" w:rsidRPr="00283A38" w:rsidRDefault="00E909E8" w:rsidP="00E909E8">
            <w:pPr>
              <w:jc w:val="center"/>
              <w:rPr>
                <w:rFonts w:cstheme="minorHAnsi"/>
                <w:szCs w:val="20"/>
              </w:rPr>
            </w:pPr>
          </w:p>
        </w:tc>
        <w:tc>
          <w:tcPr>
            <w:tcW w:w="990" w:type="dxa"/>
          </w:tcPr>
          <w:p w14:paraId="38F8725B" w14:textId="77777777" w:rsidR="00E909E8" w:rsidRPr="00487927" w:rsidRDefault="00E909E8" w:rsidP="00E909E8">
            <w:pPr>
              <w:jc w:val="center"/>
              <w:rPr>
                <w:rFonts w:cstheme="minorHAnsi"/>
                <w:szCs w:val="20"/>
              </w:rPr>
            </w:pPr>
          </w:p>
        </w:tc>
        <w:tc>
          <w:tcPr>
            <w:tcW w:w="990" w:type="dxa"/>
          </w:tcPr>
          <w:p w14:paraId="2E47ECE5" w14:textId="77777777" w:rsidR="00E909E8" w:rsidRPr="00487927" w:rsidRDefault="00E909E8" w:rsidP="00E909E8">
            <w:pPr>
              <w:jc w:val="center"/>
              <w:rPr>
                <w:rFonts w:cstheme="minorHAnsi"/>
                <w:szCs w:val="20"/>
              </w:rPr>
            </w:pPr>
          </w:p>
        </w:tc>
        <w:tc>
          <w:tcPr>
            <w:tcW w:w="990" w:type="dxa"/>
          </w:tcPr>
          <w:p w14:paraId="1857CCE2" w14:textId="77777777" w:rsidR="00E909E8" w:rsidRPr="00487927" w:rsidRDefault="00E909E8" w:rsidP="00E909E8">
            <w:pPr>
              <w:jc w:val="center"/>
              <w:rPr>
                <w:rFonts w:cstheme="minorHAnsi"/>
                <w:szCs w:val="20"/>
              </w:rPr>
            </w:pPr>
          </w:p>
        </w:tc>
        <w:tc>
          <w:tcPr>
            <w:tcW w:w="990" w:type="dxa"/>
          </w:tcPr>
          <w:p w14:paraId="7B5BBCB6" w14:textId="77777777" w:rsidR="00E909E8" w:rsidRPr="00487927" w:rsidRDefault="00E909E8" w:rsidP="00E909E8">
            <w:pPr>
              <w:jc w:val="center"/>
              <w:rPr>
                <w:rFonts w:cstheme="minorHAnsi"/>
                <w:szCs w:val="20"/>
              </w:rPr>
            </w:pPr>
          </w:p>
        </w:tc>
        <w:tc>
          <w:tcPr>
            <w:tcW w:w="990" w:type="dxa"/>
          </w:tcPr>
          <w:p w14:paraId="09637E51" w14:textId="77777777" w:rsidR="00E909E8" w:rsidRPr="00487927" w:rsidRDefault="00E909E8" w:rsidP="00E909E8">
            <w:pPr>
              <w:jc w:val="center"/>
              <w:rPr>
                <w:rFonts w:cstheme="minorHAnsi"/>
                <w:szCs w:val="20"/>
              </w:rPr>
            </w:pPr>
          </w:p>
        </w:tc>
        <w:tc>
          <w:tcPr>
            <w:tcW w:w="1080" w:type="dxa"/>
          </w:tcPr>
          <w:p w14:paraId="48F1A7FE" w14:textId="77777777" w:rsidR="00E909E8" w:rsidRPr="00283A38" w:rsidRDefault="00E909E8" w:rsidP="00E909E8">
            <w:pPr>
              <w:jc w:val="center"/>
              <w:rPr>
                <w:rFonts w:cstheme="minorHAnsi"/>
                <w:szCs w:val="20"/>
              </w:rPr>
            </w:pPr>
          </w:p>
        </w:tc>
        <w:tc>
          <w:tcPr>
            <w:tcW w:w="990" w:type="dxa"/>
          </w:tcPr>
          <w:p w14:paraId="79C68872" w14:textId="77777777" w:rsidR="00E909E8" w:rsidRPr="00283A38" w:rsidRDefault="00E909E8" w:rsidP="00E909E8">
            <w:pPr>
              <w:jc w:val="center"/>
              <w:rPr>
                <w:rFonts w:cstheme="minorHAnsi"/>
                <w:szCs w:val="20"/>
              </w:rPr>
            </w:pPr>
          </w:p>
        </w:tc>
        <w:tc>
          <w:tcPr>
            <w:tcW w:w="990" w:type="dxa"/>
          </w:tcPr>
          <w:p w14:paraId="506D8110" w14:textId="77777777" w:rsidR="00E909E8" w:rsidRPr="00283A38" w:rsidRDefault="00E909E8" w:rsidP="00E909E8">
            <w:pPr>
              <w:jc w:val="center"/>
              <w:rPr>
                <w:rFonts w:cstheme="minorHAnsi"/>
                <w:szCs w:val="20"/>
              </w:rPr>
            </w:pPr>
          </w:p>
        </w:tc>
        <w:tc>
          <w:tcPr>
            <w:tcW w:w="1103" w:type="dxa"/>
          </w:tcPr>
          <w:p w14:paraId="13FD2233" w14:textId="77777777" w:rsidR="00E909E8" w:rsidRPr="00D65767" w:rsidRDefault="00E909E8" w:rsidP="00E909E8">
            <w:pPr>
              <w:jc w:val="center"/>
              <w:rPr>
                <w:rFonts w:cstheme="minorHAnsi"/>
                <w:szCs w:val="20"/>
              </w:rPr>
            </w:pPr>
          </w:p>
        </w:tc>
        <w:tc>
          <w:tcPr>
            <w:tcW w:w="1103" w:type="dxa"/>
          </w:tcPr>
          <w:p w14:paraId="7115BAC4" w14:textId="7B1967E1"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8C9C336" w14:textId="77777777" w:rsidTr="0061524D">
        <w:tc>
          <w:tcPr>
            <w:tcW w:w="1255" w:type="dxa"/>
          </w:tcPr>
          <w:p w14:paraId="429AE04B" w14:textId="2582B499" w:rsidR="00E909E8" w:rsidRDefault="00E909E8" w:rsidP="00E909E8">
            <w:pPr>
              <w:jc w:val="center"/>
              <w:rPr>
                <w:szCs w:val="20"/>
              </w:rPr>
            </w:pPr>
            <w:r w:rsidRPr="007709BB">
              <w:t>3206_06</w:t>
            </w:r>
          </w:p>
        </w:tc>
        <w:tc>
          <w:tcPr>
            <w:tcW w:w="990" w:type="dxa"/>
          </w:tcPr>
          <w:p w14:paraId="4A9B7ECD" w14:textId="77777777" w:rsidR="00E909E8" w:rsidRPr="00283A38" w:rsidRDefault="00E909E8" w:rsidP="00E909E8">
            <w:pPr>
              <w:jc w:val="center"/>
              <w:rPr>
                <w:rFonts w:cstheme="minorHAnsi"/>
                <w:szCs w:val="20"/>
              </w:rPr>
            </w:pPr>
          </w:p>
        </w:tc>
        <w:tc>
          <w:tcPr>
            <w:tcW w:w="990" w:type="dxa"/>
          </w:tcPr>
          <w:p w14:paraId="4A5C6B58" w14:textId="77777777" w:rsidR="00E909E8" w:rsidRPr="00487927" w:rsidRDefault="00E909E8" w:rsidP="00E909E8">
            <w:pPr>
              <w:jc w:val="center"/>
              <w:rPr>
                <w:rFonts w:cstheme="minorHAnsi"/>
                <w:szCs w:val="20"/>
              </w:rPr>
            </w:pPr>
          </w:p>
        </w:tc>
        <w:tc>
          <w:tcPr>
            <w:tcW w:w="990" w:type="dxa"/>
          </w:tcPr>
          <w:p w14:paraId="568EE5E2" w14:textId="77777777" w:rsidR="00E909E8" w:rsidRPr="00487927" w:rsidRDefault="00E909E8" w:rsidP="00E909E8">
            <w:pPr>
              <w:jc w:val="center"/>
              <w:rPr>
                <w:rFonts w:cstheme="minorHAnsi"/>
                <w:szCs w:val="20"/>
              </w:rPr>
            </w:pPr>
          </w:p>
        </w:tc>
        <w:tc>
          <w:tcPr>
            <w:tcW w:w="990" w:type="dxa"/>
          </w:tcPr>
          <w:p w14:paraId="431603EA" w14:textId="77777777" w:rsidR="00E909E8" w:rsidRPr="00487927" w:rsidRDefault="00E909E8" w:rsidP="00E909E8">
            <w:pPr>
              <w:jc w:val="center"/>
              <w:rPr>
                <w:rFonts w:cstheme="minorHAnsi"/>
                <w:szCs w:val="20"/>
              </w:rPr>
            </w:pPr>
          </w:p>
        </w:tc>
        <w:tc>
          <w:tcPr>
            <w:tcW w:w="990" w:type="dxa"/>
          </w:tcPr>
          <w:p w14:paraId="3EA108AA" w14:textId="77777777" w:rsidR="00E909E8" w:rsidRPr="00487927" w:rsidRDefault="00E909E8" w:rsidP="00E909E8">
            <w:pPr>
              <w:jc w:val="center"/>
              <w:rPr>
                <w:rFonts w:cstheme="minorHAnsi"/>
                <w:szCs w:val="20"/>
              </w:rPr>
            </w:pPr>
          </w:p>
        </w:tc>
        <w:tc>
          <w:tcPr>
            <w:tcW w:w="990" w:type="dxa"/>
          </w:tcPr>
          <w:p w14:paraId="42D647BC" w14:textId="77777777" w:rsidR="00E909E8" w:rsidRPr="00487927" w:rsidRDefault="00E909E8" w:rsidP="00E909E8">
            <w:pPr>
              <w:jc w:val="center"/>
              <w:rPr>
                <w:rFonts w:cstheme="minorHAnsi"/>
                <w:szCs w:val="20"/>
              </w:rPr>
            </w:pPr>
          </w:p>
        </w:tc>
        <w:tc>
          <w:tcPr>
            <w:tcW w:w="1080" w:type="dxa"/>
          </w:tcPr>
          <w:p w14:paraId="318AD94E" w14:textId="77777777" w:rsidR="00E909E8" w:rsidRPr="00283A38" w:rsidRDefault="00E909E8" w:rsidP="00E909E8">
            <w:pPr>
              <w:jc w:val="center"/>
              <w:rPr>
                <w:rFonts w:cstheme="minorHAnsi"/>
                <w:szCs w:val="20"/>
              </w:rPr>
            </w:pPr>
          </w:p>
        </w:tc>
        <w:tc>
          <w:tcPr>
            <w:tcW w:w="990" w:type="dxa"/>
          </w:tcPr>
          <w:p w14:paraId="36BF4F4B" w14:textId="77777777" w:rsidR="00E909E8" w:rsidRPr="00283A38" w:rsidRDefault="00E909E8" w:rsidP="00E909E8">
            <w:pPr>
              <w:jc w:val="center"/>
              <w:rPr>
                <w:rFonts w:cstheme="minorHAnsi"/>
                <w:szCs w:val="20"/>
              </w:rPr>
            </w:pPr>
          </w:p>
        </w:tc>
        <w:tc>
          <w:tcPr>
            <w:tcW w:w="990" w:type="dxa"/>
          </w:tcPr>
          <w:p w14:paraId="6451AE6F" w14:textId="77777777" w:rsidR="00E909E8" w:rsidRPr="00283A38" w:rsidRDefault="00E909E8" w:rsidP="00E909E8">
            <w:pPr>
              <w:jc w:val="center"/>
              <w:rPr>
                <w:rFonts w:cstheme="minorHAnsi"/>
                <w:szCs w:val="20"/>
              </w:rPr>
            </w:pPr>
          </w:p>
        </w:tc>
        <w:tc>
          <w:tcPr>
            <w:tcW w:w="1103" w:type="dxa"/>
          </w:tcPr>
          <w:p w14:paraId="2C9DCF63" w14:textId="77777777" w:rsidR="00E909E8" w:rsidRPr="00D65767" w:rsidRDefault="00E909E8" w:rsidP="00E909E8">
            <w:pPr>
              <w:jc w:val="center"/>
              <w:rPr>
                <w:rFonts w:cstheme="minorHAnsi"/>
                <w:szCs w:val="20"/>
              </w:rPr>
            </w:pPr>
          </w:p>
        </w:tc>
        <w:tc>
          <w:tcPr>
            <w:tcW w:w="1103" w:type="dxa"/>
          </w:tcPr>
          <w:p w14:paraId="3D29D47E" w14:textId="18B3257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7015906C" w14:textId="77777777" w:rsidTr="0061524D">
        <w:tc>
          <w:tcPr>
            <w:tcW w:w="1255" w:type="dxa"/>
          </w:tcPr>
          <w:p w14:paraId="635020A3" w14:textId="22572787" w:rsidR="00E909E8" w:rsidRDefault="00E909E8" w:rsidP="00E909E8">
            <w:pPr>
              <w:jc w:val="center"/>
              <w:rPr>
                <w:szCs w:val="20"/>
              </w:rPr>
            </w:pPr>
            <w:r w:rsidRPr="007709BB">
              <w:t>3206_07</w:t>
            </w:r>
          </w:p>
        </w:tc>
        <w:tc>
          <w:tcPr>
            <w:tcW w:w="990" w:type="dxa"/>
          </w:tcPr>
          <w:p w14:paraId="1401057A" w14:textId="77777777" w:rsidR="00E909E8" w:rsidRPr="00283A38" w:rsidRDefault="00E909E8" w:rsidP="00E909E8">
            <w:pPr>
              <w:jc w:val="center"/>
              <w:rPr>
                <w:rFonts w:cstheme="minorHAnsi"/>
                <w:szCs w:val="20"/>
              </w:rPr>
            </w:pPr>
          </w:p>
        </w:tc>
        <w:tc>
          <w:tcPr>
            <w:tcW w:w="990" w:type="dxa"/>
          </w:tcPr>
          <w:p w14:paraId="063BE141" w14:textId="77777777" w:rsidR="00E909E8" w:rsidRPr="00487927" w:rsidRDefault="00E909E8" w:rsidP="00E909E8">
            <w:pPr>
              <w:jc w:val="center"/>
              <w:rPr>
                <w:rFonts w:cstheme="minorHAnsi"/>
                <w:szCs w:val="20"/>
              </w:rPr>
            </w:pPr>
          </w:p>
        </w:tc>
        <w:tc>
          <w:tcPr>
            <w:tcW w:w="990" w:type="dxa"/>
          </w:tcPr>
          <w:p w14:paraId="423D3C7A" w14:textId="77777777" w:rsidR="00E909E8" w:rsidRPr="00487927" w:rsidRDefault="00E909E8" w:rsidP="00E909E8">
            <w:pPr>
              <w:jc w:val="center"/>
              <w:rPr>
                <w:rFonts w:cstheme="minorHAnsi"/>
                <w:szCs w:val="20"/>
              </w:rPr>
            </w:pPr>
          </w:p>
        </w:tc>
        <w:tc>
          <w:tcPr>
            <w:tcW w:w="990" w:type="dxa"/>
          </w:tcPr>
          <w:p w14:paraId="4245E132" w14:textId="77777777" w:rsidR="00E909E8" w:rsidRPr="00487927" w:rsidRDefault="00E909E8" w:rsidP="00E909E8">
            <w:pPr>
              <w:jc w:val="center"/>
              <w:rPr>
                <w:rFonts w:cstheme="minorHAnsi"/>
                <w:szCs w:val="20"/>
              </w:rPr>
            </w:pPr>
          </w:p>
        </w:tc>
        <w:tc>
          <w:tcPr>
            <w:tcW w:w="990" w:type="dxa"/>
          </w:tcPr>
          <w:p w14:paraId="0DDD22F1" w14:textId="77777777" w:rsidR="00E909E8" w:rsidRPr="00487927" w:rsidRDefault="00E909E8" w:rsidP="00E909E8">
            <w:pPr>
              <w:jc w:val="center"/>
              <w:rPr>
                <w:rFonts w:cstheme="minorHAnsi"/>
                <w:szCs w:val="20"/>
              </w:rPr>
            </w:pPr>
          </w:p>
        </w:tc>
        <w:tc>
          <w:tcPr>
            <w:tcW w:w="990" w:type="dxa"/>
          </w:tcPr>
          <w:p w14:paraId="779240FA" w14:textId="77777777" w:rsidR="00E909E8" w:rsidRPr="00487927" w:rsidRDefault="00E909E8" w:rsidP="00E909E8">
            <w:pPr>
              <w:jc w:val="center"/>
              <w:rPr>
                <w:rFonts w:cstheme="minorHAnsi"/>
                <w:szCs w:val="20"/>
              </w:rPr>
            </w:pPr>
          </w:p>
        </w:tc>
        <w:tc>
          <w:tcPr>
            <w:tcW w:w="1080" w:type="dxa"/>
          </w:tcPr>
          <w:p w14:paraId="40D3B753" w14:textId="77777777" w:rsidR="00E909E8" w:rsidRPr="00283A38" w:rsidRDefault="00E909E8" w:rsidP="00E909E8">
            <w:pPr>
              <w:jc w:val="center"/>
              <w:rPr>
                <w:rFonts w:cstheme="minorHAnsi"/>
                <w:szCs w:val="20"/>
              </w:rPr>
            </w:pPr>
          </w:p>
        </w:tc>
        <w:tc>
          <w:tcPr>
            <w:tcW w:w="990" w:type="dxa"/>
          </w:tcPr>
          <w:p w14:paraId="152CB269" w14:textId="77777777" w:rsidR="00E909E8" w:rsidRPr="00283A38" w:rsidRDefault="00E909E8" w:rsidP="00E909E8">
            <w:pPr>
              <w:jc w:val="center"/>
              <w:rPr>
                <w:rFonts w:cstheme="minorHAnsi"/>
                <w:szCs w:val="20"/>
              </w:rPr>
            </w:pPr>
          </w:p>
        </w:tc>
        <w:tc>
          <w:tcPr>
            <w:tcW w:w="990" w:type="dxa"/>
          </w:tcPr>
          <w:p w14:paraId="6EC53604" w14:textId="77777777" w:rsidR="00E909E8" w:rsidRPr="00283A38" w:rsidRDefault="00E909E8" w:rsidP="00E909E8">
            <w:pPr>
              <w:jc w:val="center"/>
              <w:rPr>
                <w:rFonts w:cstheme="minorHAnsi"/>
                <w:szCs w:val="20"/>
              </w:rPr>
            </w:pPr>
          </w:p>
        </w:tc>
        <w:tc>
          <w:tcPr>
            <w:tcW w:w="1103" w:type="dxa"/>
          </w:tcPr>
          <w:p w14:paraId="1EB6296C" w14:textId="77777777" w:rsidR="00E909E8" w:rsidRPr="00D65767" w:rsidRDefault="00E909E8" w:rsidP="00E909E8">
            <w:pPr>
              <w:jc w:val="center"/>
              <w:rPr>
                <w:rFonts w:cstheme="minorHAnsi"/>
                <w:szCs w:val="20"/>
              </w:rPr>
            </w:pPr>
          </w:p>
        </w:tc>
        <w:tc>
          <w:tcPr>
            <w:tcW w:w="1103" w:type="dxa"/>
          </w:tcPr>
          <w:p w14:paraId="4D5FD259" w14:textId="2BB204E7"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A46A110" w14:textId="77777777" w:rsidTr="0061524D">
        <w:tc>
          <w:tcPr>
            <w:tcW w:w="1255" w:type="dxa"/>
          </w:tcPr>
          <w:p w14:paraId="4738F302" w14:textId="049426A3" w:rsidR="00E909E8" w:rsidRDefault="00E909E8" w:rsidP="00E909E8">
            <w:pPr>
              <w:jc w:val="center"/>
              <w:rPr>
                <w:szCs w:val="20"/>
              </w:rPr>
            </w:pPr>
            <w:r w:rsidRPr="007709BB">
              <w:t>3206_08</w:t>
            </w:r>
          </w:p>
        </w:tc>
        <w:tc>
          <w:tcPr>
            <w:tcW w:w="990" w:type="dxa"/>
          </w:tcPr>
          <w:p w14:paraId="6ECF5DAE" w14:textId="77777777" w:rsidR="00E909E8" w:rsidRPr="00283A38" w:rsidRDefault="00E909E8" w:rsidP="00E909E8">
            <w:pPr>
              <w:jc w:val="center"/>
              <w:rPr>
                <w:rFonts w:cstheme="minorHAnsi"/>
                <w:szCs w:val="20"/>
              </w:rPr>
            </w:pPr>
          </w:p>
        </w:tc>
        <w:tc>
          <w:tcPr>
            <w:tcW w:w="990" w:type="dxa"/>
          </w:tcPr>
          <w:p w14:paraId="2449C0C4" w14:textId="77777777" w:rsidR="00E909E8" w:rsidRPr="00487927" w:rsidRDefault="00E909E8" w:rsidP="00E909E8">
            <w:pPr>
              <w:jc w:val="center"/>
              <w:rPr>
                <w:rFonts w:cstheme="minorHAnsi"/>
                <w:szCs w:val="20"/>
              </w:rPr>
            </w:pPr>
          </w:p>
        </w:tc>
        <w:tc>
          <w:tcPr>
            <w:tcW w:w="990" w:type="dxa"/>
          </w:tcPr>
          <w:p w14:paraId="3C74F00D" w14:textId="77777777" w:rsidR="00E909E8" w:rsidRPr="00487927" w:rsidRDefault="00E909E8" w:rsidP="00E909E8">
            <w:pPr>
              <w:jc w:val="center"/>
              <w:rPr>
                <w:rFonts w:cstheme="minorHAnsi"/>
                <w:szCs w:val="20"/>
              </w:rPr>
            </w:pPr>
          </w:p>
        </w:tc>
        <w:tc>
          <w:tcPr>
            <w:tcW w:w="990" w:type="dxa"/>
          </w:tcPr>
          <w:p w14:paraId="6D29FC2F" w14:textId="77777777" w:rsidR="00E909E8" w:rsidRPr="00487927" w:rsidRDefault="00E909E8" w:rsidP="00E909E8">
            <w:pPr>
              <w:jc w:val="center"/>
              <w:rPr>
                <w:rFonts w:cstheme="minorHAnsi"/>
                <w:szCs w:val="20"/>
              </w:rPr>
            </w:pPr>
          </w:p>
        </w:tc>
        <w:tc>
          <w:tcPr>
            <w:tcW w:w="990" w:type="dxa"/>
          </w:tcPr>
          <w:p w14:paraId="7EBC92A1" w14:textId="77777777" w:rsidR="00E909E8" w:rsidRPr="00487927" w:rsidRDefault="00E909E8" w:rsidP="00E909E8">
            <w:pPr>
              <w:jc w:val="center"/>
              <w:rPr>
                <w:rFonts w:cstheme="minorHAnsi"/>
                <w:szCs w:val="20"/>
              </w:rPr>
            </w:pPr>
          </w:p>
        </w:tc>
        <w:tc>
          <w:tcPr>
            <w:tcW w:w="990" w:type="dxa"/>
          </w:tcPr>
          <w:p w14:paraId="2352188F" w14:textId="77777777" w:rsidR="00E909E8" w:rsidRPr="00487927" w:rsidRDefault="00E909E8" w:rsidP="00E909E8">
            <w:pPr>
              <w:jc w:val="center"/>
              <w:rPr>
                <w:rFonts w:cstheme="minorHAnsi"/>
                <w:szCs w:val="20"/>
              </w:rPr>
            </w:pPr>
          </w:p>
        </w:tc>
        <w:tc>
          <w:tcPr>
            <w:tcW w:w="1080" w:type="dxa"/>
          </w:tcPr>
          <w:p w14:paraId="1F84F959" w14:textId="77777777" w:rsidR="00E909E8" w:rsidRPr="00283A38" w:rsidRDefault="00E909E8" w:rsidP="00E909E8">
            <w:pPr>
              <w:jc w:val="center"/>
              <w:rPr>
                <w:rFonts w:cstheme="minorHAnsi"/>
                <w:szCs w:val="20"/>
              </w:rPr>
            </w:pPr>
          </w:p>
        </w:tc>
        <w:tc>
          <w:tcPr>
            <w:tcW w:w="990" w:type="dxa"/>
          </w:tcPr>
          <w:p w14:paraId="4B5E852D" w14:textId="77777777" w:rsidR="00E909E8" w:rsidRPr="00283A38" w:rsidRDefault="00E909E8" w:rsidP="00E909E8">
            <w:pPr>
              <w:jc w:val="center"/>
              <w:rPr>
                <w:rFonts w:cstheme="minorHAnsi"/>
                <w:szCs w:val="20"/>
              </w:rPr>
            </w:pPr>
          </w:p>
        </w:tc>
        <w:tc>
          <w:tcPr>
            <w:tcW w:w="990" w:type="dxa"/>
          </w:tcPr>
          <w:p w14:paraId="0427F1E2" w14:textId="77777777" w:rsidR="00E909E8" w:rsidRPr="00283A38" w:rsidRDefault="00E909E8" w:rsidP="00E909E8">
            <w:pPr>
              <w:jc w:val="center"/>
              <w:rPr>
                <w:rFonts w:cstheme="minorHAnsi"/>
                <w:szCs w:val="20"/>
              </w:rPr>
            </w:pPr>
          </w:p>
        </w:tc>
        <w:tc>
          <w:tcPr>
            <w:tcW w:w="1103" w:type="dxa"/>
          </w:tcPr>
          <w:p w14:paraId="0B77191C" w14:textId="77777777" w:rsidR="00E909E8" w:rsidRPr="00D65767" w:rsidRDefault="00E909E8" w:rsidP="00E909E8">
            <w:pPr>
              <w:jc w:val="center"/>
              <w:rPr>
                <w:rFonts w:cstheme="minorHAnsi"/>
                <w:szCs w:val="20"/>
              </w:rPr>
            </w:pPr>
          </w:p>
        </w:tc>
        <w:tc>
          <w:tcPr>
            <w:tcW w:w="1103" w:type="dxa"/>
          </w:tcPr>
          <w:p w14:paraId="730B0EE0" w14:textId="6772D9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5CC863B" w14:textId="77777777" w:rsidTr="0061524D">
        <w:tc>
          <w:tcPr>
            <w:tcW w:w="1255" w:type="dxa"/>
          </w:tcPr>
          <w:p w14:paraId="1171EC4D" w14:textId="429ADE5B" w:rsidR="00E909E8" w:rsidRDefault="00E909E8" w:rsidP="00E909E8">
            <w:pPr>
              <w:jc w:val="center"/>
              <w:rPr>
                <w:szCs w:val="20"/>
              </w:rPr>
            </w:pPr>
            <w:r w:rsidRPr="007709BB">
              <w:t>3208_01</w:t>
            </w:r>
          </w:p>
        </w:tc>
        <w:tc>
          <w:tcPr>
            <w:tcW w:w="990" w:type="dxa"/>
          </w:tcPr>
          <w:p w14:paraId="5A830B48" w14:textId="77777777" w:rsidR="00E909E8" w:rsidRPr="00283A38" w:rsidRDefault="00E909E8" w:rsidP="00E909E8">
            <w:pPr>
              <w:jc w:val="center"/>
              <w:rPr>
                <w:rFonts w:cstheme="minorHAnsi"/>
                <w:szCs w:val="20"/>
              </w:rPr>
            </w:pPr>
          </w:p>
        </w:tc>
        <w:tc>
          <w:tcPr>
            <w:tcW w:w="990" w:type="dxa"/>
          </w:tcPr>
          <w:p w14:paraId="7054A3AB" w14:textId="77777777" w:rsidR="00E909E8" w:rsidRPr="00487927" w:rsidRDefault="00E909E8" w:rsidP="00E909E8">
            <w:pPr>
              <w:jc w:val="center"/>
              <w:rPr>
                <w:rFonts w:cstheme="minorHAnsi"/>
                <w:szCs w:val="20"/>
              </w:rPr>
            </w:pPr>
          </w:p>
        </w:tc>
        <w:tc>
          <w:tcPr>
            <w:tcW w:w="990" w:type="dxa"/>
          </w:tcPr>
          <w:p w14:paraId="7A17C124" w14:textId="77777777" w:rsidR="00E909E8" w:rsidRPr="00487927" w:rsidRDefault="00E909E8" w:rsidP="00E909E8">
            <w:pPr>
              <w:jc w:val="center"/>
              <w:rPr>
                <w:rFonts w:cstheme="minorHAnsi"/>
                <w:szCs w:val="20"/>
              </w:rPr>
            </w:pPr>
          </w:p>
        </w:tc>
        <w:tc>
          <w:tcPr>
            <w:tcW w:w="990" w:type="dxa"/>
          </w:tcPr>
          <w:p w14:paraId="7C59832D" w14:textId="77777777" w:rsidR="00E909E8" w:rsidRPr="00487927" w:rsidRDefault="00E909E8" w:rsidP="00E909E8">
            <w:pPr>
              <w:jc w:val="center"/>
              <w:rPr>
                <w:rFonts w:cstheme="minorHAnsi"/>
                <w:szCs w:val="20"/>
              </w:rPr>
            </w:pPr>
          </w:p>
        </w:tc>
        <w:tc>
          <w:tcPr>
            <w:tcW w:w="990" w:type="dxa"/>
          </w:tcPr>
          <w:p w14:paraId="110A545B" w14:textId="77777777" w:rsidR="00E909E8" w:rsidRPr="00487927" w:rsidRDefault="00E909E8" w:rsidP="00E909E8">
            <w:pPr>
              <w:jc w:val="center"/>
              <w:rPr>
                <w:rFonts w:cstheme="minorHAnsi"/>
                <w:szCs w:val="20"/>
              </w:rPr>
            </w:pPr>
          </w:p>
        </w:tc>
        <w:tc>
          <w:tcPr>
            <w:tcW w:w="990" w:type="dxa"/>
          </w:tcPr>
          <w:p w14:paraId="5452D60A" w14:textId="77777777" w:rsidR="00E909E8" w:rsidRPr="00487927" w:rsidRDefault="00E909E8" w:rsidP="00E909E8">
            <w:pPr>
              <w:jc w:val="center"/>
              <w:rPr>
                <w:rFonts w:cstheme="minorHAnsi"/>
                <w:szCs w:val="20"/>
              </w:rPr>
            </w:pPr>
          </w:p>
        </w:tc>
        <w:tc>
          <w:tcPr>
            <w:tcW w:w="1080" w:type="dxa"/>
          </w:tcPr>
          <w:p w14:paraId="08EA1334" w14:textId="77777777" w:rsidR="00E909E8" w:rsidRPr="00283A38" w:rsidRDefault="00E909E8" w:rsidP="00E909E8">
            <w:pPr>
              <w:jc w:val="center"/>
              <w:rPr>
                <w:rFonts w:cstheme="minorHAnsi"/>
                <w:szCs w:val="20"/>
              </w:rPr>
            </w:pPr>
          </w:p>
        </w:tc>
        <w:tc>
          <w:tcPr>
            <w:tcW w:w="990" w:type="dxa"/>
          </w:tcPr>
          <w:p w14:paraId="16EF7601" w14:textId="77777777" w:rsidR="00E909E8" w:rsidRPr="00283A38" w:rsidRDefault="00E909E8" w:rsidP="00E909E8">
            <w:pPr>
              <w:jc w:val="center"/>
              <w:rPr>
                <w:rFonts w:cstheme="minorHAnsi"/>
                <w:szCs w:val="20"/>
              </w:rPr>
            </w:pPr>
          </w:p>
        </w:tc>
        <w:tc>
          <w:tcPr>
            <w:tcW w:w="990" w:type="dxa"/>
          </w:tcPr>
          <w:p w14:paraId="7B8EBC1B" w14:textId="77777777" w:rsidR="00E909E8" w:rsidRPr="00283A38" w:rsidRDefault="00E909E8" w:rsidP="00E909E8">
            <w:pPr>
              <w:jc w:val="center"/>
              <w:rPr>
                <w:rFonts w:cstheme="minorHAnsi"/>
                <w:szCs w:val="20"/>
              </w:rPr>
            </w:pPr>
          </w:p>
        </w:tc>
        <w:tc>
          <w:tcPr>
            <w:tcW w:w="1103" w:type="dxa"/>
          </w:tcPr>
          <w:p w14:paraId="2DD35D68" w14:textId="77777777" w:rsidR="00E909E8" w:rsidRPr="00D65767" w:rsidRDefault="00E909E8" w:rsidP="00E909E8">
            <w:pPr>
              <w:jc w:val="center"/>
              <w:rPr>
                <w:rFonts w:cstheme="minorHAnsi"/>
                <w:szCs w:val="20"/>
              </w:rPr>
            </w:pPr>
          </w:p>
        </w:tc>
        <w:tc>
          <w:tcPr>
            <w:tcW w:w="1103" w:type="dxa"/>
          </w:tcPr>
          <w:p w14:paraId="20B33387" w14:textId="3C05431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25FB2A5" w14:textId="77777777" w:rsidTr="0061524D">
        <w:tc>
          <w:tcPr>
            <w:tcW w:w="1255" w:type="dxa"/>
          </w:tcPr>
          <w:p w14:paraId="3305470F" w14:textId="4A512A2A" w:rsidR="00E909E8" w:rsidRDefault="00E909E8" w:rsidP="00E909E8">
            <w:pPr>
              <w:jc w:val="center"/>
              <w:rPr>
                <w:szCs w:val="20"/>
              </w:rPr>
            </w:pPr>
            <w:r w:rsidRPr="007709BB">
              <w:t>3208_02</w:t>
            </w:r>
          </w:p>
        </w:tc>
        <w:tc>
          <w:tcPr>
            <w:tcW w:w="990" w:type="dxa"/>
          </w:tcPr>
          <w:p w14:paraId="6C83E0B0" w14:textId="77777777" w:rsidR="00E909E8" w:rsidRPr="00283A38" w:rsidRDefault="00E909E8" w:rsidP="00E909E8">
            <w:pPr>
              <w:jc w:val="center"/>
              <w:rPr>
                <w:rFonts w:cstheme="minorHAnsi"/>
                <w:szCs w:val="20"/>
              </w:rPr>
            </w:pPr>
          </w:p>
        </w:tc>
        <w:tc>
          <w:tcPr>
            <w:tcW w:w="990" w:type="dxa"/>
          </w:tcPr>
          <w:p w14:paraId="1A4FC2C4" w14:textId="77777777" w:rsidR="00E909E8" w:rsidRPr="00487927" w:rsidRDefault="00E909E8" w:rsidP="00E909E8">
            <w:pPr>
              <w:jc w:val="center"/>
              <w:rPr>
                <w:rFonts w:cstheme="minorHAnsi"/>
                <w:szCs w:val="20"/>
              </w:rPr>
            </w:pPr>
          </w:p>
        </w:tc>
        <w:tc>
          <w:tcPr>
            <w:tcW w:w="990" w:type="dxa"/>
          </w:tcPr>
          <w:p w14:paraId="00EF9261" w14:textId="77777777" w:rsidR="00E909E8" w:rsidRPr="00487927" w:rsidRDefault="00E909E8" w:rsidP="00E909E8">
            <w:pPr>
              <w:jc w:val="center"/>
              <w:rPr>
                <w:rFonts w:cstheme="minorHAnsi"/>
                <w:szCs w:val="20"/>
              </w:rPr>
            </w:pPr>
          </w:p>
        </w:tc>
        <w:tc>
          <w:tcPr>
            <w:tcW w:w="990" w:type="dxa"/>
          </w:tcPr>
          <w:p w14:paraId="01CF370F" w14:textId="77777777" w:rsidR="00E909E8" w:rsidRPr="00487927" w:rsidRDefault="00E909E8" w:rsidP="00E909E8">
            <w:pPr>
              <w:jc w:val="center"/>
              <w:rPr>
                <w:rFonts w:cstheme="minorHAnsi"/>
                <w:szCs w:val="20"/>
              </w:rPr>
            </w:pPr>
          </w:p>
        </w:tc>
        <w:tc>
          <w:tcPr>
            <w:tcW w:w="990" w:type="dxa"/>
          </w:tcPr>
          <w:p w14:paraId="057FE730" w14:textId="77777777" w:rsidR="00E909E8" w:rsidRPr="00487927" w:rsidRDefault="00E909E8" w:rsidP="00E909E8">
            <w:pPr>
              <w:jc w:val="center"/>
              <w:rPr>
                <w:rFonts w:cstheme="minorHAnsi"/>
                <w:szCs w:val="20"/>
              </w:rPr>
            </w:pPr>
          </w:p>
        </w:tc>
        <w:tc>
          <w:tcPr>
            <w:tcW w:w="990" w:type="dxa"/>
          </w:tcPr>
          <w:p w14:paraId="16D4C5E9" w14:textId="77777777" w:rsidR="00E909E8" w:rsidRPr="00487927" w:rsidRDefault="00E909E8" w:rsidP="00E909E8">
            <w:pPr>
              <w:jc w:val="center"/>
              <w:rPr>
                <w:rFonts w:cstheme="minorHAnsi"/>
                <w:szCs w:val="20"/>
              </w:rPr>
            </w:pPr>
          </w:p>
        </w:tc>
        <w:tc>
          <w:tcPr>
            <w:tcW w:w="1080" w:type="dxa"/>
          </w:tcPr>
          <w:p w14:paraId="7BB93FF3" w14:textId="77777777" w:rsidR="00E909E8" w:rsidRPr="00283A38" w:rsidRDefault="00E909E8" w:rsidP="00E909E8">
            <w:pPr>
              <w:jc w:val="center"/>
              <w:rPr>
                <w:rFonts w:cstheme="minorHAnsi"/>
                <w:szCs w:val="20"/>
              </w:rPr>
            </w:pPr>
          </w:p>
        </w:tc>
        <w:tc>
          <w:tcPr>
            <w:tcW w:w="990" w:type="dxa"/>
          </w:tcPr>
          <w:p w14:paraId="0CD738E1" w14:textId="77777777" w:rsidR="00E909E8" w:rsidRPr="00283A38" w:rsidRDefault="00E909E8" w:rsidP="00E909E8">
            <w:pPr>
              <w:jc w:val="center"/>
              <w:rPr>
                <w:rFonts w:cstheme="minorHAnsi"/>
                <w:szCs w:val="20"/>
              </w:rPr>
            </w:pPr>
          </w:p>
        </w:tc>
        <w:tc>
          <w:tcPr>
            <w:tcW w:w="990" w:type="dxa"/>
          </w:tcPr>
          <w:p w14:paraId="37ADBCEC" w14:textId="77777777" w:rsidR="00E909E8" w:rsidRPr="00283A38" w:rsidRDefault="00E909E8" w:rsidP="00E909E8">
            <w:pPr>
              <w:jc w:val="center"/>
              <w:rPr>
                <w:rFonts w:cstheme="minorHAnsi"/>
                <w:szCs w:val="20"/>
              </w:rPr>
            </w:pPr>
          </w:p>
        </w:tc>
        <w:tc>
          <w:tcPr>
            <w:tcW w:w="1103" w:type="dxa"/>
          </w:tcPr>
          <w:p w14:paraId="1F357185" w14:textId="77777777" w:rsidR="00E909E8" w:rsidRPr="00D65767" w:rsidRDefault="00E909E8" w:rsidP="00E909E8">
            <w:pPr>
              <w:jc w:val="center"/>
              <w:rPr>
                <w:rFonts w:cstheme="minorHAnsi"/>
                <w:szCs w:val="20"/>
              </w:rPr>
            </w:pPr>
          </w:p>
        </w:tc>
        <w:tc>
          <w:tcPr>
            <w:tcW w:w="1103" w:type="dxa"/>
          </w:tcPr>
          <w:p w14:paraId="6050AF3D" w14:textId="30EBB73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8332843" w14:textId="77777777" w:rsidTr="0061524D">
        <w:tc>
          <w:tcPr>
            <w:tcW w:w="1255" w:type="dxa"/>
          </w:tcPr>
          <w:p w14:paraId="7EEDD031" w14:textId="26CB76AF" w:rsidR="00E909E8" w:rsidRDefault="00E909E8" w:rsidP="00E909E8">
            <w:pPr>
              <w:jc w:val="center"/>
              <w:rPr>
                <w:szCs w:val="20"/>
              </w:rPr>
            </w:pPr>
            <w:r w:rsidRPr="007709BB">
              <w:t>3208_03</w:t>
            </w:r>
          </w:p>
        </w:tc>
        <w:tc>
          <w:tcPr>
            <w:tcW w:w="990" w:type="dxa"/>
          </w:tcPr>
          <w:p w14:paraId="0458F4AC" w14:textId="77777777" w:rsidR="00E909E8" w:rsidRPr="00283A38" w:rsidRDefault="00E909E8" w:rsidP="00E909E8">
            <w:pPr>
              <w:jc w:val="center"/>
              <w:rPr>
                <w:rFonts w:cstheme="minorHAnsi"/>
                <w:szCs w:val="20"/>
              </w:rPr>
            </w:pPr>
          </w:p>
        </w:tc>
        <w:tc>
          <w:tcPr>
            <w:tcW w:w="990" w:type="dxa"/>
          </w:tcPr>
          <w:p w14:paraId="63AF15B7" w14:textId="77777777" w:rsidR="00E909E8" w:rsidRPr="00487927" w:rsidRDefault="00E909E8" w:rsidP="00E909E8">
            <w:pPr>
              <w:jc w:val="center"/>
              <w:rPr>
                <w:rFonts w:cstheme="minorHAnsi"/>
                <w:szCs w:val="20"/>
              </w:rPr>
            </w:pPr>
          </w:p>
        </w:tc>
        <w:tc>
          <w:tcPr>
            <w:tcW w:w="990" w:type="dxa"/>
          </w:tcPr>
          <w:p w14:paraId="4EE10644" w14:textId="77777777" w:rsidR="00E909E8" w:rsidRPr="00487927" w:rsidRDefault="00E909E8" w:rsidP="00E909E8">
            <w:pPr>
              <w:jc w:val="center"/>
              <w:rPr>
                <w:rFonts w:cstheme="minorHAnsi"/>
                <w:szCs w:val="20"/>
              </w:rPr>
            </w:pPr>
          </w:p>
        </w:tc>
        <w:tc>
          <w:tcPr>
            <w:tcW w:w="990" w:type="dxa"/>
          </w:tcPr>
          <w:p w14:paraId="29BA310D" w14:textId="77777777" w:rsidR="00E909E8" w:rsidRPr="00487927" w:rsidRDefault="00E909E8" w:rsidP="00E909E8">
            <w:pPr>
              <w:jc w:val="center"/>
              <w:rPr>
                <w:rFonts w:cstheme="minorHAnsi"/>
                <w:szCs w:val="20"/>
              </w:rPr>
            </w:pPr>
          </w:p>
        </w:tc>
        <w:tc>
          <w:tcPr>
            <w:tcW w:w="990" w:type="dxa"/>
          </w:tcPr>
          <w:p w14:paraId="66F88B19" w14:textId="77777777" w:rsidR="00E909E8" w:rsidRPr="00487927" w:rsidRDefault="00E909E8" w:rsidP="00E909E8">
            <w:pPr>
              <w:jc w:val="center"/>
              <w:rPr>
                <w:rFonts w:cstheme="minorHAnsi"/>
                <w:szCs w:val="20"/>
              </w:rPr>
            </w:pPr>
          </w:p>
        </w:tc>
        <w:tc>
          <w:tcPr>
            <w:tcW w:w="990" w:type="dxa"/>
          </w:tcPr>
          <w:p w14:paraId="67FD33F1" w14:textId="77777777" w:rsidR="00E909E8" w:rsidRPr="00487927" w:rsidRDefault="00E909E8" w:rsidP="00E909E8">
            <w:pPr>
              <w:jc w:val="center"/>
              <w:rPr>
                <w:rFonts w:cstheme="minorHAnsi"/>
                <w:szCs w:val="20"/>
              </w:rPr>
            </w:pPr>
          </w:p>
        </w:tc>
        <w:tc>
          <w:tcPr>
            <w:tcW w:w="1080" w:type="dxa"/>
          </w:tcPr>
          <w:p w14:paraId="77BE9A09" w14:textId="77777777" w:rsidR="00E909E8" w:rsidRPr="00283A38" w:rsidRDefault="00E909E8" w:rsidP="00E909E8">
            <w:pPr>
              <w:jc w:val="center"/>
              <w:rPr>
                <w:rFonts w:cstheme="minorHAnsi"/>
                <w:szCs w:val="20"/>
              </w:rPr>
            </w:pPr>
          </w:p>
        </w:tc>
        <w:tc>
          <w:tcPr>
            <w:tcW w:w="990" w:type="dxa"/>
          </w:tcPr>
          <w:p w14:paraId="66284447" w14:textId="77777777" w:rsidR="00E909E8" w:rsidRPr="00283A38" w:rsidRDefault="00E909E8" w:rsidP="00E909E8">
            <w:pPr>
              <w:jc w:val="center"/>
              <w:rPr>
                <w:rFonts w:cstheme="minorHAnsi"/>
                <w:szCs w:val="20"/>
              </w:rPr>
            </w:pPr>
          </w:p>
        </w:tc>
        <w:tc>
          <w:tcPr>
            <w:tcW w:w="990" w:type="dxa"/>
          </w:tcPr>
          <w:p w14:paraId="31D03F1F" w14:textId="77777777" w:rsidR="00E909E8" w:rsidRPr="00283A38" w:rsidRDefault="00E909E8" w:rsidP="00E909E8">
            <w:pPr>
              <w:jc w:val="center"/>
              <w:rPr>
                <w:rFonts w:cstheme="minorHAnsi"/>
                <w:szCs w:val="20"/>
              </w:rPr>
            </w:pPr>
          </w:p>
        </w:tc>
        <w:tc>
          <w:tcPr>
            <w:tcW w:w="1103" w:type="dxa"/>
          </w:tcPr>
          <w:p w14:paraId="1D124E3F" w14:textId="77777777" w:rsidR="00E909E8" w:rsidRPr="00D65767" w:rsidRDefault="00E909E8" w:rsidP="00E909E8">
            <w:pPr>
              <w:jc w:val="center"/>
              <w:rPr>
                <w:rFonts w:cstheme="minorHAnsi"/>
                <w:szCs w:val="20"/>
              </w:rPr>
            </w:pPr>
          </w:p>
        </w:tc>
        <w:tc>
          <w:tcPr>
            <w:tcW w:w="1103" w:type="dxa"/>
          </w:tcPr>
          <w:p w14:paraId="62509363" w14:textId="5DE0044E" w:rsidR="00E909E8" w:rsidRPr="00D65767" w:rsidRDefault="00E909E8" w:rsidP="00E909E8">
            <w:pPr>
              <w:jc w:val="center"/>
              <w:rPr>
                <w:rFonts w:cstheme="minorHAnsi"/>
                <w:szCs w:val="20"/>
              </w:rPr>
            </w:pPr>
            <w:r w:rsidRPr="00283A38">
              <w:rPr>
                <w:rFonts w:cstheme="minorHAnsi"/>
                <w:szCs w:val="20"/>
              </w:rPr>
              <w:t>•</w:t>
            </w:r>
          </w:p>
        </w:tc>
      </w:tr>
      <w:tr w:rsidR="00E909E8" w:rsidRPr="00283A38" w14:paraId="09306535" w14:textId="77777777" w:rsidTr="0061524D">
        <w:tc>
          <w:tcPr>
            <w:tcW w:w="1255" w:type="dxa"/>
          </w:tcPr>
          <w:p w14:paraId="4E85F526" w14:textId="6694E0DA" w:rsidR="00E909E8" w:rsidRDefault="00E909E8" w:rsidP="00E909E8">
            <w:pPr>
              <w:jc w:val="center"/>
              <w:rPr>
                <w:szCs w:val="20"/>
              </w:rPr>
            </w:pPr>
            <w:r w:rsidRPr="007709BB">
              <w:t>3208_04</w:t>
            </w:r>
          </w:p>
        </w:tc>
        <w:tc>
          <w:tcPr>
            <w:tcW w:w="990" w:type="dxa"/>
          </w:tcPr>
          <w:p w14:paraId="041A9783" w14:textId="77777777" w:rsidR="00E909E8" w:rsidRPr="00283A38" w:rsidRDefault="00E909E8" w:rsidP="00E909E8">
            <w:pPr>
              <w:jc w:val="center"/>
              <w:rPr>
                <w:rFonts w:cstheme="minorHAnsi"/>
                <w:szCs w:val="20"/>
              </w:rPr>
            </w:pPr>
          </w:p>
        </w:tc>
        <w:tc>
          <w:tcPr>
            <w:tcW w:w="990" w:type="dxa"/>
          </w:tcPr>
          <w:p w14:paraId="0B3334DD" w14:textId="77777777" w:rsidR="00E909E8" w:rsidRPr="00487927" w:rsidRDefault="00E909E8" w:rsidP="00E909E8">
            <w:pPr>
              <w:jc w:val="center"/>
              <w:rPr>
                <w:rFonts w:cstheme="minorHAnsi"/>
                <w:szCs w:val="20"/>
              </w:rPr>
            </w:pPr>
          </w:p>
        </w:tc>
        <w:tc>
          <w:tcPr>
            <w:tcW w:w="990" w:type="dxa"/>
          </w:tcPr>
          <w:p w14:paraId="467FC592" w14:textId="77777777" w:rsidR="00E909E8" w:rsidRPr="00487927" w:rsidRDefault="00E909E8" w:rsidP="00E909E8">
            <w:pPr>
              <w:jc w:val="center"/>
              <w:rPr>
                <w:rFonts w:cstheme="minorHAnsi"/>
                <w:szCs w:val="20"/>
              </w:rPr>
            </w:pPr>
          </w:p>
        </w:tc>
        <w:tc>
          <w:tcPr>
            <w:tcW w:w="990" w:type="dxa"/>
          </w:tcPr>
          <w:p w14:paraId="2ECB503A" w14:textId="77777777" w:rsidR="00E909E8" w:rsidRPr="00487927" w:rsidRDefault="00E909E8" w:rsidP="00E909E8">
            <w:pPr>
              <w:jc w:val="center"/>
              <w:rPr>
                <w:rFonts w:cstheme="minorHAnsi"/>
                <w:szCs w:val="20"/>
              </w:rPr>
            </w:pPr>
          </w:p>
        </w:tc>
        <w:tc>
          <w:tcPr>
            <w:tcW w:w="990" w:type="dxa"/>
          </w:tcPr>
          <w:p w14:paraId="48D180E9" w14:textId="77777777" w:rsidR="00E909E8" w:rsidRPr="00487927" w:rsidRDefault="00E909E8" w:rsidP="00E909E8">
            <w:pPr>
              <w:jc w:val="center"/>
              <w:rPr>
                <w:rFonts w:cstheme="minorHAnsi"/>
                <w:szCs w:val="20"/>
              </w:rPr>
            </w:pPr>
          </w:p>
        </w:tc>
        <w:tc>
          <w:tcPr>
            <w:tcW w:w="990" w:type="dxa"/>
          </w:tcPr>
          <w:p w14:paraId="284B3B32" w14:textId="77777777" w:rsidR="00E909E8" w:rsidRPr="00487927" w:rsidRDefault="00E909E8" w:rsidP="00E909E8">
            <w:pPr>
              <w:jc w:val="center"/>
              <w:rPr>
                <w:rFonts w:cstheme="minorHAnsi"/>
                <w:szCs w:val="20"/>
              </w:rPr>
            </w:pPr>
          </w:p>
        </w:tc>
        <w:tc>
          <w:tcPr>
            <w:tcW w:w="1080" w:type="dxa"/>
          </w:tcPr>
          <w:p w14:paraId="692AAAC1" w14:textId="77777777" w:rsidR="00E909E8" w:rsidRPr="00283A38" w:rsidRDefault="00E909E8" w:rsidP="00E909E8">
            <w:pPr>
              <w:jc w:val="center"/>
              <w:rPr>
                <w:rFonts w:cstheme="minorHAnsi"/>
                <w:szCs w:val="20"/>
              </w:rPr>
            </w:pPr>
          </w:p>
        </w:tc>
        <w:tc>
          <w:tcPr>
            <w:tcW w:w="990" w:type="dxa"/>
          </w:tcPr>
          <w:p w14:paraId="24E593CB" w14:textId="77777777" w:rsidR="00E909E8" w:rsidRPr="00283A38" w:rsidRDefault="00E909E8" w:rsidP="00E909E8">
            <w:pPr>
              <w:jc w:val="center"/>
              <w:rPr>
                <w:rFonts w:cstheme="minorHAnsi"/>
                <w:szCs w:val="20"/>
              </w:rPr>
            </w:pPr>
          </w:p>
        </w:tc>
        <w:tc>
          <w:tcPr>
            <w:tcW w:w="990" w:type="dxa"/>
          </w:tcPr>
          <w:p w14:paraId="166398E2" w14:textId="77777777" w:rsidR="00E909E8" w:rsidRPr="00283A38" w:rsidRDefault="00E909E8" w:rsidP="00E909E8">
            <w:pPr>
              <w:jc w:val="center"/>
              <w:rPr>
                <w:rFonts w:cstheme="minorHAnsi"/>
                <w:szCs w:val="20"/>
              </w:rPr>
            </w:pPr>
          </w:p>
        </w:tc>
        <w:tc>
          <w:tcPr>
            <w:tcW w:w="1103" w:type="dxa"/>
          </w:tcPr>
          <w:p w14:paraId="05ECCA2E" w14:textId="77777777" w:rsidR="00E909E8" w:rsidRPr="00D65767" w:rsidRDefault="00E909E8" w:rsidP="00E909E8">
            <w:pPr>
              <w:jc w:val="center"/>
              <w:rPr>
                <w:rFonts w:cstheme="minorHAnsi"/>
                <w:szCs w:val="20"/>
              </w:rPr>
            </w:pPr>
          </w:p>
        </w:tc>
        <w:tc>
          <w:tcPr>
            <w:tcW w:w="1103" w:type="dxa"/>
          </w:tcPr>
          <w:p w14:paraId="68150367" w14:textId="761209F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19E3421" w14:textId="77777777" w:rsidTr="0061524D">
        <w:tc>
          <w:tcPr>
            <w:tcW w:w="1255" w:type="dxa"/>
          </w:tcPr>
          <w:p w14:paraId="08E57379" w14:textId="7882FDC2" w:rsidR="00E909E8" w:rsidRDefault="00E909E8" w:rsidP="00E909E8">
            <w:pPr>
              <w:jc w:val="center"/>
              <w:rPr>
                <w:szCs w:val="20"/>
              </w:rPr>
            </w:pPr>
            <w:r w:rsidRPr="007709BB">
              <w:t>3208_05</w:t>
            </w:r>
          </w:p>
        </w:tc>
        <w:tc>
          <w:tcPr>
            <w:tcW w:w="990" w:type="dxa"/>
          </w:tcPr>
          <w:p w14:paraId="658B9F94" w14:textId="77777777" w:rsidR="00E909E8" w:rsidRPr="00283A38" w:rsidRDefault="00E909E8" w:rsidP="00E909E8">
            <w:pPr>
              <w:jc w:val="center"/>
              <w:rPr>
                <w:rFonts w:cstheme="minorHAnsi"/>
                <w:szCs w:val="20"/>
              </w:rPr>
            </w:pPr>
          </w:p>
        </w:tc>
        <w:tc>
          <w:tcPr>
            <w:tcW w:w="990" w:type="dxa"/>
          </w:tcPr>
          <w:p w14:paraId="3875DA91" w14:textId="77777777" w:rsidR="00E909E8" w:rsidRPr="00487927" w:rsidRDefault="00E909E8" w:rsidP="00E909E8">
            <w:pPr>
              <w:jc w:val="center"/>
              <w:rPr>
                <w:rFonts w:cstheme="minorHAnsi"/>
                <w:szCs w:val="20"/>
              </w:rPr>
            </w:pPr>
          </w:p>
        </w:tc>
        <w:tc>
          <w:tcPr>
            <w:tcW w:w="990" w:type="dxa"/>
          </w:tcPr>
          <w:p w14:paraId="1C4EB270" w14:textId="77777777" w:rsidR="00E909E8" w:rsidRPr="00487927" w:rsidRDefault="00E909E8" w:rsidP="00E909E8">
            <w:pPr>
              <w:jc w:val="center"/>
              <w:rPr>
                <w:rFonts w:cstheme="minorHAnsi"/>
                <w:szCs w:val="20"/>
              </w:rPr>
            </w:pPr>
          </w:p>
        </w:tc>
        <w:tc>
          <w:tcPr>
            <w:tcW w:w="990" w:type="dxa"/>
          </w:tcPr>
          <w:p w14:paraId="12202A4A" w14:textId="77777777" w:rsidR="00E909E8" w:rsidRPr="00487927" w:rsidRDefault="00E909E8" w:rsidP="00E909E8">
            <w:pPr>
              <w:jc w:val="center"/>
              <w:rPr>
                <w:rFonts w:cstheme="minorHAnsi"/>
                <w:szCs w:val="20"/>
              </w:rPr>
            </w:pPr>
          </w:p>
        </w:tc>
        <w:tc>
          <w:tcPr>
            <w:tcW w:w="990" w:type="dxa"/>
          </w:tcPr>
          <w:p w14:paraId="770303D0" w14:textId="77777777" w:rsidR="00E909E8" w:rsidRPr="00487927" w:rsidRDefault="00E909E8" w:rsidP="00E909E8">
            <w:pPr>
              <w:jc w:val="center"/>
              <w:rPr>
                <w:rFonts w:cstheme="minorHAnsi"/>
                <w:szCs w:val="20"/>
              </w:rPr>
            </w:pPr>
          </w:p>
        </w:tc>
        <w:tc>
          <w:tcPr>
            <w:tcW w:w="990" w:type="dxa"/>
          </w:tcPr>
          <w:p w14:paraId="49B645D6" w14:textId="77777777" w:rsidR="00E909E8" w:rsidRPr="00487927" w:rsidRDefault="00E909E8" w:rsidP="00E909E8">
            <w:pPr>
              <w:jc w:val="center"/>
              <w:rPr>
                <w:rFonts w:cstheme="minorHAnsi"/>
                <w:szCs w:val="20"/>
              </w:rPr>
            </w:pPr>
          </w:p>
        </w:tc>
        <w:tc>
          <w:tcPr>
            <w:tcW w:w="1080" w:type="dxa"/>
          </w:tcPr>
          <w:p w14:paraId="70A20592" w14:textId="77777777" w:rsidR="00E909E8" w:rsidRPr="00283A38" w:rsidRDefault="00E909E8" w:rsidP="00E909E8">
            <w:pPr>
              <w:jc w:val="center"/>
              <w:rPr>
                <w:rFonts w:cstheme="minorHAnsi"/>
                <w:szCs w:val="20"/>
              </w:rPr>
            </w:pPr>
          </w:p>
        </w:tc>
        <w:tc>
          <w:tcPr>
            <w:tcW w:w="990" w:type="dxa"/>
          </w:tcPr>
          <w:p w14:paraId="12BCA249" w14:textId="77777777" w:rsidR="00E909E8" w:rsidRPr="00283A38" w:rsidRDefault="00E909E8" w:rsidP="00E909E8">
            <w:pPr>
              <w:jc w:val="center"/>
              <w:rPr>
                <w:rFonts w:cstheme="minorHAnsi"/>
                <w:szCs w:val="20"/>
              </w:rPr>
            </w:pPr>
          </w:p>
        </w:tc>
        <w:tc>
          <w:tcPr>
            <w:tcW w:w="990" w:type="dxa"/>
          </w:tcPr>
          <w:p w14:paraId="69AA81E4" w14:textId="77777777" w:rsidR="00E909E8" w:rsidRPr="00283A38" w:rsidRDefault="00E909E8" w:rsidP="00E909E8">
            <w:pPr>
              <w:jc w:val="center"/>
              <w:rPr>
                <w:rFonts w:cstheme="minorHAnsi"/>
                <w:szCs w:val="20"/>
              </w:rPr>
            </w:pPr>
          </w:p>
        </w:tc>
        <w:tc>
          <w:tcPr>
            <w:tcW w:w="1103" w:type="dxa"/>
          </w:tcPr>
          <w:p w14:paraId="4D45EA95" w14:textId="77777777" w:rsidR="00E909E8" w:rsidRPr="00D65767" w:rsidRDefault="00E909E8" w:rsidP="00E909E8">
            <w:pPr>
              <w:jc w:val="center"/>
              <w:rPr>
                <w:rFonts w:cstheme="minorHAnsi"/>
                <w:szCs w:val="20"/>
              </w:rPr>
            </w:pPr>
          </w:p>
        </w:tc>
        <w:tc>
          <w:tcPr>
            <w:tcW w:w="1103" w:type="dxa"/>
          </w:tcPr>
          <w:p w14:paraId="0E453F68" w14:textId="2D1421B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A472FC0" w14:textId="77777777" w:rsidTr="0061524D">
        <w:tc>
          <w:tcPr>
            <w:tcW w:w="1255" w:type="dxa"/>
          </w:tcPr>
          <w:p w14:paraId="1CE178E2" w14:textId="544DF143" w:rsidR="00E909E8" w:rsidRDefault="00E909E8" w:rsidP="00E909E8">
            <w:pPr>
              <w:jc w:val="center"/>
              <w:rPr>
                <w:szCs w:val="20"/>
              </w:rPr>
            </w:pPr>
            <w:r w:rsidRPr="007709BB">
              <w:t>3208_06</w:t>
            </w:r>
          </w:p>
        </w:tc>
        <w:tc>
          <w:tcPr>
            <w:tcW w:w="990" w:type="dxa"/>
          </w:tcPr>
          <w:p w14:paraId="10E73F4F" w14:textId="77777777" w:rsidR="00E909E8" w:rsidRPr="00283A38" w:rsidRDefault="00E909E8" w:rsidP="00E909E8">
            <w:pPr>
              <w:jc w:val="center"/>
              <w:rPr>
                <w:rFonts w:cstheme="minorHAnsi"/>
                <w:szCs w:val="20"/>
              </w:rPr>
            </w:pPr>
          </w:p>
        </w:tc>
        <w:tc>
          <w:tcPr>
            <w:tcW w:w="990" w:type="dxa"/>
          </w:tcPr>
          <w:p w14:paraId="12747EF0" w14:textId="77777777" w:rsidR="00E909E8" w:rsidRPr="00487927" w:rsidRDefault="00E909E8" w:rsidP="00E909E8">
            <w:pPr>
              <w:jc w:val="center"/>
              <w:rPr>
                <w:rFonts w:cstheme="minorHAnsi"/>
                <w:szCs w:val="20"/>
              </w:rPr>
            </w:pPr>
          </w:p>
        </w:tc>
        <w:tc>
          <w:tcPr>
            <w:tcW w:w="990" w:type="dxa"/>
          </w:tcPr>
          <w:p w14:paraId="1A366A5F" w14:textId="77777777" w:rsidR="00E909E8" w:rsidRPr="00487927" w:rsidRDefault="00E909E8" w:rsidP="00E909E8">
            <w:pPr>
              <w:jc w:val="center"/>
              <w:rPr>
                <w:rFonts w:cstheme="minorHAnsi"/>
                <w:szCs w:val="20"/>
              </w:rPr>
            </w:pPr>
          </w:p>
        </w:tc>
        <w:tc>
          <w:tcPr>
            <w:tcW w:w="990" w:type="dxa"/>
          </w:tcPr>
          <w:p w14:paraId="349B864B" w14:textId="77777777" w:rsidR="00E909E8" w:rsidRPr="00487927" w:rsidRDefault="00E909E8" w:rsidP="00E909E8">
            <w:pPr>
              <w:jc w:val="center"/>
              <w:rPr>
                <w:rFonts w:cstheme="minorHAnsi"/>
                <w:szCs w:val="20"/>
              </w:rPr>
            </w:pPr>
          </w:p>
        </w:tc>
        <w:tc>
          <w:tcPr>
            <w:tcW w:w="990" w:type="dxa"/>
          </w:tcPr>
          <w:p w14:paraId="4D7BC589" w14:textId="77777777" w:rsidR="00E909E8" w:rsidRPr="00487927" w:rsidRDefault="00E909E8" w:rsidP="00E909E8">
            <w:pPr>
              <w:jc w:val="center"/>
              <w:rPr>
                <w:rFonts w:cstheme="minorHAnsi"/>
                <w:szCs w:val="20"/>
              </w:rPr>
            </w:pPr>
          </w:p>
        </w:tc>
        <w:tc>
          <w:tcPr>
            <w:tcW w:w="990" w:type="dxa"/>
          </w:tcPr>
          <w:p w14:paraId="2055EDE4" w14:textId="77777777" w:rsidR="00E909E8" w:rsidRPr="00487927" w:rsidRDefault="00E909E8" w:rsidP="00E909E8">
            <w:pPr>
              <w:jc w:val="center"/>
              <w:rPr>
                <w:rFonts w:cstheme="minorHAnsi"/>
                <w:szCs w:val="20"/>
              </w:rPr>
            </w:pPr>
          </w:p>
        </w:tc>
        <w:tc>
          <w:tcPr>
            <w:tcW w:w="1080" w:type="dxa"/>
          </w:tcPr>
          <w:p w14:paraId="1B94047E" w14:textId="77777777" w:rsidR="00E909E8" w:rsidRPr="00283A38" w:rsidRDefault="00E909E8" w:rsidP="00E909E8">
            <w:pPr>
              <w:jc w:val="center"/>
              <w:rPr>
                <w:rFonts w:cstheme="minorHAnsi"/>
                <w:szCs w:val="20"/>
              </w:rPr>
            </w:pPr>
          </w:p>
        </w:tc>
        <w:tc>
          <w:tcPr>
            <w:tcW w:w="990" w:type="dxa"/>
          </w:tcPr>
          <w:p w14:paraId="187D2640" w14:textId="77777777" w:rsidR="00E909E8" w:rsidRPr="00283A38" w:rsidRDefault="00E909E8" w:rsidP="00E909E8">
            <w:pPr>
              <w:jc w:val="center"/>
              <w:rPr>
                <w:rFonts w:cstheme="minorHAnsi"/>
                <w:szCs w:val="20"/>
              </w:rPr>
            </w:pPr>
          </w:p>
        </w:tc>
        <w:tc>
          <w:tcPr>
            <w:tcW w:w="990" w:type="dxa"/>
          </w:tcPr>
          <w:p w14:paraId="14311BE0" w14:textId="77777777" w:rsidR="00E909E8" w:rsidRPr="00283A38" w:rsidRDefault="00E909E8" w:rsidP="00E909E8">
            <w:pPr>
              <w:jc w:val="center"/>
              <w:rPr>
                <w:rFonts w:cstheme="minorHAnsi"/>
                <w:szCs w:val="20"/>
              </w:rPr>
            </w:pPr>
          </w:p>
        </w:tc>
        <w:tc>
          <w:tcPr>
            <w:tcW w:w="1103" w:type="dxa"/>
          </w:tcPr>
          <w:p w14:paraId="3B0723D0" w14:textId="77777777" w:rsidR="00E909E8" w:rsidRPr="00D65767" w:rsidRDefault="00E909E8" w:rsidP="00E909E8">
            <w:pPr>
              <w:jc w:val="center"/>
              <w:rPr>
                <w:rFonts w:cstheme="minorHAnsi"/>
                <w:szCs w:val="20"/>
              </w:rPr>
            </w:pPr>
          </w:p>
        </w:tc>
        <w:tc>
          <w:tcPr>
            <w:tcW w:w="1103" w:type="dxa"/>
          </w:tcPr>
          <w:p w14:paraId="1BF5A853" w14:textId="785E481D"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0E85F1A" w14:textId="77777777" w:rsidTr="0061524D">
        <w:tc>
          <w:tcPr>
            <w:tcW w:w="1255" w:type="dxa"/>
          </w:tcPr>
          <w:p w14:paraId="0AEBC1BC" w14:textId="4D2D85DC" w:rsidR="00E909E8" w:rsidRDefault="00E909E8" w:rsidP="00E909E8">
            <w:pPr>
              <w:jc w:val="center"/>
              <w:rPr>
                <w:szCs w:val="20"/>
              </w:rPr>
            </w:pPr>
            <w:r w:rsidRPr="007709BB">
              <w:t>3208_07</w:t>
            </w:r>
          </w:p>
        </w:tc>
        <w:tc>
          <w:tcPr>
            <w:tcW w:w="990" w:type="dxa"/>
          </w:tcPr>
          <w:p w14:paraId="1173F5F5" w14:textId="77777777" w:rsidR="00E909E8" w:rsidRPr="00283A38" w:rsidRDefault="00E909E8" w:rsidP="00E909E8">
            <w:pPr>
              <w:jc w:val="center"/>
              <w:rPr>
                <w:rFonts w:cstheme="minorHAnsi"/>
                <w:szCs w:val="20"/>
              </w:rPr>
            </w:pPr>
          </w:p>
        </w:tc>
        <w:tc>
          <w:tcPr>
            <w:tcW w:w="990" w:type="dxa"/>
          </w:tcPr>
          <w:p w14:paraId="28AF755F" w14:textId="77777777" w:rsidR="00E909E8" w:rsidRPr="00487927" w:rsidRDefault="00E909E8" w:rsidP="00E909E8">
            <w:pPr>
              <w:jc w:val="center"/>
              <w:rPr>
                <w:rFonts w:cstheme="minorHAnsi"/>
                <w:szCs w:val="20"/>
              </w:rPr>
            </w:pPr>
          </w:p>
        </w:tc>
        <w:tc>
          <w:tcPr>
            <w:tcW w:w="990" w:type="dxa"/>
          </w:tcPr>
          <w:p w14:paraId="6E368E48" w14:textId="77777777" w:rsidR="00E909E8" w:rsidRPr="00487927" w:rsidRDefault="00E909E8" w:rsidP="00E909E8">
            <w:pPr>
              <w:jc w:val="center"/>
              <w:rPr>
                <w:rFonts w:cstheme="minorHAnsi"/>
                <w:szCs w:val="20"/>
              </w:rPr>
            </w:pPr>
          </w:p>
        </w:tc>
        <w:tc>
          <w:tcPr>
            <w:tcW w:w="990" w:type="dxa"/>
          </w:tcPr>
          <w:p w14:paraId="3DFD5904" w14:textId="77777777" w:rsidR="00E909E8" w:rsidRPr="00487927" w:rsidRDefault="00E909E8" w:rsidP="00E909E8">
            <w:pPr>
              <w:jc w:val="center"/>
              <w:rPr>
                <w:rFonts w:cstheme="minorHAnsi"/>
                <w:szCs w:val="20"/>
              </w:rPr>
            </w:pPr>
          </w:p>
        </w:tc>
        <w:tc>
          <w:tcPr>
            <w:tcW w:w="990" w:type="dxa"/>
          </w:tcPr>
          <w:p w14:paraId="3B4CC7D8" w14:textId="77777777" w:rsidR="00E909E8" w:rsidRPr="00487927" w:rsidRDefault="00E909E8" w:rsidP="00E909E8">
            <w:pPr>
              <w:jc w:val="center"/>
              <w:rPr>
                <w:rFonts w:cstheme="minorHAnsi"/>
                <w:szCs w:val="20"/>
              </w:rPr>
            </w:pPr>
          </w:p>
        </w:tc>
        <w:tc>
          <w:tcPr>
            <w:tcW w:w="990" w:type="dxa"/>
          </w:tcPr>
          <w:p w14:paraId="0B9B77B3" w14:textId="77777777" w:rsidR="00E909E8" w:rsidRPr="00487927" w:rsidRDefault="00E909E8" w:rsidP="00E909E8">
            <w:pPr>
              <w:jc w:val="center"/>
              <w:rPr>
                <w:rFonts w:cstheme="minorHAnsi"/>
                <w:szCs w:val="20"/>
              </w:rPr>
            </w:pPr>
          </w:p>
        </w:tc>
        <w:tc>
          <w:tcPr>
            <w:tcW w:w="1080" w:type="dxa"/>
          </w:tcPr>
          <w:p w14:paraId="664BB36A" w14:textId="77777777" w:rsidR="00E909E8" w:rsidRPr="00283A38" w:rsidRDefault="00E909E8" w:rsidP="00E909E8">
            <w:pPr>
              <w:jc w:val="center"/>
              <w:rPr>
                <w:rFonts w:cstheme="minorHAnsi"/>
                <w:szCs w:val="20"/>
              </w:rPr>
            </w:pPr>
          </w:p>
        </w:tc>
        <w:tc>
          <w:tcPr>
            <w:tcW w:w="990" w:type="dxa"/>
          </w:tcPr>
          <w:p w14:paraId="012EDBDA" w14:textId="77777777" w:rsidR="00E909E8" w:rsidRPr="00283A38" w:rsidRDefault="00E909E8" w:rsidP="00E909E8">
            <w:pPr>
              <w:jc w:val="center"/>
              <w:rPr>
                <w:rFonts w:cstheme="minorHAnsi"/>
                <w:szCs w:val="20"/>
              </w:rPr>
            </w:pPr>
          </w:p>
        </w:tc>
        <w:tc>
          <w:tcPr>
            <w:tcW w:w="990" w:type="dxa"/>
          </w:tcPr>
          <w:p w14:paraId="7DB4F4B6" w14:textId="77777777" w:rsidR="00E909E8" w:rsidRPr="00283A38" w:rsidRDefault="00E909E8" w:rsidP="00E909E8">
            <w:pPr>
              <w:jc w:val="center"/>
              <w:rPr>
                <w:rFonts w:cstheme="minorHAnsi"/>
                <w:szCs w:val="20"/>
              </w:rPr>
            </w:pPr>
          </w:p>
        </w:tc>
        <w:tc>
          <w:tcPr>
            <w:tcW w:w="1103" w:type="dxa"/>
          </w:tcPr>
          <w:p w14:paraId="221CE501" w14:textId="77777777" w:rsidR="00E909E8" w:rsidRPr="00D65767" w:rsidRDefault="00E909E8" w:rsidP="00E909E8">
            <w:pPr>
              <w:jc w:val="center"/>
              <w:rPr>
                <w:rFonts w:cstheme="minorHAnsi"/>
                <w:szCs w:val="20"/>
              </w:rPr>
            </w:pPr>
          </w:p>
        </w:tc>
        <w:tc>
          <w:tcPr>
            <w:tcW w:w="1103" w:type="dxa"/>
          </w:tcPr>
          <w:p w14:paraId="498A122F" w14:textId="54016A2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74C5362" w14:textId="77777777" w:rsidTr="0061524D">
        <w:tc>
          <w:tcPr>
            <w:tcW w:w="1255" w:type="dxa"/>
          </w:tcPr>
          <w:p w14:paraId="4CB87AD4" w14:textId="66751FB0" w:rsidR="00E909E8" w:rsidRDefault="00E909E8" w:rsidP="00E909E8">
            <w:pPr>
              <w:jc w:val="center"/>
              <w:rPr>
                <w:szCs w:val="20"/>
              </w:rPr>
            </w:pPr>
            <w:r w:rsidRPr="007709BB">
              <w:t>3208_08</w:t>
            </w:r>
          </w:p>
        </w:tc>
        <w:tc>
          <w:tcPr>
            <w:tcW w:w="990" w:type="dxa"/>
          </w:tcPr>
          <w:p w14:paraId="5C4CE5B0" w14:textId="77777777" w:rsidR="00E909E8" w:rsidRPr="00283A38" w:rsidRDefault="00E909E8" w:rsidP="00E909E8">
            <w:pPr>
              <w:jc w:val="center"/>
              <w:rPr>
                <w:rFonts w:cstheme="minorHAnsi"/>
                <w:szCs w:val="20"/>
              </w:rPr>
            </w:pPr>
          </w:p>
        </w:tc>
        <w:tc>
          <w:tcPr>
            <w:tcW w:w="990" w:type="dxa"/>
          </w:tcPr>
          <w:p w14:paraId="0D148681" w14:textId="77777777" w:rsidR="00E909E8" w:rsidRPr="00487927" w:rsidRDefault="00E909E8" w:rsidP="00E909E8">
            <w:pPr>
              <w:jc w:val="center"/>
              <w:rPr>
                <w:rFonts w:cstheme="minorHAnsi"/>
                <w:szCs w:val="20"/>
              </w:rPr>
            </w:pPr>
          </w:p>
        </w:tc>
        <w:tc>
          <w:tcPr>
            <w:tcW w:w="990" w:type="dxa"/>
          </w:tcPr>
          <w:p w14:paraId="6778B61D" w14:textId="77777777" w:rsidR="00E909E8" w:rsidRPr="00487927" w:rsidRDefault="00E909E8" w:rsidP="00E909E8">
            <w:pPr>
              <w:jc w:val="center"/>
              <w:rPr>
                <w:rFonts w:cstheme="minorHAnsi"/>
                <w:szCs w:val="20"/>
              </w:rPr>
            </w:pPr>
          </w:p>
        </w:tc>
        <w:tc>
          <w:tcPr>
            <w:tcW w:w="990" w:type="dxa"/>
          </w:tcPr>
          <w:p w14:paraId="1CEF59AB" w14:textId="77777777" w:rsidR="00E909E8" w:rsidRPr="00487927" w:rsidRDefault="00E909E8" w:rsidP="00E909E8">
            <w:pPr>
              <w:jc w:val="center"/>
              <w:rPr>
                <w:rFonts w:cstheme="minorHAnsi"/>
                <w:szCs w:val="20"/>
              </w:rPr>
            </w:pPr>
          </w:p>
        </w:tc>
        <w:tc>
          <w:tcPr>
            <w:tcW w:w="990" w:type="dxa"/>
          </w:tcPr>
          <w:p w14:paraId="254FB483" w14:textId="77777777" w:rsidR="00E909E8" w:rsidRPr="00487927" w:rsidRDefault="00E909E8" w:rsidP="00E909E8">
            <w:pPr>
              <w:jc w:val="center"/>
              <w:rPr>
                <w:rFonts w:cstheme="minorHAnsi"/>
                <w:szCs w:val="20"/>
              </w:rPr>
            </w:pPr>
          </w:p>
        </w:tc>
        <w:tc>
          <w:tcPr>
            <w:tcW w:w="990" w:type="dxa"/>
          </w:tcPr>
          <w:p w14:paraId="7DCCD2B0" w14:textId="77777777" w:rsidR="00E909E8" w:rsidRPr="00487927" w:rsidRDefault="00E909E8" w:rsidP="00E909E8">
            <w:pPr>
              <w:jc w:val="center"/>
              <w:rPr>
                <w:rFonts w:cstheme="minorHAnsi"/>
                <w:szCs w:val="20"/>
              </w:rPr>
            </w:pPr>
          </w:p>
        </w:tc>
        <w:tc>
          <w:tcPr>
            <w:tcW w:w="1080" w:type="dxa"/>
          </w:tcPr>
          <w:p w14:paraId="35BBA69E" w14:textId="77777777" w:rsidR="00E909E8" w:rsidRPr="00283A38" w:rsidRDefault="00E909E8" w:rsidP="00E909E8">
            <w:pPr>
              <w:jc w:val="center"/>
              <w:rPr>
                <w:rFonts w:cstheme="minorHAnsi"/>
                <w:szCs w:val="20"/>
              </w:rPr>
            </w:pPr>
          </w:p>
        </w:tc>
        <w:tc>
          <w:tcPr>
            <w:tcW w:w="990" w:type="dxa"/>
          </w:tcPr>
          <w:p w14:paraId="7AF3DED3" w14:textId="77777777" w:rsidR="00E909E8" w:rsidRPr="00283A38" w:rsidRDefault="00E909E8" w:rsidP="00E909E8">
            <w:pPr>
              <w:jc w:val="center"/>
              <w:rPr>
                <w:rFonts w:cstheme="minorHAnsi"/>
                <w:szCs w:val="20"/>
              </w:rPr>
            </w:pPr>
          </w:p>
        </w:tc>
        <w:tc>
          <w:tcPr>
            <w:tcW w:w="990" w:type="dxa"/>
          </w:tcPr>
          <w:p w14:paraId="78B84646" w14:textId="77777777" w:rsidR="00E909E8" w:rsidRPr="00283A38" w:rsidRDefault="00E909E8" w:rsidP="00E909E8">
            <w:pPr>
              <w:jc w:val="center"/>
              <w:rPr>
                <w:rFonts w:cstheme="minorHAnsi"/>
                <w:szCs w:val="20"/>
              </w:rPr>
            </w:pPr>
          </w:p>
        </w:tc>
        <w:tc>
          <w:tcPr>
            <w:tcW w:w="1103" w:type="dxa"/>
          </w:tcPr>
          <w:p w14:paraId="506CF4EC" w14:textId="77777777" w:rsidR="00E909E8" w:rsidRPr="00D65767" w:rsidRDefault="00E909E8" w:rsidP="00E909E8">
            <w:pPr>
              <w:jc w:val="center"/>
              <w:rPr>
                <w:rFonts w:cstheme="minorHAnsi"/>
                <w:szCs w:val="20"/>
              </w:rPr>
            </w:pPr>
          </w:p>
        </w:tc>
        <w:tc>
          <w:tcPr>
            <w:tcW w:w="1103" w:type="dxa"/>
          </w:tcPr>
          <w:p w14:paraId="7EFCE78F" w14:textId="55536B6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72F6B70" w14:textId="77777777" w:rsidTr="0061524D">
        <w:tc>
          <w:tcPr>
            <w:tcW w:w="1255" w:type="dxa"/>
          </w:tcPr>
          <w:p w14:paraId="10B923C0" w14:textId="364D89D1" w:rsidR="00E909E8" w:rsidRDefault="00E909E8" w:rsidP="00E909E8">
            <w:pPr>
              <w:jc w:val="center"/>
              <w:rPr>
                <w:szCs w:val="20"/>
              </w:rPr>
            </w:pPr>
            <w:r w:rsidRPr="007709BB">
              <w:t>3210_01</w:t>
            </w:r>
          </w:p>
        </w:tc>
        <w:tc>
          <w:tcPr>
            <w:tcW w:w="990" w:type="dxa"/>
          </w:tcPr>
          <w:p w14:paraId="299D2E81" w14:textId="77777777" w:rsidR="00E909E8" w:rsidRPr="00283A38" w:rsidRDefault="00E909E8" w:rsidP="00E909E8">
            <w:pPr>
              <w:jc w:val="center"/>
              <w:rPr>
                <w:rFonts w:cstheme="minorHAnsi"/>
                <w:szCs w:val="20"/>
              </w:rPr>
            </w:pPr>
          </w:p>
        </w:tc>
        <w:tc>
          <w:tcPr>
            <w:tcW w:w="990" w:type="dxa"/>
          </w:tcPr>
          <w:p w14:paraId="0E0DD5B8" w14:textId="77777777" w:rsidR="00E909E8" w:rsidRPr="00487927" w:rsidRDefault="00E909E8" w:rsidP="00E909E8">
            <w:pPr>
              <w:jc w:val="center"/>
              <w:rPr>
                <w:rFonts w:cstheme="minorHAnsi"/>
                <w:szCs w:val="20"/>
              </w:rPr>
            </w:pPr>
          </w:p>
        </w:tc>
        <w:tc>
          <w:tcPr>
            <w:tcW w:w="990" w:type="dxa"/>
          </w:tcPr>
          <w:p w14:paraId="43CCB8ED" w14:textId="77777777" w:rsidR="00E909E8" w:rsidRPr="00487927" w:rsidRDefault="00E909E8" w:rsidP="00E909E8">
            <w:pPr>
              <w:jc w:val="center"/>
              <w:rPr>
                <w:rFonts w:cstheme="minorHAnsi"/>
                <w:szCs w:val="20"/>
              </w:rPr>
            </w:pPr>
          </w:p>
        </w:tc>
        <w:tc>
          <w:tcPr>
            <w:tcW w:w="990" w:type="dxa"/>
          </w:tcPr>
          <w:p w14:paraId="1FDF4812" w14:textId="77777777" w:rsidR="00E909E8" w:rsidRPr="00487927" w:rsidRDefault="00E909E8" w:rsidP="00E909E8">
            <w:pPr>
              <w:jc w:val="center"/>
              <w:rPr>
                <w:rFonts w:cstheme="minorHAnsi"/>
                <w:szCs w:val="20"/>
              </w:rPr>
            </w:pPr>
          </w:p>
        </w:tc>
        <w:tc>
          <w:tcPr>
            <w:tcW w:w="990" w:type="dxa"/>
          </w:tcPr>
          <w:p w14:paraId="53DCAA90" w14:textId="77777777" w:rsidR="00E909E8" w:rsidRPr="00487927" w:rsidRDefault="00E909E8" w:rsidP="00E909E8">
            <w:pPr>
              <w:jc w:val="center"/>
              <w:rPr>
                <w:rFonts w:cstheme="minorHAnsi"/>
                <w:szCs w:val="20"/>
              </w:rPr>
            </w:pPr>
          </w:p>
        </w:tc>
        <w:tc>
          <w:tcPr>
            <w:tcW w:w="990" w:type="dxa"/>
          </w:tcPr>
          <w:p w14:paraId="53882FDA" w14:textId="77777777" w:rsidR="00E909E8" w:rsidRPr="00487927" w:rsidRDefault="00E909E8" w:rsidP="00E909E8">
            <w:pPr>
              <w:jc w:val="center"/>
              <w:rPr>
                <w:rFonts w:cstheme="minorHAnsi"/>
                <w:szCs w:val="20"/>
              </w:rPr>
            </w:pPr>
          </w:p>
        </w:tc>
        <w:tc>
          <w:tcPr>
            <w:tcW w:w="1080" w:type="dxa"/>
          </w:tcPr>
          <w:p w14:paraId="2AA09A5C" w14:textId="77777777" w:rsidR="00E909E8" w:rsidRPr="00283A38" w:rsidRDefault="00E909E8" w:rsidP="00E909E8">
            <w:pPr>
              <w:jc w:val="center"/>
              <w:rPr>
                <w:rFonts w:cstheme="minorHAnsi"/>
                <w:szCs w:val="20"/>
              </w:rPr>
            </w:pPr>
          </w:p>
        </w:tc>
        <w:tc>
          <w:tcPr>
            <w:tcW w:w="990" w:type="dxa"/>
          </w:tcPr>
          <w:p w14:paraId="6E4E7EEE" w14:textId="77777777" w:rsidR="00E909E8" w:rsidRPr="00283A38" w:rsidRDefault="00E909E8" w:rsidP="00E909E8">
            <w:pPr>
              <w:jc w:val="center"/>
              <w:rPr>
                <w:rFonts w:cstheme="minorHAnsi"/>
                <w:szCs w:val="20"/>
              </w:rPr>
            </w:pPr>
          </w:p>
        </w:tc>
        <w:tc>
          <w:tcPr>
            <w:tcW w:w="990" w:type="dxa"/>
          </w:tcPr>
          <w:p w14:paraId="5468638D" w14:textId="77777777" w:rsidR="00E909E8" w:rsidRPr="00283A38" w:rsidRDefault="00E909E8" w:rsidP="00E909E8">
            <w:pPr>
              <w:jc w:val="center"/>
              <w:rPr>
                <w:rFonts w:cstheme="minorHAnsi"/>
                <w:szCs w:val="20"/>
              </w:rPr>
            </w:pPr>
          </w:p>
        </w:tc>
        <w:tc>
          <w:tcPr>
            <w:tcW w:w="1103" w:type="dxa"/>
          </w:tcPr>
          <w:p w14:paraId="43BFF210" w14:textId="77777777" w:rsidR="00E909E8" w:rsidRPr="00D65767" w:rsidRDefault="00E909E8" w:rsidP="00E909E8">
            <w:pPr>
              <w:jc w:val="center"/>
              <w:rPr>
                <w:rFonts w:cstheme="minorHAnsi"/>
                <w:szCs w:val="20"/>
              </w:rPr>
            </w:pPr>
          </w:p>
        </w:tc>
        <w:tc>
          <w:tcPr>
            <w:tcW w:w="1103" w:type="dxa"/>
          </w:tcPr>
          <w:p w14:paraId="35B6217C" w14:textId="7C4C68E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7C1962" w14:textId="77777777" w:rsidTr="0061524D">
        <w:tc>
          <w:tcPr>
            <w:tcW w:w="1255" w:type="dxa"/>
          </w:tcPr>
          <w:p w14:paraId="2371D605" w14:textId="57ACD976" w:rsidR="00E909E8" w:rsidRDefault="00E909E8" w:rsidP="00E909E8">
            <w:pPr>
              <w:jc w:val="center"/>
              <w:rPr>
                <w:szCs w:val="20"/>
              </w:rPr>
            </w:pPr>
            <w:r w:rsidRPr="007709BB">
              <w:t>3212_01</w:t>
            </w:r>
          </w:p>
        </w:tc>
        <w:tc>
          <w:tcPr>
            <w:tcW w:w="990" w:type="dxa"/>
          </w:tcPr>
          <w:p w14:paraId="612C4BD1" w14:textId="77777777" w:rsidR="00E909E8" w:rsidRPr="00283A38" w:rsidRDefault="00E909E8" w:rsidP="00E909E8">
            <w:pPr>
              <w:jc w:val="center"/>
              <w:rPr>
                <w:rFonts w:cstheme="minorHAnsi"/>
                <w:szCs w:val="20"/>
              </w:rPr>
            </w:pPr>
          </w:p>
        </w:tc>
        <w:tc>
          <w:tcPr>
            <w:tcW w:w="990" w:type="dxa"/>
          </w:tcPr>
          <w:p w14:paraId="7B656E22" w14:textId="77777777" w:rsidR="00E909E8" w:rsidRPr="00487927" w:rsidRDefault="00E909E8" w:rsidP="00E909E8">
            <w:pPr>
              <w:jc w:val="center"/>
              <w:rPr>
                <w:rFonts w:cstheme="minorHAnsi"/>
                <w:szCs w:val="20"/>
              </w:rPr>
            </w:pPr>
          </w:p>
        </w:tc>
        <w:tc>
          <w:tcPr>
            <w:tcW w:w="990" w:type="dxa"/>
          </w:tcPr>
          <w:p w14:paraId="7D3F0D0D" w14:textId="77777777" w:rsidR="00E909E8" w:rsidRPr="00487927" w:rsidRDefault="00E909E8" w:rsidP="00E909E8">
            <w:pPr>
              <w:jc w:val="center"/>
              <w:rPr>
                <w:rFonts w:cstheme="minorHAnsi"/>
                <w:szCs w:val="20"/>
              </w:rPr>
            </w:pPr>
          </w:p>
        </w:tc>
        <w:tc>
          <w:tcPr>
            <w:tcW w:w="990" w:type="dxa"/>
          </w:tcPr>
          <w:p w14:paraId="76E4B1EB" w14:textId="77777777" w:rsidR="00E909E8" w:rsidRPr="00487927" w:rsidRDefault="00E909E8" w:rsidP="00E909E8">
            <w:pPr>
              <w:jc w:val="center"/>
              <w:rPr>
                <w:rFonts w:cstheme="minorHAnsi"/>
                <w:szCs w:val="20"/>
              </w:rPr>
            </w:pPr>
          </w:p>
        </w:tc>
        <w:tc>
          <w:tcPr>
            <w:tcW w:w="990" w:type="dxa"/>
          </w:tcPr>
          <w:p w14:paraId="3E8A6A80" w14:textId="77777777" w:rsidR="00E909E8" w:rsidRPr="00487927" w:rsidRDefault="00E909E8" w:rsidP="00E909E8">
            <w:pPr>
              <w:jc w:val="center"/>
              <w:rPr>
                <w:rFonts w:cstheme="minorHAnsi"/>
                <w:szCs w:val="20"/>
              </w:rPr>
            </w:pPr>
          </w:p>
        </w:tc>
        <w:tc>
          <w:tcPr>
            <w:tcW w:w="990" w:type="dxa"/>
          </w:tcPr>
          <w:p w14:paraId="5F247A27" w14:textId="77777777" w:rsidR="00E909E8" w:rsidRPr="00487927" w:rsidRDefault="00E909E8" w:rsidP="00E909E8">
            <w:pPr>
              <w:jc w:val="center"/>
              <w:rPr>
                <w:rFonts w:cstheme="minorHAnsi"/>
                <w:szCs w:val="20"/>
              </w:rPr>
            </w:pPr>
          </w:p>
        </w:tc>
        <w:tc>
          <w:tcPr>
            <w:tcW w:w="1080" w:type="dxa"/>
          </w:tcPr>
          <w:p w14:paraId="156F1937" w14:textId="77777777" w:rsidR="00E909E8" w:rsidRPr="00283A38" w:rsidRDefault="00E909E8" w:rsidP="00E909E8">
            <w:pPr>
              <w:jc w:val="center"/>
              <w:rPr>
                <w:rFonts w:cstheme="minorHAnsi"/>
                <w:szCs w:val="20"/>
              </w:rPr>
            </w:pPr>
          </w:p>
        </w:tc>
        <w:tc>
          <w:tcPr>
            <w:tcW w:w="990" w:type="dxa"/>
          </w:tcPr>
          <w:p w14:paraId="62270DCC" w14:textId="77777777" w:rsidR="00E909E8" w:rsidRPr="00283A38" w:rsidRDefault="00E909E8" w:rsidP="00E909E8">
            <w:pPr>
              <w:jc w:val="center"/>
              <w:rPr>
                <w:rFonts w:cstheme="minorHAnsi"/>
                <w:szCs w:val="20"/>
              </w:rPr>
            </w:pPr>
          </w:p>
        </w:tc>
        <w:tc>
          <w:tcPr>
            <w:tcW w:w="990" w:type="dxa"/>
          </w:tcPr>
          <w:p w14:paraId="0F493B81" w14:textId="77777777" w:rsidR="00E909E8" w:rsidRPr="00283A38" w:rsidRDefault="00E909E8" w:rsidP="00E909E8">
            <w:pPr>
              <w:jc w:val="center"/>
              <w:rPr>
                <w:rFonts w:cstheme="minorHAnsi"/>
                <w:szCs w:val="20"/>
              </w:rPr>
            </w:pPr>
          </w:p>
        </w:tc>
        <w:tc>
          <w:tcPr>
            <w:tcW w:w="1103" w:type="dxa"/>
          </w:tcPr>
          <w:p w14:paraId="077C8907" w14:textId="77777777" w:rsidR="00E909E8" w:rsidRPr="00D65767" w:rsidRDefault="00E909E8" w:rsidP="00E909E8">
            <w:pPr>
              <w:jc w:val="center"/>
              <w:rPr>
                <w:rFonts w:cstheme="minorHAnsi"/>
                <w:szCs w:val="20"/>
              </w:rPr>
            </w:pPr>
          </w:p>
        </w:tc>
        <w:tc>
          <w:tcPr>
            <w:tcW w:w="1103" w:type="dxa"/>
          </w:tcPr>
          <w:p w14:paraId="4FA177C1" w14:textId="1A61EE0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C7827FC" w14:textId="77777777" w:rsidTr="0061524D">
        <w:tc>
          <w:tcPr>
            <w:tcW w:w="1255" w:type="dxa"/>
          </w:tcPr>
          <w:p w14:paraId="348E8E7D" w14:textId="1D1F6919" w:rsidR="00E909E8" w:rsidRDefault="00E909E8" w:rsidP="00E909E8">
            <w:pPr>
              <w:jc w:val="center"/>
              <w:rPr>
                <w:szCs w:val="20"/>
              </w:rPr>
            </w:pPr>
            <w:r w:rsidRPr="007709BB">
              <w:t>3212_02</w:t>
            </w:r>
          </w:p>
        </w:tc>
        <w:tc>
          <w:tcPr>
            <w:tcW w:w="990" w:type="dxa"/>
          </w:tcPr>
          <w:p w14:paraId="5BFD300B" w14:textId="77777777" w:rsidR="00E909E8" w:rsidRPr="00283A38" w:rsidRDefault="00E909E8" w:rsidP="00E909E8">
            <w:pPr>
              <w:jc w:val="center"/>
              <w:rPr>
                <w:rFonts w:cstheme="minorHAnsi"/>
                <w:szCs w:val="20"/>
              </w:rPr>
            </w:pPr>
          </w:p>
        </w:tc>
        <w:tc>
          <w:tcPr>
            <w:tcW w:w="990" w:type="dxa"/>
          </w:tcPr>
          <w:p w14:paraId="1B28FFA6" w14:textId="77777777" w:rsidR="00E909E8" w:rsidRPr="00487927" w:rsidRDefault="00E909E8" w:rsidP="00E909E8">
            <w:pPr>
              <w:jc w:val="center"/>
              <w:rPr>
                <w:rFonts w:cstheme="minorHAnsi"/>
                <w:szCs w:val="20"/>
              </w:rPr>
            </w:pPr>
          </w:p>
        </w:tc>
        <w:tc>
          <w:tcPr>
            <w:tcW w:w="990" w:type="dxa"/>
          </w:tcPr>
          <w:p w14:paraId="0EE43B21" w14:textId="77777777" w:rsidR="00E909E8" w:rsidRPr="00487927" w:rsidRDefault="00E909E8" w:rsidP="00E909E8">
            <w:pPr>
              <w:jc w:val="center"/>
              <w:rPr>
                <w:rFonts w:cstheme="minorHAnsi"/>
                <w:szCs w:val="20"/>
              </w:rPr>
            </w:pPr>
          </w:p>
        </w:tc>
        <w:tc>
          <w:tcPr>
            <w:tcW w:w="990" w:type="dxa"/>
          </w:tcPr>
          <w:p w14:paraId="64BD20D3" w14:textId="77777777" w:rsidR="00E909E8" w:rsidRPr="00487927" w:rsidRDefault="00E909E8" w:rsidP="00E909E8">
            <w:pPr>
              <w:jc w:val="center"/>
              <w:rPr>
                <w:rFonts w:cstheme="minorHAnsi"/>
                <w:szCs w:val="20"/>
              </w:rPr>
            </w:pPr>
          </w:p>
        </w:tc>
        <w:tc>
          <w:tcPr>
            <w:tcW w:w="990" w:type="dxa"/>
          </w:tcPr>
          <w:p w14:paraId="46A13590" w14:textId="77777777" w:rsidR="00E909E8" w:rsidRPr="00487927" w:rsidRDefault="00E909E8" w:rsidP="00E909E8">
            <w:pPr>
              <w:jc w:val="center"/>
              <w:rPr>
                <w:rFonts w:cstheme="minorHAnsi"/>
                <w:szCs w:val="20"/>
              </w:rPr>
            </w:pPr>
          </w:p>
        </w:tc>
        <w:tc>
          <w:tcPr>
            <w:tcW w:w="990" w:type="dxa"/>
          </w:tcPr>
          <w:p w14:paraId="3190B945" w14:textId="77777777" w:rsidR="00E909E8" w:rsidRPr="00487927" w:rsidRDefault="00E909E8" w:rsidP="00E909E8">
            <w:pPr>
              <w:jc w:val="center"/>
              <w:rPr>
                <w:rFonts w:cstheme="minorHAnsi"/>
                <w:szCs w:val="20"/>
              </w:rPr>
            </w:pPr>
          </w:p>
        </w:tc>
        <w:tc>
          <w:tcPr>
            <w:tcW w:w="1080" w:type="dxa"/>
          </w:tcPr>
          <w:p w14:paraId="18204B62" w14:textId="77777777" w:rsidR="00E909E8" w:rsidRPr="00283A38" w:rsidRDefault="00E909E8" w:rsidP="00E909E8">
            <w:pPr>
              <w:jc w:val="center"/>
              <w:rPr>
                <w:rFonts w:cstheme="minorHAnsi"/>
                <w:szCs w:val="20"/>
              </w:rPr>
            </w:pPr>
          </w:p>
        </w:tc>
        <w:tc>
          <w:tcPr>
            <w:tcW w:w="990" w:type="dxa"/>
          </w:tcPr>
          <w:p w14:paraId="29F8B4BC" w14:textId="77777777" w:rsidR="00E909E8" w:rsidRPr="00283A38" w:rsidRDefault="00E909E8" w:rsidP="00E909E8">
            <w:pPr>
              <w:jc w:val="center"/>
              <w:rPr>
                <w:rFonts w:cstheme="minorHAnsi"/>
                <w:szCs w:val="20"/>
              </w:rPr>
            </w:pPr>
          </w:p>
        </w:tc>
        <w:tc>
          <w:tcPr>
            <w:tcW w:w="990" w:type="dxa"/>
          </w:tcPr>
          <w:p w14:paraId="453A6ABC" w14:textId="77777777" w:rsidR="00E909E8" w:rsidRPr="00283A38" w:rsidRDefault="00E909E8" w:rsidP="00E909E8">
            <w:pPr>
              <w:jc w:val="center"/>
              <w:rPr>
                <w:rFonts w:cstheme="minorHAnsi"/>
                <w:szCs w:val="20"/>
              </w:rPr>
            </w:pPr>
          </w:p>
        </w:tc>
        <w:tc>
          <w:tcPr>
            <w:tcW w:w="1103" w:type="dxa"/>
          </w:tcPr>
          <w:p w14:paraId="6D1D915A" w14:textId="77777777" w:rsidR="00E909E8" w:rsidRPr="00D65767" w:rsidRDefault="00E909E8" w:rsidP="00E909E8">
            <w:pPr>
              <w:jc w:val="center"/>
              <w:rPr>
                <w:rFonts w:cstheme="minorHAnsi"/>
                <w:szCs w:val="20"/>
              </w:rPr>
            </w:pPr>
          </w:p>
        </w:tc>
        <w:tc>
          <w:tcPr>
            <w:tcW w:w="1103" w:type="dxa"/>
          </w:tcPr>
          <w:p w14:paraId="225E087B" w14:textId="39F5DA6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AC7C5C2" w14:textId="77777777" w:rsidTr="0061524D">
        <w:tc>
          <w:tcPr>
            <w:tcW w:w="1255" w:type="dxa"/>
          </w:tcPr>
          <w:p w14:paraId="00E83AF9" w14:textId="590FA6C4" w:rsidR="00E909E8" w:rsidRDefault="00E909E8" w:rsidP="00E909E8">
            <w:pPr>
              <w:jc w:val="center"/>
              <w:rPr>
                <w:szCs w:val="20"/>
              </w:rPr>
            </w:pPr>
            <w:r w:rsidRPr="007709BB">
              <w:t>3212_03</w:t>
            </w:r>
          </w:p>
        </w:tc>
        <w:tc>
          <w:tcPr>
            <w:tcW w:w="990" w:type="dxa"/>
          </w:tcPr>
          <w:p w14:paraId="682B0B4A" w14:textId="77777777" w:rsidR="00E909E8" w:rsidRPr="00283A38" w:rsidRDefault="00E909E8" w:rsidP="00E909E8">
            <w:pPr>
              <w:jc w:val="center"/>
              <w:rPr>
                <w:rFonts w:cstheme="minorHAnsi"/>
                <w:szCs w:val="20"/>
              </w:rPr>
            </w:pPr>
          </w:p>
        </w:tc>
        <w:tc>
          <w:tcPr>
            <w:tcW w:w="990" w:type="dxa"/>
          </w:tcPr>
          <w:p w14:paraId="565D15DC" w14:textId="77777777" w:rsidR="00E909E8" w:rsidRPr="00487927" w:rsidRDefault="00E909E8" w:rsidP="00E909E8">
            <w:pPr>
              <w:jc w:val="center"/>
              <w:rPr>
                <w:rFonts w:cstheme="minorHAnsi"/>
                <w:szCs w:val="20"/>
              </w:rPr>
            </w:pPr>
          </w:p>
        </w:tc>
        <w:tc>
          <w:tcPr>
            <w:tcW w:w="990" w:type="dxa"/>
          </w:tcPr>
          <w:p w14:paraId="4C1C8784" w14:textId="77777777" w:rsidR="00E909E8" w:rsidRPr="00487927" w:rsidRDefault="00E909E8" w:rsidP="00E909E8">
            <w:pPr>
              <w:jc w:val="center"/>
              <w:rPr>
                <w:rFonts w:cstheme="minorHAnsi"/>
                <w:szCs w:val="20"/>
              </w:rPr>
            </w:pPr>
          </w:p>
        </w:tc>
        <w:tc>
          <w:tcPr>
            <w:tcW w:w="990" w:type="dxa"/>
          </w:tcPr>
          <w:p w14:paraId="7D87B0AF" w14:textId="77777777" w:rsidR="00E909E8" w:rsidRPr="00487927" w:rsidRDefault="00E909E8" w:rsidP="00E909E8">
            <w:pPr>
              <w:jc w:val="center"/>
              <w:rPr>
                <w:rFonts w:cstheme="minorHAnsi"/>
                <w:szCs w:val="20"/>
              </w:rPr>
            </w:pPr>
          </w:p>
        </w:tc>
        <w:tc>
          <w:tcPr>
            <w:tcW w:w="990" w:type="dxa"/>
          </w:tcPr>
          <w:p w14:paraId="599232B1" w14:textId="77777777" w:rsidR="00E909E8" w:rsidRPr="00487927" w:rsidRDefault="00E909E8" w:rsidP="00E909E8">
            <w:pPr>
              <w:jc w:val="center"/>
              <w:rPr>
                <w:rFonts w:cstheme="minorHAnsi"/>
                <w:szCs w:val="20"/>
              </w:rPr>
            </w:pPr>
          </w:p>
        </w:tc>
        <w:tc>
          <w:tcPr>
            <w:tcW w:w="990" w:type="dxa"/>
          </w:tcPr>
          <w:p w14:paraId="58AF99B9" w14:textId="77777777" w:rsidR="00E909E8" w:rsidRPr="00487927" w:rsidRDefault="00E909E8" w:rsidP="00E909E8">
            <w:pPr>
              <w:jc w:val="center"/>
              <w:rPr>
                <w:rFonts w:cstheme="minorHAnsi"/>
                <w:szCs w:val="20"/>
              </w:rPr>
            </w:pPr>
          </w:p>
        </w:tc>
        <w:tc>
          <w:tcPr>
            <w:tcW w:w="1080" w:type="dxa"/>
          </w:tcPr>
          <w:p w14:paraId="63A93DD9" w14:textId="77777777" w:rsidR="00E909E8" w:rsidRPr="00283A38" w:rsidRDefault="00E909E8" w:rsidP="00E909E8">
            <w:pPr>
              <w:jc w:val="center"/>
              <w:rPr>
                <w:rFonts w:cstheme="minorHAnsi"/>
                <w:szCs w:val="20"/>
              </w:rPr>
            </w:pPr>
          </w:p>
        </w:tc>
        <w:tc>
          <w:tcPr>
            <w:tcW w:w="990" w:type="dxa"/>
          </w:tcPr>
          <w:p w14:paraId="6EB6A065" w14:textId="77777777" w:rsidR="00E909E8" w:rsidRPr="00283A38" w:rsidRDefault="00E909E8" w:rsidP="00E909E8">
            <w:pPr>
              <w:jc w:val="center"/>
              <w:rPr>
                <w:rFonts w:cstheme="minorHAnsi"/>
                <w:szCs w:val="20"/>
              </w:rPr>
            </w:pPr>
          </w:p>
        </w:tc>
        <w:tc>
          <w:tcPr>
            <w:tcW w:w="990" w:type="dxa"/>
          </w:tcPr>
          <w:p w14:paraId="6F34387A" w14:textId="77777777" w:rsidR="00E909E8" w:rsidRPr="00283A38" w:rsidRDefault="00E909E8" w:rsidP="00E909E8">
            <w:pPr>
              <w:jc w:val="center"/>
              <w:rPr>
                <w:rFonts w:cstheme="minorHAnsi"/>
                <w:szCs w:val="20"/>
              </w:rPr>
            </w:pPr>
          </w:p>
        </w:tc>
        <w:tc>
          <w:tcPr>
            <w:tcW w:w="1103" w:type="dxa"/>
          </w:tcPr>
          <w:p w14:paraId="41678ED7" w14:textId="77777777" w:rsidR="00E909E8" w:rsidRPr="00D65767" w:rsidRDefault="00E909E8" w:rsidP="00E909E8">
            <w:pPr>
              <w:jc w:val="center"/>
              <w:rPr>
                <w:rFonts w:cstheme="minorHAnsi"/>
                <w:szCs w:val="20"/>
              </w:rPr>
            </w:pPr>
          </w:p>
        </w:tc>
        <w:tc>
          <w:tcPr>
            <w:tcW w:w="1103" w:type="dxa"/>
          </w:tcPr>
          <w:p w14:paraId="3CDFA4F3" w14:textId="27C8D3C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24D2555" w14:textId="77777777" w:rsidTr="0061524D">
        <w:tc>
          <w:tcPr>
            <w:tcW w:w="1255" w:type="dxa"/>
          </w:tcPr>
          <w:p w14:paraId="10FA5F2E" w14:textId="487DA05E" w:rsidR="00E909E8" w:rsidRDefault="00E909E8" w:rsidP="00E909E8">
            <w:pPr>
              <w:jc w:val="center"/>
              <w:rPr>
                <w:szCs w:val="20"/>
              </w:rPr>
            </w:pPr>
            <w:r w:rsidRPr="007709BB">
              <w:t>3212_04</w:t>
            </w:r>
          </w:p>
        </w:tc>
        <w:tc>
          <w:tcPr>
            <w:tcW w:w="990" w:type="dxa"/>
          </w:tcPr>
          <w:p w14:paraId="7022320A" w14:textId="77777777" w:rsidR="00E909E8" w:rsidRPr="00283A38" w:rsidRDefault="00E909E8" w:rsidP="00E909E8">
            <w:pPr>
              <w:jc w:val="center"/>
              <w:rPr>
                <w:rFonts w:cstheme="minorHAnsi"/>
                <w:szCs w:val="20"/>
              </w:rPr>
            </w:pPr>
          </w:p>
        </w:tc>
        <w:tc>
          <w:tcPr>
            <w:tcW w:w="990" w:type="dxa"/>
          </w:tcPr>
          <w:p w14:paraId="6AE68AAA" w14:textId="77777777" w:rsidR="00E909E8" w:rsidRPr="00487927" w:rsidRDefault="00E909E8" w:rsidP="00E909E8">
            <w:pPr>
              <w:jc w:val="center"/>
              <w:rPr>
                <w:rFonts w:cstheme="minorHAnsi"/>
                <w:szCs w:val="20"/>
              </w:rPr>
            </w:pPr>
          </w:p>
        </w:tc>
        <w:tc>
          <w:tcPr>
            <w:tcW w:w="990" w:type="dxa"/>
          </w:tcPr>
          <w:p w14:paraId="29627E4A" w14:textId="77777777" w:rsidR="00E909E8" w:rsidRPr="00487927" w:rsidRDefault="00E909E8" w:rsidP="00E909E8">
            <w:pPr>
              <w:jc w:val="center"/>
              <w:rPr>
                <w:rFonts w:cstheme="minorHAnsi"/>
                <w:szCs w:val="20"/>
              </w:rPr>
            </w:pPr>
          </w:p>
        </w:tc>
        <w:tc>
          <w:tcPr>
            <w:tcW w:w="990" w:type="dxa"/>
          </w:tcPr>
          <w:p w14:paraId="4293B154" w14:textId="77777777" w:rsidR="00E909E8" w:rsidRPr="00487927" w:rsidRDefault="00E909E8" w:rsidP="00E909E8">
            <w:pPr>
              <w:jc w:val="center"/>
              <w:rPr>
                <w:rFonts w:cstheme="minorHAnsi"/>
                <w:szCs w:val="20"/>
              </w:rPr>
            </w:pPr>
          </w:p>
        </w:tc>
        <w:tc>
          <w:tcPr>
            <w:tcW w:w="990" w:type="dxa"/>
          </w:tcPr>
          <w:p w14:paraId="3706B231" w14:textId="77777777" w:rsidR="00E909E8" w:rsidRPr="00487927" w:rsidRDefault="00E909E8" w:rsidP="00E909E8">
            <w:pPr>
              <w:jc w:val="center"/>
              <w:rPr>
                <w:rFonts w:cstheme="minorHAnsi"/>
                <w:szCs w:val="20"/>
              </w:rPr>
            </w:pPr>
          </w:p>
        </w:tc>
        <w:tc>
          <w:tcPr>
            <w:tcW w:w="990" w:type="dxa"/>
          </w:tcPr>
          <w:p w14:paraId="16EED101" w14:textId="77777777" w:rsidR="00E909E8" w:rsidRPr="00487927" w:rsidRDefault="00E909E8" w:rsidP="00E909E8">
            <w:pPr>
              <w:jc w:val="center"/>
              <w:rPr>
                <w:rFonts w:cstheme="minorHAnsi"/>
                <w:szCs w:val="20"/>
              </w:rPr>
            </w:pPr>
          </w:p>
        </w:tc>
        <w:tc>
          <w:tcPr>
            <w:tcW w:w="1080" w:type="dxa"/>
          </w:tcPr>
          <w:p w14:paraId="62D4C69D" w14:textId="77777777" w:rsidR="00E909E8" w:rsidRPr="00283A38" w:rsidRDefault="00E909E8" w:rsidP="00E909E8">
            <w:pPr>
              <w:jc w:val="center"/>
              <w:rPr>
                <w:rFonts w:cstheme="minorHAnsi"/>
                <w:szCs w:val="20"/>
              </w:rPr>
            </w:pPr>
          </w:p>
        </w:tc>
        <w:tc>
          <w:tcPr>
            <w:tcW w:w="990" w:type="dxa"/>
          </w:tcPr>
          <w:p w14:paraId="17D4582B" w14:textId="77777777" w:rsidR="00E909E8" w:rsidRPr="00283A38" w:rsidRDefault="00E909E8" w:rsidP="00E909E8">
            <w:pPr>
              <w:jc w:val="center"/>
              <w:rPr>
                <w:rFonts w:cstheme="minorHAnsi"/>
                <w:szCs w:val="20"/>
              </w:rPr>
            </w:pPr>
          </w:p>
        </w:tc>
        <w:tc>
          <w:tcPr>
            <w:tcW w:w="990" w:type="dxa"/>
          </w:tcPr>
          <w:p w14:paraId="48472903" w14:textId="77777777" w:rsidR="00E909E8" w:rsidRPr="00283A38" w:rsidRDefault="00E909E8" w:rsidP="00E909E8">
            <w:pPr>
              <w:jc w:val="center"/>
              <w:rPr>
                <w:rFonts w:cstheme="minorHAnsi"/>
                <w:szCs w:val="20"/>
              </w:rPr>
            </w:pPr>
          </w:p>
        </w:tc>
        <w:tc>
          <w:tcPr>
            <w:tcW w:w="1103" w:type="dxa"/>
          </w:tcPr>
          <w:p w14:paraId="6CFD2530" w14:textId="77777777" w:rsidR="00E909E8" w:rsidRPr="00D65767" w:rsidRDefault="00E909E8" w:rsidP="00E909E8">
            <w:pPr>
              <w:jc w:val="center"/>
              <w:rPr>
                <w:rFonts w:cstheme="minorHAnsi"/>
                <w:szCs w:val="20"/>
              </w:rPr>
            </w:pPr>
          </w:p>
        </w:tc>
        <w:tc>
          <w:tcPr>
            <w:tcW w:w="1103" w:type="dxa"/>
          </w:tcPr>
          <w:p w14:paraId="46889F1E" w14:textId="5E702BE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735D8F2" w14:textId="77777777" w:rsidTr="0061524D">
        <w:tc>
          <w:tcPr>
            <w:tcW w:w="1255" w:type="dxa"/>
          </w:tcPr>
          <w:p w14:paraId="7733F5BA" w14:textId="167E16F5" w:rsidR="00E909E8" w:rsidRDefault="00E909E8" w:rsidP="00E909E8">
            <w:pPr>
              <w:jc w:val="center"/>
              <w:rPr>
                <w:szCs w:val="20"/>
              </w:rPr>
            </w:pPr>
            <w:r w:rsidRPr="007709BB">
              <w:t>3212_05</w:t>
            </w:r>
          </w:p>
        </w:tc>
        <w:tc>
          <w:tcPr>
            <w:tcW w:w="990" w:type="dxa"/>
          </w:tcPr>
          <w:p w14:paraId="1F66DF5A" w14:textId="77777777" w:rsidR="00E909E8" w:rsidRPr="00283A38" w:rsidRDefault="00E909E8" w:rsidP="00E909E8">
            <w:pPr>
              <w:jc w:val="center"/>
              <w:rPr>
                <w:rFonts w:cstheme="minorHAnsi"/>
                <w:szCs w:val="20"/>
              </w:rPr>
            </w:pPr>
          </w:p>
        </w:tc>
        <w:tc>
          <w:tcPr>
            <w:tcW w:w="990" w:type="dxa"/>
          </w:tcPr>
          <w:p w14:paraId="4893400F" w14:textId="77777777" w:rsidR="00E909E8" w:rsidRPr="00487927" w:rsidRDefault="00E909E8" w:rsidP="00E909E8">
            <w:pPr>
              <w:jc w:val="center"/>
              <w:rPr>
                <w:rFonts w:cstheme="minorHAnsi"/>
                <w:szCs w:val="20"/>
              </w:rPr>
            </w:pPr>
          </w:p>
        </w:tc>
        <w:tc>
          <w:tcPr>
            <w:tcW w:w="990" w:type="dxa"/>
          </w:tcPr>
          <w:p w14:paraId="540D5A69" w14:textId="77777777" w:rsidR="00E909E8" w:rsidRPr="00487927" w:rsidRDefault="00E909E8" w:rsidP="00E909E8">
            <w:pPr>
              <w:jc w:val="center"/>
              <w:rPr>
                <w:rFonts w:cstheme="minorHAnsi"/>
                <w:szCs w:val="20"/>
              </w:rPr>
            </w:pPr>
          </w:p>
        </w:tc>
        <w:tc>
          <w:tcPr>
            <w:tcW w:w="990" w:type="dxa"/>
          </w:tcPr>
          <w:p w14:paraId="1F525B9E" w14:textId="77777777" w:rsidR="00E909E8" w:rsidRPr="00487927" w:rsidRDefault="00E909E8" w:rsidP="00E909E8">
            <w:pPr>
              <w:jc w:val="center"/>
              <w:rPr>
                <w:rFonts w:cstheme="minorHAnsi"/>
                <w:szCs w:val="20"/>
              </w:rPr>
            </w:pPr>
          </w:p>
        </w:tc>
        <w:tc>
          <w:tcPr>
            <w:tcW w:w="990" w:type="dxa"/>
          </w:tcPr>
          <w:p w14:paraId="35917E56" w14:textId="77777777" w:rsidR="00E909E8" w:rsidRPr="00487927" w:rsidRDefault="00E909E8" w:rsidP="00E909E8">
            <w:pPr>
              <w:jc w:val="center"/>
              <w:rPr>
                <w:rFonts w:cstheme="minorHAnsi"/>
                <w:szCs w:val="20"/>
              </w:rPr>
            </w:pPr>
          </w:p>
        </w:tc>
        <w:tc>
          <w:tcPr>
            <w:tcW w:w="990" w:type="dxa"/>
          </w:tcPr>
          <w:p w14:paraId="29A87D17" w14:textId="77777777" w:rsidR="00E909E8" w:rsidRPr="00487927" w:rsidRDefault="00E909E8" w:rsidP="00E909E8">
            <w:pPr>
              <w:jc w:val="center"/>
              <w:rPr>
                <w:rFonts w:cstheme="minorHAnsi"/>
                <w:szCs w:val="20"/>
              </w:rPr>
            </w:pPr>
          </w:p>
        </w:tc>
        <w:tc>
          <w:tcPr>
            <w:tcW w:w="1080" w:type="dxa"/>
          </w:tcPr>
          <w:p w14:paraId="3FD398A6" w14:textId="77777777" w:rsidR="00E909E8" w:rsidRPr="00283A38" w:rsidRDefault="00E909E8" w:rsidP="00E909E8">
            <w:pPr>
              <w:jc w:val="center"/>
              <w:rPr>
                <w:rFonts w:cstheme="minorHAnsi"/>
                <w:szCs w:val="20"/>
              </w:rPr>
            </w:pPr>
          </w:p>
        </w:tc>
        <w:tc>
          <w:tcPr>
            <w:tcW w:w="990" w:type="dxa"/>
          </w:tcPr>
          <w:p w14:paraId="3393E21C" w14:textId="77777777" w:rsidR="00E909E8" w:rsidRPr="00283A38" w:rsidRDefault="00E909E8" w:rsidP="00E909E8">
            <w:pPr>
              <w:jc w:val="center"/>
              <w:rPr>
                <w:rFonts w:cstheme="minorHAnsi"/>
                <w:szCs w:val="20"/>
              </w:rPr>
            </w:pPr>
          </w:p>
        </w:tc>
        <w:tc>
          <w:tcPr>
            <w:tcW w:w="990" w:type="dxa"/>
          </w:tcPr>
          <w:p w14:paraId="4B5622CA" w14:textId="77777777" w:rsidR="00E909E8" w:rsidRPr="00283A38" w:rsidRDefault="00E909E8" w:rsidP="00E909E8">
            <w:pPr>
              <w:jc w:val="center"/>
              <w:rPr>
                <w:rFonts w:cstheme="minorHAnsi"/>
                <w:szCs w:val="20"/>
              </w:rPr>
            </w:pPr>
          </w:p>
        </w:tc>
        <w:tc>
          <w:tcPr>
            <w:tcW w:w="1103" w:type="dxa"/>
          </w:tcPr>
          <w:p w14:paraId="42817853" w14:textId="77777777" w:rsidR="00E909E8" w:rsidRPr="00D65767" w:rsidRDefault="00E909E8" w:rsidP="00E909E8">
            <w:pPr>
              <w:jc w:val="center"/>
              <w:rPr>
                <w:rFonts w:cstheme="minorHAnsi"/>
                <w:szCs w:val="20"/>
              </w:rPr>
            </w:pPr>
          </w:p>
        </w:tc>
        <w:tc>
          <w:tcPr>
            <w:tcW w:w="1103" w:type="dxa"/>
          </w:tcPr>
          <w:p w14:paraId="7BF1D2ED" w14:textId="10518E92"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C3E0B90" w14:textId="77777777" w:rsidTr="0061524D">
        <w:tc>
          <w:tcPr>
            <w:tcW w:w="1255" w:type="dxa"/>
          </w:tcPr>
          <w:p w14:paraId="536E09A8" w14:textId="7E43828D" w:rsidR="00E909E8" w:rsidRDefault="00E909E8" w:rsidP="00E909E8">
            <w:pPr>
              <w:jc w:val="center"/>
              <w:rPr>
                <w:szCs w:val="20"/>
              </w:rPr>
            </w:pPr>
            <w:r w:rsidRPr="007709BB">
              <w:t>3214_01</w:t>
            </w:r>
          </w:p>
        </w:tc>
        <w:tc>
          <w:tcPr>
            <w:tcW w:w="990" w:type="dxa"/>
          </w:tcPr>
          <w:p w14:paraId="3F7566D8" w14:textId="77777777" w:rsidR="00E909E8" w:rsidRPr="00283A38" w:rsidRDefault="00E909E8" w:rsidP="00E909E8">
            <w:pPr>
              <w:jc w:val="center"/>
              <w:rPr>
                <w:rFonts w:cstheme="minorHAnsi"/>
                <w:szCs w:val="20"/>
              </w:rPr>
            </w:pPr>
          </w:p>
        </w:tc>
        <w:tc>
          <w:tcPr>
            <w:tcW w:w="990" w:type="dxa"/>
          </w:tcPr>
          <w:p w14:paraId="15F74D21" w14:textId="77777777" w:rsidR="00E909E8" w:rsidRPr="00487927" w:rsidRDefault="00E909E8" w:rsidP="00E909E8">
            <w:pPr>
              <w:jc w:val="center"/>
              <w:rPr>
                <w:rFonts w:cstheme="minorHAnsi"/>
                <w:szCs w:val="20"/>
              </w:rPr>
            </w:pPr>
          </w:p>
        </w:tc>
        <w:tc>
          <w:tcPr>
            <w:tcW w:w="990" w:type="dxa"/>
          </w:tcPr>
          <w:p w14:paraId="4B56AA9A" w14:textId="77777777" w:rsidR="00E909E8" w:rsidRPr="00487927" w:rsidRDefault="00E909E8" w:rsidP="00E909E8">
            <w:pPr>
              <w:jc w:val="center"/>
              <w:rPr>
                <w:rFonts w:cstheme="minorHAnsi"/>
                <w:szCs w:val="20"/>
              </w:rPr>
            </w:pPr>
          </w:p>
        </w:tc>
        <w:tc>
          <w:tcPr>
            <w:tcW w:w="990" w:type="dxa"/>
          </w:tcPr>
          <w:p w14:paraId="56DBB7F3" w14:textId="77777777" w:rsidR="00E909E8" w:rsidRPr="00487927" w:rsidRDefault="00E909E8" w:rsidP="00E909E8">
            <w:pPr>
              <w:jc w:val="center"/>
              <w:rPr>
                <w:rFonts w:cstheme="minorHAnsi"/>
                <w:szCs w:val="20"/>
              </w:rPr>
            </w:pPr>
          </w:p>
        </w:tc>
        <w:tc>
          <w:tcPr>
            <w:tcW w:w="990" w:type="dxa"/>
          </w:tcPr>
          <w:p w14:paraId="462CD598" w14:textId="77777777" w:rsidR="00E909E8" w:rsidRPr="00487927" w:rsidRDefault="00E909E8" w:rsidP="00E909E8">
            <w:pPr>
              <w:jc w:val="center"/>
              <w:rPr>
                <w:rFonts w:cstheme="minorHAnsi"/>
                <w:szCs w:val="20"/>
              </w:rPr>
            </w:pPr>
          </w:p>
        </w:tc>
        <w:tc>
          <w:tcPr>
            <w:tcW w:w="990" w:type="dxa"/>
          </w:tcPr>
          <w:p w14:paraId="410B0CC6" w14:textId="77777777" w:rsidR="00E909E8" w:rsidRPr="00487927" w:rsidRDefault="00E909E8" w:rsidP="00E909E8">
            <w:pPr>
              <w:jc w:val="center"/>
              <w:rPr>
                <w:rFonts w:cstheme="minorHAnsi"/>
                <w:szCs w:val="20"/>
              </w:rPr>
            </w:pPr>
          </w:p>
        </w:tc>
        <w:tc>
          <w:tcPr>
            <w:tcW w:w="1080" w:type="dxa"/>
          </w:tcPr>
          <w:p w14:paraId="5FF5D8A0" w14:textId="77777777" w:rsidR="00E909E8" w:rsidRPr="00283A38" w:rsidRDefault="00E909E8" w:rsidP="00E909E8">
            <w:pPr>
              <w:jc w:val="center"/>
              <w:rPr>
                <w:rFonts w:cstheme="minorHAnsi"/>
                <w:szCs w:val="20"/>
              </w:rPr>
            </w:pPr>
          </w:p>
        </w:tc>
        <w:tc>
          <w:tcPr>
            <w:tcW w:w="990" w:type="dxa"/>
          </w:tcPr>
          <w:p w14:paraId="75846403" w14:textId="77777777" w:rsidR="00E909E8" w:rsidRPr="00283A38" w:rsidRDefault="00E909E8" w:rsidP="00E909E8">
            <w:pPr>
              <w:jc w:val="center"/>
              <w:rPr>
                <w:rFonts w:cstheme="minorHAnsi"/>
                <w:szCs w:val="20"/>
              </w:rPr>
            </w:pPr>
          </w:p>
        </w:tc>
        <w:tc>
          <w:tcPr>
            <w:tcW w:w="990" w:type="dxa"/>
          </w:tcPr>
          <w:p w14:paraId="72FDCAE3" w14:textId="77777777" w:rsidR="00E909E8" w:rsidRPr="00283A38" w:rsidRDefault="00E909E8" w:rsidP="00E909E8">
            <w:pPr>
              <w:jc w:val="center"/>
              <w:rPr>
                <w:rFonts w:cstheme="minorHAnsi"/>
                <w:szCs w:val="20"/>
              </w:rPr>
            </w:pPr>
          </w:p>
        </w:tc>
        <w:tc>
          <w:tcPr>
            <w:tcW w:w="1103" w:type="dxa"/>
          </w:tcPr>
          <w:p w14:paraId="0D5D53CA" w14:textId="77777777" w:rsidR="00E909E8" w:rsidRPr="00D65767" w:rsidRDefault="00E909E8" w:rsidP="00E909E8">
            <w:pPr>
              <w:jc w:val="center"/>
              <w:rPr>
                <w:rFonts w:cstheme="minorHAnsi"/>
                <w:szCs w:val="20"/>
              </w:rPr>
            </w:pPr>
          </w:p>
        </w:tc>
        <w:tc>
          <w:tcPr>
            <w:tcW w:w="1103" w:type="dxa"/>
          </w:tcPr>
          <w:p w14:paraId="50642075" w14:textId="23D7335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1A14F56" w14:textId="77777777" w:rsidTr="0061524D">
        <w:tc>
          <w:tcPr>
            <w:tcW w:w="1255" w:type="dxa"/>
          </w:tcPr>
          <w:p w14:paraId="4A8FB00C" w14:textId="7EF45B59" w:rsidR="00E909E8" w:rsidRDefault="00E909E8" w:rsidP="00E909E8">
            <w:pPr>
              <w:jc w:val="center"/>
              <w:rPr>
                <w:szCs w:val="20"/>
              </w:rPr>
            </w:pPr>
            <w:r w:rsidRPr="007709BB">
              <w:t>3214_02</w:t>
            </w:r>
          </w:p>
        </w:tc>
        <w:tc>
          <w:tcPr>
            <w:tcW w:w="990" w:type="dxa"/>
          </w:tcPr>
          <w:p w14:paraId="05619DB2" w14:textId="77777777" w:rsidR="00E909E8" w:rsidRPr="00283A38" w:rsidRDefault="00E909E8" w:rsidP="00E909E8">
            <w:pPr>
              <w:jc w:val="center"/>
              <w:rPr>
                <w:rFonts w:cstheme="minorHAnsi"/>
                <w:szCs w:val="20"/>
              </w:rPr>
            </w:pPr>
          </w:p>
        </w:tc>
        <w:tc>
          <w:tcPr>
            <w:tcW w:w="990" w:type="dxa"/>
          </w:tcPr>
          <w:p w14:paraId="0CEB6745" w14:textId="77777777" w:rsidR="00E909E8" w:rsidRPr="00487927" w:rsidRDefault="00E909E8" w:rsidP="00E909E8">
            <w:pPr>
              <w:jc w:val="center"/>
              <w:rPr>
                <w:rFonts w:cstheme="minorHAnsi"/>
                <w:szCs w:val="20"/>
              </w:rPr>
            </w:pPr>
          </w:p>
        </w:tc>
        <w:tc>
          <w:tcPr>
            <w:tcW w:w="990" w:type="dxa"/>
          </w:tcPr>
          <w:p w14:paraId="3DE57EFC" w14:textId="77777777" w:rsidR="00E909E8" w:rsidRPr="00487927" w:rsidRDefault="00E909E8" w:rsidP="00E909E8">
            <w:pPr>
              <w:jc w:val="center"/>
              <w:rPr>
                <w:rFonts w:cstheme="minorHAnsi"/>
                <w:szCs w:val="20"/>
              </w:rPr>
            </w:pPr>
          </w:p>
        </w:tc>
        <w:tc>
          <w:tcPr>
            <w:tcW w:w="990" w:type="dxa"/>
          </w:tcPr>
          <w:p w14:paraId="284556E0" w14:textId="77777777" w:rsidR="00E909E8" w:rsidRPr="00487927" w:rsidRDefault="00E909E8" w:rsidP="00E909E8">
            <w:pPr>
              <w:jc w:val="center"/>
              <w:rPr>
                <w:rFonts w:cstheme="minorHAnsi"/>
                <w:szCs w:val="20"/>
              </w:rPr>
            </w:pPr>
          </w:p>
        </w:tc>
        <w:tc>
          <w:tcPr>
            <w:tcW w:w="990" w:type="dxa"/>
          </w:tcPr>
          <w:p w14:paraId="0722943D" w14:textId="77777777" w:rsidR="00E909E8" w:rsidRPr="00487927" w:rsidRDefault="00E909E8" w:rsidP="00E909E8">
            <w:pPr>
              <w:jc w:val="center"/>
              <w:rPr>
                <w:rFonts w:cstheme="minorHAnsi"/>
                <w:szCs w:val="20"/>
              </w:rPr>
            </w:pPr>
          </w:p>
        </w:tc>
        <w:tc>
          <w:tcPr>
            <w:tcW w:w="990" w:type="dxa"/>
          </w:tcPr>
          <w:p w14:paraId="549D98DD" w14:textId="77777777" w:rsidR="00E909E8" w:rsidRPr="00487927" w:rsidRDefault="00E909E8" w:rsidP="00E909E8">
            <w:pPr>
              <w:jc w:val="center"/>
              <w:rPr>
                <w:rFonts w:cstheme="minorHAnsi"/>
                <w:szCs w:val="20"/>
              </w:rPr>
            </w:pPr>
          </w:p>
        </w:tc>
        <w:tc>
          <w:tcPr>
            <w:tcW w:w="1080" w:type="dxa"/>
          </w:tcPr>
          <w:p w14:paraId="3CFE32AC" w14:textId="77777777" w:rsidR="00E909E8" w:rsidRPr="00283A38" w:rsidRDefault="00E909E8" w:rsidP="00E909E8">
            <w:pPr>
              <w:jc w:val="center"/>
              <w:rPr>
                <w:rFonts w:cstheme="minorHAnsi"/>
                <w:szCs w:val="20"/>
              </w:rPr>
            </w:pPr>
          </w:p>
        </w:tc>
        <w:tc>
          <w:tcPr>
            <w:tcW w:w="990" w:type="dxa"/>
          </w:tcPr>
          <w:p w14:paraId="7EEAC8E5" w14:textId="77777777" w:rsidR="00E909E8" w:rsidRPr="00283A38" w:rsidRDefault="00E909E8" w:rsidP="00E909E8">
            <w:pPr>
              <w:jc w:val="center"/>
              <w:rPr>
                <w:rFonts w:cstheme="minorHAnsi"/>
                <w:szCs w:val="20"/>
              </w:rPr>
            </w:pPr>
          </w:p>
        </w:tc>
        <w:tc>
          <w:tcPr>
            <w:tcW w:w="990" w:type="dxa"/>
          </w:tcPr>
          <w:p w14:paraId="102A0649" w14:textId="77777777" w:rsidR="00E909E8" w:rsidRPr="00283A38" w:rsidRDefault="00E909E8" w:rsidP="00E909E8">
            <w:pPr>
              <w:jc w:val="center"/>
              <w:rPr>
                <w:rFonts w:cstheme="minorHAnsi"/>
                <w:szCs w:val="20"/>
              </w:rPr>
            </w:pPr>
          </w:p>
        </w:tc>
        <w:tc>
          <w:tcPr>
            <w:tcW w:w="1103" w:type="dxa"/>
          </w:tcPr>
          <w:p w14:paraId="373FD332" w14:textId="77777777" w:rsidR="00E909E8" w:rsidRPr="00D65767" w:rsidRDefault="00E909E8" w:rsidP="00E909E8">
            <w:pPr>
              <w:jc w:val="center"/>
              <w:rPr>
                <w:rFonts w:cstheme="minorHAnsi"/>
                <w:szCs w:val="20"/>
              </w:rPr>
            </w:pPr>
          </w:p>
        </w:tc>
        <w:tc>
          <w:tcPr>
            <w:tcW w:w="1103" w:type="dxa"/>
          </w:tcPr>
          <w:p w14:paraId="2695F33E" w14:textId="11DA0C5E"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A52FE3" w14:textId="77777777" w:rsidTr="0061524D">
        <w:tc>
          <w:tcPr>
            <w:tcW w:w="1255" w:type="dxa"/>
          </w:tcPr>
          <w:p w14:paraId="17D58F2A" w14:textId="7F61568C" w:rsidR="00E909E8" w:rsidRDefault="00E909E8" w:rsidP="00E909E8">
            <w:pPr>
              <w:jc w:val="center"/>
              <w:rPr>
                <w:szCs w:val="20"/>
              </w:rPr>
            </w:pPr>
            <w:r w:rsidRPr="007709BB">
              <w:t>3214_03</w:t>
            </w:r>
          </w:p>
        </w:tc>
        <w:tc>
          <w:tcPr>
            <w:tcW w:w="990" w:type="dxa"/>
          </w:tcPr>
          <w:p w14:paraId="76E20D9B" w14:textId="77777777" w:rsidR="00E909E8" w:rsidRPr="00283A38" w:rsidRDefault="00E909E8" w:rsidP="00E909E8">
            <w:pPr>
              <w:jc w:val="center"/>
              <w:rPr>
                <w:rFonts w:cstheme="minorHAnsi"/>
                <w:szCs w:val="20"/>
              </w:rPr>
            </w:pPr>
          </w:p>
        </w:tc>
        <w:tc>
          <w:tcPr>
            <w:tcW w:w="990" w:type="dxa"/>
          </w:tcPr>
          <w:p w14:paraId="5930DADC" w14:textId="77777777" w:rsidR="00E909E8" w:rsidRPr="00487927" w:rsidRDefault="00E909E8" w:rsidP="00E909E8">
            <w:pPr>
              <w:jc w:val="center"/>
              <w:rPr>
                <w:rFonts w:cstheme="minorHAnsi"/>
                <w:szCs w:val="20"/>
              </w:rPr>
            </w:pPr>
          </w:p>
        </w:tc>
        <w:tc>
          <w:tcPr>
            <w:tcW w:w="990" w:type="dxa"/>
          </w:tcPr>
          <w:p w14:paraId="424904F6" w14:textId="77777777" w:rsidR="00E909E8" w:rsidRPr="00487927" w:rsidRDefault="00E909E8" w:rsidP="00E909E8">
            <w:pPr>
              <w:jc w:val="center"/>
              <w:rPr>
                <w:rFonts w:cstheme="minorHAnsi"/>
                <w:szCs w:val="20"/>
              </w:rPr>
            </w:pPr>
          </w:p>
        </w:tc>
        <w:tc>
          <w:tcPr>
            <w:tcW w:w="990" w:type="dxa"/>
          </w:tcPr>
          <w:p w14:paraId="06501F72" w14:textId="77777777" w:rsidR="00E909E8" w:rsidRPr="00487927" w:rsidRDefault="00E909E8" w:rsidP="00E909E8">
            <w:pPr>
              <w:jc w:val="center"/>
              <w:rPr>
                <w:rFonts w:cstheme="minorHAnsi"/>
                <w:szCs w:val="20"/>
              </w:rPr>
            </w:pPr>
          </w:p>
        </w:tc>
        <w:tc>
          <w:tcPr>
            <w:tcW w:w="990" w:type="dxa"/>
          </w:tcPr>
          <w:p w14:paraId="4AD3163B" w14:textId="77777777" w:rsidR="00E909E8" w:rsidRPr="00487927" w:rsidRDefault="00E909E8" w:rsidP="00E909E8">
            <w:pPr>
              <w:jc w:val="center"/>
              <w:rPr>
                <w:rFonts w:cstheme="minorHAnsi"/>
                <w:szCs w:val="20"/>
              </w:rPr>
            </w:pPr>
          </w:p>
        </w:tc>
        <w:tc>
          <w:tcPr>
            <w:tcW w:w="990" w:type="dxa"/>
          </w:tcPr>
          <w:p w14:paraId="1F08A9A8" w14:textId="77777777" w:rsidR="00E909E8" w:rsidRPr="00487927" w:rsidRDefault="00E909E8" w:rsidP="00E909E8">
            <w:pPr>
              <w:jc w:val="center"/>
              <w:rPr>
                <w:rFonts w:cstheme="minorHAnsi"/>
                <w:szCs w:val="20"/>
              </w:rPr>
            </w:pPr>
          </w:p>
        </w:tc>
        <w:tc>
          <w:tcPr>
            <w:tcW w:w="1080" w:type="dxa"/>
          </w:tcPr>
          <w:p w14:paraId="2A614BCD" w14:textId="77777777" w:rsidR="00E909E8" w:rsidRPr="00283A38" w:rsidRDefault="00E909E8" w:rsidP="00E909E8">
            <w:pPr>
              <w:jc w:val="center"/>
              <w:rPr>
                <w:rFonts w:cstheme="minorHAnsi"/>
                <w:szCs w:val="20"/>
              </w:rPr>
            </w:pPr>
          </w:p>
        </w:tc>
        <w:tc>
          <w:tcPr>
            <w:tcW w:w="990" w:type="dxa"/>
          </w:tcPr>
          <w:p w14:paraId="71A5D308" w14:textId="77777777" w:rsidR="00E909E8" w:rsidRPr="00283A38" w:rsidRDefault="00E909E8" w:rsidP="00E909E8">
            <w:pPr>
              <w:jc w:val="center"/>
              <w:rPr>
                <w:rFonts w:cstheme="minorHAnsi"/>
                <w:szCs w:val="20"/>
              </w:rPr>
            </w:pPr>
          </w:p>
        </w:tc>
        <w:tc>
          <w:tcPr>
            <w:tcW w:w="990" w:type="dxa"/>
          </w:tcPr>
          <w:p w14:paraId="019DD8C4" w14:textId="77777777" w:rsidR="00E909E8" w:rsidRPr="00283A38" w:rsidRDefault="00E909E8" w:rsidP="00E909E8">
            <w:pPr>
              <w:jc w:val="center"/>
              <w:rPr>
                <w:rFonts w:cstheme="minorHAnsi"/>
                <w:szCs w:val="20"/>
              </w:rPr>
            </w:pPr>
          </w:p>
        </w:tc>
        <w:tc>
          <w:tcPr>
            <w:tcW w:w="1103" w:type="dxa"/>
          </w:tcPr>
          <w:p w14:paraId="1F917840" w14:textId="77777777" w:rsidR="00E909E8" w:rsidRPr="00D65767" w:rsidRDefault="00E909E8" w:rsidP="00E909E8">
            <w:pPr>
              <w:jc w:val="center"/>
              <w:rPr>
                <w:rFonts w:cstheme="minorHAnsi"/>
                <w:szCs w:val="20"/>
              </w:rPr>
            </w:pPr>
          </w:p>
        </w:tc>
        <w:tc>
          <w:tcPr>
            <w:tcW w:w="1103" w:type="dxa"/>
          </w:tcPr>
          <w:p w14:paraId="2ABEE6B3" w14:textId="7519319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664D844F" w14:textId="77777777" w:rsidTr="0061524D">
        <w:tc>
          <w:tcPr>
            <w:tcW w:w="1255" w:type="dxa"/>
          </w:tcPr>
          <w:p w14:paraId="1B240741" w14:textId="54422461" w:rsidR="00E909E8" w:rsidRDefault="00E909E8" w:rsidP="00E909E8">
            <w:pPr>
              <w:jc w:val="center"/>
              <w:rPr>
                <w:szCs w:val="20"/>
              </w:rPr>
            </w:pPr>
            <w:r w:rsidRPr="007709BB">
              <w:t>3216_01</w:t>
            </w:r>
          </w:p>
        </w:tc>
        <w:tc>
          <w:tcPr>
            <w:tcW w:w="990" w:type="dxa"/>
          </w:tcPr>
          <w:p w14:paraId="5036FA11" w14:textId="77777777" w:rsidR="00E909E8" w:rsidRPr="00283A38" w:rsidRDefault="00E909E8" w:rsidP="00E909E8">
            <w:pPr>
              <w:jc w:val="center"/>
              <w:rPr>
                <w:rFonts w:cstheme="minorHAnsi"/>
                <w:szCs w:val="20"/>
              </w:rPr>
            </w:pPr>
          </w:p>
        </w:tc>
        <w:tc>
          <w:tcPr>
            <w:tcW w:w="990" w:type="dxa"/>
          </w:tcPr>
          <w:p w14:paraId="68243384" w14:textId="77777777" w:rsidR="00E909E8" w:rsidRPr="00487927" w:rsidRDefault="00E909E8" w:rsidP="00E909E8">
            <w:pPr>
              <w:jc w:val="center"/>
              <w:rPr>
                <w:rFonts w:cstheme="minorHAnsi"/>
                <w:szCs w:val="20"/>
              </w:rPr>
            </w:pPr>
          </w:p>
        </w:tc>
        <w:tc>
          <w:tcPr>
            <w:tcW w:w="990" w:type="dxa"/>
          </w:tcPr>
          <w:p w14:paraId="4FD94AE2" w14:textId="77777777" w:rsidR="00E909E8" w:rsidRPr="00487927" w:rsidRDefault="00E909E8" w:rsidP="00E909E8">
            <w:pPr>
              <w:jc w:val="center"/>
              <w:rPr>
                <w:rFonts w:cstheme="minorHAnsi"/>
                <w:szCs w:val="20"/>
              </w:rPr>
            </w:pPr>
          </w:p>
        </w:tc>
        <w:tc>
          <w:tcPr>
            <w:tcW w:w="990" w:type="dxa"/>
          </w:tcPr>
          <w:p w14:paraId="5E1AAA93" w14:textId="77777777" w:rsidR="00E909E8" w:rsidRPr="00487927" w:rsidRDefault="00E909E8" w:rsidP="00E909E8">
            <w:pPr>
              <w:jc w:val="center"/>
              <w:rPr>
                <w:rFonts w:cstheme="minorHAnsi"/>
                <w:szCs w:val="20"/>
              </w:rPr>
            </w:pPr>
          </w:p>
        </w:tc>
        <w:tc>
          <w:tcPr>
            <w:tcW w:w="990" w:type="dxa"/>
          </w:tcPr>
          <w:p w14:paraId="400EA783" w14:textId="77777777" w:rsidR="00E909E8" w:rsidRPr="00487927" w:rsidRDefault="00E909E8" w:rsidP="00E909E8">
            <w:pPr>
              <w:jc w:val="center"/>
              <w:rPr>
                <w:rFonts w:cstheme="minorHAnsi"/>
                <w:szCs w:val="20"/>
              </w:rPr>
            </w:pPr>
          </w:p>
        </w:tc>
        <w:tc>
          <w:tcPr>
            <w:tcW w:w="990" w:type="dxa"/>
          </w:tcPr>
          <w:p w14:paraId="0D3D2BD4" w14:textId="77777777" w:rsidR="00E909E8" w:rsidRPr="00487927" w:rsidRDefault="00E909E8" w:rsidP="00E909E8">
            <w:pPr>
              <w:jc w:val="center"/>
              <w:rPr>
                <w:rFonts w:cstheme="minorHAnsi"/>
                <w:szCs w:val="20"/>
              </w:rPr>
            </w:pPr>
          </w:p>
        </w:tc>
        <w:tc>
          <w:tcPr>
            <w:tcW w:w="1080" w:type="dxa"/>
          </w:tcPr>
          <w:p w14:paraId="7EC71251" w14:textId="77777777" w:rsidR="00E909E8" w:rsidRPr="00283A38" w:rsidRDefault="00E909E8" w:rsidP="00E909E8">
            <w:pPr>
              <w:jc w:val="center"/>
              <w:rPr>
                <w:rFonts w:cstheme="minorHAnsi"/>
                <w:szCs w:val="20"/>
              </w:rPr>
            </w:pPr>
          </w:p>
        </w:tc>
        <w:tc>
          <w:tcPr>
            <w:tcW w:w="990" w:type="dxa"/>
          </w:tcPr>
          <w:p w14:paraId="3616B75F" w14:textId="77777777" w:rsidR="00E909E8" w:rsidRPr="00283A38" w:rsidRDefault="00E909E8" w:rsidP="00E909E8">
            <w:pPr>
              <w:jc w:val="center"/>
              <w:rPr>
                <w:rFonts w:cstheme="minorHAnsi"/>
                <w:szCs w:val="20"/>
              </w:rPr>
            </w:pPr>
          </w:p>
        </w:tc>
        <w:tc>
          <w:tcPr>
            <w:tcW w:w="990" w:type="dxa"/>
          </w:tcPr>
          <w:p w14:paraId="20857A6D" w14:textId="77777777" w:rsidR="00E909E8" w:rsidRPr="00283A38" w:rsidRDefault="00E909E8" w:rsidP="00E909E8">
            <w:pPr>
              <w:jc w:val="center"/>
              <w:rPr>
                <w:rFonts w:cstheme="minorHAnsi"/>
                <w:szCs w:val="20"/>
              </w:rPr>
            </w:pPr>
          </w:p>
        </w:tc>
        <w:tc>
          <w:tcPr>
            <w:tcW w:w="1103" w:type="dxa"/>
          </w:tcPr>
          <w:p w14:paraId="3BB662F1" w14:textId="77777777" w:rsidR="00E909E8" w:rsidRPr="00D65767" w:rsidRDefault="00E909E8" w:rsidP="00E909E8">
            <w:pPr>
              <w:jc w:val="center"/>
              <w:rPr>
                <w:rFonts w:cstheme="minorHAnsi"/>
                <w:szCs w:val="20"/>
              </w:rPr>
            </w:pPr>
          </w:p>
        </w:tc>
        <w:tc>
          <w:tcPr>
            <w:tcW w:w="1103" w:type="dxa"/>
          </w:tcPr>
          <w:p w14:paraId="5EFE8BFE" w14:textId="629128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D3C30C6" w14:textId="77777777" w:rsidTr="0061524D">
        <w:tc>
          <w:tcPr>
            <w:tcW w:w="1255" w:type="dxa"/>
          </w:tcPr>
          <w:p w14:paraId="56312FA4" w14:textId="087A9042" w:rsidR="00E909E8" w:rsidRDefault="00E909E8" w:rsidP="00E909E8">
            <w:pPr>
              <w:jc w:val="center"/>
              <w:rPr>
                <w:szCs w:val="20"/>
              </w:rPr>
            </w:pPr>
            <w:r w:rsidRPr="007709BB">
              <w:t>3216_02</w:t>
            </w:r>
          </w:p>
        </w:tc>
        <w:tc>
          <w:tcPr>
            <w:tcW w:w="990" w:type="dxa"/>
          </w:tcPr>
          <w:p w14:paraId="37FD977F" w14:textId="77777777" w:rsidR="00E909E8" w:rsidRPr="00283A38" w:rsidRDefault="00E909E8" w:rsidP="00E909E8">
            <w:pPr>
              <w:jc w:val="center"/>
              <w:rPr>
                <w:rFonts w:cstheme="minorHAnsi"/>
                <w:szCs w:val="20"/>
              </w:rPr>
            </w:pPr>
          </w:p>
        </w:tc>
        <w:tc>
          <w:tcPr>
            <w:tcW w:w="990" w:type="dxa"/>
          </w:tcPr>
          <w:p w14:paraId="16A9B2B7" w14:textId="77777777" w:rsidR="00E909E8" w:rsidRPr="00487927" w:rsidRDefault="00E909E8" w:rsidP="00E909E8">
            <w:pPr>
              <w:jc w:val="center"/>
              <w:rPr>
                <w:rFonts w:cstheme="minorHAnsi"/>
                <w:szCs w:val="20"/>
              </w:rPr>
            </w:pPr>
          </w:p>
        </w:tc>
        <w:tc>
          <w:tcPr>
            <w:tcW w:w="990" w:type="dxa"/>
          </w:tcPr>
          <w:p w14:paraId="0739C637" w14:textId="77777777" w:rsidR="00E909E8" w:rsidRPr="00487927" w:rsidRDefault="00E909E8" w:rsidP="00E909E8">
            <w:pPr>
              <w:jc w:val="center"/>
              <w:rPr>
                <w:rFonts w:cstheme="minorHAnsi"/>
                <w:szCs w:val="20"/>
              </w:rPr>
            </w:pPr>
          </w:p>
        </w:tc>
        <w:tc>
          <w:tcPr>
            <w:tcW w:w="990" w:type="dxa"/>
          </w:tcPr>
          <w:p w14:paraId="4E75D424" w14:textId="77777777" w:rsidR="00E909E8" w:rsidRPr="00487927" w:rsidRDefault="00E909E8" w:rsidP="00E909E8">
            <w:pPr>
              <w:jc w:val="center"/>
              <w:rPr>
                <w:rFonts w:cstheme="minorHAnsi"/>
                <w:szCs w:val="20"/>
              </w:rPr>
            </w:pPr>
          </w:p>
        </w:tc>
        <w:tc>
          <w:tcPr>
            <w:tcW w:w="990" w:type="dxa"/>
          </w:tcPr>
          <w:p w14:paraId="195850B5" w14:textId="77777777" w:rsidR="00E909E8" w:rsidRPr="00487927" w:rsidRDefault="00E909E8" w:rsidP="00E909E8">
            <w:pPr>
              <w:jc w:val="center"/>
              <w:rPr>
                <w:rFonts w:cstheme="minorHAnsi"/>
                <w:szCs w:val="20"/>
              </w:rPr>
            </w:pPr>
          </w:p>
        </w:tc>
        <w:tc>
          <w:tcPr>
            <w:tcW w:w="990" w:type="dxa"/>
          </w:tcPr>
          <w:p w14:paraId="6C1CEB3F" w14:textId="77777777" w:rsidR="00E909E8" w:rsidRPr="00487927" w:rsidRDefault="00E909E8" w:rsidP="00E909E8">
            <w:pPr>
              <w:jc w:val="center"/>
              <w:rPr>
                <w:rFonts w:cstheme="minorHAnsi"/>
                <w:szCs w:val="20"/>
              </w:rPr>
            </w:pPr>
          </w:p>
        </w:tc>
        <w:tc>
          <w:tcPr>
            <w:tcW w:w="1080" w:type="dxa"/>
          </w:tcPr>
          <w:p w14:paraId="2C79B245" w14:textId="77777777" w:rsidR="00E909E8" w:rsidRPr="00283A38" w:rsidRDefault="00E909E8" w:rsidP="00E909E8">
            <w:pPr>
              <w:jc w:val="center"/>
              <w:rPr>
                <w:rFonts w:cstheme="minorHAnsi"/>
                <w:szCs w:val="20"/>
              </w:rPr>
            </w:pPr>
          </w:p>
        </w:tc>
        <w:tc>
          <w:tcPr>
            <w:tcW w:w="990" w:type="dxa"/>
          </w:tcPr>
          <w:p w14:paraId="53B8C793" w14:textId="77777777" w:rsidR="00E909E8" w:rsidRPr="00283A38" w:rsidRDefault="00E909E8" w:rsidP="00E909E8">
            <w:pPr>
              <w:jc w:val="center"/>
              <w:rPr>
                <w:rFonts w:cstheme="minorHAnsi"/>
                <w:szCs w:val="20"/>
              </w:rPr>
            </w:pPr>
          </w:p>
        </w:tc>
        <w:tc>
          <w:tcPr>
            <w:tcW w:w="990" w:type="dxa"/>
          </w:tcPr>
          <w:p w14:paraId="72CD2951" w14:textId="77777777" w:rsidR="00E909E8" w:rsidRPr="00283A38" w:rsidRDefault="00E909E8" w:rsidP="00E909E8">
            <w:pPr>
              <w:jc w:val="center"/>
              <w:rPr>
                <w:rFonts w:cstheme="minorHAnsi"/>
                <w:szCs w:val="20"/>
              </w:rPr>
            </w:pPr>
          </w:p>
        </w:tc>
        <w:tc>
          <w:tcPr>
            <w:tcW w:w="1103" w:type="dxa"/>
          </w:tcPr>
          <w:p w14:paraId="43B6FD3D" w14:textId="77777777" w:rsidR="00E909E8" w:rsidRPr="00D65767" w:rsidRDefault="00E909E8" w:rsidP="00E909E8">
            <w:pPr>
              <w:jc w:val="center"/>
              <w:rPr>
                <w:rFonts w:cstheme="minorHAnsi"/>
                <w:szCs w:val="20"/>
              </w:rPr>
            </w:pPr>
          </w:p>
        </w:tc>
        <w:tc>
          <w:tcPr>
            <w:tcW w:w="1103" w:type="dxa"/>
          </w:tcPr>
          <w:p w14:paraId="5E1DEDE4" w14:textId="75BC662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C939323" w14:textId="77777777" w:rsidTr="0061524D">
        <w:tc>
          <w:tcPr>
            <w:tcW w:w="1255" w:type="dxa"/>
          </w:tcPr>
          <w:p w14:paraId="53C687ED" w14:textId="60FCE07B" w:rsidR="00E909E8" w:rsidRDefault="00E909E8" w:rsidP="00E909E8">
            <w:pPr>
              <w:jc w:val="center"/>
              <w:rPr>
                <w:szCs w:val="20"/>
              </w:rPr>
            </w:pPr>
            <w:r w:rsidRPr="007709BB">
              <w:t>3216_03</w:t>
            </w:r>
          </w:p>
        </w:tc>
        <w:tc>
          <w:tcPr>
            <w:tcW w:w="990" w:type="dxa"/>
          </w:tcPr>
          <w:p w14:paraId="02597887" w14:textId="77777777" w:rsidR="00E909E8" w:rsidRPr="00283A38" w:rsidRDefault="00E909E8" w:rsidP="00E909E8">
            <w:pPr>
              <w:jc w:val="center"/>
              <w:rPr>
                <w:rFonts w:cstheme="minorHAnsi"/>
                <w:szCs w:val="20"/>
              </w:rPr>
            </w:pPr>
          </w:p>
        </w:tc>
        <w:tc>
          <w:tcPr>
            <w:tcW w:w="990" w:type="dxa"/>
          </w:tcPr>
          <w:p w14:paraId="3D7175F6" w14:textId="77777777" w:rsidR="00E909E8" w:rsidRPr="00487927" w:rsidRDefault="00E909E8" w:rsidP="00E909E8">
            <w:pPr>
              <w:jc w:val="center"/>
              <w:rPr>
                <w:rFonts w:cstheme="minorHAnsi"/>
                <w:szCs w:val="20"/>
              </w:rPr>
            </w:pPr>
          </w:p>
        </w:tc>
        <w:tc>
          <w:tcPr>
            <w:tcW w:w="990" w:type="dxa"/>
          </w:tcPr>
          <w:p w14:paraId="44C72A92" w14:textId="77777777" w:rsidR="00E909E8" w:rsidRPr="00487927" w:rsidRDefault="00E909E8" w:rsidP="00E909E8">
            <w:pPr>
              <w:jc w:val="center"/>
              <w:rPr>
                <w:rFonts w:cstheme="minorHAnsi"/>
                <w:szCs w:val="20"/>
              </w:rPr>
            </w:pPr>
          </w:p>
        </w:tc>
        <w:tc>
          <w:tcPr>
            <w:tcW w:w="990" w:type="dxa"/>
          </w:tcPr>
          <w:p w14:paraId="27B90978" w14:textId="77777777" w:rsidR="00E909E8" w:rsidRPr="00487927" w:rsidRDefault="00E909E8" w:rsidP="00E909E8">
            <w:pPr>
              <w:jc w:val="center"/>
              <w:rPr>
                <w:rFonts w:cstheme="minorHAnsi"/>
                <w:szCs w:val="20"/>
              </w:rPr>
            </w:pPr>
          </w:p>
        </w:tc>
        <w:tc>
          <w:tcPr>
            <w:tcW w:w="990" w:type="dxa"/>
          </w:tcPr>
          <w:p w14:paraId="00ACFFB0" w14:textId="77777777" w:rsidR="00E909E8" w:rsidRPr="00487927" w:rsidRDefault="00E909E8" w:rsidP="00E909E8">
            <w:pPr>
              <w:jc w:val="center"/>
              <w:rPr>
                <w:rFonts w:cstheme="minorHAnsi"/>
                <w:szCs w:val="20"/>
              </w:rPr>
            </w:pPr>
          </w:p>
        </w:tc>
        <w:tc>
          <w:tcPr>
            <w:tcW w:w="990" w:type="dxa"/>
          </w:tcPr>
          <w:p w14:paraId="07D9B42B" w14:textId="77777777" w:rsidR="00E909E8" w:rsidRPr="00487927" w:rsidRDefault="00E909E8" w:rsidP="00E909E8">
            <w:pPr>
              <w:jc w:val="center"/>
              <w:rPr>
                <w:rFonts w:cstheme="minorHAnsi"/>
                <w:szCs w:val="20"/>
              </w:rPr>
            </w:pPr>
          </w:p>
        </w:tc>
        <w:tc>
          <w:tcPr>
            <w:tcW w:w="1080" w:type="dxa"/>
          </w:tcPr>
          <w:p w14:paraId="45E19610" w14:textId="77777777" w:rsidR="00E909E8" w:rsidRPr="00283A38" w:rsidRDefault="00E909E8" w:rsidP="00E909E8">
            <w:pPr>
              <w:jc w:val="center"/>
              <w:rPr>
                <w:rFonts w:cstheme="minorHAnsi"/>
                <w:szCs w:val="20"/>
              </w:rPr>
            </w:pPr>
          </w:p>
        </w:tc>
        <w:tc>
          <w:tcPr>
            <w:tcW w:w="990" w:type="dxa"/>
          </w:tcPr>
          <w:p w14:paraId="7A46AAE1" w14:textId="77777777" w:rsidR="00E909E8" w:rsidRPr="00283A38" w:rsidRDefault="00E909E8" w:rsidP="00E909E8">
            <w:pPr>
              <w:jc w:val="center"/>
              <w:rPr>
                <w:rFonts w:cstheme="minorHAnsi"/>
                <w:szCs w:val="20"/>
              </w:rPr>
            </w:pPr>
          </w:p>
        </w:tc>
        <w:tc>
          <w:tcPr>
            <w:tcW w:w="990" w:type="dxa"/>
          </w:tcPr>
          <w:p w14:paraId="041671C7" w14:textId="77777777" w:rsidR="00E909E8" w:rsidRPr="00283A38" w:rsidRDefault="00E909E8" w:rsidP="00E909E8">
            <w:pPr>
              <w:jc w:val="center"/>
              <w:rPr>
                <w:rFonts w:cstheme="minorHAnsi"/>
                <w:szCs w:val="20"/>
              </w:rPr>
            </w:pPr>
          </w:p>
        </w:tc>
        <w:tc>
          <w:tcPr>
            <w:tcW w:w="1103" w:type="dxa"/>
          </w:tcPr>
          <w:p w14:paraId="6C179277" w14:textId="77777777" w:rsidR="00E909E8" w:rsidRPr="00D65767" w:rsidRDefault="00E909E8" w:rsidP="00E909E8">
            <w:pPr>
              <w:jc w:val="center"/>
              <w:rPr>
                <w:rFonts w:cstheme="minorHAnsi"/>
                <w:szCs w:val="20"/>
              </w:rPr>
            </w:pPr>
          </w:p>
        </w:tc>
        <w:tc>
          <w:tcPr>
            <w:tcW w:w="1103" w:type="dxa"/>
          </w:tcPr>
          <w:p w14:paraId="5F5AE1C1" w14:textId="57A7D7E8"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EA3BF10" w14:textId="77777777" w:rsidTr="0061524D">
        <w:tc>
          <w:tcPr>
            <w:tcW w:w="1255" w:type="dxa"/>
          </w:tcPr>
          <w:p w14:paraId="17625624" w14:textId="603CCAD7" w:rsidR="00E909E8" w:rsidRDefault="00E909E8" w:rsidP="00E909E8">
            <w:pPr>
              <w:jc w:val="center"/>
              <w:rPr>
                <w:szCs w:val="20"/>
              </w:rPr>
            </w:pPr>
            <w:r w:rsidRPr="007709BB">
              <w:t>3216_04</w:t>
            </w:r>
          </w:p>
        </w:tc>
        <w:tc>
          <w:tcPr>
            <w:tcW w:w="990" w:type="dxa"/>
          </w:tcPr>
          <w:p w14:paraId="328F72F4" w14:textId="77777777" w:rsidR="00E909E8" w:rsidRPr="00283A38" w:rsidRDefault="00E909E8" w:rsidP="00E909E8">
            <w:pPr>
              <w:jc w:val="center"/>
              <w:rPr>
                <w:rFonts w:cstheme="minorHAnsi"/>
                <w:szCs w:val="20"/>
              </w:rPr>
            </w:pPr>
          </w:p>
        </w:tc>
        <w:tc>
          <w:tcPr>
            <w:tcW w:w="990" w:type="dxa"/>
          </w:tcPr>
          <w:p w14:paraId="4439C63E" w14:textId="77777777" w:rsidR="00E909E8" w:rsidRPr="00487927" w:rsidRDefault="00E909E8" w:rsidP="00E909E8">
            <w:pPr>
              <w:jc w:val="center"/>
              <w:rPr>
                <w:rFonts w:cstheme="minorHAnsi"/>
                <w:szCs w:val="20"/>
              </w:rPr>
            </w:pPr>
          </w:p>
        </w:tc>
        <w:tc>
          <w:tcPr>
            <w:tcW w:w="990" w:type="dxa"/>
          </w:tcPr>
          <w:p w14:paraId="77771CED" w14:textId="77777777" w:rsidR="00E909E8" w:rsidRPr="00487927" w:rsidRDefault="00E909E8" w:rsidP="00E909E8">
            <w:pPr>
              <w:jc w:val="center"/>
              <w:rPr>
                <w:rFonts w:cstheme="minorHAnsi"/>
                <w:szCs w:val="20"/>
              </w:rPr>
            </w:pPr>
          </w:p>
        </w:tc>
        <w:tc>
          <w:tcPr>
            <w:tcW w:w="990" w:type="dxa"/>
          </w:tcPr>
          <w:p w14:paraId="2F9D9939" w14:textId="77777777" w:rsidR="00E909E8" w:rsidRPr="00487927" w:rsidRDefault="00E909E8" w:rsidP="00E909E8">
            <w:pPr>
              <w:jc w:val="center"/>
              <w:rPr>
                <w:rFonts w:cstheme="minorHAnsi"/>
                <w:szCs w:val="20"/>
              </w:rPr>
            </w:pPr>
          </w:p>
        </w:tc>
        <w:tc>
          <w:tcPr>
            <w:tcW w:w="990" w:type="dxa"/>
          </w:tcPr>
          <w:p w14:paraId="4C0BF38D" w14:textId="77777777" w:rsidR="00E909E8" w:rsidRPr="00487927" w:rsidRDefault="00E909E8" w:rsidP="00E909E8">
            <w:pPr>
              <w:jc w:val="center"/>
              <w:rPr>
                <w:rFonts w:cstheme="minorHAnsi"/>
                <w:szCs w:val="20"/>
              </w:rPr>
            </w:pPr>
          </w:p>
        </w:tc>
        <w:tc>
          <w:tcPr>
            <w:tcW w:w="990" w:type="dxa"/>
          </w:tcPr>
          <w:p w14:paraId="018B4BE2" w14:textId="77777777" w:rsidR="00E909E8" w:rsidRPr="00487927" w:rsidRDefault="00E909E8" w:rsidP="00E909E8">
            <w:pPr>
              <w:jc w:val="center"/>
              <w:rPr>
                <w:rFonts w:cstheme="minorHAnsi"/>
                <w:szCs w:val="20"/>
              </w:rPr>
            </w:pPr>
          </w:p>
        </w:tc>
        <w:tc>
          <w:tcPr>
            <w:tcW w:w="1080" w:type="dxa"/>
          </w:tcPr>
          <w:p w14:paraId="57EAC08B" w14:textId="77777777" w:rsidR="00E909E8" w:rsidRPr="00283A38" w:rsidRDefault="00E909E8" w:rsidP="00E909E8">
            <w:pPr>
              <w:jc w:val="center"/>
              <w:rPr>
                <w:rFonts w:cstheme="minorHAnsi"/>
                <w:szCs w:val="20"/>
              </w:rPr>
            </w:pPr>
          </w:p>
        </w:tc>
        <w:tc>
          <w:tcPr>
            <w:tcW w:w="990" w:type="dxa"/>
          </w:tcPr>
          <w:p w14:paraId="63E96B1D" w14:textId="77777777" w:rsidR="00E909E8" w:rsidRPr="00283A38" w:rsidRDefault="00E909E8" w:rsidP="00E909E8">
            <w:pPr>
              <w:jc w:val="center"/>
              <w:rPr>
                <w:rFonts w:cstheme="minorHAnsi"/>
                <w:szCs w:val="20"/>
              </w:rPr>
            </w:pPr>
          </w:p>
        </w:tc>
        <w:tc>
          <w:tcPr>
            <w:tcW w:w="990" w:type="dxa"/>
          </w:tcPr>
          <w:p w14:paraId="0CBF1BF1" w14:textId="77777777" w:rsidR="00E909E8" w:rsidRPr="00283A38" w:rsidRDefault="00E909E8" w:rsidP="00E909E8">
            <w:pPr>
              <w:jc w:val="center"/>
              <w:rPr>
                <w:rFonts w:cstheme="minorHAnsi"/>
                <w:szCs w:val="20"/>
              </w:rPr>
            </w:pPr>
          </w:p>
        </w:tc>
        <w:tc>
          <w:tcPr>
            <w:tcW w:w="1103" w:type="dxa"/>
          </w:tcPr>
          <w:p w14:paraId="1A9FAF51" w14:textId="77777777" w:rsidR="00E909E8" w:rsidRPr="00D65767" w:rsidRDefault="00E909E8" w:rsidP="00E909E8">
            <w:pPr>
              <w:jc w:val="center"/>
              <w:rPr>
                <w:rFonts w:cstheme="minorHAnsi"/>
                <w:szCs w:val="20"/>
              </w:rPr>
            </w:pPr>
          </w:p>
        </w:tc>
        <w:tc>
          <w:tcPr>
            <w:tcW w:w="1103" w:type="dxa"/>
          </w:tcPr>
          <w:p w14:paraId="7B1563D4" w14:textId="5D12D54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20E0B37" w14:textId="77777777" w:rsidTr="0061524D">
        <w:tc>
          <w:tcPr>
            <w:tcW w:w="1255" w:type="dxa"/>
          </w:tcPr>
          <w:p w14:paraId="177E44E4" w14:textId="173E7320" w:rsidR="00E909E8" w:rsidRDefault="00E909E8" w:rsidP="00E909E8">
            <w:pPr>
              <w:jc w:val="center"/>
              <w:rPr>
                <w:szCs w:val="20"/>
              </w:rPr>
            </w:pPr>
            <w:r w:rsidRPr="007709BB">
              <w:t>3218_01</w:t>
            </w:r>
          </w:p>
        </w:tc>
        <w:tc>
          <w:tcPr>
            <w:tcW w:w="990" w:type="dxa"/>
          </w:tcPr>
          <w:p w14:paraId="6225A57C" w14:textId="77777777" w:rsidR="00E909E8" w:rsidRPr="00283A38" w:rsidRDefault="00E909E8" w:rsidP="00E909E8">
            <w:pPr>
              <w:jc w:val="center"/>
              <w:rPr>
                <w:rFonts w:cstheme="minorHAnsi"/>
                <w:szCs w:val="20"/>
              </w:rPr>
            </w:pPr>
          </w:p>
        </w:tc>
        <w:tc>
          <w:tcPr>
            <w:tcW w:w="990" w:type="dxa"/>
          </w:tcPr>
          <w:p w14:paraId="594A6AE6" w14:textId="77777777" w:rsidR="00E909E8" w:rsidRPr="00487927" w:rsidRDefault="00E909E8" w:rsidP="00E909E8">
            <w:pPr>
              <w:jc w:val="center"/>
              <w:rPr>
                <w:rFonts w:cstheme="minorHAnsi"/>
                <w:szCs w:val="20"/>
              </w:rPr>
            </w:pPr>
          </w:p>
        </w:tc>
        <w:tc>
          <w:tcPr>
            <w:tcW w:w="990" w:type="dxa"/>
          </w:tcPr>
          <w:p w14:paraId="16F3E621" w14:textId="77777777" w:rsidR="00E909E8" w:rsidRPr="00487927" w:rsidRDefault="00E909E8" w:rsidP="00E909E8">
            <w:pPr>
              <w:jc w:val="center"/>
              <w:rPr>
                <w:rFonts w:cstheme="minorHAnsi"/>
                <w:szCs w:val="20"/>
              </w:rPr>
            </w:pPr>
          </w:p>
        </w:tc>
        <w:tc>
          <w:tcPr>
            <w:tcW w:w="990" w:type="dxa"/>
          </w:tcPr>
          <w:p w14:paraId="25D03B09" w14:textId="77777777" w:rsidR="00E909E8" w:rsidRPr="00487927" w:rsidRDefault="00E909E8" w:rsidP="00E909E8">
            <w:pPr>
              <w:jc w:val="center"/>
              <w:rPr>
                <w:rFonts w:cstheme="minorHAnsi"/>
                <w:szCs w:val="20"/>
              </w:rPr>
            </w:pPr>
          </w:p>
        </w:tc>
        <w:tc>
          <w:tcPr>
            <w:tcW w:w="990" w:type="dxa"/>
          </w:tcPr>
          <w:p w14:paraId="407580D7" w14:textId="77777777" w:rsidR="00E909E8" w:rsidRPr="00487927" w:rsidRDefault="00E909E8" w:rsidP="00E909E8">
            <w:pPr>
              <w:jc w:val="center"/>
              <w:rPr>
                <w:rFonts w:cstheme="minorHAnsi"/>
                <w:szCs w:val="20"/>
              </w:rPr>
            </w:pPr>
          </w:p>
        </w:tc>
        <w:tc>
          <w:tcPr>
            <w:tcW w:w="990" w:type="dxa"/>
          </w:tcPr>
          <w:p w14:paraId="76DC9743" w14:textId="77777777" w:rsidR="00E909E8" w:rsidRPr="00487927" w:rsidRDefault="00E909E8" w:rsidP="00E909E8">
            <w:pPr>
              <w:jc w:val="center"/>
              <w:rPr>
                <w:rFonts w:cstheme="minorHAnsi"/>
                <w:szCs w:val="20"/>
              </w:rPr>
            </w:pPr>
          </w:p>
        </w:tc>
        <w:tc>
          <w:tcPr>
            <w:tcW w:w="1080" w:type="dxa"/>
          </w:tcPr>
          <w:p w14:paraId="07A3D968" w14:textId="77777777" w:rsidR="00E909E8" w:rsidRPr="00283A38" w:rsidRDefault="00E909E8" w:rsidP="00E909E8">
            <w:pPr>
              <w:jc w:val="center"/>
              <w:rPr>
                <w:rFonts w:cstheme="minorHAnsi"/>
                <w:szCs w:val="20"/>
              </w:rPr>
            </w:pPr>
          </w:p>
        </w:tc>
        <w:tc>
          <w:tcPr>
            <w:tcW w:w="990" w:type="dxa"/>
          </w:tcPr>
          <w:p w14:paraId="33D82C32" w14:textId="77777777" w:rsidR="00E909E8" w:rsidRPr="00283A38" w:rsidRDefault="00E909E8" w:rsidP="00E909E8">
            <w:pPr>
              <w:jc w:val="center"/>
              <w:rPr>
                <w:rFonts w:cstheme="minorHAnsi"/>
                <w:szCs w:val="20"/>
              </w:rPr>
            </w:pPr>
          </w:p>
        </w:tc>
        <w:tc>
          <w:tcPr>
            <w:tcW w:w="990" w:type="dxa"/>
          </w:tcPr>
          <w:p w14:paraId="07244399" w14:textId="77777777" w:rsidR="00E909E8" w:rsidRPr="00283A38" w:rsidRDefault="00E909E8" w:rsidP="00E909E8">
            <w:pPr>
              <w:jc w:val="center"/>
              <w:rPr>
                <w:rFonts w:cstheme="minorHAnsi"/>
                <w:szCs w:val="20"/>
              </w:rPr>
            </w:pPr>
          </w:p>
        </w:tc>
        <w:tc>
          <w:tcPr>
            <w:tcW w:w="1103" w:type="dxa"/>
          </w:tcPr>
          <w:p w14:paraId="1541F85C" w14:textId="77777777" w:rsidR="00E909E8" w:rsidRPr="00D65767" w:rsidRDefault="00E909E8" w:rsidP="00E909E8">
            <w:pPr>
              <w:jc w:val="center"/>
              <w:rPr>
                <w:rFonts w:cstheme="minorHAnsi"/>
                <w:szCs w:val="20"/>
              </w:rPr>
            </w:pPr>
          </w:p>
        </w:tc>
        <w:tc>
          <w:tcPr>
            <w:tcW w:w="1103" w:type="dxa"/>
          </w:tcPr>
          <w:p w14:paraId="1EE1A89B" w14:textId="368D7B4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AC06CB" w14:textId="77777777" w:rsidTr="0061524D">
        <w:tc>
          <w:tcPr>
            <w:tcW w:w="1255" w:type="dxa"/>
          </w:tcPr>
          <w:p w14:paraId="0E85C3E8" w14:textId="51D33E02" w:rsidR="00E909E8" w:rsidRDefault="00E909E8" w:rsidP="00E909E8">
            <w:pPr>
              <w:jc w:val="center"/>
              <w:rPr>
                <w:szCs w:val="20"/>
              </w:rPr>
            </w:pPr>
            <w:r w:rsidRPr="007709BB">
              <w:t>3218_02</w:t>
            </w:r>
          </w:p>
        </w:tc>
        <w:tc>
          <w:tcPr>
            <w:tcW w:w="990" w:type="dxa"/>
          </w:tcPr>
          <w:p w14:paraId="3CB95880" w14:textId="77777777" w:rsidR="00E909E8" w:rsidRPr="00283A38" w:rsidRDefault="00E909E8" w:rsidP="00E909E8">
            <w:pPr>
              <w:jc w:val="center"/>
              <w:rPr>
                <w:rFonts w:cstheme="minorHAnsi"/>
                <w:szCs w:val="20"/>
              </w:rPr>
            </w:pPr>
          </w:p>
        </w:tc>
        <w:tc>
          <w:tcPr>
            <w:tcW w:w="990" w:type="dxa"/>
          </w:tcPr>
          <w:p w14:paraId="2D84E956" w14:textId="77777777" w:rsidR="00E909E8" w:rsidRPr="00487927" w:rsidRDefault="00E909E8" w:rsidP="00E909E8">
            <w:pPr>
              <w:jc w:val="center"/>
              <w:rPr>
                <w:rFonts w:cstheme="minorHAnsi"/>
                <w:szCs w:val="20"/>
              </w:rPr>
            </w:pPr>
          </w:p>
        </w:tc>
        <w:tc>
          <w:tcPr>
            <w:tcW w:w="990" w:type="dxa"/>
          </w:tcPr>
          <w:p w14:paraId="5EF862FB" w14:textId="77777777" w:rsidR="00E909E8" w:rsidRPr="00487927" w:rsidRDefault="00E909E8" w:rsidP="00E909E8">
            <w:pPr>
              <w:jc w:val="center"/>
              <w:rPr>
                <w:rFonts w:cstheme="minorHAnsi"/>
                <w:szCs w:val="20"/>
              </w:rPr>
            </w:pPr>
          </w:p>
        </w:tc>
        <w:tc>
          <w:tcPr>
            <w:tcW w:w="990" w:type="dxa"/>
          </w:tcPr>
          <w:p w14:paraId="79FA0FBF" w14:textId="77777777" w:rsidR="00E909E8" w:rsidRPr="00487927" w:rsidRDefault="00E909E8" w:rsidP="00E909E8">
            <w:pPr>
              <w:jc w:val="center"/>
              <w:rPr>
                <w:rFonts w:cstheme="minorHAnsi"/>
                <w:szCs w:val="20"/>
              </w:rPr>
            </w:pPr>
          </w:p>
        </w:tc>
        <w:tc>
          <w:tcPr>
            <w:tcW w:w="990" w:type="dxa"/>
          </w:tcPr>
          <w:p w14:paraId="093B070E" w14:textId="77777777" w:rsidR="00E909E8" w:rsidRPr="00487927" w:rsidRDefault="00E909E8" w:rsidP="00E909E8">
            <w:pPr>
              <w:jc w:val="center"/>
              <w:rPr>
                <w:rFonts w:cstheme="minorHAnsi"/>
                <w:szCs w:val="20"/>
              </w:rPr>
            </w:pPr>
          </w:p>
        </w:tc>
        <w:tc>
          <w:tcPr>
            <w:tcW w:w="990" w:type="dxa"/>
          </w:tcPr>
          <w:p w14:paraId="388A5085" w14:textId="77777777" w:rsidR="00E909E8" w:rsidRPr="00487927" w:rsidRDefault="00E909E8" w:rsidP="00E909E8">
            <w:pPr>
              <w:jc w:val="center"/>
              <w:rPr>
                <w:rFonts w:cstheme="minorHAnsi"/>
                <w:szCs w:val="20"/>
              </w:rPr>
            </w:pPr>
          </w:p>
        </w:tc>
        <w:tc>
          <w:tcPr>
            <w:tcW w:w="1080" w:type="dxa"/>
          </w:tcPr>
          <w:p w14:paraId="2D3FCD24" w14:textId="77777777" w:rsidR="00E909E8" w:rsidRPr="00283A38" w:rsidRDefault="00E909E8" w:rsidP="00E909E8">
            <w:pPr>
              <w:jc w:val="center"/>
              <w:rPr>
                <w:rFonts w:cstheme="minorHAnsi"/>
                <w:szCs w:val="20"/>
              </w:rPr>
            </w:pPr>
          </w:p>
        </w:tc>
        <w:tc>
          <w:tcPr>
            <w:tcW w:w="990" w:type="dxa"/>
          </w:tcPr>
          <w:p w14:paraId="03ADBB38" w14:textId="77777777" w:rsidR="00E909E8" w:rsidRPr="00283A38" w:rsidRDefault="00E909E8" w:rsidP="00E909E8">
            <w:pPr>
              <w:jc w:val="center"/>
              <w:rPr>
                <w:rFonts w:cstheme="minorHAnsi"/>
                <w:szCs w:val="20"/>
              </w:rPr>
            </w:pPr>
          </w:p>
        </w:tc>
        <w:tc>
          <w:tcPr>
            <w:tcW w:w="990" w:type="dxa"/>
          </w:tcPr>
          <w:p w14:paraId="3AF3FE5A" w14:textId="77777777" w:rsidR="00E909E8" w:rsidRPr="00283A38" w:rsidRDefault="00E909E8" w:rsidP="00E909E8">
            <w:pPr>
              <w:jc w:val="center"/>
              <w:rPr>
                <w:rFonts w:cstheme="minorHAnsi"/>
                <w:szCs w:val="20"/>
              </w:rPr>
            </w:pPr>
          </w:p>
        </w:tc>
        <w:tc>
          <w:tcPr>
            <w:tcW w:w="1103" w:type="dxa"/>
          </w:tcPr>
          <w:p w14:paraId="3D71A693" w14:textId="77777777" w:rsidR="00E909E8" w:rsidRPr="00D65767" w:rsidRDefault="00E909E8" w:rsidP="00E909E8">
            <w:pPr>
              <w:jc w:val="center"/>
              <w:rPr>
                <w:rFonts w:cstheme="minorHAnsi"/>
                <w:szCs w:val="20"/>
              </w:rPr>
            </w:pPr>
          </w:p>
        </w:tc>
        <w:tc>
          <w:tcPr>
            <w:tcW w:w="1103" w:type="dxa"/>
          </w:tcPr>
          <w:p w14:paraId="4C10341C" w14:textId="6CC0501A"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E58A8B2" w14:textId="77777777" w:rsidTr="0061524D">
        <w:tc>
          <w:tcPr>
            <w:tcW w:w="1255" w:type="dxa"/>
          </w:tcPr>
          <w:p w14:paraId="513D00B0" w14:textId="2FFEB316" w:rsidR="00E909E8" w:rsidRDefault="00E909E8" w:rsidP="00E909E8">
            <w:pPr>
              <w:jc w:val="center"/>
              <w:rPr>
                <w:szCs w:val="20"/>
              </w:rPr>
            </w:pPr>
            <w:r w:rsidRPr="007709BB">
              <w:t>3218_03</w:t>
            </w:r>
          </w:p>
        </w:tc>
        <w:tc>
          <w:tcPr>
            <w:tcW w:w="990" w:type="dxa"/>
          </w:tcPr>
          <w:p w14:paraId="2C5034AF" w14:textId="77777777" w:rsidR="00E909E8" w:rsidRPr="00283A38" w:rsidRDefault="00E909E8" w:rsidP="00E909E8">
            <w:pPr>
              <w:jc w:val="center"/>
              <w:rPr>
                <w:rFonts w:cstheme="minorHAnsi"/>
                <w:szCs w:val="20"/>
              </w:rPr>
            </w:pPr>
          </w:p>
        </w:tc>
        <w:tc>
          <w:tcPr>
            <w:tcW w:w="990" w:type="dxa"/>
          </w:tcPr>
          <w:p w14:paraId="1C01E1C3" w14:textId="77777777" w:rsidR="00E909E8" w:rsidRPr="00487927" w:rsidRDefault="00E909E8" w:rsidP="00E909E8">
            <w:pPr>
              <w:jc w:val="center"/>
              <w:rPr>
                <w:rFonts w:cstheme="minorHAnsi"/>
                <w:szCs w:val="20"/>
              </w:rPr>
            </w:pPr>
          </w:p>
        </w:tc>
        <w:tc>
          <w:tcPr>
            <w:tcW w:w="990" w:type="dxa"/>
          </w:tcPr>
          <w:p w14:paraId="0F3EB48F" w14:textId="77777777" w:rsidR="00E909E8" w:rsidRPr="00487927" w:rsidRDefault="00E909E8" w:rsidP="00E909E8">
            <w:pPr>
              <w:jc w:val="center"/>
              <w:rPr>
                <w:rFonts w:cstheme="minorHAnsi"/>
                <w:szCs w:val="20"/>
              </w:rPr>
            </w:pPr>
          </w:p>
        </w:tc>
        <w:tc>
          <w:tcPr>
            <w:tcW w:w="990" w:type="dxa"/>
          </w:tcPr>
          <w:p w14:paraId="73A186B2" w14:textId="77777777" w:rsidR="00E909E8" w:rsidRPr="00487927" w:rsidRDefault="00E909E8" w:rsidP="00E909E8">
            <w:pPr>
              <w:jc w:val="center"/>
              <w:rPr>
                <w:rFonts w:cstheme="minorHAnsi"/>
                <w:szCs w:val="20"/>
              </w:rPr>
            </w:pPr>
          </w:p>
        </w:tc>
        <w:tc>
          <w:tcPr>
            <w:tcW w:w="990" w:type="dxa"/>
          </w:tcPr>
          <w:p w14:paraId="16B95613" w14:textId="77777777" w:rsidR="00E909E8" w:rsidRPr="00487927" w:rsidRDefault="00E909E8" w:rsidP="00E909E8">
            <w:pPr>
              <w:jc w:val="center"/>
              <w:rPr>
                <w:rFonts w:cstheme="minorHAnsi"/>
                <w:szCs w:val="20"/>
              </w:rPr>
            </w:pPr>
          </w:p>
        </w:tc>
        <w:tc>
          <w:tcPr>
            <w:tcW w:w="990" w:type="dxa"/>
          </w:tcPr>
          <w:p w14:paraId="5F27D0AC" w14:textId="77777777" w:rsidR="00E909E8" w:rsidRPr="00487927" w:rsidRDefault="00E909E8" w:rsidP="00E909E8">
            <w:pPr>
              <w:jc w:val="center"/>
              <w:rPr>
                <w:rFonts w:cstheme="minorHAnsi"/>
                <w:szCs w:val="20"/>
              </w:rPr>
            </w:pPr>
          </w:p>
        </w:tc>
        <w:tc>
          <w:tcPr>
            <w:tcW w:w="1080" w:type="dxa"/>
          </w:tcPr>
          <w:p w14:paraId="157D320D" w14:textId="77777777" w:rsidR="00E909E8" w:rsidRPr="00283A38" w:rsidRDefault="00E909E8" w:rsidP="00E909E8">
            <w:pPr>
              <w:jc w:val="center"/>
              <w:rPr>
                <w:rFonts w:cstheme="minorHAnsi"/>
                <w:szCs w:val="20"/>
              </w:rPr>
            </w:pPr>
          </w:p>
        </w:tc>
        <w:tc>
          <w:tcPr>
            <w:tcW w:w="990" w:type="dxa"/>
          </w:tcPr>
          <w:p w14:paraId="7EF5CED9" w14:textId="77777777" w:rsidR="00E909E8" w:rsidRPr="00283A38" w:rsidRDefault="00E909E8" w:rsidP="00E909E8">
            <w:pPr>
              <w:jc w:val="center"/>
              <w:rPr>
                <w:rFonts w:cstheme="minorHAnsi"/>
                <w:szCs w:val="20"/>
              </w:rPr>
            </w:pPr>
          </w:p>
        </w:tc>
        <w:tc>
          <w:tcPr>
            <w:tcW w:w="990" w:type="dxa"/>
          </w:tcPr>
          <w:p w14:paraId="370D4887" w14:textId="77777777" w:rsidR="00E909E8" w:rsidRPr="00283A38" w:rsidRDefault="00E909E8" w:rsidP="00E909E8">
            <w:pPr>
              <w:jc w:val="center"/>
              <w:rPr>
                <w:rFonts w:cstheme="minorHAnsi"/>
                <w:szCs w:val="20"/>
              </w:rPr>
            </w:pPr>
          </w:p>
        </w:tc>
        <w:tc>
          <w:tcPr>
            <w:tcW w:w="1103" w:type="dxa"/>
          </w:tcPr>
          <w:p w14:paraId="13A439E3" w14:textId="77777777" w:rsidR="00E909E8" w:rsidRPr="00D65767" w:rsidRDefault="00E909E8" w:rsidP="00E909E8">
            <w:pPr>
              <w:jc w:val="center"/>
              <w:rPr>
                <w:rFonts w:cstheme="minorHAnsi"/>
                <w:szCs w:val="20"/>
              </w:rPr>
            </w:pPr>
          </w:p>
        </w:tc>
        <w:tc>
          <w:tcPr>
            <w:tcW w:w="1103" w:type="dxa"/>
          </w:tcPr>
          <w:p w14:paraId="1E4D80F3" w14:textId="0C9A39A9"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B4CD115" w14:textId="77777777" w:rsidTr="0061524D">
        <w:tc>
          <w:tcPr>
            <w:tcW w:w="1255" w:type="dxa"/>
          </w:tcPr>
          <w:p w14:paraId="647BF23D" w14:textId="59291D18" w:rsidR="00E909E8" w:rsidRDefault="00E909E8" w:rsidP="00E909E8">
            <w:pPr>
              <w:jc w:val="center"/>
              <w:rPr>
                <w:szCs w:val="20"/>
              </w:rPr>
            </w:pPr>
            <w:r w:rsidRPr="007709BB">
              <w:t>3218_04</w:t>
            </w:r>
          </w:p>
        </w:tc>
        <w:tc>
          <w:tcPr>
            <w:tcW w:w="990" w:type="dxa"/>
          </w:tcPr>
          <w:p w14:paraId="0208F87D" w14:textId="77777777" w:rsidR="00E909E8" w:rsidRPr="00283A38" w:rsidRDefault="00E909E8" w:rsidP="00E909E8">
            <w:pPr>
              <w:jc w:val="center"/>
              <w:rPr>
                <w:rFonts w:cstheme="minorHAnsi"/>
                <w:szCs w:val="20"/>
              </w:rPr>
            </w:pPr>
          </w:p>
        </w:tc>
        <w:tc>
          <w:tcPr>
            <w:tcW w:w="990" w:type="dxa"/>
          </w:tcPr>
          <w:p w14:paraId="2D317D39" w14:textId="77777777" w:rsidR="00E909E8" w:rsidRPr="00487927" w:rsidRDefault="00E909E8" w:rsidP="00E909E8">
            <w:pPr>
              <w:jc w:val="center"/>
              <w:rPr>
                <w:rFonts w:cstheme="minorHAnsi"/>
                <w:szCs w:val="20"/>
              </w:rPr>
            </w:pPr>
          </w:p>
        </w:tc>
        <w:tc>
          <w:tcPr>
            <w:tcW w:w="990" w:type="dxa"/>
          </w:tcPr>
          <w:p w14:paraId="5E9DB4D2" w14:textId="77777777" w:rsidR="00E909E8" w:rsidRPr="00487927" w:rsidRDefault="00E909E8" w:rsidP="00E909E8">
            <w:pPr>
              <w:jc w:val="center"/>
              <w:rPr>
                <w:rFonts w:cstheme="minorHAnsi"/>
                <w:szCs w:val="20"/>
              </w:rPr>
            </w:pPr>
          </w:p>
        </w:tc>
        <w:tc>
          <w:tcPr>
            <w:tcW w:w="990" w:type="dxa"/>
          </w:tcPr>
          <w:p w14:paraId="632EC736" w14:textId="77777777" w:rsidR="00E909E8" w:rsidRPr="00487927" w:rsidRDefault="00E909E8" w:rsidP="00E909E8">
            <w:pPr>
              <w:jc w:val="center"/>
              <w:rPr>
                <w:rFonts w:cstheme="minorHAnsi"/>
                <w:szCs w:val="20"/>
              </w:rPr>
            </w:pPr>
          </w:p>
        </w:tc>
        <w:tc>
          <w:tcPr>
            <w:tcW w:w="990" w:type="dxa"/>
          </w:tcPr>
          <w:p w14:paraId="149D442D" w14:textId="77777777" w:rsidR="00E909E8" w:rsidRPr="00487927" w:rsidRDefault="00E909E8" w:rsidP="00E909E8">
            <w:pPr>
              <w:jc w:val="center"/>
              <w:rPr>
                <w:rFonts w:cstheme="minorHAnsi"/>
                <w:szCs w:val="20"/>
              </w:rPr>
            </w:pPr>
          </w:p>
        </w:tc>
        <w:tc>
          <w:tcPr>
            <w:tcW w:w="990" w:type="dxa"/>
          </w:tcPr>
          <w:p w14:paraId="704D38DA" w14:textId="77777777" w:rsidR="00E909E8" w:rsidRPr="00487927" w:rsidRDefault="00E909E8" w:rsidP="00E909E8">
            <w:pPr>
              <w:jc w:val="center"/>
              <w:rPr>
                <w:rFonts w:cstheme="minorHAnsi"/>
                <w:szCs w:val="20"/>
              </w:rPr>
            </w:pPr>
          </w:p>
        </w:tc>
        <w:tc>
          <w:tcPr>
            <w:tcW w:w="1080" w:type="dxa"/>
          </w:tcPr>
          <w:p w14:paraId="5D8B0079" w14:textId="77777777" w:rsidR="00E909E8" w:rsidRPr="00283A38" w:rsidRDefault="00E909E8" w:rsidP="00E909E8">
            <w:pPr>
              <w:jc w:val="center"/>
              <w:rPr>
                <w:rFonts w:cstheme="minorHAnsi"/>
                <w:szCs w:val="20"/>
              </w:rPr>
            </w:pPr>
          </w:p>
        </w:tc>
        <w:tc>
          <w:tcPr>
            <w:tcW w:w="990" w:type="dxa"/>
          </w:tcPr>
          <w:p w14:paraId="389E16C5" w14:textId="77777777" w:rsidR="00E909E8" w:rsidRPr="00283A38" w:rsidRDefault="00E909E8" w:rsidP="00E909E8">
            <w:pPr>
              <w:jc w:val="center"/>
              <w:rPr>
                <w:rFonts w:cstheme="minorHAnsi"/>
                <w:szCs w:val="20"/>
              </w:rPr>
            </w:pPr>
          </w:p>
        </w:tc>
        <w:tc>
          <w:tcPr>
            <w:tcW w:w="990" w:type="dxa"/>
          </w:tcPr>
          <w:p w14:paraId="23DC643A" w14:textId="77777777" w:rsidR="00E909E8" w:rsidRPr="00283A38" w:rsidRDefault="00E909E8" w:rsidP="00E909E8">
            <w:pPr>
              <w:jc w:val="center"/>
              <w:rPr>
                <w:rFonts w:cstheme="minorHAnsi"/>
                <w:szCs w:val="20"/>
              </w:rPr>
            </w:pPr>
          </w:p>
        </w:tc>
        <w:tc>
          <w:tcPr>
            <w:tcW w:w="1103" w:type="dxa"/>
          </w:tcPr>
          <w:p w14:paraId="58FDC4AF" w14:textId="77777777" w:rsidR="00E909E8" w:rsidRPr="00D65767" w:rsidRDefault="00E909E8" w:rsidP="00E909E8">
            <w:pPr>
              <w:jc w:val="center"/>
              <w:rPr>
                <w:rFonts w:cstheme="minorHAnsi"/>
                <w:szCs w:val="20"/>
              </w:rPr>
            </w:pPr>
          </w:p>
        </w:tc>
        <w:tc>
          <w:tcPr>
            <w:tcW w:w="1103" w:type="dxa"/>
          </w:tcPr>
          <w:p w14:paraId="1A6F4F95" w14:textId="13A2D0E4"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47F10E2" w14:textId="77777777" w:rsidTr="0061524D">
        <w:tc>
          <w:tcPr>
            <w:tcW w:w="1255" w:type="dxa"/>
          </w:tcPr>
          <w:p w14:paraId="0DF0D3A9" w14:textId="194E1436" w:rsidR="00E909E8" w:rsidRDefault="00E909E8" w:rsidP="00E909E8">
            <w:pPr>
              <w:jc w:val="center"/>
              <w:rPr>
                <w:szCs w:val="20"/>
              </w:rPr>
            </w:pPr>
            <w:r w:rsidRPr="007709BB">
              <w:t>3218_05</w:t>
            </w:r>
          </w:p>
        </w:tc>
        <w:tc>
          <w:tcPr>
            <w:tcW w:w="990" w:type="dxa"/>
          </w:tcPr>
          <w:p w14:paraId="6AF4C4CC" w14:textId="77777777" w:rsidR="00E909E8" w:rsidRPr="00283A38" w:rsidRDefault="00E909E8" w:rsidP="00E909E8">
            <w:pPr>
              <w:jc w:val="center"/>
              <w:rPr>
                <w:rFonts w:cstheme="minorHAnsi"/>
                <w:szCs w:val="20"/>
              </w:rPr>
            </w:pPr>
          </w:p>
        </w:tc>
        <w:tc>
          <w:tcPr>
            <w:tcW w:w="990" w:type="dxa"/>
          </w:tcPr>
          <w:p w14:paraId="4B2EAE1C" w14:textId="77777777" w:rsidR="00E909E8" w:rsidRPr="00487927" w:rsidRDefault="00E909E8" w:rsidP="00E909E8">
            <w:pPr>
              <w:jc w:val="center"/>
              <w:rPr>
                <w:rFonts w:cstheme="minorHAnsi"/>
                <w:szCs w:val="20"/>
              </w:rPr>
            </w:pPr>
          </w:p>
        </w:tc>
        <w:tc>
          <w:tcPr>
            <w:tcW w:w="990" w:type="dxa"/>
          </w:tcPr>
          <w:p w14:paraId="58DA4681" w14:textId="77777777" w:rsidR="00E909E8" w:rsidRPr="00487927" w:rsidRDefault="00E909E8" w:rsidP="00E909E8">
            <w:pPr>
              <w:jc w:val="center"/>
              <w:rPr>
                <w:rFonts w:cstheme="minorHAnsi"/>
                <w:szCs w:val="20"/>
              </w:rPr>
            </w:pPr>
          </w:p>
        </w:tc>
        <w:tc>
          <w:tcPr>
            <w:tcW w:w="990" w:type="dxa"/>
          </w:tcPr>
          <w:p w14:paraId="48CFB700" w14:textId="77777777" w:rsidR="00E909E8" w:rsidRPr="00487927" w:rsidRDefault="00E909E8" w:rsidP="00E909E8">
            <w:pPr>
              <w:jc w:val="center"/>
              <w:rPr>
                <w:rFonts w:cstheme="minorHAnsi"/>
                <w:szCs w:val="20"/>
              </w:rPr>
            </w:pPr>
          </w:p>
        </w:tc>
        <w:tc>
          <w:tcPr>
            <w:tcW w:w="990" w:type="dxa"/>
          </w:tcPr>
          <w:p w14:paraId="63AC69AB" w14:textId="77777777" w:rsidR="00E909E8" w:rsidRPr="00487927" w:rsidRDefault="00E909E8" w:rsidP="00E909E8">
            <w:pPr>
              <w:jc w:val="center"/>
              <w:rPr>
                <w:rFonts w:cstheme="minorHAnsi"/>
                <w:szCs w:val="20"/>
              </w:rPr>
            </w:pPr>
          </w:p>
        </w:tc>
        <w:tc>
          <w:tcPr>
            <w:tcW w:w="990" w:type="dxa"/>
          </w:tcPr>
          <w:p w14:paraId="685EA9D3" w14:textId="77777777" w:rsidR="00E909E8" w:rsidRPr="00487927" w:rsidRDefault="00E909E8" w:rsidP="00E909E8">
            <w:pPr>
              <w:jc w:val="center"/>
              <w:rPr>
                <w:rFonts w:cstheme="minorHAnsi"/>
                <w:szCs w:val="20"/>
              </w:rPr>
            </w:pPr>
          </w:p>
        </w:tc>
        <w:tc>
          <w:tcPr>
            <w:tcW w:w="1080" w:type="dxa"/>
          </w:tcPr>
          <w:p w14:paraId="12A5E24A" w14:textId="77777777" w:rsidR="00E909E8" w:rsidRPr="00283A38" w:rsidRDefault="00E909E8" w:rsidP="00E909E8">
            <w:pPr>
              <w:jc w:val="center"/>
              <w:rPr>
                <w:rFonts w:cstheme="minorHAnsi"/>
                <w:szCs w:val="20"/>
              </w:rPr>
            </w:pPr>
          </w:p>
        </w:tc>
        <w:tc>
          <w:tcPr>
            <w:tcW w:w="990" w:type="dxa"/>
          </w:tcPr>
          <w:p w14:paraId="00E6F42C" w14:textId="77777777" w:rsidR="00E909E8" w:rsidRPr="00283A38" w:rsidRDefault="00E909E8" w:rsidP="00E909E8">
            <w:pPr>
              <w:jc w:val="center"/>
              <w:rPr>
                <w:rFonts w:cstheme="minorHAnsi"/>
                <w:szCs w:val="20"/>
              </w:rPr>
            </w:pPr>
          </w:p>
        </w:tc>
        <w:tc>
          <w:tcPr>
            <w:tcW w:w="990" w:type="dxa"/>
          </w:tcPr>
          <w:p w14:paraId="3731F3CF" w14:textId="77777777" w:rsidR="00E909E8" w:rsidRPr="00283A38" w:rsidRDefault="00E909E8" w:rsidP="00E909E8">
            <w:pPr>
              <w:jc w:val="center"/>
              <w:rPr>
                <w:rFonts w:cstheme="minorHAnsi"/>
                <w:szCs w:val="20"/>
              </w:rPr>
            </w:pPr>
          </w:p>
        </w:tc>
        <w:tc>
          <w:tcPr>
            <w:tcW w:w="1103" w:type="dxa"/>
          </w:tcPr>
          <w:p w14:paraId="12630C0B" w14:textId="77777777" w:rsidR="00E909E8" w:rsidRPr="00D65767" w:rsidRDefault="00E909E8" w:rsidP="00E909E8">
            <w:pPr>
              <w:jc w:val="center"/>
              <w:rPr>
                <w:rFonts w:cstheme="minorHAnsi"/>
                <w:szCs w:val="20"/>
              </w:rPr>
            </w:pPr>
          </w:p>
        </w:tc>
        <w:tc>
          <w:tcPr>
            <w:tcW w:w="1103" w:type="dxa"/>
          </w:tcPr>
          <w:p w14:paraId="7CD1B7A4" w14:textId="68347768" w:rsidR="00E909E8" w:rsidRPr="00D65767" w:rsidRDefault="00E909E8" w:rsidP="00E909E8">
            <w:pPr>
              <w:jc w:val="center"/>
              <w:rPr>
                <w:rFonts w:cstheme="minorHAnsi"/>
                <w:szCs w:val="20"/>
              </w:rPr>
            </w:pPr>
            <w:r w:rsidRPr="00283A38">
              <w:rPr>
                <w:rFonts w:cstheme="minorHAnsi"/>
                <w:szCs w:val="20"/>
              </w:rPr>
              <w:t>•</w:t>
            </w:r>
          </w:p>
        </w:tc>
      </w:tr>
      <w:tr w:rsidR="00E909E8" w:rsidRPr="00283A38" w14:paraId="5B4315DE" w14:textId="77777777" w:rsidTr="0061524D">
        <w:tc>
          <w:tcPr>
            <w:tcW w:w="1255" w:type="dxa"/>
          </w:tcPr>
          <w:p w14:paraId="5F97F659" w14:textId="636A2412" w:rsidR="00E909E8" w:rsidRDefault="00E909E8" w:rsidP="00E909E8">
            <w:pPr>
              <w:jc w:val="center"/>
              <w:rPr>
                <w:szCs w:val="20"/>
              </w:rPr>
            </w:pPr>
            <w:r w:rsidRPr="007709BB">
              <w:t>3220_01</w:t>
            </w:r>
          </w:p>
        </w:tc>
        <w:tc>
          <w:tcPr>
            <w:tcW w:w="990" w:type="dxa"/>
          </w:tcPr>
          <w:p w14:paraId="63D294D6" w14:textId="77777777" w:rsidR="00E909E8" w:rsidRPr="00283A38" w:rsidRDefault="00E909E8" w:rsidP="00E909E8">
            <w:pPr>
              <w:jc w:val="center"/>
              <w:rPr>
                <w:rFonts w:cstheme="minorHAnsi"/>
                <w:szCs w:val="20"/>
              </w:rPr>
            </w:pPr>
          </w:p>
        </w:tc>
        <w:tc>
          <w:tcPr>
            <w:tcW w:w="990" w:type="dxa"/>
          </w:tcPr>
          <w:p w14:paraId="20A4D426" w14:textId="77777777" w:rsidR="00E909E8" w:rsidRPr="00487927" w:rsidRDefault="00E909E8" w:rsidP="00E909E8">
            <w:pPr>
              <w:jc w:val="center"/>
              <w:rPr>
                <w:rFonts w:cstheme="minorHAnsi"/>
                <w:szCs w:val="20"/>
              </w:rPr>
            </w:pPr>
          </w:p>
        </w:tc>
        <w:tc>
          <w:tcPr>
            <w:tcW w:w="990" w:type="dxa"/>
          </w:tcPr>
          <w:p w14:paraId="6E6B79B0" w14:textId="77777777" w:rsidR="00E909E8" w:rsidRPr="00487927" w:rsidRDefault="00E909E8" w:rsidP="00E909E8">
            <w:pPr>
              <w:jc w:val="center"/>
              <w:rPr>
                <w:rFonts w:cstheme="minorHAnsi"/>
                <w:szCs w:val="20"/>
              </w:rPr>
            </w:pPr>
          </w:p>
        </w:tc>
        <w:tc>
          <w:tcPr>
            <w:tcW w:w="990" w:type="dxa"/>
          </w:tcPr>
          <w:p w14:paraId="2C284482" w14:textId="77777777" w:rsidR="00E909E8" w:rsidRPr="00487927" w:rsidRDefault="00E909E8" w:rsidP="00E909E8">
            <w:pPr>
              <w:jc w:val="center"/>
              <w:rPr>
                <w:rFonts w:cstheme="minorHAnsi"/>
                <w:szCs w:val="20"/>
              </w:rPr>
            </w:pPr>
          </w:p>
        </w:tc>
        <w:tc>
          <w:tcPr>
            <w:tcW w:w="990" w:type="dxa"/>
          </w:tcPr>
          <w:p w14:paraId="1FD8F48A" w14:textId="77777777" w:rsidR="00E909E8" w:rsidRPr="00487927" w:rsidRDefault="00E909E8" w:rsidP="00E909E8">
            <w:pPr>
              <w:jc w:val="center"/>
              <w:rPr>
                <w:rFonts w:cstheme="minorHAnsi"/>
                <w:szCs w:val="20"/>
              </w:rPr>
            </w:pPr>
          </w:p>
        </w:tc>
        <w:tc>
          <w:tcPr>
            <w:tcW w:w="990" w:type="dxa"/>
          </w:tcPr>
          <w:p w14:paraId="612A0648" w14:textId="77777777" w:rsidR="00E909E8" w:rsidRPr="00487927" w:rsidRDefault="00E909E8" w:rsidP="00E909E8">
            <w:pPr>
              <w:jc w:val="center"/>
              <w:rPr>
                <w:rFonts w:cstheme="minorHAnsi"/>
                <w:szCs w:val="20"/>
              </w:rPr>
            </w:pPr>
          </w:p>
        </w:tc>
        <w:tc>
          <w:tcPr>
            <w:tcW w:w="1080" w:type="dxa"/>
          </w:tcPr>
          <w:p w14:paraId="243FE22F" w14:textId="77777777" w:rsidR="00E909E8" w:rsidRPr="00283A38" w:rsidRDefault="00E909E8" w:rsidP="00E909E8">
            <w:pPr>
              <w:jc w:val="center"/>
              <w:rPr>
                <w:rFonts w:cstheme="minorHAnsi"/>
                <w:szCs w:val="20"/>
              </w:rPr>
            </w:pPr>
          </w:p>
        </w:tc>
        <w:tc>
          <w:tcPr>
            <w:tcW w:w="990" w:type="dxa"/>
          </w:tcPr>
          <w:p w14:paraId="41D4D960" w14:textId="77777777" w:rsidR="00E909E8" w:rsidRPr="00283A38" w:rsidRDefault="00E909E8" w:rsidP="00E909E8">
            <w:pPr>
              <w:jc w:val="center"/>
              <w:rPr>
                <w:rFonts w:cstheme="minorHAnsi"/>
                <w:szCs w:val="20"/>
              </w:rPr>
            </w:pPr>
          </w:p>
        </w:tc>
        <w:tc>
          <w:tcPr>
            <w:tcW w:w="990" w:type="dxa"/>
          </w:tcPr>
          <w:p w14:paraId="1DA40979" w14:textId="77777777" w:rsidR="00E909E8" w:rsidRPr="00283A38" w:rsidRDefault="00E909E8" w:rsidP="00E909E8">
            <w:pPr>
              <w:jc w:val="center"/>
              <w:rPr>
                <w:rFonts w:cstheme="minorHAnsi"/>
                <w:szCs w:val="20"/>
              </w:rPr>
            </w:pPr>
          </w:p>
        </w:tc>
        <w:tc>
          <w:tcPr>
            <w:tcW w:w="1103" w:type="dxa"/>
          </w:tcPr>
          <w:p w14:paraId="390C3961" w14:textId="77777777" w:rsidR="00E909E8" w:rsidRPr="00D65767" w:rsidRDefault="00E909E8" w:rsidP="00E909E8">
            <w:pPr>
              <w:jc w:val="center"/>
              <w:rPr>
                <w:rFonts w:cstheme="minorHAnsi"/>
                <w:szCs w:val="20"/>
              </w:rPr>
            </w:pPr>
          </w:p>
        </w:tc>
        <w:tc>
          <w:tcPr>
            <w:tcW w:w="1103" w:type="dxa"/>
          </w:tcPr>
          <w:p w14:paraId="25021096" w14:textId="3FD5B84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26D454AA" w14:textId="77777777" w:rsidTr="0061524D">
        <w:tc>
          <w:tcPr>
            <w:tcW w:w="1255" w:type="dxa"/>
          </w:tcPr>
          <w:p w14:paraId="22BDB5CA" w14:textId="79F6B92D" w:rsidR="00E909E8" w:rsidRDefault="00E909E8" w:rsidP="00E909E8">
            <w:pPr>
              <w:jc w:val="center"/>
              <w:rPr>
                <w:szCs w:val="20"/>
              </w:rPr>
            </w:pPr>
            <w:r w:rsidRPr="007709BB">
              <w:t>3220_02</w:t>
            </w:r>
          </w:p>
        </w:tc>
        <w:tc>
          <w:tcPr>
            <w:tcW w:w="990" w:type="dxa"/>
          </w:tcPr>
          <w:p w14:paraId="62F3C3E6" w14:textId="77777777" w:rsidR="00E909E8" w:rsidRPr="00283A38" w:rsidRDefault="00E909E8" w:rsidP="00E909E8">
            <w:pPr>
              <w:jc w:val="center"/>
              <w:rPr>
                <w:rFonts w:cstheme="minorHAnsi"/>
                <w:szCs w:val="20"/>
              </w:rPr>
            </w:pPr>
          </w:p>
        </w:tc>
        <w:tc>
          <w:tcPr>
            <w:tcW w:w="990" w:type="dxa"/>
          </w:tcPr>
          <w:p w14:paraId="3CAF2D44" w14:textId="77777777" w:rsidR="00E909E8" w:rsidRPr="00487927" w:rsidRDefault="00E909E8" w:rsidP="00E909E8">
            <w:pPr>
              <w:jc w:val="center"/>
              <w:rPr>
                <w:rFonts w:cstheme="minorHAnsi"/>
                <w:szCs w:val="20"/>
              </w:rPr>
            </w:pPr>
          </w:p>
        </w:tc>
        <w:tc>
          <w:tcPr>
            <w:tcW w:w="990" w:type="dxa"/>
          </w:tcPr>
          <w:p w14:paraId="276853F5" w14:textId="77777777" w:rsidR="00E909E8" w:rsidRPr="00487927" w:rsidRDefault="00E909E8" w:rsidP="00E909E8">
            <w:pPr>
              <w:jc w:val="center"/>
              <w:rPr>
                <w:rFonts w:cstheme="minorHAnsi"/>
                <w:szCs w:val="20"/>
              </w:rPr>
            </w:pPr>
          </w:p>
        </w:tc>
        <w:tc>
          <w:tcPr>
            <w:tcW w:w="990" w:type="dxa"/>
          </w:tcPr>
          <w:p w14:paraId="6869B811" w14:textId="77777777" w:rsidR="00E909E8" w:rsidRPr="00487927" w:rsidRDefault="00E909E8" w:rsidP="00E909E8">
            <w:pPr>
              <w:jc w:val="center"/>
              <w:rPr>
                <w:rFonts w:cstheme="minorHAnsi"/>
                <w:szCs w:val="20"/>
              </w:rPr>
            </w:pPr>
          </w:p>
        </w:tc>
        <w:tc>
          <w:tcPr>
            <w:tcW w:w="990" w:type="dxa"/>
          </w:tcPr>
          <w:p w14:paraId="3AC74AC1" w14:textId="77777777" w:rsidR="00E909E8" w:rsidRPr="00487927" w:rsidRDefault="00E909E8" w:rsidP="00E909E8">
            <w:pPr>
              <w:jc w:val="center"/>
              <w:rPr>
                <w:rFonts w:cstheme="minorHAnsi"/>
                <w:szCs w:val="20"/>
              </w:rPr>
            </w:pPr>
          </w:p>
        </w:tc>
        <w:tc>
          <w:tcPr>
            <w:tcW w:w="990" w:type="dxa"/>
          </w:tcPr>
          <w:p w14:paraId="0A8B9B25" w14:textId="77777777" w:rsidR="00E909E8" w:rsidRPr="00487927" w:rsidRDefault="00E909E8" w:rsidP="00E909E8">
            <w:pPr>
              <w:jc w:val="center"/>
              <w:rPr>
                <w:rFonts w:cstheme="minorHAnsi"/>
                <w:szCs w:val="20"/>
              </w:rPr>
            </w:pPr>
          </w:p>
        </w:tc>
        <w:tc>
          <w:tcPr>
            <w:tcW w:w="1080" w:type="dxa"/>
          </w:tcPr>
          <w:p w14:paraId="28CB836E" w14:textId="77777777" w:rsidR="00E909E8" w:rsidRPr="00283A38" w:rsidRDefault="00E909E8" w:rsidP="00E909E8">
            <w:pPr>
              <w:jc w:val="center"/>
              <w:rPr>
                <w:rFonts w:cstheme="minorHAnsi"/>
                <w:szCs w:val="20"/>
              </w:rPr>
            </w:pPr>
          </w:p>
        </w:tc>
        <w:tc>
          <w:tcPr>
            <w:tcW w:w="990" w:type="dxa"/>
          </w:tcPr>
          <w:p w14:paraId="227DD427" w14:textId="77777777" w:rsidR="00E909E8" w:rsidRPr="00283A38" w:rsidRDefault="00E909E8" w:rsidP="00E909E8">
            <w:pPr>
              <w:jc w:val="center"/>
              <w:rPr>
                <w:rFonts w:cstheme="minorHAnsi"/>
                <w:szCs w:val="20"/>
              </w:rPr>
            </w:pPr>
          </w:p>
        </w:tc>
        <w:tc>
          <w:tcPr>
            <w:tcW w:w="990" w:type="dxa"/>
          </w:tcPr>
          <w:p w14:paraId="504090B1" w14:textId="77777777" w:rsidR="00E909E8" w:rsidRPr="00283A38" w:rsidRDefault="00E909E8" w:rsidP="00E909E8">
            <w:pPr>
              <w:jc w:val="center"/>
              <w:rPr>
                <w:rFonts w:cstheme="minorHAnsi"/>
                <w:szCs w:val="20"/>
              </w:rPr>
            </w:pPr>
          </w:p>
        </w:tc>
        <w:tc>
          <w:tcPr>
            <w:tcW w:w="1103" w:type="dxa"/>
          </w:tcPr>
          <w:p w14:paraId="57FBBCCD" w14:textId="77777777" w:rsidR="00E909E8" w:rsidRPr="00D65767" w:rsidRDefault="00E909E8" w:rsidP="00E909E8">
            <w:pPr>
              <w:jc w:val="center"/>
              <w:rPr>
                <w:rFonts w:cstheme="minorHAnsi"/>
                <w:szCs w:val="20"/>
              </w:rPr>
            </w:pPr>
          </w:p>
        </w:tc>
        <w:tc>
          <w:tcPr>
            <w:tcW w:w="1103" w:type="dxa"/>
          </w:tcPr>
          <w:p w14:paraId="6F86F0E4" w14:textId="050BFFCC" w:rsidR="00E909E8" w:rsidRPr="00D65767" w:rsidRDefault="00E909E8" w:rsidP="00E909E8">
            <w:pPr>
              <w:jc w:val="center"/>
              <w:rPr>
                <w:rFonts w:cstheme="minorHAnsi"/>
                <w:szCs w:val="20"/>
              </w:rPr>
            </w:pPr>
            <w:r w:rsidRPr="00283A38">
              <w:rPr>
                <w:rFonts w:cstheme="minorHAnsi"/>
                <w:szCs w:val="20"/>
              </w:rPr>
              <w:t>•</w:t>
            </w:r>
          </w:p>
        </w:tc>
      </w:tr>
      <w:tr w:rsidR="00E909E8" w:rsidRPr="00283A38" w14:paraId="3CDD2CAE" w14:textId="77777777" w:rsidTr="0061524D">
        <w:tc>
          <w:tcPr>
            <w:tcW w:w="1255" w:type="dxa"/>
          </w:tcPr>
          <w:p w14:paraId="4AEA7CCA" w14:textId="092AF01B" w:rsidR="00E909E8" w:rsidRDefault="00E909E8" w:rsidP="00E909E8">
            <w:pPr>
              <w:jc w:val="center"/>
              <w:rPr>
                <w:szCs w:val="20"/>
              </w:rPr>
            </w:pPr>
            <w:r w:rsidRPr="007709BB">
              <w:t>3220_03</w:t>
            </w:r>
          </w:p>
        </w:tc>
        <w:tc>
          <w:tcPr>
            <w:tcW w:w="990" w:type="dxa"/>
          </w:tcPr>
          <w:p w14:paraId="20C236FD" w14:textId="77777777" w:rsidR="00E909E8" w:rsidRPr="00283A38" w:rsidRDefault="00E909E8" w:rsidP="00E909E8">
            <w:pPr>
              <w:jc w:val="center"/>
              <w:rPr>
                <w:rFonts w:cstheme="minorHAnsi"/>
                <w:szCs w:val="20"/>
              </w:rPr>
            </w:pPr>
          </w:p>
        </w:tc>
        <w:tc>
          <w:tcPr>
            <w:tcW w:w="990" w:type="dxa"/>
          </w:tcPr>
          <w:p w14:paraId="55C44713" w14:textId="77777777" w:rsidR="00E909E8" w:rsidRPr="00487927" w:rsidRDefault="00E909E8" w:rsidP="00E909E8">
            <w:pPr>
              <w:jc w:val="center"/>
              <w:rPr>
                <w:rFonts w:cstheme="minorHAnsi"/>
                <w:szCs w:val="20"/>
              </w:rPr>
            </w:pPr>
          </w:p>
        </w:tc>
        <w:tc>
          <w:tcPr>
            <w:tcW w:w="990" w:type="dxa"/>
          </w:tcPr>
          <w:p w14:paraId="65E78276" w14:textId="77777777" w:rsidR="00E909E8" w:rsidRPr="00487927" w:rsidRDefault="00E909E8" w:rsidP="00E909E8">
            <w:pPr>
              <w:jc w:val="center"/>
              <w:rPr>
                <w:rFonts w:cstheme="minorHAnsi"/>
                <w:szCs w:val="20"/>
              </w:rPr>
            </w:pPr>
          </w:p>
        </w:tc>
        <w:tc>
          <w:tcPr>
            <w:tcW w:w="990" w:type="dxa"/>
          </w:tcPr>
          <w:p w14:paraId="7D84CB8B" w14:textId="77777777" w:rsidR="00E909E8" w:rsidRPr="00487927" w:rsidRDefault="00E909E8" w:rsidP="00E909E8">
            <w:pPr>
              <w:jc w:val="center"/>
              <w:rPr>
                <w:rFonts w:cstheme="minorHAnsi"/>
                <w:szCs w:val="20"/>
              </w:rPr>
            </w:pPr>
          </w:p>
        </w:tc>
        <w:tc>
          <w:tcPr>
            <w:tcW w:w="990" w:type="dxa"/>
          </w:tcPr>
          <w:p w14:paraId="6A819C2A" w14:textId="77777777" w:rsidR="00E909E8" w:rsidRPr="00487927" w:rsidRDefault="00E909E8" w:rsidP="00E909E8">
            <w:pPr>
              <w:jc w:val="center"/>
              <w:rPr>
                <w:rFonts w:cstheme="minorHAnsi"/>
                <w:szCs w:val="20"/>
              </w:rPr>
            </w:pPr>
          </w:p>
        </w:tc>
        <w:tc>
          <w:tcPr>
            <w:tcW w:w="990" w:type="dxa"/>
          </w:tcPr>
          <w:p w14:paraId="0950DD17" w14:textId="77777777" w:rsidR="00E909E8" w:rsidRPr="00487927" w:rsidRDefault="00E909E8" w:rsidP="00E909E8">
            <w:pPr>
              <w:jc w:val="center"/>
              <w:rPr>
                <w:rFonts w:cstheme="minorHAnsi"/>
                <w:szCs w:val="20"/>
              </w:rPr>
            </w:pPr>
          </w:p>
        </w:tc>
        <w:tc>
          <w:tcPr>
            <w:tcW w:w="1080" w:type="dxa"/>
          </w:tcPr>
          <w:p w14:paraId="7E3E690F" w14:textId="77777777" w:rsidR="00E909E8" w:rsidRPr="00283A38" w:rsidRDefault="00E909E8" w:rsidP="00E909E8">
            <w:pPr>
              <w:jc w:val="center"/>
              <w:rPr>
                <w:rFonts w:cstheme="minorHAnsi"/>
                <w:szCs w:val="20"/>
              </w:rPr>
            </w:pPr>
          </w:p>
        </w:tc>
        <w:tc>
          <w:tcPr>
            <w:tcW w:w="990" w:type="dxa"/>
          </w:tcPr>
          <w:p w14:paraId="3B515D02" w14:textId="77777777" w:rsidR="00E909E8" w:rsidRPr="00283A38" w:rsidRDefault="00E909E8" w:rsidP="00E909E8">
            <w:pPr>
              <w:jc w:val="center"/>
              <w:rPr>
                <w:rFonts w:cstheme="minorHAnsi"/>
                <w:szCs w:val="20"/>
              </w:rPr>
            </w:pPr>
          </w:p>
        </w:tc>
        <w:tc>
          <w:tcPr>
            <w:tcW w:w="990" w:type="dxa"/>
          </w:tcPr>
          <w:p w14:paraId="3B69F99B" w14:textId="77777777" w:rsidR="00E909E8" w:rsidRPr="00283A38" w:rsidRDefault="00E909E8" w:rsidP="00E909E8">
            <w:pPr>
              <w:jc w:val="center"/>
              <w:rPr>
                <w:rFonts w:cstheme="minorHAnsi"/>
                <w:szCs w:val="20"/>
              </w:rPr>
            </w:pPr>
          </w:p>
        </w:tc>
        <w:tc>
          <w:tcPr>
            <w:tcW w:w="1103" w:type="dxa"/>
          </w:tcPr>
          <w:p w14:paraId="6B998E04" w14:textId="77777777" w:rsidR="00E909E8" w:rsidRPr="00D65767" w:rsidRDefault="00E909E8" w:rsidP="00E909E8">
            <w:pPr>
              <w:jc w:val="center"/>
              <w:rPr>
                <w:rFonts w:cstheme="minorHAnsi"/>
                <w:szCs w:val="20"/>
              </w:rPr>
            </w:pPr>
          </w:p>
        </w:tc>
        <w:tc>
          <w:tcPr>
            <w:tcW w:w="1103" w:type="dxa"/>
          </w:tcPr>
          <w:p w14:paraId="7CEA2011" w14:textId="3860F3D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1CC96995" w14:textId="77777777" w:rsidTr="0061524D">
        <w:tc>
          <w:tcPr>
            <w:tcW w:w="1255" w:type="dxa"/>
          </w:tcPr>
          <w:p w14:paraId="5A62F032" w14:textId="4F49FFEB" w:rsidR="00E909E8" w:rsidRDefault="00E909E8" w:rsidP="00E909E8">
            <w:pPr>
              <w:jc w:val="center"/>
              <w:rPr>
                <w:szCs w:val="20"/>
              </w:rPr>
            </w:pPr>
            <w:r w:rsidRPr="007709BB">
              <w:t>3222_01</w:t>
            </w:r>
          </w:p>
        </w:tc>
        <w:tc>
          <w:tcPr>
            <w:tcW w:w="990" w:type="dxa"/>
          </w:tcPr>
          <w:p w14:paraId="20A5981D" w14:textId="77777777" w:rsidR="00E909E8" w:rsidRPr="00283A38" w:rsidRDefault="00E909E8" w:rsidP="00E909E8">
            <w:pPr>
              <w:jc w:val="center"/>
              <w:rPr>
                <w:rFonts w:cstheme="minorHAnsi"/>
                <w:szCs w:val="20"/>
              </w:rPr>
            </w:pPr>
          </w:p>
        </w:tc>
        <w:tc>
          <w:tcPr>
            <w:tcW w:w="990" w:type="dxa"/>
          </w:tcPr>
          <w:p w14:paraId="0BC9643C" w14:textId="77777777" w:rsidR="00E909E8" w:rsidRPr="00487927" w:rsidRDefault="00E909E8" w:rsidP="00E909E8">
            <w:pPr>
              <w:jc w:val="center"/>
              <w:rPr>
                <w:rFonts w:cstheme="minorHAnsi"/>
                <w:szCs w:val="20"/>
              </w:rPr>
            </w:pPr>
          </w:p>
        </w:tc>
        <w:tc>
          <w:tcPr>
            <w:tcW w:w="990" w:type="dxa"/>
          </w:tcPr>
          <w:p w14:paraId="48170127" w14:textId="77777777" w:rsidR="00E909E8" w:rsidRPr="00487927" w:rsidRDefault="00E909E8" w:rsidP="00E909E8">
            <w:pPr>
              <w:jc w:val="center"/>
              <w:rPr>
                <w:rFonts w:cstheme="minorHAnsi"/>
                <w:szCs w:val="20"/>
              </w:rPr>
            </w:pPr>
          </w:p>
        </w:tc>
        <w:tc>
          <w:tcPr>
            <w:tcW w:w="990" w:type="dxa"/>
          </w:tcPr>
          <w:p w14:paraId="35940737" w14:textId="77777777" w:rsidR="00E909E8" w:rsidRPr="00487927" w:rsidRDefault="00E909E8" w:rsidP="00E909E8">
            <w:pPr>
              <w:jc w:val="center"/>
              <w:rPr>
                <w:rFonts w:cstheme="minorHAnsi"/>
                <w:szCs w:val="20"/>
              </w:rPr>
            </w:pPr>
          </w:p>
        </w:tc>
        <w:tc>
          <w:tcPr>
            <w:tcW w:w="990" w:type="dxa"/>
          </w:tcPr>
          <w:p w14:paraId="0AE59EDA" w14:textId="77777777" w:rsidR="00E909E8" w:rsidRPr="00487927" w:rsidRDefault="00E909E8" w:rsidP="00E909E8">
            <w:pPr>
              <w:jc w:val="center"/>
              <w:rPr>
                <w:rFonts w:cstheme="minorHAnsi"/>
                <w:szCs w:val="20"/>
              </w:rPr>
            </w:pPr>
          </w:p>
        </w:tc>
        <w:tc>
          <w:tcPr>
            <w:tcW w:w="990" w:type="dxa"/>
          </w:tcPr>
          <w:p w14:paraId="260BCAD1" w14:textId="77777777" w:rsidR="00E909E8" w:rsidRPr="00487927" w:rsidRDefault="00E909E8" w:rsidP="00E909E8">
            <w:pPr>
              <w:jc w:val="center"/>
              <w:rPr>
                <w:rFonts w:cstheme="minorHAnsi"/>
                <w:szCs w:val="20"/>
              </w:rPr>
            </w:pPr>
          </w:p>
        </w:tc>
        <w:tc>
          <w:tcPr>
            <w:tcW w:w="1080" w:type="dxa"/>
          </w:tcPr>
          <w:p w14:paraId="2D70818E" w14:textId="77777777" w:rsidR="00E909E8" w:rsidRPr="00283A38" w:rsidRDefault="00E909E8" w:rsidP="00E909E8">
            <w:pPr>
              <w:jc w:val="center"/>
              <w:rPr>
                <w:rFonts w:cstheme="minorHAnsi"/>
                <w:szCs w:val="20"/>
              </w:rPr>
            </w:pPr>
          </w:p>
        </w:tc>
        <w:tc>
          <w:tcPr>
            <w:tcW w:w="990" w:type="dxa"/>
          </w:tcPr>
          <w:p w14:paraId="5026DEF4" w14:textId="77777777" w:rsidR="00E909E8" w:rsidRPr="00283A38" w:rsidRDefault="00E909E8" w:rsidP="00E909E8">
            <w:pPr>
              <w:jc w:val="center"/>
              <w:rPr>
                <w:rFonts w:cstheme="minorHAnsi"/>
                <w:szCs w:val="20"/>
              </w:rPr>
            </w:pPr>
          </w:p>
        </w:tc>
        <w:tc>
          <w:tcPr>
            <w:tcW w:w="990" w:type="dxa"/>
          </w:tcPr>
          <w:p w14:paraId="7E442395" w14:textId="77777777" w:rsidR="00E909E8" w:rsidRPr="00283A38" w:rsidRDefault="00E909E8" w:rsidP="00E909E8">
            <w:pPr>
              <w:jc w:val="center"/>
              <w:rPr>
                <w:rFonts w:cstheme="minorHAnsi"/>
                <w:szCs w:val="20"/>
              </w:rPr>
            </w:pPr>
          </w:p>
        </w:tc>
        <w:tc>
          <w:tcPr>
            <w:tcW w:w="1103" w:type="dxa"/>
          </w:tcPr>
          <w:p w14:paraId="17160F61" w14:textId="77777777" w:rsidR="00E909E8" w:rsidRPr="00D65767" w:rsidRDefault="00E909E8" w:rsidP="00E909E8">
            <w:pPr>
              <w:jc w:val="center"/>
              <w:rPr>
                <w:rFonts w:cstheme="minorHAnsi"/>
                <w:szCs w:val="20"/>
              </w:rPr>
            </w:pPr>
          </w:p>
        </w:tc>
        <w:tc>
          <w:tcPr>
            <w:tcW w:w="1103" w:type="dxa"/>
          </w:tcPr>
          <w:p w14:paraId="4458C6A4" w14:textId="7A76C0C3" w:rsidR="00E909E8" w:rsidRPr="00D65767" w:rsidRDefault="00E909E8" w:rsidP="00E909E8">
            <w:pPr>
              <w:jc w:val="center"/>
              <w:rPr>
                <w:rFonts w:cstheme="minorHAnsi"/>
                <w:szCs w:val="20"/>
              </w:rPr>
            </w:pPr>
            <w:r w:rsidRPr="00283A38">
              <w:rPr>
                <w:rFonts w:cstheme="minorHAnsi"/>
                <w:szCs w:val="20"/>
              </w:rPr>
              <w:t>•</w:t>
            </w:r>
          </w:p>
        </w:tc>
      </w:tr>
      <w:tr w:rsidR="00E909E8" w:rsidRPr="00283A38" w14:paraId="67613898" w14:textId="77777777" w:rsidTr="0061524D">
        <w:tc>
          <w:tcPr>
            <w:tcW w:w="1255" w:type="dxa"/>
          </w:tcPr>
          <w:p w14:paraId="59A19B32" w14:textId="64EBB87B" w:rsidR="00E909E8" w:rsidRDefault="00E909E8" w:rsidP="00E909E8">
            <w:pPr>
              <w:jc w:val="center"/>
              <w:rPr>
                <w:szCs w:val="20"/>
              </w:rPr>
            </w:pPr>
            <w:r w:rsidRPr="007709BB">
              <w:t>3222_02</w:t>
            </w:r>
          </w:p>
        </w:tc>
        <w:tc>
          <w:tcPr>
            <w:tcW w:w="990" w:type="dxa"/>
          </w:tcPr>
          <w:p w14:paraId="27CBC414" w14:textId="77777777" w:rsidR="00E909E8" w:rsidRPr="00283A38" w:rsidRDefault="00E909E8" w:rsidP="00E909E8">
            <w:pPr>
              <w:jc w:val="center"/>
              <w:rPr>
                <w:rFonts w:cstheme="minorHAnsi"/>
                <w:szCs w:val="20"/>
              </w:rPr>
            </w:pPr>
          </w:p>
        </w:tc>
        <w:tc>
          <w:tcPr>
            <w:tcW w:w="990" w:type="dxa"/>
          </w:tcPr>
          <w:p w14:paraId="4F2DF0DB" w14:textId="77777777" w:rsidR="00E909E8" w:rsidRPr="00487927" w:rsidRDefault="00E909E8" w:rsidP="00E909E8">
            <w:pPr>
              <w:jc w:val="center"/>
              <w:rPr>
                <w:rFonts w:cstheme="minorHAnsi"/>
                <w:szCs w:val="20"/>
              </w:rPr>
            </w:pPr>
          </w:p>
        </w:tc>
        <w:tc>
          <w:tcPr>
            <w:tcW w:w="990" w:type="dxa"/>
          </w:tcPr>
          <w:p w14:paraId="307DE73D" w14:textId="77777777" w:rsidR="00E909E8" w:rsidRPr="00487927" w:rsidRDefault="00E909E8" w:rsidP="00E909E8">
            <w:pPr>
              <w:jc w:val="center"/>
              <w:rPr>
                <w:rFonts w:cstheme="minorHAnsi"/>
                <w:szCs w:val="20"/>
              </w:rPr>
            </w:pPr>
          </w:p>
        </w:tc>
        <w:tc>
          <w:tcPr>
            <w:tcW w:w="990" w:type="dxa"/>
          </w:tcPr>
          <w:p w14:paraId="691CD54A" w14:textId="77777777" w:rsidR="00E909E8" w:rsidRPr="00487927" w:rsidRDefault="00E909E8" w:rsidP="00E909E8">
            <w:pPr>
              <w:jc w:val="center"/>
              <w:rPr>
                <w:rFonts w:cstheme="minorHAnsi"/>
                <w:szCs w:val="20"/>
              </w:rPr>
            </w:pPr>
          </w:p>
        </w:tc>
        <w:tc>
          <w:tcPr>
            <w:tcW w:w="990" w:type="dxa"/>
          </w:tcPr>
          <w:p w14:paraId="122F78B0" w14:textId="77777777" w:rsidR="00E909E8" w:rsidRPr="00487927" w:rsidRDefault="00E909E8" w:rsidP="00E909E8">
            <w:pPr>
              <w:jc w:val="center"/>
              <w:rPr>
                <w:rFonts w:cstheme="minorHAnsi"/>
                <w:szCs w:val="20"/>
              </w:rPr>
            </w:pPr>
          </w:p>
        </w:tc>
        <w:tc>
          <w:tcPr>
            <w:tcW w:w="990" w:type="dxa"/>
          </w:tcPr>
          <w:p w14:paraId="4235B4A1" w14:textId="77777777" w:rsidR="00E909E8" w:rsidRPr="00487927" w:rsidRDefault="00E909E8" w:rsidP="00E909E8">
            <w:pPr>
              <w:jc w:val="center"/>
              <w:rPr>
                <w:rFonts w:cstheme="minorHAnsi"/>
                <w:szCs w:val="20"/>
              </w:rPr>
            </w:pPr>
          </w:p>
        </w:tc>
        <w:tc>
          <w:tcPr>
            <w:tcW w:w="1080" w:type="dxa"/>
          </w:tcPr>
          <w:p w14:paraId="215F6346" w14:textId="77777777" w:rsidR="00E909E8" w:rsidRPr="00283A38" w:rsidRDefault="00E909E8" w:rsidP="00E909E8">
            <w:pPr>
              <w:jc w:val="center"/>
              <w:rPr>
                <w:rFonts w:cstheme="minorHAnsi"/>
                <w:szCs w:val="20"/>
              </w:rPr>
            </w:pPr>
          </w:p>
        </w:tc>
        <w:tc>
          <w:tcPr>
            <w:tcW w:w="990" w:type="dxa"/>
          </w:tcPr>
          <w:p w14:paraId="637045A6" w14:textId="77777777" w:rsidR="00E909E8" w:rsidRPr="00283A38" w:rsidRDefault="00E909E8" w:rsidP="00E909E8">
            <w:pPr>
              <w:jc w:val="center"/>
              <w:rPr>
                <w:rFonts w:cstheme="minorHAnsi"/>
                <w:szCs w:val="20"/>
              </w:rPr>
            </w:pPr>
          </w:p>
        </w:tc>
        <w:tc>
          <w:tcPr>
            <w:tcW w:w="990" w:type="dxa"/>
          </w:tcPr>
          <w:p w14:paraId="652CED9C" w14:textId="77777777" w:rsidR="00E909E8" w:rsidRPr="00283A38" w:rsidRDefault="00E909E8" w:rsidP="00E909E8">
            <w:pPr>
              <w:jc w:val="center"/>
              <w:rPr>
                <w:rFonts w:cstheme="minorHAnsi"/>
                <w:szCs w:val="20"/>
              </w:rPr>
            </w:pPr>
          </w:p>
        </w:tc>
        <w:tc>
          <w:tcPr>
            <w:tcW w:w="1103" w:type="dxa"/>
          </w:tcPr>
          <w:p w14:paraId="07A460A1" w14:textId="77777777" w:rsidR="00E909E8" w:rsidRPr="00D65767" w:rsidRDefault="00E909E8" w:rsidP="00E909E8">
            <w:pPr>
              <w:jc w:val="center"/>
              <w:rPr>
                <w:rFonts w:cstheme="minorHAnsi"/>
                <w:szCs w:val="20"/>
              </w:rPr>
            </w:pPr>
          </w:p>
        </w:tc>
        <w:tc>
          <w:tcPr>
            <w:tcW w:w="1103" w:type="dxa"/>
          </w:tcPr>
          <w:p w14:paraId="481BA3A1" w14:textId="38CDF43F" w:rsidR="00E909E8" w:rsidRPr="00D65767" w:rsidRDefault="00E909E8" w:rsidP="00E909E8">
            <w:pPr>
              <w:jc w:val="center"/>
              <w:rPr>
                <w:rFonts w:cstheme="minorHAnsi"/>
                <w:szCs w:val="20"/>
              </w:rPr>
            </w:pPr>
            <w:r w:rsidRPr="00283A38">
              <w:rPr>
                <w:rFonts w:cstheme="minorHAnsi"/>
                <w:szCs w:val="20"/>
              </w:rPr>
              <w:t>•</w:t>
            </w:r>
          </w:p>
        </w:tc>
      </w:tr>
      <w:tr w:rsidR="00E909E8" w:rsidRPr="00283A38" w14:paraId="4D1567C1" w14:textId="77777777" w:rsidTr="0061524D">
        <w:tc>
          <w:tcPr>
            <w:tcW w:w="1255" w:type="dxa"/>
          </w:tcPr>
          <w:p w14:paraId="0352689F" w14:textId="421125EB" w:rsidR="00E909E8" w:rsidRDefault="00E909E8" w:rsidP="00E909E8">
            <w:pPr>
              <w:jc w:val="center"/>
              <w:rPr>
                <w:szCs w:val="20"/>
              </w:rPr>
            </w:pPr>
            <w:r w:rsidRPr="007709BB">
              <w:t>3222_03</w:t>
            </w:r>
          </w:p>
        </w:tc>
        <w:tc>
          <w:tcPr>
            <w:tcW w:w="990" w:type="dxa"/>
          </w:tcPr>
          <w:p w14:paraId="0B8443DA" w14:textId="77777777" w:rsidR="00E909E8" w:rsidRPr="00283A38" w:rsidRDefault="00E909E8" w:rsidP="00E909E8">
            <w:pPr>
              <w:jc w:val="center"/>
              <w:rPr>
                <w:rFonts w:cstheme="minorHAnsi"/>
                <w:szCs w:val="20"/>
              </w:rPr>
            </w:pPr>
          </w:p>
        </w:tc>
        <w:tc>
          <w:tcPr>
            <w:tcW w:w="990" w:type="dxa"/>
          </w:tcPr>
          <w:p w14:paraId="6C2BBC7D" w14:textId="77777777" w:rsidR="00E909E8" w:rsidRPr="00487927" w:rsidRDefault="00E909E8" w:rsidP="00E909E8">
            <w:pPr>
              <w:jc w:val="center"/>
              <w:rPr>
                <w:rFonts w:cstheme="minorHAnsi"/>
                <w:szCs w:val="20"/>
              </w:rPr>
            </w:pPr>
          </w:p>
        </w:tc>
        <w:tc>
          <w:tcPr>
            <w:tcW w:w="990" w:type="dxa"/>
          </w:tcPr>
          <w:p w14:paraId="64EB0461" w14:textId="77777777" w:rsidR="00E909E8" w:rsidRPr="00487927" w:rsidRDefault="00E909E8" w:rsidP="00E909E8">
            <w:pPr>
              <w:jc w:val="center"/>
              <w:rPr>
                <w:rFonts w:cstheme="minorHAnsi"/>
                <w:szCs w:val="20"/>
              </w:rPr>
            </w:pPr>
          </w:p>
        </w:tc>
        <w:tc>
          <w:tcPr>
            <w:tcW w:w="990" w:type="dxa"/>
          </w:tcPr>
          <w:p w14:paraId="2713ED68" w14:textId="77777777" w:rsidR="00E909E8" w:rsidRPr="00487927" w:rsidRDefault="00E909E8" w:rsidP="00E909E8">
            <w:pPr>
              <w:jc w:val="center"/>
              <w:rPr>
                <w:rFonts w:cstheme="minorHAnsi"/>
                <w:szCs w:val="20"/>
              </w:rPr>
            </w:pPr>
          </w:p>
        </w:tc>
        <w:tc>
          <w:tcPr>
            <w:tcW w:w="990" w:type="dxa"/>
          </w:tcPr>
          <w:p w14:paraId="42878566" w14:textId="77777777" w:rsidR="00E909E8" w:rsidRPr="00487927" w:rsidRDefault="00E909E8" w:rsidP="00E909E8">
            <w:pPr>
              <w:jc w:val="center"/>
              <w:rPr>
                <w:rFonts w:cstheme="minorHAnsi"/>
                <w:szCs w:val="20"/>
              </w:rPr>
            </w:pPr>
          </w:p>
        </w:tc>
        <w:tc>
          <w:tcPr>
            <w:tcW w:w="990" w:type="dxa"/>
          </w:tcPr>
          <w:p w14:paraId="641572FE" w14:textId="77777777" w:rsidR="00E909E8" w:rsidRPr="00487927" w:rsidRDefault="00E909E8" w:rsidP="00E909E8">
            <w:pPr>
              <w:jc w:val="center"/>
              <w:rPr>
                <w:rFonts w:cstheme="minorHAnsi"/>
                <w:szCs w:val="20"/>
              </w:rPr>
            </w:pPr>
          </w:p>
        </w:tc>
        <w:tc>
          <w:tcPr>
            <w:tcW w:w="1080" w:type="dxa"/>
          </w:tcPr>
          <w:p w14:paraId="25E96B6B" w14:textId="77777777" w:rsidR="00E909E8" w:rsidRPr="00283A38" w:rsidRDefault="00E909E8" w:rsidP="00E909E8">
            <w:pPr>
              <w:jc w:val="center"/>
              <w:rPr>
                <w:rFonts w:cstheme="minorHAnsi"/>
                <w:szCs w:val="20"/>
              </w:rPr>
            </w:pPr>
          </w:p>
        </w:tc>
        <w:tc>
          <w:tcPr>
            <w:tcW w:w="990" w:type="dxa"/>
          </w:tcPr>
          <w:p w14:paraId="06CAA5FE" w14:textId="77777777" w:rsidR="00E909E8" w:rsidRPr="00283A38" w:rsidRDefault="00E909E8" w:rsidP="00E909E8">
            <w:pPr>
              <w:jc w:val="center"/>
              <w:rPr>
                <w:rFonts w:cstheme="minorHAnsi"/>
                <w:szCs w:val="20"/>
              </w:rPr>
            </w:pPr>
          </w:p>
        </w:tc>
        <w:tc>
          <w:tcPr>
            <w:tcW w:w="990" w:type="dxa"/>
          </w:tcPr>
          <w:p w14:paraId="274EA4A4" w14:textId="77777777" w:rsidR="00E909E8" w:rsidRPr="00283A38" w:rsidRDefault="00E909E8" w:rsidP="00E909E8">
            <w:pPr>
              <w:jc w:val="center"/>
              <w:rPr>
                <w:rFonts w:cstheme="minorHAnsi"/>
                <w:szCs w:val="20"/>
              </w:rPr>
            </w:pPr>
          </w:p>
        </w:tc>
        <w:tc>
          <w:tcPr>
            <w:tcW w:w="1103" w:type="dxa"/>
          </w:tcPr>
          <w:p w14:paraId="0F0EF73B" w14:textId="77777777" w:rsidR="00E909E8" w:rsidRPr="00D65767" w:rsidRDefault="00E909E8" w:rsidP="00E909E8">
            <w:pPr>
              <w:jc w:val="center"/>
              <w:rPr>
                <w:rFonts w:cstheme="minorHAnsi"/>
                <w:szCs w:val="20"/>
              </w:rPr>
            </w:pPr>
          </w:p>
        </w:tc>
        <w:tc>
          <w:tcPr>
            <w:tcW w:w="1103" w:type="dxa"/>
          </w:tcPr>
          <w:p w14:paraId="4C2F4921" w14:textId="501FF505" w:rsidR="00E909E8" w:rsidRPr="00D65767" w:rsidRDefault="00E909E8" w:rsidP="00E909E8">
            <w:pPr>
              <w:jc w:val="center"/>
              <w:rPr>
                <w:rFonts w:cstheme="minorHAnsi"/>
                <w:szCs w:val="20"/>
              </w:rPr>
            </w:pPr>
            <w:r w:rsidRPr="00D65767">
              <w:rPr>
                <w:rFonts w:cstheme="minorHAnsi"/>
                <w:szCs w:val="20"/>
              </w:rPr>
              <w:t>•</w:t>
            </w:r>
          </w:p>
        </w:tc>
      </w:tr>
      <w:tr w:rsidR="00E909E8" w:rsidRPr="00283A38" w14:paraId="346217FA" w14:textId="77777777" w:rsidTr="0061524D">
        <w:tc>
          <w:tcPr>
            <w:tcW w:w="1255" w:type="dxa"/>
          </w:tcPr>
          <w:p w14:paraId="173CABFC" w14:textId="26E87D0B" w:rsidR="00E909E8" w:rsidRDefault="00E909E8" w:rsidP="00E909E8">
            <w:pPr>
              <w:jc w:val="center"/>
              <w:rPr>
                <w:szCs w:val="20"/>
              </w:rPr>
            </w:pPr>
            <w:r w:rsidRPr="007709BB">
              <w:t>3222_04</w:t>
            </w:r>
          </w:p>
        </w:tc>
        <w:tc>
          <w:tcPr>
            <w:tcW w:w="990" w:type="dxa"/>
          </w:tcPr>
          <w:p w14:paraId="0D9EAC0E" w14:textId="77777777" w:rsidR="00E909E8" w:rsidRPr="00283A38" w:rsidRDefault="00E909E8" w:rsidP="00E909E8">
            <w:pPr>
              <w:jc w:val="center"/>
              <w:rPr>
                <w:rFonts w:cstheme="minorHAnsi"/>
                <w:szCs w:val="20"/>
              </w:rPr>
            </w:pPr>
          </w:p>
        </w:tc>
        <w:tc>
          <w:tcPr>
            <w:tcW w:w="990" w:type="dxa"/>
          </w:tcPr>
          <w:p w14:paraId="1B3B4FD5" w14:textId="77777777" w:rsidR="00E909E8" w:rsidRPr="00487927" w:rsidRDefault="00E909E8" w:rsidP="00E909E8">
            <w:pPr>
              <w:jc w:val="center"/>
              <w:rPr>
                <w:rFonts w:cstheme="minorHAnsi"/>
                <w:szCs w:val="20"/>
              </w:rPr>
            </w:pPr>
          </w:p>
        </w:tc>
        <w:tc>
          <w:tcPr>
            <w:tcW w:w="990" w:type="dxa"/>
          </w:tcPr>
          <w:p w14:paraId="4D726170" w14:textId="77777777" w:rsidR="00E909E8" w:rsidRPr="00487927" w:rsidRDefault="00E909E8" w:rsidP="00E909E8">
            <w:pPr>
              <w:jc w:val="center"/>
              <w:rPr>
                <w:rFonts w:cstheme="minorHAnsi"/>
                <w:szCs w:val="20"/>
              </w:rPr>
            </w:pPr>
          </w:p>
        </w:tc>
        <w:tc>
          <w:tcPr>
            <w:tcW w:w="990" w:type="dxa"/>
          </w:tcPr>
          <w:p w14:paraId="3810F555" w14:textId="77777777" w:rsidR="00E909E8" w:rsidRPr="00487927" w:rsidRDefault="00E909E8" w:rsidP="00E909E8">
            <w:pPr>
              <w:jc w:val="center"/>
              <w:rPr>
                <w:rFonts w:cstheme="minorHAnsi"/>
                <w:szCs w:val="20"/>
              </w:rPr>
            </w:pPr>
          </w:p>
        </w:tc>
        <w:tc>
          <w:tcPr>
            <w:tcW w:w="990" w:type="dxa"/>
          </w:tcPr>
          <w:p w14:paraId="7DA08A14" w14:textId="77777777" w:rsidR="00E909E8" w:rsidRPr="00487927" w:rsidRDefault="00E909E8" w:rsidP="00E909E8">
            <w:pPr>
              <w:jc w:val="center"/>
              <w:rPr>
                <w:rFonts w:cstheme="minorHAnsi"/>
                <w:szCs w:val="20"/>
              </w:rPr>
            </w:pPr>
          </w:p>
        </w:tc>
        <w:tc>
          <w:tcPr>
            <w:tcW w:w="990" w:type="dxa"/>
          </w:tcPr>
          <w:p w14:paraId="12DE170E" w14:textId="77777777" w:rsidR="00E909E8" w:rsidRPr="00487927" w:rsidRDefault="00E909E8" w:rsidP="00E909E8">
            <w:pPr>
              <w:jc w:val="center"/>
              <w:rPr>
                <w:rFonts w:cstheme="minorHAnsi"/>
                <w:szCs w:val="20"/>
              </w:rPr>
            </w:pPr>
          </w:p>
        </w:tc>
        <w:tc>
          <w:tcPr>
            <w:tcW w:w="1080" w:type="dxa"/>
          </w:tcPr>
          <w:p w14:paraId="6D273C3D" w14:textId="77777777" w:rsidR="00E909E8" w:rsidRPr="00283A38" w:rsidRDefault="00E909E8" w:rsidP="00E909E8">
            <w:pPr>
              <w:jc w:val="center"/>
              <w:rPr>
                <w:rFonts w:cstheme="minorHAnsi"/>
                <w:szCs w:val="20"/>
              </w:rPr>
            </w:pPr>
          </w:p>
        </w:tc>
        <w:tc>
          <w:tcPr>
            <w:tcW w:w="990" w:type="dxa"/>
          </w:tcPr>
          <w:p w14:paraId="153EED4B" w14:textId="77777777" w:rsidR="00E909E8" w:rsidRPr="00283A38" w:rsidRDefault="00E909E8" w:rsidP="00E909E8">
            <w:pPr>
              <w:jc w:val="center"/>
              <w:rPr>
                <w:rFonts w:cstheme="minorHAnsi"/>
                <w:szCs w:val="20"/>
              </w:rPr>
            </w:pPr>
          </w:p>
        </w:tc>
        <w:tc>
          <w:tcPr>
            <w:tcW w:w="990" w:type="dxa"/>
          </w:tcPr>
          <w:p w14:paraId="2A2216E9" w14:textId="77777777" w:rsidR="00E909E8" w:rsidRPr="00283A38" w:rsidRDefault="00E909E8" w:rsidP="00E909E8">
            <w:pPr>
              <w:jc w:val="center"/>
              <w:rPr>
                <w:rFonts w:cstheme="minorHAnsi"/>
                <w:szCs w:val="20"/>
              </w:rPr>
            </w:pPr>
          </w:p>
        </w:tc>
        <w:tc>
          <w:tcPr>
            <w:tcW w:w="1103" w:type="dxa"/>
          </w:tcPr>
          <w:p w14:paraId="78D5B91D" w14:textId="77777777" w:rsidR="00E909E8" w:rsidRPr="00D65767" w:rsidRDefault="00E909E8" w:rsidP="00E909E8">
            <w:pPr>
              <w:jc w:val="center"/>
              <w:rPr>
                <w:rFonts w:cstheme="minorHAnsi"/>
                <w:szCs w:val="20"/>
              </w:rPr>
            </w:pPr>
          </w:p>
        </w:tc>
        <w:tc>
          <w:tcPr>
            <w:tcW w:w="1103" w:type="dxa"/>
          </w:tcPr>
          <w:p w14:paraId="3A2B90E3" w14:textId="75079C6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59598D4A" w14:textId="77777777" w:rsidTr="0061524D">
        <w:tc>
          <w:tcPr>
            <w:tcW w:w="1255" w:type="dxa"/>
          </w:tcPr>
          <w:p w14:paraId="146D6B5C" w14:textId="4011CC36" w:rsidR="00E909E8" w:rsidRDefault="00E909E8" w:rsidP="00E909E8">
            <w:pPr>
              <w:jc w:val="center"/>
              <w:rPr>
                <w:szCs w:val="20"/>
              </w:rPr>
            </w:pPr>
            <w:r w:rsidRPr="007709BB">
              <w:t>3224_01</w:t>
            </w:r>
          </w:p>
        </w:tc>
        <w:tc>
          <w:tcPr>
            <w:tcW w:w="990" w:type="dxa"/>
          </w:tcPr>
          <w:p w14:paraId="44BC70CD" w14:textId="77777777" w:rsidR="00E909E8" w:rsidRPr="00283A38" w:rsidRDefault="00E909E8" w:rsidP="00E909E8">
            <w:pPr>
              <w:jc w:val="center"/>
              <w:rPr>
                <w:rFonts w:cstheme="minorHAnsi"/>
                <w:szCs w:val="20"/>
              </w:rPr>
            </w:pPr>
          </w:p>
        </w:tc>
        <w:tc>
          <w:tcPr>
            <w:tcW w:w="990" w:type="dxa"/>
          </w:tcPr>
          <w:p w14:paraId="0C405426" w14:textId="77777777" w:rsidR="00E909E8" w:rsidRPr="00487927" w:rsidRDefault="00E909E8" w:rsidP="00E909E8">
            <w:pPr>
              <w:jc w:val="center"/>
              <w:rPr>
                <w:rFonts w:cstheme="minorHAnsi"/>
                <w:szCs w:val="20"/>
              </w:rPr>
            </w:pPr>
          </w:p>
        </w:tc>
        <w:tc>
          <w:tcPr>
            <w:tcW w:w="990" w:type="dxa"/>
          </w:tcPr>
          <w:p w14:paraId="1AE8E9F5" w14:textId="77777777" w:rsidR="00E909E8" w:rsidRPr="00487927" w:rsidRDefault="00E909E8" w:rsidP="00E909E8">
            <w:pPr>
              <w:jc w:val="center"/>
              <w:rPr>
                <w:rFonts w:cstheme="minorHAnsi"/>
                <w:szCs w:val="20"/>
              </w:rPr>
            </w:pPr>
          </w:p>
        </w:tc>
        <w:tc>
          <w:tcPr>
            <w:tcW w:w="990" w:type="dxa"/>
          </w:tcPr>
          <w:p w14:paraId="74641FA9" w14:textId="77777777" w:rsidR="00E909E8" w:rsidRPr="00487927" w:rsidRDefault="00E909E8" w:rsidP="00E909E8">
            <w:pPr>
              <w:jc w:val="center"/>
              <w:rPr>
                <w:rFonts w:cstheme="minorHAnsi"/>
                <w:szCs w:val="20"/>
              </w:rPr>
            </w:pPr>
          </w:p>
        </w:tc>
        <w:tc>
          <w:tcPr>
            <w:tcW w:w="990" w:type="dxa"/>
          </w:tcPr>
          <w:p w14:paraId="401F976C" w14:textId="77777777" w:rsidR="00E909E8" w:rsidRPr="00487927" w:rsidRDefault="00E909E8" w:rsidP="00E909E8">
            <w:pPr>
              <w:jc w:val="center"/>
              <w:rPr>
                <w:rFonts w:cstheme="minorHAnsi"/>
                <w:szCs w:val="20"/>
              </w:rPr>
            </w:pPr>
          </w:p>
        </w:tc>
        <w:tc>
          <w:tcPr>
            <w:tcW w:w="990" w:type="dxa"/>
          </w:tcPr>
          <w:p w14:paraId="1700DBFC" w14:textId="77777777" w:rsidR="00E909E8" w:rsidRPr="00487927" w:rsidRDefault="00E909E8" w:rsidP="00E909E8">
            <w:pPr>
              <w:jc w:val="center"/>
              <w:rPr>
                <w:rFonts w:cstheme="minorHAnsi"/>
                <w:szCs w:val="20"/>
              </w:rPr>
            </w:pPr>
          </w:p>
        </w:tc>
        <w:tc>
          <w:tcPr>
            <w:tcW w:w="1080" w:type="dxa"/>
          </w:tcPr>
          <w:p w14:paraId="17040C8B" w14:textId="77777777" w:rsidR="00E909E8" w:rsidRPr="00283A38" w:rsidRDefault="00E909E8" w:rsidP="00E909E8">
            <w:pPr>
              <w:jc w:val="center"/>
              <w:rPr>
                <w:rFonts w:cstheme="minorHAnsi"/>
                <w:szCs w:val="20"/>
              </w:rPr>
            </w:pPr>
          </w:p>
        </w:tc>
        <w:tc>
          <w:tcPr>
            <w:tcW w:w="990" w:type="dxa"/>
          </w:tcPr>
          <w:p w14:paraId="1161FA9A" w14:textId="77777777" w:rsidR="00E909E8" w:rsidRPr="00283A38" w:rsidRDefault="00E909E8" w:rsidP="00E909E8">
            <w:pPr>
              <w:jc w:val="center"/>
              <w:rPr>
                <w:rFonts w:cstheme="minorHAnsi"/>
                <w:szCs w:val="20"/>
              </w:rPr>
            </w:pPr>
          </w:p>
        </w:tc>
        <w:tc>
          <w:tcPr>
            <w:tcW w:w="990" w:type="dxa"/>
          </w:tcPr>
          <w:p w14:paraId="76D7B212" w14:textId="77777777" w:rsidR="00E909E8" w:rsidRPr="00283A38" w:rsidRDefault="00E909E8" w:rsidP="00E909E8">
            <w:pPr>
              <w:jc w:val="center"/>
              <w:rPr>
                <w:rFonts w:cstheme="minorHAnsi"/>
                <w:szCs w:val="20"/>
              </w:rPr>
            </w:pPr>
          </w:p>
        </w:tc>
        <w:tc>
          <w:tcPr>
            <w:tcW w:w="1103" w:type="dxa"/>
          </w:tcPr>
          <w:p w14:paraId="4BD74B5C" w14:textId="77777777" w:rsidR="00E909E8" w:rsidRPr="00D65767" w:rsidRDefault="00E909E8" w:rsidP="00E909E8">
            <w:pPr>
              <w:jc w:val="center"/>
              <w:rPr>
                <w:rFonts w:cstheme="minorHAnsi"/>
                <w:szCs w:val="20"/>
              </w:rPr>
            </w:pPr>
          </w:p>
        </w:tc>
        <w:tc>
          <w:tcPr>
            <w:tcW w:w="1103" w:type="dxa"/>
          </w:tcPr>
          <w:p w14:paraId="1D72D4C7" w14:textId="40070DB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BCE6C86" w14:textId="77777777" w:rsidTr="0061524D">
        <w:tc>
          <w:tcPr>
            <w:tcW w:w="1255" w:type="dxa"/>
          </w:tcPr>
          <w:p w14:paraId="2BD6820E" w14:textId="05D41CD2" w:rsidR="00E909E8" w:rsidRDefault="00E909E8" w:rsidP="00E909E8">
            <w:pPr>
              <w:jc w:val="center"/>
              <w:rPr>
                <w:szCs w:val="20"/>
              </w:rPr>
            </w:pPr>
            <w:r w:rsidRPr="007709BB">
              <w:t>3224_02</w:t>
            </w:r>
          </w:p>
        </w:tc>
        <w:tc>
          <w:tcPr>
            <w:tcW w:w="990" w:type="dxa"/>
          </w:tcPr>
          <w:p w14:paraId="5F482535" w14:textId="77777777" w:rsidR="00E909E8" w:rsidRPr="00283A38" w:rsidRDefault="00E909E8" w:rsidP="00E909E8">
            <w:pPr>
              <w:jc w:val="center"/>
              <w:rPr>
                <w:rFonts w:cstheme="minorHAnsi"/>
                <w:szCs w:val="20"/>
              </w:rPr>
            </w:pPr>
          </w:p>
        </w:tc>
        <w:tc>
          <w:tcPr>
            <w:tcW w:w="990" w:type="dxa"/>
          </w:tcPr>
          <w:p w14:paraId="6DC83F16" w14:textId="77777777" w:rsidR="00E909E8" w:rsidRPr="00487927" w:rsidRDefault="00E909E8" w:rsidP="00E909E8">
            <w:pPr>
              <w:jc w:val="center"/>
              <w:rPr>
                <w:rFonts w:cstheme="minorHAnsi"/>
                <w:szCs w:val="20"/>
              </w:rPr>
            </w:pPr>
          </w:p>
        </w:tc>
        <w:tc>
          <w:tcPr>
            <w:tcW w:w="990" w:type="dxa"/>
          </w:tcPr>
          <w:p w14:paraId="36293138" w14:textId="77777777" w:rsidR="00E909E8" w:rsidRPr="00487927" w:rsidRDefault="00E909E8" w:rsidP="00E909E8">
            <w:pPr>
              <w:jc w:val="center"/>
              <w:rPr>
                <w:rFonts w:cstheme="minorHAnsi"/>
                <w:szCs w:val="20"/>
              </w:rPr>
            </w:pPr>
          </w:p>
        </w:tc>
        <w:tc>
          <w:tcPr>
            <w:tcW w:w="990" w:type="dxa"/>
          </w:tcPr>
          <w:p w14:paraId="6551FF7E" w14:textId="77777777" w:rsidR="00E909E8" w:rsidRPr="00487927" w:rsidRDefault="00E909E8" w:rsidP="00E909E8">
            <w:pPr>
              <w:jc w:val="center"/>
              <w:rPr>
                <w:rFonts w:cstheme="minorHAnsi"/>
                <w:szCs w:val="20"/>
              </w:rPr>
            </w:pPr>
          </w:p>
        </w:tc>
        <w:tc>
          <w:tcPr>
            <w:tcW w:w="990" w:type="dxa"/>
          </w:tcPr>
          <w:p w14:paraId="15C36FEC" w14:textId="77777777" w:rsidR="00E909E8" w:rsidRPr="00487927" w:rsidRDefault="00E909E8" w:rsidP="00E909E8">
            <w:pPr>
              <w:jc w:val="center"/>
              <w:rPr>
                <w:rFonts w:cstheme="minorHAnsi"/>
                <w:szCs w:val="20"/>
              </w:rPr>
            </w:pPr>
          </w:p>
        </w:tc>
        <w:tc>
          <w:tcPr>
            <w:tcW w:w="990" w:type="dxa"/>
          </w:tcPr>
          <w:p w14:paraId="05A980D6" w14:textId="77777777" w:rsidR="00E909E8" w:rsidRPr="00487927" w:rsidRDefault="00E909E8" w:rsidP="00E909E8">
            <w:pPr>
              <w:jc w:val="center"/>
              <w:rPr>
                <w:rFonts w:cstheme="minorHAnsi"/>
                <w:szCs w:val="20"/>
              </w:rPr>
            </w:pPr>
          </w:p>
        </w:tc>
        <w:tc>
          <w:tcPr>
            <w:tcW w:w="1080" w:type="dxa"/>
          </w:tcPr>
          <w:p w14:paraId="52C04BE3" w14:textId="77777777" w:rsidR="00E909E8" w:rsidRPr="00283A38" w:rsidRDefault="00E909E8" w:rsidP="00E909E8">
            <w:pPr>
              <w:jc w:val="center"/>
              <w:rPr>
                <w:rFonts w:cstheme="minorHAnsi"/>
                <w:szCs w:val="20"/>
              </w:rPr>
            </w:pPr>
          </w:p>
        </w:tc>
        <w:tc>
          <w:tcPr>
            <w:tcW w:w="990" w:type="dxa"/>
          </w:tcPr>
          <w:p w14:paraId="362C1B82" w14:textId="77777777" w:rsidR="00E909E8" w:rsidRPr="00283A38" w:rsidRDefault="00E909E8" w:rsidP="00E909E8">
            <w:pPr>
              <w:jc w:val="center"/>
              <w:rPr>
                <w:rFonts w:cstheme="minorHAnsi"/>
                <w:szCs w:val="20"/>
              </w:rPr>
            </w:pPr>
          </w:p>
        </w:tc>
        <w:tc>
          <w:tcPr>
            <w:tcW w:w="990" w:type="dxa"/>
          </w:tcPr>
          <w:p w14:paraId="55280E1C" w14:textId="77777777" w:rsidR="00E909E8" w:rsidRPr="00283A38" w:rsidRDefault="00E909E8" w:rsidP="00E909E8">
            <w:pPr>
              <w:jc w:val="center"/>
              <w:rPr>
                <w:rFonts w:cstheme="minorHAnsi"/>
                <w:szCs w:val="20"/>
              </w:rPr>
            </w:pPr>
          </w:p>
        </w:tc>
        <w:tc>
          <w:tcPr>
            <w:tcW w:w="1103" w:type="dxa"/>
          </w:tcPr>
          <w:p w14:paraId="7CB237BD" w14:textId="77777777" w:rsidR="00E909E8" w:rsidRPr="00D65767" w:rsidRDefault="00E909E8" w:rsidP="00E909E8">
            <w:pPr>
              <w:jc w:val="center"/>
              <w:rPr>
                <w:rFonts w:cstheme="minorHAnsi"/>
                <w:szCs w:val="20"/>
              </w:rPr>
            </w:pPr>
          </w:p>
        </w:tc>
        <w:tc>
          <w:tcPr>
            <w:tcW w:w="1103" w:type="dxa"/>
          </w:tcPr>
          <w:p w14:paraId="5C113941" w14:textId="69A6865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8E1CF73" w14:textId="77777777" w:rsidTr="0061524D">
        <w:tc>
          <w:tcPr>
            <w:tcW w:w="1255" w:type="dxa"/>
          </w:tcPr>
          <w:p w14:paraId="448AB46A" w14:textId="356258AA" w:rsidR="00E909E8" w:rsidRDefault="00E909E8" w:rsidP="00E909E8">
            <w:pPr>
              <w:jc w:val="center"/>
              <w:rPr>
                <w:szCs w:val="20"/>
              </w:rPr>
            </w:pPr>
            <w:r w:rsidRPr="007709BB">
              <w:t>3226_01</w:t>
            </w:r>
          </w:p>
        </w:tc>
        <w:tc>
          <w:tcPr>
            <w:tcW w:w="990" w:type="dxa"/>
          </w:tcPr>
          <w:p w14:paraId="1838243F" w14:textId="77777777" w:rsidR="00E909E8" w:rsidRPr="00283A38" w:rsidRDefault="00E909E8" w:rsidP="00E909E8">
            <w:pPr>
              <w:jc w:val="center"/>
              <w:rPr>
                <w:rFonts w:cstheme="minorHAnsi"/>
                <w:szCs w:val="20"/>
              </w:rPr>
            </w:pPr>
          </w:p>
        </w:tc>
        <w:tc>
          <w:tcPr>
            <w:tcW w:w="990" w:type="dxa"/>
          </w:tcPr>
          <w:p w14:paraId="3CD34148" w14:textId="77777777" w:rsidR="00E909E8" w:rsidRPr="00487927" w:rsidRDefault="00E909E8" w:rsidP="00E909E8">
            <w:pPr>
              <w:jc w:val="center"/>
              <w:rPr>
                <w:rFonts w:cstheme="minorHAnsi"/>
                <w:szCs w:val="20"/>
              </w:rPr>
            </w:pPr>
          </w:p>
        </w:tc>
        <w:tc>
          <w:tcPr>
            <w:tcW w:w="990" w:type="dxa"/>
          </w:tcPr>
          <w:p w14:paraId="0F7C2A12" w14:textId="77777777" w:rsidR="00E909E8" w:rsidRPr="00487927" w:rsidRDefault="00E909E8" w:rsidP="00E909E8">
            <w:pPr>
              <w:jc w:val="center"/>
              <w:rPr>
                <w:rFonts w:cstheme="minorHAnsi"/>
                <w:szCs w:val="20"/>
              </w:rPr>
            </w:pPr>
          </w:p>
        </w:tc>
        <w:tc>
          <w:tcPr>
            <w:tcW w:w="990" w:type="dxa"/>
          </w:tcPr>
          <w:p w14:paraId="2966AFE2" w14:textId="77777777" w:rsidR="00E909E8" w:rsidRPr="00487927" w:rsidRDefault="00E909E8" w:rsidP="00E909E8">
            <w:pPr>
              <w:jc w:val="center"/>
              <w:rPr>
                <w:rFonts w:cstheme="minorHAnsi"/>
                <w:szCs w:val="20"/>
              </w:rPr>
            </w:pPr>
          </w:p>
        </w:tc>
        <w:tc>
          <w:tcPr>
            <w:tcW w:w="990" w:type="dxa"/>
          </w:tcPr>
          <w:p w14:paraId="6376458B" w14:textId="77777777" w:rsidR="00E909E8" w:rsidRPr="00487927" w:rsidRDefault="00E909E8" w:rsidP="00E909E8">
            <w:pPr>
              <w:jc w:val="center"/>
              <w:rPr>
                <w:rFonts w:cstheme="minorHAnsi"/>
                <w:szCs w:val="20"/>
              </w:rPr>
            </w:pPr>
          </w:p>
        </w:tc>
        <w:tc>
          <w:tcPr>
            <w:tcW w:w="990" w:type="dxa"/>
          </w:tcPr>
          <w:p w14:paraId="4B56DA89" w14:textId="77777777" w:rsidR="00E909E8" w:rsidRPr="00487927" w:rsidRDefault="00E909E8" w:rsidP="00E909E8">
            <w:pPr>
              <w:jc w:val="center"/>
              <w:rPr>
                <w:rFonts w:cstheme="minorHAnsi"/>
                <w:szCs w:val="20"/>
              </w:rPr>
            </w:pPr>
          </w:p>
        </w:tc>
        <w:tc>
          <w:tcPr>
            <w:tcW w:w="1080" w:type="dxa"/>
          </w:tcPr>
          <w:p w14:paraId="5E0A88F8" w14:textId="77777777" w:rsidR="00E909E8" w:rsidRPr="00283A38" w:rsidRDefault="00E909E8" w:rsidP="00E909E8">
            <w:pPr>
              <w:jc w:val="center"/>
              <w:rPr>
                <w:rFonts w:cstheme="minorHAnsi"/>
                <w:szCs w:val="20"/>
              </w:rPr>
            </w:pPr>
          </w:p>
        </w:tc>
        <w:tc>
          <w:tcPr>
            <w:tcW w:w="990" w:type="dxa"/>
          </w:tcPr>
          <w:p w14:paraId="55356BB5" w14:textId="77777777" w:rsidR="00E909E8" w:rsidRPr="00283A38" w:rsidRDefault="00E909E8" w:rsidP="00E909E8">
            <w:pPr>
              <w:jc w:val="center"/>
              <w:rPr>
                <w:rFonts w:cstheme="minorHAnsi"/>
                <w:szCs w:val="20"/>
              </w:rPr>
            </w:pPr>
          </w:p>
        </w:tc>
        <w:tc>
          <w:tcPr>
            <w:tcW w:w="990" w:type="dxa"/>
          </w:tcPr>
          <w:p w14:paraId="7D71E1E1" w14:textId="77777777" w:rsidR="00E909E8" w:rsidRPr="00283A38" w:rsidRDefault="00E909E8" w:rsidP="00E909E8">
            <w:pPr>
              <w:jc w:val="center"/>
              <w:rPr>
                <w:rFonts w:cstheme="minorHAnsi"/>
                <w:szCs w:val="20"/>
              </w:rPr>
            </w:pPr>
          </w:p>
        </w:tc>
        <w:tc>
          <w:tcPr>
            <w:tcW w:w="1103" w:type="dxa"/>
          </w:tcPr>
          <w:p w14:paraId="14F380DB" w14:textId="77777777" w:rsidR="00E909E8" w:rsidRPr="00D65767" w:rsidRDefault="00E909E8" w:rsidP="00E909E8">
            <w:pPr>
              <w:jc w:val="center"/>
              <w:rPr>
                <w:rFonts w:cstheme="minorHAnsi"/>
                <w:szCs w:val="20"/>
              </w:rPr>
            </w:pPr>
          </w:p>
        </w:tc>
        <w:tc>
          <w:tcPr>
            <w:tcW w:w="1103" w:type="dxa"/>
          </w:tcPr>
          <w:p w14:paraId="5CA31ECF" w14:textId="347C956B"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34577A" w14:textId="77777777" w:rsidTr="0061524D">
        <w:tc>
          <w:tcPr>
            <w:tcW w:w="1255" w:type="dxa"/>
          </w:tcPr>
          <w:p w14:paraId="740F2CF4" w14:textId="18F04A53" w:rsidR="00E909E8" w:rsidRDefault="00E909E8" w:rsidP="00E909E8">
            <w:pPr>
              <w:jc w:val="center"/>
              <w:rPr>
                <w:szCs w:val="20"/>
              </w:rPr>
            </w:pPr>
            <w:r w:rsidRPr="007709BB">
              <w:t>3226_02</w:t>
            </w:r>
          </w:p>
        </w:tc>
        <w:tc>
          <w:tcPr>
            <w:tcW w:w="990" w:type="dxa"/>
          </w:tcPr>
          <w:p w14:paraId="053C73D2" w14:textId="77777777" w:rsidR="00E909E8" w:rsidRPr="00283A38" w:rsidRDefault="00E909E8" w:rsidP="00E909E8">
            <w:pPr>
              <w:jc w:val="center"/>
              <w:rPr>
                <w:rFonts w:cstheme="minorHAnsi"/>
                <w:szCs w:val="20"/>
              </w:rPr>
            </w:pPr>
          </w:p>
        </w:tc>
        <w:tc>
          <w:tcPr>
            <w:tcW w:w="990" w:type="dxa"/>
          </w:tcPr>
          <w:p w14:paraId="7B33F768" w14:textId="77777777" w:rsidR="00E909E8" w:rsidRPr="00487927" w:rsidRDefault="00E909E8" w:rsidP="00E909E8">
            <w:pPr>
              <w:jc w:val="center"/>
              <w:rPr>
                <w:rFonts w:cstheme="minorHAnsi"/>
                <w:szCs w:val="20"/>
              </w:rPr>
            </w:pPr>
          </w:p>
        </w:tc>
        <w:tc>
          <w:tcPr>
            <w:tcW w:w="990" w:type="dxa"/>
          </w:tcPr>
          <w:p w14:paraId="13A752DC" w14:textId="77777777" w:rsidR="00E909E8" w:rsidRPr="00487927" w:rsidRDefault="00E909E8" w:rsidP="00E909E8">
            <w:pPr>
              <w:jc w:val="center"/>
              <w:rPr>
                <w:rFonts w:cstheme="minorHAnsi"/>
                <w:szCs w:val="20"/>
              </w:rPr>
            </w:pPr>
          </w:p>
        </w:tc>
        <w:tc>
          <w:tcPr>
            <w:tcW w:w="990" w:type="dxa"/>
          </w:tcPr>
          <w:p w14:paraId="152281FD" w14:textId="77777777" w:rsidR="00E909E8" w:rsidRPr="00487927" w:rsidRDefault="00E909E8" w:rsidP="00E909E8">
            <w:pPr>
              <w:jc w:val="center"/>
              <w:rPr>
                <w:rFonts w:cstheme="minorHAnsi"/>
                <w:szCs w:val="20"/>
              </w:rPr>
            </w:pPr>
          </w:p>
        </w:tc>
        <w:tc>
          <w:tcPr>
            <w:tcW w:w="990" w:type="dxa"/>
          </w:tcPr>
          <w:p w14:paraId="67E185FF" w14:textId="77777777" w:rsidR="00E909E8" w:rsidRPr="00487927" w:rsidRDefault="00E909E8" w:rsidP="00E909E8">
            <w:pPr>
              <w:jc w:val="center"/>
              <w:rPr>
                <w:rFonts w:cstheme="minorHAnsi"/>
                <w:szCs w:val="20"/>
              </w:rPr>
            </w:pPr>
          </w:p>
        </w:tc>
        <w:tc>
          <w:tcPr>
            <w:tcW w:w="990" w:type="dxa"/>
          </w:tcPr>
          <w:p w14:paraId="51DE8597" w14:textId="77777777" w:rsidR="00E909E8" w:rsidRPr="00487927" w:rsidRDefault="00E909E8" w:rsidP="00E909E8">
            <w:pPr>
              <w:jc w:val="center"/>
              <w:rPr>
                <w:rFonts w:cstheme="minorHAnsi"/>
                <w:szCs w:val="20"/>
              </w:rPr>
            </w:pPr>
          </w:p>
        </w:tc>
        <w:tc>
          <w:tcPr>
            <w:tcW w:w="1080" w:type="dxa"/>
          </w:tcPr>
          <w:p w14:paraId="60B7D8A8" w14:textId="77777777" w:rsidR="00E909E8" w:rsidRPr="00283A38" w:rsidRDefault="00E909E8" w:rsidP="00E909E8">
            <w:pPr>
              <w:jc w:val="center"/>
              <w:rPr>
                <w:rFonts w:cstheme="minorHAnsi"/>
                <w:szCs w:val="20"/>
              </w:rPr>
            </w:pPr>
          </w:p>
        </w:tc>
        <w:tc>
          <w:tcPr>
            <w:tcW w:w="990" w:type="dxa"/>
          </w:tcPr>
          <w:p w14:paraId="07FF86F7" w14:textId="77777777" w:rsidR="00E909E8" w:rsidRPr="00283A38" w:rsidRDefault="00E909E8" w:rsidP="00E909E8">
            <w:pPr>
              <w:jc w:val="center"/>
              <w:rPr>
                <w:rFonts w:cstheme="minorHAnsi"/>
                <w:szCs w:val="20"/>
              </w:rPr>
            </w:pPr>
          </w:p>
        </w:tc>
        <w:tc>
          <w:tcPr>
            <w:tcW w:w="990" w:type="dxa"/>
          </w:tcPr>
          <w:p w14:paraId="70E974B7" w14:textId="77777777" w:rsidR="00E909E8" w:rsidRPr="00283A38" w:rsidRDefault="00E909E8" w:rsidP="00E909E8">
            <w:pPr>
              <w:jc w:val="center"/>
              <w:rPr>
                <w:rFonts w:cstheme="minorHAnsi"/>
                <w:szCs w:val="20"/>
              </w:rPr>
            </w:pPr>
          </w:p>
        </w:tc>
        <w:tc>
          <w:tcPr>
            <w:tcW w:w="1103" w:type="dxa"/>
          </w:tcPr>
          <w:p w14:paraId="472F7928" w14:textId="77777777" w:rsidR="00E909E8" w:rsidRPr="00D65767" w:rsidRDefault="00E909E8" w:rsidP="00E909E8">
            <w:pPr>
              <w:jc w:val="center"/>
              <w:rPr>
                <w:rFonts w:cstheme="minorHAnsi"/>
                <w:szCs w:val="20"/>
              </w:rPr>
            </w:pPr>
          </w:p>
        </w:tc>
        <w:tc>
          <w:tcPr>
            <w:tcW w:w="1103" w:type="dxa"/>
          </w:tcPr>
          <w:p w14:paraId="0347C3EF" w14:textId="2A7CED3C"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41367C8" w14:textId="77777777" w:rsidTr="0061524D">
        <w:tc>
          <w:tcPr>
            <w:tcW w:w="1255" w:type="dxa"/>
          </w:tcPr>
          <w:p w14:paraId="5A827D77" w14:textId="55602074" w:rsidR="00E909E8" w:rsidRDefault="00E909E8" w:rsidP="00E909E8">
            <w:pPr>
              <w:jc w:val="center"/>
              <w:rPr>
                <w:szCs w:val="20"/>
              </w:rPr>
            </w:pPr>
            <w:r w:rsidRPr="007709BB">
              <w:t>3226_03</w:t>
            </w:r>
          </w:p>
        </w:tc>
        <w:tc>
          <w:tcPr>
            <w:tcW w:w="990" w:type="dxa"/>
          </w:tcPr>
          <w:p w14:paraId="5B1422C8" w14:textId="77777777" w:rsidR="00E909E8" w:rsidRPr="00283A38" w:rsidRDefault="00E909E8" w:rsidP="00E909E8">
            <w:pPr>
              <w:jc w:val="center"/>
              <w:rPr>
                <w:rFonts w:cstheme="minorHAnsi"/>
                <w:szCs w:val="20"/>
              </w:rPr>
            </w:pPr>
          </w:p>
        </w:tc>
        <w:tc>
          <w:tcPr>
            <w:tcW w:w="990" w:type="dxa"/>
          </w:tcPr>
          <w:p w14:paraId="2E8749B8" w14:textId="77777777" w:rsidR="00E909E8" w:rsidRPr="00487927" w:rsidRDefault="00E909E8" w:rsidP="00E909E8">
            <w:pPr>
              <w:jc w:val="center"/>
              <w:rPr>
                <w:rFonts w:cstheme="minorHAnsi"/>
                <w:szCs w:val="20"/>
              </w:rPr>
            </w:pPr>
          </w:p>
        </w:tc>
        <w:tc>
          <w:tcPr>
            <w:tcW w:w="990" w:type="dxa"/>
          </w:tcPr>
          <w:p w14:paraId="1723E360" w14:textId="77777777" w:rsidR="00E909E8" w:rsidRPr="00487927" w:rsidRDefault="00E909E8" w:rsidP="00E909E8">
            <w:pPr>
              <w:jc w:val="center"/>
              <w:rPr>
                <w:rFonts w:cstheme="minorHAnsi"/>
                <w:szCs w:val="20"/>
              </w:rPr>
            </w:pPr>
          </w:p>
        </w:tc>
        <w:tc>
          <w:tcPr>
            <w:tcW w:w="990" w:type="dxa"/>
          </w:tcPr>
          <w:p w14:paraId="56D690F2" w14:textId="77777777" w:rsidR="00E909E8" w:rsidRPr="00487927" w:rsidRDefault="00E909E8" w:rsidP="00E909E8">
            <w:pPr>
              <w:jc w:val="center"/>
              <w:rPr>
                <w:rFonts w:cstheme="minorHAnsi"/>
                <w:szCs w:val="20"/>
              </w:rPr>
            </w:pPr>
          </w:p>
        </w:tc>
        <w:tc>
          <w:tcPr>
            <w:tcW w:w="990" w:type="dxa"/>
          </w:tcPr>
          <w:p w14:paraId="0083812A" w14:textId="77777777" w:rsidR="00E909E8" w:rsidRPr="00487927" w:rsidRDefault="00E909E8" w:rsidP="00E909E8">
            <w:pPr>
              <w:jc w:val="center"/>
              <w:rPr>
                <w:rFonts w:cstheme="minorHAnsi"/>
                <w:szCs w:val="20"/>
              </w:rPr>
            </w:pPr>
          </w:p>
        </w:tc>
        <w:tc>
          <w:tcPr>
            <w:tcW w:w="990" w:type="dxa"/>
          </w:tcPr>
          <w:p w14:paraId="4FFED54A" w14:textId="77777777" w:rsidR="00E909E8" w:rsidRPr="00487927" w:rsidRDefault="00E909E8" w:rsidP="00E909E8">
            <w:pPr>
              <w:jc w:val="center"/>
              <w:rPr>
                <w:rFonts w:cstheme="minorHAnsi"/>
                <w:szCs w:val="20"/>
              </w:rPr>
            </w:pPr>
          </w:p>
        </w:tc>
        <w:tc>
          <w:tcPr>
            <w:tcW w:w="1080" w:type="dxa"/>
          </w:tcPr>
          <w:p w14:paraId="7E495817" w14:textId="77777777" w:rsidR="00E909E8" w:rsidRPr="00283A38" w:rsidRDefault="00E909E8" w:rsidP="00E909E8">
            <w:pPr>
              <w:jc w:val="center"/>
              <w:rPr>
                <w:rFonts w:cstheme="minorHAnsi"/>
                <w:szCs w:val="20"/>
              </w:rPr>
            </w:pPr>
          </w:p>
        </w:tc>
        <w:tc>
          <w:tcPr>
            <w:tcW w:w="990" w:type="dxa"/>
          </w:tcPr>
          <w:p w14:paraId="5EC55859" w14:textId="77777777" w:rsidR="00E909E8" w:rsidRPr="00283A38" w:rsidRDefault="00E909E8" w:rsidP="00E909E8">
            <w:pPr>
              <w:jc w:val="center"/>
              <w:rPr>
                <w:rFonts w:cstheme="minorHAnsi"/>
                <w:szCs w:val="20"/>
              </w:rPr>
            </w:pPr>
          </w:p>
        </w:tc>
        <w:tc>
          <w:tcPr>
            <w:tcW w:w="990" w:type="dxa"/>
          </w:tcPr>
          <w:p w14:paraId="53DB410C" w14:textId="77777777" w:rsidR="00E909E8" w:rsidRPr="00283A38" w:rsidRDefault="00E909E8" w:rsidP="00E909E8">
            <w:pPr>
              <w:jc w:val="center"/>
              <w:rPr>
                <w:rFonts w:cstheme="minorHAnsi"/>
                <w:szCs w:val="20"/>
              </w:rPr>
            </w:pPr>
          </w:p>
        </w:tc>
        <w:tc>
          <w:tcPr>
            <w:tcW w:w="1103" w:type="dxa"/>
          </w:tcPr>
          <w:p w14:paraId="1D5B46B9" w14:textId="77777777" w:rsidR="00E909E8" w:rsidRPr="00D65767" w:rsidRDefault="00E909E8" w:rsidP="00E909E8">
            <w:pPr>
              <w:jc w:val="center"/>
              <w:rPr>
                <w:rFonts w:cstheme="minorHAnsi"/>
                <w:szCs w:val="20"/>
              </w:rPr>
            </w:pPr>
          </w:p>
        </w:tc>
        <w:tc>
          <w:tcPr>
            <w:tcW w:w="1103" w:type="dxa"/>
          </w:tcPr>
          <w:p w14:paraId="51B4E71F" w14:textId="15A5D59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2897E6AC" w14:textId="77777777" w:rsidTr="0061524D">
        <w:tc>
          <w:tcPr>
            <w:tcW w:w="1255" w:type="dxa"/>
          </w:tcPr>
          <w:p w14:paraId="278F852F" w14:textId="63C9D4DC" w:rsidR="00E909E8" w:rsidRDefault="00E909E8" w:rsidP="00E909E8">
            <w:pPr>
              <w:jc w:val="center"/>
              <w:rPr>
                <w:szCs w:val="20"/>
              </w:rPr>
            </w:pPr>
            <w:r w:rsidRPr="007709BB">
              <w:t>3228_01</w:t>
            </w:r>
          </w:p>
        </w:tc>
        <w:tc>
          <w:tcPr>
            <w:tcW w:w="990" w:type="dxa"/>
          </w:tcPr>
          <w:p w14:paraId="47F5286D" w14:textId="77777777" w:rsidR="00E909E8" w:rsidRPr="00283A38" w:rsidRDefault="00E909E8" w:rsidP="00E909E8">
            <w:pPr>
              <w:jc w:val="center"/>
              <w:rPr>
                <w:rFonts w:cstheme="minorHAnsi"/>
                <w:szCs w:val="20"/>
              </w:rPr>
            </w:pPr>
          </w:p>
        </w:tc>
        <w:tc>
          <w:tcPr>
            <w:tcW w:w="990" w:type="dxa"/>
          </w:tcPr>
          <w:p w14:paraId="231CBAF6" w14:textId="77777777" w:rsidR="00E909E8" w:rsidRPr="00487927" w:rsidRDefault="00E909E8" w:rsidP="00E909E8">
            <w:pPr>
              <w:jc w:val="center"/>
              <w:rPr>
                <w:rFonts w:cstheme="minorHAnsi"/>
                <w:szCs w:val="20"/>
              </w:rPr>
            </w:pPr>
          </w:p>
        </w:tc>
        <w:tc>
          <w:tcPr>
            <w:tcW w:w="990" w:type="dxa"/>
          </w:tcPr>
          <w:p w14:paraId="203D2F49" w14:textId="77777777" w:rsidR="00E909E8" w:rsidRPr="00487927" w:rsidRDefault="00E909E8" w:rsidP="00E909E8">
            <w:pPr>
              <w:jc w:val="center"/>
              <w:rPr>
                <w:rFonts w:cstheme="minorHAnsi"/>
                <w:szCs w:val="20"/>
              </w:rPr>
            </w:pPr>
          </w:p>
        </w:tc>
        <w:tc>
          <w:tcPr>
            <w:tcW w:w="990" w:type="dxa"/>
          </w:tcPr>
          <w:p w14:paraId="664BB4AC" w14:textId="77777777" w:rsidR="00E909E8" w:rsidRPr="00487927" w:rsidRDefault="00E909E8" w:rsidP="00E909E8">
            <w:pPr>
              <w:jc w:val="center"/>
              <w:rPr>
                <w:rFonts w:cstheme="minorHAnsi"/>
                <w:szCs w:val="20"/>
              </w:rPr>
            </w:pPr>
          </w:p>
        </w:tc>
        <w:tc>
          <w:tcPr>
            <w:tcW w:w="990" w:type="dxa"/>
          </w:tcPr>
          <w:p w14:paraId="015F0A52" w14:textId="77777777" w:rsidR="00E909E8" w:rsidRPr="00487927" w:rsidRDefault="00E909E8" w:rsidP="00E909E8">
            <w:pPr>
              <w:jc w:val="center"/>
              <w:rPr>
                <w:rFonts w:cstheme="minorHAnsi"/>
                <w:szCs w:val="20"/>
              </w:rPr>
            </w:pPr>
          </w:p>
        </w:tc>
        <w:tc>
          <w:tcPr>
            <w:tcW w:w="990" w:type="dxa"/>
          </w:tcPr>
          <w:p w14:paraId="361BAB7B" w14:textId="77777777" w:rsidR="00E909E8" w:rsidRPr="00487927" w:rsidRDefault="00E909E8" w:rsidP="00E909E8">
            <w:pPr>
              <w:jc w:val="center"/>
              <w:rPr>
                <w:rFonts w:cstheme="minorHAnsi"/>
                <w:szCs w:val="20"/>
              </w:rPr>
            </w:pPr>
          </w:p>
        </w:tc>
        <w:tc>
          <w:tcPr>
            <w:tcW w:w="1080" w:type="dxa"/>
          </w:tcPr>
          <w:p w14:paraId="5E8E504B" w14:textId="77777777" w:rsidR="00E909E8" w:rsidRPr="00283A38" w:rsidRDefault="00E909E8" w:rsidP="00E909E8">
            <w:pPr>
              <w:jc w:val="center"/>
              <w:rPr>
                <w:rFonts w:cstheme="minorHAnsi"/>
                <w:szCs w:val="20"/>
              </w:rPr>
            </w:pPr>
          </w:p>
        </w:tc>
        <w:tc>
          <w:tcPr>
            <w:tcW w:w="990" w:type="dxa"/>
          </w:tcPr>
          <w:p w14:paraId="14AB44E9" w14:textId="77777777" w:rsidR="00E909E8" w:rsidRPr="00283A38" w:rsidRDefault="00E909E8" w:rsidP="00E909E8">
            <w:pPr>
              <w:jc w:val="center"/>
              <w:rPr>
                <w:rFonts w:cstheme="minorHAnsi"/>
                <w:szCs w:val="20"/>
              </w:rPr>
            </w:pPr>
          </w:p>
        </w:tc>
        <w:tc>
          <w:tcPr>
            <w:tcW w:w="990" w:type="dxa"/>
          </w:tcPr>
          <w:p w14:paraId="097F5532" w14:textId="77777777" w:rsidR="00E909E8" w:rsidRPr="00283A38" w:rsidRDefault="00E909E8" w:rsidP="00E909E8">
            <w:pPr>
              <w:jc w:val="center"/>
              <w:rPr>
                <w:rFonts w:cstheme="minorHAnsi"/>
                <w:szCs w:val="20"/>
              </w:rPr>
            </w:pPr>
          </w:p>
        </w:tc>
        <w:tc>
          <w:tcPr>
            <w:tcW w:w="1103" w:type="dxa"/>
          </w:tcPr>
          <w:p w14:paraId="74F41BA1" w14:textId="77777777" w:rsidR="00E909E8" w:rsidRPr="00D65767" w:rsidRDefault="00E909E8" w:rsidP="00E909E8">
            <w:pPr>
              <w:jc w:val="center"/>
              <w:rPr>
                <w:rFonts w:cstheme="minorHAnsi"/>
                <w:szCs w:val="20"/>
              </w:rPr>
            </w:pPr>
          </w:p>
        </w:tc>
        <w:tc>
          <w:tcPr>
            <w:tcW w:w="1103" w:type="dxa"/>
          </w:tcPr>
          <w:p w14:paraId="53D4DFBB" w14:textId="15FFBD9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37167EB" w14:textId="77777777" w:rsidTr="0061524D">
        <w:tc>
          <w:tcPr>
            <w:tcW w:w="1255" w:type="dxa"/>
          </w:tcPr>
          <w:p w14:paraId="208AF6A9" w14:textId="50F7EA24" w:rsidR="00E909E8" w:rsidRDefault="00E909E8" w:rsidP="00E909E8">
            <w:pPr>
              <w:jc w:val="center"/>
              <w:rPr>
                <w:szCs w:val="20"/>
              </w:rPr>
            </w:pPr>
            <w:r w:rsidRPr="007709BB">
              <w:t>3228_02</w:t>
            </w:r>
          </w:p>
        </w:tc>
        <w:tc>
          <w:tcPr>
            <w:tcW w:w="990" w:type="dxa"/>
          </w:tcPr>
          <w:p w14:paraId="0E256E2A" w14:textId="77777777" w:rsidR="00E909E8" w:rsidRPr="00283A38" w:rsidRDefault="00E909E8" w:rsidP="00E909E8">
            <w:pPr>
              <w:jc w:val="center"/>
              <w:rPr>
                <w:rFonts w:cstheme="minorHAnsi"/>
                <w:szCs w:val="20"/>
              </w:rPr>
            </w:pPr>
          </w:p>
        </w:tc>
        <w:tc>
          <w:tcPr>
            <w:tcW w:w="990" w:type="dxa"/>
          </w:tcPr>
          <w:p w14:paraId="4D0000A6" w14:textId="77777777" w:rsidR="00E909E8" w:rsidRPr="00487927" w:rsidRDefault="00E909E8" w:rsidP="00E909E8">
            <w:pPr>
              <w:jc w:val="center"/>
              <w:rPr>
                <w:rFonts w:cstheme="minorHAnsi"/>
                <w:szCs w:val="20"/>
              </w:rPr>
            </w:pPr>
          </w:p>
        </w:tc>
        <w:tc>
          <w:tcPr>
            <w:tcW w:w="990" w:type="dxa"/>
          </w:tcPr>
          <w:p w14:paraId="1425AD69" w14:textId="77777777" w:rsidR="00E909E8" w:rsidRPr="00487927" w:rsidRDefault="00E909E8" w:rsidP="00E909E8">
            <w:pPr>
              <w:jc w:val="center"/>
              <w:rPr>
                <w:rFonts w:cstheme="minorHAnsi"/>
                <w:szCs w:val="20"/>
              </w:rPr>
            </w:pPr>
          </w:p>
        </w:tc>
        <w:tc>
          <w:tcPr>
            <w:tcW w:w="990" w:type="dxa"/>
          </w:tcPr>
          <w:p w14:paraId="047A451A" w14:textId="77777777" w:rsidR="00E909E8" w:rsidRPr="00487927" w:rsidRDefault="00E909E8" w:rsidP="00E909E8">
            <w:pPr>
              <w:jc w:val="center"/>
              <w:rPr>
                <w:rFonts w:cstheme="minorHAnsi"/>
                <w:szCs w:val="20"/>
              </w:rPr>
            </w:pPr>
          </w:p>
        </w:tc>
        <w:tc>
          <w:tcPr>
            <w:tcW w:w="990" w:type="dxa"/>
          </w:tcPr>
          <w:p w14:paraId="61B9B383" w14:textId="77777777" w:rsidR="00E909E8" w:rsidRPr="00487927" w:rsidRDefault="00E909E8" w:rsidP="00E909E8">
            <w:pPr>
              <w:jc w:val="center"/>
              <w:rPr>
                <w:rFonts w:cstheme="minorHAnsi"/>
                <w:szCs w:val="20"/>
              </w:rPr>
            </w:pPr>
          </w:p>
        </w:tc>
        <w:tc>
          <w:tcPr>
            <w:tcW w:w="990" w:type="dxa"/>
          </w:tcPr>
          <w:p w14:paraId="2C2883DB" w14:textId="77777777" w:rsidR="00E909E8" w:rsidRPr="00487927" w:rsidRDefault="00E909E8" w:rsidP="00E909E8">
            <w:pPr>
              <w:jc w:val="center"/>
              <w:rPr>
                <w:rFonts w:cstheme="minorHAnsi"/>
                <w:szCs w:val="20"/>
              </w:rPr>
            </w:pPr>
          </w:p>
        </w:tc>
        <w:tc>
          <w:tcPr>
            <w:tcW w:w="1080" w:type="dxa"/>
          </w:tcPr>
          <w:p w14:paraId="2957252D" w14:textId="77777777" w:rsidR="00E909E8" w:rsidRPr="00283A38" w:rsidRDefault="00E909E8" w:rsidP="00E909E8">
            <w:pPr>
              <w:jc w:val="center"/>
              <w:rPr>
                <w:rFonts w:cstheme="minorHAnsi"/>
                <w:szCs w:val="20"/>
              </w:rPr>
            </w:pPr>
          </w:p>
        </w:tc>
        <w:tc>
          <w:tcPr>
            <w:tcW w:w="990" w:type="dxa"/>
          </w:tcPr>
          <w:p w14:paraId="0F3A072B" w14:textId="77777777" w:rsidR="00E909E8" w:rsidRPr="00283A38" w:rsidRDefault="00E909E8" w:rsidP="00E909E8">
            <w:pPr>
              <w:jc w:val="center"/>
              <w:rPr>
                <w:rFonts w:cstheme="minorHAnsi"/>
                <w:szCs w:val="20"/>
              </w:rPr>
            </w:pPr>
          </w:p>
        </w:tc>
        <w:tc>
          <w:tcPr>
            <w:tcW w:w="990" w:type="dxa"/>
          </w:tcPr>
          <w:p w14:paraId="4031AB9A" w14:textId="77777777" w:rsidR="00E909E8" w:rsidRPr="00283A38" w:rsidRDefault="00E909E8" w:rsidP="00E909E8">
            <w:pPr>
              <w:jc w:val="center"/>
              <w:rPr>
                <w:rFonts w:cstheme="minorHAnsi"/>
                <w:szCs w:val="20"/>
              </w:rPr>
            </w:pPr>
          </w:p>
        </w:tc>
        <w:tc>
          <w:tcPr>
            <w:tcW w:w="1103" w:type="dxa"/>
          </w:tcPr>
          <w:p w14:paraId="4C910883" w14:textId="77777777" w:rsidR="00E909E8" w:rsidRPr="00D65767" w:rsidRDefault="00E909E8" w:rsidP="00E909E8">
            <w:pPr>
              <w:jc w:val="center"/>
              <w:rPr>
                <w:rFonts w:cstheme="minorHAnsi"/>
                <w:szCs w:val="20"/>
              </w:rPr>
            </w:pPr>
          </w:p>
        </w:tc>
        <w:tc>
          <w:tcPr>
            <w:tcW w:w="1103" w:type="dxa"/>
          </w:tcPr>
          <w:p w14:paraId="7300740F" w14:textId="0F188154" w:rsidR="00E909E8" w:rsidRPr="00D65767" w:rsidRDefault="00E909E8" w:rsidP="00E909E8">
            <w:pPr>
              <w:jc w:val="center"/>
              <w:rPr>
                <w:rFonts w:cstheme="minorHAnsi"/>
                <w:szCs w:val="20"/>
              </w:rPr>
            </w:pPr>
            <w:r w:rsidRPr="00D65767">
              <w:rPr>
                <w:rFonts w:cstheme="minorHAnsi"/>
                <w:szCs w:val="20"/>
              </w:rPr>
              <w:t>•</w:t>
            </w:r>
          </w:p>
        </w:tc>
      </w:tr>
      <w:tr w:rsidR="00E909E8" w:rsidRPr="00283A38" w14:paraId="4923C226" w14:textId="77777777" w:rsidTr="0061524D">
        <w:tc>
          <w:tcPr>
            <w:tcW w:w="1255" w:type="dxa"/>
          </w:tcPr>
          <w:p w14:paraId="6AF84F51" w14:textId="51DE4856" w:rsidR="00E909E8" w:rsidRDefault="00E909E8" w:rsidP="00E909E8">
            <w:pPr>
              <w:jc w:val="center"/>
              <w:rPr>
                <w:szCs w:val="20"/>
              </w:rPr>
            </w:pPr>
            <w:r w:rsidRPr="007709BB">
              <w:t>3228_03</w:t>
            </w:r>
          </w:p>
        </w:tc>
        <w:tc>
          <w:tcPr>
            <w:tcW w:w="990" w:type="dxa"/>
          </w:tcPr>
          <w:p w14:paraId="5307CDA3" w14:textId="77777777" w:rsidR="00E909E8" w:rsidRPr="00283A38" w:rsidRDefault="00E909E8" w:rsidP="00E909E8">
            <w:pPr>
              <w:jc w:val="center"/>
              <w:rPr>
                <w:rFonts w:cstheme="minorHAnsi"/>
                <w:szCs w:val="20"/>
              </w:rPr>
            </w:pPr>
          </w:p>
        </w:tc>
        <w:tc>
          <w:tcPr>
            <w:tcW w:w="990" w:type="dxa"/>
          </w:tcPr>
          <w:p w14:paraId="6D68BFC0" w14:textId="77777777" w:rsidR="00E909E8" w:rsidRPr="00487927" w:rsidRDefault="00E909E8" w:rsidP="00E909E8">
            <w:pPr>
              <w:jc w:val="center"/>
              <w:rPr>
                <w:rFonts w:cstheme="minorHAnsi"/>
                <w:szCs w:val="20"/>
              </w:rPr>
            </w:pPr>
          </w:p>
        </w:tc>
        <w:tc>
          <w:tcPr>
            <w:tcW w:w="990" w:type="dxa"/>
          </w:tcPr>
          <w:p w14:paraId="66912B46" w14:textId="77777777" w:rsidR="00E909E8" w:rsidRPr="00487927" w:rsidRDefault="00E909E8" w:rsidP="00E909E8">
            <w:pPr>
              <w:jc w:val="center"/>
              <w:rPr>
                <w:rFonts w:cstheme="minorHAnsi"/>
                <w:szCs w:val="20"/>
              </w:rPr>
            </w:pPr>
          </w:p>
        </w:tc>
        <w:tc>
          <w:tcPr>
            <w:tcW w:w="990" w:type="dxa"/>
          </w:tcPr>
          <w:p w14:paraId="6A360673" w14:textId="77777777" w:rsidR="00E909E8" w:rsidRPr="00487927" w:rsidRDefault="00E909E8" w:rsidP="00E909E8">
            <w:pPr>
              <w:jc w:val="center"/>
              <w:rPr>
                <w:rFonts w:cstheme="minorHAnsi"/>
                <w:szCs w:val="20"/>
              </w:rPr>
            </w:pPr>
          </w:p>
        </w:tc>
        <w:tc>
          <w:tcPr>
            <w:tcW w:w="990" w:type="dxa"/>
          </w:tcPr>
          <w:p w14:paraId="35A26ACE" w14:textId="77777777" w:rsidR="00E909E8" w:rsidRPr="00487927" w:rsidRDefault="00E909E8" w:rsidP="00E909E8">
            <w:pPr>
              <w:jc w:val="center"/>
              <w:rPr>
                <w:rFonts w:cstheme="minorHAnsi"/>
                <w:szCs w:val="20"/>
              </w:rPr>
            </w:pPr>
          </w:p>
        </w:tc>
        <w:tc>
          <w:tcPr>
            <w:tcW w:w="990" w:type="dxa"/>
          </w:tcPr>
          <w:p w14:paraId="32E8326F" w14:textId="77777777" w:rsidR="00E909E8" w:rsidRPr="00487927" w:rsidRDefault="00E909E8" w:rsidP="00E909E8">
            <w:pPr>
              <w:jc w:val="center"/>
              <w:rPr>
                <w:rFonts w:cstheme="minorHAnsi"/>
                <w:szCs w:val="20"/>
              </w:rPr>
            </w:pPr>
          </w:p>
        </w:tc>
        <w:tc>
          <w:tcPr>
            <w:tcW w:w="1080" w:type="dxa"/>
          </w:tcPr>
          <w:p w14:paraId="10E39EC0" w14:textId="77777777" w:rsidR="00E909E8" w:rsidRPr="00283A38" w:rsidRDefault="00E909E8" w:rsidP="00E909E8">
            <w:pPr>
              <w:jc w:val="center"/>
              <w:rPr>
                <w:rFonts w:cstheme="minorHAnsi"/>
                <w:szCs w:val="20"/>
              </w:rPr>
            </w:pPr>
          </w:p>
        </w:tc>
        <w:tc>
          <w:tcPr>
            <w:tcW w:w="990" w:type="dxa"/>
          </w:tcPr>
          <w:p w14:paraId="074DD7BD" w14:textId="77777777" w:rsidR="00E909E8" w:rsidRPr="00283A38" w:rsidRDefault="00E909E8" w:rsidP="00E909E8">
            <w:pPr>
              <w:jc w:val="center"/>
              <w:rPr>
                <w:rFonts w:cstheme="minorHAnsi"/>
                <w:szCs w:val="20"/>
              </w:rPr>
            </w:pPr>
          </w:p>
        </w:tc>
        <w:tc>
          <w:tcPr>
            <w:tcW w:w="990" w:type="dxa"/>
          </w:tcPr>
          <w:p w14:paraId="505A12AD" w14:textId="77777777" w:rsidR="00E909E8" w:rsidRPr="00283A38" w:rsidRDefault="00E909E8" w:rsidP="00E909E8">
            <w:pPr>
              <w:jc w:val="center"/>
              <w:rPr>
                <w:rFonts w:cstheme="minorHAnsi"/>
                <w:szCs w:val="20"/>
              </w:rPr>
            </w:pPr>
          </w:p>
        </w:tc>
        <w:tc>
          <w:tcPr>
            <w:tcW w:w="1103" w:type="dxa"/>
          </w:tcPr>
          <w:p w14:paraId="2A8B4659" w14:textId="77777777" w:rsidR="00E909E8" w:rsidRPr="00D65767" w:rsidRDefault="00E909E8" w:rsidP="00E909E8">
            <w:pPr>
              <w:jc w:val="center"/>
              <w:rPr>
                <w:rFonts w:cstheme="minorHAnsi"/>
                <w:szCs w:val="20"/>
              </w:rPr>
            </w:pPr>
          </w:p>
        </w:tc>
        <w:tc>
          <w:tcPr>
            <w:tcW w:w="1103" w:type="dxa"/>
          </w:tcPr>
          <w:p w14:paraId="3C169375" w14:textId="3A262D96"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016FD37" w14:textId="77777777" w:rsidTr="0061524D">
        <w:tc>
          <w:tcPr>
            <w:tcW w:w="1255" w:type="dxa"/>
          </w:tcPr>
          <w:p w14:paraId="1D9A8A45" w14:textId="5789DC3D" w:rsidR="00E909E8" w:rsidRDefault="00E909E8" w:rsidP="00E909E8">
            <w:pPr>
              <w:jc w:val="center"/>
              <w:rPr>
                <w:szCs w:val="20"/>
              </w:rPr>
            </w:pPr>
            <w:r w:rsidRPr="007709BB">
              <w:t>3228_04</w:t>
            </w:r>
          </w:p>
        </w:tc>
        <w:tc>
          <w:tcPr>
            <w:tcW w:w="990" w:type="dxa"/>
          </w:tcPr>
          <w:p w14:paraId="4CB73B9A" w14:textId="77777777" w:rsidR="00E909E8" w:rsidRPr="00283A38" w:rsidRDefault="00E909E8" w:rsidP="00E909E8">
            <w:pPr>
              <w:jc w:val="center"/>
              <w:rPr>
                <w:rFonts w:cstheme="minorHAnsi"/>
                <w:szCs w:val="20"/>
              </w:rPr>
            </w:pPr>
          </w:p>
        </w:tc>
        <w:tc>
          <w:tcPr>
            <w:tcW w:w="990" w:type="dxa"/>
          </w:tcPr>
          <w:p w14:paraId="2C76682D" w14:textId="77777777" w:rsidR="00E909E8" w:rsidRPr="00487927" w:rsidRDefault="00E909E8" w:rsidP="00E909E8">
            <w:pPr>
              <w:jc w:val="center"/>
              <w:rPr>
                <w:rFonts w:cstheme="minorHAnsi"/>
                <w:szCs w:val="20"/>
              </w:rPr>
            </w:pPr>
          </w:p>
        </w:tc>
        <w:tc>
          <w:tcPr>
            <w:tcW w:w="990" w:type="dxa"/>
          </w:tcPr>
          <w:p w14:paraId="55874908" w14:textId="77777777" w:rsidR="00E909E8" w:rsidRPr="00487927" w:rsidRDefault="00E909E8" w:rsidP="00E909E8">
            <w:pPr>
              <w:jc w:val="center"/>
              <w:rPr>
                <w:rFonts w:cstheme="minorHAnsi"/>
                <w:szCs w:val="20"/>
              </w:rPr>
            </w:pPr>
          </w:p>
        </w:tc>
        <w:tc>
          <w:tcPr>
            <w:tcW w:w="990" w:type="dxa"/>
          </w:tcPr>
          <w:p w14:paraId="4209AB12" w14:textId="77777777" w:rsidR="00E909E8" w:rsidRPr="00487927" w:rsidRDefault="00E909E8" w:rsidP="00E909E8">
            <w:pPr>
              <w:jc w:val="center"/>
              <w:rPr>
                <w:rFonts w:cstheme="minorHAnsi"/>
                <w:szCs w:val="20"/>
              </w:rPr>
            </w:pPr>
          </w:p>
        </w:tc>
        <w:tc>
          <w:tcPr>
            <w:tcW w:w="990" w:type="dxa"/>
          </w:tcPr>
          <w:p w14:paraId="07F4B25A" w14:textId="77777777" w:rsidR="00E909E8" w:rsidRPr="00487927" w:rsidRDefault="00E909E8" w:rsidP="00E909E8">
            <w:pPr>
              <w:jc w:val="center"/>
              <w:rPr>
                <w:rFonts w:cstheme="minorHAnsi"/>
                <w:szCs w:val="20"/>
              </w:rPr>
            </w:pPr>
          </w:p>
        </w:tc>
        <w:tc>
          <w:tcPr>
            <w:tcW w:w="990" w:type="dxa"/>
          </w:tcPr>
          <w:p w14:paraId="516ACDE2" w14:textId="77777777" w:rsidR="00E909E8" w:rsidRPr="00487927" w:rsidRDefault="00E909E8" w:rsidP="00E909E8">
            <w:pPr>
              <w:jc w:val="center"/>
              <w:rPr>
                <w:rFonts w:cstheme="minorHAnsi"/>
                <w:szCs w:val="20"/>
              </w:rPr>
            </w:pPr>
          </w:p>
        </w:tc>
        <w:tc>
          <w:tcPr>
            <w:tcW w:w="1080" w:type="dxa"/>
          </w:tcPr>
          <w:p w14:paraId="096930DF" w14:textId="77777777" w:rsidR="00E909E8" w:rsidRPr="00283A38" w:rsidRDefault="00E909E8" w:rsidP="00E909E8">
            <w:pPr>
              <w:jc w:val="center"/>
              <w:rPr>
                <w:rFonts w:cstheme="minorHAnsi"/>
                <w:szCs w:val="20"/>
              </w:rPr>
            </w:pPr>
          </w:p>
        </w:tc>
        <w:tc>
          <w:tcPr>
            <w:tcW w:w="990" w:type="dxa"/>
          </w:tcPr>
          <w:p w14:paraId="23847F5B" w14:textId="77777777" w:rsidR="00E909E8" w:rsidRPr="00283A38" w:rsidRDefault="00E909E8" w:rsidP="00E909E8">
            <w:pPr>
              <w:jc w:val="center"/>
              <w:rPr>
                <w:rFonts w:cstheme="minorHAnsi"/>
                <w:szCs w:val="20"/>
              </w:rPr>
            </w:pPr>
          </w:p>
        </w:tc>
        <w:tc>
          <w:tcPr>
            <w:tcW w:w="990" w:type="dxa"/>
          </w:tcPr>
          <w:p w14:paraId="2D167D35" w14:textId="77777777" w:rsidR="00E909E8" w:rsidRPr="00283A38" w:rsidRDefault="00E909E8" w:rsidP="00E909E8">
            <w:pPr>
              <w:jc w:val="center"/>
              <w:rPr>
                <w:rFonts w:cstheme="minorHAnsi"/>
                <w:szCs w:val="20"/>
              </w:rPr>
            </w:pPr>
          </w:p>
        </w:tc>
        <w:tc>
          <w:tcPr>
            <w:tcW w:w="1103" w:type="dxa"/>
          </w:tcPr>
          <w:p w14:paraId="52CE281B" w14:textId="77777777" w:rsidR="00E909E8" w:rsidRPr="00D65767" w:rsidRDefault="00E909E8" w:rsidP="00E909E8">
            <w:pPr>
              <w:jc w:val="center"/>
              <w:rPr>
                <w:rFonts w:cstheme="minorHAnsi"/>
                <w:szCs w:val="20"/>
              </w:rPr>
            </w:pPr>
          </w:p>
        </w:tc>
        <w:tc>
          <w:tcPr>
            <w:tcW w:w="1103" w:type="dxa"/>
          </w:tcPr>
          <w:p w14:paraId="49E56315" w14:textId="65AFA490"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97CC06E" w14:textId="77777777" w:rsidTr="0061524D">
        <w:tc>
          <w:tcPr>
            <w:tcW w:w="1255" w:type="dxa"/>
          </w:tcPr>
          <w:p w14:paraId="420C0C55" w14:textId="5ED2F78F" w:rsidR="00E909E8" w:rsidRDefault="00E909E8" w:rsidP="00E909E8">
            <w:pPr>
              <w:jc w:val="center"/>
              <w:rPr>
                <w:szCs w:val="20"/>
              </w:rPr>
            </w:pPr>
            <w:r w:rsidRPr="007709BB">
              <w:t>3228_05</w:t>
            </w:r>
          </w:p>
        </w:tc>
        <w:tc>
          <w:tcPr>
            <w:tcW w:w="990" w:type="dxa"/>
          </w:tcPr>
          <w:p w14:paraId="6341F617" w14:textId="77777777" w:rsidR="00E909E8" w:rsidRPr="00283A38" w:rsidRDefault="00E909E8" w:rsidP="00E909E8">
            <w:pPr>
              <w:jc w:val="center"/>
              <w:rPr>
                <w:rFonts w:cstheme="minorHAnsi"/>
                <w:szCs w:val="20"/>
              </w:rPr>
            </w:pPr>
          </w:p>
        </w:tc>
        <w:tc>
          <w:tcPr>
            <w:tcW w:w="990" w:type="dxa"/>
          </w:tcPr>
          <w:p w14:paraId="748ABFB2" w14:textId="77777777" w:rsidR="00E909E8" w:rsidRPr="00487927" w:rsidRDefault="00E909E8" w:rsidP="00E909E8">
            <w:pPr>
              <w:jc w:val="center"/>
              <w:rPr>
                <w:rFonts w:cstheme="minorHAnsi"/>
                <w:szCs w:val="20"/>
              </w:rPr>
            </w:pPr>
          </w:p>
        </w:tc>
        <w:tc>
          <w:tcPr>
            <w:tcW w:w="990" w:type="dxa"/>
          </w:tcPr>
          <w:p w14:paraId="09E90CB9" w14:textId="77777777" w:rsidR="00E909E8" w:rsidRPr="00487927" w:rsidRDefault="00E909E8" w:rsidP="00E909E8">
            <w:pPr>
              <w:jc w:val="center"/>
              <w:rPr>
                <w:rFonts w:cstheme="minorHAnsi"/>
                <w:szCs w:val="20"/>
              </w:rPr>
            </w:pPr>
          </w:p>
        </w:tc>
        <w:tc>
          <w:tcPr>
            <w:tcW w:w="990" w:type="dxa"/>
          </w:tcPr>
          <w:p w14:paraId="4C99CED4" w14:textId="77777777" w:rsidR="00E909E8" w:rsidRPr="00487927" w:rsidRDefault="00E909E8" w:rsidP="00E909E8">
            <w:pPr>
              <w:jc w:val="center"/>
              <w:rPr>
                <w:rFonts w:cstheme="minorHAnsi"/>
                <w:szCs w:val="20"/>
              </w:rPr>
            </w:pPr>
          </w:p>
        </w:tc>
        <w:tc>
          <w:tcPr>
            <w:tcW w:w="990" w:type="dxa"/>
          </w:tcPr>
          <w:p w14:paraId="43A068A4" w14:textId="77777777" w:rsidR="00E909E8" w:rsidRPr="00487927" w:rsidRDefault="00E909E8" w:rsidP="00E909E8">
            <w:pPr>
              <w:jc w:val="center"/>
              <w:rPr>
                <w:rFonts w:cstheme="minorHAnsi"/>
                <w:szCs w:val="20"/>
              </w:rPr>
            </w:pPr>
          </w:p>
        </w:tc>
        <w:tc>
          <w:tcPr>
            <w:tcW w:w="990" w:type="dxa"/>
          </w:tcPr>
          <w:p w14:paraId="7BDB3C4F" w14:textId="77777777" w:rsidR="00E909E8" w:rsidRPr="00487927" w:rsidRDefault="00E909E8" w:rsidP="00E909E8">
            <w:pPr>
              <w:jc w:val="center"/>
              <w:rPr>
                <w:rFonts w:cstheme="minorHAnsi"/>
                <w:szCs w:val="20"/>
              </w:rPr>
            </w:pPr>
          </w:p>
        </w:tc>
        <w:tc>
          <w:tcPr>
            <w:tcW w:w="1080" w:type="dxa"/>
          </w:tcPr>
          <w:p w14:paraId="24A58FA6" w14:textId="77777777" w:rsidR="00E909E8" w:rsidRPr="00283A38" w:rsidRDefault="00E909E8" w:rsidP="00E909E8">
            <w:pPr>
              <w:jc w:val="center"/>
              <w:rPr>
                <w:rFonts w:cstheme="minorHAnsi"/>
                <w:szCs w:val="20"/>
              </w:rPr>
            </w:pPr>
          </w:p>
        </w:tc>
        <w:tc>
          <w:tcPr>
            <w:tcW w:w="990" w:type="dxa"/>
          </w:tcPr>
          <w:p w14:paraId="7E848AF9" w14:textId="77777777" w:rsidR="00E909E8" w:rsidRPr="00283A38" w:rsidRDefault="00E909E8" w:rsidP="00E909E8">
            <w:pPr>
              <w:jc w:val="center"/>
              <w:rPr>
                <w:rFonts w:cstheme="minorHAnsi"/>
                <w:szCs w:val="20"/>
              </w:rPr>
            </w:pPr>
          </w:p>
        </w:tc>
        <w:tc>
          <w:tcPr>
            <w:tcW w:w="990" w:type="dxa"/>
          </w:tcPr>
          <w:p w14:paraId="3DD47116" w14:textId="77777777" w:rsidR="00E909E8" w:rsidRPr="00283A38" w:rsidRDefault="00E909E8" w:rsidP="00E909E8">
            <w:pPr>
              <w:jc w:val="center"/>
              <w:rPr>
                <w:rFonts w:cstheme="minorHAnsi"/>
                <w:szCs w:val="20"/>
              </w:rPr>
            </w:pPr>
          </w:p>
        </w:tc>
        <w:tc>
          <w:tcPr>
            <w:tcW w:w="1103" w:type="dxa"/>
          </w:tcPr>
          <w:p w14:paraId="1A0331EF" w14:textId="77777777" w:rsidR="00E909E8" w:rsidRPr="00D65767" w:rsidRDefault="00E909E8" w:rsidP="00E909E8">
            <w:pPr>
              <w:jc w:val="center"/>
              <w:rPr>
                <w:rFonts w:cstheme="minorHAnsi"/>
                <w:szCs w:val="20"/>
              </w:rPr>
            </w:pPr>
          </w:p>
        </w:tc>
        <w:tc>
          <w:tcPr>
            <w:tcW w:w="1103" w:type="dxa"/>
          </w:tcPr>
          <w:p w14:paraId="079F689B" w14:textId="1E4916A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032A08C1" w14:textId="77777777" w:rsidTr="0061524D">
        <w:tc>
          <w:tcPr>
            <w:tcW w:w="1255" w:type="dxa"/>
          </w:tcPr>
          <w:p w14:paraId="6EAD28F8" w14:textId="5E701C43" w:rsidR="00E909E8" w:rsidRDefault="00E909E8" w:rsidP="00E909E8">
            <w:pPr>
              <w:jc w:val="center"/>
              <w:rPr>
                <w:szCs w:val="20"/>
              </w:rPr>
            </w:pPr>
            <w:r w:rsidRPr="007709BB">
              <w:t>3230_01</w:t>
            </w:r>
          </w:p>
        </w:tc>
        <w:tc>
          <w:tcPr>
            <w:tcW w:w="990" w:type="dxa"/>
          </w:tcPr>
          <w:p w14:paraId="0409B5BF" w14:textId="77777777" w:rsidR="00E909E8" w:rsidRPr="00283A38" w:rsidRDefault="00E909E8" w:rsidP="00E909E8">
            <w:pPr>
              <w:jc w:val="center"/>
              <w:rPr>
                <w:rFonts w:cstheme="minorHAnsi"/>
                <w:szCs w:val="20"/>
              </w:rPr>
            </w:pPr>
          </w:p>
        </w:tc>
        <w:tc>
          <w:tcPr>
            <w:tcW w:w="990" w:type="dxa"/>
          </w:tcPr>
          <w:p w14:paraId="038E1969" w14:textId="77777777" w:rsidR="00E909E8" w:rsidRPr="00487927" w:rsidRDefault="00E909E8" w:rsidP="00E909E8">
            <w:pPr>
              <w:jc w:val="center"/>
              <w:rPr>
                <w:rFonts w:cstheme="minorHAnsi"/>
                <w:szCs w:val="20"/>
              </w:rPr>
            </w:pPr>
          </w:p>
        </w:tc>
        <w:tc>
          <w:tcPr>
            <w:tcW w:w="990" w:type="dxa"/>
          </w:tcPr>
          <w:p w14:paraId="7D718D62" w14:textId="77777777" w:rsidR="00E909E8" w:rsidRPr="00487927" w:rsidRDefault="00E909E8" w:rsidP="00E909E8">
            <w:pPr>
              <w:jc w:val="center"/>
              <w:rPr>
                <w:rFonts w:cstheme="minorHAnsi"/>
                <w:szCs w:val="20"/>
              </w:rPr>
            </w:pPr>
          </w:p>
        </w:tc>
        <w:tc>
          <w:tcPr>
            <w:tcW w:w="990" w:type="dxa"/>
          </w:tcPr>
          <w:p w14:paraId="0849EA4E" w14:textId="77777777" w:rsidR="00E909E8" w:rsidRPr="00487927" w:rsidRDefault="00E909E8" w:rsidP="00E909E8">
            <w:pPr>
              <w:jc w:val="center"/>
              <w:rPr>
                <w:rFonts w:cstheme="minorHAnsi"/>
                <w:szCs w:val="20"/>
              </w:rPr>
            </w:pPr>
          </w:p>
        </w:tc>
        <w:tc>
          <w:tcPr>
            <w:tcW w:w="990" w:type="dxa"/>
          </w:tcPr>
          <w:p w14:paraId="16AE7600" w14:textId="77777777" w:rsidR="00E909E8" w:rsidRPr="00487927" w:rsidRDefault="00E909E8" w:rsidP="00E909E8">
            <w:pPr>
              <w:jc w:val="center"/>
              <w:rPr>
                <w:rFonts w:cstheme="minorHAnsi"/>
                <w:szCs w:val="20"/>
              </w:rPr>
            </w:pPr>
          </w:p>
        </w:tc>
        <w:tc>
          <w:tcPr>
            <w:tcW w:w="990" w:type="dxa"/>
          </w:tcPr>
          <w:p w14:paraId="3DF1924D" w14:textId="77777777" w:rsidR="00E909E8" w:rsidRPr="00487927" w:rsidRDefault="00E909E8" w:rsidP="00E909E8">
            <w:pPr>
              <w:jc w:val="center"/>
              <w:rPr>
                <w:rFonts w:cstheme="minorHAnsi"/>
                <w:szCs w:val="20"/>
              </w:rPr>
            </w:pPr>
          </w:p>
        </w:tc>
        <w:tc>
          <w:tcPr>
            <w:tcW w:w="1080" w:type="dxa"/>
          </w:tcPr>
          <w:p w14:paraId="77866591" w14:textId="77777777" w:rsidR="00E909E8" w:rsidRPr="00283A38" w:rsidRDefault="00E909E8" w:rsidP="00E909E8">
            <w:pPr>
              <w:jc w:val="center"/>
              <w:rPr>
                <w:rFonts w:cstheme="minorHAnsi"/>
                <w:szCs w:val="20"/>
              </w:rPr>
            </w:pPr>
          </w:p>
        </w:tc>
        <w:tc>
          <w:tcPr>
            <w:tcW w:w="990" w:type="dxa"/>
          </w:tcPr>
          <w:p w14:paraId="79F36475" w14:textId="77777777" w:rsidR="00E909E8" w:rsidRPr="00283A38" w:rsidRDefault="00E909E8" w:rsidP="00E909E8">
            <w:pPr>
              <w:jc w:val="center"/>
              <w:rPr>
                <w:rFonts w:cstheme="minorHAnsi"/>
                <w:szCs w:val="20"/>
              </w:rPr>
            </w:pPr>
          </w:p>
        </w:tc>
        <w:tc>
          <w:tcPr>
            <w:tcW w:w="990" w:type="dxa"/>
          </w:tcPr>
          <w:p w14:paraId="0961D538" w14:textId="77777777" w:rsidR="00E909E8" w:rsidRPr="00283A38" w:rsidRDefault="00E909E8" w:rsidP="00E909E8">
            <w:pPr>
              <w:jc w:val="center"/>
              <w:rPr>
                <w:rFonts w:cstheme="minorHAnsi"/>
                <w:szCs w:val="20"/>
              </w:rPr>
            </w:pPr>
          </w:p>
        </w:tc>
        <w:tc>
          <w:tcPr>
            <w:tcW w:w="1103" w:type="dxa"/>
          </w:tcPr>
          <w:p w14:paraId="093D6A70" w14:textId="77777777" w:rsidR="00E909E8" w:rsidRPr="00D65767" w:rsidRDefault="00E909E8" w:rsidP="00E909E8">
            <w:pPr>
              <w:jc w:val="center"/>
              <w:rPr>
                <w:rFonts w:cstheme="minorHAnsi"/>
                <w:szCs w:val="20"/>
              </w:rPr>
            </w:pPr>
          </w:p>
        </w:tc>
        <w:tc>
          <w:tcPr>
            <w:tcW w:w="1103" w:type="dxa"/>
          </w:tcPr>
          <w:p w14:paraId="1428FACB" w14:textId="74F80067"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9954397" w14:textId="77777777" w:rsidTr="0061524D">
        <w:tc>
          <w:tcPr>
            <w:tcW w:w="1255" w:type="dxa"/>
          </w:tcPr>
          <w:p w14:paraId="47D20026" w14:textId="0DF92516" w:rsidR="00E909E8" w:rsidRDefault="00E909E8" w:rsidP="00E909E8">
            <w:pPr>
              <w:jc w:val="center"/>
              <w:rPr>
                <w:szCs w:val="20"/>
              </w:rPr>
            </w:pPr>
            <w:r w:rsidRPr="007709BB">
              <w:t>3230_02</w:t>
            </w:r>
          </w:p>
        </w:tc>
        <w:tc>
          <w:tcPr>
            <w:tcW w:w="990" w:type="dxa"/>
          </w:tcPr>
          <w:p w14:paraId="5E5C877C" w14:textId="77777777" w:rsidR="00E909E8" w:rsidRPr="00283A38" w:rsidRDefault="00E909E8" w:rsidP="00E909E8">
            <w:pPr>
              <w:jc w:val="center"/>
              <w:rPr>
                <w:rFonts w:cstheme="minorHAnsi"/>
                <w:szCs w:val="20"/>
              </w:rPr>
            </w:pPr>
          </w:p>
        </w:tc>
        <w:tc>
          <w:tcPr>
            <w:tcW w:w="990" w:type="dxa"/>
          </w:tcPr>
          <w:p w14:paraId="1EC681C1" w14:textId="77777777" w:rsidR="00E909E8" w:rsidRPr="00487927" w:rsidRDefault="00E909E8" w:rsidP="00E909E8">
            <w:pPr>
              <w:jc w:val="center"/>
              <w:rPr>
                <w:rFonts w:cstheme="minorHAnsi"/>
                <w:szCs w:val="20"/>
              </w:rPr>
            </w:pPr>
          </w:p>
        </w:tc>
        <w:tc>
          <w:tcPr>
            <w:tcW w:w="990" w:type="dxa"/>
          </w:tcPr>
          <w:p w14:paraId="406C9D8F" w14:textId="77777777" w:rsidR="00E909E8" w:rsidRPr="00487927" w:rsidRDefault="00E909E8" w:rsidP="00E909E8">
            <w:pPr>
              <w:jc w:val="center"/>
              <w:rPr>
                <w:rFonts w:cstheme="minorHAnsi"/>
                <w:szCs w:val="20"/>
              </w:rPr>
            </w:pPr>
          </w:p>
        </w:tc>
        <w:tc>
          <w:tcPr>
            <w:tcW w:w="990" w:type="dxa"/>
          </w:tcPr>
          <w:p w14:paraId="21E545A0" w14:textId="77777777" w:rsidR="00E909E8" w:rsidRPr="00487927" w:rsidRDefault="00E909E8" w:rsidP="00E909E8">
            <w:pPr>
              <w:jc w:val="center"/>
              <w:rPr>
                <w:rFonts w:cstheme="minorHAnsi"/>
                <w:szCs w:val="20"/>
              </w:rPr>
            </w:pPr>
          </w:p>
        </w:tc>
        <w:tc>
          <w:tcPr>
            <w:tcW w:w="990" w:type="dxa"/>
          </w:tcPr>
          <w:p w14:paraId="73ACDA52" w14:textId="77777777" w:rsidR="00E909E8" w:rsidRPr="00487927" w:rsidRDefault="00E909E8" w:rsidP="00E909E8">
            <w:pPr>
              <w:jc w:val="center"/>
              <w:rPr>
                <w:rFonts w:cstheme="minorHAnsi"/>
                <w:szCs w:val="20"/>
              </w:rPr>
            </w:pPr>
          </w:p>
        </w:tc>
        <w:tc>
          <w:tcPr>
            <w:tcW w:w="990" w:type="dxa"/>
          </w:tcPr>
          <w:p w14:paraId="49407BC4" w14:textId="77777777" w:rsidR="00E909E8" w:rsidRPr="00487927" w:rsidRDefault="00E909E8" w:rsidP="00E909E8">
            <w:pPr>
              <w:jc w:val="center"/>
              <w:rPr>
                <w:rFonts w:cstheme="minorHAnsi"/>
                <w:szCs w:val="20"/>
              </w:rPr>
            </w:pPr>
          </w:p>
        </w:tc>
        <w:tc>
          <w:tcPr>
            <w:tcW w:w="1080" w:type="dxa"/>
          </w:tcPr>
          <w:p w14:paraId="49D8F155" w14:textId="77777777" w:rsidR="00E909E8" w:rsidRPr="00283A38" w:rsidRDefault="00E909E8" w:rsidP="00E909E8">
            <w:pPr>
              <w:jc w:val="center"/>
              <w:rPr>
                <w:rFonts w:cstheme="minorHAnsi"/>
                <w:szCs w:val="20"/>
              </w:rPr>
            </w:pPr>
          </w:p>
        </w:tc>
        <w:tc>
          <w:tcPr>
            <w:tcW w:w="990" w:type="dxa"/>
          </w:tcPr>
          <w:p w14:paraId="22AF2FA2" w14:textId="77777777" w:rsidR="00E909E8" w:rsidRPr="00283A38" w:rsidRDefault="00E909E8" w:rsidP="00E909E8">
            <w:pPr>
              <w:jc w:val="center"/>
              <w:rPr>
                <w:rFonts w:cstheme="minorHAnsi"/>
                <w:szCs w:val="20"/>
              </w:rPr>
            </w:pPr>
          </w:p>
        </w:tc>
        <w:tc>
          <w:tcPr>
            <w:tcW w:w="990" w:type="dxa"/>
          </w:tcPr>
          <w:p w14:paraId="35C326F4" w14:textId="77777777" w:rsidR="00E909E8" w:rsidRPr="00283A38" w:rsidRDefault="00E909E8" w:rsidP="00E909E8">
            <w:pPr>
              <w:jc w:val="center"/>
              <w:rPr>
                <w:rFonts w:cstheme="minorHAnsi"/>
                <w:szCs w:val="20"/>
              </w:rPr>
            </w:pPr>
          </w:p>
        </w:tc>
        <w:tc>
          <w:tcPr>
            <w:tcW w:w="1103" w:type="dxa"/>
          </w:tcPr>
          <w:p w14:paraId="1ABA34F6" w14:textId="77777777" w:rsidR="00E909E8" w:rsidRPr="00D65767" w:rsidRDefault="00E909E8" w:rsidP="00E909E8">
            <w:pPr>
              <w:jc w:val="center"/>
              <w:rPr>
                <w:rFonts w:cstheme="minorHAnsi"/>
                <w:szCs w:val="20"/>
              </w:rPr>
            </w:pPr>
          </w:p>
        </w:tc>
        <w:tc>
          <w:tcPr>
            <w:tcW w:w="1103" w:type="dxa"/>
          </w:tcPr>
          <w:p w14:paraId="748E7E6E" w14:textId="69345E89" w:rsidR="00E909E8" w:rsidRPr="00D65767" w:rsidRDefault="00E909E8" w:rsidP="00E909E8">
            <w:pPr>
              <w:jc w:val="center"/>
              <w:rPr>
                <w:rFonts w:cstheme="minorHAnsi"/>
                <w:szCs w:val="20"/>
              </w:rPr>
            </w:pPr>
            <w:r w:rsidRPr="00D65767">
              <w:rPr>
                <w:rFonts w:cstheme="minorHAnsi"/>
                <w:szCs w:val="20"/>
              </w:rPr>
              <w:t>•</w:t>
            </w:r>
          </w:p>
        </w:tc>
      </w:tr>
      <w:tr w:rsidR="00E909E8" w:rsidRPr="00283A38" w14:paraId="7BE2EAB4" w14:textId="77777777" w:rsidTr="0061524D">
        <w:tc>
          <w:tcPr>
            <w:tcW w:w="1255" w:type="dxa"/>
          </w:tcPr>
          <w:p w14:paraId="43035188" w14:textId="2A10824D" w:rsidR="00E909E8" w:rsidRDefault="00E909E8" w:rsidP="00E909E8">
            <w:pPr>
              <w:jc w:val="center"/>
              <w:rPr>
                <w:szCs w:val="20"/>
              </w:rPr>
            </w:pPr>
            <w:r w:rsidRPr="007709BB">
              <w:t>3230_03</w:t>
            </w:r>
          </w:p>
        </w:tc>
        <w:tc>
          <w:tcPr>
            <w:tcW w:w="990" w:type="dxa"/>
          </w:tcPr>
          <w:p w14:paraId="715BB50E" w14:textId="77777777" w:rsidR="00E909E8" w:rsidRPr="00283A38" w:rsidRDefault="00E909E8" w:rsidP="00E909E8">
            <w:pPr>
              <w:jc w:val="center"/>
              <w:rPr>
                <w:rFonts w:cstheme="minorHAnsi"/>
                <w:szCs w:val="20"/>
              </w:rPr>
            </w:pPr>
          </w:p>
        </w:tc>
        <w:tc>
          <w:tcPr>
            <w:tcW w:w="990" w:type="dxa"/>
          </w:tcPr>
          <w:p w14:paraId="663DD471" w14:textId="77777777" w:rsidR="00E909E8" w:rsidRPr="00487927" w:rsidRDefault="00E909E8" w:rsidP="00E909E8">
            <w:pPr>
              <w:jc w:val="center"/>
              <w:rPr>
                <w:rFonts w:cstheme="minorHAnsi"/>
                <w:szCs w:val="20"/>
              </w:rPr>
            </w:pPr>
          </w:p>
        </w:tc>
        <w:tc>
          <w:tcPr>
            <w:tcW w:w="990" w:type="dxa"/>
          </w:tcPr>
          <w:p w14:paraId="6D0BE4B7" w14:textId="77777777" w:rsidR="00E909E8" w:rsidRPr="00487927" w:rsidRDefault="00E909E8" w:rsidP="00E909E8">
            <w:pPr>
              <w:jc w:val="center"/>
              <w:rPr>
                <w:rFonts w:cstheme="minorHAnsi"/>
                <w:szCs w:val="20"/>
              </w:rPr>
            </w:pPr>
          </w:p>
        </w:tc>
        <w:tc>
          <w:tcPr>
            <w:tcW w:w="990" w:type="dxa"/>
          </w:tcPr>
          <w:p w14:paraId="7C522F5F" w14:textId="77777777" w:rsidR="00E909E8" w:rsidRPr="00487927" w:rsidRDefault="00E909E8" w:rsidP="00E909E8">
            <w:pPr>
              <w:jc w:val="center"/>
              <w:rPr>
                <w:rFonts w:cstheme="minorHAnsi"/>
                <w:szCs w:val="20"/>
              </w:rPr>
            </w:pPr>
          </w:p>
        </w:tc>
        <w:tc>
          <w:tcPr>
            <w:tcW w:w="990" w:type="dxa"/>
          </w:tcPr>
          <w:p w14:paraId="77F0491E" w14:textId="77777777" w:rsidR="00E909E8" w:rsidRPr="00487927" w:rsidRDefault="00E909E8" w:rsidP="00E909E8">
            <w:pPr>
              <w:jc w:val="center"/>
              <w:rPr>
                <w:rFonts w:cstheme="minorHAnsi"/>
                <w:szCs w:val="20"/>
              </w:rPr>
            </w:pPr>
          </w:p>
        </w:tc>
        <w:tc>
          <w:tcPr>
            <w:tcW w:w="990" w:type="dxa"/>
          </w:tcPr>
          <w:p w14:paraId="5831FC9B" w14:textId="77777777" w:rsidR="00E909E8" w:rsidRPr="00487927" w:rsidRDefault="00E909E8" w:rsidP="00E909E8">
            <w:pPr>
              <w:jc w:val="center"/>
              <w:rPr>
                <w:rFonts w:cstheme="minorHAnsi"/>
                <w:szCs w:val="20"/>
              </w:rPr>
            </w:pPr>
          </w:p>
        </w:tc>
        <w:tc>
          <w:tcPr>
            <w:tcW w:w="1080" w:type="dxa"/>
          </w:tcPr>
          <w:p w14:paraId="10B4B821" w14:textId="77777777" w:rsidR="00E909E8" w:rsidRPr="00283A38" w:rsidRDefault="00E909E8" w:rsidP="00E909E8">
            <w:pPr>
              <w:jc w:val="center"/>
              <w:rPr>
                <w:rFonts w:cstheme="minorHAnsi"/>
                <w:szCs w:val="20"/>
              </w:rPr>
            </w:pPr>
          </w:p>
        </w:tc>
        <w:tc>
          <w:tcPr>
            <w:tcW w:w="990" w:type="dxa"/>
          </w:tcPr>
          <w:p w14:paraId="00087A19" w14:textId="77777777" w:rsidR="00E909E8" w:rsidRPr="00283A38" w:rsidRDefault="00E909E8" w:rsidP="00E909E8">
            <w:pPr>
              <w:jc w:val="center"/>
              <w:rPr>
                <w:rFonts w:cstheme="minorHAnsi"/>
                <w:szCs w:val="20"/>
              </w:rPr>
            </w:pPr>
          </w:p>
        </w:tc>
        <w:tc>
          <w:tcPr>
            <w:tcW w:w="990" w:type="dxa"/>
          </w:tcPr>
          <w:p w14:paraId="6040B5B8" w14:textId="77777777" w:rsidR="00E909E8" w:rsidRPr="00283A38" w:rsidRDefault="00E909E8" w:rsidP="00E909E8">
            <w:pPr>
              <w:jc w:val="center"/>
              <w:rPr>
                <w:rFonts w:cstheme="minorHAnsi"/>
                <w:szCs w:val="20"/>
              </w:rPr>
            </w:pPr>
          </w:p>
        </w:tc>
        <w:tc>
          <w:tcPr>
            <w:tcW w:w="1103" w:type="dxa"/>
          </w:tcPr>
          <w:p w14:paraId="2D884D3B" w14:textId="77777777" w:rsidR="00E909E8" w:rsidRPr="00D65767" w:rsidRDefault="00E909E8" w:rsidP="00E909E8">
            <w:pPr>
              <w:jc w:val="center"/>
              <w:rPr>
                <w:rFonts w:cstheme="minorHAnsi"/>
                <w:szCs w:val="20"/>
              </w:rPr>
            </w:pPr>
          </w:p>
        </w:tc>
        <w:tc>
          <w:tcPr>
            <w:tcW w:w="1103" w:type="dxa"/>
          </w:tcPr>
          <w:p w14:paraId="61079B6F" w14:textId="191B95FF" w:rsidR="00E909E8" w:rsidRPr="00D65767" w:rsidRDefault="00E909E8" w:rsidP="00E909E8">
            <w:pPr>
              <w:jc w:val="center"/>
              <w:rPr>
                <w:rFonts w:cstheme="minorHAnsi"/>
                <w:szCs w:val="20"/>
              </w:rPr>
            </w:pPr>
            <w:r w:rsidRPr="00D65767">
              <w:rPr>
                <w:rFonts w:cstheme="minorHAnsi"/>
                <w:szCs w:val="20"/>
              </w:rPr>
              <w:t>•</w:t>
            </w:r>
          </w:p>
        </w:tc>
      </w:tr>
      <w:tr w:rsidR="00E909E8" w:rsidRPr="00283A38" w14:paraId="17C905D9" w14:textId="77777777" w:rsidTr="0061524D">
        <w:tc>
          <w:tcPr>
            <w:tcW w:w="1255" w:type="dxa"/>
          </w:tcPr>
          <w:p w14:paraId="7875A797" w14:textId="56639E7C" w:rsidR="00E909E8" w:rsidRDefault="00E909E8" w:rsidP="00E909E8">
            <w:pPr>
              <w:jc w:val="center"/>
              <w:rPr>
                <w:szCs w:val="20"/>
              </w:rPr>
            </w:pPr>
            <w:r w:rsidRPr="007709BB">
              <w:t>3230_04</w:t>
            </w:r>
          </w:p>
        </w:tc>
        <w:tc>
          <w:tcPr>
            <w:tcW w:w="990" w:type="dxa"/>
          </w:tcPr>
          <w:p w14:paraId="54AB4EAE" w14:textId="77777777" w:rsidR="00E909E8" w:rsidRPr="00283A38" w:rsidRDefault="00E909E8" w:rsidP="00E909E8">
            <w:pPr>
              <w:jc w:val="center"/>
              <w:rPr>
                <w:rFonts w:cstheme="minorHAnsi"/>
                <w:szCs w:val="20"/>
              </w:rPr>
            </w:pPr>
          </w:p>
        </w:tc>
        <w:tc>
          <w:tcPr>
            <w:tcW w:w="990" w:type="dxa"/>
          </w:tcPr>
          <w:p w14:paraId="4AF648BF" w14:textId="77777777" w:rsidR="00E909E8" w:rsidRPr="00487927" w:rsidRDefault="00E909E8" w:rsidP="00E909E8">
            <w:pPr>
              <w:jc w:val="center"/>
              <w:rPr>
                <w:rFonts w:cstheme="minorHAnsi"/>
                <w:szCs w:val="20"/>
              </w:rPr>
            </w:pPr>
          </w:p>
        </w:tc>
        <w:tc>
          <w:tcPr>
            <w:tcW w:w="990" w:type="dxa"/>
          </w:tcPr>
          <w:p w14:paraId="65519190" w14:textId="77777777" w:rsidR="00E909E8" w:rsidRPr="00487927" w:rsidRDefault="00E909E8" w:rsidP="00E909E8">
            <w:pPr>
              <w:jc w:val="center"/>
              <w:rPr>
                <w:rFonts w:cstheme="minorHAnsi"/>
                <w:szCs w:val="20"/>
              </w:rPr>
            </w:pPr>
          </w:p>
        </w:tc>
        <w:tc>
          <w:tcPr>
            <w:tcW w:w="990" w:type="dxa"/>
          </w:tcPr>
          <w:p w14:paraId="054A3AC6" w14:textId="77777777" w:rsidR="00E909E8" w:rsidRPr="00487927" w:rsidRDefault="00E909E8" w:rsidP="00E909E8">
            <w:pPr>
              <w:jc w:val="center"/>
              <w:rPr>
                <w:rFonts w:cstheme="minorHAnsi"/>
                <w:szCs w:val="20"/>
              </w:rPr>
            </w:pPr>
          </w:p>
        </w:tc>
        <w:tc>
          <w:tcPr>
            <w:tcW w:w="990" w:type="dxa"/>
          </w:tcPr>
          <w:p w14:paraId="0BBD8245" w14:textId="77777777" w:rsidR="00E909E8" w:rsidRPr="00487927" w:rsidRDefault="00E909E8" w:rsidP="00E909E8">
            <w:pPr>
              <w:jc w:val="center"/>
              <w:rPr>
                <w:rFonts w:cstheme="minorHAnsi"/>
                <w:szCs w:val="20"/>
              </w:rPr>
            </w:pPr>
          </w:p>
        </w:tc>
        <w:tc>
          <w:tcPr>
            <w:tcW w:w="990" w:type="dxa"/>
          </w:tcPr>
          <w:p w14:paraId="003B375C" w14:textId="77777777" w:rsidR="00E909E8" w:rsidRPr="00487927" w:rsidRDefault="00E909E8" w:rsidP="00E909E8">
            <w:pPr>
              <w:jc w:val="center"/>
              <w:rPr>
                <w:rFonts w:cstheme="minorHAnsi"/>
                <w:szCs w:val="20"/>
              </w:rPr>
            </w:pPr>
          </w:p>
        </w:tc>
        <w:tc>
          <w:tcPr>
            <w:tcW w:w="1080" w:type="dxa"/>
          </w:tcPr>
          <w:p w14:paraId="7AC770ED" w14:textId="77777777" w:rsidR="00E909E8" w:rsidRPr="00283A38" w:rsidRDefault="00E909E8" w:rsidP="00E909E8">
            <w:pPr>
              <w:jc w:val="center"/>
              <w:rPr>
                <w:rFonts w:cstheme="minorHAnsi"/>
                <w:szCs w:val="20"/>
              </w:rPr>
            </w:pPr>
          </w:p>
        </w:tc>
        <w:tc>
          <w:tcPr>
            <w:tcW w:w="990" w:type="dxa"/>
          </w:tcPr>
          <w:p w14:paraId="50443041" w14:textId="77777777" w:rsidR="00E909E8" w:rsidRPr="00283A38" w:rsidRDefault="00E909E8" w:rsidP="00E909E8">
            <w:pPr>
              <w:jc w:val="center"/>
              <w:rPr>
                <w:rFonts w:cstheme="minorHAnsi"/>
                <w:szCs w:val="20"/>
              </w:rPr>
            </w:pPr>
          </w:p>
        </w:tc>
        <w:tc>
          <w:tcPr>
            <w:tcW w:w="990" w:type="dxa"/>
          </w:tcPr>
          <w:p w14:paraId="62FC1516" w14:textId="77777777" w:rsidR="00E909E8" w:rsidRPr="00283A38" w:rsidRDefault="00E909E8" w:rsidP="00E909E8">
            <w:pPr>
              <w:jc w:val="center"/>
              <w:rPr>
                <w:rFonts w:cstheme="minorHAnsi"/>
                <w:szCs w:val="20"/>
              </w:rPr>
            </w:pPr>
          </w:p>
        </w:tc>
        <w:tc>
          <w:tcPr>
            <w:tcW w:w="1103" w:type="dxa"/>
          </w:tcPr>
          <w:p w14:paraId="7BC1E746" w14:textId="77777777" w:rsidR="00E909E8" w:rsidRPr="00D65767" w:rsidRDefault="00E909E8" w:rsidP="00E909E8">
            <w:pPr>
              <w:jc w:val="center"/>
              <w:rPr>
                <w:rFonts w:cstheme="minorHAnsi"/>
                <w:szCs w:val="20"/>
              </w:rPr>
            </w:pPr>
          </w:p>
        </w:tc>
        <w:tc>
          <w:tcPr>
            <w:tcW w:w="1103" w:type="dxa"/>
          </w:tcPr>
          <w:p w14:paraId="58D2530D" w14:textId="52562483" w:rsidR="00E909E8" w:rsidRPr="00D65767" w:rsidRDefault="00E909E8" w:rsidP="00E909E8">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104"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104"/>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105" w:name="_Hlk162182447"/>
            <w:r w:rsidRPr="00BE4128">
              <w:rPr>
                <w:szCs w:val="20"/>
              </w:rPr>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105"/>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762F3A2C" w:rsidR="0061524D" w:rsidRDefault="0061524D"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19842525" w14:textId="231198BD" w:rsidTr="0061524D">
        <w:tc>
          <w:tcPr>
            <w:tcW w:w="1255" w:type="dxa"/>
          </w:tcPr>
          <w:p w14:paraId="1EB67C79" w14:textId="50193002" w:rsidR="0061524D" w:rsidRDefault="0061524D"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61524D" w:rsidRPr="00283A38" w:rsidRDefault="0061524D" w:rsidP="00497DE2">
            <w:pPr>
              <w:jc w:val="center"/>
              <w:rPr>
                <w:rFonts w:cstheme="minorHAnsi"/>
                <w:szCs w:val="20"/>
              </w:rPr>
            </w:pPr>
          </w:p>
        </w:tc>
        <w:tc>
          <w:tcPr>
            <w:tcW w:w="990" w:type="dxa"/>
          </w:tcPr>
          <w:p w14:paraId="663D746A" w14:textId="77777777" w:rsidR="0061524D" w:rsidRPr="00487927" w:rsidRDefault="0061524D" w:rsidP="00497DE2">
            <w:pPr>
              <w:jc w:val="center"/>
              <w:rPr>
                <w:rFonts w:cstheme="minorHAnsi"/>
                <w:szCs w:val="20"/>
              </w:rPr>
            </w:pPr>
          </w:p>
        </w:tc>
        <w:tc>
          <w:tcPr>
            <w:tcW w:w="990" w:type="dxa"/>
          </w:tcPr>
          <w:p w14:paraId="5EA7E9DC" w14:textId="77777777" w:rsidR="0061524D" w:rsidRPr="00487927" w:rsidRDefault="0061524D" w:rsidP="00497DE2">
            <w:pPr>
              <w:jc w:val="center"/>
              <w:rPr>
                <w:rFonts w:cstheme="minorHAnsi"/>
                <w:szCs w:val="20"/>
              </w:rPr>
            </w:pPr>
          </w:p>
        </w:tc>
        <w:tc>
          <w:tcPr>
            <w:tcW w:w="990" w:type="dxa"/>
          </w:tcPr>
          <w:p w14:paraId="6AC39794" w14:textId="77777777" w:rsidR="0061524D" w:rsidRPr="00487927" w:rsidRDefault="0061524D" w:rsidP="00497DE2">
            <w:pPr>
              <w:jc w:val="center"/>
              <w:rPr>
                <w:rFonts w:cstheme="minorHAnsi"/>
                <w:szCs w:val="20"/>
              </w:rPr>
            </w:pPr>
          </w:p>
        </w:tc>
        <w:tc>
          <w:tcPr>
            <w:tcW w:w="990" w:type="dxa"/>
          </w:tcPr>
          <w:p w14:paraId="6C9AEFDD" w14:textId="77777777" w:rsidR="0061524D" w:rsidRPr="00487927" w:rsidRDefault="0061524D" w:rsidP="00497DE2">
            <w:pPr>
              <w:jc w:val="center"/>
              <w:rPr>
                <w:rFonts w:cstheme="minorHAnsi"/>
                <w:szCs w:val="20"/>
              </w:rPr>
            </w:pPr>
          </w:p>
        </w:tc>
        <w:tc>
          <w:tcPr>
            <w:tcW w:w="990" w:type="dxa"/>
          </w:tcPr>
          <w:p w14:paraId="0EF0EF18" w14:textId="77777777" w:rsidR="0061524D" w:rsidRPr="00487927" w:rsidRDefault="0061524D" w:rsidP="00497DE2">
            <w:pPr>
              <w:jc w:val="center"/>
              <w:rPr>
                <w:rFonts w:cstheme="minorHAnsi"/>
                <w:szCs w:val="20"/>
              </w:rPr>
            </w:pPr>
          </w:p>
        </w:tc>
        <w:tc>
          <w:tcPr>
            <w:tcW w:w="1080" w:type="dxa"/>
          </w:tcPr>
          <w:p w14:paraId="4C111E4C" w14:textId="77777777" w:rsidR="0061524D" w:rsidRPr="00283A38" w:rsidRDefault="0061524D" w:rsidP="00497DE2">
            <w:pPr>
              <w:jc w:val="center"/>
              <w:rPr>
                <w:rFonts w:cstheme="minorHAnsi"/>
                <w:szCs w:val="20"/>
              </w:rPr>
            </w:pPr>
          </w:p>
        </w:tc>
        <w:tc>
          <w:tcPr>
            <w:tcW w:w="990" w:type="dxa"/>
          </w:tcPr>
          <w:p w14:paraId="47C41463" w14:textId="77777777" w:rsidR="0061524D" w:rsidRPr="00283A38" w:rsidRDefault="0061524D" w:rsidP="00497DE2">
            <w:pPr>
              <w:jc w:val="center"/>
              <w:rPr>
                <w:rFonts w:cstheme="minorHAnsi"/>
                <w:szCs w:val="20"/>
              </w:rPr>
            </w:pPr>
          </w:p>
        </w:tc>
        <w:tc>
          <w:tcPr>
            <w:tcW w:w="990" w:type="dxa"/>
          </w:tcPr>
          <w:p w14:paraId="484EFE72" w14:textId="2D375C32" w:rsidR="0061524D" w:rsidRPr="00283A38" w:rsidRDefault="0061524D" w:rsidP="00497DE2">
            <w:pPr>
              <w:jc w:val="center"/>
              <w:rPr>
                <w:rFonts w:cstheme="minorHAnsi"/>
                <w:szCs w:val="20"/>
              </w:rPr>
            </w:pPr>
            <w:r w:rsidRPr="00283A38">
              <w:rPr>
                <w:rFonts w:cstheme="minorHAnsi"/>
                <w:szCs w:val="20"/>
              </w:rPr>
              <w:t>•</w:t>
            </w:r>
          </w:p>
        </w:tc>
        <w:tc>
          <w:tcPr>
            <w:tcW w:w="1103" w:type="dxa"/>
          </w:tcPr>
          <w:p w14:paraId="449D7415" w14:textId="77777777" w:rsidR="0061524D" w:rsidRPr="00283A38" w:rsidRDefault="0061524D" w:rsidP="00497DE2">
            <w:pPr>
              <w:jc w:val="center"/>
              <w:rPr>
                <w:rFonts w:cstheme="minorHAnsi"/>
                <w:szCs w:val="20"/>
              </w:rPr>
            </w:pPr>
          </w:p>
        </w:tc>
        <w:tc>
          <w:tcPr>
            <w:tcW w:w="1103" w:type="dxa"/>
          </w:tcPr>
          <w:p w14:paraId="751D4374" w14:textId="77777777" w:rsidR="0061524D" w:rsidRPr="00283A38" w:rsidRDefault="0061524D" w:rsidP="00497DE2">
            <w:pPr>
              <w:jc w:val="center"/>
              <w:rPr>
                <w:rFonts w:cstheme="minorHAnsi"/>
                <w:szCs w:val="20"/>
              </w:rPr>
            </w:pPr>
          </w:p>
        </w:tc>
      </w:tr>
      <w:tr w:rsidR="0061524D" w:rsidRPr="00283A38" w14:paraId="1093F208" w14:textId="3D50E8A0" w:rsidTr="0061524D">
        <w:tc>
          <w:tcPr>
            <w:tcW w:w="1255" w:type="dxa"/>
          </w:tcPr>
          <w:p w14:paraId="24790BC7" w14:textId="78D03872" w:rsidR="0061524D" w:rsidRDefault="0061524D"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61524D" w:rsidRPr="00283A38" w:rsidRDefault="0061524D" w:rsidP="00497DE2">
            <w:pPr>
              <w:jc w:val="center"/>
              <w:rPr>
                <w:rFonts w:cstheme="minorHAnsi"/>
                <w:szCs w:val="20"/>
              </w:rPr>
            </w:pPr>
          </w:p>
        </w:tc>
        <w:tc>
          <w:tcPr>
            <w:tcW w:w="990" w:type="dxa"/>
          </w:tcPr>
          <w:p w14:paraId="0237E091" w14:textId="77777777" w:rsidR="0061524D" w:rsidRPr="00487927" w:rsidRDefault="0061524D" w:rsidP="00497DE2">
            <w:pPr>
              <w:jc w:val="center"/>
              <w:rPr>
                <w:rFonts w:cstheme="minorHAnsi"/>
                <w:szCs w:val="20"/>
              </w:rPr>
            </w:pPr>
          </w:p>
        </w:tc>
        <w:tc>
          <w:tcPr>
            <w:tcW w:w="990" w:type="dxa"/>
          </w:tcPr>
          <w:p w14:paraId="34AEBC78" w14:textId="77777777" w:rsidR="0061524D" w:rsidRPr="00487927" w:rsidRDefault="0061524D" w:rsidP="00497DE2">
            <w:pPr>
              <w:jc w:val="center"/>
              <w:rPr>
                <w:rFonts w:cstheme="minorHAnsi"/>
                <w:szCs w:val="20"/>
              </w:rPr>
            </w:pPr>
          </w:p>
        </w:tc>
        <w:tc>
          <w:tcPr>
            <w:tcW w:w="990" w:type="dxa"/>
          </w:tcPr>
          <w:p w14:paraId="2E811E5D" w14:textId="77777777" w:rsidR="0061524D" w:rsidRPr="00487927" w:rsidRDefault="0061524D" w:rsidP="00497DE2">
            <w:pPr>
              <w:jc w:val="center"/>
              <w:rPr>
                <w:rFonts w:cstheme="minorHAnsi"/>
                <w:szCs w:val="20"/>
              </w:rPr>
            </w:pPr>
          </w:p>
        </w:tc>
        <w:tc>
          <w:tcPr>
            <w:tcW w:w="990" w:type="dxa"/>
          </w:tcPr>
          <w:p w14:paraId="2A76AD4E" w14:textId="77777777" w:rsidR="0061524D" w:rsidRPr="00487927" w:rsidRDefault="0061524D" w:rsidP="00497DE2">
            <w:pPr>
              <w:jc w:val="center"/>
              <w:rPr>
                <w:rFonts w:cstheme="minorHAnsi"/>
                <w:szCs w:val="20"/>
              </w:rPr>
            </w:pPr>
          </w:p>
        </w:tc>
        <w:tc>
          <w:tcPr>
            <w:tcW w:w="990" w:type="dxa"/>
          </w:tcPr>
          <w:p w14:paraId="25E342CF" w14:textId="77777777" w:rsidR="0061524D" w:rsidRPr="00487927" w:rsidRDefault="0061524D" w:rsidP="00497DE2">
            <w:pPr>
              <w:jc w:val="center"/>
              <w:rPr>
                <w:rFonts w:cstheme="minorHAnsi"/>
                <w:szCs w:val="20"/>
              </w:rPr>
            </w:pPr>
          </w:p>
        </w:tc>
        <w:tc>
          <w:tcPr>
            <w:tcW w:w="1080" w:type="dxa"/>
          </w:tcPr>
          <w:p w14:paraId="1A86BEE4" w14:textId="77777777" w:rsidR="0061524D" w:rsidRPr="00283A38" w:rsidRDefault="0061524D" w:rsidP="00497DE2">
            <w:pPr>
              <w:jc w:val="center"/>
              <w:rPr>
                <w:rFonts w:cstheme="minorHAnsi"/>
                <w:szCs w:val="20"/>
              </w:rPr>
            </w:pPr>
          </w:p>
        </w:tc>
        <w:tc>
          <w:tcPr>
            <w:tcW w:w="990" w:type="dxa"/>
          </w:tcPr>
          <w:p w14:paraId="3E55F371" w14:textId="77777777" w:rsidR="0061524D" w:rsidRPr="00283A38" w:rsidRDefault="0061524D" w:rsidP="00497DE2">
            <w:pPr>
              <w:jc w:val="center"/>
              <w:rPr>
                <w:rFonts w:cstheme="minorHAnsi"/>
                <w:szCs w:val="20"/>
              </w:rPr>
            </w:pPr>
          </w:p>
        </w:tc>
        <w:tc>
          <w:tcPr>
            <w:tcW w:w="990" w:type="dxa"/>
          </w:tcPr>
          <w:p w14:paraId="0268FBE3" w14:textId="4ABEC43B"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92C4E5A" w14:textId="77777777" w:rsidR="0061524D" w:rsidRPr="00283A38" w:rsidRDefault="0061524D" w:rsidP="00497DE2">
            <w:pPr>
              <w:jc w:val="center"/>
              <w:rPr>
                <w:rFonts w:cstheme="minorHAnsi"/>
                <w:szCs w:val="20"/>
              </w:rPr>
            </w:pPr>
          </w:p>
        </w:tc>
        <w:tc>
          <w:tcPr>
            <w:tcW w:w="1103" w:type="dxa"/>
          </w:tcPr>
          <w:p w14:paraId="63F9233B" w14:textId="77777777" w:rsidR="0061524D" w:rsidRPr="00283A38" w:rsidRDefault="0061524D" w:rsidP="00497DE2">
            <w:pPr>
              <w:jc w:val="center"/>
              <w:rPr>
                <w:rFonts w:cstheme="minorHAnsi"/>
                <w:szCs w:val="20"/>
              </w:rPr>
            </w:pPr>
          </w:p>
        </w:tc>
      </w:tr>
      <w:tr w:rsidR="0061524D" w:rsidRPr="00283A38" w14:paraId="6059EF7D" w14:textId="30786C5E" w:rsidTr="0061524D">
        <w:tc>
          <w:tcPr>
            <w:tcW w:w="1255" w:type="dxa"/>
          </w:tcPr>
          <w:p w14:paraId="6AD04016" w14:textId="6A9578CD" w:rsidR="0061524D" w:rsidRDefault="0061524D"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61524D" w:rsidRPr="00283A38" w:rsidRDefault="0061524D" w:rsidP="00497DE2">
            <w:pPr>
              <w:jc w:val="center"/>
              <w:rPr>
                <w:rFonts w:cstheme="minorHAnsi"/>
                <w:szCs w:val="20"/>
              </w:rPr>
            </w:pPr>
          </w:p>
        </w:tc>
        <w:tc>
          <w:tcPr>
            <w:tcW w:w="990" w:type="dxa"/>
          </w:tcPr>
          <w:p w14:paraId="3771D2D7" w14:textId="77777777" w:rsidR="0061524D" w:rsidRPr="00487927" w:rsidRDefault="0061524D" w:rsidP="00497DE2">
            <w:pPr>
              <w:jc w:val="center"/>
              <w:rPr>
                <w:rFonts w:cstheme="minorHAnsi"/>
                <w:szCs w:val="20"/>
              </w:rPr>
            </w:pPr>
          </w:p>
        </w:tc>
        <w:tc>
          <w:tcPr>
            <w:tcW w:w="990" w:type="dxa"/>
          </w:tcPr>
          <w:p w14:paraId="24B25DAB" w14:textId="77777777" w:rsidR="0061524D" w:rsidRPr="00487927" w:rsidRDefault="0061524D" w:rsidP="00497DE2">
            <w:pPr>
              <w:jc w:val="center"/>
              <w:rPr>
                <w:rFonts w:cstheme="minorHAnsi"/>
                <w:szCs w:val="20"/>
              </w:rPr>
            </w:pPr>
          </w:p>
        </w:tc>
        <w:tc>
          <w:tcPr>
            <w:tcW w:w="990" w:type="dxa"/>
          </w:tcPr>
          <w:p w14:paraId="69C0419C" w14:textId="77777777" w:rsidR="0061524D" w:rsidRPr="00487927" w:rsidRDefault="0061524D" w:rsidP="00497DE2">
            <w:pPr>
              <w:jc w:val="center"/>
              <w:rPr>
                <w:rFonts w:cstheme="minorHAnsi"/>
                <w:szCs w:val="20"/>
              </w:rPr>
            </w:pPr>
          </w:p>
        </w:tc>
        <w:tc>
          <w:tcPr>
            <w:tcW w:w="990" w:type="dxa"/>
          </w:tcPr>
          <w:p w14:paraId="0FA1EB5F" w14:textId="77777777" w:rsidR="0061524D" w:rsidRPr="00487927" w:rsidRDefault="0061524D" w:rsidP="00497DE2">
            <w:pPr>
              <w:jc w:val="center"/>
              <w:rPr>
                <w:rFonts w:cstheme="minorHAnsi"/>
                <w:szCs w:val="20"/>
              </w:rPr>
            </w:pPr>
          </w:p>
        </w:tc>
        <w:tc>
          <w:tcPr>
            <w:tcW w:w="990" w:type="dxa"/>
          </w:tcPr>
          <w:p w14:paraId="51CF4BFD" w14:textId="77777777" w:rsidR="0061524D" w:rsidRPr="00487927" w:rsidRDefault="0061524D" w:rsidP="00497DE2">
            <w:pPr>
              <w:jc w:val="center"/>
              <w:rPr>
                <w:rFonts w:cstheme="minorHAnsi"/>
                <w:szCs w:val="20"/>
              </w:rPr>
            </w:pPr>
          </w:p>
        </w:tc>
        <w:tc>
          <w:tcPr>
            <w:tcW w:w="1080" w:type="dxa"/>
          </w:tcPr>
          <w:p w14:paraId="18A316C2" w14:textId="77777777" w:rsidR="0061524D" w:rsidRPr="00283A38" w:rsidRDefault="0061524D" w:rsidP="00497DE2">
            <w:pPr>
              <w:jc w:val="center"/>
              <w:rPr>
                <w:rFonts w:cstheme="minorHAnsi"/>
                <w:szCs w:val="20"/>
              </w:rPr>
            </w:pPr>
          </w:p>
        </w:tc>
        <w:tc>
          <w:tcPr>
            <w:tcW w:w="990" w:type="dxa"/>
          </w:tcPr>
          <w:p w14:paraId="43ACCEE4" w14:textId="77777777" w:rsidR="0061524D" w:rsidRPr="00283A38" w:rsidRDefault="0061524D" w:rsidP="00497DE2">
            <w:pPr>
              <w:jc w:val="center"/>
              <w:rPr>
                <w:rFonts w:cstheme="minorHAnsi"/>
                <w:szCs w:val="20"/>
              </w:rPr>
            </w:pPr>
          </w:p>
        </w:tc>
        <w:tc>
          <w:tcPr>
            <w:tcW w:w="990" w:type="dxa"/>
          </w:tcPr>
          <w:p w14:paraId="5789E66E" w14:textId="05748F3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69F23D33" w14:textId="77777777" w:rsidR="0061524D" w:rsidRPr="00283A38" w:rsidRDefault="0061524D" w:rsidP="00497DE2">
            <w:pPr>
              <w:jc w:val="center"/>
              <w:rPr>
                <w:rFonts w:cstheme="minorHAnsi"/>
                <w:szCs w:val="20"/>
              </w:rPr>
            </w:pPr>
          </w:p>
        </w:tc>
        <w:tc>
          <w:tcPr>
            <w:tcW w:w="1103" w:type="dxa"/>
          </w:tcPr>
          <w:p w14:paraId="16E20E2B"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6D97E1CC" w:rsidR="0061524D" w:rsidRDefault="0061524D" w:rsidP="00497DE2">
            <w:pPr>
              <w:jc w:val="center"/>
              <w:rPr>
                <w:szCs w:val="20"/>
              </w:rPr>
            </w:pPr>
            <w:r>
              <w:rPr>
                <w:szCs w:val="20"/>
              </w:rPr>
              <w:t>2802_01</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159C7BC1" w:rsidR="00D74E44" w:rsidRDefault="00D74E44" w:rsidP="00D74E44">
            <w:pPr>
              <w:jc w:val="center"/>
              <w:rPr>
                <w:szCs w:val="20"/>
              </w:rPr>
            </w:pPr>
            <w:r w:rsidRPr="00751A27">
              <w:t>3314_09</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106" w:name="_Toc162181013"/>
      <w:r>
        <w:t>Appendix D</w:t>
      </w:r>
      <w:r w:rsidRPr="7B2B6F25">
        <w:t xml:space="preserve"> </w:t>
      </w:r>
      <w:r>
        <w:t>–</w:t>
      </w:r>
      <w:r w:rsidRPr="7B2B6F25">
        <w:t xml:space="preserve"> </w:t>
      </w:r>
      <w:r>
        <w:t>Secure Content Test Keys and IDs</w:t>
      </w:r>
      <w:bookmarkEnd w:id="106"/>
    </w:p>
    <w:p w14:paraId="44EF69AB" w14:textId="7BB28416" w:rsidR="003341D6" w:rsidRDefault="003341D6" w:rsidP="00DD1728">
      <w:r w:rsidRPr="000C75E7">
        <w:t xml:space="preserve">The </w:t>
      </w:r>
      <w:r>
        <w:t>Secure Content test suites uses the following well known customerid and key</w:t>
      </w:r>
      <w:r w:rsidR="00996984">
        <w:t>i</w:t>
      </w:r>
      <w:r>
        <w:t>d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r w:rsidRPr="000C75E7">
        <w:rPr>
          <w:rFonts w:ascii="Courier New" w:hAnsi="Courier New" w:cs="Courier New"/>
        </w:rPr>
        <w:t>SGGCctsdRfkl/pCBkdLrGsv7Is6jRlW7M0ZoBQIDAQABAoIBAAHH8Pm5K8qXYFES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r w:rsidRPr="000C75E7">
        <w:rPr>
          <w:rFonts w:ascii="Courier New" w:hAnsi="Courier New" w:cs="Courier New"/>
        </w:rPr>
        <w:t>Jqe/ted4xIGCk8DP+bwxj3WboLjkM4yp/5AcLGkaovhjupLXru4wDqsWr8wbgwV1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Iegp+4LYFiXGLGDNonn7ESSec4Xj8z8YosVHskr64ptPCOzYzmDCkW8CgYEA/Jqj</w:t>
      </w:r>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2p81PCstAZLPFAPTQ4ApGFj4vfmhvJ0RM1u/BKDB/sU63J8TGWhNOI/Qk/tFGpJk</w:t>
      </w:r>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im5V2GUyqP8T10YdthvbXSJt7CcQ71CwzMzALpAUpfLVHikZ3gZnYlmX4cWG/yUw</w:t>
      </w:r>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8D69A" w14:textId="77777777" w:rsidR="000A635E" w:rsidRDefault="000A635E" w:rsidP="00BF55ED">
      <w:pPr>
        <w:spacing w:after="0" w:line="240" w:lineRule="auto"/>
      </w:pPr>
      <w:r>
        <w:separator/>
      </w:r>
    </w:p>
  </w:endnote>
  <w:endnote w:type="continuationSeparator" w:id="0">
    <w:p w14:paraId="517B551F" w14:textId="77777777" w:rsidR="000A635E" w:rsidRDefault="000A635E" w:rsidP="00BF55ED">
      <w:pPr>
        <w:spacing w:after="0" w:line="240" w:lineRule="auto"/>
      </w:pPr>
      <w:r>
        <w:continuationSeparator/>
      </w:r>
    </w:p>
  </w:endnote>
  <w:endnote w:type="continuationNotice" w:id="1">
    <w:p w14:paraId="7EBC7602" w14:textId="77777777" w:rsidR="000A635E" w:rsidRDefault="000A63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7750C" w14:textId="77777777" w:rsidR="000A635E" w:rsidRDefault="000A635E" w:rsidP="00BF55ED">
      <w:pPr>
        <w:spacing w:after="0" w:line="240" w:lineRule="auto"/>
      </w:pPr>
      <w:r>
        <w:separator/>
      </w:r>
    </w:p>
  </w:footnote>
  <w:footnote w:type="continuationSeparator" w:id="0">
    <w:p w14:paraId="22AB8765" w14:textId="77777777" w:rsidR="000A635E" w:rsidRDefault="000A635E" w:rsidP="00BF55ED">
      <w:pPr>
        <w:spacing w:after="0" w:line="240" w:lineRule="auto"/>
      </w:pPr>
      <w:r>
        <w:continuationSeparator/>
      </w:r>
    </w:p>
  </w:footnote>
  <w:footnote w:type="continuationNotice" w:id="1">
    <w:p w14:paraId="2A23C21B" w14:textId="77777777" w:rsidR="000A635E" w:rsidRDefault="000A63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onzalez, Jordi">
    <w15:presenceInfo w15:providerId="None" w15:userId="Gonzalez, Jor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B6"/>
    <w:rsid w:val="00095CD4"/>
    <w:rsid w:val="00095E3B"/>
    <w:rsid w:val="00097088"/>
    <w:rsid w:val="00097666"/>
    <w:rsid w:val="000A05C9"/>
    <w:rsid w:val="000A067B"/>
    <w:rsid w:val="000A112E"/>
    <w:rsid w:val="000A119F"/>
    <w:rsid w:val="000A217E"/>
    <w:rsid w:val="000A2261"/>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image" Target="media/image28.png"/><Relationship Id="rId159" Type="http://schemas.openxmlformats.org/officeDocument/2006/relationships/hyperlink" Target="http://www.thingiverse.com/thing:66611" TargetMode="External"/><Relationship Id="rId170" Type="http://schemas.openxmlformats.org/officeDocument/2006/relationships/image" Target="media/image36.png"/><Relationship Id="rId191" Type="http://schemas.openxmlformats.org/officeDocument/2006/relationships/image" Target="media/image48.emf"/><Relationship Id="rId205" Type="http://schemas.openxmlformats.org/officeDocument/2006/relationships/image" Target="media/image62.emf"/><Relationship Id="rId226" Type="http://schemas.openxmlformats.org/officeDocument/2006/relationships/image" Target="media/image83.png"/><Relationship Id="rId247" Type="http://schemas.openxmlformats.org/officeDocument/2006/relationships/image" Target="media/image104.emf"/><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hyperlink" Target="http://creativecommons.org/publicdomain/zero/1.0/" TargetMode="External"/><Relationship Id="rId149" Type="http://schemas.openxmlformats.org/officeDocument/2006/relationships/hyperlink" Target="http://creativecommons.org/licenses/publicdomain/"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nicksears" TargetMode="External"/><Relationship Id="rId181" Type="http://schemas.openxmlformats.org/officeDocument/2006/relationships/hyperlink" Target="http://creativecommons.org/licenses/by-sa/3.0/" TargetMode="External"/><Relationship Id="rId216" Type="http://schemas.openxmlformats.org/officeDocument/2006/relationships/image" Target="media/image73.emf"/><Relationship Id="rId237" Type="http://schemas.openxmlformats.org/officeDocument/2006/relationships/image" Target="media/image94.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thing:566097"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image" Target="media/image31.png"/><Relationship Id="rId171" Type="http://schemas.openxmlformats.org/officeDocument/2006/relationships/hyperlink" Target="http://www.thingiverse.com/thing:902517" TargetMode="External"/><Relationship Id="rId192" Type="http://schemas.openxmlformats.org/officeDocument/2006/relationships/image" Target="media/image49.emf"/><Relationship Id="rId206" Type="http://schemas.openxmlformats.org/officeDocument/2006/relationships/image" Target="media/image63.png"/><Relationship Id="rId227" Type="http://schemas.openxmlformats.org/officeDocument/2006/relationships/image" Target="media/image84.png"/><Relationship Id="rId248" Type="http://schemas.openxmlformats.org/officeDocument/2006/relationships/header" Target="head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5.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LordNova2" TargetMode="External"/><Relationship Id="rId161" Type="http://schemas.openxmlformats.org/officeDocument/2006/relationships/hyperlink" Target="http://creativecommons.org/licenses/by-sa/3.0/" TargetMode="External"/><Relationship Id="rId182" Type="http://schemas.openxmlformats.org/officeDocument/2006/relationships/image" Target="media/image39.png"/><Relationship Id="rId217" Type="http://schemas.openxmlformats.org/officeDocument/2006/relationships/image" Target="media/image74.emf"/><Relationship Id="rId6" Type="http://schemas.openxmlformats.org/officeDocument/2006/relationships/footnotes" Target="footnotes.xml"/><Relationship Id="rId238" Type="http://schemas.openxmlformats.org/officeDocument/2006/relationships/image" Target="media/image95.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www.thingiverse.com/jbarrettoda"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image" Target="media/image26.png"/><Relationship Id="rId151" Type="http://schemas.openxmlformats.org/officeDocument/2006/relationships/hyperlink" Target="http://www.thingiverse.com/thing:66611" TargetMode="External"/><Relationship Id="rId172" Type="http://schemas.openxmlformats.org/officeDocument/2006/relationships/hyperlink" Target="http://www.thingiverse.com/thatcloudguy" TargetMode="External"/><Relationship Id="rId193" Type="http://schemas.openxmlformats.org/officeDocument/2006/relationships/image" Target="media/image50.emf"/><Relationship Id="rId207" Type="http://schemas.openxmlformats.org/officeDocument/2006/relationships/image" Target="media/image64.emf"/><Relationship Id="rId228" Type="http://schemas.openxmlformats.org/officeDocument/2006/relationships/image" Target="media/image85.png"/><Relationship Id="rId249" Type="http://schemas.openxmlformats.org/officeDocument/2006/relationships/footer" Target="footer1.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hyperlink" Target="http://creativecommons.org/licenses/by/3.0/" TargetMode="External"/><Relationship Id="rId141" Type="http://schemas.openxmlformats.org/officeDocument/2006/relationships/hyperlink" Target="http://creativecommons.org/licenses/by-sa/3.0/" TargetMode="External"/><Relationship Id="rId7" Type="http://schemas.openxmlformats.org/officeDocument/2006/relationships/endnotes" Target="endnotes.xml"/><Relationship Id="rId162" Type="http://schemas.openxmlformats.org/officeDocument/2006/relationships/image" Target="media/image34.png"/><Relationship Id="rId183" Type="http://schemas.openxmlformats.org/officeDocument/2006/relationships/image" Target="media/image40.png"/><Relationship Id="rId218" Type="http://schemas.openxmlformats.org/officeDocument/2006/relationships/image" Target="media/image75.emf"/><Relationship Id="rId239" Type="http://schemas.openxmlformats.org/officeDocument/2006/relationships/image" Target="media/image96.emf"/><Relationship Id="rId250" Type="http://schemas.openxmlformats.org/officeDocument/2006/relationships/fontTable" Target="fontTable.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thing:31627"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1.emf"/><Relationship Id="rId208" Type="http://schemas.openxmlformats.org/officeDocument/2006/relationships/image" Target="media/image65.emf"/><Relationship Id="rId229" Type="http://schemas.openxmlformats.org/officeDocument/2006/relationships/image" Target="media/image86.png"/><Relationship Id="rId240" Type="http://schemas.openxmlformats.org/officeDocument/2006/relationships/image" Target="media/image97.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image" Target="media/image23.png"/><Relationship Id="rId142" Type="http://schemas.openxmlformats.org/officeDocument/2006/relationships/image" Target="media/image29.png"/><Relationship Id="rId163" Type="http://schemas.openxmlformats.org/officeDocument/2006/relationships/hyperlink" Target="http://www.thingiverse.com/thing:1582399" TargetMode="External"/><Relationship Id="rId184" Type="http://schemas.openxmlformats.org/officeDocument/2006/relationships/image" Target="media/image41.png"/><Relationship Id="rId219" Type="http://schemas.openxmlformats.org/officeDocument/2006/relationships/image" Target="media/image76.png"/><Relationship Id="rId230" Type="http://schemas.openxmlformats.org/officeDocument/2006/relationships/image" Target="media/image87.png"/><Relationship Id="rId251" Type="http://schemas.microsoft.com/office/2011/relationships/people" Target="people.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www.thingiverse.com/Roboduck"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7.png"/><Relationship Id="rId195" Type="http://schemas.openxmlformats.org/officeDocument/2006/relationships/image" Target="media/image52.png"/><Relationship Id="rId209" Type="http://schemas.openxmlformats.org/officeDocument/2006/relationships/image" Target="media/image66.emf"/><Relationship Id="rId220" Type="http://schemas.openxmlformats.org/officeDocument/2006/relationships/image" Target="media/image77.png"/><Relationship Id="rId241" Type="http://schemas.openxmlformats.org/officeDocument/2006/relationships/image" Target="media/image98.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thing:182123" TargetMode="External"/><Relationship Id="rId143" Type="http://schemas.openxmlformats.org/officeDocument/2006/relationships/hyperlink" Target="http://www.thingiverse.com/thing:296967" TargetMode="External"/><Relationship Id="rId164" Type="http://schemas.openxmlformats.org/officeDocument/2006/relationships/hyperlink" Target="http://www.thingiverse.com/insapio" TargetMode="External"/><Relationship Id="rId18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thingiverse.com/Bl0K3" TargetMode="External"/><Relationship Id="rId210" Type="http://schemas.openxmlformats.org/officeDocument/2006/relationships/image" Target="media/image67.emf"/><Relationship Id="rId215" Type="http://schemas.openxmlformats.org/officeDocument/2006/relationships/image" Target="media/image72.emf"/><Relationship Id="rId236" Type="http://schemas.openxmlformats.org/officeDocument/2006/relationships/image" Target="media/image93.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8.png"/><Relationship Id="rId252" Type="http://schemas.openxmlformats.org/officeDocument/2006/relationships/theme" Target="theme/theme1.xml"/><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hyperlink" Target="http://creativecommons.org/licenses/by/3.0/" TargetMode="External"/><Relationship Id="rId154" Type="http://schemas.openxmlformats.org/officeDocument/2006/relationships/image" Target="media/image32.png"/><Relationship Id="rId175" Type="http://schemas.openxmlformats.org/officeDocument/2006/relationships/hyperlink" Target="http://www.thingiverse.com/thing:985040" TargetMode="External"/><Relationship Id="rId196" Type="http://schemas.openxmlformats.org/officeDocument/2006/relationships/image" Target="media/image53.emf"/><Relationship Id="rId200" Type="http://schemas.openxmlformats.org/officeDocument/2006/relationships/image" Target="media/image57.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8.png"/><Relationship Id="rId242" Type="http://schemas.openxmlformats.org/officeDocument/2006/relationships/image" Target="media/image99.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www.thingiverse.com/YahooJAPAN" TargetMode="External"/><Relationship Id="rId144" Type="http://schemas.openxmlformats.org/officeDocument/2006/relationships/hyperlink" Target="http://www.thingiverse.com/threonin"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hyperlink" Target="http://creativecommons.org/licenses/by/3.0/" TargetMode="External"/><Relationship Id="rId186" Type="http://schemas.openxmlformats.org/officeDocument/2006/relationships/image" Target="media/image43.emf"/><Relationship Id="rId211" Type="http://schemas.openxmlformats.org/officeDocument/2006/relationships/image" Target="media/image68.emf"/><Relationship Id="rId232" Type="http://schemas.openxmlformats.org/officeDocument/2006/relationships/image" Target="media/image89.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image" Target="media/image27.png"/><Relationship Id="rId80" Type="http://schemas.openxmlformats.org/officeDocument/2006/relationships/image" Target="media/image6.png"/><Relationship Id="rId155" Type="http://schemas.openxmlformats.org/officeDocument/2006/relationships/hyperlink" Target="http://www.thingiverse.com/thing:12349" TargetMode="External"/><Relationship Id="rId176" Type="http://schemas.openxmlformats.org/officeDocument/2006/relationships/hyperlink" Target="http://www.thingiverse.com/Bl0K3" TargetMode="External"/><Relationship Id="rId197" Type="http://schemas.openxmlformats.org/officeDocument/2006/relationships/image" Target="media/image54.png"/><Relationship Id="rId201" Type="http://schemas.openxmlformats.org/officeDocument/2006/relationships/image" Target="media/image58.png"/><Relationship Id="rId222" Type="http://schemas.openxmlformats.org/officeDocument/2006/relationships/image" Target="media/image79.png"/><Relationship Id="rId243" Type="http://schemas.openxmlformats.org/officeDocument/2006/relationships/image" Target="media/image100.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hyperlink" Target="http://creativecommons.org/licenses/by/3.0/" TargetMode="External"/><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hyperlink" Target="http://creativecommons.org/licenses/by-sa/3.0/" TargetMode="External"/><Relationship Id="rId166" Type="http://schemas.openxmlformats.org/officeDocument/2006/relationships/image" Target="media/image35.png"/><Relationship Id="rId187" Type="http://schemas.openxmlformats.org/officeDocument/2006/relationships/image" Target="media/image44.emf"/><Relationship Id="rId1" Type="http://schemas.openxmlformats.org/officeDocument/2006/relationships/customXml" Target="../customXml/item1.xml"/><Relationship Id="rId212" Type="http://schemas.openxmlformats.org/officeDocument/2006/relationships/image" Target="media/image69.emf"/><Relationship Id="rId233" Type="http://schemas.openxmlformats.org/officeDocument/2006/relationships/image" Target="media/image90.png"/><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thing:1279978" TargetMode="External"/><Relationship Id="rId156" Type="http://schemas.openxmlformats.org/officeDocument/2006/relationships/hyperlink" Target="http://www.thingiverse.com/Alf_Arobase" TargetMode="External"/><Relationship Id="rId177" Type="http://schemas.openxmlformats.org/officeDocument/2006/relationships/hyperlink" Target="http://creativecommons.org/licenses/by-sa/3.0/" TargetMode="External"/><Relationship Id="rId198" Type="http://schemas.openxmlformats.org/officeDocument/2006/relationships/image" Target="media/image55.emf"/><Relationship Id="rId202" Type="http://schemas.openxmlformats.org/officeDocument/2006/relationships/image" Target="media/image59.png"/><Relationship Id="rId223" Type="http://schemas.openxmlformats.org/officeDocument/2006/relationships/image" Target="media/image80.png"/><Relationship Id="rId244" Type="http://schemas.openxmlformats.org/officeDocument/2006/relationships/image" Target="media/image101.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image" Target="media/image24.png"/><Relationship Id="rId146" Type="http://schemas.openxmlformats.org/officeDocument/2006/relationships/image" Target="media/image30.png"/><Relationship Id="rId167" Type="http://schemas.openxmlformats.org/officeDocument/2006/relationships/hyperlink" Target="http://www.thingiverse.com/thing:896836" TargetMode="External"/><Relationship Id="rId188" Type="http://schemas.openxmlformats.org/officeDocument/2006/relationships/image" Target="media/image45.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0.emf"/><Relationship Id="rId234" Type="http://schemas.openxmlformats.org/officeDocument/2006/relationships/image" Target="media/image91.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www.thingiverse.com/lukie80" TargetMode="External"/><Relationship Id="rId157" Type="http://schemas.openxmlformats.org/officeDocument/2006/relationships/hyperlink" Target="http://creativecommons.org/licenses/GPL/2.0/" TargetMode="External"/><Relationship Id="rId178" Type="http://schemas.openxmlformats.org/officeDocument/2006/relationships/image" Target="media/image38.png"/><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6.png"/><Relationship Id="rId203" Type="http://schemas.openxmlformats.org/officeDocument/2006/relationships/image" Target="media/image60.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1.png"/><Relationship Id="rId245" Type="http://schemas.openxmlformats.org/officeDocument/2006/relationships/image" Target="media/image102.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thing:260134" TargetMode="External"/><Relationship Id="rId147" Type="http://schemas.openxmlformats.org/officeDocument/2006/relationships/hyperlink" Target="http://www.thingiverse.com/thing:1551" TargetMode="External"/><Relationship Id="rId168" Type="http://schemas.openxmlformats.org/officeDocument/2006/relationships/hyperlink" Target="http://www.thingiverse.com/chayesSAS"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6.emf"/><Relationship Id="rId3" Type="http://schemas.openxmlformats.org/officeDocument/2006/relationships/styles" Target="styles.xml"/><Relationship Id="rId214" Type="http://schemas.openxmlformats.org/officeDocument/2006/relationships/image" Target="media/image71.emf"/><Relationship Id="rId235" Type="http://schemas.openxmlformats.org/officeDocument/2006/relationships/image" Target="media/image92.emf"/><Relationship Id="rId116" Type="http://schemas.openxmlformats.org/officeDocument/2006/relationships/image" Target="media/image21.png"/><Relationship Id="rId137" Type="http://schemas.openxmlformats.org/officeDocument/2006/relationships/hyperlink" Target="http://creativecommons.org/licenses/by/3.0/" TargetMode="External"/><Relationship Id="rId158" Type="http://schemas.openxmlformats.org/officeDocument/2006/relationships/image" Target="media/image33.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thing:985040" TargetMode="External"/><Relationship Id="rId190" Type="http://schemas.openxmlformats.org/officeDocument/2006/relationships/image" Target="media/image47.emf"/><Relationship Id="rId204" Type="http://schemas.openxmlformats.org/officeDocument/2006/relationships/image" Target="media/image61.png"/><Relationship Id="rId225" Type="http://schemas.openxmlformats.org/officeDocument/2006/relationships/image" Target="media/image82.png"/><Relationship Id="rId246" Type="http://schemas.openxmlformats.org/officeDocument/2006/relationships/image" Target="media/image103.emf"/><Relationship Id="rId106" Type="http://schemas.openxmlformats.org/officeDocument/2006/relationships/image" Target="media/image11.png"/><Relationship Id="rId127" Type="http://schemas.openxmlformats.org/officeDocument/2006/relationships/hyperlink" Target="http://www.thingiverse.com/willie"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www.thingiverse.com/deherzog" TargetMode="External"/><Relationship Id="rId16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180</Pages>
  <Words>38827</Words>
  <Characters>221316</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1</cp:revision>
  <cp:lastPrinted>2024-03-28T22:13:00Z</cp:lastPrinted>
  <dcterms:created xsi:type="dcterms:W3CDTF">2023-11-07T22:05:00Z</dcterms:created>
  <dcterms:modified xsi:type="dcterms:W3CDTF">2024-11-20T16:02:00Z</dcterms:modified>
</cp:coreProperties>
</file>
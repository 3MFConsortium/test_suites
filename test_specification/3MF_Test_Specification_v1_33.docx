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8813D53" w:rsidR="00F31577" w:rsidRDefault="001746E8" w:rsidP="00F31577">
            <w:r>
              <w:t>1.3</w:t>
            </w:r>
            <w:r w:rsidR="000048D4">
              <w:t>3</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7CDF4314" w:rsidR="00F31577" w:rsidRDefault="007A69AD"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58485643"/>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proofErr w:type="spellStart"/>
            <w:r>
              <w:rPr>
                <w:sz w:val="18"/>
                <w:szCs w:val="18"/>
              </w:rPr>
              <w:t>Misc</w:t>
            </w:r>
            <w:proofErr w:type="spellEnd"/>
            <w:r>
              <w:rPr>
                <w:sz w:val="18"/>
                <w:szCs w:val="18"/>
              </w:rPr>
              <w:t xml:space="preserve">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3041B23F" w:rsidR="00D41580" w:rsidRDefault="00D41580" w:rsidP="002038C9">
            <w:pPr>
              <w:rPr>
                <w:sz w:val="18"/>
                <w:szCs w:val="18"/>
              </w:rPr>
            </w:pPr>
            <w:r>
              <w:rPr>
                <w:sz w:val="18"/>
                <w:szCs w:val="18"/>
              </w:rPr>
              <w:t xml:space="preserve">Minor updates to secure content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8C5FBE1" w:rsidR="000048D4" w:rsidRDefault="000048D4" w:rsidP="00A86AAB">
            <w:pPr>
              <w:rPr>
                <w:sz w:val="18"/>
                <w:szCs w:val="18"/>
              </w:rPr>
            </w:pPr>
            <w:r>
              <w:rPr>
                <w:sz w:val="18"/>
                <w:szCs w:val="18"/>
              </w:rPr>
              <w:t>Minor changes to positive test cases</w:t>
            </w:r>
          </w:p>
        </w:tc>
        <w:tc>
          <w:tcPr>
            <w:tcW w:w="1978" w:type="dxa"/>
          </w:tcPr>
          <w:p w14:paraId="6EBF90C0" w14:textId="17FF2E2D" w:rsidR="000048D4" w:rsidRDefault="000048D4" w:rsidP="00A86AAB">
            <w:pPr>
              <w:rPr>
                <w:sz w:val="18"/>
                <w:szCs w:val="18"/>
              </w:rPr>
            </w:pPr>
            <w:r>
              <w:rPr>
                <w:sz w:val="18"/>
                <w:szCs w:val="18"/>
              </w:rPr>
              <w:t>JZ – 12/10/20</w:t>
            </w:r>
          </w:p>
        </w:tc>
      </w:tr>
    </w:tbl>
    <w:p w14:paraId="785F07CF" w14:textId="4E56CDA7" w:rsidR="002038C9" w:rsidRDefault="002038C9">
      <w:r>
        <w:br w:type="page"/>
      </w:r>
    </w:p>
    <w:p w14:paraId="731C6199" w14:textId="77777777" w:rsidR="00EF0F28" w:rsidRDefault="00EF0F28" w:rsidP="00333074"/>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0CF9C474" w14:textId="46BE61F6" w:rsidR="00D161B4"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58485643" w:history="1">
            <w:r w:rsidR="00D161B4" w:rsidRPr="009E57D6">
              <w:rPr>
                <w:rStyle w:val="Hyperlink"/>
                <w:noProof/>
              </w:rPr>
              <w:t>Revisions:</w:t>
            </w:r>
            <w:r w:rsidR="00D161B4">
              <w:rPr>
                <w:noProof/>
                <w:webHidden/>
              </w:rPr>
              <w:tab/>
            </w:r>
            <w:r w:rsidR="00D161B4">
              <w:rPr>
                <w:noProof/>
                <w:webHidden/>
              </w:rPr>
              <w:fldChar w:fldCharType="begin"/>
            </w:r>
            <w:r w:rsidR="00D161B4">
              <w:rPr>
                <w:noProof/>
                <w:webHidden/>
              </w:rPr>
              <w:instrText xml:space="preserve"> PAGEREF _Toc58485643 \h </w:instrText>
            </w:r>
            <w:r w:rsidR="00D161B4">
              <w:rPr>
                <w:noProof/>
                <w:webHidden/>
              </w:rPr>
            </w:r>
            <w:r w:rsidR="00D161B4">
              <w:rPr>
                <w:noProof/>
                <w:webHidden/>
              </w:rPr>
              <w:fldChar w:fldCharType="separate"/>
            </w:r>
            <w:r w:rsidR="00DF71CE">
              <w:rPr>
                <w:noProof/>
                <w:webHidden/>
              </w:rPr>
              <w:t>2</w:t>
            </w:r>
            <w:r w:rsidR="00D161B4">
              <w:rPr>
                <w:noProof/>
                <w:webHidden/>
              </w:rPr>
              <w:fldChar w:fldCharType="end"/>
            </w:r>
          </w:hyperlink>
        </w:p>
        <w:p w14:paraId="64F23D7A" w14:textId="566DADB3" w:rsidR="00D161B4" w:rsidRDefault="006C1DD1">
          <w:pPr>
            <w:pStyle w:val="TOC1"/>
            <w:tabs>
              <w:tab w:val="left" w:pos="44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"_Toc58485644" </w:instrText>
          </w:r>
          <w:ins w:id="2" w:author="Zuber, Jim" w:date="2020-12-15T10:34:00Z">
            <w:r w:rsidR="00AD1644">
              <w:rPr>
                <w:noProof/>
              </w:rPr>
            </w:r>
          </w:ins>
          <w:r>
            <w:rPr>
              <w:noProof/>
            </w:rPr>
            <w:fldChar w:fldCharType="separate"/>
          </w:r>
          <w:r w:rsidR="00D161B4" w:rsidRPr="009E57D6">
            <w:rPr>
              <w:rStyle w:val="Hyperlink"/>
              <w:rFonts w:cs="Arial"/>
              <w:noProof/>
            </w:rPr>
            <w:t>2</w:t>
          </w:r>
          <w:r w:rsidR="00D161B4">
            <w:rPr>
              <w:rFonts w:asciiTheme="minorHAnsi" w:eastAsiaTheme="minorEastAsia" w:hAnsiTheme="minorHAnsi"/>
              <w:noProof/>
              <w:sz w:val="22"/>
            </w:rPr>
            <w:tab/>
          </w:r>
          <w:r w:rsidR="00D161B4" w:rsidRPr="009E57D6">
            <w:rPr>
              <w:rStyle w:val="Hyperlink"/>
              <w:noProof/>
            </w:rPr>
            <w:t>Introduction</w:t>
          </w:r>
          <w:r w:rsidR="00D161B4">
            <w:rPr>
              <w:noProof/>
              <w:webHidden/>
            </w:rPr>
            <w:tab/>
          </w:r>
          <w:r w:rsidR="00D161B4">
            <w:rPr>
              <w:noProof/>
              <w:webHidden/>
            </w:rPr>
            <w:fldChar w:fldCharType="begin"/>
          </w:r>
          <w:r w:rsidR="00D161B4">
            <w:rPr>
              <w:noProof/>
              <w:webHidden/>
            </w:rPr>
            <w:instrText xml:space="preserve"> PAGEREF _Toc58485644 \h </w:instrText>
          </w:r>
          <w:r w:rsidR="00D161B4">
            <w:rPr>
              <w:noProof/>
              <w:webHidden/>
            </w:rPr>
          </w:r>
          <w:r w:rsidR="00D161B4">
            <w:rPr>
              <w:noProof/>
              <w:webHidden/>
            </w:rPr>
            <w:fldChar w:fldCharType="separate"/>
          </w:r>
          <w:r w:rsidR="00DF71CE">
            <w:rPr>
              <w:noProof/>
              <w:webHidden/>
            </w:rPr>
            <w:t>4</w:t>
          </w:r>
          <w:r w:rsidR="00D161B4">
            <w:rPr>
              <w:noProof/>
              <w:webHidden/>
            </w:rPr>
            <w:fldChar w:fldCharType="end"/>
          </w:r>
          <w:r>
            <w:rPr>
              <w:noProof/>
            </w:rPr>
            <w:fldChar w:fldCharType="end"/>
          </w:r>
        </w:p>
        <w:p w14:paraId="3C2D5906" w14:textId="475C6022" w:rsidR="00D161B4" w:rsidRDefault="006C1DD1">
          <w:pPr>
            <w:pStyle w:val="TOC1"/>
            <w:tabs>
              <w:tab w:val="left" w:pos="44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"_Toc58485645" </w:instrText>
          </w:r>
          <w:ins w:id="3" w:author="Zuber, Jim" w:date="2020-12-15T10:34:00Z">
            <w:r w:rsidR="00AD1644">
              <w:rPr>
                <w:noProof/>
              </w:rPr>
            </w:r>
          </w:ins>
          <w:r>
            <w:rPr>
              <w:noProof/>
            </w:rPr>
            <w:fldChar w:fldCharType="separate"/>
          </w:r>
          <w:r w:rsidR="00D161B4" w:rsidRPr="009E57D6">
            <w:rPr>
              <w:rStyle w:val="Hyperlink"/>
              <w:noProof/>
            </w:rPr>
            <w:t>3</w:t>
          </w:r>
          <w:r w:rsidR="00D161B4">
            <w:rPr>
              <w:rFonts w:asciiTheme="minorHAnsi" w:eastAsiaTheme="minorEastAsia" w:hAnsiTheme="minorHAnsi"/>
              <w:noProof/>
              <w:sz w:val="22"/>
            </w:rPr>
            <w:tab/>
          </w:r>
          <w:r w:rsidR="00D161B4" w:rsidRPr="009E57D6">
            <w:rPr>
              <w:rStyle w:val="Hyperlink"/>
              <w:noProof/>
            </w:rPr>
            <w:t>Terms and Acronyms</w:t>
          </w:r>
          <w:r w:rsidR="00D161B4">
            <w:rPr>
              <w:noProof/>
              <w:webHidden/>
            </w:rPr>
            <w:tab/>
          </w:r>
          <w:r w:rsidR="00D161B4">
            <w:rPr>
              <w:noProof/>
              <w:webHidden/>
            </w:rPr>
            <w:fldChar w:fldCharType="begin"/>
          </w:r>
          <w:r w:rsidR="00D161B4">
            <w:rPr>
              <w:noProof/>
              <w:webHidden/>
            </w:rPr>
            <w:instrText xml:space="preserve"> PAGEREF _Toc58485645 \h </w:instrText>
          </w:r>
          <w:r w:rsidR="00D161B4">
            <w:rPr>
              <w:noProof/>
              <w:webHidden/>
            </w:rPr>
          </w:r>
          <w:r w:rsidR="00D161B4">
            <w:rPr>
              <w:noProof/>
              <w:webHidden/>
            </w:rPr>
            <w:fldChar w:fldCharType="separate"/>
          </w:r>
          <w:r w:rsidR="00DF71CE">
            <w:rPr>
              <w:noProof/>
              <w:webHidden/>
            </w:rPr>
            <w:t>4</w:t>
          </w:r>
          <w:r w:rsidR="00D161B4">
            <w:rPr>
              <w:noProof/>
              <w:webHidden/>
            </w:rPr>
            <w:fldChar w:fldCharType="end"/>
          </w:r>
          <w:r>
            <w:rPr>
              <w:noProof/>
            </w:rPr>
            <w:fldChar w:fldCharType="end"/>
          </w:r>
        </w:p>
        <w:p w14:paraId="32BCFDA4" w14:textId="7773365F" w:rsidR="00D161B4" w:rsidRDefault="006C1DD1">
          <w:pPr>
            <w:pStyle w:val="TOC1"/>
            <w:tabs>
              <w:tab w:val="left" w:pos="44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"_Toc58485646" </w:instrText>
          </w:r>
          <w:ins w:id="4" w:author="Zuber, Jim" w:date="2020-12-15T10:34:00Z">
            <w:r w:rsidR="00AD1644">
              <w:rPr>
                <w:noProof/>
              </w:rPr>
            </w:r>
          </w:ins>
          <w:r>
            <w:rPr>
              <w:noProof/>
            </w:rPr>
            <w:fldChar w:fldCharType="separate"/>
          </w:r>
          <w:r w:rsidR="00D161B4" w:rsidRPr="009E57D6">
            <w:rPr>
              <w:rStyle w:val="Hyperlink"/>
              <w:noProof/>
            </w:rPr>
            <w:t>4</w:t>
          </w:r>
          <w:r w:rsidR="00D161B4">
            <w:rPr>
              <w:rFonts w:asciiTheme="minorHAnsi" w:eastAsiaTheme="minorEastAsia" w:hAnsiTheme="minorHAnsi"/>
              <w:noProof/>
              <w:sz w:val="22"/>
            </w:rPr>
            <w:tab/>
          </w:r>
          <w:r w:rsidR="00D161B4" w:rsidRPr="009E57D6">
            <w:rPr>
              <w:rStyle w:val="Hyperlink"/>
              <w:noProof/>
            </w:rPr>
            <w:t>Scope</w:t>
          </w:r>
          <w:r w:rsidR="00D161B4">
            <w:rPr>
              <w:noProof/>
              <w:webHidden/>
            </w:rPr>
            <w:tab/>
          </w:r>
          <w:r w:rsidR="00D161B4">
            <w:rPr>
              <w:noProof/>
              <w:webHidden/>
            </w:rPr>
            <w:fldChar w:fldCharType="begin"/>
          </w:r>
          <w:r w:rsidR="00D161B4">
            <w:rPr>
              <w:noProof/>
              <w:webHidden/>
            </w:rPr>
            <w:instrText xml:space="preserve"> PAGEREF _Toc58485646 \h </w:instrText>
          </w:r>
          <w:r w:rsidR="00D161B4">
            <w:rPr>
              <w:noProof/>
              <w:webHidden/>
            </w:rPr>
          </w:r>
          <w:r w:rsidR="00D161B4">
            <w:rPr>
              <w:noProof/>
              <w:webHidden/>
            </w:rPr>
            <w:fldChar w:fldCharType="separate"/>
          </w:r>
          <w:r w:rsidR="00DF71CE">
            <w:rPr>
              <w:noProof/>
              <w:webHidden/>
            </w:rPr>
            <w:t>4</w:t>
          </w:r>
          <w:r w:rsidR="00D161B4">
            <w:rPr>
              <w:noProof/>
              <w:webHidden/>
            </w:rPr>
            <w:fldChar w:fldCharType="end"/>
          </w:r>
          <w:r>
            <w:rPr>
              <w:noProof/>
            </w:rPr>
            <w:fldChar w:fldCharType="end"/>
          </w:r>
        </w:p>
        <w:p w14:paraId="175B5AD7" w14:textId="203D1C55" w:rsidR="00D161B4" w:rsidRDefault="006C1DD1">
          <w:pPr>
            <w:pStyle w:val="TOC1"/>
            <w:tabs>
              <w:tab w:val="left" w:pos="44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"_Toc58485647" </w:instrText>
          </w:r>
          <w:ins w:id="5" w:author="Zuber, Jim" w:date="2020-12-15T10:34:00Z">
            <w:r w:rsidR="00AD1644">
              <w:rPr>
                <w:noProof/>
              </w:rPr>
            </w:r>
          </w:ins>
          <w:r>
            <w:rPr>
              <w:noProof/>
            </w:rPr>
            <w:fldChar w:fldCharType="separate"/>
          </w:r>
          <w:r w:rsidR="00D161B4" w:rsidRPr="009E57D6">
            <w:rPr>
              <w:rStyle w:val="Hyperlink"/>
              <w:noProof/>
            </w:rPr>
            <w:t>5</w:t>
          </w:r>
          <w:r w:rsidR="00D161B4">
            <w:rPr>
              <w:rFonts w:asciiTheme="minorHAnsi" w:eastAsiaTheme="minorEastAsia" w:hAnsiTheme="minorHAnsi"/>
              <w:noProof/>
              <w:sz w:val="22"/>
            </w:rPr>
            <w:tab/>
          </w:r>
          <w:r w:rsidR="00D161B4" w:rsidRPr="009E57D6">
            <w:rPr>
              <w:rStyle w:val="Hyperlink"/>
              <w:noProof/>
            </w:rPr>
            <w:t>Test Suite Organization</w:t>
          </w:r>
          <w:r w:rsidR="00D161B4">
            <w:rPr>
              <w:noProof/>
              <w:webHidden/>
            </w:rPr>
            <w:tab/>
          </w:r>
          <w:r w:rsidR="00D161B4">
            <w:rPr>
              <w:noProof/>
              <w:webHidden/>
            </w:rPr>
            <w:fldChar w:fldCharType="begin"/>
          </w:r>
          <w:r w:rsidR="00D161B4">
            <w:rPr>
              <w:noProof/>
              <w:webHidden/>
            </w:rPr>
            <w:instrText xml:space="preserve"> PAGEREF _Toc58485647 \h </w:instrText>
          </w:r>
          <w:r w:rsidR="00D161B4">
            <w:rPr>
              <w:noProof/>
              <w:webHidden/>
            </w:rPr>
          </w:r>
          <w:r w:rsidR="00D161B4">
            <w:rPr>
              <w:noProof/>
              <w:webHidden/>
            </w:rPr>
            <w:fldChar w:fldCharType="separate"/>
          </w:r>
          <w:r w:rsidR="00DF71CE">
            <w:rPr>
              <w:noProof/>
              <w:webHidden/>
            </w:rPr>
            <w:t>5</w:t>
          </w:r>
          <w:r w:rsidR="00D161B4">
            <w:rPr>
              <w:noProof/>
              <w:webHidden/>
            </w:rPr>
            <w:fldChar w:fldCharType="end"/>
          </w:r>
          <w:r>
            <w:rPr>
              <w:noProof/>
            </w:rPr>
            <w:fldChar w:fldCharType="end"/>
          </w:r>
        </w:p>
        <w:p w14:paraId="26B8B0EA" w14:textId="0D962A1A"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"_Toc58485648" </w:instrText>
          </w:r>
          <w:ins w:id="6" w:author="Zuber, Jim" w:date="2020-12-15T10:34:00Z">
            <w:r w:rsidR="00AD1644">
              <w:rPr>
                <w:noProof/>
              </w:rPr>
            </w:r>
          </w:ins>
          <w:r>
            <w:rPr>
              <w:noProof/>
            </w:rPr>
            <w:fldChar w:fldCharType="separate"/>
          </w:r>
          <w:r w:rsidR="00D161B4" w:rsidRPr="009E57D6">
            <w:rPr>
              <w:rStyle w:val="Hyperlink"/>
              <w:rFonts w:eastAsia="Verdana" w:cs="Verdana"/>
              <w:noProof/>
            </w:rPr>
            <w:t>5.1</w:t>
          </w:r>
          <w:r w:rsidR="00D161B4">
            <w:rPr>
              <w:rFonts w:asciiTheme="minorHAnsi" w:eastAsiaTheme="minorEastAsia" w:hAnsiTheme="minorHAnsi"/>
              <w:noProof/>
              <w:sz w:val="22"/>
            </w:rPr>
            <w:tab/>
          </w:r>
          <w:r w:rsidR="00D161B4" w:rsidRPr="009E57D6">
            <w:rPr>
              <w:rStyle w:val="Hyperlink"/>
              <w:rFonts w:eastAsia="Verdana" w:cs="Verdana"/>
              <w:noProof/>
            </w:rPr>
            <w:t>Test Case Numbering</w:t>
          </w:r>
          <w:r w:rsidR="00D161B4">
            <w:rPr>
              <w:noProof/>
              <w:webHidden/>
            </w:rPr>
            <w:tab/>
          </w:r>
          <w:r w:rsidR="00D161B4">
            <w:rPr>
              <w:noProof/>
              <w:webHidden/>
            </w:rPr>
            <w:fldChar w:fldCharType="begin"/>
          </w:r>
          <w:r w:rsidR="00D161B4">
            <w:rPr>
              <w:noProof/>
              <w:webHidden/>
            </w:rPr>
            <w:instrText xml:space="preserve"> PAGEREF _Toc58485648 \h </w:instrText>
          </w:r>
          <w:r w:rsidR="00D161B4">
            <w:rPr>
              <w:noProof/>
              <w:webHidden/>
            </w:rPr>
          </w:r>
          <w:r w:rsidR="00D161B4">
            <w:rPr>
              <w:noProof/>
              <w:webHidden/>
            </w:rPr>
            <w:fldChar w:fldCharType="separate"/>
          </w:r>
          <w:r w:rsidR="00DF71CE">
            <w:rPr>
              <w:noProof/>
              <w:webHidden/>
            </w:rPr>
            <w:t>5</w:t>
          </w:r>
          <w:r w:rsidR="00D161B4">
            <w:rPr>
              <w:noProof/>
              <w:webHidden/>
            </w:rPr>
            <w:fldChar w:fldCharType="end"/>
          </w:r>
          <w:r>
            <w:rPr>
              <w:noProof/>
            </w:rPr>
            <w:fldChar w:fldCharType="end"/>
          </w:r>
        </w:p>
        <w:p w14:paraId="1667CD70" w14:textId="45C734DD"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"_Toc58485649" </w:instrText>
          </w:r>
          <w:ins w:id="7" w:author="Zuber, Jim" w:date="2020-12-15T10:34:00Z">
            <w:r w:rsidR="00AD1644">
              <w:rPr>
                <w:noProof/>
              </w:rPr>
            </w:r>
          </w:ins>
          <w:r>
            <w:rPr>
              <w:noProof/>
            </w:rPr>
            <w:fldChar w:fldCharType="separate"/>
          </w:r>
          <w:r w:rsidR="00D161B4" w:rsidRPr="009E57D6">
            <w:rPr>
              <w:rStyle w:val="Hyperlink"/>
              <w:rFonts w:eastAsia="Verdana" w:cs="Verdana"/>
              <w:noProof/>
            </w:rPr>
            <w:t>5.2</w:t>
          </w:r>
          <w:r w:rsidR="00D161B4">
            <w:rPr>
              <w:rFonts w:asciiTheme="minorHAnsi" w:eastAsiaTheme="minorEastAsia" w:hAnsiTheme="minorHAnsi"/>
              <w:noProof/>
              <w:sz w:val="22"/>
            </w:rPr>
            <w:tab/>
          </w:r>
          <w:r w:rsidR="00D161B4" w:rsidRPr="009E57D6">
            <w:rPr>
              <w:rStyle w:val="Hyperlink"/>
              <w:rFonts w:eastAsia="Verdana" w:cs="Verdana"/>
              <w:noProof/>
            </w:rPr>
            <w:t>Test Case Template</w:t>
          </w:r>
          <w:r w:rsidR="00D161B4">
            <w:rPr>
              <w:noProof/>
              <w:webHidden/>
            </w:rPr>
            <w:tab/>
          </w:r>
          <w:r w:rsidR="00D161B4">
            <w:rPr>
              <w:noProof/>
              <w:webHidden/>
            </w:rPr>
            <w:fldChar w:fldCharType="begin"/>
          </w:r>
          <w:r w:rsidR="00D161B4">
            <w:rPr>
              <w:noProof/>
              <w:webHidden/>
            </w:rPr>
            <w:instrText xml:space="preserve"> PAGEREF _Toc58485649 \h </w:instrText>
          </w:r>
          <w:r w:rsidR="00D161B4">
            <w:rPr>
              <w:noProof/>
              <w:webHidden/>
            </w:rPr>
          </w:r>
          <w:r w:rsidR="00D161B4">
            <w:rPr>
              <w:noProof/>
              <w:webHidden/>
            </w:rPr>
            <w:fldChar w:fldCharType="separate"/>
          </w:r>
          <w:r w:rsidR="00DF71CE">
            <w:rPr>
              <w:noProof/>
              <w:webHidden/>
            </w:rPr>
            <w:t>6</w:t>
          </w:r>
          <w:r w:rsidR="00D161B4">
            <w:rPr>
              <w:noProof/>
              <w:webHidden/>
            </w:rPr>
            <w:fldChar w:fldCharType="end"/>
          </w:r>
          <w:r>
            <w:rPr>
              <w:noProof/>
            </w:rPr>
            <w:fldChar w:fldCharType="end"/>
          </w:r>
        </w:p>
        <w:p w14:paraId="2740FFA8" w14:textId="71E545E0"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"_Toc58485650" </w:instrText>
          </w:r>
          <w:ins w:id="8" w:author="Zuber, Jim" w:date="2020-12-15T10:34:00Z">
            <w:r w:rsidR="00AD1644">
              <w:rPr>
                <w:noProof/>
              </w:rPr>
            </w:r>
          </w:ins>
          <w:r>
            <w:rPr>
              <w:noProof/>
            </w:rPr>
            <w:fldChar w:fldCharType="separate"/>
          </w:r>
          <w:r w:rsidR="00D161B4" w:rsidRPr="009E57D6">
            <w:rPr>
              <w:rStyle w:val="Hyperlink"/>
              <w:rFonts w:eastAsia="Verdana" w:cs="Verdana"/>
              <w:noProof/>
            </w:rPr>
            <w:t>5.3</w:t>
          </w:r>
          <w:r w:rsidR="00D161B4">
            <w:rPr>
              <w:rFonts w:asciiTheme="minorHAnsi" w:eastAsiaTheme="minorEastAsia" w:hAnsiTheme="minorHAnsi"/>
              <w:noProof/>
              <w:sz w:val="22"/>
            </w:rPr>
            <w:tab/>
          </w:r>
          <w:r w:rsidR="00D161B4" w:rsidRPr="009E57D6">
            <w:rPr>
              <w:rStyle w:val="Hyperlink"/>
              <w:rFonts w:eastAsia="Verdana" w:cs="Verdana"/>
              <w:noProof/>
            </w:rPr>
            <w:t>basematerials name Attribute Mapping</w:t>
          </w:r>
          <w:r w:rsidR="00D161B4">
            <w:rPr>
              <w:noProof/>
              <w:webHidden/>
            </w:rPr>
            <w:tab/>
          </w:r>
          <w:r w:rsidR="00D161B4">
            <w:rPr>
              <w:noProof/>
              <w:webHidden/>
            </w:rPr>
            <w:fldChar w:fldCharType="begin"/>
          </w:r>
          <w:r w:rsidR="00D161B4">
            <w:rPr>
              <w:noProof/>
              <w:webHidden/>
            </w:rPr>
            <w:instrText xml:space="preserve"> PAGEREF _Toc58485650 \h </w:instrText>
          </w:r>
          <w:r w:rsidR="00D161B4">
            <w:rPr>
              <w:noProof/>
              <w:webHidden/>
            </w:rPr>
          </w:r>
          <w:r w:rsidR="00D161B4">
            <w:rPr>
              <w:noProof/>
              <w:webHidden/>
            </w:rPr>
            <w:fldChar w:fldCharType="separate"/>
          </w:r>
          <w:r w:rsidR="00DF71CE">
            <w:rPr>
              <w:noProof/>
              <w:webHidden/>
            </w:rPr>
            <w:t>7</w:t>
          </w:r>
          <w:r w:rsidR="00D161B4">
            <w:rPr>
              <w:noProof/>
              <w:webHidden/>
            </w:rPr>
            <w:fldChar w:fldCharType="end"/>
          </w:r>
          <w:r>
            <w:rPr>
              <w:noProof/>
            </w:rPr>
            <w:fldChar w:fldCharType="end"/>
          </w:r>
        </w:p>
        <w:p w14:paraId="039C8BD4" w14:textId="0EF84B6B" w:rsidR="00D161B4" w:rsidRDefault="006C1DD1">
          <w:pPr>
            <w:pStyle w:val="TOC1"/>
            <w:tabs>
              <w:tab w:val="left" w:pos="44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"_Toc58485651" </w:instrText>
          </w:r>
          <w:ins w:id="9" w:author="Zuber, Jim" w:date="2020-12-15T10:34:00Z">
            <w:r w:rsidR="00AD1644">
              <w:rPr>
                <w:noProof/>
              </w:rPr>
            </w:r>
          </w:ins>
          <w:r>
            <w:rPr>
              <w:noProof/>
            </w:rPr>
            <w:fldChar w:fldCharType="separate"/>
          </w:r>
          <w:r w:rsidR="00D161B4" w:rsidRPr="009E57D6">
            <w:rPr>
              <w:rStyle w:val="Hyperlink"/>
              <w:noProof/>
            </w:rPr>
            <w:t>6</w:t>
          </w:r>
          <w:r w:rsidR="00D161B4">
            <w:rPr>
              <w:rFonts w:asciiTheme="minorHAnsi" w:eastAsiaTheme="minorEastAsia" w:hAnsiTheme="minorHAnsi"/>
              <w:noProof/>
              <w:sz w:val="22"/>
            </w:rPr>
            <w:tab/>
          </w:r>
          <w:r w:rsidR="00D161B4" w:rsidRPr="009E57D6">
            <w:rPr>
              <w:rStyle w:val="Hyperlink"/>
              <w:noProof/>
            </w:rPr>
            <w:t>Test Case Definitions</w:t>
          </w:r>
          <w:r w:rsidR="00D161B4">
            <w:rPr>
              <w:noProof/>
              <w:webHidden/>
            </w:rPr>
            <w:tab/>
          </w:r>
          <w:r w:rsidR="00D161B4">
            <w:rPr>
              <w:noProof/>
              <w:webHidden/>
            </w:rPr>
            <w:fldChar w:fldCharType="begin"/>
          </w:r>
          <w:r w:rsidR="00D161B4">
            <w:rPr>
              <w:noProof/>
              <w:webHidden/>
            </w:rPr>
            <w:instrText xml:space="preserve"> PAGEREF _Toc58485651 \h </w:instrText>
          </w:r>
          <w:r w:rsidR="00D161B4">
            <w:rPr>
              <w:noProof/>
              <w:webHidden/>
            </w:rPr>
          </w:r>
          <w:r w:rsidR="00D161B4">
            <w:rPr>
              <w:noProof/>
              <w:webHidden/>
            </w:rPr>
            <w:fldChar w:fldCharType="separate"/>
          </w:r>
          <w:r w:rsidR="00DF71CE">
            <w:rPr>
              <w:noProof/>
              <w:webHidden/>
            </w:rPr>
            <w:t>8</w:t>
          </w:r>
          <w:r w:rsidR="00D161B4">
            <w:rPr>
              <w:noProof/>
              <w:webHidden/>
            </w:rPr>
            <w:fldChar w:fldCharType="end"/>
          </w:r>
          <w:r>
            <w:rPr>
              <w:noProof/>
            </w:rPr>
            <w:fldChar w:fldCharType="end"/>
          </w:r>
        </w:p>
        <w:p w14:paraId="27ACF58C" w14:textId="3D4E7C4F"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"_Toc58485652" </w:instrText>
          </w:r>
          <w:ins w:id="10" w:author="Zuber, Jim" w:date="2020-12-15T10:34:00Z">
            <w:r w:rsidR="00AD1644">
              <w:rPr>
                <w:noProof/>
              </w:rPr>
            </w:r>
          </w:ins>
          <w:r>
            <w:rPr>
              <w:noProof/>
            </w:rPr>
            <w:fldChar w:fldCharType="separate"/>
          </w:r>
          <w:r w:rsidR="00D161B4" w:rsidRPr="009E57D6">
            <w:rPr>
              <w:rStyle w:val="Hyperlink"/>
              <w:noProof/>
            </w:rPr>
            <w:t>6.1</w:t>
          </w:r>
          <w:r w:rsidR="00D161B4">
            <w:rPr>
              <w:rFonts w:asciiTheme="minorHAnsi" w:eastAsiaTheme="minorEastAsia" w:hAnsiTheme="minorHAnsi"/>
              <w:noProof/>
              <w:sz w:val="22"/>
            </w:rPr>
            <w:tab/>
          </w:r>
          <w:r w:rsidR="00D161B4" w:rsidRPr="009E57D6">
            <w:rPr>
              <w:rStyle w:val="Hyperlink"/>
              <w:noProof/>
            </w:rPr>
            <w:t>Positive OPC Test Cases</w:t>
          </w:r>
          <w:r w:rsidR="00D161B4">
            <w:rPr>
              <w:noProof/>
              <w:webHidden/>
            </w:rPr>
            <w:tab/>
          </w:r>
          <w:r w:rsidR="00D161B4">
            <w:rPr>
              <w:noProof/>
              <w:webHidden/>
            </w:rPr>
            <w:fldChar w:fldCharType="begin"/>
          </w:r>
          <w:r w:rsidR="00D161B4">
            <w:rPr>
              <w:noProof/>
              <w:webHidden/>
            </w:rPr>
            <w:instrText xml:space="preserve"> PAGEREF _Toc58485652 \h </w:instrText>
          </w:r>
          <w:r w:rsidR="00D161B4">
            <w:rPr>
              <w:noProof/>
              <w:webHidden/>
            </w:rPr>
          </w:r>
          <w:r w:rsidR="00D161B4">
            <w:rPr>
              <w:noProof/>
              <w:webHidden/>
            </w:rPr>
            <w:fldChar w:fldCharType="separate"/>
          </w:r>
          <w:r w:rsidR="00DF71CE">
            <w:rPr>
              <w:noProof/>
              <w:webHidden/>
            </w:rPr>
            <w:t>8</w:t>
          </w:r>
          <w:r w:rsidR="00D161B4">
            <w:rPr>
              <w:noProof/>
              <w:webHidden/>
            </w:rPr>
            <w:fldChar w:fldCharType="end"/>
          </w:r>
          <w:r>
            <w:rPr>
              <w:noProof/>
            </w:rPr>
            <w:fldChar w:fldCharType="end"/>
          </w:r>
        </w:p>
        <w:p w14:paraId="3154B1CF" w14:textId="31E6D407"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"_Toc58485653" </w:instrText>
          </w:r>
          <w:ins w:id="11" w:author="Zuber, Jim" w:date="2020-12-15T10:34:00Z">
            <w:r w:rsidR="00AD1644">
              <w:rPr>
                <w:noProof/>
              </w:rPr>
            </w:r>
          </w:ins>
          <w:r>
            <w:rPr>
              <w:noProof/>
            </w:rPr>
            <w:fldChar w:fldCharType="separate"/>
          </w:r>
          <w:r w:rsidR="00D161B4" w:rsidRPr="009E57D6">
            <w:rPr>
              <w:rStyle w:val="Hyperlink"/>
              <w:iCs/>
              <w:noProof/>
            </w:rPr>
            <w:t>6.2</w:t>
          </w:r>
          <w:r w:rsidR="00D161B4">
            <w:rPr>
              <w:rFonts w:asciiTheme="minorHAnsi" w:eastAsiaTheme="minorEastAsia" w:hAnsiTheme="minorHAnsi"/>
              <w:noProof/>
              <w:sz w:val="22"/>
            </w:rPr>
            <w:tab/>
          </w:r>
          <w:r w:rsidR="00D161B4" w:rsidRPr="009E57D6">
            <w:rPr>
              <w:rStyle w:val="Hyperlink"/>
              <w:noProof/>
            </w:rPr>
            <w:t>Negative OPC Test Cases</w:t>
          </w:r>
          <w:r w:rsidR="00D161B4">
            <w:rPr>
              <w:noProof/>
              <w:webHidden/>
            </w:rPr>
            <w:tab/>
          </w:r>
          <w:r w:rsidR="00D161B4">
            <w:rPr>
              <w:noProof/>
              <w:webHidden/>
            </w:rPr>
            <w:fldChar w:fldCharType="begin"/>
          </w:r>
          <w:r w:rsidR="00D161B4">
            <w:rPr>
              <w:noProof/>
              <w:webHidden/>
            </w:rPr>
            <w:instrText xml:space="preserve"> PAGEREF _Toc58485653 \h </w:instrText>
          </w:r>
          <w:r w:rsidR="00D161B4">
            <w:rPr>
              <w:noProof/>
              <w:webHidden/>
            </w:rPr>
          </w:r>
          <w:r w:rsidR="00D161B4">
            <w:rPr>
              <w:noProof/>
              <w:webHidden/>
            </w:rPr>
            <w:fldChar w:fldCharType="separate"/>
          </w:r>
          <w:r w:rsidR="00DF71CE">
            <w:rPr>
              <w:noProof/>
              <w:webHidden/>
            </w:rPr>
            <w:t>10</w:t>
          </w:r>
          <w:r w:rsidR="00D161B4">
            <w:rPr>
              <w:noProof/>
              <w:webHidden/>
            </w:rPr>
            <w:fldChar w:fldCharType="end"/>
          </w:r>
          <w:r>
            <w:rPr>
              <w:noProof/>
            </w:rPr>
            <w:fldChar w:fldCharType="end"/>
          </w:r>
        </w:p>
        <w:p w14:paraId="193623A6" w14:textId="40944B3C"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"_Toc58485654" </w:instrText>
          </w:r>
          <w:ins w:id="12" w:author="Zuber, Jim" w:date="2020-12-15T10:34:00Z">
            <w:r w:rsidR="00AD1644">
              <w:rPr>
                <w:noProof/>
              </w:rPr>
            </w:r>
          </w:ins>
          <w:r>
            <w:rPr>
              <w:noProof/>
            </w:rPr>
            <w:fldChar w:fldCharType="separate"/>
          </w:r>
          <w:r w:rsidR="00D161B4" w:rsidRPr="009E57D6">
            <w:rPr>
              <w:rStyle w:val="Hyperlink"/>
              <w:iCs/>
              <w:noProof/>
            </w:rPr>
            <w:t>6.3</w:t>
          </w:r>
          <w:r w:rsidR="00D161B4">
            <w:rPr>
              <w:rFonts w:asciiTheme="minorHAnsi" w:eastAsiaTheme="minorEastAsia" w:hAnsiTheme="minorHAnsi"/>
              <w:noProof/>
              <w:sz w:val="22"/>
            </w:rPr>
            <w:tab/>
          </w:r>
          <w:r w:rsidR="00D161B4" w:rsidRPr="009E57D6">
            <w:rPr>
              <w:rStyle w:val="Hyperlink"/>
              <w:noProof/>
            </w:rPr>
            <w:t>Positive 3MF Core Test Cases</w:t>
          </w:r>
          <w:r w:rsidR="00D161B4">
            <w:rPr>
              <w:noProof/>
              <w:webHidden/>
            </w:rPr>
            <w:tab/>
          </w:r>
          <w:r w:rsidR="00D161B4">
            <w:rPr>
              <w:noProof/>
              <w:webHidden/>
            </w:rPr>
            <w:fldChar w:fldCharType="begin"/>
          </w:r>
          <w:r w:rsidR="00D161B4">
            <w:rPr>
              <w:noProof/>
              <w:webHidden/>
            </w:rPr>
            <w:instrText xml:space="preserve"> PAGEREF _Toc58485654 \h </w:instrText>
          </w:r>
          <w:r w:rsidR="00D161B4">
            <w:rPr>
              <w:noProof/>
              <w:webHidden/>
            </w:rPr>
          </w:r>
          <w:r w:rsidR="00D161B4">
            <w:rPr>
              <w:noProof/>
              <w:webHidden/>
            </w:rPr>
            <w:fldChar w:fldCharType="separate"/>
          </w:r>
          <w:r w:rsidR="00DF71CE">
            <w:rPr>
              <w:noProof/>
              <w:webHidden/>
            </w:rPr>
            <w:t>12</w:t>
          </w:r>
          <w:r w:rsidR="00D161B4">
            <w:rPr>
              <w:noProof/>
              <w:webHidden/>
            </w:rPr>
            <w:fldChar w:fldCharType="end"/>
          </w:r>
          <w:r>
            <w:rPr>
              <w:noProof/>
            </w:rPr>
            <w:fldChar w:fldCharType="end"/>
          </w:r>
        </w:p>
        <w:p w14:paraId="4D025BCA" w14:textId="55DA70BB"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"_Toc58485655" </w:instrText>
          </w:r>
          <w:ins w:id="13" w:author="Zuber, Jim" w:date="2020-12-15T10:34:00Z">
            <w:r w:rsidR="00AD1644">
              <w:rPr>
                <w:noProof/>
              </w:rPr>
            </w:r>
          </w:ins>
          <w:r>
            <w:rPr>
              <w:noProof/>
            </w:rPr>
            <w:fldChar w:fldCharType="separate"/>
          </w:r>
          <w:r w:rsidR="00D161B4" w:rsidRPr="009E57D6">
            <w:rPr>
              <w:rStyle w:val="Hyperlink"/>
              <w:i/>
              <w:iCs/>
              <w:noProof/>
            </w:rPr>
            <w:t>6.4</w:t>
          </w:r>
          <w:r w:rsidR="00D161B4">
            <w:rPr>
              <w:rFonts w:asciiTheme="minorHAnsi" w:eastAsiaTheme="minorEastAsia" w:hAnsiTheme="minorHAnsi"/>
              <w:noProof/>
              <w:sz w:val="22"/>
            </w:rPr>
            <w:tab/>
          </w:r>
          <w:r w:rsidR="00D161B4" w:rsidRPr="009E57D6">
            <w:rPr>
              <w:rStyle w:val="Hyperlink"/>
              <w:noProof/>
            </w:rPr>
            <w:t>Negative 3MF Core Test Cases</w:t>
          </w:r>
          <w:r w:rsidR="00D161B4">
            <w:rPr>
              <w:noProof/>
              <w:webHidden/>
            </w:rPr>
            <w:tab/>
          </w:r>
          <w:r w:rsidR="00D161B4">
            <w:rPr>
              <w:noProof/>
              <w:webHidden/>
            </w:rPr>
            <w:fldChar w:fldCharType="begin"/>
          </w:r>
          <w:r w:rsidR="00D161B4">
            <w:rPr>
              <w:noProof/>
              <w:webHidden/>
            </w:rPr>
            <w:instrText xml:space="preserve"> PAGEREF _Toc58485655 \h </w:instrText>
          </w:r>
          <w:r w:rsidR="00D161B4">
            <w:rPr>
              <w:noProof/>
              <w:webHidden/>
            </w:rPr>
          </w:r>
          <w:r w:rsidR="00D161B4">
            <w:rPr>
              <w:noProof/>
              <w:webHidden/>
            </w:rPr>
            <w:fldChar w:fldCharType="separate"/>
          </w:r>
          <w:r w:rsidR="00DF71CE">
            <w:rPr>
              <w:noProof/>
              <w:webHidden/>
            </w:rPr>
            <w:t>23</w:t>
          </w:r>
          <w:r w:rsidR="00D161B4">
            <w:rPr>
              <w:noProof/>
              <w:webHidden/>
            </w:rPr>
            <w:fldChar w:fldCharType="end"/>
          </w:r>
          <w:r>
            <w:rPr>
              <w:noProof/>
            </w:rPr>
            <w:fldChar w:fldCharType="end"/>
          </w:r>
        </w:p>
        <w:p w14:paraId="6E882EF8" w14:textId="46AE77D8"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"_Toc58485656" </w:instrText>
          </w:r>
          <w:ins w:id="14" w:author="Zuber, Jim" w:date="2020-12-15T10:34:00Z">
            <w:r w:rsidR="00AD1644">
              <w:rPr>
                <w:noProof/>
              </w:rPr>
            </w:r>
          </w:ins>
          <w:r>
            <w:rPr>
              <w:noProof/>
            </w:rPr>
            <w:fldChar w:fldCharType="separate"/>
          </w:r>
          <w:r w:rsidR="00D161B4" w:rsidRPr="009E57D6">
            <w:rPr>
              <w:rStyle w:val="Hyperlink"/>
              <w:noProof/>
            </w:rPr>
            <w:t>6.5</w:t>
          </w:r>
          <w:r w:rsidR="00D161B4">
            <w:rPr>
              <w:rFonts w:asciiTheme="minorHAnsi" w:eastAsiaTheme="minorEastAsia" w:hAnsiTheme="minorHAnsi"/>
              <w:noProof/>
              <w:sz w:val="22"/>
            </w:rPr>
            <w:tab/>
          </w:r>
          <w:r w:rsidR="00D161B4" w:rsidRPr="009E57D6">
            <w:rPr>
              <w:rStyle w:val="Hyperlink"/>
              <w:noProof/>
            </w:rPr>
            <w:t>Positive 3MF Material Extension Test Cases</w:t>
          </w:r>
          <w:r w:rsidR="00D161B4">
            <w:rPr>
              <w:noProof/>
              <w:webHidden/>
            </w:rPr>
            <w:tab/>
          </w:r>
          <w:r w:rsidR="00D161B4">
            <w:rPr>
              <w:noProof/>
              <w:webHidden/>
            </w:rPr>
            <w:fldChar w:fldCharType="begin"/>
          </w:r>
          <w:r w:rsidR="00D161B4">
            <w:rPr>
              <w:noProof/>
              <w:webHidden/>
            </w:rPr>
            <w:instrText xml:space="preserve"> PAGEREF _Toc58485656 \h </w:instrText>
          </w:r>
          <w:r w:rsidR="00D161B4">
            <w:rPr>
              <w:noProof/>
              <w:webHidden/>
            </w:rPr>
          </w:r>
          <w:r w:rsidR="00D161B4">
            <w:rPr>
              <w:noProof/>
              <w:webHidden/>
            </w:rPr>
            <w:fldChar w:fldCharType="separate"/>
          </w:r>
          <w:r w:rsidR="00DF71CE">
            <w:rPr>
              <w:noProof/>
              <w:webHidden/>
            </w:rPr>
            <w:t>31</w:t>
          </w:r>
          <w:r w:rsidR="00D161B4">
            <w:rPr>
              <w:noProof/>
              <w:webHidden/>
            </w:rPr>
            <w:fldChar w:fldCharType="end"/>
          </w:r>
          <w:r>
            <w:rPr>
              <w:noProof/>
            </w:rPr>
            <w:fldChar w:fldCharType="end"/>
          </w:r>
        </w:p>
        <w:p w14:paraId="797ED115" w14:textId="46B22F1D"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"_Toc58485657" </w:instrText>
          </w:r>
          <w:ins w:id="15" w:author="Zuber, Jim" w:date="2020-12-15T10:34:00Z">
            <w:r w:rsidR="00AD1644">
              <w:rPr>
                <w:noProof/>
              </w:rPr>
            </w:r>
          </w:ins>
          <w:r>
            <w:rPr>
              <w:noProof/>
            </w:rPr>
            <w:fldChar w:fldCharType="separate"/>
          </w:r>
          <w:r w:rsidR="00D161B4" w:rsidRPr="009E57D6">
            <w:rPr>
              <w:rStyle w:val="Hyperlink"/>
              <w:noProof/>
            </w:rPr>
            <w:t>6.6</w:t>
          </w:r>
          <w:r w:rsidR="00D161B4">
            <w:rPr>
              <w:rFonts w:asciiTheme="minorHAnsi" w:eastAsiaTheme="minorEastAsia" w:hAnsiTheme="minorHAnsi"/>
              <w:noProof/>
              <w:sz w:val="22"/>
            </w:rPr>
            <w:tab/>
          </w:r>
          <w:r w:rsidR="00D161B4" w:rsidRPr="009E57D6">
            <w:rPr>
              <w:rStyle w:val="Hyperlink"/>
              <w:noProof/>
            </w:rPr>
            <w:t>Negative Material Extension Test Cases</w:t>
          </w:r>
          <w:r w:rsidR="00D161B4">
            <w:rPr>
              <w:noProof/>
              <w:webHidden/>
            </w:rPr>
            <w:tab/>
          </w:r>
          <w:r w:rsidR="00D161B4">
            <w:rPr>
              <w:noProof/>
              <w:webHidden/>
            </w:rPr>
            <w:fldChar w:fldCharType="begin"/>
          </w:r>
          <w:r w:rsidR="00D161B4">
            <w:rPr>
              <w:noProof/>
              <w:webHidden/>
            </w:rPr>
            <w:instrText xml:space="preserve"> PAGEREF _Toc58485657 \h </w:instrText>
          </w:r>
          <w:r w:rsidR="00D161B4">
            <w:rPr>
              <w:noProof/>
              <w:webHidden/>
            </w:rPr>
          </w:r>
          <w:r w:rsidR="00D161B4">
            <w:rPr>
              <w:noProof/>
              <w:webHidden/>
            </w:rPr>
            <w:fldChar w:fldCharType="separate"/>
          </w:r>
          <w:r w:rsidR="00DF71CE">
            <w:rPr>
              <w:noProof/>
              <w:webHidden/>
            </w:rPr>
            <w:t>50</w:t>
          </w:r>
          <w:r w:rsidR="00D161B4">
            <w:rPr>
              <w:noProof/>
              <w:webHidden/>
            </w:rPr>
            <w:fldChar w:fldCharType="end"/>
          </w:r>
          <w:r>
            <w:rPr>
              <w:noProof/>
            </w:rPr>
            <w:fldChar w:fldCharType="end"/>
          </w:r>
        </w:p>
        <w:p w14:paraId="11280F8A" w14:textId="1C12D48D"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"_Toc58485658" </w:instrText>
          </w:r>
          <w:ins w:id="16" w:author="Zuber, Jim" w:date="2020-12-15T10:34:00Z">
            <w:r w:rsidR="00AD1644">
              <w:rPr>
                <w:noProof/>
              </w:rPr>
            </w:r>
          </w:ins>
          <w:r>
            <w:rPr>
              <w:noProof/>
            </w:rPr>
            <w:fldChar w:fldCharType="separate"/>
          </w:r>
          <w:r w:rsidR="00D161B4" w:rsidRPr="009E57D6">
            <w:rPr>
              <w:rStyle w:val="Hyperlink"/>
              <w:i/>
              <w:iCs/>
              <w:noProof/>
            </w:rPr>
            <w:t>6.7</w:t>
          </w:r>
          <w:r w:rsidR="00D161B4">
            <w:rPr>
              <w:rFonts w:asciiTheme="minorHAnsi" w:eastAsiaTheme="minorEastAsia" w:hAnsiTheme="minorHAnsi"/>
              <w:noProof/>
              <w:sz w:val="22"/>
            </w:rPr>
            <w:tab/>
          </w:r>
          <w:r w:rsidR="00D161B4" w:rsidRPr="009E57D6">
            <w:rPr>
              <w:rStyle w:val="Hyperlink"/>
              <w:noProof/>
            </w:rPr>
            <w:t>Positive Production Extension Test Cases</w:t>
          </w:r>
          <w:r w:rsidR="00D161B4">
            <w:rPr>
              <w:noProof/>
              <w:webHidden/>
            </w:rPr>
            <w:tab/>
          </w:r>
          <w:r w:rsidR="00D161B4">
            <w:rPr>
              <w:noProof/>
              <w:webHidden/>
            </w:rPr>
            <w:fldChar w:fldCharType="begin"/>
          </w:r>
          <w:r w:rsidR="00D161B4">
            <w:rPr>
              <w:noProof/>
              <w:webHidden/>
            </w:rPr>
            <w:instrText xml:space="preserve"> PAGEREF _Toc58485658 \h </w:instrText>
          </w:r>
          <w:r w:rsidR="00D161B4">
            <w:rPr>
              <w:noProof/>
              <w:webHidden/>
            </w:rPr>
          </w:r>
          <w:r w:rsidR="00D161B4">
            <w:rPr>
              <w:noProof/>
              <w:webHidden/>
            </w:rPr>
            <w:fldChar w:fldCharType="separate"/>
          </w:r>
          <w:r w:rsidR="00DF71CE">
            <w:rPr>
              <w:noProof/>
              <w:webHidden/>
            </w:rPr>
            <w:t>53</w:t>
          </w:r>
          <w:r w:rsidR="00D161B4">
            <w:rPr>
              <w:noProof/>
              <w:webHidden/>
            </w:rPr>
            <w:fldChar w:fldCharType="end"/>
          </w:r>
          <w:r>
            <w:rPr>
              <w:noProof/>
            </w:rPr>
            <w:fldChar w:fldCharType="end"/>
          </w:r>
        </w:p>
        <w:p w14:paraId="48E8CCD1" w14:textId="1BCB3EF5"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"_Toc58485659" </w:instrText>
          </w:r>
          <w:ins w:id="17" w:author="Zuber, Jim" w:date="2020-12-15T10:34:00Z">
            <w:r w:rsidR="00AD1644">
              <w:rPr>
                <w:noProof/>
              </w:rPr>
            </w:r>
          </w:ins>
          <w:r>
            <w:rPr>
              <w:noProof/>
            </w:rPr>
            <w:fldChar w:fldCharType="separate"/>
          </w:r>
          <w:r w:rsidR="00D161B4" w:rsidRPr="009E57D6">
            <w:rPr>
              <w:rStyle w:val="Hyperlink"/>
              <w:noProof/>
            </w:rPr>
            <w:t>6.8</w:t>
          </w:r>
          <w:r w:rsidR="00D161B4">
            <w:rPr>
              <w:rFonts w:asciiTheme="minorHAnsi" w:eastAsiaTheme="minorEastAsia" w:hAnsiTheme="minorHAnsi"/>
              <w:noProof/>
              <w:sz w:val="22"/>
            </w:rPr>
            <w:tab/>
          </w:r>
          <w:r w:rsidR="00D161B4" w:rsidRPr="009E57D6">
            <w:rPr>
              <w:rStyle w:val="Hyperlink"/>
              <w:noProof/>
            </w:rPr>
            <w:t>Negative Production Extension Test Cases</w:t>
          </w:r>
          <w:r w:rsidR="00D161B4">
            <w:rPr>
              <w:noProof/>
              <w:webHidden/>
            </w:rPr>
            <w:tab/>
          </w:r>
          <w:r w:rsidR="00D161B4">
            <w:rPr>
              <w:noProof/>
              <w:webHidden/>
            </w:rPr>
            <w:fldChar w:fldCharType="begin"/>
          </w:r>
          <w:r w:rsidR="00D161B4">
            <w:rPr>
              <w:noProof/>
              <w:webHidden/>
            </w:rPr>
            <w:instrText xml:space="preserve"> PAGEREF _Toc58485659 \h </w:instrText>
          </w:r>
          <w:r w:rsidR="00D161B4">
            <w:rPr>
              <w:noProof/>
              <w:webHidden/>
            </w:rPr>
          </w:r>
          <w:r w:rsidR="00D161B4">
            <w:rPr>
              <w:noProof/>
              <w:webHidden/>
            </w:rPr>
            <w:fldChar w:fldCharType="separate"/>
          </w:r>
          <w:r w:rsidR="00DF71CE">
            <w:rPr>
              <w:noProof/>
              <w:webHidden/>
            </w:rPr>
            <w:t>59</w:t>
          </w:r>
          <w:r w:rsidR="00D161B4">
            <w:rPr>
              <w:noProof/>
              <w:webHidden/>
            </w:rPr>
            <w:fldChar w:fldCharType="end"/>
          </w:r>
          <w:r>
            <w:rPr>
              <w:noProof/>
            </w:rPr>
            <w:fldChar w:fldCharType="end"/>
          </w:r>
        </w:p>
        <w:p w14:paraId="260643CC" w14:textId="74C65DBB" w:rsidR="00D161B4" w:rsidRDefault="006C1DD1">
          <w:pPr>
            <w:pStyle w:val="TOC2"/>
            <w:tabs>
              <w:tab w:val="left" w:pos="88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"_Toc58485660" </w:instrText>
          </w:r>
          <w:ins w:id="18" w:author="Zuber, Jim" w:date="2020-12-15T10:34:00Z">
            <w:r w:rsidR="00AD1644">
              <w:rPr>
                <w:noProof/>
              </w:rPr>
            </w:r>
          </w:ins>
          <w:r>
            <w:rPr>
              <w:noProof/>
            </w:rPr>
            <w:fldChar w:fldCharType="separate"/>
          </w:r>
          <w:r w:rsidR="00D161B4" w:rsidRPr="009E57D6">
            <w:rPr>
              <w:rStyle w:val="Hyperlink"/>
              <w:noProof/>
            </w:rPr>
            <w:t>6.9</w:t>
          </w:r>
          <w:r w:rsidR="00D161B4">
            <w:rPr>
              <w:rFonts w:asciiTheme="minorHAnsi" w:eastAsiaTheme="minorEastAsia" w:hAnsiTheme="minorHAnsi"/>
              <w:noProof/>
              <w:sz w:val="22"/>
            </w:rPr>
            <w:tab/>
          </w:r>
          <w:r w:rsidR="00D161B4" w:rsidRPr="009E57D6">
            <w:rPr>
              <w:rStyle w:val="Hyperlink"/>
              <w:noProof/>
            </w:rPr>
            <w:t>Miscellaneous 3MF Test Cases</w:t>
          </w:r>
          <w:r w:rsidR="00D161B4">
            <w:rPr>
              <w:noProof/>
              <w:webHidden/>
            </w:rPr>
            <w:tab/>
          </w:r>
          <w:r w:rsidR="00D161B4">
            <w:rPr>
              <w:noProof/>
              <w:webHidden/>
            </w:rPr>
            <w:fldChar w:fldCharType="begin"/>
          </w:r>
          <w:r w:rsidR="00D161B4">
            <w:rPr>
              <w:noProof/>
              <w:webHidden/>
            </w:rPr>
            <w:instrText xml:space="preserve"> PAGEREF _Toc58485660 \h </w:instrText>
          </w:r>
          <w:r w:rsidR="00D161B4">
            <w:rPr>
              <w:noProof/>
              <w:webHidden/>
            </w:rPr>
          </w:r>
          <w:r w:rsidR="00D161B4">
            <w:rPr>
              <w:noProof/>
              <w:webHidden/>
            </w:rPr>
            <w:fldChar w:fldCharType="separate"/>
          </w:r>
          <w:r w:rsidR="00DF71CE">
            <w:rPr>
              <w:noProof/>
              <w:webHidden/>
            </w:rPr>
            <w:t>61</w:t>
          </w:r>
          <w:r w:rsidR="00D161B4">
            <w:rPr>
              <w:noProof/>
              <w:webHidden/>
            </w:rPr>
            <w:fldChar w:fldCharType="end"/>
          </w:r>
          <w:r>
            <w:rPr>
              <w:noProof/>
            </w:rPr>
            <w:fldChar w:fldCharType="end"/>
          </w:r>
        </w:p>
        <w:p w14:paraId="5963A2BA" w14:textId="12822347" w:rsidR="00D161B4" w:rsidRDefault="006C1DD1">
          <w:pPr>
            <w:pStyle w:val="TOC2"/>
            <w:tabs>
              <w:tab w:val="left" w:pos="110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"_Toc58485661" </w:instrText>
          </w:r>
          <w:ins w:id="19" w:author="Zuber, Jim" w:date="2020-12-15T10:34:00Z">
            <w:r w:rsidR="00AD1644">
              <w:rPr>
                <w:noProof/>
              </w:rPr>
            </w:r>
          </w:ins>
          <w:r>
            <w:rPr>
              <w:noProof/>
            </w:rPr>
            <w:fldChar w:fldCharType="separate"/>
          </w:r>
          <w:r w:rsidR="00D161B4" w:rsidRPr="009E57D6">
            <w:rPr>
              <w:rStyle w:val="Hyperlink"/>
              <w:noProof/>
            </w:rPr>
            <w:t>6.10</w:t>
          </w:r>
          <w:r w:rsidR="00D161B4">
            <w:rPr>
              <w:rFonts w:asciiTheme="minorHAnsi" w:eastAsiaTheme="minorEastAsia" w:hAnsiTheme="minorHAnsi"/>
              <w:noProof/>
              <w:sz w:val="22"/>
            </w:rPr>
            <w:tab/>
          </w:r>
          <w:r w:rsidR="00D161B4" w:rsidRPr="009E57D6">
            <w:rPr>
              <w:rStyle w:val="Hyperlink"/>
              <w:noProof/>
            </w:rPr>
            <w:t>Positive 3MF Slice Extension Test Cases</w:t>
          </w:r>
          <w:r w:rsidR="00D161B4">
            <w:rPr>
              <w:noProof/>
              <w:webHidden/>
            </w:rPr>
            <w:tab/>
          </w:r>
          <w:r w:rsidR="00D161B4">
            <w:rPr>
              <w:noProof/>
              <w:webHidden/>
            </w:rPr>
            <w:fldChar w:fldCharType="begin"/>
          </w:r>
          <w:r w:rsidR="00D161B4">
            <w:rPr>
              <w:noProof/>
              <w:webHidden/>
            </w:rPr>
            <w:instrText xml:space="preserve"> PAGEREF _Toc58485661 \h </w:instrText>
          </w:r>
          <w:r w:rsidR="00D161B4">
            <w:rPr>
              <w:noProof/>
              <w:webHidden/>
            </w:rPr>
          </w:r>
          <w:r w:rsidR="00D161B4">
            <w:rPr>
              <w:noProof/>
              <w:webHidden/>
            </w:rPr>
            <w:fldChar w:fldCharType="separate"/>
          </w:r>
          <w:r w:rsidR="00DF71CE">
            <w:rPr>
              <w:noProof/>
              <w:webHidden/>
            </w:rPr>
            <w:t>67</w:t>
          </w:r>
          <w:r w:rsidR="00D161B4">
            <w:rPr>
              <w:noProof/>
              <w:webHidden/>
            </w:rPr>
            <w:fldChar w:fldCharType="end"/>
          </w:r>
          <w:r>
            <w:rPr>
              <w:noProof/>
            </w:rPr>
            <w:fldChar w:fldCharType="end"/>
          </w:r>
        </w:p>
        <w:p w14:paraId="5E66AD8F" w14:textId="25EFD72B" w:rsidR="00D161B4" w:rsidRDefault="006C1DD1">
          <w:pPr>
            <w:pStyle w:val="TOC2"/>
            <w:tabs>
              <w:tab w:val="left" w:pos="110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"_Toc58485662" </w:instrText>
          </w:r>
          <w:ins w:id="20" w:author="Zuber, Jim" w:date="2020-12-15T10:34:00Z">
            <w:r w:rsidR="00AD1644">
              <w:rPr>
                <w:noProof/>
              </w:rPr>
            </w:r>
          </w:ins>
          <w:r>
            <w:rPr>
              <w:noProof/>
            </w:rPr>
            <w:fldChar w:fldCharType="separate"/>
          </w:r>
          <w:r w:rsidR="00D161B4" w:rsidRPr="009E57D6">
            <w:rPr>
              <w:rStyle w:val="Hyperlink"/>
              <w:i/>
              <w:iCs/>
              <w:noProof/>
            </w:rPr>
            <w:t>6.11</w:t>
          </w:r>
          <w:r w:rsidR="00D161B4">
            <w:rPr>
              <w:rFonts w:asciiTheme="minorHAnsi" w:eastAsiaTheme="minorEastAsia" w:hAnsiTheme="minorHAnsi"/>
              <w:noProof/>
              <w:sz w:val="22"/>
            </w:rPr>
            <w:tab/>
          </w:r>
          <w:r w:rsidR="00D161B4" w:rsidRPr="009E57D6">
            <w:rPr>
              <w:rStyle w:val="Hyperlink"/>
              <w:noProof/>
            </w:rPr>
            <w:t>Negative Slice Extension Test Cases</w:t>
          </w:r>
          <w:r w:rsidR="00D161B4">
            <w:rPr>
              <w:noProof/>
              <w:webHidden/>
            </w:rPr>
            <w:tab/>
          </w:r>
          <w:r w:rsidR="00D161B4">
            <w:rPr>
              <w:noProof/>
              <w:webHidden/>
            </w:rPr>
            <w:fldChar w:fldCharType="begin"/>
          </w:r>
          <w:r w:rsidR="00D161B4">
            <w:rPr>
              <w:noProof/>
              <w:webHidden/>
            </w:rPr>
            <w:instrText xml:space="preserve"> PAGEREF _Toc58485662 \h </w:instrText>
          </w:r>
          <w:r w:rsidR="00D161B4">
            <w:rPr>
              <w:noProof/>
              <w:webHidden/>
            </w:rPr>
          </w:r>
          <w:r w:rsidR="00D161B4">
            <w:rPr>
              <w:noProof/>
              <w:webHidden/>
            </w:rPr>
            <w:fldChar w:fldCharType="separate"/>
          </w:r>
          <w:r w:rsidR="00DF71CE">
            <w:rPr>
              <w:noProof/>
              <w:webHidden/>
            </w:rPr>
            <w:t>73</w:t>
          </w:r>
          <w:r w:rsidR="00D161B4">
            <w:rPr>
              <w:noProof/>
              <w:webHidden/>
            </w:rPr>
            <w:fldChar w:fldCharType="end"/>
          </w:r>
          <w:r>
            <w:rPr>
              <w:noProof/>
            </w:rPr>
            <w:fldChar w:fldCharType="end"/>
          </w:r>
        </w:p>
        <w:p w14:paraId="241D27AF" w14:textId="0D3A48FF" w:rsidR="00D161B4" w:rsidRDefault="006C1DD1">
          <w:pPr>
            <w:pStyle w:val="TOC2"/>
            <w:tabs>
              <w:tab w:val="left" w:pos="110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"_Toc58485663" </w:instrText>
          </w:r>
          <w:ins w:id="21" w:author="Zuber, Jim" w:date="2020-12-15T10:34:00Z">
            <w:r w:rsidR="00AD1644">
              <w:rPr>
                <w:noProof/>
              </w:rPr>
            </w:r>
          </w:ins>
          <w:r>
            <w:rPr>
              <w:noProof/>
            </w:rPr>
            <w:fldChar w:fldCharType="separate"/>
          </w:r>
          <w:r w:rsidR="00D161B4" w:rsidRPr="009E57D6">
            <w:rPr>
              <w:rStyle w:val="Hyperlink"/>
              <w:i/>
              <w:iCs/>
              <w:noProof/>
            </w:rPr>
            <w:t>6.12</w:t>
          </w:r>
          <w:r w:rsidR="00D161B4">
            <w:rPr>
              <w:rFonts w:asciiTheme="minorHAnsi" w:eastAsiaTheme="minorEastAsia" w:hAnsiTheme="minorHAnsi"/>
              <w:noProof/>
              <w:sz w:val="22"/>
            </w:rPr>
            <w:tab/>
          </w:r>
          <w:r w:rsidR="00D161B4" w:rsidRPr="009E57D6">
            <w:rPr>
              <w:rStyle w:val="Hyperlink"/>
              <w:noProof/>
            </w:rPr>
            <w:t>Positive Beam Lattice Extension Test Cases</w:t>
          </w:r>
          <w:r w:rsidR="00D161B4">
            <w:rPr>
              <w:noProof/>
              <w:webHidden/>
            </w:rPr>
            <w:tab/>
          </w:r>
          <w:r w:rsidR="00D161B4">
            <w:rPr>
              <w:noProof/>
              <w:webHidden/>
            </w:rPr>
            <w:fldChar w:fldCharType="begin"/>
          </w:r>
          <w:r w:rsidR="00D161B4">
            <w:rPr>
              <w:noProof/>
              <w:webHidden/>
            </w:rPr>
            <w:instrText xml:space="preserve"> PAGEREF _Toc58485663 \h </w:instrText>
          </w:r>
          <w:r w:rsidR="00D161B4">
            <w:rPr>
              <w:noProof/>
              <w:webHidden/>
            </w:rPr>
          </w:r>
          <w:r w:rsidR="00D161B4">
            <w:rPr>
              <w:noProof/>
              <w:webHidden/>
            </w:rPr>
            <w:fldChar w:fldCharType="separate"/>
          </w:r>
          <w:r w:rsidR="00DF71CE">
            <w:rPr>
              <w:noProof/>
              <w:webHidden/>
            </w:rPr>
            <w:t>75</w:t>
          </w:r>
          <w:r w:rsidR="00D161B4">
            <w:rPr>
              <w:noProof/>
              <w:webHidden/>
            </w:rPr>
            <w:fldChar w:fldCharType="end"/>
          </w:r>
          <w:r>
            <w:rPr>
              <w:noProof/>
            </w:rPr>
            <w:fldChar w:fldCharType="end"/>
          </w:r>
        </w:p>
        <w:p w14:paraId="0D882B29" w14:textId="305B8FFF" w:rsidR="00D161B4" w:rsidRDefault="006C1DD1">
          <w:pPr>
            <w:pStyle w:val="TOC2"/>
            <w:tabs>
              <w:tab w:val="left" w:pos="110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"_Toc58485664" </w:instrText>
          </w:r>
          <w:ins w:id="22" w:author="Zuber, Jim" w:date="2020-12-15T10:34:00Z">
            <w:r w:rsidR="00AD1644">
              <w:rPr>
                <w:noProof/>
              </w:rPr>
            </w:r>
          </w:ins>
          <w:r>
            <w:rPr>
              <w:noProof/>
            </w:rPr>
            <w:fldChar w:fldCharType="separate"/>
          </w:r>
          <w:r w:rsidR="00D161B4" w:rsidRPr="009E57D6">
            <w:rPr>
              <w:rStyle w:val="Hyperlink"/>
              <w:i/>
              <w:iCs/>
              <w:noProof/>
            </w:rPr>
            <w:t>6.13</w:t>
          </w:r>
          <w:r w:rsidR="00D161B4">
            <w:rPr>
              <w:rFonts w:asciiTheme="minorHAnsi" w:eastAsiaTheme="minorEastAsia" w:hAnsiTheme="minorHAnsi"/>
              <w:noProof/>
              <w:sz w:val="22"/>
            </w:rPr>
            <w:tab/>
          </w:r>
          <w:r w:rsidR="00D161B4" w:rsidRPr="009E57D6">
            <w:rPr>
              <w:rStyle w:val="Hyperlink"/>
              <w:noProof/>
            </w:rPr>
            <w:t>Negative Beam Lattice Extension Test Cases</w:t>
          </w:r>
          <w:r w:rsidR="00D161B4">
            <w:rPr>
              <w:noProof/>
              <w:webHidden/>
            </w:rPr>
            <w:tab/>
          </w:r>
          <w:r w:rsidR="00D161B4">
            <w:rPr>
              <w:noProof/>
              <w:webHidden/>
            </w:rPr>
            <w:fldChar w:fldCharType="begin"/>
          </w:r>
          <w:r w:rsidR="00D161B4">
            <w:rPr>
              <w:noProof/>
              <w:webHidden/>
            </w:rPr>
            <w:instrText xml:space="preserve"> PAGEREF _Toc58485664 \h </w:instrText>
          </w:r>
          <w:r w:rsidR="00D161B4">
            <w:rPr>
              <w:noProof/>
              <w:webHidden/>
            </w:rPr>
          </w:r>
          <w:r w:rsidR="00D161B4">
            <w:rPr>
              <w:noProof/>
              <w:webHidden/>
            </w:rPr>
            <w:fldChar w:fldCharType="separate"/>
          </w:r>
          <w:r w:rsidR="00DF71CE">
            <w:rPr>
              <w:noProof/>
              <w:webHidden/>
            </w:rPr>
            <w:t>85</w:t>
          </w:r>
          <w:r w:rsidR="00D161B4">
            <w:rPr>
              <w:noProof/>
              <w:webHidden/>
            </w:rPr>
            <w:fldChar w:fldCharType="end"/>
          </w:r>
          <w:r>
            <w:rPr>
              <w:noProof/>
            </w:rPr>
            <w:fldChar w:fldCharType="end"/>
          </w:r>
        </w:p>
        <w:p w14:paraId="3BEC7B6B" w14:textId="51FDF6F1" w:rsidR="00D161B4" w:rsidRDefault="006C1DD1">
          <w:pPr>
            <w:pStyle w:val="TOC2"/>
            <w:tabs>
              <w:tab w:val="left" w:pos="110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"_Toc58485665" </w:instrText>
          </w:r>
          <w:ins w:id="23" w:author="Zuber, Jim" w:date="2020-12-15T10:34:00Z">
            <w:r w:rsidR="00AD1644">
              <w:rPr>
                <w:noProof/>
              </w:rPr>
            </w:r>
          </w:ins>
          <w:r>
            <w:rPr>
              <w:noProof/>
            </w:rPr>
            <w:fldChar w:fldCharType="separate"/>
          </w:r>
          <w:r w:rsidR="00D161B4" w:rsidRPr="009E57D6">
            <w:rPr>
              <w:rStyle w:val="Hyperlink"/>
              <w:i/>
              <w:iCs/>
              <w:noProof/>
            </w:rPr>
            <w:t>6.14</w:t>
          </w:r>
          <w:r w:rsidR="00D161B4">
            <w:rPr>
              <w:rFonts w:asciiTheme="minorHAnsi" w:eastAsiaTheme="minorEastAsia" w:hAnsiTheme="minorHAnsi"/>
              <w:noProof/>
              <w:sz w:val="22"/>
            </w:rPr>
            <w:tab/>
          </w:r>
          <w:r w:rsidR="00D161B4" w:rsidRPr="009E57D6">
            <w:rPr>
              <w:rStyle w:val="Hyperlink"/>
              <w:noProof/>
            </w:rPr>
            <w:t>Positive Secure Content Extension Test Cases</w:t>
          </w:r>
          <w:r w:rsidR="00D161B4">
            <w:rPr>
              <w:noProof/>
              <w:webHidden/>
            </w:rPr>
            <w:tab/>
          </w:r>
          <w:r w:rsidR="00D161B4">
            <w:rPr>
              <w:noProof/>
              <w:webHidden/>
            </w:rPr>
            <w:fldChar w:fldCharType="begin"/>
          </w:r>
          <w:r w:rsidR="00D161B4">
            <w:rPr>
              <w:noProof/>
              <w:webHidden/>
            </w:rPr>
            <w:instrText xml:space="preserve"> PAGEREF _Toc58485665 \h </w:instrText>
          </w:r>
          <w:r w:rsidR="00D161B4">
            <w:rPr>
              <w:noProof/>
              <w:webHidden/>
            </w:rPr>
          </w:r>
          <w:r w:rsidR="00D161B4">
            <w:rPr>
              <w:noProof/>
              <w:webHidden/>
            </w:rPr>
            <w:fldChar w:fldCharType="separate"/>
          </w:r>
          <w:r w:rsidR="00DF71CE">
            <w:rPr>
              <w:noProof/>
              <w:webHidden/>
            </w:rPr>
            <w:t>88</w:t>
          </w:r>
          <w:r w:rsidR="00D161B4">
            <w:rPr>
              <w:noProof/>
              <w:webHidden/>
            </w:rPr>
            <w:fldChar w:fldCharType="end"/>
          </w:r>
          <w:r>
            <w:rPr>
              <w:noProof/>
            </w:rPr>
            <w:fldChar w:fldCharType="end"/>
          </w:r>
        </w:p>
        <w:p w14:paraId="7A478232" w14:textId="292C33A8" w:rsidR="00D161B4" w:rsidRDefault="006C1DD1">
          <w:pPr>
            <w:pStyle w:val="TOC2"/>
            <w:tabs>
              <w:tab w:val="left" w:pos="1100"/>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"_Toc58485666" </w:instrText>
          </w:r>
          <w:ins w:id="24" w:author="Zuber, Jim" w:date="2020-12-15T10:34:00Z">
            <w:r w:rsidR="00AD1644">
              <w:rPr>
                <w:noProof/>
              </w:rPr>
            </w:r>
          </w:ins>
          <w:r>
            <w:rPr>
              <w:noProof/>
            </w:rPr>
            <w:fldChar w:fldCharType="separate"/>
          </w:r>
          <w:r w:rsidR="00D161B4" w:rsidRPr="009E57D6">
            <w:rPr>
              <w:rStyle w:val="Hyperlink"/>
              <w:i/>
              <w:iCs/>
              <w:noProof/>
            </w:rPr>
            <w:t>6.15</w:t>
          </w:r>
          <w:r w:rsidR="00D161B4">
            <w:rPr>
              <w:rFonts w:asciiTheme="minorHAnsi" w:eastAsiaTheme="minorEastAsia" w:hAnsiTheme="minorHAnsi"/>
              <w:noProof/>
              <w:sz w:val="22"/>
            </w:rPr>
            <w:tab/>
          </w:r>
          <w:r w:rsidR="00D161B4" w:rsidRPr="009E57D6">
            <w:rPr>
              <w:rStyle w:val="Hyperlink"/>
              <w:noProof/>
            </w:rPr>
            <w:t>Negative Secure Content Extension Test Cases</w:t>
          </w:r>
          <w:r w:rsidR="00D161B4">
            <w:rPr>
              <w:noProof/>
              <w:webHidden/>
            </w:rPr>
            <w:tab/>
          </w:r>
          <w:r w:rsidR="00D161B4">
            <w:rPr>
              <w:noProof/>
              <w:webHidden/>
            </w:rPr>
            <w:fldChar w:fldCharType="begin"/>
          </w:r>
          <w:r w:rsidR="00D161B4">
            <w:rPr>
              <w:noProof/>
              <w:webHidden/>
            </w:rPr>
            <w:instrText xml:space="preserve"> PAGEREF _Toc58485666 \h </w:instrText>
          </w:r>
          <w:r w:rsidR="00D161B4">
            <w:rPr>
              <w:noProof/>
              <w:webHidden/>
            </w:rPr>
          </w:r>
          <w:r w:rsidR="00D161B4">
            <w:rPr>
              <w:noProof/>
              <w:webHidden/>
            </w:rPr>
            <w:fldChar w:fldCharType="separate"/>
          </w:r>
          <w:r w:rsidR="00DF71CE">
            <w:rPr>
              <w:noProof/>
              <w:webHidden/>
            </w:rPr>
            <w:t>95</w:t>
          </w:r>
          <w:r w:rsidR="00D161B4">
            <w:rPr>
              <w:noProof/>
              <w:webHidden/>
            </w:rPr>
            <w:fldChar w:fldCharType="end"/>
          </w:r>
          <w:r>
            <w:rPr>
              <w:noProof/>
            </w:rPr>
            <w:fldChar w:fldCharType="end"/>
          </w:r>
        </w:p>
        <w:p w14:paraId="245ABF90" w14:textId="1E68BF42" w:rsidR="00D161B4" w:rsidRDefault="006C1DD1">
          <w:pPr>
            <w:pStyle w:val="TOC1"/>
            <w:tabs>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"_Toc58485667" </w:instrText>
          </w:r>
          <w:ins w:id="25" w:author="Zuber, Jim" w:date="2020-12-15T10:34:00Z">
            <w:r w:rsidR="00AD1644">
              <w:rPr>
                <w:noProof/>
              </w:rPr>
            </w:r>
          </w:ins>
          <w:r>
            <w:rPr>
              <w:noProof/>
            </w:rPr>
            <w:fldChar w:fldCharType="separate"/>
          </w:r>
          <w:r w:rsidR="00D161B4" w:rsidRPr="009E57D6">
            <w:rPr>
              <w:rStyle w:val="Hyperlink"/>
              <w:noProof/>
            </w:rPr>
            <w:t>Appendix A - Test Object Library</w:t>
          </w:r>
          <w:r w:rsidR="00D161B4">
            <w:rPr>
              <w:noProof/>
              <w:webHidden/>
            </w:rPr>
            <w:tab/>
          </w:r>
          <w:r w:rsidR="00D161B4">
            <w:rPr>
              <w:noProof/>
              <w:webHidden/>
            </w:rPr>
            <w:fldChar w:fldCharType="begin"/>
          </w:r>
          <w:r w:rsidR="00D161B4">
            <w:rPr>
              <w:noProof/>
              <w:webHidden/>
            </w:rPr>
            <w:instrText xml:space="preserve"> PAGEREF _Toc58485667 \h </w:instrText>
          </w:r>
          <w:r w:rsidR="00D161B4">
            <w:rPr>
              <w:noProof/>
              <w:webHidden/>
            </w:rPr>
          </w:r>
          <w:r w:rsidR="00D161B4">
            <w:rPr>
              <w:noProof/>
              <w:webHidden/>
            </w:rPr>
            <w:fldChar w:fldCharType="separate"/>
          </w:r>
          <w:r w:rsidR="00DF71CE">
            <w:rPr>
              <w:noProof/>
              <w:webHidden/>
            </w:rPr>
            <w:t>100</w:t>
          </w:r>
          <w:r w:rsidR="00D161B4">
            <w:rPr>
              <w:noProof/>
              <w:webHidden/>
            </w:rPr>
            <w:fldChar w:fldCharType="end"/>
          </w:r>
          <w:r>
            <w:rPr>
              <w:noProof/>
            </w:rPr>
            <w:fldChar w:fldCharType="end"/>
          </w:r>
        </w:p>
        <w:p w14:paraId="4873B37B" w14:textId="02A209F4" w:rsidR="00D161B4" w:rsidRDefault="006C1DD1">
          <w:pPr>
            <w:pStyle w:val="TOC1"/>
            <w:tabs>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"_Toc58485668" </w:instrText>
          </w:r>
          <w:ins w:id="26" w:author="Zuber, Jim" w:date="2020-12-15T10:34:00Z">
            <w:r w:rsidR="00AD1644">
              <w:rPr>
                <w:noProof/>
              </w:rPr>
            </w:r>
          </w:ins>
          <w:r>
            <w:rPr>
              <w:noProof/>
            </w:rPr>
            <w:fldChar w:fldCharType="separate"/>
          </w:r>
          <w:r w:rsidR="00D161B4" w:rsidRPr="009E57D6">
            <w:rPr>
              <w:rStyle w:val="Hyperlink"/>
              <w:noProof/>
            </w:rPr>
            <w:t>Appendix B – Color, Texture, Lattice Tables</w:t>
          </w:r>
          <w:r w:rsidR="00D161B4">
            <w:rPr>
              <w:noProof/>
              <w:webHidden/>
            </w:rPr>
            <w:tab/>
          </w:r>
          <w:r w:rsidR="00D161B4">
            <w:rPr>
              <w:noProof/>
              <w:webHidden/>
            </w:rPr>
            <w:fldChar w:fldCharType="begin"/>
          </w:r>
          <w:r w:rsidR="00D161B4">
            <w:rPr>
              <w:noProof/>
              <w:webHidden/>
            </w:rPr>
            <w:instrText xml:space="preserve"> PAGEREF _Toc58485668 \h </w:instrText>
          </w:r>
          <w:r w:rsidR="00D161B4">
            <w:rPr>
              <w:noProof/>
              <w:webHidden/>
            </w:rPr>
          </w:r>
          <w:r w:rsidR="00D161B4">
            <w:rPr>
              <w:noProof/>
              <w:webHidden/>
            </w:rPr>
            <w:fldChar w:fldCharType="separate"/>
          </w:r>
          <w:r w:rsidR="00DF71CE">
            <w:rPr>
              <w:noProof/>
              <w:webHidden/>
            </w:rPr>
            <w:t>107</w:t>
          </w:r>
          <w:r w:rsidR="00D161B4">
            <w:rPr>
              <w:noProof/>
              <w:webHidden/>
            </w:rPr>
            <w:fldChar w:fldCharType="end"/>
          </w:r>
          <w:r>
            <w:rPr>
              <w:noProof/>
            </w:rPr>
            <w:fldChar w:fldCharType="end"/>
          </w:r>
        </w:p>
        <w:p w14:paraId="19B94A0E" w14:textId="375FB961" w:rsidR="00D161B4" w:rsidRDefault="006C1DD1">
          <w:pPr>
            <w:pStyle w:val="TOC1"/>
            <w:tabs>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"_Toc58485669" </w:instrText>
          </w:r>
          <w:ins w:id="27" w:author="Zuber, Jim" w:date="2020-12-15T10:34:00Z">
            <w:r w:rsidR="00AD1644">
              <w:rPr>
                <w:noProof/>
              </w:rPr>
            </w:r>
          </w:ins>
          <w:r>
            <w:rPr>
              <w:noProof/>
            </w:rPr>
            <w:fldChar w:fldCharType="separate"/>
          </w:r>
          <w:r w:rsidR="00D161B4" w:rsidRPr="009E57D6">
            <w:rPr>
              <w:rStyle w:val="Hyperlink"/>
              <w:noProof/>
            </w:rPr>
            <w:t>Appendix C - Test Case to Test Suite Mapping</w:t>
          </w:r>
          <w:r w:rsidR="00D161B4">
            <w:rPr>
              <w:noProof/>
              <w:webHidden/>
            </w:rPr>
            <w:tab/>
          </w:r>
          <w:r w:rsidR="00D161B4">
            <w:rPr>
              <w:noProof/>
              <w:webHidden/>
            </w:rPr>
            <w:fldChar w:fldCharType="begin"/>
          </w:r>
          <w:r w:rsidR="00D161B4">
            <w:rPr>
              <w:noProof/>
              <w:webHidden/>
            </w:rPr>
            <w:instrText xml:space="preserve"> PAGEREF _Toc58485669 \h </w:instrText>
          </w:r>
          <w:r w:rsidR="00D161B4">
            <w:rPr>
              <w:noProof/>
              <w:webHidden/>
            </w:rPr>
          </w:r>
          <w:r w:rsidR="00D161B4">
            <w:rPr>
              <w:noProof/>
              <w:webHidden/>
            </w:rPr>
            <w:fldChar w:fldCharType="separate"/>
          </w:r>
          <w:r w:rsidR="00DF71CE">
            <w:rPr>
              <w:noProof/>
              <w:webHidden/>
            </w:rPr>
            <w:t>116</w:t>
          </w:r>
          <w:r w:rsidR="00D161B4">
            <w:rPr>
              <w:noProof/>
              <w:webHidden/>
            </w:rPr>
            <w:fldChar w:fldCharType="end"/>
          </w:r>
          <w:r>
            <w:rPr>
              <w:noProof/>
            </w:rPr>
            <w:fldChar w:fldCharType="end"/>
          </w:r>
        </w:p>
        <w:p w14:paraId="745AC2CA" w14:textId="326C1DB0" w:rsidR="00D161B4" w:rsidRDefault="006C1DD1">
          <w:pPr>
            <w:pStyle w:val="TOC1"/>
            <w:tabs>
              <w:tab w:val="right" w:leader="dot" w:pos="9350"/>
            </w:tabs>
            <w:rPr>
              <w:rFonts w:asciiTheme="minorHAnsi" w:eastAsiaTheme="minorEastAsia" w:hAnsiTheme="minorHAnsi"/>
              <w:noProof/>
              <w:sz w:val="22"/>
            </w:rPr>
          </w:pPr>
          <w:r>
            <w:rPr>
              <w:noProof/>
            </w:rPr>
            <w:fldChar w:fldCharType="begin"/>
          </w:r>
          <w:r>
            <w:rPr>
              <w:noProof/>
            </w:rPr>
            <w:instrText xml:space="preserve"> HYPERLINK \l "_Toc58485670" </w:instrText>
          </w:r>
          <w:ins w:id="28" w:author="Zuber, Jim" w:date="2020-12-15T10:34:00Z">
            <w:r w:rsidR="00AD1644">
              <w:rPr>
                <w:noProof/>
              </w:rPr>
            </w:r>
          </w:ins>
          <w:r>
            <w:rPr>
              <w:noProof/>
            </w:rPr>
            <w:fldChar w:fldCharType="separate"/>
          </w:r>
          <w:r w:rsidR="00D161B4" w:rsidRPr="009E57D6">
            <w:rPr>
              <w:rStyle w:val="Hyperlink"/>
              <w:noProof/>
            </w:rPr>
            <w:t>Appendix D – Secure Content Test Keys and IDs</w:t>
          </w:r>
          <w:r w:rsidR="00D161B4">
            <w:rPr>
              <w:noProof/>
              <w:webHidden/>
            </w:rPr>
            <w:tab/>
          </w:r>
          <w:r w:rsidR="00D161B4">
            <w:rPr>
              <w:noProof/>
              <w:webHidden/>
            </w:rPr>
            <w:fldChar w:fldCharType="begin"/>
          </w:r>
          <w:r w:rsidR="00D161B4">
            <w:rPr>
              <w:noProof/>
              <w:webHidden/>
            </w:rPr>
            <w:instrText xml:space="preserve"> PAGEREF _Toc58485670 \h </w:instrText>
          </w:r>
          <w:r w:rsidR="00D161B4">
            <w:rPr>
              <w:noProof/>
              <w:webHidden/>
            </w:rPr>
          </w:r>
          <w:r w:rsidR="00D161B4">
            <w:rPr>
              <w:noProof/>
              <w:webHidden/>
            </w:rPr>
            <w:fldChar w:fldCharType="separate"/>
          </w:r>
          <w:r w:rsidR="00DF71CE">
            <w:rPr>
              <w:noProof/>
              <w:webHidden/>
            </w:rPr>
            <w:t>132</w:t>
          </w:r>
          <w:r w:rsidR="00D161B4">
            <w:rPr>
              <w:noProof/>
              <w:webHidden/>
            </w:rPr>
            <w:fldChar w:fldCharType="end"/>
          </w:r>
          <w:r>
            <w:rPr>
              <w:noProof/>
            </w:rPr>
            <w:fldChar w:fldCharType="end"/>
          </w:r>
        </w:p>
        <w:p w14:paraId="3503E378" w14:textId="58EFB911" w:rsidR="0098416D" w:rsidRDefault="00664E70" w:rsidP="0098416D">
          <w:pPr>
            <w:jc w:val="center"/>
          </w:pPr>
          <w:r>
            <w:fldChar w:fldCharType="end"/>
          </w:r>
        </w:p>
      </w:sdtContent>
    </w:sdt>
    <w:bookmarkStart w:id="29" w:name="_Toc334854563" w:displacedByCustomXml="prev"/>
    <w:p w14:paraId="2ECDEA3B" w14:textId="77777777" w:rsidR="000D77D9" w:rsidRDefault="000D77D9">
      <w:pPr>
        <w:rPr>
          <w:rFonts w:eastAsia="Verdana" w:cs="Verdana"/>
          <w:b/>
          <w:bCs/>
          <w:color w:val="365F91" w:themeColor="accent1" w:themeShade="BF"/>
          <w:sz w:val="28"/>
          <w:szCs w:val="28"/>
        </w:rPr>
      </w:pPr>
      <w:bookmarkStart w:id="30" w:name="_Toc38943820"/>
      <w:bookmarkStart w:id="31" w:name="_Toc39378256"/>
      <w:bookmarkEnd w:id="29"/>
      <w:r>
        <w:br w:type="page"/>
      </w:r>
    </w:p>
    <w:p w14:paraId="4FCB4496" w14:textId="738E227C" w:rsidR="000104C6" w:rsidRPr="000104C6" w:rsidRDefault="000104C6" w:rsidP="00E937B5">
      <w:pPr>
        <w:pStyle w:val="Heading1"/>
        <w:rPr>
          <w:rFonts w:cs="Arial"/>
          <w:color w:val="222222"/>
          <w:szCs w:val="20"/>
          <w:shd w:val="clear" w:color="auto" w:fill="FFFFFF"/>
        </w:rPr>
      </w:pPr>
      <w:bookmarkStart w:id="32" w:name="_Toc58485644"/>
      <w:r>
        <w:lastRenderedPageBreak/>
        <w:t>Introduction</w:t>
      </w:r>
      <w:bookmarkEnd w:id="32"/>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33" w:name="_Toc334854564"/>
      <w:bookmarkStart w:id="34" w:name="_Toc58485645"/>
      <w:bookmarkEnd w:id="30"/>
      <w:bookmarkEnd w:id="31"/>
      <w:r w:rsidRPr="7B2B6F25">
        <w:t>Terms and Acronyms</w:t>
      </w:r>
      <w:bookmarkEnd w:id="33"/>
      <w:bookmarkEnd w:id="34"/>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35" w:name="_Toc334854565"/>
      <w:bookmarkStart w:id="36" w:name="_Toc58485646"/>
      <w:r w:rsidRPr="7B2B6F25">
        <w:t>Scope</w:t>
      </w:r>
      <w:bookmarkEnd w:id="35"/>
      <w:bookmarkEnd w:id="36"/>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37"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26887B90" w:rsidR="007A69AD" w:rsidRDefault="007A69AD" w:rsidP="00D4648B">
      <w:pPr>
        <w:pStyle w:val="ListParagraph"/>
        <w:numPr>
          <w:ilvl w:val="0"/>
          <w:numId w:val="13"/>
        </w:numPr>
        <w:rPr>
          <w:i/>
        </w:rPr>
      </w:pPr>
      <w:r>
        <w:rPr>
          <w:i/>
        </w:rPr>
        <w:t xml:space="preserve">3MF Beam Lattice Extension – Version </w:t>
      </w:r>
      <w:r w:rsidR="001746E8">
        <w:rPr>
          <w:i/>
        </w:rPr>
        <w:t>1.1.0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38" w:name="_Toc58485647"/>
      <w:bookmarkEnd w:id="37"/>
      <w:r w:rsidRPr="4FA9AB4E">
        <w:lastRenderedPageBreak/>
        <w:t xml:space="preserve">Test </w:t>
      </w:r>
      <w:r w:rsidR="006127CA">
        <w:t xml:space="preserve">Suite </w:t>
      </w:r>
      <w:r w:rsidRPr="4FA9AB4E">
        <w:t>Organization</w:t>
      </w:r>
      <w:bookmarkEnd w:id="38"/>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39" w:name="_Toc58485648"/>
      <w:r w:rsidRPr="00833FA5">
        <w:rPr>
          <w:rFonts w:eastAsia="Verdana" w:cs="Verdana"/>
        </w:rPr>
        <w:t>Test Case Numbering</w:t>
      </w:r>
      <w:bookmarkEnd w:id="39"/>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40" w:name="_Toc58485649"/>
      <w:r w:rsidRPr="00833FA5">
        <w:rPr>
          <w:rFonts w:eastAsia="Verdana" w:cs="Verdana"/>
        </w:rPr>
        <w:t>Test Case Template</w:t>
      </w:r>
      <w:bookmarkEnd w:id="40"/>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41" w:name="_Toc58485650"/>
      <w:proofErr w:type="spellStart"/>
      <w:r>
        <w:rPr>
          <w:rFonts w:eastAsia="Verdana" w:cs="Verdana"/>
        </w:rPr>
        <w:t>basematerials</w:t>
      </w:r>
      <w:proofErr w:type="spellEnd"/>
      <w:r w:rsidR="00682770">
        <w:rPr>
          <w:rFonts w:eastAsia="Verdana" w:cs="Verdana"/>
        </w:rPr>
        <w:t xml:space="preserve"> name Attribute Mapping</w:t>
      </w:r>
      <w:bookmarkEnd w:id="41"/>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42" w:name="_Toc58485651"/>
      <w:r w:rsidR="00BE6AF9" w:rsidRPr="00833FA5">
        <w:t>Test Case Definitions</w:t>
      </w:r>
      <w:bookmarkEnd w:id="42"/>
    </w:p>
    <w:p w14:paraId="3F305D88" w14:textId="76F0349E" w:rsidR="002C4BC7" w:rsidRPr="00833FA5" w:rsidRDefault="00BF066F" w:rsidP="00833FA5">
      <w:pPr>
        <w:pStyle w:val="Heading2"/>
      </w:pPr>
      <w:r>
        <w:t xml:space="preserve"> </w:t>
      </w:r>
      <w:bookmarkStart w:id="43" w:name="_Toc58485652"/>
      <w:r w:rsidR="00BE6AF9" w:rsidRPr="00833FA5">
        <w:t xml:space="preserve">Positive </w:t>
      </w:r>
      <w:r w:rsidR="002C4BC7" w:rsidRPr="00833FA5">
        <w:t>OPC Test Cases</w:t>
      </w:r>
      <w:bookmarkEnd w:id="43"/>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w:t>
            </w:r>
            <w:proofErr w:type="gramStart"/>
            <w:r w:rsidRPr="00EE6072">
              <w:rPr>
                <w:rFonts w:asciiTheme="minorHAnsi" w:eastAsia="Calibri" w:hAnsiTheme="minorHAnsi" w:cs="Calibri"/>
                <w:szCs w:val="20"/>
              </w:rPr>
              <w:t>extension, and</w:t>
            </w:r>
            <w:proofErr w:type="gramEnd"/>
            <w:r w:rsidRPr="00EE6072">
              <w:rPr>
                <w:rFonts w:asciiTheme="minorHAnsi" w:eastAsia="Calibri" w:hAnsiTheme="minorHAnsi" w:cs="Calibri"/>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3BF2CCC3" w:rsidR="67DCE082" w:rsidRPr="00341B49" w:rsidRDefault="00B76BB3" w:rsidP="003162C7">
      <w:pPr>
        <w:pStyle w:val="Heading3"/>
      </w:pPr>
      <w:r>
        <w:lastRenderedPageBreak/>
        <w:t xml:space="preserve"> </w:t>
      </w:r>
      <w:r w:rsidR="0003262E">
        <w:t>P_</w:t>
      </w:r>
      <w:r w:rsidR="004360B7">
        <w:t>???_0</w:t>
      </w:r>
      <w:r w:rsidR="4FA9AB4E" w:rsidRPr="00341B49">
        <w:t>104 Model Part Root Names</w:t>
      </w:r>
    </w:p>
    <w:tbl>
      <w:tblPr>
        <w:tblStyle w:val="TableGrid"/>
        <w:tblW w:w="0" w:type="auto"/>
        <w:tblLook w:val="04A0" w:firstRow="1" w:lastRow="0" w:firstColumn="1" w:lastColumn="0" w:noHBand="0" w:noVBand="1"/>
      </w:tblPr>
      <w:tblGrid>
        <w:gridCol w:w="2572"/>
        <w:gridCol w:w="6778"/>
      </w:tblGrid>
      <w:tr w:rsidR="67DCE082" w14:paraId="71E8045C" w14:textId="77777777" w:rsidTr="00FD43E0">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FD43E0">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7A594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2F1D6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Create 3MF file with model part root nam</w:t>
            </w:r>
            <w:r w:rsidR="007B3AF3">
              <w:rPr>
                <w:rFonts w:asciiTheme="minorHAnsi" w:eastAsia="Calibri" w:hAnsiTheme="minorHAnsi" w:cs="Calibri"/>
                <w:szCs w:val="20"/>
              </w:rPr>
              <w:t>es that</w:t>
            </w:r>
            <w:r w:rsidR="005B37C5">
              <w:rPr>
                <w:rFonts w:asciiTheme="minorHAnsi" w:eastAsia="Calibri" w:hAnsiTheme="minorHAnsi" w:cs="Calibri"/>
                <w:szCs w:val="20"/>
              </w:rPr>
              <w:t xml:space="preserve"> use a</w:t>
            </w:r>
            <w:r w:rsidR="007B3AF3">
              <w:rPr>
                <w:rFonts w:asciiTheme="minorHAnsi" w:eastAsia="Calibri" w:hAnsiTheme="minorHAnsi" w:cs="Calibri"/>
                <w:szCs w:val="20"/>
              </w:rPr>
              <w:t xml:space="preserve"> UTF-8 Unicode character</w:t>
            </w:r>
            <w:r w:rsidRPr="00EE6072">
              <w:rPr>
                <w:rFonts w:asciiTheme="minorHAnsi" w:eastAsia="Calibri" w:hAnsiTheme="minorHAnsi" w:cs="Calibri"/>
                <w:szCs w:val="20"/>
              </w:rPr>
              <w:t xml:space="preserve"> from outside the standard ASCII character set, excluding symbols (use Windows charmap.exe)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FD43E0">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2AD3ED71" w14:textId="7BC4C45D" w:rsidR="00A21BEB" w:rsidRPr="00BF066F" w:rsidRDefault="00A21BEB" w:rsidP="00A57103">
      <w:pPr>
        <w:rPr>
          <w:rFonts w:asciiTheme="majorHAnsi" w:eastAsiaTheme="majorEastAsia" w:hAnsiTheme="majorHAnsi" w:cstheme="majorBidi"/>
          <w:b/>
          <w:bCs/>
          <w:color w:val="4F81BD" w:themeColor="accent1"/>
          <w:sz w:val="22"/>
        </w:rPr>
      </w:pPr>
      <w:r>
        <w:br w:type="page"/>
      </w:r>
    </w:p>
    <w:p w14:paraId="73570BEC" w14:textId="522C90A4" w:rsidR="00A21BEB" w:rsidRPr="008B2F87" w:rsidRDefault="006D0B37" w:rsidP="006D0B37">
      <w:pPr>
        <w:pStyle w:val="Heading2"/>
        <w:rPr>
          <w:iCs/>
        </w:rPr>
      </w:pPr>
      <w:r>
        <w:lastRenderedPageBreak/>
        <w:t xml:space="preserve"> </w:t>
      </w:r>
      <w:bookmarkStart w:id="44" w:name="_Toc58485653"/>
      <w:r w:rsidR="00A21BEB" w:rsidRPr="006D0B37">
        <w:t>Negative OPC Test Cases</w:t>
      </w:r>
      <w:bookmarkEnd w:id="44"/>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1DD3DB08" w:rsidR="00784011" w:rsidRDefault="00B76BB3" w:rsidP="003162C7">
      <w:pPr>
        <w:pStyle w:val="Heading3"/>
      </w:pPr>
      <w:r>
        <w:t xml:space="preserve"> </w:t>
      </w:r>
      <w:r w:rsidR="0003262E">
        <w:t>N_</w:t>
      </w:r>
      <w:r w:rsidR="004360B7">
        <w:t>???_0</w:t>
      </w:r>
      <w:r w:rsidR="4FA9AB4E">
        <w:t>204 Relationships Part Content Type Parameter</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468A8767"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128560AD" w14:textId="3F479C09" w:rsidR="00784011" w:rsidRPr="00F84397" w:rsidRDefault="00784011"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Pr>
                <w:rFonts w:asciiTheme="minorHAnsi" w:eastAsia="Calibri" w:hAnsiTheme="minorHAnsi" w:cs="Calibri"/>
              </w:rPr>
              <w:t>01-</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77777777" w:rsidR="4FA9AB4E" w:rsidRDefault="4FA9AB4E"/>
    <w:p w14:paraId="0CF5C645" w14:textId="77777777" w:rsidR="001073FF" w:rsidRDefault="001073FF" w:rsidP="001073FF"/>
    <w:p w14:paraId="202261FA" w14:textId="5EAE8BE9" w:rsidR="003B380A" w:rsidRDefault="003B380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14:paraId="38EB2EA7" w14:textId="46353027" w:rsidR="002C4BC7" w:rsidRPr="008B2F87" w:rsidRDefault="00BF066F" w:rsidP="006D0B37">
      <w:pPr>
        <w:pStyle w:val="Heading2"/>
        <w:rPr>
          <w:iCs/>
        </w:rPr>
      </w:pPr>
      <w:r>
        <w:lastRenderedPageBreak/>
        <w:t xml:space="preserve"> </w:t>
      </w:r>
      <w:bookmarkStart w:id="45" w:name="_Toc58485654"/>
      <w:r w:rsidR="00BE6AF9" w:rsidRPr="006D0B37">
        <w:t xml:space="preserve">Positive </w:t>
      </w:r>
      <w:r w:rsidR="002C4BC7" w:rsidRPr="006D0B37">
        <w:t>3MF Core Test Cases</w:t>
      </w:r>
      <w:bookmarkEnd w:id="45"/>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6C1DD1"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E5CECA9"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6C1DD1"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6C1DD1"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6C1DD1"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6C1DD1"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6C1DD1"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6C1DD1"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6C1DD1"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0231F775" w14:textId="2953A221" w:rsidR="00A47C64" w:rsidRDefault="00B76BB3" w:rsidP="003162C7">
      <w:pPr>
        <w:pStyle w:val="Heading3"/>
      </w:pPr>
      <w:r>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55DEAD9A" w14:textId="77270D2D"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proofErr w:type="gramStart"/>
            <w:r w:rsidRPr="00F84397">
              <w:rPr>
                <w:rFonts w:asciiTheme="minorHAnsi" w:eastAsiaTheme="minorEastAsia" w:hAnsiTheme="minorHAnsi"/>
                <w:szCs w:val="20"/>
              </w:rPr>
              <w:t>the color red</w:t>
            </w:r>
            <w:proofErr w:type="gramEnd"/>
            <w:r w:rsidRPr="00F84397">
              <w:rPr>
                <w:rFonts w:asciiTheme="minorHAnsi" w:eastAsiaTheme="minorEastAsia" w:hAnsiTheme="minorHAnsi"/>
                <w:szCs w:val="20"/>
              </w:rPr>
              <w:t xml:space="preserve">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NOTE: </w:t>
            </w:r>
            <w:proofErr w:type="spellStart"/>
            <w:r w:rsidR="000220E9">
              <w:rPr>
                <w:rFonts w:asciiTheme="minorHAnsi" w:eastAsiaTheme="minorEastAsia" w:hAnsiTheme="minorHAnsi"/>
                <w:szCs w:val="20"/>
              </w:rPr>
              <w:t>Basematerials</w:t>
            </w:r>
            <w:proofErr w:type="spellEnd"/>
            <w:r w:rsidR="000220E9">
              <w:rPr>
                <w:rFonts w:asciiTheme="minorHAnsi" w:eastAsiaTheme="minorEastAsia" w:hAnsiTheme="minorHAnsi"/>
                <w:szCs w:val="20"/>
              </w:rPr>
              <w:t xml:space="preserve"> references are for display only and will not impact the printer rendered output.</w:t>
            </w:r>
          </w:p>
          <w:p w14:paraId="1590D722" w14:textId="762370D2" w:rsidR="00DB0369" w:rsidRPr="00F84397" w:rsidRDefault="00DB0369" w:rsidP="001F6DAC">
            <w:pPr>
              <w:rPr>
                <w:rFonts w:asciiTheme="minorHAnsi" w:eastAsiaTheme="minorEastAsia" w:hAnsiTheme="minorHAnsi"/>
                <w:b/>
                <w:bCs/>
                <w:szCs w:val="20"/>
              </w:rPr>
            </w:pP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6C1DD1"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0F5923C2" w14:textId="77777777" w:rsidR="00A86150" w:rsidRDefault="00B76BB3" w:rsidP="003162C7">
      <w:pPr>
        <w:pStyle w:val="Heading3"/>
      </w:pPr>
      <w:r>
        <w:t xml:space="preserve"> </w:t>
      </w:r>
    </w:p>
    <w:p w14:paraId="277D76A6" w14:textId="77777777" w:rsidR="00A86150" w:rsidRDefault="00A86150">
      <w:pPr>
        <w:rPr>
          <w:rFonts w:eastAsiaTheme="majorEastAsia" w:cstheme="majorBidi"/>
          <w:b/>
          <w:bCs/>
          <w:color w:val="365F91" w:themeColor="accent1" w:themeShade="BF"/>
          <w:szCs w:val="20"/>
        </w:rPr>
      </w:pPr>
      <w:r>
        <w:br w:type="page"/>
      </w:r>
    </w:p>
    <w:p w14:paraId="2123FE9E" w14:textId="69BD8AA9" w:rsidR="00A47C64" w:rsidRDefault="0003262E" w:rsidP="003162C7">
      <w:pPr>
        <w:pStyle w:val="Heading3"/>
      </w:pPr>
      <w:r>
        <w:lastRenderedPageBreak/>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6C1DD1"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72AF74B6" w14:textId="77777777" w:rsidR="005D0D1A" w:rsidRPr="00F84397" w:rsidRDefault="005D0D1A" w:rsidP="4FA9AB4E">
            <w:pPr>
              <w:rPr>
                <w:rFonts w:asciiTheme="minorHAnsi" w:eastAsiaTheme="minorEastAsia" w:hAnsiTheme="minorHAnsi"/>
                <w:szCs w:val="20"/>
              </w:rPr>
            </w:pP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6C1DD1"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6C1DD1"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 xml:space="preserve">Omit the </w:t>
            </w:r>
            <w:proofErr w:type="spellStart"/>
            <w:r w:rsidRPr="00F84397">
              <w:rPr>
                <w:rFonts w:asciiTheme="minorHAnsi" w:eastAsia="Calibri" w:hAnsiTheme="minorHAnsi" w:cs="Calibri"/>
              </w:rPr>
              <w:t>lang</w:t>
            </w:r>
            <w:proofErr w:type="spellEnd"/>
            <w:r w:rsidRPr="00F84397">
              <w:rPr>
                <w:rFonts w:asciiTheme="minorHAnsi" w:eastAsia="Calibri" w:hAnsiTheme="minorHAnsi" w:cs="Calibri"/>
              </w:rPr>
              <w:t xml:space="preserve">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Omit the </w:t>
            </w:r>
            <w:proofErr w:type="spellStart"/>
            <w:r w:rsidRPr="00F84397">
              <w:rPr>
                <w:rFonts w:asciiTheme="minorHAnsi" w:eastAsia="Calibri" w:hAnsiTheme="minorHAnsi" w:cs="Calibri"/>
              </w:rPr>
              <w:t>lang</w:t>
            </w:r>
            <w:proofErr w:type="spellEnd"/>
            <w:r w:rsidRPr="00F84397">
              <w:rPr>
                <w:rFonts w:asciiTheme="minorHAnsi" w:eastAsia="Calibri" w:hAnsiTheme="minorHAnsi" w:cs="Calibri"/>
              </w:rPr>
              <w:t xml:space="preserve">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6C1DD1"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lastRenderedPageBreak/>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6C1DD1"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6C1DD1"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Define test file where model </w:t>
            </w:r>
            <w:proofErr w:type="spellStart"/>
            <w:r w:rsidRPr="00F84397">
              <w:rPr>
                <w:rFonts w:asciiTheme="minorHAnsi" w:eastAsiaTheme="minorEastAsia" w:hAnsiTheme="minorHAnsi"/>
              </w:rPr>
              <w:t>lang</w:t>
            </w:r>
            <w:proofErr w:type="spellEnd"/>
            <w:r w:rsidRPr="00F84397">
              <w:rPr>
                <w:rFonts w:asciiTheme="minorHAnsi" w:eastAsiaTheme="minorEastAsia" w:hAnsiTheme="minorHAnsi"/>
              </w:rPr>
              <w:t xml:space="preserve">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6C1DD1"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6C1DD1"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lastRenderedPageBreak/>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6C1DD1"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6C1DD1"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E394EB" w:rsidR="7C5CCD5D" w:rsidRDefault="00B76BB3" w:rsidP="003162C7">
      <w:pPr>
        <w:pStyle w:val="Heading3"/>
      </w:pPr>
      <w:r>
        <w:t xml:space="preserve"> </w:t>
      </w:r>
      <w:r w:rsidR="0003262E">
        <w:t>P_</w:t>
      </w:r>
      <w:r w:rsidR="004360B7">
        <w:t>???_0</w:t>
      </w:r>
      <w:r w:rsidR="4FA9AB4E">
        <w:t xml:space="preserve">324 </w:t>
      </w:r>
      <w:r w:rsidR="007254AC">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C1DD1"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C1DD1"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3A437580" w14:textId="77777777" w:rsidR="00C10F76" w:rsidRDefault="00C10F76">
      <w:pPr>
        <w:rPr>
          <w:rFonts w:eastAsiaTheme="majorEastAsia" w:cstheme="majorBidi"/>
          <w:b/>
          <w:bCs/>
          <w:color w:val="365F91" w:themeColor="accent1" w:themeShade="BF"/>
          <w:szCs w:val="20"/>
        </w:rPr>
      </w:pPr>
      <w:r>
        <w:br w:type="page"/>
      </w:r>
    </w:p>
    <w:p w14:paraId="5A4655D5" w14:textId="15F38509" w:rsidR="7C5CCD5D" w:rsidRDefault="0003262E" w:rsidP="003162C7">
      <w:pPr>
        <w:pStyle w:val="Heading3"/>
      </w:pPr>
      <w:r>
        <w:lastRenderedPageBreak/>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C1DD1"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C1DD1"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6A844686" w14:textId="7C763613" w:rsidR="7C5CCD5D" w:rsidRDefault="00B76BB3" w:rsidP="003162C7">
      <w:pPr>
        <w:pStyle w:val="Heading3"/>
      </w:pPr>
      <w:r>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C1DD1"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C1DD1"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0AA14A2F" w14:textId="77777777" w:rsidR="00C10F76" w:rsidRDefault="00C10F76">
      <w:pPr>
        <w:rPr>
          <w:rFonts w:eastAsiaTheme="majorEastAsia" w:cstheme="majorBidi"/>
          <w:b/>
          <w:bCs/>
          <w:color w:val="365F91" w:themeColor="accent1" w:themeShade="BF"/>
          <w:szCs w:val="20"/>
        </w:rPr>
      </w:pPr>
      <w:r>
        <w:br w:type="page"/>
      </w:r>
    </w:p>
    <w:p w14:paraId="206AD423" w14:textId="48FF7110" w:rsidR="00AF0C2C" w:rsidRDefault="00B76BB3" w:rsidP="003162C7">
      <w:pPr>
        <w:pStyle w:val="Heading3"/>
      </w:pPr>
      <w:r>
        <w:lastRenderedPageBreak/>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C1DD1"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C1DD1"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39F13087" w14:textId="4BE59149" w:rsidR="00AF0C2C" w:rsidRDefault="00B76BB3" w:rsidP="003162C7">
      <w:pPr>
        <w:pStyle w:val="Heading3"/>
      </w:pPr>
      <w:r>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C1DD1"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C1DD1"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lastRenderedPageBreak/>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C1DD1"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C1DD1"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0096609B" w14:textId="77777777" w:rsidR="00C10F76" w:rsidRDefault="00C10F76">
      <w:pPr>
        <w:rPr>
          <w:rFonts w:eastAsiaTheme="majorEastAsia" w:cstheme="majorBidi"/>
          <w:b/>
          <w:bCs/>
          <w:color w:val="365F91" w:themeColor="accent1" w:themeShade="BF"/>
          <w:szCs w:val="20"/>
        </w:rPr>
      </w:pPr>
      <w:r>
        <w:br w:type="page"/>
      </w:r>
    </w:p>
    <w:p w14:paraId="5054AF95" w14:textId="68A7989B"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preserve and type attributes in metadata where it </w:t>
            </w:r>
            <w:proofErr w:type="gramStart"/>
            <w:r>
              <w:rPr>
                <w:rFonts w:asciiTheme="minorHAnsi" w:hAnsiTheme="minorHAnsi"/>
                <w:szCs w:val="20"/>
              </w:rPr>
              <w:t>is allowed to</w:t>
            </w:r>
            <w:proofErr w:type="gramEnd"/>
            <w:r>
              <w:rPr>
                <w:rFonts w:asciiTheme="minorHAnsi" w:hAnsiTheme="minorHAnsi"/>
                <w:szCs w:val="20"/>
              </w:rPr>
              <w:t xml:space="preserve">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6C1DD1"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6C1DD1"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77C95845" w14:textId="1B27033F" w:rsidR="00565E06" w:rsidRPr="009A585A" w:rsidRDefault="00565E06" w:rsidP="00565E06">
            <w:pPr>
              <w:rPr>
                <w:rFonts w:asciiTheme="minorHAnsi" w:eastAsiaTheme="minorEastAsia"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69A484B" w14:textId="77777777" w:rsidR="00565E06" w:rsidRDefault="00565E06" w:rsidP="006F3E85">
            <w:pPr>
              <w:rPr>
                <w:rFonts w:asciiTheme="minorHAnsi" w:eastAsia="Calibri" w:hAnsiTheme="minorHAnsi" w:cs="Calibri"/>
                <w:szCs w:val="20"/>
                <w:highlight w:val="green"/>
              </w:rPr>
            </w:pPr>
          </w:p>
          <w:p w14:paraId="4236D682" w14:textId="27F02B34" w:rsidR="00565E06" w:rsidRPr="00F84397" w:rsidRDefault="00565E06" w:rsidP="00565E06">
            <w:pPr>
              <w:rPr>
                <w:rFonts w:asciiTheme="minorHAnsi" w:hAnsiTheme="minorHAnsi"/>
              </w:rPr>
            </w:pPr>
            <w:r w:rsidRPr="00F84397">
              <w:rPr>
                <w:rFonts w:asciiTheme="minorHAnsi" w:eastAsiaTheme="minorEastAsia" w:hAnsiTheme="minorHAnsi"/>
                <w:b/>
                <w:bCs/>
              </w:rPr>
              <w:t>0</w:t>
            </w:r>
            <w:r>
              <w:rPr>
                <w:rFonts w:asciiTheme="minorHAnsi" w:eastAsiaTheme="minorEastAsia" w:hAnsiTheme="minorHAnsi"/>
                <w:b/>
                <w:bCs/>
              </w:rPr>
              <w:t>4</w:t>
            </w:r>
            <w:r w:rsidRPr="00F84397">
              <w:rPr>
                <w:rFonts w:asciiTheme="minorHAnsi" w:eastAsiaTheme="minorEastAsia" w:hAnsiTheme="minorHAnsi"/>
                <w:b/>
                <w:bCs/>
              </w:rPr>
              <w:t xml:space="preserve">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Create invalid mesh object with only 3 triangles</w:t>
            </w:r>
            <w:r w:rsidR="00E10C15">
              <w:rPr>
                <w:rFonts w:asciiTheme="minorHAnsi" w:eastAsia="Calibri" w:hAnsiTheme="minorHAnsi" w:cs="Calibri"/>
                <w:szCs w:val="20"/>
              </w:rPr>
              <w:t>.</w:t>
            </w:r>
            <w:r w:rsidR="00E10C15">
              <w:rPr>
                <w:rFonts w:asciiTheme="minorHAnsi" w:hAnsiTheme="minorHAnsi"/>
                <w:szCs w:val="20"/>
              </w:rPr>
              <w:t xml:space="preserve"> , but with valid </w:t>
            </w:r>
            <w:proofErr w:type="spellStart"/>
            <w:r w:rsidR="00E10C15">
              <w:rPr>
                <w:rFonts w:asciiTheme="minorHAnsi" w:hAnsiTheme="minorHAnsi"/>
                <w:szCs w:val="20"/>
              </w:rPr>
              <w:t>slicestack</w:t>
            </w:r>
            <w:proofErr w:type="spellEnd"/>
          </w:p>
          <w:p w14:paraId="36C447BF" w14:textId="77777777" w:rsidR="000020A9" w:rsidRPr="00F84397" w:rsidRDefault="000020A9" w:rsidP="006F3E85">
            <w:pPr>
              <w:rPr>
                <w:rFonts w:asciiTheme="minorHAnsi" w:hAnsiTheme="minorHAnsi"/>
                <w:b/>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46" w:name="_Toc58485655"/>
      <w:r w:rsidR="00A21BEB">
        <w:t>Negative 3MF Core Test Cases</w:t>
      </w:r>
      <w:bookmarkEnd w:id="46"/>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6C1DD1"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6C1DD1"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50B51880" w14:textId="67E14086" w:rsidR="001D7F7D" w:rsidRDefault="001D7F7D" w:rsidP="1465993C">
            <w:pPr>
              <w:rPr>
                <w:rFonts w:asciiTheme="minorHAnsi" w:eastAsiaTheme="minorEastAsia" w:hAnsiTheme="minorHAnsi"/>
                <w:b/>
                <w:bCs/>
                <w:szCs w:val="20"/>
              </w:rPr>
            </w:pPr>
          </w:p>
          <w:p w14:paraId="477532A4" w14:textId="77777777" w:rsidR="00E019ED" w:rsidRDefault="00E019ED" w:rsidP="1465993C">
            <w:pPr>
              <w:rPr>
                <w:rFonts w:asciiTheme="minorHAnsi" w:eastAsiaTheme="minorEastAsia" w:hAnsiTheme="minorHAnsi"/>
                <w:b/>
                <w:bCs/>
                <w:szCs w:val="20"/>
              </w:rPr>
            </w:pPr>
          </w:p>
          <w:p w14:paraId="0CC53933" w14:textId="182811AE"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341D5F">
              <w:rPr>
                <w:rFonts w:asciiTheme="minorHAnsi" w:eastAsiaTheme="minorEastAsia" w:hAnsiTheme="minorHAnsi"/>
                <w:szCs w:val="20"/>
              </w:rPr>
              <w:t>Deleted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6C1DD1"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6C1DD1"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6C1DD1"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6C1DD1"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6C1DD1"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6C1DD1"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6C1DD1"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6C1DD1"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6C1DD1"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47" w:name="_Toc517687731"/>
      <w:r w:rsidRPr="005072AF">
        <w:t>N_???_417 Prior Object References</w:t>
      </w:r>
      <w:bookmarkEnd w:id="47"/>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6C1DD1"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6C1DD1"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6C1DD1"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6C1DD1"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6C1DD1"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–specify the </w:t>
            </w:r>
            <w:proofErr w:type="spellStart"/>
            <w:r w:rsidRPr="00F84397">
              <w:rPr>
                <w:rFonts w:asciiTheme="minorHAnsi" w:eastAsiaTheme="minorEastAsia" w:hAnsiTheme="minorHAnsi"/>
                <w:bCs/>
                <w:szCs w:val="20"/>
              </w:rPr>
              <w:t>lang</w:t>
            </w:r>
            <w:proofErr w:type="spellEnd"/>
            <w:r w:rsidRPr="00F84397">
              <w:rPr>
                <w:rFonts w:asciiTheme="minorHAnsi" w:eastAsiaTheme="minorEastAsia" w:hAnsiTheme="minorHAnsi"/>
                <w:bCs/>
                <w:szCs w:val="20"/>
              </w:rPr>
              <w:t xml:space="preserve">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6C1DD1"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6C1DD1"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6C1DD1"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6C1DD1"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48" w:name="_Toc58485656"/>
      <w:r>
        <w:lastRenderedPageBreak/>
        <w:t xml:space="preserve">Positive 3MF </w:t>
      </w:r>
      <w:r w:rsidR="00590837">
        <w:t>Material</w:t>
      </w:r>
      <w:r w:rsidR="002C4BC7">
        <w:t xml:space="preserve"> Extension Test Cases</w:t>
      </w:r>
      <w:bookmarkEnd w:id="48"/>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6C1DD1"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6C1DD1"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6C1DD1"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304E80EC" w:rsidR="009422CA" w:rsidRP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p>
          <w:p w14:paraId="4DD03C1D" w14:textId="3A4DC6C4" w:rsidR="00CA1A06" w:rsidRDefault="00CA1A06" w:rsidP="00130FD1">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342F553A" w14:textId="77777777" w:rsidR="00B142E0" w:rsidRDefault="00B142E0">
      <w:pPr>
        <w:rPr>
          <w:rFonts w:eastAsiaTheme="majorEastAsia" w:cstheme="majorBidi"/>
          <w:b/>
          <w:bCs/>
          <w:color w:val="365F91" w:themeColor="accent1" w:themeShade="BF"/>
          <w:szCs w:val="20"/>
        </w:rPr>
      </w:pPr>
      <w:r>
        <w:br w:type="page"/>
      </w:r>
    </w:p>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6C1DD1"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6C1DD1"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6C1DD1"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49" w:name="_Toc58485657"/>
      <w:r w:rsidRPr="00A55754">
        <w:t xml:space="preserve">Negative </w:t>
      </w:r>
      <w:r w:rsidR="00A954BA" w:rsidRPr="00A55754">
        <w:t xml:space="preserve">Material </w:t>
      </w:r>
      <w:r w:rsidRPr="00A55754">
        <w:t>Extension Test Cases</w:t>
      </w:r>
      <w:bookmarkEnd w:id="49"/>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6C1DD1"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6C1DD1"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6C1DD1"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50" w:name="_Toc58485658"/>
      <w:r>
        <w:lastRenderedPageBreak/>
        <w:t xml:space="preserve">Positive </w:t>
      </w:r>
      <w:r w:rsidR="002C4BC7">
        <w:t>Production Extension Test Cases</w:t>
      </w:r>
      <w:bookmarkEnd w:id="50"/>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51" w:name="_Toc517687772"/>
      <w:r>
        <w:t>PP_7</w:t>
      </w:r>
      <w:r w:rsidRPr="0056587D">
        <w:t>0</w:t>
      </w:r>
      <w:r>
        <w:t>1</w:t>
      </w:r>
      <w:r w:rsidRPr="0056587D">
        <w:t xml:space="preserve"> </w:t>
      </w:r>
      <w:r>
        <w:t>Object and Slice Mapping</w:t>
      </w:r>
      <w:bookmarkEnd w:id="51"/>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6C1DD1"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6C1DD1"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6C1DD1"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6C1DD1"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52" w:name="_Toc58485659"/>
      <w:r>
        <w:lastRenderedPageBreak/>
        <w:t>Negative Production Extension Test Cases</w:t>
      </w:r>
      <w:bookmarkEnd w:id="52"/>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6C1DD1"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6C1DD1"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53" w:name="_Toc58485660"/>
      <w:r>
        <w:lastRenderedPageBreak/>
        <w:t xml:space="preserve">Miscellaneous 3MF </w:t>
      </w:r>
      <w:r w:rsidR="002C4BC7">
        <w:t>Test Cases</w:t>
      </w:r>
      <w:bookmarkEnd w:id="53"/>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54" w:name="_Toc517687740"/>
      <w:bookmarkStart w:id="55" w:name="_Toc58485661"/>
      <w:r>
        <w:lastRenderedPageBreak/>
        <w:t>Positive 3MF Slice Extension Test Cases</w:t>
      </w:r>
      <w:bookmarkEnd w:id="54"/>
      <w:bookmarkEnd w:id="55"/>
    </w:p>
    <w:p w14:paraId="4097BEE9" w14:textId="3E1329BD" w:rsidR="004360B7" w:rsidRPr="000A759F" w:rsidRDefault="004360B7" w:rsidP="000A759F">
      <w:pPr>
        <w:pStyle w:val="Heading3"/>
      </w:pPr>
      <w:r w:rsidRPr="000A759F">
        <w:t xml:space="preserve"> </w:t>
      </w:r>
      <w:bookmarkStart w:id="56" w:name="_Toc517687741"/>
      <w:r w:rsidRPr="000A759F">
        <w:t xml:space="preserve">P_???_1501 </w:t>
      </w:r>
      <w:proofErr w:type="spellStart"/>
      <w:r w:rsidRPr="000A759F">
        <w:t>Meshresolution</w:t>
      </w:r>
      <w:proofErr w:type="spellEnd"/>
      <w:r w:rsidRPr="000A759F">
        <w:t xml:space="preserve"> Attribute</w:t>
      </w:r>
      <w:bookmarkEnd w:id="56"/>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6C1DD1"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57" w:name="_Toc517687742"/>
      <w:r w:rsidRPr="000A759F">
        <w:t>P_???_1502 Transform Matrices</w:t>
      </w:r>
      <w:bookmarkEnd w:id="57"/>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58" w:name="_Toc517687743"/>
      <w:r w:rsidRPr="000A759F">
        <w:t>P_???_1503 Slice Increments</w:t>
      </w:r>
      <w:bookmarkEnd w:id="58"/>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6C1DD1"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59"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59"/>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6C1DD1"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60" w:name="_Toc517687745"/>
      <w:r w:rsidRPr="000A759F">
        <w:t>P_???_1505 Polygon Definition with Positive Fill Rule</w:t>
      </w:r>
      <w:bookmarkEnd w:id="60"/>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6C1DD1"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61" w:name="_Toc517687746"/>
      <w:r w:rsidRPr="000A759F">
        <w:t>P_???_1506 Ignore Object Level Material Mapping</w:t>
      </w:r>
      <w:bookmarkEnd w:id="61"/>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6C1DD1"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62" w:name="_Toc517687747"/>
      <w:r w:rsidRPr="000A759F">
        <w:t>P_???_1507 Multiple Polygons Representing a Slice</w:t>
      </w:r>
      <w:bookmarkEnd w:id="62"/>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6C1DD1"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63" w:name="_Toc517687748"/>
      <w:r w:rsidRPr="000A759F">
        <w:t>P_???_1508 Collapsing Proximal Vertices</w:t>
      </w:r>
      <w:bookmarkEnd w:id="63"/>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6C1DD1"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64" w:name="_Toc517687749"/>
      <w:r w:rsidRPr="000A759F">
        <w:t>P_???_1509 Small of number of vertices and polygons</w:t>
      </w:r>
      <w:bookmarkEnd w:id="64"/>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65" w:name="_Toc517687750"/>
      <w:r w:rsidRPr="000A759F">
        <w:t>P_???_1510 Complex 2D Geometries</w:t>
      </w:r>
      <w:bookmarkEnd w:id="65"/>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66" w:name="_Toc517687751"/>
      <w:r w:rsidRPr="000A759F">
        <w:t>P_???_1511 Z-Axis Offsets</w:t>
      </w:r>
      <w:bookmarkEnd w:id="66"/>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67" w:name="_Toc517687752"/>
      <w:r w:rsidRPr="000A759F">
        <w:t>P_???_1512 XY Axis Positioning</w:t>
      </w:r>
      <w:bookmarkEnd w:id="67"/>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68" w:name="_Toc517687753"/>
      <w:r w:rsidRPr="000A759F">
        <w:t>P_???_1513 Multiple Slice Stacks</w:t>
      </w:r>
      <w:bookmarkEnd w:id="68"/>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69" w:name="_Toc517687754"/>
      <w:r w:rsidRPr="000A759F">
        <w:t>P_???_1514 Duplicate IDs</w:t>
      </w:r>
      <w:bookmarkEnd w:id="69"/>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6C1DD1"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70" w:name="_Toc517687755"/>
      <w:r>
        <w:t>P_???_1515 namespace prefixes</w:t>
      </w:r>
      <w:bookmarkEnd w:id="70"/>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71"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71"/>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72" w:name="_Toc517687757"/>
      <w:r w:rsidRPr="000A759F">
        <w:t>P_???_1517 Polygon Slice</w:t>
      </w:r>
      <w:bookmarkEnd w:id="72"/>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6C1DD1"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73" w:name="_Toc517687758"/>
      <w:r>
        <w:br w:type="page"/>
      </w:r>
    </w:p>
    <w:p w14:paraId="5207D9F9" w14:textId="52BCD448" w:rsidR="004360B7" w:rsidRDefault="004360B7" w:rsidP="00D4648B">
      <w:pPr>
        <w:pStyle w:val="Heading2"/>
        <w:rPr>
          <w:i/>
          <w:iCs/>
        </w:rPr>
      </w:pPr>
      <w:bookmarkStart w:id="74" w:name="_Toc58485662"/>
      <w:r>
        <w:lastRenderedPageBreak/>
        <w:t>Negative Slice Extension Test Cases</w:t>
      </w:r>
      <w:bookmarkEnd w:id="73"/>
      <w:bookmarkEnd w:id="74"/>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75" w:name="_Toc517687759"/>
      <w:r>
        <w:t>N_???_16</w:t>
      </w:r>
      <w:r w:rsidRPr="0056587D">
        <w:t>0</w:t>
      </w:r>
      <w:r>
        <w:t>1</w:t>
      </w:r>
      <w:r w:rsidRPr="0056587D">
        <w:t xml:space="preserve"> Transform Matrices</w:t>
      </w:r>
      <w:bookmarkEnd w:id="75"/>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6C1DD1"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76" w:name="_Toc517687762"/>
      <w:r>
        <w:t>N_???_1604 Locally Defined Slice Stack and Sliceref</w:t>
      </w:r>
      <w:bookmarkEnd w:id="76"/>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6C1DD1"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77" w:name="_Toc517687763"/>
      <w:r>
        <w:t xml:space="preserve">N_???_1605 Two Layered </w:t>
      </w:r>
      <w:proofErr w:type="spellStart"/>
      <w:r>
        <w:t>Slicestack</w:t>
      </w:r>
      <w:proofErr w:type="spellEnd"/>
      <w:r>
        <w:t xml:space="preserve"> Reference Abstraction</w:t>
      </w:r>
      <w:bookmarkEnd w:id="77"/>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78" w:name="_Toc517687764"/>
      <w:r>
        <w:t xml:space="preserve">N_???_1606 </w:t>
      </w:r>
      <w:proofErr w:type="spellStart"/>
      <w:r>
        <w:t>Ztop</w:t>
      </w:r>
      <w:proofErr w:type="spellEnd"/>
      <w:r>
        <w:t xml:space="preserve"> Smaller Than </w:t>
      </w:r>
      <w:proofErr w:type="spellStart"/>
      <w:r>
        <w:t>Zbottom</w:t>
      </w:r>
      <w:bookmarkEnd w:id="78"/>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6C1DD1"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79" w:name="_Toc517687765"/>
      <w:r>
        <w:t xml:space="preserve">N_???_1607 </w:t>
      </w:r>
      <w:proofErr w:type="spellStart"/>
      <w:r>
        <w:t>Ztop</w:t>
      </w:r>
      <w:proofErr w:type="spellEnd"/>
      <w:r>
        <w:t xml:space="preserve"> Lower Than Preceding Value</w:t>
      </w:r>
      <w:bookmarkEnd w:id="79"/>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6C1DD1"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80" w:name="_Toc517687766"/>
      <w:r>
        <w:t>N_???_1608 Non-Distinct v2 Attributes</w:t>
      </w:r>
      <w:bookmarkEnd w:id="80"/>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6C1DD1"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81" w:name="_Toc517687767"/>
      <w:r>
        <w:t>N_???_1609 Polygon Slice Descriptions</w:t>
      </w:r>
      <w:bookmarkEnd w:id="81"/>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6C1DD1"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82" w:name="_Toc517687768"/>
      <w:r>
        <w:t xml:space="preserve">N_???_1610 Unique </w:t>
      </w:r>
      <w:proofErr w:type="spellStart"/>
      <w:r>
        <w:t>Slicestack</w:t>
      </w:r>
      <w:proofErr w:type="spellEnd"/>
      <w:r>
        <w:t xml:space="preserve"> ID</w:t>
      </w:r>
      <w:bookmarkEnd w:id="82"/>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6C1DD1"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83" w:name="_Toc517687770"/>
      <w:r>
        <w:t>N_???_1</w:t>
      </w:r>
      <w:r w:rsidRPr="00C027CB">
        <w:t xml:space="preserve">612 Overlapping </w:t>
      </w:r>
      <w:proofErr w:type="spellStart"/>
      <w:r w:rsidRPr="00C027CB">
        <w:t>Slicestacks</w:t>
      </w:r>
      <w:bookmarkEnd w:id="83"/>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6C1DD1"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84" w:name="_Toc58485663"/>
      <w:r>
        <w:lastRenderedPageBreak/>
        <w:t>Positive Beam Lattice Extension Test Cases</w:t>
      </w:r>
      <w:bookmarkEnd w:id="84"/>
      <w:r>
        <w:t xml:space="preserve"> </w:t>
      </w:r>
    </w:p>
    <w:p w14:paraId="7F2016AE" w14:textId="62025E73" w:rsidR="00F122F7" w:rsidRDefault="00F122F7" w:rsidP="000E543D">
      <w:pPr>
        <w:spacing w:after="0"/>
      </w:pPr>
    </w:p>
    <w:p w14:paraId="0FEE5AA4" w14:textId="1E760222" w:rsidR="000E543D" w:rsidRDefault="000E543D" w:rsidP="00F122F7">
      <w:r>
        <w:t>The following guideline will be used for implementation of Beam Lattice test cases:</w:t>
      </w:r>
    </w:p>
    <w:p w14:paraId="6037EC07" w14:textId="2B574648" w:rsidR="000E543D" w:rsidRDefault="000E543D" w:rsidP="000E543D">
      <w:pPr>
        <w:pStyle w:val="ListParagraph"/>
        <w:numPr>
          <w:ilvl w:val="0"/>
          <w:numId w:val="43"/>
        </w:numPr>
      </w:pPr>
      <w:r w:rsidRPr="00D1431C">
        <w:t xml:space="preserve">Tests will have </w:t>
      </w:r>
      <w:proofErr w:type="spellStart"/>
      <w:r w:rsidRPr="00D1431C">
        <w:t>beamlattice</w:t>
      </w:r>
      <w:proofErr w:type="spellEnd"/>
      <w:r w:rsidRPr="00D1431C">
        <w:t xml:space="preserve"> set as a required extension in the model element</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71D5B8BC" w14:textId="77777777" w:rsidR="002D2073" w:rsidRPr="00D1431C" w:rsidRDefault="002D2073" w:rsidP="002D2073"/>
    <w:p w14:paraId="0D13129E" w14:textId="7AE9E6EF" w:rsidR="00F122F7" w:rsidRDefault="00F122F7" w:rsidP="00E937B5">
      <w:pPr>
        <w:pStyle w:val="Heading3"/>
      </w:pPr>
      <w:r>
        <w:t xml:space="preserve"> 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77777777" w:rsidR="002D2073" w:rsidRDefault="002D2073">
      <w:pPr>
        <w:rPr>
          <w:rFonts w:eastAsiaTheme="majorEastAsia" w:cstheme="majorBidi"/>
          <w:b/>
          <w:bCs/>
          <w:color w:val="365F91" w:themeColor="accent1" w:themeShade="BF"/>
          <w:szCs w:val="20"/>
        </w:rPr>
      </w:pPr>
      <w:r>
        <w:br w:type="page"/>
      </w:r>
    </w:p>
    <w:p w14:paraId="4884AD1B" w14:textId="779C5645" w:rsidR="00F122F7" w:rsidRDefault="00F122F7" w:rsidP="00E937B5">
      <w:pPr>
        <w:pStyle w:val="Heading3"/>
      </w:pPr>
      <w:r>
        <w:lastRenderedPageBreak/>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lastRenderedPageBreak/>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lastRenderedPageBreak/>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40B7A12A"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6572A11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Pr="006D14E9">
        <w:t>beammode</w:t>
      </w:r>
      <w:proofErr w:type="spellEnd"/>
      <w:r w:rsidRPr="006D14E9">
        <w:t xml:space="preserve"> 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6DF3F8F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77777777"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6887D44B" w14:textId="11297963" w:rsidR="002B4770" w:rsidRPr="00BF6411" w:rsidRDefault="002B4770" w:rsidP="002B4770">
            <w:pPr>
              <w:rPr>
                <w:rFonts w:asciiTheme="minorHAnsi" w:hAnsiTheme="minorHAnsi"/>
              </w:rPr>
            </w:pP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85" w:name="_Toc58485664"/>
      <w:r>
        <w:lastRenderedPageBreak/>
        <w:t>Negative Beam Lattice Extension Test Cases</w:t>
      </w:r>
      <w:bookmarkEnd w:id="85"/>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86" w:name="_Toc58485665"/>
      <w:r>
        <w:lastRenderedPageBreak/>
        <w:t xml:space="preserve">Positive </w:t>
      </w:r>
      <w:r w:rsidR="000C75E7">
        <w:t>Secure Content</w:t>
      </w:r>
      <w:r>
        <w:t xml:space="preserve"> Extension Test Cases</w:t>
      </w:r>
      <w:bookmarkEnd w:id="86"/>
      <w:r>
        <w:t xml:space="preserve"> </w:t>
      </w:r>
    </w:p>
    <w:p w14:paraId="7F43CC23" w14:textId="77777777" w:rsidR="00BE4128" w:rsidRDefault="00BE4128" w:rsidP="00BE4128">
      <w:pPr>
        <w:spacing w:after="0"/>
      </w:pPr>
    </w:p>
    <w:p w14:paraId="66FB46C2" w14:textId="1405565A"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 xml:space="preserve">Unless noted otherwise, renderable content in secure content test cases will </w:t>
      </w:r>
      <w:bookmarkStart w:id="87" w:name="_GoBack"/>
      <w:bookmarkEnd w:id="87"/>
      <w:r>
        <w:rPr>
          <w:rFonts w:cstheme="minorHAnsi"/>
        </w:rPr>
        <w:t>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88" w:name="_Hlk57213686"/>
      <w:r>
        <w:rPr>
          <w:rFonts w:cstheme="minorHAnsi"/>
        </w:rPr>
        <w:t>package</w:t>
      </w:r>
    </w:p>
    <w:bookmarkEnd w:id="88"/>
    <w:p w14:paraId="4C3DD797" w14:textId="48CD48C3" w:rsidR="00D76607" w:rsidRPr="005A690B" w:rsidRDefault="00EC6513" w:rsidP="000C75E7">
      <w:pPr>
        <w:pStyle w:val="ListParagraph"/>
        <w:numPr>
          <w:ilvl w:val="0"/>
          <w:numId w:val="45"/>
        </w:numPr>
        <w:ind w:left="1080"/>
        <w:rPr>
          <w:rFonts w:cstheme="minorHAnsi"/>
        </w:rPr>
      </w:pPr>
      <w:r>
        <w:rPr>
          <w:rFonts w:cstheme="minorHAnsi"/>
        </w:rPr>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w:t>
      </w:r>
      <w:r w:rsidR="005C36A1" w:rsidRPr="005C36A1">
        <w:rPr>
          <w:rFonts w:cstheme="minorHAnsi"/>
        </w:rPr>
        <w:lastRenderedPageBreak/>
        <w:t xml:space="preserve">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3D631BD4" w14:textId="51F70499" w:rsidR="00D76607"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240F8E91" w14:textId="0C7841A5" w:rsidR="00284BC3" w:rsidRDefault="00284BC3">
      <w:r>
        <w:br w:type="page"/>
      </w:r>
    </w:p>
    <w:p w14:paraId="7C7B052B" w14:textId="77777777" w:rsidR="00BE4128" w:rsidRPr="00D1431C" w:rsidRDefault="00BE4128" w:rsidP="00BE4128"/>
    <w:p w14:paraId="03DD202E" w14:textId="6F2529AC" w:rsidR="00BE4128" w:rsidRDefault="00BE4128" w:rsidP="00BE4128">
      <w:pPr>
        <w:pStyle w:val="Heading3"/>
      </w:pPr>
      <w:r>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w:t>
            </w:r>
            <w:r w:rsidR="00E3097E">
              <w:rPr>
                <w:rFonts w:asciiTheme="minorHAnsi" w:hAnsiTheme="minorHAnsi" w:cstheme="minorHAnsi"/>
              </w:rPr>
              <w:t>(sha</w:t>
            </w:r>
            <w:r w:rsidR="00E3097E">
              <w:rPr>
                <w:rFonts w:asciiTheme="minorHAnsi" w:hAnsiTheme="minorHAnsi" w:cstheme="minorHAnsi"/>
              </w:rPr>
              <w:t>256</w:t>
            </w:r>
            <w:r w:rsidR="00E3097E">
              <w:rPr>
                <w:rFonts w:asciiTheme="minorHAnsi" w:hAnsiTheme="minorHAnsi" w:cstheme="minorHAnsi"/>
              </w:rPr>
              <w:t>,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w:t>
            </w:r>
            <w:r w:rsidR="00E3097E">
              <w:rPr>
                <w:rFonts w:asciiTheme="minorHAnsi" w:hAnsiTheme="minorHAnsi" w:cstheme="minorHAnsi"/>
              </w:rPr>
              <w:t>(sha1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w:t>
            </w:r>
            <w:r w:rsidR="00E3097E">
              <w:rPr>
                <w:rFonts w:asciiTheme="minorHAnsi" w:hAnsiTheme="minorHAnsi" w:cstheme="minorHAnsi"/>
              </w:rPr>
              <w:t>(sha</w:t>
            </w:r>
            <w:r w:rsidR="00E3097E">
              <w:rPr>
                <w:rFonts w:asciiTheme="minorHAnsi" w:hAnsiTheme="minorHAnsi" w:cstheme="minorHAnsi"/>
              </w:rPr>
              <w:t>256</w:t>
            </w:r>
            <w:r w:rsidR="00E3097E">
              <w:rPr>
                <w:rFonts w:asciiTheme="minorHAnsi" w:hAnsiTheme="minorHAnsi" w:cstheme="minorHAnsi"/>
              </w:rPr>
              <w:t>)</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w:t>
            </w:r>
            <w:r w:rsidR="00E3097E">
              <w:rPr>
                <w:rFonts w:asciiTheme="minorHAnsi" w:hAnsiTheme="minorHAnsi" w:cstheme="minorHAnsi"/>
              </w:rPr>
              <w:t>(sha1,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w:t>
            </w:r>
            <w:r w:rsidR="00E3097E">
              <w:rPr>
                <w:rFonts w:asciiTheme="minorHAnsi" w:hAnsiTheme="minorHAnsi" w:cstheme="minorHAnsi"/>
              </w:rPr>
              <w:t>256</w:t>
            </w:r>
            <w:r w:rsidR="00E3097E">
              <w:rPr>
                <w:rFonts w:asciiTheme="minorHAnsi" w:hAnsiTheme="minorHAnsi" w:cstheme="minorHAnsi"/>
              </w:rPr>
              <w:t>,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670DD6B3" w14:textId="043C3C22"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w:t>
            </w:r>
            <w:r w:rsidR="00E3097E">
              <w:rPr>
                <w:rFonts w:asciiTheme="minorHAnsi" w:hAnsiTheme="minorHAnsi" w:cstheme="minorHAnsi"/>
              </w:rPr>
              <w:t>sha256</w:t>
            </w:r>
            <w:r w:rsidR="00E3097E">
              <w:rPr>
                <w:rFonts w:asciiTheme="minorHAnsi" w:hAnsiTheme="minorHAnsi" w:cstheme="minorHAnsi"/>
              </w:rPr>
              <w:t>)</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w:t>
            </w:r>
            <w:r w:rsidR="00E3097E">
              <w:rPr>
                <w:rFonts w:asciiTheme="minorHAnsi" w:hAnsiTheme="minorHAnsi" w:cstheme="minorHAnsi"/>
              </w:rPr>
              <w:t>2</w:t>
            </w:r>
            <w:r w:rsidR="00E3097E">
              <w:rPr>
                <w:rFonts w:asciiTheme="minorHAnsi" w:hAnsiTheme="minorHAnsi" w:cstheme="minorHAnsi"/>
              </w:rPr>
              <w:t>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w:t>
            </w:r>
            <w:r w:rsidR="00E3097E">
              <w:rPr>
                <w:rFonts w:asciiTheme="minorHAnsi" w:hAnsiTheme="minorHAnsi" w:cstheme="minorHAnsi"/>
              </w:rPr>
              <w:t>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w:t>
            </w:r>
            <w:r w:rsidR="00E3097E">
              <w:rPr>
                <w:rFonts w:asciiTheme="minorHAnsi" w:hAnsiTheme="minorHAnsi" w:cstheme="minorHAnsi"/>
              </w:rPr>
              <w:t>256</w:t>
            </w:r>
            <w:r w:rsidR="00E3097E">
              <w:rPr>
                <w:rFonts w:asciiTheme="minorHAnsi" w:hAnsiTheme="minorHAnsi" w:cstheme="minorHAnsi"/>
              </w:rPr>
              <w:t>,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w:t>
            </w:r>
            <w:r w:rsidR="00E3097E">
              <w:rPr>
                <w:rFonts w:asciiTheme="minorHAnsi" w:hAnsiTheme="minorHAnsi" w:cstheme="minorHAnsi"/>
              </w:rPr>
              <w:t>(sha1,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w:t>
            </w:r>
            <w:r w:rsidR="00E3097E">
              <w:rPr>
                <w:rFonts w:asciiTheme="minorHAnsi" w:hAnsiTheme="minorHAnsi" w:cstheme="minorHAnsi"/>
              </w:rPr>
              <w:t>(sha1)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w:t>
            </w:r>
            <w:r>
              <w:rPr>
                <w:rFonts w:asciiTheme="minorHAnsi" w:hAnsiTheme="minorHAnsi" w:cstheme="minorHAnsi"/>
              </w:rPr>
              <w:t>(sha</w:t>
            </w:r>
            <w:r>
              <w:rPr>
                <w:rFonts w:asciiTheme="minorHAnsi" w:hAnsiTheme="minorHAnsi" w:cstheme="minorHAnsi"/>
              </w:rPr>
              <w:t>256</w:t>
            </w:r>
            <w:r>
              <w:rPr>
                <w:rFonts w:asciiTheme="minorHAnsi" w:hAnsiTheme="minorHAnsi" w:cstheme="minorHAnsi"/>
              </w:rPr>
              <w:t>)</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w:t>
            </w:r>
            <w:r w:rsidR="00963A04">
              <w:rPr>
                <w:rFonts w:asciiTheme="minorHAnsi" w:eastAsia="Calibri" w:hAnsiTheme="minorHAnsi" w:cs="Calibri"/>
              </w:rPr>
              <w:t>(sh</w:t>
            </w:r>
            <w:r w:rsidR="00963A04">
              <w:rPr>
                <w:rFonts w:asciiTheme="minorHAnsi" w:eastAsia="Calibri" w:hAnsiTheme="minorHAnsi" w:cs="Calibri"/>
              </w:rPr>
              <w:t>a256</w:t>
            </w:r>
            <w:r w:rsidR="00963A04">
              <w:rPr>
                <w:rFonts w:asciiTheme="minorHAnsi" w:eastAsia="Calibri" w:hAnsiTheme="minorHAnsi" w:cs="Calibri"/>
              </w:rPr>
              <w:t>,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w:t>
            </w:r>
            <w:r w:rsidR="00963A04">
              <w:rPr>
                <w:rFonts w:asciiTheme="minorHAnsi" w:eastAsia="Calibri" w:hAnsiTheme="minorHAnsi" w:cs="Calibri"/>
              </w:rPr>
              <w:t>(sha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w:t>
            </w:r>
            <w:r w:rsidR="00963A04">
              <w:rPr>
                <w:rFonts w:asciiTheme="minorHAnsi" w:eastAsia="Calibri" w:hAnsiTheme="minorHAnsi" w:cs="Calibri"/>
              </w:rPr>
              <w:t>(sha</w:t>
            </w:r>
            <w:r w:rsidR="00963A04">
              <w:rPr>
                <w:rFonts w:asciiTheme="minorHAnsi" w:eastAsia="Calibri" w:hAnsiTheme="minorHAnsi" w:cs="Calibri"/>
              </w:rPr>
              <w:t>256</w:t>
            </w:r>
            <w:r w:rsidR="00963A04">
              <w:rPr>
                <w:rFonts w:asciiTheme="minorHAnsi" w:eastAsia="Calibri" w:hAnsiTheme="minorHAnsi" w:cs="Calibri"/>
              </w:rPr>
              <w:t>,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w:t>
            </w:r>
            <w:r w:rsidR="00963A04">
              <w:rPr>
                <w:rFonts w:asciiTheme="minorHAnsi" w:eastAsia="Calibri" w:hAnsiTheme="minorHAnsi" w:cs="Calibri"/>
              </w:rPr>
              <w:t>(sha1)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w:t>
            </w:r>
            <w:r w:rsidR="00963A04">
              <w:rPr>
                <w:rFonts w:asciiTheme="minorHAnsi" w:eastAsia="Calibri" w:hAnsiTheme="minorHAnsi" w:cs="Calibri"/>
              </w:rPr>
              <w:t>(sha</w:t>
            </w:r>
            <w:r w:rsidR="00963A04">
              <w:rPr>
                <w:rFonts w:asciiTheme="minorHAnsi" w:eastAsia="Calibri" w:hAnsiTheme="minorHAnsi" w:cs="Calibri"/>
              </w:rPr>
              <w:t>256</w:t>
            </w:r>
            <w:r w:rsidR="00963A04">
              <w:rPr>
                <w:rFonts w:asciiTheme="minorHAnsi" w:eastAsia="Calibri" w:hAnsiTheme="minorHAnsi" w:cs="Calibri"/>
              </w:rPr>
              <w:t>)</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w:t>
            </w:r>
            <w:r w:rsidR="00963A04">
              <w:rPr>
                <w:rFonts w:asciiTheme="minorHAnsi" w:eastAsia="Calibri" w:hAnsiTheme="minorHAnsi" w:cs="Calibri"/>
              </w:rPr>
              <w:t>256</w:t>
            </w:r>
            <w:r w:rsidR="00963A04">
              <w:rPr>
                <w:rFonts w:asciiTheme="minorHAnsi" w:eastAsia="Calibri" w:hAnsiTheme="minorHAnsi" w:cs="Calibri"/>
              </w:rPr>
              <w:t>,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89" w:name="_Toc58485666"/>
      <w:r>
        <w:lastRenderedPageBreak/>
        <w:t>Negative Secure Content Extension Test Cases</w:t>
      </w:r>
      <w:bookmarkEnd w:id="89"/>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6E5BDC0A"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90" w:name="_Toc58485667"/>
      <w:r w:rsidRPr="7B2B6F25">
        <w:t xml:space="preserve">Appendix A - </w:t>
      </w:r>
      <w:r w:rsidR="005F18E6" w:rsidRPr="7B2B6F25">
        <w:t>Test Object Library</w:t>
      </w:r>
      <w:bookmarkEnd w:id="9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6C1DD1" w:rsidP="00343CDB">
            <w:hyperlink r:id="rId111">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17445F">
              <w:fldChar w:fldCharType="begin"/>
            </w:r>
            <w:r w:rsidR="0017445F">
              <w:instrText xml:space="preserve"> HYPERLINK "http://www.thingiverse.com/jbarrettoda" \h </w:instrText>
            </w:r>
            <w:r w:rsidR="0017445F">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17445F">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2">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6C1DD1" w:rsidP="00343CDB">
            <w:pPr>
              <w:rPr>
                <w:rFonts w:asciiTheme="minorHAnsi" w:hAnsiTheme="minorHAnsi"/>
                <w:noProof/>
                <w:sz w:val="16"/>
                <w:szCs w:val="16"/>
              </w:rPr>
            </w:pPr>
            <w:hyperlink r:id="rId114">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5">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16">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6C1DD1" w:rsidP="00343CDB">
            <w:pPr>
              <w:rPr>
                <w:rFonts w:asciiTheme="minorHAnsi" w:hAnsiTheme="minorHAnsi"/>
                <w:noProof/>
                <w:sz w:val="16"/>
                <w:szCs w:val="16"/>
              </w:rPr>
            </w:pPr>
            <w:hyperlink r:id="rId118">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19">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0">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6C1DD1" w:rsidP="00343CDB">
            <w:pPr>
              <w:rPr>
                <w:rFonts w:asciiTheme="minorHAnsi" w:hAnsiTheme="minorHAnsi"/>
                <w:noProof/>
                <w:sz w:val="16"/>
                <w:szCs w:val="16"/>
              </w:rPr>
            </w:pPr>
            <w:hyperlink r:id="rId123">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4">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25">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6C1DD1" w:rsidP="00343CDB">
            <w:pPr>
              <w:rPr>
                <w:rFonts w:asciiTheme="minorHAnsi" w:hAnsiTheme="minorHAnsi"/>
                <w:noProof/>
                <w:sz w:val="22"/>
              </w:rPr>
            </w:pPr>
            <w:hyperlink r:id="rId127">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28">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29">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6C1DD1" w:rsidP="00343CDB">
            <w:pPr>
              <w:rPr>
                <w:rFonts w:asciiTheme="minorHAnsi" w:hAnsiTheme="minorHAnsi"/>
                <w:noProof/>
                <w:sz w:val="22"/>
              </w:rPr>
            </w:pPr>
            <w:hyperlink r:id="rId131">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2">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6C1DD1"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36">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6C1DD1"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0">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6C1DD1" w:rsidP="00343CDB">
            <w:pPr>
              <w:rPr>
                <w:rFonts w:asciiTheme="minorHAnsi" w:hAnsiTheme="minorHAnsi"/>
                <w:noProof/>
                <w:sz w:val="22"/>
              </w:rPr>
            </w:pPr>
            <w:hyperlink r:id="rId143">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6C1DD1" w:rsidP="00343CDB">
            <w:pPr>
              <w:rPr>
                <w:rFonts w:asciiTheme="minorHAnsi" w:hAnsiTheme="minorHAnsi"/>
                <w:sz w:val="22"/>
              </w:rPr>
            </w:pPr>
            <w:hyperlink r:id="rId147">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49">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6C1DD1"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6C1DD1" w:rsidP="00343CDB">
            <w:pPr>
              <w:rPr>
                <w:rFonts w:asciiTheme="minorHAnsi" w:hAnsiTheme="minorHAnsi"/>
                <w:noProof/>
                <w:sz w:val="22"/>
              </w:rPr>
            </w:pPr>
            <w:hyperlink r:id="rId155">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6">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5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6C1DD1"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6C1DD1"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4">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6C1DD1"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8">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69">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6C1DD1"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3">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91" w:name="_Toc58485668"/>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9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are 24 </w:t>
      </w:r>
      <w:proofErr w:type="gramStart"/>
      <w:r>
        <w:rPr>
          <w:rFonts w:eastAsia="Verdana" w:cs="Verdana"/>
          <w:szCs w:val="20"/>
        </w:rPr>
        <w:t>bit</w:t>
      </w:r>
      <w:proofErr w:type="gramEnd"/>
      <w:r>
        <w:rPr>
          <w:rFonts w:eastAsia="Verdana" w:cs="Verdana"/>
          <w:szCs w:val="20"/>
        </w:rPr>
        <w: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 xml:space="preserve">Cross </w:t>
            </w:r>
            <w:proofErr w:type="spellStart"/>
            <w:r>
              <w:t>Pattee</w:t>
            </w:r>
            <w:proofErr w:type="spellEnd"/>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92" w:name="_Toc58485669"/>
      <w:r w:rsidR="000D77D9">
        <w:t>Appendix C</w:t>
      </w:r>
      <w:r w:rsidR="00DD1728" w:rsidRPr="7B2B6F25">
        <w:t xml:space="preserve"> - </w:t>
      </w:r>
      <w:r w:rsidR="00DD1728">
        <w:t>Test Case to Test Suite Mapping</w:t>
      </w:r>
      <w:bookmarkEnd w:id="92"/>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0C75E7">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0C75E7">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0C75E7">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0C75E7">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0C75E7">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0C75E7">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0C75E7">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0C75E7">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0C75E7">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0C75E7">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0C75E7">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0C75E7">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0C75E7">
        <w:tc>
          <w:tcPr>
            <w:tcW w:w="1255" w:type="dxa"/>
          </w:tcPr>
          <w:p w14:paraId="242E8BCD"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104_03</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B92203" w:rsidRPr="00487927" w14:paraId="33CBBDB8" w14:textId="5A98AE3D" w:rsidTr="000C75E7">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0C75E7">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0C75E7">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0C75E7">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0C75E7">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0C75E7">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0C75E7">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0C75E7">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0C75E7">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0C75E7">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0C75E7">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0C75E7">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0C75E7">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0C75E7">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0C75E7">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0C75E7">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0C75E7">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0C75E7">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0C75E7">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0C75E7">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0C75E7">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0C75E7">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0C75E7">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0C75E7">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0C75E7">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0C75E7">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0C75E7">
        <w:tc>
          <w:tcPr>
            <w:tcW w:w="1255" w:type="dxa"/>
          </w:tcPr>
          <w:p w14:paraId="66A5AB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0C75E7">
        <w:tc>
          <w:tcPr>
            <w:tcW w:w="1255" w:type="dxa"/>
          </w:tcPr>
          <w:p w14:paraId="58410938"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0C75E7">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0C75E7">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0C75E7">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0C75E7">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0C75E7">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0C75E7">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0C75E7">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0C75E7">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0C75E7">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0C75E7">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0C75E7">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0C75E7">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0C75E7">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0C75E7">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0C75E7">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0C75E7">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0C75E7">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0C75E7">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0C75E7">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0C75E7">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0C75E7">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0C75E7">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0C75E7">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0C75E7">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0C75E7">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0C75E7">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0C75E7">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0C75E7">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0C75E7">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0C75E7">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0C75E7">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0C75E7">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0C75E7">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0C75E7">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0C75E7">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0C75E7">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0C75E7">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0C75E7">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0C75E7">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0C75E7">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0C75E7">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0C75E7">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0C75E7">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0C75E7">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20AE0BB3" w14:textId="29229D87" w:rsidTr="000C75E7">
        <w:tc>
          <w:tcPr>
            <w:tcW w:w="1255" w:type="dxa"/>
          </w:tcPr>
          <w:p w14:paraId="7BAB2C88" w14:textId="4A26EFE9" w:rsidR="001B2204" w:rsidRDefault="001B2204" w:rsidP="001B2204">
            <w:pPr>
              <w:jc w:val="center"/>
              <w:rPr>
                <w:rFonts w:cstheme="minorHAnsi"/>
                <w:szCs w:val="20"/>
              </w:rPr>
            </w:pPr>
            <w:r>
              <w:rPr>
                <w:rFonts w:cstheme="minorHAnsi"/>
                <w:szCs w:val="20"/>
              </w:rPr>
              <w:t>0340_04</w:t>
            </w:r>
          </w:p>
        </w:tc>
        <w:tc>
          <w:tcPr>
            <w:tcW w:w="990" w:type="dxa"/>
          </w:tcPr>
          <w:p w14:paraId="70D86001" w14:textId="5E968C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E7F748" w14:textId="37482EC5" w:rsidR="001B2204" w:rsidRPr="00487927" w:rsidRDefault="001B2204" w:rsidP="001B2204">
            <w:pPr>
              <w:jc w:val="center"/>
              <w:rPr>
                <w:rFonts w:cstheme="minorHAnsi"/>
                <w:szCs w:val="20"/>
              </w:rPr>
            </w:pPr>
          </w:p>
        </w:tc>
        <w:tc>
          <w:tcPr>
            <w:tcW w:w="990" w:type="dxa"/>
          </w:tcPr>
          <w:p w14:paraId="590654CE" w14:textId="77777777" w:rsidR="001B2204" w:rsidRPr="00487927" w:rsidRDefault="001B2204" w:rsidP="001B2204">
            <w:pPr>
              <w:jc w:val="center"/>
              <w:rPr>
                <w:rFonts w:cstheme="minorHAnsi"/>
                <w:szCs w:val="20"/>
              </w:rPr>
            </w:pPr>
          </w:p>
        </w:tc>
        <w:tc>
          <w:tcPr>
            <w:tcW w:w="990" w:type="dxa"/>
          </w:tcPr>
          <w:p w14:paraId="62F03FE5" w14:textId="71DF3B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D024F6" w14:textId="77777777" w:rsidR="001B2204" w:rsidRPr="00487927" w:rsidRDefault="001B2204" w:rsidP="001B2204">
            <w:pPr>
              <w:jc w:val="center"/>
              <w:rPr>
                <w:rFonts w:cstheme="minorHAnsi"/>
                <w:szCs w:val="20"/>
              </w:rPr>
            </w:pPr>
          </w:p>
        </w:tc>
        <w:tc>
          <w:tcPr>
            <w:tcW w:w="990" w:type="dxa"/>
          </w:tcPr>
          <w:p w14:paraId="0D26B302" w14:textId="77777777" w:rsidR="001B2204" w:rsidRPr="00487927" w:rsidRDefault="001B2204" w:rsidP="001B2204">
            <w:pPr>
              <w:jc w:val="center"/>
              <w:rPr>
                <w:rFonts w:cstheme="minorHAnsi"/>
                <w:szCs w:val="20"/>
              </w:rPr>
            </w:pPr>
          </w:p>
        </w:tc>
        <w:tc>
          <w:tcPr>
            <w:tcW w:w="1080" w:type="dxa"/>
          </w:tcPr>
          <w:p w14:paraId="5498B364" w14:textId="77777777" w:rsidR="001B2204" w:rsidRPr="00487927" w:rsidRDefault="001B2204" w:rsidP="001B2204">
            <w:pPr>
              <w:jc w:val="center"/>
              <w:rPr>
                <w:rFonts w:cstheme="minorHAnsi"/>
                <w:szCs w:val="20"/>
              </w:rPr>
            </w:pPr>
          </w:p>
        </w:tc>
        <w:tc>
          <w:tcPr>
            <w:tcW w:w="990" w:type="dxa"/>
          </w:tcPr>
          <w:p w14:paraId="30020F0C" w14:textId="77777777" w:rsidR="001B2204" w:rsidRPr="00487927" w:rsidRDefault="001B2204" w:rsidP="001B2204">
            <w:pPr>
              <w:jc w:val="center"/>
              <w:rPr>
                <w:rFonts w:cstheme="minorHAnsi"/>
                <w:szCs w:val="20"/>
              </w:rPr>
            </w:pPr>
          </w:p>
        </w:tc>
      </w:tr>
      <w:tr w:rsidR="001B2204" w:rsidRPr="00487927" w14:paraId="61E5D8E9" w14:textId="5A081261" w:rsidTr="000C75E7">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0C75E7">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0C75E7">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0C75E7">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0C75E7">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0C75E7">
        <w:tc>
          <w:tcPr>
            <w:tcW w:w="1255" w:type="dxa"/>
          </w:tcPr>
          <w:p w14:paraId="288B412E"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0C75E7">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0C75E7">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0C75E7">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0C75E7">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0C75E7">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0C75E7">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0C75E7">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0C75E7">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0C75E7">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0C75E7">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0C75E7">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0C75E7">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0C75E7">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0C75E7">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0C75E7">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0C75E7">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0C75E7">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0C75E7">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0C75E7">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0C75E7">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0C75E7">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0C75E7">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0C75E7">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0C75E7">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0C75E7">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0C75E7">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0C75E7">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0C75E7">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0C75E7">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0C75E7">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0C75E7">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0C75E7">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0C75E7">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0C75E7">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0C75E7">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0C75E7">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0C75E7">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0C75E7">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0C75E7">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0C75E7">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0C75E7">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0C75E7">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0C75E7">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0C75E7">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0C75E7">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0C75E7">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0C75E7">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0C75E7">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0C75E7">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0C75E7">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0C75E7">
        <w:tc>
          <w:tcPr>
            <w:tcW w:w="1255" w:type="dxa"/>
          </w:tcPr>
          <w:p w14:paraId="059D0D90"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0C75E7">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0C75E7">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0C75E7">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0C75E7">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0C75E7">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0C75E7">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0C75E7">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0C75E7">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0C75E7">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0C75E7">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0C75E7">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0C75E7">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0C75E7">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0C75E7">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0C75E7">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0C75E7">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0C75E7">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0C75E7">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0C75E7">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0C75E7">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0C75E7">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0C75E7">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0C75E7">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0C75E7">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0C75E7">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0C75E7">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0C75E7">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0C75E7">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0C75E7">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0C75E7">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0C75E7">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0C75E7">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0C75E7">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0C75E7">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0C75E7">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0C75E7">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0C75E7">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0C75E7">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0C75E7">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0C75E7">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0C75E7">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0C75E7">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0C75E7">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0C75E7">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0C75E7">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0C75E7">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0C75E7">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0C75E7">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0C75E7">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0C75E7">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0C75E7">
        <w:tc>
          <w:tcPr>
            <w:tcW w:w="1255" w:type="dxa"/>
          </w:tcPr>
          <w:p w14:paraId="2079F8F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0C75E7">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0C75E7">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0C75E7">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0C75E7">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0C75E7">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0C75E7">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0C75E7">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0C75E7">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0C75E7">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0C75E7">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0C75E7">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0C75E7">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0C75E7">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0C75E7">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0C75E7">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0C75E7">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0C75E7">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0C75E7">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0C75E7">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0C75E7">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0C75E7">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0C75E7">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0C75E7">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0C75E7">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0C75E7">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0C75E7">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0C75E7">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0C75E7">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0C75E7">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0C75E7">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0C75E7">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0C75E7">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0C75E7">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0C75E7">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0C75E7">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0C75E7">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0C75E7">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0C75E7">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0C75E7">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0C75E7">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0C75E7">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0C75E7">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0C75E7">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0C75E7">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0C75E7">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0C75E7">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0C75E7">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0C75E7">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0C75E7">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0C75E7">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0C75E7">
        <w:tc>
          <w:tcPr>
            <w:tcW w:w="1255" w:type="dxa"/>
          </w:tcPr>
          <w:p w14:paraId="7F8108B2"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0C75E7">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0C75E7">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0C75E7">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0C75E7">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0C75E7">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0C75E7">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0C75E7">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0C75E7">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0C75E7">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0C75E7">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0C75E7">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0C75E7">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0C75E7">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0C75E7">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0C75E7">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0C75E7">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0C75E7">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0C75E7">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0C75E7">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0C75E7">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0C75E7">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0C75E7">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0C75E7">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0C75E7">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0C75E7">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0C75E7">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0C75E7">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0C75E7">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0C75E7">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0C75E7">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0C75E7">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0C75E7">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0C75E7">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0C75E7">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0C75E7">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0C75E7">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0C75E7">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0C75E7">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0C75E7">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0C75E7">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0C75E7">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0C75E7">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0C75E7">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0C75E7">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0C75E7">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0C75E7">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0C75E7">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0C75E7">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0C75E7">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0C75E7">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0C75E7">
        <w:tc>
          <w:tcPr>
            <w:tcW w:w="1255" w:type="dxa"/>
          </w:tcPr>
          <w:p w14:paraId="064C90B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0C75E7">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0C75E7">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0C75E7">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0C75E7">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0C75E7">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0C75E7">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0C75E7">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0C75E7">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0C75E7">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0C75E7">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0C75E7">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0C75E7">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0C75E7">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0C75E7">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0C75E7">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0C75E7">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0C75E7">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0C75E7">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0C75E7">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0C75E7">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0C75E7">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0C75E7">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0C75E7">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0C75E7">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0C75E7">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0C75E7">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0C75E7">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0C75E7">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0C75E7">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0C75E7">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0C75E7">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0C75E7">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0C75E7">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0C75E7">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0C75E7">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0C75E7">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0C75E7">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0C75E7">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0C75E7">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0C75E7">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0C75E7">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0C75E7">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0C75E7">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0C75E7">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0C75E7">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0C75E7">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0C75E7">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0C75E7">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0C75E7">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0C75E7">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0C75E7">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0C75E7">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0C75E7">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0C75E7">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0C75E7">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0C75E7">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0C75E7">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0C75E7">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0C75E7">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0C75E7">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0C75E7">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0C75E7">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0C75E7">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0C75E7">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0C75E7">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0C75E7">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0C75E7">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proofErr w:type="spellStart"/>
            <w:r w:rsidRPr="007B756C">
              <w:rPr>
                <w:rFonts w:cstheme="minorHAnsi"/>
                <w:b/>
                <w:szCs w:val="20"/>
              </w:rPr>
              <w:t>Misc</w:t>
            </w:r>
            <w:proofErr w:type="spellEnd"/>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0C75E7">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0C75E7">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0C75E7">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0C75E7">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0C75E7">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0C75E7">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0C75E7">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0C75E7">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0C75E7">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0C75E7">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0C75E7">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0C75E7">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0C75E7">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0C75E7">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0C75E7">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0C75E7">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0C75E7">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0C75E7">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0C75E7">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0C75E7">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0C75E7">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0C75E7">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0C75E7">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0C75E7">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0C75E7">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0C75E7">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0C75E7">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0C75E7">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0C75E7">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0C75E7">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0C75E7">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0C75E7">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0C75E7">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0C75E7">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0C75E7">
        <w:tc>
          <w:tcPr>
            <w:tcW w:w="1255" w:type="dxa"/>
          </w:tcPr>
          <w:p w14:paraId="788F436C"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0C75E7">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0C75E7">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0C75E7">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0C75E7">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0C75E7">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0C75E7">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0C75E7">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0C75E7">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0C75E7">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0C75E7">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0C75E7">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0C75E7">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0C75E7">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0C75E7">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0C75E7">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0C75E7">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0C75E7">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0C75E7">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0C75E7">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0C75E7">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0C75E7">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0C75E7">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0C75E7">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0C75E7">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0C75E7">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0C75E7">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0C75E7">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0C75E7">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0C75E7">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0C75E7">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0C75E7">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0C75E7">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0C75E7">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0C75E7">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0C75E7">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0C75E7">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0C75E7">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0C75E7">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0C75E7">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0C75E7">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0C75E7">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0C75E7">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0C75E7">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0C75E7">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0C75E7">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0C75E7">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0C75E7">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0C75E7">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0C75E7">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0C75E7">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0C75E7">
        <w:tc>
          <w:tcPr>
            <w:tcW w:w="1255" w:type="dxa"/>
          </w:tcPr>
          <w:p w14:paraId="75EDBAD7" w14:textId="77777777" w:rsidR="001B2204" w:rsidRPr="00283A38" w:rsidRDefault="001B2204" w:rsidP="001B2204">
            <w:pPr>
              <w:jc w:val="center"/>
              <w:rPr>
                <w:szCs w:val="20"/>
              </w:rPr>
            </w:pPr>
            <w:r>
              <w:rPr>
                <w:szCs w:val="20"/>
              </w:rPr>
              <w:lastRenderedPageBreak/>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0C75E7">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0C75E7">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0C75E7">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0C75E7">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0C75E7">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0C75E7">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0C75E7">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0C75E7">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0C75E7">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0C75E7">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0C75E7">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0C75E7">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0C75E7">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0C75E7">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0C75E7">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0C75E7">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0C75E7">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0C75E7">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0C75E7">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0C75E7">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0C75E7">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0C75E7">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0C75E7">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0C75E7">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0C75E7">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0C75E7">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0C75E7">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0C75E7">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0C75E7">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0C75E7">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0C75E7">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0C75E7">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0C75E7">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0C75E7">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0C75E7">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0C75E7">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0C75E7">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0C75E7">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0C75E7">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0C75E7">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0C75E7">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0C75E7">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0C75E7">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0C75E7">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0C75E7">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0C75E7">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0C75E7">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0C75E7">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0C75E7">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0C75E7">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0C75E7">
        <w:tc>
          <w:tcPr>
            <w:tcW w:w="1255" w:type="dxa"/>
          </w:tcPr>
          <w:p w14:paraId="723A4CE2" w14:textId="62071570" w:rsidR="0017445F" w:rsidRDefault="0017445F" w:rsidP="0017445F">
            <w:pPr>
              <w:jc w:val="center"/>
              <w:rPr>
                <w:szCs w:val="20"/>
              </w:rPr>
            </w:pPr>
            <w:r>
              <w:rPr>
                <w:szCs w:val="20"/>
              </w:rPr>
              <w:lastRenderedPageBreak/>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0C75E7">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0C75E7">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0C75E7">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0C75E7">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0C75E7">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0C75E7">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0C75E7">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0C75E7">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0C75E7">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0C75E7">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0C75E7">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0C75E7">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0C75E7">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0C75E7">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0C75E7">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0C75E7">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0C75E7">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0C75E7">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0C75E7">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0C75E7">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0C75E7">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0C75E7">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0C75E7">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0C75E7">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0C75E7">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0C75E7">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0C75E7">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0C75E7">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0C75E7">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0C75E7">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0C75E7">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0C75E7">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0C75E7">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0C75E7">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0C75E7">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0C75E7">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0C75E7">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0C75E7">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0C75E7">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0C75E7">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0C75E7">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0C75E7">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0C75E7">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0C75E7">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0C75E7">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0C75E7">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0C75E7">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0C75E7">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0C75E7">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0C75E7">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0C75E7">
        <w:tc>
          <w:tcPr>
            <w:tcW w:w="1255" w:type="dxa"/>
          </w:tcPr>
          <w:p w14:paraId="1CCC4FCF" w14:textId="0F5EA515" w:rsidR="0017445F" w:rsidRDefault="0017445F" w:rsidP="0017445F">
            <w:pPr>
              <w:jc w:val="center"/>
              <w:rPr>
                <w:szCs w:val="20"/>
              </w:rPr>
            </w:pPr>
            <w:r>
              <w:rPr>
                <w:szCs w:val="20"/>
              </w:rPr>
              <w:lastRenderedPageBreak/>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0C75E7">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0C75E7">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0C75E7">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0C75E7">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0C75E7">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0C75E7">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0C75E7">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0C75E7">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0C75E7">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0C75E7">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0C75E7">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0C75E7">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0C75E7">
        <w:tc>
          <w:tcPr>
            <w:tcW w:w="1255" w:type="dxa"/>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Pr>
          <w:p w14:paraId="63927B57" w14:textId="77777777" w:rsidR="00391D5B" w:rsidRPr="00283A38" w:rsidRDefault="00391D5B" w:rsidP="00391D5B">
            <w:pPr>
              <w:jc w:val="center"/>
              <w:rPr>
                <w:rFonts w:cstheme="minorHAnsi"/>
                <w:szCs w:val="20"/>
              </w:rPr>
            </w:pPr>
          </w:p>
        </w:tc>
        <w:tc>
          <w:tcPr>
            <w:tcW w:w="990" w:type="dxa"/>
          </w:tcPr>
          <w:p w14:paraId="0592A5C8" w14:textId="77777777" w:rsidR="00391D5B" w:rsidRPr="00487927" w:rsidRDefault="00391D5B" w:rsidP="00391D5B">
            <w:pPr>
              <w:jc w:val="center"/>
              <w:rPr>
                <w:rFonts w:cstheme="minorHAnsi"/>
                <w:szCs w:val="20"/>
              </w:rPr>
            </w:pPr>
          </w:p>
        </w:tc>
        <w:tc>
          <w:tcPr>
            <w:tcW w:w="990" w:type="dxa"/>
          </w:tcPr>
          <w:p w14:paraId="65EE8FB8" w14:textId="77777777" w:rsidR="00391D5B" w:rsidRPr="00487927" w:rsidRDefault="00391D5B" w:rsidP="00391D5B">
            <w:pPr>
              <w:jc w:val="center"/>
              <w:rPr>
                <w:rFonts w:cstheme="minorHAnsi"/>
                <w:szCs w:val="20"/>
              </w:rPr>
            </w:pPr>
          </w:p>
        </w:tc>
        <w:tc>
          <w:tcPr>
            <w:tcW w:w="990" w:type="dxa"/>
          </w:tcPr>
          <w:p w14:paraId="0C0C6A2D" w14:textId="77777777" w:rsidR="00391D5B" w:rsidRPr="00487927" w:rsidRDefault="00391D5B" w:rsidP="00391D5B">
            <w:pPr>
              <w:jc w:val="center"/>
              <w:rPr>
                <w:rFonts w:cstheme="minorHAnsi"/>
                <w:szCs w:val="20"/>
              </w:rPr>
            </w:pPr>
          </w:p>
        </w:tc>
        <w:tc>
          <w:tcPr>
            <w:tcW w:w="990" w:type="dxa"/>
          </w:tcPr>
          <w:p w14:paraId="5351FC24" w14:textId="77777777" w:rsidR="00391D5B" w:rsidRPr="00487927" w:rsidRDefault="00391D5B" w:rsidP="00391D5B">
            <w:pPr>
              <w:jc w:val="center"/>
              <w:rPr>
                <w:rFonts w:cstheme="minorHAnsi"/>
                <w:szCs w:val="20"/>
              </w:rPr>
            </w:pPr>
          </w:p>
        </w:tc>
        <w:tc>
          <w:tcPr>
            <w:tcW w:w="990" w:type="dxa"/>
          </w:tcPr>
          <w:p w14:paraId="0B42C8F9" w14:textId="77777777" w:rsidR="00391D5B" w:rsidRPr="00487927" w:rsidRDefault="00391D5B" w:rsidP="00391D5B">
            <w:pPr>
              <w:jc w:val="center"/>
              <w:rPr>
                <w:rFonts w:cstheme="minorHAnsi"/>
                <w:szCs w:val="20"/>
              </w:rPr>
            </w:pPr>
          </w:p>
        </w:tc>
        <w:tc>
          <w:tcPr>
            <w:tcW w:w="1080" w:type="dxa"/>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Pr>
          <w:p w14:paraId="66B25BF4" w14:textId="77777777" w:rsidR="00391D5B" w:rsidRPr="00283A38" w:rsidRDefault="00391D5B" w:rsidP="00391D5B">
            <w:pPr>
              <w:jc w:val="center"/>
              <w:rPr>
                <w:rFonts w:cstheme="minorHAnsi"/>
                <w:szCs w:val="20"/>
              </w:rPr>
            </w:pPr>
          </w:p>
        </w:tc>
      </w:tr>
      <w:tr w:rsidR="00391D5B" w:rsidRPr="00487927" w14:paraId="17DF4FFE" w14:textId="77777777" w:rsidTr="000C75E7">
        <w:tc>
          <w:tcPr>
            <w:tcW w:w="1255" w:type="dxa"/>
            <w:shd w:val="clear" w:color="auto" w:fill="D6E3BC" w:themeFill="accent3" w:themeFillTint="66"/>
          </w:tcPr>
          <w:p w14:paraId="0FEA0B93" w14:textId="6A3F091A" w:rsidR="00391D5B" w:rsidRPr="007B756C" w:rsidRDefault="00391D5B" w:rsidP="00391D5B">
            <w:pPr>
              <w:jc w:val="center"/>
              <w:rPr>
                <w:b/>
                <w:szCs w:val="20"/>
              </w:rPr>
            </w:pPr>
            <w:r>
              <w:rPr>
                <w:b/>
                <w:szCs w:val="20"/>
              </w:rPr>
              <w:t>Secure</w:t>
            </w:r>
          </w:p>
        </w:tc>
        <w:tc>
          <w:tcPr>
            <w:tcW w:w="990" w:type="dxa"/>
            <w:shd w:val="clear" w:color="auto" w:fill="D6E3BC" w:themeFill="accent3" w:themeFillTint="66"/>
          </w:tcPr>
          <w:p w14:paraId="20CAB65C" w14:textId="17C88D11" w:rsidR="00391D5B" w:rsidRPr="001B2204" w:rsidRDefault="00391D5B" w:rsidP="00391D5B">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391D5B" w:rsidRPr="001B2204" w:rsidRDefault="00391D5B" w:rsidP="00391D5B">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391D5B" w:rsidRPr="001B2204" w:rsidRDefault="00391D5B" w:rsidP="00391D5B">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391D5B" w:rsidRPr="001B2204" w:rsidRDefault="00391D5B" w:rsidP="00391D5B">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391D5B" w:rsidRPr="001B2204" w:rsidRDefault="00391D5B" w:rsidP="00391D5B">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391D5B" w:rsidRPr="001B2204" w:rsidRDefault="00391D5B" w:rsidP="00391D5B">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391D5B" w:rsidRPr="001B2204" w:rsidRDefault="00391D5B" w:rsidP="00391D5B">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391D5B" w:rsidRPr="001B2204" w:rsidRDefault="00391D5B" w:rsidP="00391D5B">
            <w:pPr>
              <w:jc w:val="center"/>
              <w:rPr>
                <w:rFonts w:cstheme="minorHAnsi"/>
                <w:bCs/>
                <w:szCs w:val="20"/>
              </w:rPr>
            </w:pPr>
            <w:r w:rsidRPr="001B2204">
              <w:rPr>
                <w:rFonts w:cstheme="minorHAnsi"/>
                <w:bCs/>
                <w:sz w:val="18"/>
                <w:szCs w:val="18"/>
              </w:rPr>
              <w:t>Suite 8</w:t>
            </w:r>
          </w:p>
        </w:tc>
      </w:tr>
      <w:tr w:rsidR="00391D5B" w:rsidRPr="00487927" w14:paraId="59427289" w14:textId="637E9D38" w:rsidTr="000C75E7">
        <w:tc>
          <w:tcPr>
            <w:tcW w:w="1255" w:type="dxa"/>
          </w:tcPr>
          <w:p w14:paraId="20F6A2F4" w14:textId="0B369579" w:rsidR="00391D5B" w:rsidRDefault="00391D5B" w:rsidP="00391D5B">
            <w:pPr>
              <w:jc w:val="center"/>
              <w:rPr>
                <w:szCs w:val="20"/>
              </w:rPr>
            </w:pPr>
            <w:r>
              <w:rPr>
                <w:szCs w:val="20"/>
              </w:rPr>
              <w:t>2101_01</w:t>
            </w:r>
          </w:p>
        </w:tc>
        <w:tc>
          <w:tcPr>
            <w:tcW w:w="990" w:type="dxa"/>
          </w:tcPr>
          <w:p w14:paraId="30D62E3A" w14:textId="77777777" w:rsidR="00391D5B" w:rsidRPr="00283A38" w:rsidRDefault="00391D5B" w:rsidP="00391D5B">
            <w:pPr>
              <w:jc w:val="center"/>
              <w:rPr>
                <w:rFonts w:cstheme="minorHAnsi"/>
                <w:szCs w:val="20"/>
              </w:rPr>
            </w:pPr>
          </w:p>
        </w:tc>
        <w:tc>
          <w:tcPr>
            <w:tcW w:w="990" w:type="dxa"/>
          </w:tcPr>
          <w:p w14:paraId="23B83AC4" w14:textId="77777777" w:rsidR="00391D5B" w:rsidRPr="00487927" w:rsidRDefault="00391D5B" w:rsidP="00391D5B">
            <w:pPr>
              <w:jc w:val="center"/>
              <w:rPr>
                <w:rFonts w:cstheme="minorHAnsi"/>
                <w:szCs w:val="20"/>
              </w:rPr>
            </w:pPr>
          </w:p>
        </w:tc>
        <w:tc>
          <w:tcPr>
            <w:tcW w:w="990" w:type="dxa"/>
          </w:tcPr>
          <w:p w14:paraId="6DB346EB" w14:textId="77777777" w:rsidR="00391D5B" w:rsidRPr="00487927" w:rsidRDefault="00391D5B" w:rsidP="00391D5B">
            <w:pPr>
              <w:jc w:val="center"/>
              <w:rPr>
                <w:rFonts w:cstheme="minorHAnsi"/>
                <w:szCs w:val="20"/>
              </w:rPr>
            </w:pPr>
          </w:p>
        </w:tc>
        <w:tc>
          <w:tcPr>
            <w:tcW w:w="990" w:type="dxa"/>
          </w:tcPr>
          <w:p w14:paraId="11B49DC9" w14:textId="77777777" w:rsidR="00391D5B" w:rsidRPr="00487927" w:rsidRDefault="00391D5B" w:rsidP="00391D5B">
            <w:pPr>
              <w:jc w:val="center"/>
              <w:rPr>
                <w:rFonts w:cstheme="minorHAnsi"/>
                <w:szCs w:val="20"/>
              </w:rPr>
            </w:pPr>
          </w:p>
        </w:tc>
        <w:tc>
          <w:tcPr>
            <w:tcW w:w="990" w:type="dxa"/>
          </w:tcPr>
          <w:p w14:paraId="5915D799" w14:textId="77777777" w:rsidR="00391D5B" w:rsidRPr="00487927" w:rsidRDefault="00391D5B" w:rsidP="00391D5B">
            <w:pPr>
              <w:jc w:val="center"/>
              <w:rPr>
                <w:rFonts w:cstheme="minorHAnsi"/>
                <w:szCs w:val="20"/>
              </w:rPr>
            </w:pPr>
          </w:p>
        </w:tc>
        <w:tc>
          <w:tcPr>
            <w:tcW w:w="990" w:type="dxa"/>
          </w:tcPr>
          <w:p w14:paraId="35FCEF89" w14:textId="77777777" w:rsidR="00391D5B" w:rsidRPr="00487927" w:rsidRDefault="00391D5B" w:rsidP="00391D5B">
            <w:pPr>
              <w:jc w:val="center"/>
              <w:rPr>
                <w:rFonts w:cstheme="minorHAnsi"/>
                <w:szCs w:val="20"/>
              </w:rPr>
            </w:pPr>
          </w:p>
        </w:tc>
        <w:tc>
          <w:tcPr>
            <w:tcW w:w="1080" w:type="dxa"/>
          </w:tcPr>
          <w:p w14:paraId="437E2446" w14:textId="700E22F7" w:rsidR="00391D5B" w:rsidRPr="00283A38" w:rsidRDefault="00391D5B" w:rsidP="00391D5B">
            <w:pPr>
              <w:jc w:val="center"/>
              <w:rPr>
                <w:rFonts w:cstheme="minorHAnsi"/>
                <w:szCs w:val="20"/>
              </w:rPr>
            </w:pPr>
          </w:p>
        </w:tc>
        <w:tc>
          <w:tcPr>
            <w:tcW w:w="990" w:type="dxa"/>
          </w:tcPr>
          <w:p w14:paraId="0B6257AC" w14:textId="35D9D74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16665A9" w14:textId="77777777" w:rsidTr="00B92203">
        <w:tc>
          <w:tcPr>
            <w:tcW w:w="1255" w:type="dxa"/>
          </w:tcPr>
          <w:p w14:paraId="63DC7BE7" w14:textId="6E6FFE04" w:rsidR="00391D5B" w:rsidRDefault="00391D5B" w:rsidP="00391D5B">
            <w:pPr>
              <w:jc w:val="center"/>
              <w:rPr>
                <w:szCs w:val="20"/>
              </w:rPr>
            </w:pPr>
            <w:r>
              <w:rPr>
                <w:szCs w:val="20"/>
              </w:rPr>
              <w:t>2101_02</w:t>
            </w:r>
          </w:p>
        </w:tc>
        <w:tc>
          <w:tcPr>
            <w:tcW w:w="990" w:type="dxa"/>
          </w:tcPr>
          <w:p w14:paraId="1C8A32AC" w14:textId="77777777" w:rsidR="00391D5B" w:rsidRPr="00283A38" w:rsidRDefault="00391D5B" w:rsidP="00391D5B">
            <w:pPr>
              <w:jc w:val="center"/>
              <w:rPr>
                <w:rFonts w:cstheme="minorHAnsi"/>
                <w:szCs w:val="20"/>
              </w:rPr>
            </w:pPr>
          </w:p>
        </w:tc>
        <w:tc>
          <w:tcPr>
            <w:tcW w:w="990" w:type="dxa"/>
          </w:tcPr>
          <w:p w14:paraId="7CC6BD95" w14:textId="77777777" w:rsidR="00391D5B" w:rsidRPr="00487927" w:rsidRDefault="00391D5B" w:rsidP="00391D5B">
            <w:pPr>
              <w:jc w:val="center"/>
              <w:rPr>
                <w:rFonts w:cstheme="minorHAnsi"/>
                <w:szCs w:val="20"/>
              </w:rPr>
            </w:pPr>
          </w:p>
        </w:tc>
        <w:tc>
          <w:tcPr>
            <w:tcW w:w="990" w:type="dxa"/>
          </w:tcPr>
          <w:p w14:paraId="6F63F9CF" w14:textId="77777777" w:rsidR="00391D5B" w:rsidRPr="00487927" w:rsidRDefault="00391D5B" w:rsidP="00391D5B">
            <w:pPr>
              <w:jc w:val="center"/>
              <w:rPr>
                <w:rFonts w:cstheme="minorHAnsi"/>
                <w:szCs w:val="20"/>
              </w:rPr>
            </w:pPr>
          </w:p>
        </w:tc>
        <w:tc>
          <w:tcPr>
            <w:tcW w:w="990" w:type="dxa"/>
          </w:tcPr>
          <w:p w14:paraId="69735DA0" w14:textId="77777777" w:rsidR="00391D5B" w:rsidRPr="00487927" w:rsidRDefault="00391D5B" w:rsidP="00391D5B">
            <w:pPr>
              <w:jc w:val="center"/>
              <w:rPr>
                <w:rFonts w:cstheme="minorHAnsi"/>
                <w:szCs w:val="20"/>
              </w:rPr>
            </w:pPr>
          </w:p>
        </w:tc>
        <w:tc>
          <w:tcPr>
            <w:tcW w:w="990" w:type="dxa"/>
          </w:tcPr>
          <w:p w14:paraId="09DBC4D4" w14:textId="77777777" w:rsidR="00391D5B" w:rsidRPr="00487927" w:rsidRDefault="00391D5B" w:rsidP="00391D5B">
            <w:pPr>
              <w:jc w:val="center"/>
              <w:rPr>
                <w:rFonts w:cstheme="minorHAnsi"/>
                <w:szCs w:val="20"/>
              </w:rPr>
            </w:pPr>
          </w:p>
        </w:tc>
        <w:tc>
          <w:tcPr>
            <w:tcW w:w="990" w:type="dxa"/>
          </w:tcPr>
          <w:p w14:paraId="4F1ABC9A" w14:textId="77777777" w:rsidR="00391D5B" w:rsidRPr="00487927" w:rsidRDefault="00391D5B" w:rsidP="00391D5B">
            <w:pPr>
              <w:jc w:val="center"/>
              <w:rPr>
                <w:rFonts w:cstheme="minorHAnsi"/>
                <w:szCs w:val="20"/>
              </w:rPr>
            </w:pPr>
          </w:p>
        </w:tc>
        <w:tc>
          <w:tcPr>
            <w:tcW w:w="1080" w:type="dxa"/>
          </w:tcPr>
          <w:p w14:paraId="4FC233A4" w14:textId="77777777" w:rsidR="00391D5B" w:rsidRPr="00283A38" w:rsidDel="00B92203" w:rsidRDefault="00391D5B" w:rsidP="00391D5B">
            <w:pPr>
              <w:jc w:val="center"/>
              <w:rPr>
                <w:rFonts w:cstheme="minorHAnsi"/>
                <w:szCs w:val="20"/>
              </w:rPr>
            </w:pPr>
          </w:p>
        </w:tc>
        <w:tc>
          <w:tcPr>
            <w:tcW w:w="990" w:type="dxa"/>
          </w:tcPr>
          <w:p w14:paraId="6843F04B" w14:textId="315372EE"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54F9958" w14:textId="77777777" w:rsidTr="00B92203">
        <w:tc>
          <w:tcPr>
            <w:tcW w:w="1255" w:type="dxa"/>
          </w:tcPr>
          <w:p w14:paraId="16DC8907" w14:textId="5598175F" w:rsidR="00391D5B" w:rsidRDefault="00391D5B" w:rsidP="00391D5B">
            <w:pPr>
              <w:jc w:val="center"/>
              <w:rPr>
                <w:szCs w:val="20"/>
              </w:rPr>
            </w:pPr>
            <w:r>
              <w:rPr>
                <w:szCs w:val="20"/>
              </w:rPr>
              <w:t>2101_03</w:t>
            </w:r>
          </w:p>
        </w:tc>
        <w:tc>
          <w:tcPr>
            <w:tcW w:w="990" w:type="dxa"/>
          </w:tcPr>
          <w:p w14:paraId="258198CD" w14:textId="77777777" w:rsidR="00391D5B" w:rsidRPr="00283A38" w:rsidRDefault="00391D5B" w:rsidP="00391D5B">
            <w:pPr>
              <w:jc w:val="center"/>
              <w:rPr>
                <w:rFonts w:cstheme="minorHAnsi"/>
                <w:szCs w:val="20"/>
              </w:rPr>
            </w:pPr>
          </w:p>
        </w:tc>
        <w:tc>
          <w:tcPr>
            <w:tcW w:w="990" w:type="dxa"/>
          </w:tcPr>
          <w:p w14:paraId="77CFC058" w14:textId="77777777" w:rsidR="00391D5B" w:rsidRPr="00487927" w:rsidRDefault="00391D5B" w:rsidP="00391D5B">
            <w:pPr>
              <w:jc w:val="center"/>
              <w:rPr>
                <w:rFonts w:cstheme="minorHAnsi"/>
                <w:szCs w:val="20"/>
              </w:rPr>
            </w:pPr>
          </w:p>
        </w:tc>
        <w:tc>
          <w:tcPr>
            <w:tcW w:w="990" w:type="dxa"/>
          </w:tcPr>
          <w:p w14:paraId="7812E1EE" w14:textId="77777777" w:rsidR="00391D5B" w:rsidRPr="00487927" w:rsidRDefault="00391D5B" w:rsidP="00391D5B">
            <w:pPr>
              <w:jc w:val="center"/>
              <w:rPr>
                <w:rFonts w:cstheme="minorHAnsi"/>
                <w:szCs w:val="20"/>
              </w:rPr>
            </w:pPr>
          </w:p>
        </w:tc>
        <w:tc>
          <w:tcPr>
            <w:tcW w:w="990" w:type="dxa"/>
          </w:tcPr>
          <w:p w14:paraId="0772724F" w14:textId="77777777" w:rsidR="00391D5B" w:rsidRPr="00487927" w:rsidRDefault="00391D5B" w:rsidP="00391D5B">
            <w:pPr>
              <w:jc w:val="center"/>
              <w:rPr>
                <w:rFonts w:cstheme="minorHAnsi"/>
                <w:szCs w:val="20"/>
              </w:rPr>
            </w:pPr>
          </w:p>
        </w:tc>
        <w:tc>
          <w:tcPr>
            <w:tcW w:w="990" w:type="dxa"/>
          </w:tcPr>
          <w:p w14:paraId="4C97E424" w14:textId="77777777" w:rsidR="00391D5B" w:rsidRPr="00487927" w:rsidRDefault="00391D5B" w:rsidP="00391D5B">
            <w:pPr>
              <w:jc w:val="center"/>
              <w:rPr>
                <w:rFonts w:cstheme="minorHAnsi"/>
                <w:szCs w:val="20"/>
              </w:rPr>
            </w:pPr>
          </w:p>
        </w:tc>
        <w:tc>
          <w:tcPr>
            <w:tcW w:w="990" w:type="dxa"/>
          </w:tcPr>
          <w:p w14:paraId="7A180FB1" w14:textId="77777777" w:rsidR="00391D5B" w:rsidRPr="00487927" w:rsidRDefault="00391D5B" w:rsidP="00391D5B">
            <w:pPr>
              <w:jc w:val="center"/>
              <w:rPr>
                <w:rFonts w:cstheme="minorHAnsi"/>
                <w:szCs w:val="20"/>
              </w:rPr>
            </w:pPr>
          </w:p>
        </w:tc>
        <w:tc>
          <w:tcPr>
            <w:tcW w:w="1080" w:type="dxa"/>
          </w:tcPr>
          <w:p w14:paraId="081EF89C" w14:textId="77777777" w:rsidR="00391D5B" w:rsidRPr="00283A38" w:rsidDel="00B92203" w:rsidRDefault="00391D5B" w:rsidP="00391D5B">
            <w:pPr>
              <w:jc w:val="center"/>
              <w:rPr>
                <w:rFonts w:cstheme="minorHAnsi"/>
                <w:szCs w:val="20"/>
              </w:rPr>
            </w:pPr>
          </w:p>
        </w:tc>
        <w:tc>
          <w:tcPr>
            <w:tcW w:w="990" w:type="dxa"/>
          </w:tcPr>
          <w:p w14:paraId="27341D2A" w14:textId="696CEA67"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9526401" w14:textId="77777777" w:rsidTr="00B92203">
        <w:tc>
          <w:tcPr>
            <w:tcW w:w="1255" w:type="dxa"/>
          </w:tcPr>
          <w:p w14:paraId="0E3D2FC0" w14:textId="201626DD" w:rsidR="00391D5B" w:rsidRDefault="00391D5B" w:rsidP="00391D5B">
            <w:pPr>
              <w:jc w:val="center"/>
              <w:rPr>
                <w:szCs w:val="20"/>
              </w:rPr>
            </w:pPr>
            <w:r>
              <w:rPr>
                <w:szCs w:val="20"/>
              </w:rPr>
              <w:t>2102_01</w:t>
            </w:r>
          </w:p>
        </w:tc>
        <w:tc>
          <w:tcPr>
            <w:tcW w:w="990" w:type="dxa"/>
          </w:tcPr>
          <w:p w14:paraId="5C5D8F85" w14:textId="77777777" w:rsidR="00391D5B" w:rsidRPr="00283A38" w:rsidRDefault="00391D5B" w:rsidP="00391D5B">
            <w:pPr>
              <w:jc w:val="center"/>
              <w:rPr>
                <w:rFonts w:cstheme="minorHAnsi"/>
                <w:szCs w:val="20"/>
              </w:rPr>
            </w:pPr>
          </w:p>
        </w:tc>
        <w:tc>
          <w:tcPr>
            <w:tcW w:w="990" w:type="dxa"/>
          </w:tcPr>
          <w:p w14:paraId="0C57D90E" w14:textId="77777777" w:rsidR="00391D5B" w:rsidRPr="00487927" w:rsidRDefault="00391D5B" w:rsidP="00391D5B">
            <w:pPr>
              <w:jc w:val="center"/>
              <w:rPr>
                <w:rFonts w:cstheme="minorHAnsi"/>
                <w:szCs w:val="20"/>
              </w:rPr>
            </w:pPr>
          </w:p>
        </w:tc>
        <w:tc>
          <w:tcPr>
            <w:tcW w:w="990" w:type="dxa"/>
          </w:tcPr>
          <w:p w14:paraId="212EAB9B" w14:textId="77777777" w:rsidR="00391D5B" w:rsidRPr="00487927" w:rsidRDefault="00391D5B" w:rsidP="00391D5B">
            <w:pPr>
              <w:jc w:val="center"/>
              <w:rPr>
                <w:rFonts w:cstheme="minorHAnsi"/>
                <w:szCs w:val="20"/>
              </w:rPr>
            </w:pPr>
          </w:p>
        </w:tc>
        <w:tc>
          <w:tcPr>
            <w:tcW w:w="990" w:type="dxa"/>
          </w:tcPr>
          <w:p w14:paraId="167A11A8" w14:textId="77777777" w:rsidR="00391D5B" w:rsidRPr="00487927" w:rsidRDefault="00391D5B" w:rsidP="00391D5B">
            <w:pPr>
              <w:jc w:val="center"/>
              <w:rPr>
                <w:rFonts w:cstheme="minorHAnsi"/>
                <w:szCs w:val="20"/>
              </w:rPr>
            </w:pPr>
          </w:p>
        </w:tc>
        <w:tc>
          <w:tcPr>
            <w:tcW w:w="990" w:type="dxa"/>
          </w:tcPr>
          <w:p w14:paraId="64042449" w14:textId="77777777" w:rsidR="00391D5B" w:rsidRPr="00487927" w:rsidRDefault="00391D5B" w:rsidP="00391D5B">
            <w:pPr>
              <w:jc w:val="center"/>
              <w:rPr>
                <w:rFonts w:cstheme="minorHAnsi"/>
                <w:szCs w:val="20"/>
              </w:rPr>
            </w:pPr>
          </w:p>
        </w:tc>
        <w:tc>
          <w:tcPr>
            <w:tcW w:w="990" w:type="dxa"/>
          </w:tcPr>
          <w:p w14:paraId="0DF0DE96" w14:textId="77777777" w:rsidR="00391D5B" w:rsidRPr="00487927" w:rsidRDefault="00391D5B" w:rsidP="00391D5B">
            <w:pPr>
              <w:jc w:val="center"/>
              <w:rPr>
                <w:rFonts w:cstheme="minorHAnsi"/>
                <w:szCs w:val="20"/>
              </w:rPr>
            </w:pPr>
          </w:p>
        </w:tc>
        <w:tc>
          <w:tcPr>
            <w:tcW w:w="1080" w:type="dxa"/>
          </w:tcPr>
          <w:p w14:paraId="6C97E0B4" w14:textId="77777777" w:rsidR="00391D5B" w:rsidRPr="00283A38" w:rsidDel="00B92203" w:rsidRDefault="00391D5B" w:rsidP="00391D5B">
            <w:pPr>
              <w:jc w:val="center"/>
              <w:rPr>
                <w:rFonts w:cstheme="minorHAnsi"/>
                <w:szCs w:val="20"/>
              </w:rPr>
            </w:pPr>
          </w:p>
        </w:tc>
        <w:tc>
          <w:tcPr>
            <w:tcW w:w="990" w:type="dxa"/>
          </w:tcPr>
          <w:p w14:paraId="19944CC8" w14:textId="43462CDF"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15C7BA9" w14:textId="77777777" w:rsidTr="00B92203">
        <w:tc>
          <w:tcPr>
            <w:tcW w:w="1255" w:type="dxa"/>
          </w:tcPr>
          <w:p w14:paraId="1880A60C" w14:textId="01ACE493" w:rsidR="00391D5B" w:rsidRDefault="00391D5B" w:rsidP="00391D5B">
            <w:pPr>
              <w:jc w:val="center"/>
              <w:rPr>
                <w:szCs w:val="20"/>
              </w:rPr>
            </w:pPr>
            <w:r>
              <w:rPr>
                <w:szCs w:val="20"/>
              </w:rPr>
              <w:t>2102_02</w:t>
            </w:r>
          </w:p>
        </w:tc>
        <w:tc>
          <w:tcPr>
            <w:tcW w:w="990" w:type="dxa"/>
          </w:tcPr>
          <w:p w14:paraId="1A6ECDD6" w14:textId="77777777" w:rsidR="00391D5B" w:rsidRPr="00283A38" w:rsidRDefault="00391D5B" w:rsidP="00391D5B">
            <w:pPr>
              <w:jc w:val="center"/>
              <w:rPr>
                <w:rFonts w:cstheme="minorHAnsi"/>
                <w:szCs w:val="20"/>
              </w:rPr>
            </w:pPr>
          </w:p>
        </w:tc>
        <w:tc>
          <w:tcPr>
            <w:tcW w:w="990" w:type="dxa"/>
          </w:tcPr>
          <w:p w14:paraId="27DB5C6A" w14:textId="77777777" w:rsidR="00391D5B" w:rsidRPr="00487927" w:rsidRDefault="00391D5B" w:rsidP="00391D5B">
            <w:pPr>
              <w:jc w:val="center"/>
              <w:rPr>
                <w:rFonts w:cstheme="minorHAnsi"/>
                <w:szCs w:val="20"/>
              </w:rPr>
            </w:pPr>
          </w:p>
        </w:tc>
        <w:tc>
          <w:tcPr>
            <w:tcW w:w="990" w:type="dxa"/>
          </w:tcPr>
          <w:p w14:paraId="257527E6" w14:textId="77777777" w:rsidR="00391D5B" w:rsidRPr="00487927" w:rsidRDefault="00391D5B" w:rsidP="00391D5B">
            <w:pPr>
              <w:jc w:val="center"/>
              <w:rPr>
                <w:rFonts w:cstheme="minorHAnsi"/>
                <w:szCs w:val="20"/>
              </w:rPr>
            </w:pPr>
          </w:p>
        </w:tc>
        <w:tc>
          <w:tcPr>
            <w:tcW w:w="990" w:type="dxa"/>
          </w:tcPr>
          <w:p w14:paraId="1A8870C8" w14:textId="77777777" w:rsidR="00391D5B" w:rsidRPr="00487927" w:rsidRDefault="00391D5B" w:rsidP="00391D5B">
            <w:pPr>
              <w:jc w:val="center"/>
              <w:rPr>
                <w:rFonts w:cstheme="minorHAnsi"/>
                <w:szCs w:val="20"/>
              </w:rPr>
            </w:pPr>
          </w:p>
        </w:tc>
        <w:tc>
          <w:tcPr>
            <w:tcW w:w="990" w:type="dxa"/>
          </w:tcPr>
          <w:p w14:paraId="7F5B7468" w14:textId="77777777" w:rsidR="00391D5B" w:rsidRPr="00487927" w:rsidRDefault="00391D5B" w:rsidP="00391D5B">
            <w:pPr>
              <w:jc w:val="center"/>
              <w:rPr>
                <w:rFonts w:cstheme="minorHAnsi"/>
                <w:szCs w:val="20"/>
              </w:rPr>
            </w:pPr>
          </w:p>
        </w:tc>
        <w:tc>
          <w:tcPr>
            <w:tcW w:w="990" w:type="dxa"/>
          </w:tcPr>
          <w:p w14:paraId="728DAC1E" w14:textId="77777777" w:rsidR="00391D5B" w:rsidRPr="00487927" w:rsidRDefault="00391D5B" w:rsidP="00391D5B">
            <w:pPr>
              <w:jc w:val="center"/>
              <w:rPr>
                <w:rFonts w:cstheme="minorHAnsi"/>
                <w:szCs w:val="20"/>
              </w:rPr>
            </w:pPr>
          </w:p>
        </w:tc>
        <w:tc>
          <w:tcPr>
            <w:tcW w:w="1080" w:type="dxa"/>
          </w:tcPr>
          <w:p w14:paraId="4011024B" w14:textId="77777777" w:rsidR="00391D5B" w:rsidRPr="00283A38" w:rsidDel="00B92203" w:rsidRDefault="00391D5B" w:rsidP="00391D5B">
            <w:pPr>
              <w:jc w:val="center"/>
              <w:rPr>
                <w:rFonts w:cstheme="minorHAnsi"/>
                <w:szCs w:val="20"/>
              </w:rPr>
            </w:pPr>
          </w:p>
        </w:tc>
        <w:tc>
          <w:tcPr>
            <w:tcW w:w="990" w:type="dxa"/>
          </w:tcPr>
          <w:p w14:paraId="6791D9C6" w14:textId="4FD383E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E0F7F86" w14:textId="77777777" w:rsidTr="00B92203">
        <w:tc>
          <w:tcPr>
            <w:tcW w:w="1255" w:type="dxa"/>
          </w:tcPr>
          <w:p w14:paraId="54FC7018" w14:textId="776AED80" w:rsidR="00391D5B" w:rsidRDefault="00391D5B" w:rsidP="00391D5B">
            <w:pPr>
              <w:jc w:val="center"/>
              <w:rPr>
                <w:szCs w:val="20"/>
              </w:rPr>
            </w:pPr>
            <w:r>
              <w:rPr>
                <w:szCs w:val="20"/>
              </w:rPr>
              <w:t>2103_01</w:t>
            </w:r>
          </w:p>
        </w:tc>
        <w:tc>
          <w:tcPr>
            <w:tcW w:w="990" w:type="dxa"/>
          </w:tcPr>
          <w:p w14:paraId="73652D32" w14:textId="77777777" w:rsidR="00391D5B" w:rsidRPr="00283A38" w:rsidRDefault="00391D5B" w:rsidP="00391D5B">
            <w:pPr>
              <w:jc w:val="center"/>
              <w:rPr>
                <w:rFonts w:cstheme="minorHAnsi"/>
                <w:szCs w:val="20"/>
              </w:rPr>
            </w:pPr>
          </w:p>
        </w:tc>
        <w:tc>
          <w:tcPr>
            <w:tcW w:w="990" w:type="dxa"/>
          </w:tcPr>
          <w:p w14:paraId="0B83C743" w14:textId="77777777" w:rsidR="00391D5B" w:rsidRPr="00487927" w:rsidRDefault="00391D5B" w:rsidP="00391D5B">
            <w:pPr>
              <w:jc w:val="center"/>
              <w:rPr>
                <w:rFonts w:cstheme="minorHAnsi"/>
                <w:szCs w:val="20"/>
              </w:rPr>
            </w:pPr>
          </w:p>
        </w:tc>
        <w:tc>
          <w:tcPr>
            <w:tcW w:w="990" w:type="dxa"/>
          </w:tcPr>
          <w:p w14:paraId="597FFEA0" w14:textId="77777777" w:rsidR="00391D5B" w:rsidRPr="00487927" w:rsidRDefault="00391D5B" w:rsidP="00391D5B">
            <w:pPr>
              <w:jc w:val="center"/>
              <w:rPr>
                <w:rFonts w:cstheme="minorHAnsi"/>
                <w:szCs w:val="20"/>
              </w:rPr>
            </w:pPr>
          </w:p>
        </w:tc>
        <w:tc>
          <w:tcPr>
            <w:tcW w:w="990" w:type="dxa"/>
          </w:tcPr>
          <w:p w14:paraId="1E581D30" w14:textId="77777777" w:rsidR="00391D5B" w:rsidRPr="00487927" w:rsidRDefault="00391D5B" w:rsidP="00391D5B">
            <w:pPr>
              <w:jc w:val="center"/>
              <w:rPr>
                <w:rFonts w:cstheme="minorHAnsi"/>
                <w:szCs w:val="20"/>
              </w:rPr>
            </w:pPr>
          </w:p>
        </w:tc>
        <w:tc>
          <w:tcPr>
            <w:tcW w:w="990" w:type="dxa"/>
          </w:tcPr>
          <w:p w14:paraId="356484D8" w14:textId="77777777" w:rsidR="00391D5B" w:rsidRPr="00487927" w:rsidRDefault="00391D5B" w:rsidP="00391D5B">
            <w:pPr>
              <w:jc w:val="center"/>
              <w:rPr>
                <w:rFonts w:cstheme="minorHAnsi"/>
                <w:szCs w:val="20"/>
              </w:rPr>
            </w:pPr>
          </w:p>
        </w:tc>
        <w:tc>
          <w:tcPr>
            <w:tcW w:w="990" w:type="dxa"/>
          </w:tcPr>
          <w:p w14:paraId="6C49141B" w14:textId="77777777" w:rsidR="00391D5B" w:rsidRPr="00487927" w:rsidRDefault="00391D5B" w:rsidP="00391D5B">
            <w:pPr>
              <w:jc w:val="center"/>
              <w:rPr>
                <w:rFonts w:cstheme="minorHAnsi"/>
                <w:szCs w:val="20"/>
              </w:rPr>
            </w:pPr>
          </w:p>
        </w:tc>
        <w:tc>
          <w:tcPr>
            <w:tcW w:w="1080" w:type="dxa"/>
          </w:tcPr>
          <w:p w14:paraId="4A952E25" w14:textId="77777777" w:rsidR="00391D5B" w:rsidRPr="00283A38" w:rsidDel="00B92203" w:rsidRDefault="00391D5B" w:rsidP="00391D5B">
            <w:pPr>
              <w:jc w:val="center"/>
              <w:rPr>
                <w:rFonts w:cstheme="minorHAnsi"/>
                <w:szCs w:val="20"/>
              </w:rPr>
            </w:pPr>
          </w:p>
        </w:tc>
        <w:tc>
          <w:tcPr>
            <w:tcW w:w="990" w:type="dxa"/>
          </w:tcPr>
          <w:p w14:paraId="58180F4A" w14:textId="532D0BC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01DF642" w14:textId="77777777" w:rsidTr="00B92203">
        <w:tc>
          <w:tcPr>
            <w:tcW w:w="1255" w:type="dxa"/>
          </w:tcPr>
          <w:p w14:paraId="20DDC9FF" w14:textId="5CFB1410" w:rsidR="00391D5B" w:rsidRDefault="00391D5B" w:rsidP="00391D5B">
            <w:pPr>
              <w:jc w:val="center"/>
              <w:rPr>
                <w:szCs w:val="20"/>
              </w:rPr>
            </w:pPr>
            <w:r>
              <w:rPr>
                <w:szCs w:val="20"/>
              </w:rPr>
              <w:t>2104_01</w:t>
            </w:r>
          </w:p>
        </w:tc>
        <w:tc>
          <w:tcPr>
            <w:tcW w:w="990" w:type="dxa"/>
          </w:tcPr>
          <w:p w14:paraId="779B00CB" w14:textId="77777777" w:rsidR="00391D5B" w:rsidRPr="00283A38" w:rsidRDefault="00391D5B" w:rsidP="00391D5B">
            <w:pPr>
              <w:jc w:val="center"/>
              <w:rPr>
                <w:rFonts w:cstheme="minorHAnsi"/>
                <w:szCs w:val="20"/>
              </w:rPr>
            </w:pPr>
          </w:p>
        </w:tc>
        <w:tc>
          <w:tcPr>
            <w:tcW w:w="990" w:type="dxa"/>
          </w:tcPr>
          <w:p w14:paraId="107A5EB0" w14:textId="77777777" w:rsidR="00391D5B" w:rsidRPr="00487927" w:rsidRDefault="00391D5B" w:rsidP="00391D5B">
            <w:pPr>
              <w:jc w:val="center"/>
              <w:rPr>
                <w:rFonts w:cstheme="minorHAnsi"/>
                <w:szCs w:val="20"/>
              </w:rPr>
            </w:pPr>
          </w:p>
        </w:tc>
        <w:tc>
          <w:tcPr>
            <w:tcW w:w="990" w:type="dxa"/>
          </w:tcPr>
          <w:p w14:paraId="418F51FD" w14:textId="77777777" w:rsidR="00391D5B" w:rsidRPr="00487927" w:rsidRDefault="00391D5B" w:rsidP="00391D5B">
            <w:pPr>
              <w:jc w:val="center"/>
              <w:rPr>
                <w:rFonts w:cstheme="minorHAnsi"/>
                <w:szCs w:val="20"/>
              </w:rPr>
            </w:pPr>
          </w:p>
        </w:tc>
        <w:tc>
          <w:tcPr>
            <w:tcW w:w="990" w:type="dxa"/>
          </w:tcPr>
          <w:p w14:paraId="32493EC3" w14:textId="77777777" w:rsidR="00391D5B" w:rsidRPr="00487927" w:rsidRDefault="00391D5B" w:rsidP="00391D5B">
            <w:pPr>
              <w:jc w:val="center"/>
              <w:rPr>
                <w:rFonts w:cstheme="minorHAnsi"/>
                <w:szCs w:val="20"/>
              </w:rPr>
            </w:pPr>
          </w:p>
        </w:tc>
        <w:tc>
          <w:tcPr>
            <w:tcW w:w="990" w:type="dxa"/>
          </w:tcPr>
          <w:p w14:paraId="3EF98F3D" w14:textId="77777777" w:rsidR="00391D5B" w:rsidRPr="00487927" w:rsidRDefault="00391D5B" w:rsidP="00391D5B">
            <w:pPr>
              <w:jc w:val="center"/>
              <w:rPr>
                <w:rFonts w:cstheme="minorHAnsi"/>
                <w:szCs w:val="20"/>
              </w:rPr>
            </w:pPr>
          </w:p>
        </w:tc>
        <w:tc>
          <w:tcPr>
            <w:tcW w:w="990" w:type="dxa"/>
          </w:tcPr>
          <w:p w14:paraId="06F8ED2F" w14:textId="77777777" w:rsidR="00391D5B" w:rsidRPr="00487927" w:rsidRDefault="00391D5B" w:rsidP="00391D5B">
            <w:pPr>
              <w:jc w:val="center"/>
              <w:rPr>
                <w:rFonts w:cstheme="minorHAnsi"/>
                <w:szCs w:val="20"/>
              </w:rPr>
            </w:pPr>
          </w:p>
        </w:tc>
        <w:tc>
          <w:tcPr>
            <w:tcW w:w="1080" w:type="dxa"/>
          </w:tcPr>
          <w:p w14:paraId="16AFC545" w14:textId="77777777" w:rsidR="00391D5B" w:rsidRPr="00283A38" w:rsidDel="00B92203" w:rsidRDefault="00391D5B" w:rsidP="00391D5B">
            <w:pPr>
              <w:jc w:val="center"/>
              <w:rPr>
                <w:rFonts w:cstheme="minorHAnsi"/>
                <w:szCs w:val="20"/>
              </w:rPr>
            </w:pPr>
          </w:p>
        </w:tc>
        <w:tc>
          <w:tcPr>
            <w:tcW w:w="990" w:type="dxa"/>
          </w:tcPr>
          <w:p w14:paraId="702FAD73" w14:textId="2B68DEE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283A0E0" w14:textId="77777777" w:rsidTr="00B92203">
        <w:tc>
          <w:tcPr>
            <w:tcW w:w="1255" w:type="dxa"/>
          </w:tcPr>
          <w:p w14:paraId="3CE84C8B" w14:textId="01EFC14E" w:rsidR="00391D5B" w:rsidRDefault="00391D5B" w:rsidP="00391D5B">
            <w:pPr>
              <w:jc w:val="center"/>
              <w:rPr>
                <w:szCs w:val="20"/>
              </w:rPr>
            </w:pPr>
            <w:r>
              <w:rPr>
                <w:szCs w:val="20"/>
              </w:rPr>
              <w:t>2104_02</w:t>
            </w:r>
          </w:p>
        </w:tc>
        <w:tc>
          <w:tcPr>
            <w:tcW w:w="990" w:type="dxa"/>
          </w:tcPr>
          <w:p w14:paraId="36CD3608" w14:textId="77777777" w:rsidR="00391D5B" w:rsidRPr="00283A38" w:rsidRDefault="00391D5B" w:rsidP="00391D5B">
            <w:pPr>
              <w:jc w:val="center"/>
              <w:rPr>
                <w:rFonts w:cstheme="minorHAnsi"/>
                <w:szCs w:val="20"/>
              </w:rPr>
            </w:pPr>
          </w:p>
        </w:tc>
        <w:tc>
          <w:tcPr>
            <w:tcW w:w="990" w:type="dxa"/>
          </w:tcPr>
          <w:p w14:paraId="799E99F5" w14:textId="77777777" w:rsidR="00391D5B" w:rsidRPr="00487927" w:rsidRDefault="00391D5B" w:rsidP="00391D5B">
            <w:pPr>
              <w:jc w:val="center"/>
              <w:rPr>
                <w:rFonts w:cstheme="minorHAnsi"/>
                <w:szCs w:val="20"/>
              </w:rPr>
            </w:pPr>
          </w:p>
        </w:tc>
        <w:tc>
          <w:tcPr>
            <w:tcW w:w="990" w:type="dxa"/>
          </w:tcPr>
          <w:p w14:paraId="54855007" w14:textId="77777777" w:rsidR="00391D5B" w:rsidRPr="00487927" w:rsidRDefault="00391D5B" w:rsidP="00391D5B">
            <w:pPr>
              <w:jc w:val="center"/>
              <w:rPr>
                <w:rFonts w:cstheme="minorHAnsi"/>
                <w:szCs w:val="20"/>
              </w:rPr>
            </w:pPr>
          </w:p>
        </w:tc>
        <w:tc>
          <w:tcPr>
            <w:tcW w:w="990" w:type="dxa"/>
          </w:tcPr>
          <w:p w14:paraId="195BF87C" w14:textId="77777777" w:rsidR="00391D5B" w:rsidRPr="00487927" w:rsidRDefault="00391D5B" w:rsidP="00391D5B">
            <w:pPr>
              <w:jc w:val="center"/>
              <w:rPr>
                <w:rFonts w:cstheme="minorHAnsi"/>
                <w:szCs w:val="20"/>
              </w:rPr>
            </w:pPr>
          </w:p>
        </w:tc>
        <w:tc>
          <w:tcPr>
            <w:tcW w:w="990" w:type="dxa"/>
          </w:tcPr>
          <w:p w14:paraId="78585BA6" w14:textId="77777777" w:rsidR="00391D5B" w:rsidRPr="00487927" w:rsidRDefault="00391D5B" w:rsidP="00391D5B">
            <w:pPr>
              <w:jc w:val="center"/>
              <w:rPr>
                <w:rFonts w:cstheme="minorHAnsi"/>
                <w:szCs w:val="20"/>
              </w:rPr>
            </w:pPr>
          </w:p>
        </w:tc>
        <w:tc>
          <w:tcPr>
            <w:tcW w:w="990" w:type="dxa"/>
          </w:tcPr>
          <w:p w14:paraId="70C0EEC1" w14:textId="77777777" w:rsidR="00391D5B" w:rsidRPr="00487927" w:rsidRDefault="00391D5B" w:rsidP="00391D5B">
            <w:pPr>
              <w:jc w:val="center"/>
              <w:rPr>
                <w:rFonts w:cstheme="minorHAnsi"/>
                <w:szCs w:val="20"/>
              </w:rPr>
            </w:pPr>
          </w:p>
        </w:tc>
        <w:tc>
          <w:tcPr>
            <w:tcW w:w="1080" w:type="dxa"/>
          </w:tcPr>
          <w:p w14:paraId="34946145" w14:textId="77777777" w:rsidR="00391D5B" w:rsidRPr="00283A38" w:rsidDel="00B92203" w:rsidRDefault="00391D5B" w:rsidP="00391D5B">
            <w:pPr>
              <w:jc w:val="center"/>
              <w:rPr>
                <w:rFonts w:cstheme="minorHAnsi"/>
                <w:szCs w:val="20"/>
              </w:rPr>
            </w:pPr>
          </w:p>
        </w:tc>
        <w:tc>
          <w:tcPr>
            <w:tcW w:w="990" w:type="dxa"/>
          </w:tcPr>
          <w:p w14:paraId="3B6450FC" w14:textId="09682814"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D1CDD11" w14:textId="77777777" w:rsidTr="00B92203">
        <w:tc>
          <w:tcPr>
            <w:tcW w:w="1255" w:type="dxa"/>
          </w:tcPr>
          <w:p w14:paraId="5AFE547A" w14:textId="15FFCE0D" w:rsidR="00391D5B" w:rsidRDefault="00391D5B" w:rsidP="00391D5B">
            <w:pPr>
              <w:jc w:val="center"/>
              <w:rPr>
                <w:szCs w:val="20"/>
              </w:rPr>
            </w:pPr>
            <w:r>
              <w:rPr>
                <w:szCs w:val="20"/>
              </w:rPr>
              <w:t>2104_03</w:t>
            </w:r>
          </w:p>
        </w:tc>
        <w:tc>
          <w:tcPr>
            <w:tcW w:w="990" w:type="dxa"/>
          </w:tcPr>
          <w:p w14:paraId="69FBACC0" w14:textId="77777777" w:rsidR="00391D5B" w:rsidRPr="00283A38" w:rsidRDefault="00391D5B" w:rsidP="00391D5B">
            <w:pPr>
              <w:jc w:val="center"/>
              <w:rPr>
                <w:rFonts w:cstheme="minorHAnsi"/>
                <w:szCs w:val="20"/>
              </w:rPr>
            </w:pPr>
          </w:p>
        </w:tc>
        <w:tc>
          <w:tcPr>
            <w:tcW w:w="990" w:type="dxa"/>
          </w:tcPr>
          <w:p w14:paraId="771F392F" w14:textId="77777777" w:rsidR="00391D5B" w:rsidRPr="00487927" w:rsidRDefault="00391D5B" w:rsidP="00391D5B">
            <w:pPr>
              <w:jc w:val="center"/>
              <w:rPr>
                <w:rFonts w:cstheme="minorHAnsi"/>
                <w:szCs w:val="20"/>
              </w:rPr>
            </w:pPr>
          </w:p>
        </w:tc>
        <w:tc>
          <w:tcPr>
            <w:tcW w:w="990" w:type="dxa"/>
          </w:tcPr>
          <w:p w14:paraId="03E1AE73" w14:textId="77777777" w:rsidR="00391D5B" w:rsidRPr="00487927" w:rsidRDefault="00391D5B" w:rsidP="00391D5B">
            <w:pPr>
              <w:jc w:val="center"/>
              <w:rPr>
                <w:rFonts w:cstheme="minorHAnsi"/>
                <w:szCs w:val="20"/>
              </w:rPr>
            </w:pPr>
          </w:p>
        </w:tc>
        <w:tc>
          <w:tcPr>
            <w:tcW w:w="990" w:type="dxa"/>
          </w:tcPr>
          <w:p w14:paraId="03EE1453" w14:textId="77777777" w:rsidR="00391D5B" w:rsidRPr="00487927" w:rsidRDefault="00391D5B" w:rsidP="00391D5B">
            <w:pPr>
              <w:jc w:val="center"/>
              <w:rPr>
                <w:rFonts w:cstheme="minorHAnsi"/>
                <w:szCs w:val="20"/>
              </w:rPr>
            </w:pPr>
          </w:p>
        </w:tc>
        <w:tc>
          <w:tcPr>
            <w:tcW w:w="990" w:type="dxa"/>
          </w:tcPr>
          <w:p w14:paraId="5F8E5D83" w14:textId="77777777" w:rsidR="00391D5B" w:rsidRPr="00487927" w:rsidRDefault="00391D5B" w:rsidP="00391D5B">
            <w:pPr>
              <w:jc w:val="center"/>
              <w:rPr>
                <w:rFonts w:cstheme="minorHAnsi"/>
                <w:szCs w:val="20"/>
              </w:rPr>
            </w:pPr>
          </w:p>
        </w:tc>
        <w:tc>
          <w:tcPr>
            <w:tcW w:w="990" w:type="dxa"/>
          </w:tcPr>
          <w:p w14:paraId="73A64E9E" w14:textId="77777777" w:rsidR="00391D5B" w:rsidRPr="00487927" w:rsidRDefault="00391D5B" w:rsidP="00391D5B">
            <w:pPr>
              <w:jc w:val="center"/>
              <w:rPr>
                <w:rFonts w:cstheme="minorHAnsi"/>
                <w:szCs w:val="20"/>
              </w:rPr>
            </w:pPr>
          </w:p>
        </w:tc>
        <w:tc>
          <w:tcPr>
            <w:tcW w:w="1080" w:type="dxa"/>
          </w:tcPr>
          <w:p w14:paraId="4E22F00B" w14:textId="77777777" w:rsidR="00391D5B" w:rsidRPr="00283A38" w:rsidDel="00B92203" w:rsidRDefault="00391D5B" w:rsidP="00391D5B">
            <w:pPr>
              <w:jc w:val="center"/>
              <w:rPr>
                <w:rFonts w:cstheme="minorHAnsi"/>
                <w:szCs w:val="20"/>
              </w:rPr>
            </w:pPr>
          </w:p>
        </w:tc>
        <w:tc>
          <w:tcPr>
            <w:tcW w:w="990" w:type="dxa"/>
          </w:tcPr>
          <w:p w14:paraId="2D5FBE86" w14:textId="63116E48"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30FE849" w14:textId="77777777" w:rsidTr="00B92203">
        <w:tc>
          <w:tcPr>
            <w:tcW w:w="1255" w:type="dxa"/>
          </w:tcPr>
          <w:p w14:paraId="663FF09D" w14:textId="7226FD99" w:rsidR="00391D5B" w:rsidRDefault="00391D5B" w:rsidP="00391D5B">
            <w:pPr>
              <w:jc w:val="center"/>
              <w:rPr>
                <w:szCs w:val="20"/>
              </w:rPr>
            </w:pPr>
            <w:r>
              <w:rPr>
                <w:szCs w:val="20"/>
              </w:rPr>
              <w:t>2104_04</w:t>
            </w:r>
          </w:p>
        </w:tc>
        <w:tc>
          <w:tcPr>
            <w:tcW w:w="990" w:type="dxa"/>
          </w:tcPr>
          <w:p w14:paraId="3DFE9752" w14:textId="77777777" w:rsidR="00391D5B" w:rsidRPr="00283A38" w:rsidRDefault="00391D5B" w:rsidP="00391D5B">
            <w:pPr>
              <w:jc w:val="center"/>
              <w:rPr>
                <w:rFonts w:cstheme="minorHAnsi"/>
                <w:szCs w:val="20"/>
              </w:rPr>
            </w:pPr>
          </w:p>
        </w:tc>
        <w:tc>
          <w:tcPr>
            <w:tcW w:w="990" w:type="dxa"/>
          </w:tcPr>
          <w:p w14:paraId="6AFFE7EC" w14:textId="77777777" w:rsidR="00391D5B" w:rsidRPr="00487927" w:rsidRDefault="00391D5B" w:rsidP="00391D5B">
            <w:pPr>
              <w:jc w:val="center"/>
              <w:rPr>
                <w:rFonts w:cstheme="minorHAnsi"/>
                <w:szCs w:val="20"/>
              </w:rPr>
            </w:pPr>
          </w:p>
        </w:tc>
        <w:tc>
          <w:tcPr>
            <w:tcW w:w="990" w:type="dxa"/>
          </w:tcPr>
          <w:p w14:paraId="76713F58" w14:textId="77777777" w:rsidR="00391D5B" w:rsidRPr="00487927" w:rsidRDefault="00391D5B" w:rsidP="00391D5B">
            <w:pPr>
              <w:jc w:val="center"/>
              <w:rPr>
                <w:rFonts w:cstheme="minorHAnsi"/>
                <w:szCs w:val="20"/>
              </w:rPr>
            </w:pPr>
          </w:p>
        </w:tc>
        <w:tc>
          <w:tcPr>
            <w:tcW w:w="990" w:type="dxa"/>
          </w:tcPr>
          <w:p w14:paraId="7198017C" w14:textId="77777777" w:rsidR="00391D5B" w:rsidRPr="00487927" w:rsidRDefault="00391D5B" w:rsidP="00391D5B">
            <w:pPr>
              <w:jc w:val="center"/>
              <w:rPr>
                <w:rFonts w:cstheme="minorHAnsi"/>
                <w:szCs w:val="20"/>
              </w:rPr>
            </w:pPr>
          </w:p>
        </w:tc>
        <w:tc>
          <w:tcPr>
            <w:tcW w:w="990" w:type="dxa"/>
          </w:tcPr>
          <w:p w14:paraId="6F7DEF40" w14:textId="77777777" w:rsidR="00391D5B" w:rsidRPr="00487927" w:rsidRDefault="00391D5B" w:rsidP="00391D5B">
            <w:pPr>
              <w:jc w:val="center"/>
              <w:rPr>
                <w:rFonts w:cstheme="minorHAnsi"/>
                <w:szCs w:val="20"/>
              </w:rPr>
            </w:pPr>
          </w:p>
        </w:tc>
        <w:tc>
          <w:tcPr>
            <w:tcW w:w="990" w:type="dxa"/>
          </w:tcPr>
          <w:p w14:paraId="4D50582B" w14:textId="77777777" w:rsidR="00391D5B" w:rsidRPr="00487927" w:rsidRDefault="00391D5B" w:rsidP="00391D5B">
            <w:pPr>
              <w:jc w:val="center"/>
              <w:rPr>
                <w:rFonts w:cstheme="minorHAnsi"/>
                <w:szCs w:val="20"/>
              </w:rPr>
            </w:pPr>
          </w:p>
        </w:tc>
        <w:tc>
          <w:tcPr>
            <w:tcW w:w="1080" w:type="dxa"/>
          </w:tcPr>
          <w:p w14:paraId="1E535572" w14:textId="77777777" w:rsidR="00391D5B" w:rsidRPr="00283A38" w:rsidDel="00B92203" w:rsidRDefault="00391D5B" w:rsidP="00391D5B">
            <w:pPr>
              <w:jc w:val="center"/>
              <w:rPr>
                <w:rFonts w:cstheme="minorHAnsi"/>
                <w:szCs w:val="20"/>
              </w:rPr>
            </w:pPr>
          </w:p>
        </w:tc>
        <w:tc>
          <w:tcPr>
            <w:tcW w:w="990" w:type="dxa"/>
          </w:tcPr>
          <w:p w14:paraId="7E01B87F" w14:textId="053DA50E"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C6B0E1D" w14:textId="77777777" w:rsidTr="00B92203">
        <w:tc>
          <w:tcPr>
            <w:tcW w:w="1255" w:type="dxa"/>
          </w:tcPr>
          <w:p w14:paraId="13DF8AA6" w14:textId="766D29FA" w:rsidR="00391D5B" w:rsidRDefault="00391D5B" w:rsidP="00391D5B">
            <w:pPr>
              <w:jc w:val="center"/>
              <w:rPr>
                <w:szCs w:val="20"/>
              </w:rPr>
            </w:pPr>
            <w:r>
              <w:rPr>
                <w:szCs w:val="20"/>
              </w:rPr>
              <w:t>2104_05</w:t>
            </w:r>
          </w:p>
        </w:tc>
        <w:tc>
          <w:tcPr>
            <w:tcW w:w="990" w:type="dxa"/>
          </w:tcPr>
          <w:p w14:paraId="01D6C991" w14:textId="77777777" w:rsidR="00391D5B" w:rsidRPr="00283A38" w:rsidRDefault="00391D5B" w:rsidP="00391D5B">
            <w:pPr>
              <w:jc w:val="center"/>
              <w:rPr>
                <w:rFonts w:cstheme="minorHAnsi"/>
                <w:szCs w:val="20"/>
              </w:rPr>
            </w:pPr>
          </w:p>
        </w:tc>
        <w:tc>
          <w:tcPr>
            <w:tcW w:w="990" w:type="dxa"/>
          </w:tcPr>
          <w:p w14:paraId="27FF6930" w14:textId="77777777" w:rsidR="00391D5B" w:rsidRPr="00487927" w:rsidRDefault="00391D5B" w:rsidP="00391D5B">
            <w:pPr>
              <w:jc w:val="center"/>
              <w:rPr>
                <w:rFonts w:cstheme="minorHAnsi"/>
                <w:szCs w:val="20"/>
              </w:rPr>
            </w:pPr>
          </w:p>
        </w:tc>
        <w:tc>
          <w:tcPr>
            <w:tcW w:w="990" w:type="dxa"/>
          </w:tcPr>
          <w:p w14:paraId="0C73220C" w14:textId="77777777" w:rsidR="00391D5B" w:rsidRPr="00487927" w:rsidRDefault="00391D5B" w:rsidP="00391D5B">
            <w:pPr>
              <w:jc w:val="center"/>
              <w:rPr>
                <w:rFonts w:cstheme="minorHAnsi"/>
                <w:szCs w:val="20"/>
              </w:rPr>
            </w:pPr>
          </w:p>
        </w:tc>
        <w:tc>
          <w:tcPr>
            <w:tcW w:w="990" w:type="dxa"/>
          </w:tcPr>
          <w:p w14:paraId="37EDD50A" w14:textId="77777777" w:rsidR="00391D5B" w:rsidRPr="00487927" w:rsidRDefault="00391D5B" w:rsidP="00391D5B">
            <w:pPr>
              <w:jc w:val="center"/>
              <w:rPr>
                <w:rFonts w:cstheme="minorHAnsi"/>
                <w:szCs w:val="20"/>
              </w:rPr>
            </w:pPr>
          </w:p>
        </w:tc>
        <w:tc>
          <w:tcPr>
            <w:tcW w:w="990" w:type="dxa"/>
          </w:tcPr>
          <w:p w14:paraId="3A12C0B1" w14:textId="77777777" w:rsidR="00391D5B" w:rsidRPr="00487927" w:rsidRDefault="00391D5B" w:rsidP="00391D5B">
            <w:pPr>
              <w:jc w:val="center"/>
              <w:rPr>
                <w:rFonts w:cstheme="minorHAnsi"/>
                <w:szCs w:val="20"/>
              </w:rPr>
            </w:pPr>
          </w:p>
        </w:tc>
        <w:tc>
          <w:tcPr>
            <w:tcW w:w="990" w:type="dxa"/>
          </w:tcPr>
          <w:p w14:paraId="7C771AE4" w14:textId="77777777" w:rsidR="00391D5B" w:rsidRPr="00487927" w:rsidRDefault="00391D5B" w:rsidP="00391D5B">
            <w:pPr>
              <w:jc w:val="center"/>
              <w:rPr>
                <w:rFonts w:cstheme="minorHAnsi"/>
                <w:szCs w:val="20"/>
              </w:rPr>
            </w:pPr>
          </w:p>
        </w:tc>
        <w:tc>
          <w:tcPr>
            <w:tcW w:w="1080" w:type="dxa"/>
          </w:tcPr>
          <w:p w14:paraId="004F9FCF" w14:textId="77777777" w:rsidR="00391D5B" w:rsidRPr="00283A38" w:rsidDel="00B92203" w:rsidRDefault="00391D5B" w:rsidP="00391D5B">
            <w:pPr>
              <w:jc w:val="center"/>
              <w:rPr>
                <w:rFonts w:cstheme="minorHAnsi"/>
                <w:szCs w:val="20"/>
              </w:rPr>
            </w:pPr>
          </w:p>
        </w:tc>
        <w:tc>
          <w:tcPr>
            <w:tcW w:w="990" w:type="dxa"/>
          </w:tcPr>
          <w:p w14:paraId="09B268CC" w14:textId="5D528B5D"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D73FC03" w14:textId="77777777" w:rsidTr="00B92203">
        <w:tc>
          <w:tcPr>
            <w:tcW w:w="1255" w:type="dxa"/>
          </w:tcPr>
          <w:p w14:paraId="4140464A" w14:textId="4DE0AC31" w:rsidR="00391D5B" w:rsidRDefault="00391D5B" w:rsidP="00391D5B">
            <w:pPr>
              <w:jc w:val="center"/>
              <w:rPr>
                <w:szCs w:val="20"/>
              </w:rPr>
            </w:pPr>
            <w:r>
              <w:rPr>
                <w:szCs w:val="20"/>
              </w:rPr>
              <w:t>2105_01</w:t>
            </w:r>
          </w:p>
        </w:tc>
        <w:tc>
          <w:tcPr>
            <w:tcW w:w="990" w:type="dxa"/>
          </w:tcPr>
          <w:p w14:paraId="59D567C9" w14:textId="77777777" w:rsidR="00391D5B" w:rsidRPr="00283A38" w:rsidRDefault="00391D5B" w:rsidP="00391D5B">
            <w:pPr>
              <w:jc w:val="center"/>
              <w:rPr>
                <w:rFonts w:cstheme="minorHAnsi"/>
                <w:szCs w:val="20"/>
              </w:rPr>
            </w:pPr>
          </w:p>
        </w:tc>
        <w:tc>
          <w:tcPr>
            <w:tcW w:w="990" w:type="dxa"/>
          </w:tcPr>
          <w:p w14:paraId="6AFB813A" w14:textId="77777777" w:rsidR="00391D5B" w:rsidRPr="00487927" w:rsidRDefault="00391D5B" w:rsidP="00391D5B">
            <w:pPr>
              <w:jc w:val="center"/>
              <w:rPr>
                <w:rFonts w:cstheme="minorHAnsi"/>
                <w:szCs w:val="20"/>
              </w:rPr>
            </w:pPr>
          </w:p>
        </w:tc>
        <w:tc>
          <w:tcPr>
            <w:tcW w:w="990" w:type="dxa"/>
          </w:tcPr>
          <w:p w14:paraId="4D998DE6" w14:textId="77777777" w:rsidR="00391D5B" w:rsidRPr="00487927" w:rsidRDefault="00391D5B" w:rsidP="00391D5B">
            <w:pPr>
              <w:jc w:val="center"/>
              <w:rPr>
                <w:rFonts w:cstheme="minorHAnsi"/>
                <w:szCs w:val="20"/>
              </w:rPr>
            </w:pPr>
          </w:p>
        </w:tc>
        <w:tc>
          <w:tcPr>
            <w:tcW w:w="990" w:type="dxa"/>
          </w:tcPr>
          <w:p w14:paraId="16E585E7" w14:textId="77777777" w:rsidR="00391D5B" w:rsidRPr="00487927" w:rsidRDefault="00391D5B" w:rsidP="00391D5B">
            <w:pPr>
              <w:jc w:val="center"/>
              <w:rPr>
                <w:rFonts w:cstheme="minorHAnsi"/>
                <w:szCs w:val="20"/>
              </w:rPr>
            </w:pPr>
          </w:p>
        </w:tc>
        <w:tc>
          <w:tcPr>
            <w:tcW w:w="990" w:type="dxa"/>
          </w:tcPr>
          <w:p w14:paraId="7E4E9E1F" w14:textId="77777777" w:rsidR="00391D5B" w:rsidRPr="00487927" w:rsidRDefault="00391D5B" w:rsidP="00391D5B">
            <w:pPr>
              <w:jc w:val="center"/>
              <w:rPr>
                <w:rFonts w:cstheme="minorHAnsi"/>
                <w:szCs w:val="20"/>
              </w:rPr>
            </w:pPr>
          </w:p>
        </w:tc>
        <w:tc>
          <w:tcPr>
            <w:tcW w:w="990" w:type="dxa"/>
          </w:tcPr>
          <w:p w14:paraId="2914F5BD" w14:textId="77777777" w:rsidR="00391D5B" w:rsidRPr="00487927" w:rsidRDefault="00391D5B" w:rsidP="00391D5B">
            <w:pPr>
              <w:jc w:val="center"/>
              <w:rPr>
                <w:rFonts w:cstheme="minorHAnsi"/>
                <w:szCs w:val="20"/>
              </w:rPr>
            </w:pPr>
          </w:p>
        </w:tc>
        <w:tc>
          <w:tcPr>
            <w:tcW w:w="1080" w:type="dxa"/>
          </w:tcPr>
          <w:p w14:paraId="24240B7C" w14:textId="77777777" w:rsidR="00391D5B" w:rsidRPr="00283A38" w:rsidDel="00B92203" w:rsidRDefault="00391D5B" w:rsidP="00391D5B">
            <w:pPr>
              <w:jc w:val="center"/>
              <w:rPr>
                <w:rFonts w:cstheme="minorHAnsi"/>
                <w:szCs w:val="20"/>
              </w:rPr>
            </w:pPr>
          </w:p>
        </w:tc>
        <w:tc>
          <w:tcPr>
            <w:tcW w:w="990" w:type="dxa"/>
          </w:tcPr>
          <w:p w14:paraId="15D953E4" w14:textId="32E25C8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3EBD5D9" w14:textId="77777777" w:rsidTr="00B92203">
        <w:tc>
          <w:tcPr>
            <w:tcW w:w="1255" w:type="dxa"/>
          </w:tcPr>
          <w:p w14:paraId="7F63E95B" w14:textId="4A04742A" w:rsidR="00391D5B" w:rsidRDefault="00391D5B" w:rsidP="00391D5B">
            <w:pPr>
              <w:jc w:val="center"/>
              <w:rPr>
                <w:szCs w:val="20"/>
              </w:rPr>
            </w:pPr>
            <w:r>
              <w:rPr>
                <w:szCs w:val="20"/>
              </w:rPr>
              <w:t>2105_02</w:t>
            </w:r>
          </w:p>
        </w:tc>
        <w:tc>
          <w:tcPr>
            <w:tcW w:w="990" w:type="dxa"/>
          </w:tcPr>
          <w:p w14:paraId="36FC46FD" w14:textId="77777777" w:rsidR="00391D5B" w:rsidRPr="00283A38" w:rsidRDefault="00391D5B" w:rsidP="00391D5B">
            <w:pPr>
              <w:jc w:val="center"/>
              <w:rPr>
                <w:rFonts w:cstheme="minorHAnsi"/>
                <w:szCs w:val="20"/>
              </w:rPr>
            </w:pPr>
          </w:p>
        </w:tc>
        <w:tc>
          <w:tcPr>
            <w:tcW w:w="990" w:type="dxa"/>
          </w:tcPr>
          <w:p w14:paraId="073C265D" w14:textId="77777777" w:rsidR="00391D5B" w:rsidRPr="00487927" w:rsidRDefault="00391D5B" w:rsidP="00391D5B">
            <w:pPr>
              <w:jc w:val="center"/>
              <w:rPr>
                <w:rFonts w:cstheme="minorHAnsi"/>
                <w:szCs w:val="20"/>
              </w:rPr>
            </w:pPr>
          </w:p>
        </w:tc>
        <w:tc>
          <w:tcPr>
            <w:tcW w:w="990" w:type="dxa"/>
          </w:tcPr>
          <w:p w14:paraId="29987815" w14:textId="77777777" w:rsidR="00391D5B" w:rsidRPr="00487927" w:rsidRDefault="00391D5B" w:rsidP="00391D5B">
            <w:pPr>
              <w:jc w:val="center"/>
              <w:rPr>
                <w:rFonts w:cstheme="minorHAnsi"/>
                <w:szCs w:val="20"/>
              </w:rPr>
            </w:pPr>
          </w:p>
        </w:tc>
        <w:tc>
          <w:tcPr>
            <w:tcW w:w="990" w:type="dxa"/>
          </w:tcPr>
          <w:p w14:paraId="59437D3E" w14:textId="77777777" w:rsidR="00391D5B" w:rsidRPr="00487927" w:rsidRDefault="00391D5B" w:rsidP="00391D5B">
            <w:pPr>
              <w:jc w:val="center"/>
              <w:rPr>
                <w:rFonts w:cstheme="minorHAnsi"/>
                <w:szCs w:val="20"/>
              </w:rPr>
            </w:pPr>
          </w:p>
        </w:tc>
        <w:tc>
          <w:tcPr>
            <w:tcW w:w="990" w:type="dxa"/>
          </w:tcPr>
          <w:p w14:paraId="0D289588" w14:textId="77777777" w:rsidR="00391D5B" w:rsidRPr="00487927" w:rsidRDefault="00391D5B" w:rsidP="00391D5B">
            <w:pPr>
              <w:jc w:val="center"/>
              <w:rPr>
                <w:rFonts w:cstheme="minorHAnsi"/>
                <w:szCs w:val="20"/>
              </w:rPr>
            </w:pPr>
          </w:p>
        </w:tc>
        <w:tc>
          <w:tcPr>
            <w:tcW w:w="990" w:type="dxa"/>
          </w:tcPr>
          <w:p w14:paraId="68FD4C5C" w14:textId="77777777" w:rsidR="00391D5B" w:rsidRPr="00487927" w:rsidRDefault="00391D5B" w:rsidP="00391D5B">
            <w:pPr>
              <w:jc w:val="center"/>
              <w:rPr>
                <w:rFonts w:cstheme="minorHAnsi"/>
                <w:szCs w:val="20"/>
              </w:rPr>
            </w:pPr>
          </w:p>
        </w:tc>
        <w:tc>
          <w:tcPr>
            <w:tcW w:w="1080" w:type="dxa"/>
          </w:tcPr>
          <w:p w14:paraId="586749F9" w14:textId="77777777" w:rsidR="00391D5B" w:rsidRPr="00283A38" w:rsidDel="00B92203" w:rsidRDefault="00391D5B" w:rsidP="00391D5B">
            <w:pPr>
              <w:jc w:val="center"/>
              <w:rPr>
                <w:rFonts w:cstheme="minorHAnsi"/>
                <w:szCs w:val="20"/>
              </w:rPr>
            </w:pPr>
          </w:p>
        </w:tc>
        <w:tc>
          <w:tcPr>
            <w:tcW w:w="990" w:type="dxa"/>
          </w:tcPr>
          <w:p w14:paraId="0D8DCC86" w14:textId="2FF1F753"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38BA0D5" w14:textId="77777777" w:rsidTr="00B92203">
        <w:tc>
          <w:tcPr>
            <w:tcW w:w="1255" w:type="dxa"/>
          </w:tcPr>
          <w:p w14:paraId="42666F25" w14:textId="39672F9F" w:rsidR="00391D5B" w:rsidRDefault="00391D5B" w:rsidP="00391D5B">
            <w:pPr>
              <w:jc w:val="center"/>
              <w:rPr>
                <w:szCs w:val="20"/>
              </w:rPr>
            </w:pPr>
            <w:r>
              <w:rPr>
                <w:szCs w:val="20"/>
              </w:rPr>
              <w:t>2105_03</w:t>
            </w:r>
          </w:p>
        </w:tc>
        <w:tc>
          <w:tcPr>
            <w:tcW w:w="990" w:type="dxa"/>
          </w:tcPr>
          <w:p w14:paraId="6EC2B967" w14:textId="77777777" w:rsidR="00391D5B" w:rsidRPr="00283A38" w:rsidRDefault="00391D5B" w:rsidP="00391D5B">
            <w:pPr>
              <w:jc w:val="center"/>
              <w:rPr>
                <w:rFonts w:cstheme="minorHAnsi"/>
                <w:szCs w:val="20"/>
              </w:rPr>
            </w:pPr>
          </w:p>
        </w:tc>
        <w:tc>
          <w:tcPr>
            <w:tcW w:w="990" w:type="dxa"/>
          </w:tcPr>
          <w:p w14:paraId="3F4F91E3" w14:textId="77777777" w:rsidR="00391D5B" w:rsidRPr="00487927" w:rsidRDefault="00391D5B" w:rsidP="00391D5B">
            <w:pPr>
              <w:jc w:val="center"/>
              <w:rPr>
                <w:rFonts w:cstheme="minorHAnsi"/>
                <w:szCs w:val="20"/>
              </w:rPr>
            </w:pPr>
          </w:p>
        </w:tc>
        <w:tc>
          <w:tcPr>
            <w:tcW w:w="990" w:type="dxa"/>
          </w:tcPr>
          <w:p w14:paraId="6A9C99D6" w14:textId="77777777" w:rsidR="00391D5B" w:rsidRPr="00487927" w:rsidRDefault="00391D5B" w:rsidP="00391D5B">
            <w:pPr>
              <w:jc w:val="center"/>
              <w:rPr>
                <w:rFonts w:cstheme="minorHAnsi"/>
                <w:szCs w:val="20"/>
              </w:rPr>
            </w:pPr>
          </w:p>
        </w:tc>
        <w:tc>
          <w:tcPr>
            <w:tcW w:w="990" w:type="dxa"/>
          </w:tcPr>
          <w:p w14:paraId="14C6A7EC" w14:textId="77777777" w:rsidR="00391D5B" w:rsidRPr="00487927" w:rsidRDefault="00391D5B" w:rsidP="00391D5B">
            <w:pPr>
              <w:jc w:val="center"/>
              <w:rPr>
                <w:rFonts w:cstheme="minorHAnsi"/>
                <w:szCs w:val="20"/>
              </w:rPr>
            </w:pPr>
          </w:p>
        </w:tc>
        <w:tc>
          <w:tcPr>
            <w:tcW w:w="990" w:type="dxa"/>
          </w:tcPr>
          <w:p w14:paraId="2424C1E8" w14:textId="77777777" w:rsidR="00391D5B" w:rsidRPr="00487927" w:rsidRDefault="00391D5B" w:rsidP="00391D5B">
            <w:pPr>
              <w:jc w:val="center"/>
              <w:rPr>
                <w:rFonts w:cstheme="minorHAnsi"/>
                <w:szCs w:val="20"/>
              </w:rPr>
            </w:pPr>
          </w:p>
        </w:tc>
        <w:tc>
          <w:tcPr>
            <w:tcW w:w="990" w:type="dxa"/>
          </w:tcPr>
          <w:p w14:paraId="312FAB76" w14:textId="77777777" w:rsidR="00391D5B" w:rsidRPr="00487927" w:rsidRDefault="00391D5B" w:rsidP="00391D5B">
            <w:pPr>
              <w:jc w:val="center"/>
              <w:rPr>
                <w:rFonts w:cstheme="minorHAnsi"/>
                <w:szCs w:val="20"/>
              </w:rPr>
            </w:pPr>
          </w:p>
        </w:tc>
        <w:tc>
          <w:tcPr>
            <w:tcW w:w="1080" w:type="dxa"/>
          </w:tcPr>
          <w:p w14:paraId="0CD1A0F7" w14:textId="77777777" w:rsidR="00391D5B" w:rsidRPr="00283A38" w:rsidDel="00B92203" w:rsidRDefault="00391D5B" w:rsidP="00391D5B">
            <w:pPr>
              <w:jc w:val="center"/>
              <w:rPr>
                <w:rFonts w:cstheme="minorHAnsi"/>
                <w:szCs w:val="20"/>
              </w:rPr>
            </w:pPr>
          </w:p>
        </w:tc>
        <w:tc>
          <w:tcPr>
            <w:tcW w:w="990" w:type="dxa"/>
          </w:tcPr>
          <w:p w14:paraId="6118E810" w14:textId="426F39E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3520287" w14:textId="77777777" w:rsidTr="00B92203">
        <w:tc>
          <w:tcPr>
            <w:tcW w:w="1255" w:type="dxa"/>
          </w:tcPr>
          <w:p w14:paraId="03D692BB" w14:textId="1DD44B28" w:rsidR="00391D5B" w:rsidRDefault="00391D5B" w:rsidP="00391D5B">
            <w:pPr>
              <w:jc w:val="center"/>
              <w:rPr>
                <w:szCs w:val="20"/>
              </w:rPr>
            </w:pPr>
            <w:r>
              <w:rPr>
                <w:szCs w:val="20"/>
              </w:rPr>
              <w:t>2106_01</w:t>
            </w:r>
          </w:p>
        </w:tc>
        <w:tc>
          <w:tcPr>
            <w:tcW w:w="990" w:type="dxa"/>
          </w:tcPr>
          <w:p w14:paraId="59C7B2A0" w14:textId="77777777" w:rsidR="00391D5B" w:rsidRPr="00283A38" w:rsidRDefault="00391D5B" w:rsidP="00391D5B">
            <w:pPr>
              <w:jc w:val="center"/>
              <w:rPr>
                <w:rFonts w:cstheme="minorHAnsi"/>
                <w:szCs w:val="20"/>
              </w:rPr>
            </w:pPr>
          </w:p>
        </w:tc>
        <w:tc>
          <w:tcPr>
            <w:tcW w:w="990" w:type="dxa"/>
          </w:tcPr>
          <w:p w14:paraId="5D1C81C9" w14:textId="77777777" w:rsidR="00391D5B" w:rsidRPr="00487927" w:rsidRDefault="00391D5B" w:rsidP="00391D5B">
            <w:pPr>
              <w:jc w:val="center"/>
              <w:rPr>
                <w:rFonts w:cstheme="minorHAnsi"/>
                <w:szCs w:val="20"/>
              </w:rPr>
            </w:pPr>
          </w:p>
        </w:tc>
        <w:tc>
          <w:tcPr>
            <w:tcW w:w="990" w:type="dxa"/>
          </w:tcPr>
          <w:p w14:paraId="29ABD7CF" w14:textId="77777777" w:rsidR="00391D5B" w:rsidRPr="00487927" w:rsidRDefault="00391D5B" w:rsidP="00391D5B">
            <w:pPr>
              <w:jc w:val="center"/>
              <w:rPr>
                <w:rFonts w:cstheme="minorHAnsi"/>
                <w:szCs w:val="20"/>
              </w:rPr>
            </w:pPr>
          </w:p>
        </w:tc>
        <w:tc>
          <w:tcPr>
            <w:tcW w:w="990" w:type="dxa"/>
          </w:tcPr>
          <w:p w14:paraId="4082E73B" w14:textId="77777777" w:rsidR="00391D5B" w:rsidRPr="00487927" w:rsidRDefault="00391D5B" w:rsidP="00391D5B">
            <w:pPr>
              <w:jc w:val="center"/>
              <w:rPr>
                <w:rFonts w:cstheme="minorHAnsi"/>
                <w:szCs w:val="20"/>
              </w:rPr>
            </w:pPr>
          </w:p>
        </w:tc>
        <w:tc>
          <w:tcPr>
            <w:tcW w:w="990" w:type="dxa"/>
          </w:tcPr>
          <w:p w14:paraId="78EDA3C3" w14:textId="77777777" w:rsidR="00391D5B" w:rsidRPr="00487927" w:rsidRDefault="00391D5B" w:rsidP="00391D5B">
            <w:pPr>
              <w:jc w:val="center"/>
              <w:rPr>
                <w:rFonts w:cstheme="minorHAnsi"/>
                <w:szCs w:val="20"/>
              </w:rPr>
            </w:pPr>
          </w:p>
        </w:tc>
        <w:tc>
          <w:tcPr>
            <w:tcW w:w="990" w:type="dxa"/>
          </w:tcPr>
          <w:p w14:paraId="4FB06E2B" w14:textId="77777777" w:rsidR="00391D5B" w:rsidRPr="00487927" w:rsidRDefault="00391D5B" w:rsidP="00391D5B">
            <w:pPr>
              <w:jc w:val="center"/>
              <w:rPr>
                <w:rFonts w:cstheme="minorHAnsi"/>
                <w:szCs w:val="20"/>
              </w:rPr>
            </w:pPr>
          </w:p>
        </w:tc>
        <w:tc>
          <w:tcPr>
            <w:tcW w:w="1080" w:type="dxa"/>
          </w:tcPr>
          <w:p w14:paraId="3E7F4B0D" w14:textId="77777777" w:rsidR="00391D5B" w:rsidRPr="00283A38" w:rsidDel="00B92203" w:rsidRDefault="00391D5B" w:rsidP="00391D5B">
            <w:pPr>
              <w:jc w:val="center"/>
              <w:rPr>
                <w:rFonts w:cstheme="minorHAnsi"/>
                <w:szCs w:val="20"/>
              </w:rPr>
            </w:pPr>
          </w:p>
        </w:tc>
        <w:tc>
          <w:tcPr>
            <w:tcW w:w="990" w:type="dxa"/>
          </w:tcPr>
          <w:p w14:paraId="346F0CFD" w14:textId="3510EB4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6B5E17CC" w14:textId="77777777" w:rsidTr="00B92203">
        <w:tc>
          <w:tcPr>
            <w:tcW w:w="1255" w:type="dxa"/>
          </w:tcPr>
          <w:p w14:paraId="2F3BF831" w14:textId="55BE9AF7" w:rsidR="00391D5B" w:rsidRDefault="00391D5B" w:rsidP="00391D5B">
            <w:pPr>
              <w:jc w:val="center"/>
              <w:rPr>
                <w:szCs w:val="20"/>
              </w:rPr>
            </w:pPr>
            <w:r>
              <w:rPr>
                <w:szCs w:val="20"/>
              </w:rPr>
              <w:t>2106_02</w:t>
            </w:r>
          </w:p>
        </w:tc>
        <w:tc>
          <w:tcPr>
            <w:tcW w:w="990" w:type="dxa"/>
          </w:tcPr>
          <w:p w14:paraId="2AAD4871" w14:textId="77777777" w:rsidR="00391D5B" w:rsidRPr="00283A38" w:rsidRDefault="00391D5B" w:rsidP="00391D5B">
            <w:pPr>
              <w:jc w:val="center"/>
              <w:rPr>
                <w:rFonts w:cstheme="minorHAnsi"/>
                <w:szCs w:val="20"/>
              </w:rPr>
            </w:pPr>
          </w:p>
        </w:tc>
        <w:tc>
          <w:tcPr>
            <w:tcW w:w="990" w:type="dxa"/>
          </w:tcPr>
          <w:p w14:paraId="54C0EC51" w14:textId="77777777" w:rsidR="00391D5B" w:rsidRPr="00487927" w:rsidRDefault="00391D5B" w:rsidP="00391D5B">
            <w:pPr>
              <w:jc w:val="center"/>
              <w:rPr>
                <w:rFonts w:cstheme="minorHAnsi"/>
                <w:szCs w:val="20"/>
              </w:rPr>
            </w:pPr>
          </w:p>
        </w:tc>
        <w:tc>
          <w:tcPr>
            <w:tcW w:w="990" w:type="dxa"/>
          </w:tcPr>
          <w:p w14:paraId="0836D464" w14:textId="77777777" w:rsidR="00391D5B" w:rsidRPr="00487927" w:rsidRDefault="00391D5B" w:rsidP="00391D5B">
            <w:pPr>
              <w:jc w:val="center"/>
              <w:rPr>
                <w:rFonts w:cstheme="minorHAnsi"/>
                <w:szCs w:val="20"/>
              </w:rPr>
            </w:pPr>
          </w:p>
        </w:tc>
        <w:tc>
          <w:tcPr>
            <w:tcW w:w="990" w:type="dxa"/>
          </w:tcPr>
          <w:p w14:paraId="3A7EC88F" w14:textId="77777777" w:rsidR="00391D5B" w:rsidRPr="00487927" w:rsidRDefault="00391D5B" w:rsidP="00391D5B">
            <w:pPr>
              <w:jc w:val="center"/>
              <w:rPr>
                <w:rFonts w:cstheme="minorHAnsi"/>
                <w:szCs w:val="20"/>
              </w:rPr>
            </w:pPr>
          </w:p>
        </w:tc>
        <w:tc>
          <w:tcPr>
            <w:tcW w:w="990" w:type="dxa"/>
          </w:tcPr>
          <w:p w14:paraId="2CE0F3B0" w14:textId="77777777" w:rsidR="00391D5B" w:rsidRPr="00487927" w:rsidRDefault="00391D5B" w:rsidP="00391D5B">
            <w:pPr>
              <w:jc w:val="center"/>
              <w:rPr>
                <w:rFonts w:cstheme="minorHAnsi"/>
                <w:szCs w:val="20"/>
              </w:rPr>
            </w:pPr>
          </w:p>
        </w:tc>
        <w:tc>
          <w:tcPr>
            <w:tcW w:w="990" w:type="dxa"/>
          </w:tcPr>
          <w:p w14:paraId="4CF16354" w14:textId="77777777" w:rsidR="00391D5B" w:rsidRPr="00487927" w:rsidRDefault="00391D5B" w:rsidP="00391D5B">
            <w:pPr>
              <w:jc w:val="center"/>
              <w:rPr>
                <w:rFonts w:cstheme="minorHAnsi"/>
                <w:szCs w:val="20"/>
              </w:rPr>
            </w:pPr>
          </w:p>
        </w:tc>
        <w:tc>
          <w:tcPr>
            <w:tcW w:w="1080" w:type="dxa"/>
          </w:tcPr>
          <w:p w14:paraId="637C76CA" w14:textId="77777777" w:rsidR="00391D5B" w:rsidRPr="00283A38" w:rsidDel="00B92203" w:rsidRDefault="00391D5B" w:rsidP="00391D5B">
            <w:pPr>
              <w:jc w:val="center"/>
              <w:rPr>
                <w:rFonts w:cstheme="minorHAnsi"/>
                <w:szCs w:val="20"/>
              </w:rPr>
            </w:pPr>
          </w:p>
        </w:tc>
        <w:tc>
          <w:tcPr>
            <w:tcW w:w="990" w:type="dxa"/>
          </w:tcPr>
          <w:p w14:paraId="38E60517" w14:textId="64889AA7" w:rsidR="00391D5B" w:rsidRPr="00283A38" w:rsidRDefault="00391D5B" w:rsidP="00391D5B">
            <w:pPr>
              <w:jc w:val="center"/>
              <w:rPr>
                <w:rFonts w:cstheme="minorHAnsi"/>
                <w:szCs w:val="20"/>
              </w:rPr>
            </w:pPr>
            <w:r w:rsidRPr="00283A38">
              <w:rPr>
                <w:rFonts w:cstheme="minorHAnsi"/>
                <w:szCs w:val="20"/>
              </w:rPr>
              <w:t>•</w:t>
            </w:r>
          </w:p>
        </w:tc>
      </w:tr>
      <w:tr w:rsidR="00391D5B" w:rsidRPr="00487927" w14:paraId="306813D7" w14:textId="77777777" w:rsidTr="00B92203">
        <w:tc>
          <w:tcPr>
            <w:tcW w:w="1255" w:type="dxa"/>
          </w:tcPr>
          <w:p w14:paraId="4252C068" w14:textId="545E1A97" w:rsidR="00391D5B" w:rsidRDefault="00391D5B" w:rsidP="00391D5B">
            <w:pPr>
              <w:jc w:val="center"/>
              <w:rPr>
                <w:szCs w:val="20"/>
              </w:rPr>
            </w:pPr>
            <w:r>
              <w:rPr>
                <w:szCs w:val="20"/>
              </w:rPr>
              <w:t>2106_03</w:t>
            </w:r>
          </w:p>
        </w:tc>
        <w:tc>
          <w:tcPr>
            <w:tcW w:w="990" w:type="dxa"/>
          </w:tcPr>
          <w:p w14:paraId="7BAC1BD6" w14:textId="77777777" w:rsidR="00391D5B" w:rsidRPr="00283A38" w:rsidRDefault="00391D5B" w:rsidP="00391D5B">
            <w:pPr>
              <w:jc w:val="center"/>
              <w:rPr>
                <w:rFonts w:cstheme="minorHAnsi"/>
                <w:szCs w:val="20"/>
              </w:rPr>
            </w:pPr>
          </w:p>
        </w:tc>
        <w:tc>
          <w:tcPr>
            <w:tcW w:w="990" w:type="dxa"/>
          </w:tcPr>
          <w:p w14:paraId="14B4DA94" w14:textId="77777777" w:rsidR="00391D5B" w:rsidRPr="00487927" w:rsidRDefault="00391D5B" w:rsidP="00391D5B">
            <w:pPr>
              <w:jc w:val="center"/>
              <w:rPr>
                <w:rFonts w:cstheme="minorHAnsi"/>
                <w:szCs w:val="20"/>
              </w:rPr>
            </w:pPr>
          </w:p>
        </w:tc>
        <w:tc>
          <w:tcPr>
            <w:tcW w:w="990" w:type="dxa"/>
          </w:tcPr>
          <w:p w14:paraId="793220BA" w14:textId="77777777" w:rsidR="00391D5B" w:rsidRPr="00487927" w:rsidRDefault="00391D5B" w:rsidP="00391D5B">
            <w:pPr>
              <w:jc w:val="center"/>
              <w:rPr>
                <w:rFonts w:cstheme="minorHAnsi"/>
                <w:szCs w:val="20"/>
              </w:rPr>
            </w:pPr>
          </w:p>
        </w:tc>
        <w:tc>
          <w:tcPr>
            <w:tcW w:w="990" w:type="dxa"/>
          </w:tcPr>
          <w:p w14:paraId="131E6BEB" w14:textId="77777777" w:rsidR="00391D5B" w:rsidRPr="00487927" w:rsidRDefault="00391D5B" w:rsidP="00391D5B">
            <w:pPr>
              <w:jc w:val="center"/>
              <w:rPr>
                <w:rFonts w:cstheme="minorHAnsi"/>
                <w:szCs w:val="20"/>
              </w:rPr>
            </w:pPr>
          </w:p>
        </w:tc>
        <w:tc>
          <w:tcPr>
            <w:tcW w:w="990" w:type="dxa"/>
          </w:tcPr>
          <w:p w14:paraId="111EE307" w14:textId="77777777" w:rsidR="00391D5B" w:rsidRPr="00487927" w:rsidRDefault="00391D5B" w:rsidP="00391D5B">
            <w:pPr>
              <w:jc w:val="center"/>
              <w:rPr>
                <w:rFonts w:cstheme="minorHAnsi"/>
                <w:szCs w:val="20"/>
              </w:rPr>
            </w:pPr>
          </w:p>
        </w:tc>
        <w:tc>
          <w:tcPr>
            <w:tcW w:w="990" w:type="dxa"/>
          </w:tcPr>
          <w:p w14:paraId="68F8300C" w14:textId="77777777" w:rsidR="00391D5B" w:rsidRPr="00487927" w:rsidRDefault="00391D5B" w:rsidP="00391D5B">
            <w:pPr>
              <w:jc w:val="center"/>
              <w:rPr>
                <w:rFonts w:cstheme="minorHAnsi"/>
                <w:szCs w:val="20"/>
              </w:rPr>
            </w:pPr>
          </w:p>
        </w:tc>
        <w:tc>
          <w:tcPr>
            <w:tcW w:w="1080" w:type="dxa"/>
          </w:tcPr>
          <w:p w14:paraId="14583885" w14:textId="77777777" w:rsidR="00391D5B" w:rsidRPr="00283A38" w:rsidDel="00B92203" w:rsidRDefault="00391D5B" w:rsidP="00391D5B">
            <w:pPr>
              <w:jc w:val="center"/>
              <w:rPr>
                <w:rFonts w:cstheme="minorHAnsi"/>
                <w:szCs w:val="20"/>
              </w:rPr>
            </w:pPr>
          </w:p>
        </w:tc>
        <w:tc>
          <w:tcPr>
            <w:tcW w:w="990" w:type="dxa"/>
          </w:tcPr>
          <w:p w14:paraId="177CF8F9" w14:textId="492373B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B4C5EE4" w14:textId="77777777" w:rsidTr="00B92203">
        <w:tc>
          <w:tcPr>
            <w:tcW w:w="1255" w:type="dxa"/>
          </w:tcPr>
          <w:p w14:paraId="377F531C" w14:textId="56CB4AE3" w:rsidR="00391D5B" w:rsidRDefault="00391D5B" w:rsidP="00391D5B">
            <w:pPr>
              <w:jc w:val="center"/>
              <w:rPr>
                <w:szCs w:val="20"/>
              </w:rPr>
            </w:pPr>
            <w:r>
              <w:rPr>
                <w:szCs w:val="20"/>
              </w:rPr>
              <w:t>2106_04</w:t>
            </w:r>
          </w:p>
        </w:tc>
        <w:tc>
          <w:tcPr>
            <w:tcW w:w="990" w:type="dxa"/>
          </w:tcPr>
          <w:p w14:paraId="2AA41BC9" w14:textId="77777777" w:rsidR="00391D5B" w:rsidRPr="00283A38" w:rsidRDefault="00391D5B" w:rsidP="00391D5B">
            <w:pPr>
              <w:jc w:val="center"/>
              <w:rPr>
                <w:rFonts w:cstheme="minorHAnsi"/>
                <w:szCs w:val="20"/>
              </w:rPr>
            </w:pPr>
          </w:p>
        </w:tc>
        <w:tc>
          <w:tcPr>
            <w:tcW w:w="990" w:type="dxa"/>
          </w:tcPr>
          <w:p w14:paraId="74CAB3DA" w14:textId="77777777" w:rsidR="00391D5B" w:rsidRPr="00487927" w:rsidRDefault="00391D5B" w:rsidP="00391D5B">
            <w:pPr>
              <w:jc w:val="center"/>
              <w:rPr>
                <w:rFonts w:cstheme="minorHAnsi"/>
                <w:szCs w:val="20"/>
              </w:rPr>
            </w:pPr>
          </w:p>
        </w:tc>
        <w:tc>
          <w:tcPr>
            <w:tcW w:w="990" w:type="dxa"/>
          </w:tcPr>
          <w:p w14:paraId="1F629720" w14:textId="77777777" w:rsidR="00391D5B" w:rsidRPr="00487927" w:rsidRDefault="00391D5B" w:rsidP="00391D5B">
            <w:pPr>
              <w:jc w:val="center"/>
              <w:rPr>
                <w:rFonts w:cstheme="minorHAnsi"/>
                <w:szCs w:val="20"/>
              </w:rPr>
            </w:pPr>
          </w:p>
        </w:tc>
        <w:tc>
          <w:tcPr>
            <w:tcW w:w="990" w:type="dxa"/>
          </w:tcPr>
          <w:p w14:paraId="244C73E1" w14:textId="77777777" w:rsidR="00391D5B" w:rsidRPr="00487927" w:rsidRDefault="00391D5B" w:rsidP="00391D5B">
            <w:pPr>
              <w:jc w:val="center"/>
              <w:rPr>
                <w:rFonts w:cstheme="minorHAnsi"/>
                <w:szCs w:val="20"/>
              </w:rPr>
            </w:pPr>
          </w:p>
        </w:tc>
        <w:tc>
          <w:tcPr>
            <w:tcW w:w="990" w:type="dxa"/>
          </w:tcPr>
          <w:p w14:paraId="24063CA2" w14:textId="77777777" w:rsidR="00391D5B" w:rsidRPr="00487927" w:rsidRDefault="00391D5B" w:rsidP="00391D5B">
            <w:pPr>
              <w:jc w:val="center"/>
              <w:rPr>
                <w:rFonts w:cstheme="minorHAnsi"/>
                <w:szCs w:val="20"/>
              </w:rPr>
            </w:pPr>
          </w:p>
        </w:tc>
        <w:tc>
          <w:tcPr>
            <w:tcW w:w="990" w:type="dxa"/>
          </w:tcPr>
          <w:p w14:paraId="1E50C7AE" w14:textId="77777777" w:rsidR="00391D5B" w:rsidRPr="00487927" w:rsidRDefault="00391D5B" w:rsidP="00391D5B">
            <w:pPr>
              <w:jc w:val="center"/>
              <w:rPr>
                <w:rFonts w:cstheme="minorHAnsi"/>
                <w:szCs w:val="20"/>
              </w:rPr>
            </w:pPr>
          </w:p>
        </w:tc>
        <w:tc>
          <w:tcPr>
            <w:tcW w:w="1080" w:type="dxa"/>
          </w:tcPr>
          <w:p w14:paraId="1C0913DD" w14:textId="77777777" w:rsidR="00391D5B" w:rsidRPr="00283A38" w:rsidDel="00B92203" w:rsidRDefault="00391D5B" w:rsidP="00391D5B">
            <w:pPr>
              <w:jc w:val="center"/>
              <w:rPr>
                <w:rFonts w:cstheme="minorHAnsi"/>
                <w:szCs w:val="20"/>
              </w:rPr>
            </w:pPr>
          </w:p>
        </w:tc>
        <w:tc>
          <w:tcPr>
            <w:tcW w:w="990" w:type="dxa"/>
          </w:tcPr>
          <w:p w14:paraId="234BBADC" w14:textId="63071F4A"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830BB31" w14:textId="77777777" w:rsidTr="00B92203">
        <w:tc>
          <w:tcPr>
            <w:tcW w:w="1255" w:type="dxa"/>
          </w:tcPr>
          <w:p w14:paraId="4CC9C5C6" w14:textId="6590D11F" w:rsidR="00391D5B" w:rsidRDefault="00391D5B" w:rsidP="00391D5B">
            <w:pPr>
              <w:jc w:val="center"/>
              <w:rPr>
                <w:szCs w:val="20"/>
              </w:rPr>
            </w:pPr>
            <w:r>
              <w:rPr>
                <w:szCs w:val="20"/>
              </w:rPr>
              <w:t>2106_05</w:t>
            </w:r>
          </w:p>
        </w:tc>
        <w:tc>
          <w:tcPr>
            <w:tcW w:w="990" w:type="dxa"/>
          </w:tcPr>
          <w:p w14:paraId="73B52633" w14:textId="77777777" w:rsidR="00391D5B" w:rsidRPr="00283A38" w:rsidRDefault="00391D5B" w:rsidP="00391D5B">
            <w:pPr>
              <w:jc w:val="center"/>
              <w:rPr>
                <w:rFonts w:cstheme="minorHAnsi"/>
                <w:szCs w:val="20"/>
              </w:rPr>
            </w:pPr>
          </w:p>
        </w:tc>
        <w:tc>
          <w:tcPr>
            <w:tcW w:w="990" w:type="dxa"/>
          </w:tcPr>
          <w:p w14:paraId="07877A9A" w14:textId="77777777" w:rsidR="00391D5B" w:rsidRPr="00487927" w:rsidRDefault="00391D5B" w:rsidP="00391D5B">
            <w:pPr>
              <w:jc w:val="center"/>
              <w:rPr>
                <w:rFonts w:cstheme="minorHAnsi"/>
                <w:szCs w:val="20"/>
              </w:rPr>
            </w:pPr>
          </w:p>
        </w:tc>
        <w:tc>
          <w:tcPr>
            <w:tcW w:w="990" w:type="dxa"/>
          </w:tcPr>
          <w:p w14:paraId="73771406" w14:textId="77777777" w:rsidR="00391D5B" w:rsidRPr="00487927" w:rsidRDefault="00391D5B" w:rsidP="00391D5B">
            <w:pPr>
              <w:jc w:val="center"/>
              <w:rPr>
                <w:rFonts w:cstheme="minorHAnsi"/>
                <w:szCs w:val="20"/>
              </w:rPr>
            </w:pPr>
          </w:p>
        </w:tc>
        <w:tc>
          <w:tcPr>
            <w:tcW w:w="990" w:type="dxa"/>
          </w:tcPr>
          <w:p w14:paraId="3A481F38" w14:textId="77777777" w:rsidR="00391D5B" w:rsidRPr="00487927" w:rsidRDefault="00391D5B" w:rsidP="00391D5B">
            <w:pPr>
              <w:jc w:val="center"/>
              <w:rPr>
                <w:rFonts w:cstheme="minorHAnsi"/>
                <w:szCs w:val="20"/>
              </w:rPr>
            </w:pPr>
          </w:p>
        </w:tc>
        <w:tc>
          <w:tcPr>
            <w:tcW w:w="990" w:type="dxa"/>
          </w:tcPr>
          <w:p w14:paraId="7BE276B1" w14:textId="77777777" w:rsidR="00391D5B" w:rsidRPr="00487927" w:rsidRDefault="00391D5B" w:rsidP="00391D5B">
            <w:pPr>
              <w:jc w:val="center"/>
              <w:rPr>
                <w:rFonts w:cstheme="minorHAnsi"/>
                <w:szCs w:val="20"/>
              </w:rPr>
            </w:pPr>
          </w:p>
        </w:tc>
        <w:tc>
          <w:tcPr>
            <w:tcW w:w="990" w:type="dxa"/>
          </w:tcPr>
          <w:p w14:paraId="39F04BDA" w14:textId="77777777" w:rsidR="00391D5B" w:rsidRPr="00487927" w:rsidRDefault="00391D5B" w:rsidP="00391D5B">
            <w:pPr>
              <w:jc w:val="center"/>
              <w:rPr>
                <w:rFonts w:cstheme="minorHAnsi"/>
                <w:szCs w:val="20"/>
              </w:rPr>
            </w:pPr>
          </w:p>
        </w:tc>
        <w:tc>
          <w:tcPr>
            <w:tcW w:w="1080" w:type="dxa"/>
          </w:tcPr>
          <w:p w14:paraId="529AC53B" w14:textId="77777777" w:rsidR="00391D5B" w:rsidRPr="00283A38" w:rsidDel="00B92203" w:rsidRDefault="00391D5B" w:rsidP="00391D5B">
            <w:pPr>
              <w:jc w:val="center"/>
              <w:rPr>
                <w:rFonts w:cstheme="minorHAnsi"/>
                <w:szCs w:val="20"/>
              </w:rPr>
            </w:pPr>
          </w:p>
        </w:tc>
        <w:tc>
          <w:tcPr>
            <w:tcW w:w="990" w:type="dxa"/>
          </w:tcPr>
          <w:p w14:paraId="168D5CE0" w14:textId="27C665E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896ACC8" w14:textId="77777777" w:rsidTr="00B92203">
        <w:tc>
          <w:tcPr>
            <w:tcW w:w="1255" w:type="dxa"/>
          </w:tcPr>
          <w:p w14:paraId="2998BD1A" w14:textId="39B31CEC" w:rsidR="00391D5B" w:rsidRDefault="00391D5B" w:rsidP="00391D5B">
            <w:pPr>
              <w:jc w:val="center"/>
              <w:rPr>
                <w:szCs w:val="20"/>
              </w:rPr>
            </w:pPr>
            <w:r>
              <w:rPr>
                <w:szCs w:val="20"/>
              </w:rPr>
              <w:t>2107_01</w:t>
            </w:r>
          </w:p>
        </w:tc>
        <w:tc>
          <w:tcPr>
            <w:tcW w:w="990" w:type="dxa"/>
          </w:tcPr>
          <w:p w14:paraId="639B46B7" w14:textId="77777777" w:rsidR="00391D5B" w:rsidRPr="00283A38" w:rsidRDefault="00391D5B" w:rsidP="00391D5B">
            <w:pPr>
              <w:jc w:val="center"/>
              <w:rPr>
                <w:rFonts w:cstheme="minorHAnsi"/>
                <w:szCs w:val="20"/>
              </w:rPr>
            </w:pPr>
          </w:p>
        </w:tc>
        <w:tc>
          <w:tcPr>
            <w:tcW w:w="990" w:type="dxa"/>
          </w:tcPr>
          <w:p w14:paraId="56F4C421" w14:textId="77777777" w:rsidR="00391D5B" w:rsidRPr="00487927" w:rsidRDefault="00391D5B" w:rsidP="00391D5B">
            <w:pPr>
              <w:jc w:val="center"/>
              <w:rPr>
                <w:rFonts w:cstheme="minorHAnsi"/>
                <w:szCs w:val="20"/>
              </w:rPr>
            </w:pPr>
          </w:p>
        </w:tc>
        <w:tc>
          <w:tcPr>
            <w:tcW w:w="990" w:type="dxa"/>
          </w:tcPr>
          <w:p w14:paraId="0715042D" w14:textId="77777777" w:rsidR="00391D5B" w:rsidRPr="00487927" w:rsidRDefault="00391D5B" w:rsidP="00391D5B">
            <w:pPr>
              <w:jc w:val="center"/>
              <w:rPr>
                <w:rFonts w:cstheme="minorHAnsi"/>
                <w:szCs w:val="20"/>
              </w:rPr>
            </w:pPr>
          </w:p>
        </w:tc>
        <w:tc>
          <w:tcPr>
            <w:tcW w:w="990" w:type="dxa"/>
          </w:tcPr>
          <w:p w14:paraId="4C4DF230" w14:textId="77777777" w:rsidR="00391D5B" w:rsidRPr="00487927" w:rsidRDefault="00391D5B" w:rsidP="00391D5B">
            <w:pPr>
              <w:jc w:val="center"/>
              <w:rPr>
                <w:rFonts w:cstheme="minorHAnsi"/>
                <w:szCs w:val="20"/>
              </w:rPr>
            </w:pPr>
          </w:p>
        </w:tc>
        <w:tc>
          <w:tcPr>
            <w:tcW w:w="990" w:type="dxa"/>
          </w:tcPr>
          <w:p w14:paraId="6550EBFC" w14:textId="77777777" w:rsidR="00391D5B" w:rsidRPr="00487927" w:rsidRDefault="00391D5B" w:rsidP="00391D5B">
            <w:pPr>
              <w:jc w:val="center"/>
              <w:rPr>
                <w:rFonts w:cstheme="minorHAnsi"/>
                <w:szCs w:val="20"/>
              </w:rPr>
            </w:pPr>
          </w:p>
        </w:tc>
        <w:tc>
          <w:tcPr>
            <w:tcW w:w="990" w:type="dxa"/>
          </w:tcPr>
          <w:p w14:paraId="6C7A0680" w14:textId="77777777" w:rsidR="00391D5B" w:rsidRPr="00487927" w:rsidRDefault="00391D5B" w:rsidP="00391D5B">
            <w:pPr>
              <w:jc w:val="center"/>
              <w:rPr>
                <w:rFonts w:cstheme="minorHAnsi"/>
                <w:szCs w:val="20"/>
              </w:rPr>
            </w:pPr>
          </w:p>
        </w:tc>
        <w:tc>
          <w:tcPr>
            <w:tcW w:w="1080" w:type="dxa"/>
          </w:tcPr>
          <w:p w14:paraId="2058422E" w14:textId="77777777" w:rsidR="00391D5B" w:rsidRPr="00283A38" w:rsidDel="00B92203" w:rsidRDefault="00391D5B" w:rsidP="00391D5B">
            <w:pPr>
              <w:jc w:val="center"/>
              <w:rPr>
                <w:rFonts w:cstheme="minorHAnsi"/>
                <w:szCs w:val="20"/>
              </w:rPr>
            </w:pPr>
          </w:p>
        </w:tc>
        <w:tc>
          <w:tcPr>
            <w:tcW w:w="990" w:type="dxa"/>
          </w:tcPr>
          <w:p w14:paraId="74EFA4EA" w14:textId="724B1DA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2B09F35F" w14:textId="77777777" w:rsidTr="00B92203">
        <w:tc>
          <w:tcPr>
            <w:tcW w:w="1255" w:type="dxa"/>
          </w:tcPr>
          <w:p w14:paraId="345D1117" w14:textId="0E6ECEFD" w:rsidR="00391D5B" w:rsidRDefault="00391D5B" w:rsidP="00391D5B">
            <w:pPr>
              <w:jc w:val="center"/>
              <w:rPr>
                <w:szCs w:val="20"/>
              </w:rPr>
            </w:pPr>
            <w:r>
              <w:rPr>
                <w:szCs w:val="20"/>
              </w:rPr>
              <w:t>2107_02</w:t>
            </w:r>
          </w:p>
        </w:tc>
        <w:tc>
          <w:tcPr>
            <w:tcW w:w="990" w:type="dxa"/>
          </w:tcPr>
          <w:p w14:paraId="716581F5" w14:textId="77777777" w:rsidR="00391D5B" w:rsidRPr="00283A38" w:rsidRDefault="00391D5B" w:rsidP="00391D5B">
            <w:pPr>
              <w:jc w:val="center"/>
              <w:rPr>
                <w:rFonts w:cstheme="minorHAnsi"/>
                <w:szCs w:val="20"/>
              </w:rPr>
            </w:pPr>
          </w:p>
        </w:tc>
        <w:tc>
          <w:tcPr>
            <w:tcW w:w="990" w:type="dxa"/>
          </w:tcPr>
          <w:p w14:paraId="5E3795B4" w14:textId="77777777" w:rsidR="00391D5B" w:rsidRPr="00487927" w:rsidRDefault="00391D5B" w:rsidP="00391D5B">
            <w:pPr>
              <w:jc w:val="center"/>
              <w:rPr>
                <w:rFonts w:cstheme="minorHAnsi"/>
                <w:szCs w:val="20"/>
              </w:rPr>
            </w:pPr>
          </w:p>
        </w:tc>
        <w:tc>
          <w:tcPr>
            <w:tcW w:w="990" w:type="dxa"/>
          </w:tcPr>
          <w:p w14:paraId="1577046B" w14:textId="77777777" w:rsidR="00391D5B" w:rsidRPr="00487927" w:rsidRDefault="00391D5B" w:rsidP="00391D5B">
            <w:pPr>
              <w:jc w:val="center"/>
              <w:rPr>
                <w:rFonts w:cstheme="minorHAnsi"/>
                <w:szCs w:val="20"/>
              </w:rPr>
            </w:pPr>
          </w:p>
        </w:tc>
        <w:tc>
          <w:tcPr>
            <w:tcW w:w="990" w:type="dxa"/>
          </w:tcPr>
          <w:p w14:paraId="11F1312D" w14:textId="77777777" w:rsidR="00391D5B" w:rsidRPr="00487927" w:rsidRDefault="00391D5B" w:rsidP="00391D5B">
            <w:pPr>
              <w:jc w:val="center"/>
              <w:rPr>
                <w:rFonts w:cstheme="minorHAnsi"/>
                <w:szCs w:val="20"/>
              </w:rPr>
            </w:pPr>
          </w:p>
        </w:tc>
        <w:tc>
          <w:tcPr>
            <w:tcW w:w="990" w:type="dxa"/>
          </w:tcPr>
          <w:p w14:paraId="6CF83694" w14:textId="77777777" w:rsidR="00391D5B" w:rsidRPr="00487927" w:rsidRDefault="00391D5B" w:rsidP="00391D5B">
            <w:pPr>
              <w:jc w:val="center"/>
              <w:rPr>
                <w:rFonts w:cstheme="minorHAnsi"/>
                <w:szCs w:val="20"/>
              </w:rPr>
            </w:pPr>
          </w:p>
        </w:tc>
        <w:tc>
          <w:tcPr>
            <w:tcW w:w="990" w:type="dxa"/>
          </w:tcPr>
          <w:p w14:paraId="0952C48E" w14:textId="77777777" w:rsidR="00391D5B" w:rsidRPr="00487927" w:rsidRDefault="00391D5B" w:rsidP="00391D5B">
            <w:pPr>
              <w:jc w:val="center"/>
              <w:rPr>
                <w:rFonts w:cstheme="minorHAnsi"/>
                <w:szCs w:val="20"/>
              </w:rPr>
            </w:pPr>
          </w:p>
        </w:tc>
        <w:tc>
          <w:tcPr>
            <w:tcW w:w="1080" w:type="dxa"/>
          </w:tcPr>
          <w:p w14:paraId="474B2792" w14:textId="77777777" w:rsidR="00391D5B" w:rsidRPr="00283A38" w:rsidDel="00B92203" w:rsidRDefault="00391D5B" w:rsidP="00391D5B">
            <w:pPr>
              <w:jc w:val="center"/>
              <w:rPr>
                <w:rFonts w:cstheme="minorHAnsi"/>
                <w:szCs w:val="20"/>
              </w:rPr>
            </w:pPr>
          </w:p>
        </w:tc>
        <w:tc>
          <w:tcPr>
            <w:tcW w:w="990" w:type="dxa"/>
          </w:tcPr>
          <w:p w14:paraId="2939D76B" w14:textId="67D109DC"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7CB3769" w14:textId="77777777" w:rsidTr="00B92203">
        <w:tc>
          <w:tcPr>
            <w:tcW w:w="1255" w:type="dxa"/>
          </w:tcPr>
          <w:p w14:paraId="001C6B86" w14:textId="52F12502" w:rsidR="00391D5B" w:rsidRDefault="00391D5B" w:rsidP="00391D5B">
            <w:pPr>
              <w:jc w:val="center"/>
              <w:rPr>
                <w:szCs w:val="20"/>
              </w:rPr>
            </w:pPr>
            <w:r>
              <w:rPr>
                <w:szCs w:val="20"/>
              </w:rPr>
              <w:t>2107_03</w:t>
            </w:r>
          </w:p>
        </w:tc>
        <w:tc>
          <w:tcPr>
            <w:tcW w:w="990" w:type="dxa"/>
          </w:tcPr>
          <w:p w14:paraId="5D55AEDF" w14:textId="77777777" w:rsidR="00391D5B" w:rsidRPr="00283A38" w:rsidRDefault="00391D5B" w:rsidP="00391D5B">
            <w:pPr>
              <w:jc w:val="center"/>
              <w:rPr>
                <w:rFonts w:cstheme="minorHAnsi"/>
                <w:szCs w:val="20"/>
              </w:rPr>
            </w:pPr>
          </w:p>
        </w:tc>
        <w:tc>
          <w:tcPr>
            <w:tcW w:w="990" w:type="dxa"/>
          </w:tcPr>
          <w:p w14:paraId="3B228DE2" w14:textId="77777777" w:rsidR="00391D5B" w:rsidRPr="00487927" w:rsidRDefault="00391D5B" w:rsidP="00391D5B">
            <w:pPr>
              <w:jc w:val="center"/>
              <w:rPr>
                <w:rFonts w:cstheme="minorHAnsi"/>
                <w:szCs w:val="20"/>
              </w:rPr>
            </w:pPr>
          </w:p>
        </w:tc>
        <w:tc>
          <w:tcPr>
            <w:tcW w:w="990" w:type="dxa"/>
          </w:tcPr>
          <w:p w14:paraId="37A9FC68" w14:textId="77777777" w:rsidR="00391D5B" w:rsidRPr="00487927" w:rsidRDefault="00391D5B" w:rsidP="00391D5B">
            <w:pPr>
              <w:jc w:val="center"/>
              <w:rPr>
                <w:rFonts w:cstheme="minorHAnsi"/>
                <w:szCs w:val="20"/>
              </w:rPr>
            </w:pPr>
          </w:p>
        </w:tc>
        <w:tc>
          <w:tcPr>
            <w:tcW w:w="990" w:type="dxa"/>
          </w:tcPr>
          <w:p w14:paraId="0F44EB70" w14:textId="77777777" w:rsidR="00391D5B" w:rsidRPr="00487927" w:rsidRDefault="00391D5B" w:rsidP="00391D5B">
            <w:pPr>
              <w:jc w:val="center"/>
              <w:rPr>
                <w:rFonts w:cstheme="minorHAnsi"/>
                <w:szCs w:val="20"/>
              </w:rPr>
            </w:pPr>
          </w:p>
        </w:tc>
        <w:tc>
          <w:tcPr>
            <w:tcW w:w="990" w:type="dxa"/>
          </w:tcPr>
          <w:p w14:paraId="6208F05E" w14:textId="77777777" w:rsidR="00391D5B" w:rsidRPr="00487927" w:rsidRDefault="00391D5B" w:rsidP="00391D5B">
            <w:pPr>
              <w:jc w:val="center"/>
              <w:rPr>
                <w:rFonts w:cstheme="minorHAnsi"/>
                <w:szCs w:val="20"/>
              </w:rPr>
            </w:pPr>
          </w:p>
        </w:tc>
        <w:tc>
          <w:tcPr>
            <w:tcW w:w="990" w:type="dxa"/>
          </w:tcPr>
          <w:p w14:paraId="0BFA2755" w14:textId="77777777" w:rsidR="00391D5B" w:rsidRPr="00487927" w:rsidRDefault="00391D5B" w:rsidP="00391D5B">
            <w:pPr>
              <w:jc w:val="center"/>
              <w:rPr>
                <w:rFonts w:cstheme="minorHAnsi"/>
                <w:szCs w:val="20"/>
              </w:rPr>
            </w:pPr>
          </w:p>
        </w:tc>
        <w:tc>
          <w:tcPr>
            <w:tcW w:w="1080" w:type="dxa"/>
          </w:tcPr>
          <w:p w14:paraId="16C3B1E9" w14:textId="77777777" w:rsidR="00391D5B" w:rsidRPr="00283A38" w:rsidDel="00B92203" w:rsidRDefault="00391D5B" w:rsidP="00391D5B">
            <w:pPr>
              <w:jc w:val="center"/>
              <w:rPr>
                <w:rFonts w:cstheme="minorHAnsi"/>
                <w:szCs w:val="20"/>
              </w:rPr>
            </w:pPr>
          </w:p>
        </w:tc>
        <w:tc>
          <w:tcPr>
            <w:tcW w:w="990" w:type="dxa"/>
          </w:tcPr>
          <w:p w14:paraId="6C8CFCCD" w14:textId="558ABAE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F93FC6B" w14:textId="77777777" w:rsidTr="00B92203">
        <w:tc>
          <w:tcPr>
            <w:tcW w:w="1255" w:type="dxa"/>
          </w:tcPr>
          <w:p w14:paraId="7E0375C5" w14:textId="7EE120A1" w:rsidR="00391D5B" w:rsidRDefault="00391D5B" w:rsidP="00391D5B">
            <w:pPr>
              <w:jc w:val="center"/>
              <w:rPr>
                <w:szCs w:val="20"/>
              </w:rPr>
            </w:pPr>
            <w:r>
              <w:rPr>
                <w:szCs w:val="20"/>
              </w:rPr>
              <w:t>2108_01</w:t>
            </w:r>
          </w:p>
        </w:tc>
        <w:tc>
          <w:tcPr>
            <w:tcW w:w="990" w:type="dxa"/>
          </w:tcPr>
          <w:p w14:paraId="65C9F71B" w14:textId="77777777" w:rsidR="00391D5B" w:rsidRPr="00283A38" w:rsidRDefault="00391D5B" w:rsidP="00391D5B">
            <w:pPr>
              <w:jc w:val="center"/>
              <w:rPr>
                <w:rFonts w:cstheme="minorHAnsi"/>
                <w:szCs w:val="20"/>
              </w:rPr>
            </w:pPr>
          </w:p>
        </w:tc>
        <w:tc>
          <w:tcPr>
            <w:tcW w:w="990" w:type="dxa"/>
          </w:tcPr>
          <w:p w14:paraId="1019C06C" w14:textId="77777777" w:rsidR="00391D5B" w:rsidRPr="00487927" w:rsidRDefault="00391D5B" w:rsidP="00391D5B">
            <w:pPr>
              <w:jc w:val="center"/>
              <w:rPr>
                <w:rFonts w:cstheme="minorHAnsi"/>
                <w:szCs w:val="20"/>
              </w:rPr>
            </w:pPr>
          </w:p>
        </w:tc>
        <w:tc>
          <w:tcPr>
            <w:tcW w:w="990" w:type="dxa"/>
          </w:tcPr>
          <w:p w14:paraId="46F79B24" w14:textId="77777777" w:rsidR="00391D5B" w:rsidRPr="00487927" w:rsidRDefault="00391D5B" w:rsidP="00391D5B">
            <w:pPr>
              <w:jc w:val="center"/>
              <w:rPr>
                <w:rFonts w:cstheme="minorHAnsi"/>
                <w:szCs w:val="20"/>
              </w:rPr>
            </w:pPr>
          </w:p>
        </w:tc>
        <w:tc>
          <w:tcPr>
            <w:tcW w:w="990" w:type="dxa"/>
          </w:tcPr>
          <w:p w14:paraId="24079EDA" w14:textId="77777777" w:rsidR="00391D5B" w:rsidRPr="00487927" w:rsidRDefault="00391D5B" w:rsidP="00391D5B">
            <w:pPr>
              <w:jc w:val="center"/>
              <w:rPr>
                <w:rFonts w:cstheme="minorHAnsi"/>
                <w:szCs w:val="20"/>
              </w:rPr>
            </w:pPr>
          </w:p>
        </w:tc>
        <w:tc>
          <w:tcPr>
            <w:tcW w:w="990" w:type="dxa"/>
          </w:tcPr>
          <w:p w14:paraId="5365E4D0" w14:textId="77777777" w:rsidR="00391D5B" w:rsidRPr="00487927" w:rsidRDefault="00391D5B" w:rsidP="00391D5B">
            <w:pPr>
              <w:jc w:val="center"/>
              <w:rPr>
                <w:rFonts w:cstheme="minorHAnsi"/>
                <w:szCs w:val="20"/>
              </w:rPr>
            </w:pPr>
          </w:p>
        </w:tc>
        <w:tc>
          <w:tcPr>
            <w:tcW w:w="990" w:type="dxa"/>
          </w:tcPr>
          <w:p w14:paraId="0707F4AE" w14:textId="77777777" w:rsidR="00391D5B" w:rsidRPr="00487927" w:rsidRDefault="00391D5B" w:rsidP="00391D5B">
            <w:pPr>
              <w:jc w:val="center"/>
              <w:rPr>
                <w:rFonts w:cstheme="minorHAnsi"/>
                <w:szCs w:val="20"/>
              </w:rPr>
            </w:pPr>
          </w:p>
        </w:tc>
        <w:tc>
          <w:tcPr>
            <w:tcW w:w="1080" w:type="dxa"/>
          </w:tcPr>
          <w:p w14:paraId="57426704" w14:textId="77777777" w:rsidR="00391D5B" w:rsidRPr="00283A38" w:rsidDel="00B92203" w:rsidRDefault="00391D5B" w:rsidP="00391D5B">
            <w:pPr>
              <w:jc w:val="center"/>
              <w:rPr>
                <w:rFonts w:cstheme="minorHAnsi"/>
                <w:szCs w:val="20"/>
              </w:rPr>
            </w:pPr>
          </w:p>
        </w:tc>
        <w:tc>
          <w:tcPr>
            <w:tcW w:w="990" w:type="dxa"/>
          </w:tcPr>
          <w:p w14:paraId="2976D9F3" w14:textId="47E45B5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7D9DFE6" w14:textId="77777777" w:rsidTr="00B92203">
        <w:tc>
          <w:tcPr>
            <w:tcW w:w="1255" w:type="dxa"/>
          </w:tcPr>
          <w:p w14:paraId="5B6B02F0" w14:textId="2A7E61CD" w:rsidR="00391D5B" w:rsidRDefault="00391D5B" w:rsidP="00391D5B">
            <w:pPr>
              <w:jc w:val="center"/>
              <w:rPr>
                <w:szCs w:val="20"/>
              </w:rPr>
            </w:pPr>
            <w:r>
              <w:rPr>
                <w:szCs w:val="20"/>
              </w:rPr>
              <w:t>2108_02</w:t>
            </w:r>
          </w:p>
        </w:tc>
        <w:tc>
          <w:tcPr>
            <w:tcW w:w="990" w:type="dxa"/>
          </w:tcPr>
          <w:p w14:paraId="335C9E6F" w14:textId="77777777" w:rsidR="00391D5B" w:rsidRPr="00283A38" w:rsidRDefault="00391D5B" w:rsidP="00391D5B">
            <w:pPr>
              <w:jc w:val="center"/>
              <w:rPr>
                <w:rFonts w:cstheme="minorHAnsi"/>
                <w:szCs w:val="20"/>
              </w:rPr>
            </w:pPr>
          </w:p>
        </w:tc>
        <w:tc>
          <w:tcPr>
            <w:tcW w:w="990" w:type="dxa"/>
          </w:tcPr>
          <w:p w14:paraId="0336DBB9" w14:textId="77777777" w:rsidR="00391D5B" w:rsidRPr="00487927" w:rsidRDefault="00391D5B" w:rsidP="00391D5B">
            <w:pPr>
              <w:jc w:val="center"/>
              <w:rPr>
                <w:rFonts w:cstheme="minorHAnsi"/>
                <w:szCs w:val="20"/>
              </w:rPr>
            </w:pPr>
          </w:p>
        </w:tc>
        <w:tc>
          <w:tcPr>
            <w:tcW w:w="990" w:type="dxa"/>
          </w:tcPr>
          <w:p w14:paraId="6A98020D" w14:textId="77777777" w:rsidR="00391D5B" w:rsidRPr="00487927" w:rsidRDefault="00391D5B" w:rsidP="00391D5B">
            <w:pPr>
              <w:jc w:val="center"/>
              <w:rPr>
                <w:rFonts w:cstheme="minorHAnsi"/>
                <w:szCs w:val="20"/>
              </w:rPr>
            </w:pPr>
          </w:p>
        </w:tc>
        <w:tc>
          <w:tcPr>
            <w:tcW w:w="990" w:type="dxa"/>
          </w:tcPr>
          <w:p w14:paraId="64938F41" w14:textId="77777777" w:rsidR="00391D5B" w:rsidRPr="00487927" w:rsidRDefault="00391D5B" w:rsidP="00391D5B">
            <w:pPr>
              <w:jc w:val="center"/>
              <w:rPr>
                <w:rFonts w:cstheme="minorHAnsi"/>
                <w:szCs w:val="20"/>
              </w:rPr>
            </w:pPr>
          </w:p>
        </w:tc>
        <w:tc>
          <w:tcPr>
            <w:tcW w:w="990" w:type="dxa"/>
          </w:tcPr>
          <w:p w14:paraId="0BEB9BFD" w14:textId="77777777" w:rsidR="00391D5B" w:rsidRPr="00487927" w:rsidRDefault="00391D5B" w:rsidP="00391D5B">
            <w:pPr>
              <w:jc w:val="center"/>
              <w:rPr>
                <w:rFonts w:cstheme="minorHAnsi"/>
                <w:szCs w:val="20"/>
              </w:rPr>
            </w:pPr>
          </w:p>
        </w:tc>
        <w:tc>
          <w:tcPr>
            <w:tcW w:w="990" w:type="dxa"/>
          </w:tcPr>
          <w:p w14:paraId="68CBF78C" w14:textId="77777777" w:rsidR="00391D5B" w:rsidRPr="00487927" w:rsidRDefault="00391D5B" w:rsidP="00391D5B">
            <w:pPr>
              <w:jc w:val="center"/>
              <w:rPr>
                <w:rFonts w:cstheme="minorHAnsi"/>
                <w:szCs w:val="20"/>
              </w:rPr>
            </w:pPr>
          </w:p>
        </w:tc>
        <w:tc>
          <w:tcPr>
            <w:tcW w:w="1080" w:type="dxa"/>
          </w:tcPr>
          <w:p w14:paraId="73E4B05D" w14:textId="77777777" w:rsidR="00391D5B" w:rsidRPr="00283A38" w:rsidDel="00B92203" w:rsidRDefault="00391D5B" w:rsidP="00391D5B">
            <w:pPr>
              <w:jc w:val="center"/>
              <w:rPr>
                <w:rFonts w:cstheme="minorHAnsi"/>
                <w:szCs w:val="20"/>
              </w:rPr>
            </w:pPr>
          </w:p>
        </w:tc>
        <w:tc>
          <w:tcPr>
            <w:tcW w:w="990" w:type="dxa"/>
          </w:tcPr>
          <w:p w14:paraId="274EDF51" w14:textId="145C1F19" w:rsidR="00391D5B" w:rsidRPr="00283A38" w:rsidRDefault="00391D5B" w:rsidP="00391D5B">
            <w:pPr>
              <w:jc w:val="center"/>
              <w:rPr>
                <w:rFonts w:cstheme="minorHAnsi"/>
                <w:szCs w:val="20"/>
              </w:rPr>
            </w:pPr>
            <w:r w:rsidRPr="00283A38">
              <w:rPr>
                <w:rFonts w:cstheme="minorHAnsi"/>
                <w:szCs w:val="20"/>
              </w:rPr>
              <w:t>•</w:t>
            </w:r>
          </w:p>
        </w:tc>
      </w:tr>
      <w:tr w:rsidR="00391D5B" w:rsidRPr="00487927" w14:paraId="41A0679B" w14:textId="77777777" w:rsidTr="00B92203">
        <w:tc>
          <w:tcPr>
            <w:tcW w:w="1255" w:type="dxa"/>
          </w:tcPr>
          <w:p w14:paraId="796E02FA" w14:textId="207F4556" w:rsidR="00391D5B" w:rsidRDefault="00391D5B" w:rsidP="00391D5B">
            <w:pPr>
              <w:jc w:val="center"/>
              <w:rPr>
                <w:szCs w:val="20"/>
              </w:rPr>
            </w:pPr>
            <w:r>
              <w:rPr>
                <w:szCs w:val="20"/>
              </w:rPr>
              <w:t>2108_03</w:t>
            </w:r>
          </w:p>
        </w:tc>
        <w:tc>
          <w:tcPr>
            <w:tcW w:w="990" w:type="dxa"/>
          </w:tcPr>
          <w:p w14:paraId="0C753047" w14:textId="77777777" w:rsidR="00391D5B" w:rsidRPr="00283A38" w:rsidRDefault="00391D5B" w:rsidP="00391D5B">
            <w:pPr>
              <w:jc w:val="center"/>
              <w:rPr>
                <w:rFonts w:cstheme="minorHAnsi"/>
                <w:szCs w:val="20"/>
              </w:rPr>
            </w:pPr>
          </w:p>
        </w:tc>
        <w:tc>
          <w:tcPr>
            <w:tcW w:w="990" w:type="dxa"/>
          </w:tcPr>
          <w:p w14:paraId="06C9C639" w14:textId="77777777" w:rsidR="00391D5B" w:rsidRPr="00487927" w:rsidRDefault="00391D5B" w:rsidP="00391D5B">
            <w:pPr>
              <w:jc w:val="center"/>
              <w:rPr>
                <w:rFonts w:cstheme="minorHAnsi"/>
                <w:szCs w:val="20"/>
              </w:rPr>
            </w:pPr>
          </w:p>
        </w:tc>
        <w:tc>
          <w:tcPr>
            <w:tcW w:w="990" w:type="dxa"/>
          </w:tcPr>
          <w:p w14:paraId="05C6358D" w14:textId="77777777" w:rsidR="00391D5B" w:rsidRPr="00487927" w:rsidRDefault="00391D5B" w:rsidP="00391D5B">
            <w:pPr>
              <w:jc w:val="center"/>
              <w:rPr>
                <w:rFonts w:cstheme="minorHAnsi"/>
                <w:szCs w:val="20"/>
              </w:rPr>
            </w:pPr>
          </w:p>
        </w:tc>
        <w:tc>
          <w:tcPr>
            <w:tcW w:w="990" w:type="dxa"/>
          </w:tcPr>
          <w:p w14:paraId="20012895" w14:textId="77777777" w:rsidR="00391D5B" w:rsidRPr="00487927" w:rsidRDefault="00391D5B" w:rsidP="00391D5B">
            <w:pPr>
              <w:jc w:val="center"/>
              <w:rPr>
                <w:rFonts w:cstheme="minorHAnsi"/>
                <w:szCs w:val="20"/>
              </w:rPr>
            </w:pPr>
          </w:p>
        </w:tc>
        <w:tc>
          <w:tcPr>
            <w:tcW w:w="990" w:type="dxa"/>
          </w:tcPr>
          <w:p w14:paraId="677EA51B" w14:textId="77777777" w:rsidR="00391D5B" w:rsidRPr="00487927" w:rsidRDefault="00391D5B" w:rsidP="00391D5B">
            <w:pPr>
              <w:jc w:val="center"/>
              <w:rPr>
                <w:rFonts w:cstheme="minorHAnsi"/>
                <w:szCs w:val="20"/>
              </w:rPr>
            </w:pPr>
          </w:p>
        </w:tc>
        <w:tc>
          <w:tcPr>
            <w:tcW w:w="990" w:type="dxa"/>
          </w:tcPr>
          <w:p w14:paraId="0090F9DE" w14:textId="77777777" w:rsidR="00391D5B" w:rsidRPr="00487927" w:rsidRDefault="00391D5B" w:rsidP="00391D5B">
            <w:pPr>
              <w:jc w:val="center"/>
              <w:rPr>
                <w:rFonts w:cstheme="minorHAnsi"/>
                <w:szCs w:val="20"/>
              </w:rPr>
            </w:pPr>
          </w:p>
        </w:tc>
        <w:tc>
          <w:tcPr>
            <w:tcW w:w="1080" w:type="dxa"/>
          </w:tcPr>
          <w:p w14:paraId="54CE7331" w14:textId="77777777" w:rsidR="00391D5B" w:rsidRPr="00283A38" w:rsidDel="00B92203" w:rsidRDefault="00391D5B" w:rsidP="00391D5B">
            <w:pPr>
              <w:jc w:val="center"/>
              <w:rPr>
                <w:rFonts w:cstheme="minorHAnsi"/>
                <w:szCs w:val="20"/>
              </w:rPr>
            </w:pPr>
          </w:p>
        </w:tc>
        <w:tc>
          <w:tcPr>
            <w:tcW w:w="990" w:type="dxa"/>
          </w:tcPr>
          <w:p w14:paraId="0F260BD3" w14:textId="023355A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1C9F4116" w14:textId="77777777" w:rsidTr="00B92203">
        <w:tc>
          <w:tcPr>
            <w:tcW w:w="1255" w:type="dxa"/>
          </w:tcPr>
          <w:p w14:paraId="272B3237" w14:textId="2F3BCF64" w:rsidR="00391D5B" w:rsidRDefault="00391D5B" w:rsidP="00391D5B">
            <w:pPr>
              <w:jc w:val="center"/>
              <w:rPr>
                <w:szCs w:val="20"/>
              </w:rPr>
            </w:pPr>
            <w:r>
              <w:rPr>
                <w:szCs w:val="20"/>
              </w:rPr>
              <w:t>2109_01</w:t>
            </w:r>
          </w:p>
        </w:tc>
        <w:tc>
          <w:tcPr>
            <w:tcW w:w="990" w:type="dxa"/>
          </w:tcPr>
          <w:p w14:paraId="3F323B4D" w14:textId="77777777" w:rsidR="00391D5B" w:rsidRPr="00283A38" w:rsidRDefault="00391D5B" w:rsidP="00391D5B">
            <w:pPr>
              <w:jc w:val="center"/>
              <w:rPr>
                <w:rFonts w:cstheme="minorHAnsi"/>
                <w:szCs w:val="20"/>
              </w:rPr>
            </w:pPr>
          </w:p>
        </w:tc>
        <w:tc>
          <w:tcPr>
            <w:tcW w:w="990" w:type="dxa"/>
          </w:tcPr>
          <w:p w14:paraId="0519D237" w14:textId="77777777" w:rsidR="00391D5B" w:rsidRPr="00487927" w:rsidRDefault="00391D5B" w:rsidP="00391D5B">
            <w:pPr>
              <w:jc w:val="center"/>
              <w:rPr>
                <w:rFonts w:cstheme="minorHAnsi"/>
                <w:szCs w:val="20"/>
              </w:rPr>
            </w:pPr>
          </w:p>
        </w:tc>
        <w:tc>
          <w:tcPr>
            <w:tcW w:w="990" w:type="dxa"/>
          </w:tcPr>
          <w:p w14:paraId="4AA24845" w14:textId="77777777" w:rsidR="00391D5B" w:rsidRPr="00487927" w:rsidRDefault="00391D5B" w:rsidP="00391D5B">
            <w:pPr>
              <w:jc w:val="center"/>
              <w:rPr>
                <w:rFonts w:cstheme="minorHAnsi"/>
                <w:szCs w:val="20"/>
              </w:rPr>
            </w:pPr>
          </w:p>
        </w:tc>
        <w:tc>
          <w:tcPr>
            <w:tcW w:w="990" w:type="dxa"/>
          </w:tcPr>
          <w:p w14:paraId="4EBB530F" w14:textId="77777777" w:rsidR="00391D5B" w:rsidRPr="00487927" w:rsidRDefault="00391D5B" w:rsidP="00391D5B">
            <w:pPr>
              <w:jc w:val="center"/>
              <w:rPr>
                <w:rFonts w:cstheme="minorHAnsi"/>
                <w:szCs w:val="20"/>
              </w:rPr>
            </w:pPr>
          </w:p>
        </w:tc>
        <w:tc>
          <w:tcPr>
            <w:tcW w:w="990" w:type="dxa"/>
          </w:tcPr>
          <w:p w14:paraId="036E580B" w14:textId="77777777" w:rsidR="00391D5B" w:rsidRPr="00487927" w:rsidRDefault="00391D5B" w:rsidP="00391D5B">
            <w:pPr>
              <w:jc w:val="center"/>
              <w:rPr>
                <w:rFonts w:cstheme="minorHAnsi"/>
                <w:szCs w:val="20"/>
              </w:rPr>
            </w:pPr>
          </w:p>
        </w:tc>
        <w:tc>
          <w:tcPr>
            <w:tcW w:w="990" w:type="dxa"/>
          </w:tcPr>
          <w:p w14:paraId="3B345F8F" w14:textId="77777777" w:rsidR="00391D5B" w:rsidRPr="00487927" w:rsidRDefault="00391D5B" w:rsidP="00391D5B">
            <w:pPr>
              <w:jc w:val="center"/>
              <w:rPr>
                <w:rFonts w:cstheme="minorHAnsi"/>
                <w:szCs w:val="20"/>
              </w:rPr>
            </w:pPr>
          </w:p>
        </w:tc>
        <w:tc>
          <w:tcPr>
            <w:tcW w:w="1080" w:type="dxa"/>
          </w:tcPr>
          <w:p w14:paraId="6342C850" w14:textId="77777777" w:rsidR="00391D5B" w:rsidRPr="00283A38" w:rsidDel="00B92203" w:rsidRDefault="00391D5B" w:rsidP="00391D5B">
            <w:pPr>
              <w:jc w:val="center"/>
              <w:rPr>
                <w:rFonts w:cstheme="minorHAnsi"/>
                <w:szCs w:val="20"/>
              </w:rPr>
            </w:pPr>
          </w:p>
        </w:tc>
        <w:tc>
          <w:tcPr>
            <w:tcW w:w="990" w:type="dxa"/>
          </w:tcPr>
          <w:p w14:paraId="140B9D53" w14:textId="76DCCCEB" w:rsidR="00391D5B" w:rsidRPr="00283A38" w:rsidRDefault="00391D5B" w:rsidP="00391D5B">
            <w:pPr>
              <w:jc w:val="center"/>
              <w:rPr>
                <w:rFonts w:cstheme="minorHAnsi"/>
                <w:szCs w:val="20"/>
              </w:rPr>
            </w:pPr>
            <w:r w:rsidRPr="00283A38">
              <w:rPr>
                <w:rFonts w:cstheme="minorHAnsi"/>
                <w:szCs w:val="20"/>
              </w:rPr>
              <w:t>•</w:t>
            </w:r>
          </w:p>
        </w:tc>
      </w:tr>
      <w:tr w:rsidR="00391D5B" w:rsidRPr="00487927" w14:paraId="5D3AB3C7" w14:textId="77777777" w:rsidTr="00B92203">
        <w:tc>
          <w:tcPr>
            <w:tcW w:w="1255" w:type="dxa"/>
          </w:tcPr>
          <w:p w14:paraId="15A3568D" w14:textId="77CFF0E0" w:rsidR="00391D5B" w:rsidRDefault="00391D5B" w:rsidP="00391D5B">
            <w:pPr>
              <w:jc w:val="center"/>
              <w:rPr>
                <w:szCs w:val="20"/>
              </w:rPr>
            </w:pPr>
            <w:r>
              <w:rPr>
                <w:szCs w:val="20"/>
              </w:rPr>
              <w:t>2110_01</w:t>
            </w:r>
          </w:p>
        </w:tc>
        <w:tc>
          <w:tcPr>
            <w:tcW w:w="990" w:type="dxa"/>
          </w:tcPr>
          <w:p w14:paraId="363C213C" w14:textId="77777777" w:rsidR="00391D5B" w:rsidRPr="00283A38" w:rsidRDefault="00391D5B" w:rsidP="00391D5B">
            <w:pPr>
              <w:jc w:val="center"/>
              <w:rPr>
                <w:rFonts w:cstheme="minorHAnsi"/>
                <w:szCs w:val="20"/>
              </w:rPr>
            </w:pPr>
          </w:p>
        </w:tc>
        <w:tc>
          <w:tcPr>
            <w:tcW w:w="990" w:type="dxa"/>
          </w:tcPr>
          <w:p w14:paraId="3BD3D59C" w14:textId="77777777" w:rsidR="00391D5B" w:rsidRPr="00487927" w:rsidRDefault="00391D5B" w:rsidP="00391D5B">
            <w:pPr>
              <w:jc w:val="center"/>
              <w:rPr>
                <w:rFonts w:cstheme="minorHAnsi"/>
                <w:szCs w:val="20"/>
              </w:rPr>
            </w:pPr>
          </w:p>
        </w:tc>
        <w:tc>
          <w:tcPr>
            <w:tcW w:w="990" w:type="dxa"/>
          </w:tcPr>
          <w:p w14:paraId="48B6A135" w14:textId="77777777" w:rsidR="00391D5B" w:rsidRPr="00487927" w:rsidRDefault="00391D5B" w:rsidP="00391D5B">
            <w:pPr>
              <w:jc w:val="center"/>
              <w:rPr>
                <w:rFonts w:cstheme="minorHAnsi"/>
                <w:szCs w:val="20"/>
              </w:rPr>
            </w:pPr>
          </w:p>
        </w:tc>
        <w:tc>
          <w:tcPr>
            <w:tcW w:w="990" w:type="dxa"/>
          </w:tcPr>
          <w:p w14:paraId="2153386F" w14:textId="77777777" w:rsidR="00391D5B" w:rsidRPr="00487927" w:rsidRDefault="00391D5B" w:rsidP="00391D5B">
            <w:pPr>
              <w:jc w:val="center"/>
              <w:rPr>
                <w:rFonts w:cstheme="minorHAnsi"/>
                <w:szCs w:val="20"/>
              </w:rPr>
            </w:pPr>
          </w:p>
        </w:tc>
        <w:tc>
          <w:tcPr>
            <w:tcW w:w="990" w:type="dxa"/>
          </w:tcPr>
          <w:p w14:paraId="10A8CD6C" w14:textId="77777777" w:rsidR="00391D5B" w:rsidRPr="00487927" w:rsidRDefault="00391D5B" w:rsidP="00391D5B">
            <w:pPr>
              <w:jc w:val="center"/>
              <w:rPr>
                <w:rFonts w:cstheme="minorHAnsi"/>
                <w:szCs w:val="20"/>
              </w:rPr>
            </w:pPr>
          </w:p>
        </w:tc>
        <w:tc>
          <w:tcPr>
            <w:tcW w:w="990" w:type="dxa"/>
          </w:tcPr>
          <w:p w14:paraId="36DD6C92" w14:textId="77777777" w:rsidR="00391D5B" w:rsidRPr="00487927" w:rsidRDefault="00391D5B" w:rsidP="00391D5B">
            <w:pPr>
              <w:jc w:val="center"/>
              <w:rPr>
                <w:rFonts w:cstheme="minorHAnsi"/>
                <w:szCs w:val="20"/>
              </w:rPr>
            </w:pPr>
          </w:p>
        </w:tc>
        <w:tc>
          <w:tcPr>
            <w:tcW w:w="1080" w:type="dxa"/>
          </w:tcPr>
          <w:p w14:paraId="679AE9B0" w14:textId="77777777" w:rsidR="00391D5B" w:rsidRPr="00283A38" w:rsidDel="00B92203" w:rsidRDefault="00391D5B" w:rsidP="00391D5B">
            <w:pPr>
              <w:jc w:val="center"/>
              <w:rPr>
                <w:rFonts w:cstheme="minorHAnsi"/>
                <w:szCs w:val="20"/>
              </w:rPr>
            </w:pPr>
          </w:p>
        </w:tc>
        <w:tc>
          <w:tcPr>
            <w:tcW w:w="990" w:type="dxa"/>
          </w:tcPr>
          <w:p w14:paraId="3D03FE2C" w14:textId="0CFE9A00" w:rsidR="00391D5B" w:rsidRPr="00283A38" w:rsidRDefault="00391D5B" w:rsidP="00391D5B">
            <w:pPr>
              <w:jc w:val="center"/>
              <w:rPr>
                <w:rFonts w:cstheme="minorHAnsi"/>
                <w:szCs w:val="20"/>
              </w:rPr>
            </w:pPr>
            <w:r w:rsidRPr="00283A38">
              <w:rPr>
                <w:rFonts w:cstheme="minorHAnsi"/>
                <w:szCs w:val="20"/>
              </w:rPr>
              <w:t>•</w:t>
            </w:r>
          </w:p>
        </w:tc>
      </w:tr>
      <w:tr w:rsidR="00391D5B" w:rsidRPr="00487927" w14:paraId="3D425F4E" w14:textId="77777777" w:rsidTr="00B92203">
        <w:tc>
          <w:tcPr>
            <w:tcW w:w="1255" w:type="dxa"/>
          </w:tcPr>
          <w:p w14:paraId="0BAC12FF" w14:textId="7F58C073" w:rsidR="00391D5B" w:rsidRDefault="00391D5B" w:rsidP="00391D5B">
            <w:pPr>
              <w:jc w:val="center"/>
              <w:rPr>
                <w:szCs w:val="20"/>
              </w:rPr>
            </w:pPr>
            <w:r>
              <w:rPr>
                <w:szCs w:val="20"/>
              </w:rPr>
              <w:t>2110_02</w:t>
            </w:r>
          </w:p>
        </w:tc>
        <w:tc>
          <w:tcPr>
            <w:tcW w:w="990" w:type="dxa"/>
          </w:tcPr>
          <w:p w14:paraId="63618079" w14:textId="77777777" w:rsidR="00391D5B" w:rsidRPr="00283A38" w:rsidRDefault="00391D5B" w:rsidP="00391D5B">
            <w:pPr>
              <w:jc w:val="center"/>
              <w:rPr>
                <w:rFonts w:cstheme="minorHAnsi"/>
                <w:szCs w:val="20"/>
              </w:rPr>
            </w:pPr>
          </w:p>
        </w:tc>
        <w:tc>
          <w:tcPr>
            <w:tcW w:w="990" w:type="dxa"/>
          </w:tcPr>
          <w:p w14:paraId="2E8A98DF" w14:textId="77777777" w:rsidR="00391D5B" w:rsidRPr="00487927" w:rsidRDefault="00391D5B" w:rsidP="00391D5B">
            <w:pPr>
              <w:jc w:val="center"/>
              <w:rPr>
                <w:rFonts w:cstheme="minorHAnsi"/>
                <w:szCs w:val="20"/>
              </w:rPr>
            </w:pPr>
          </w:p>
        </w:tc>
        <w:tc>
          <w:tcPr>
            <w:tcW w:w="990" w:type="dxa"/>
          </w:tcPr>
          <w:p w14:paraId="1617609B" w14:textId="77777777" w:rsidR="00391D5B" w:rsidRPr="00487927" w:rsidRDefault="00391D5B" w:rsidP="00391D5B">
            <w:pPr>
              <w:jc w:val="center"/>
              <w:rPr>
                <w:rFonts w:cstheme="minorHAnsi"/>
                <w:szCs w:val="20"/>
              </w:rPr>
            </w:pPr>
          </w:p>
        </w:tc>
        <w:tc>
          <w:tcPr>
            <w:tcW w:w="990" w:type="dxa"/>
          </w:tcPr>
          <w:p w14:paraId="19E1D9A0" w14:textId="77777777" w:rsidR="00391D5B" w:rsidRPr="00487927" w:rsidRDefault="00391D5B" w:rsidP="00391D5B">
            <w:pPr>
              <w:jc w:val="center"/>
              <w:rPr>
                <w:rFonts w:cstheme="minorHAnsi"/>
                <w:szCs w:val="20"/>
              </w:rPr>
            </w:pPr>
          </w:p>
        </w:tc>
        <w:tc>
          <w:tcPr>
            <w:tcW w:w="990" w:type="dxa"/>
          </w:tcPr>
          <w:p w14:paraId="08669543" w14:textId="77777777" w:rsidR="00391D5B" w:rsidRPr="00487927" w:rsidRDefault="00391D5B" w:rsidP="00391D5B">
            <w:pPr>
              <w:jc w:val="center"/>
              <w:rPr>
                <w:rFonts w:cstheme="minorHAnsi"/>
                <w:szCs w:val="20"/>
              </w:rPr>
            </w:pPr>
          </w:p>
        </w:tc>
        <w:tc>
          <w:tcPr>
            <w:tcW w:w="990" w:type="dxa"/>
          </w:tcPr>
          <w:p w14:paraId="6278DF6A" w14:textId="77777777" w:rsidR="00391D5B" w:rsidRPr="00487927" w:rsidRDefault="00391D5B" w:rsidP="00391D5B">
            <w:pPr>
              <w:jc w:val="center"/>
              <w:rPr>
                <w:rFonts w:cstheme="minorHAnsi"/>
                <w:szCs w:val="20"/>
              </w:rPr>
            </w:pPr>
          </w:p>
        </w:tc>
        <w:tc>
          <w:tcPr>
            <w:tcW w:w="1080" w:type="dxa"/>
          </w:tcPr>
          <w:p w14:paraId="521FC890" w14:textId="77777777" w:rsidR="00391D5B" w:rsidRPr="00283A38" w:rsidDel="00B92203" w:rsidRDefault="00391D5B" w:rsidP="00391D5B">
            <w:pPr>
              <w:jc w:val="center"/>
              <w:rPr>
                <w:rFonts w:cstheme="minorHAnsi"/>
                <w:szCs w:val="20"/>
              </w:rPr>
            </w:pPr>
          </w:p>
        </w:tc>
        <w:tc>
          <w:tcPr>
            <w:tcW w:w="990" w:type="dxa"/>
          </w:tcPr>
          <w:p w14:paraId="285E1B19" w14:textId="6470D946"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4A86D3A" w14:textId="77777777" w:rsidTr="00B92203">
        <w:tc>
          <w:tcPr>
            <w:tcW w:w="1255" w:type="dxa"/>
          </w:tcPr>
          <w:p w14:paraId="5834CA4C" w14:textId="0ADBFE62" w:rsidR="00391D5B" w:rsidRDefault="00391D5B" w:rsidP="00391D5B">
            <w:pPr>
              <w:jc w:val="center"/>
              <w:rPr>
                <w:szCs w:val="20"/>
              </w:rPr>
            </w:pPr>
            <w:r>
              <w:rPr>
                <w:szCs w:val="20"/>
              </w:rPr>
              <w:t>2110_03</w:t>
            </w:r>
          </w:p>
        </w:tc>
        <w:tc>
          <w:tcPr>
            <w:tcW w:w="990" w:type="dxa"/>
          </w:tcPr>
          <w:p w14:paraId="7C4197E1" w14:textId="77777777" w:rsidR="00391D5B" w:rsidRPr="00283A38" w:rsidRDefault="00391D5B" w:rsidP="00391D5B">
            <w:pPr>
              <w:jc w:val="center"/>
              <w:rPr>
                <w:rFonts w:cstheme="minorHAnsi"/>
                <w:szCs w:val="20"/>
              </w:rPr>
            </w:pPr>
          </w:p>
        </w:tc>
        <w:tc>
          <w:tcPr>
            <w:tcW w:w="990" w:type="dxa"/>
          </w:tcPr>
          <w:p w14:paraId="7B6C7D82" w14:textId="77777777" w:rsidR="00391D5B" w:rsidRPr="00487927" w:rsidRDefault="00391D5B" w:rsidP="00391D5B">
            <w:pPr>
              <w:jc w:val="center"/>
              <w:rPr>
                <w:rFonts w:cstheme="minorHAnsi"/>
                <w:szCs w:val="20"/>
              </w:rPr>
            </w:pPr>
          </w:p>
        </w:tc>
        <w:tc>
          <w:tcPr>
            <w:tcW w:w="990" w:type="dxa"/>
          </w:tcPr>
          <w:p w14:paraId="0C17DE4A" w14:textId="77777777" w:rsidR="00391D5B" w:rsidRPr="00487927" w:rsidRDefault="00391D5B" w:rsidP="00391D5B">
            <w:pPr>
              <w:jc w:val="center"/>
              <w:rPr>
                <w:rFonts w:cstheme="minorHAnsi"/>
                <w:szCs w:val="20"/>
              </w:rPr>
            </w:pPr>
          </w:p>
        </w:tc>
        <w:tc>
          <w:tcPr>
            <w:tcW w:w="990" w:type="dxa"/>
          </w:tcPr>
          <w:p w14:paraId="0AB76C51" w14:textId="77777777" w:rsidR="00391D5B" w:rsidRPr="00487927" w:rsidRDefault="00391D5B" w:rsidP="00391D5B">
            <w:pPr>
              <w:jc w:val="center"/>
              <w:rPr>
                <w:rFonts w:cstheme="minorHAnsi"/>
                <w:szCs w:val="20"/>
              </w:rPr>
            </w:pPr>
          </w:p>
        </w:tc>
        <w:tc>
          <w:tcPr>
            <w:tcW w:w="990" w:type="dxa"/>
          </w:tcPr>
          <w:p w14:paraId="39C31214" w14:textId="77777777" w:rsidR="00391D5B" w:rsidRPr="00487927" w:rsidRDefault="00391D5B" w:rsidP="00391D5B">
            <w:pPr>
              <w:jc w:val="center"/>
              <w:rPr>
                <w:rFonts w:cstheme="minorHAnsi"/>
                <w:szCs w:val="20"/>
              </w:rPr>
            </w:pPr>
          </w:p>
        </w:tc>
        <w:tc>
          <w:tcPr>
            <w:tcW w:w="990" w:type="dxa"/>
          </w:tcPr>
          <w:p w14:paraId="0B995B04" w14:textId="77777777" w:rsidR="00391D5B" w:rsidRPr="00487927" w:rsidRDefault="00391D5B" w:rsidP="00391D5B">
            <w:pPr>
              <w:jc w:val="center"/>
              <w:rPr>
                <w:rFonts w:cstheme="minorHAnsi"/>
                <w:szCs w:val="20"/>
              </w:rPr>
            </w:pPr>
          </w:p>
        </w:tc>
        <w:tc>
          <w:tcPr>
            <w:tcW w:w="1080" w:type="dxa"/>
          </w:tcPr>
          <w:p w14:paraId="15456273" w14:textId="77777777" w:rsidR="00391D5B" w:rsidRPr="00283A38" w:rsidDel="00B92203" w:rsidRDefault="00391D5B" w:rsidP="00391D5B">
            <w:pPr>
              <w:jc w:val="center"/>
              <w:rPr>
                <w:rFonts w:cstheme="minorHAnsi"/>
                <w:szCs w:val="20"/>
              </w:rPr>
            </w:pPr>
          </w:p>
        </w:tc>
        <w:tc>
          <w:tcPr>
            <w:tcW w:w="990" w:type="dxa"/>
          </w:tcPr>
          <w:p w14:paraId="21DE9FE2" w14:textId="7EDAB2C2" w:rsidR="00391D5B" w:rsidRPr="00283A38" w:rsidRDefault="00391D5B" w:rsidP="00391D5B">
            <w:pPr>
              <w:jc w:val="center"/>
              <w:rPr>
                <w:rFonts w:cstheme="minorHAnsi"/>
                <w:szCs w:val="20"/>
              </w:rPr>
            </w:pPr>
            <w:r w:rsidRPr="00283A38">
              <w:rPr>
                <w:rFonts w:cstheme="minorHAnsi"/>
                <w:szCs w:val="20"/>
              </w:rPr>
              <w:t>•</w:t>
            </w:r>
          </w:p>
        </w:tc>
      </w:tr>
      <w:tr w:rsidR="00391D5B" w:rsidRPr="00487927" w14:paraId="73FFF7F7" w14:textId="77777777" w:rsidTr="00B92203">
        <w:tc>
          <w:tcPr>
            <w:tcW w:w="1255" w:type="dxa"/>
          </w:tcPr>
          <w:p w14:paraId="343773CB" w14:textId="153E1826" w:rsidR="00391D5B" w:rsidRDefault="00391D5B" w:rsidP="00391D5B">
            <w:pPr>
              <w:jc w:val="center"/>
              <w:rPr>
                <w:szCs w:val="20"/>
              </w:rPr>
            </w:pPr>
            <w:r>
              <w:rPr>
                <w:szCs w:val="20"/>
              </w:rPr>
              <w:t>2111_01</w:t>
            </w:r>
          </w:p>
        </w:tc>
        <w:tc>
          <w:tcPr>
            <w:tcW w:w="990" w:type="dxa"/>
          </w:tcPr>
          <w:p w14:paraId="4E620577" w14:textId="77777777" w:rsidR="00391D5B" w:rsidRPr="00283A38" w:rsidRDefault="00391D5B" w:rsidP="00391D5B">
            <w:pPr>
              <w:jc w:val="center"/>
              <w:rPr>
                <w:rFonts w:cstheme="minorHAnsi"/>
                <w:szCs w:val="20"/>
              </w:rPr>
            </w:pPr>
          </w:p>
        </w:tc>
        <w:tc>
          <w:tcPr>
            <w:tcW w:w="990" w:type="dxa"/>
          </w:tcPr>
          <w:p w14:paraId="21789474" w14:textId="77777777" w:rsidR="00391D5B" w:rsidRPr="00487927" w:rsidRDefault="00391D5B" w:rsidP="00391D5B">
            <w:pPr>
              <w:jc w:val="center"/>
              <w:rPr>
                <w:rFonts w:cstheme="minorHAnsi"/>
                <w:szCs w:val="20"/>
              </w:rPr>
            </w:pPr>
          </w:p>
        </w:tc>
        <w:tc>
          <w:tcPr>
            <w:tcW w:w="990" w:type="dxa"/>
          </w:tcPr>
          <w:p w14:paraId="29E3E109" w14:textId="77777777" w:rsidR="00391D5B" w:rsidRPr="00487927" w:rsidRDefault="00391D5B" w:rsidP="00391D5B">
            <w:pPr>
              <w:jc w:val="center"/>
              <w:rPr>
                <w:rFonts w:cstheme="minorHAnsi"/>
                <w:szCs w:val="20"/>
              </w:rPr>
            </w:pPr>
          </w:p>
        </w:tc>
        <w:tc>
          <w:tcPr>
            <w:tcW w:w="990" w:type="dxa"/>
          </w:tcPr>
          <w:p w14:paraId="263CE745" w14:textId="77777777" w:rsidR="00391D5B" w:rsidRPr="00487927" w:rsidRDefault="00391D5B" w:rsidP="00391D5B">
            <w:pPr>
              <w:jc w:val="center"/>
              <w:rPr>
                <w:rFonts w:cstheme="minorHAnsi"/>
                <w:szCs w:val="20"/>
              </w:rPr>
            </w:pPr>
          </w:p>
        </w:tc>
        <w:tc>
          <w:tcPr>
            <w:tcW w:w="990" w:type="dxa"/>
          </w:tcPr>
          <w:p w14:paraId="0981031C" w14:textId="77777777" w:rsidR="00391D5B" w:rsidRPr="00487927" w:rsidRDefault="00391D5B" w:rsidP="00391D5B">
            <w:pPr>
              <w:jc w:val="center"/>
              <w:rPr>
                <w:rFonts w:cstheme="minorHAnsi"/>
                <w:szCs w:val="20"/>
              </w:rPr>
            </w:pPr>
          </w:p>
        </w:tc>
        <w:tc>
          <w:tcPr>
            <w:tcW w:w="990" w:type="dxa"/>
          </w:tcPr>
          <w:p w14:paraId="3560EFC3" w14:textId="77777777" w:rsidR="00391D5B" w:rsidRPr="00487927" w:rsidRDefault="00391D5B" w:rsidP="00391D5B">
            <w:pPr>
              <w:jc w:val="center"/>
              <w:rPr>
                <w:rFonts w:cstheme="minorHAnsi"/>
                <w:szCs w:val="20"/>
              </w:rPr>
            </w:pPr>
          </w:p>
        </w:tc>
        <w:tc>
          <w:tcPr>
            <w:tcW w:w="1080" w:type="dxa"/>
          </w:tcPr>
          <w:p w14:paraId="62DAD438" w14:textId="77777777" w:rsidR="00391D5B" w:rsidRPr="00283A38" w:rsidDel="00B92203" w:rsidRDefault="00391D5B" w:rsidP="00391D5B">
            <w:pPr>
              <w:jc w:val="center"/>
              <w:rPr>
                <w:rFonts w:cstheme="minorHAnsi"/>
                <w:szCs w:val="20"/>
              </w:rPr>
            </w:pPr>
          </w:p>
        </w:tc>
        <w:tc>
          <w:tcPr>
            <w:tcW w:w="990" w:type="dxa"/>
          </w:tcPr>
          <w:p w14:paraId="000C5405" w14:textId="7AA8F71F" w:rsidR="00391D5B" w:rsidRPr="00283A38" w:rsidRDefault="00391D5B" w:rsidP="00391D5B">
            <w:pPr>
              <w:jc w:val="center"/>
              <w:rPr>
                <w:rFonts w:cstheme="minorHAnsi"/>
                <w:szCs w:val="20"/>
              </w:rPr>
            </w:pPr>
            <w:r w:rsidRPr="00283A38">
              <w:rPr>
                <w:rFonts w:cstheme="minorHAnsi"/>
                <w:szCs w:val="20"/>
              </w:rPr>
              <w:t>•</w:t>
            </w:r>
          </w:p>
        </w:tc>
      </w:tr>
      <w:tr w:rsidR="00391D5B" w:rsidRPr="00487927" w14:paraId="5AE5472C" w14:textId="77777777" w:rsidTr="00B92203">
        <w:tc>
          <w:tcPr>
            <w:tcW w:w="1255" w:type="dxa"/>
          </w:tcPr>
          <w:p w14:paraId="325BFE65" w14:textId="1CD7DB51" w:rsidR="00391D5B" w:rsidRDefault="00391D5B" w:rsidP="00391D5B">
            <w:pPr>
              <w:jc w:val="center"/>
              <w:rPr>
                <w:szCs w:val="20"/>
              </w:rPr>
            </w:pPr>
            <w:r>
              <w:rPr>
                <w:szCs w:val="20"/>
              </w:rPr>
              <w:t>2111_02</w:t>
            </w:r>
          </w:p>
        </w:tc>
        <w:tc>
          <w:tcPr>
            <w:tcW w:w="990" w:type="dxa"/>
          </w:tcPr>
          <w:p w14:paraId="0E3B3EDD" w14:textId="77777777" w:rsidR="00391D5B" w:rsidRPr="00283A38" w:rsidRDefault="00391D5B" w:rsidP="00391D5B">
            <w:pPr>
              <w:jc w:val="center"/>
              <w:rPr>
                <w:rFonts w:cstheme="minorHAnsi"/>
                <w:szCs w:val="20"/>
              </w:rPr>
            </w:pPr>
          </w:p>
        </w:tc>
        <w:tc>
          <w:tcPr>
            <w:tcW w:w="990" w:type="dxa"/>
          </w:tcPr>
          <w:p w14:paraId="11E7536B" w14:textId="77777777" w:rsidR="00391D5B" w:rsidRPr="00487927" w:rsidRDefault="00391D5B" w:rsidP="00391D5B">
            <w:pPr>
              <w:jc w:val="center"/>
              <w:rPr>
                <w:rFonts w:cstheme="minorHAnsi"/>
                <w:szCs w:val="20"/>
              </w:rPr>
            </w:pPr>
          </w:p>
        </w:tc>
        <w:tc>
          <w:tcPr>
            <w:tcW w:w="990" w:type="dxa"/>
          </w:tcPr>
          <w:p w14:paraId="7277ED03" w14:textId="77777777" w:rsidR="00391D5B" w:rsidRPr="00487927" w:rsidRDefault="00391D5B" w:rsidP="00391D5B">
            <w:pPr>
              <w:jc w:val="center"/>
              <w:rPr>
                <w:rFonts w:cstheme="minorHAnsi"/>
                <w:szCs w:val="20"/>
              </w:rPr>
            </w:pPr>
          </w:p>
        </w:tc>
        <w:tc>
          <w:tcPr>
            <w:tcW w:w="990" w:type="dxa"/>
          </w:tcPr>
          <w:p w14:paraId="7DCC6E51" w14:textId="77777777" w:rsidR="00391D5B" w:rsidRPr="00487927" w:rsidRDefault="00391D5B" w:rsidP="00391D5B">
            <w:pPr>
              <w:jc w:val="center"/>
              <w:rPr>
                <w:rFonts w:cstheme="minorHAnsi"/>
                <w:szCs w:val="20"/>
              </w:rPr>
            </w:pPr>
          </w:p>
        </w:tc>
        <w:tc>
          <w:tcPr>
            <w:tcW w:w="990" w:type="dxa"/>
          </w:tcPr>
          <w:p w14:paraId="26B11EBA" w14:textId="77777777" w:rsidR="00391D5B" w:rsidRPr="00487927" w:rsidRDefault="00391D5B" w:rsidP="00391D5B">
            <w:pPr>
              <w:jc w:val="center"/>
              <w:rPr>
                <w:rFonts w:cstheme="minorHAnsi"/>
                <w:szCs w:val="20"/>
              </w:rPr>
            </w:pPr>
          </w:p>
        </w:tc>
        <w:tc>
          <w:tcPr>
            <w:tcW w:w="990" w:type="dxa"/>
          </w:tcPr>
          <w:p w14:paraId="73F47E70" w14:textId="77777777" w:rsidR="00391D5B" w:rsidRPr="00487927" w:rsidRDefault="00391D5B" w:rsidP="00391D5B">
            <w:pPr>
              <w:jc w:val="center"/>
              <w:rPr>
                <w:rFonts w:cstheme="minorHAnsi"/>
                <w:szCs w:val="20"/>
              </w:rPr>
            </w:pPr>
          </w:p>
        </w:tc>
        <w:tc>
          <w:tcPr>
            <w:tcW w:w="1080" w:type="dxa"/>
          </w:tcPr>
          <w:p w14:paraId="05A389B9" w14:textId="77777777" w:rsidR="00391D5B" w:rsidRPr="00283A38" w:rsidDel="00B92203" w:rsidRDefault="00391D5B" w:rsidP="00391D5B">
            <w:pPr>
              <w:jc w:val="center"/>
              <w:rPr>
                <w:rFonts w:cstheme="minorHAnsi"/>
                <w:szCs w:val="20"/>
              </w:rPr>
            </w:pPr>
          </w:p>
        </w:tc>
        <w:tc>
          <w:tcPr>
            <w:tcW w:w="990" w:type="dxa"/>
          </w:tcPr>
          <w:p w14:paraId="6DE73B92" w14:textId="66637775" w:rsidR="00391D5B" w:rsidRPr="00283A38" w:rsidRDefault="00391D5B" w:rsidP="00391D5B">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0C75E7">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0C75E7">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0C75E7">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0C75E7">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0C75E7">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0C75E7">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B92203" w:rsidRPr="00487927" w14:paraId="3575AF82" w14:textId="3592E7DE" w:rsidTr="000C75E7">
        <w:tc>
          <w:tcPr>
            <w:tcW w:w="1255" w:type="dxa"/>
          </w:tcPr>
          <w:p w14:paraId="471733E6"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B92203" w:rsidRPr="00487927" w:rsidRDefault="00B92203" w:rsidP="00B21708">
            <w:pPr>
              <w:jc w:val="center"/>
              <w:rPr>
                <w:rFonts w:cstheme="minorHAnsi"/>
                <w:szCs w:val="20"/>
              </w:rPr>
            </w:pPr>
            <w:r w:rsidRPr="00487927">
              <w:rPr>
                <w:rFonts w:cstheme="minorHAnsi"/>
                <w:szCs w:val="20"/>
              </w:rPr>
              <w:t>•</w:t>
            </w:r>
          </w:p>
        </w:tc>
        <w:tc>
          <w:tcPr>
            <w:tcW w:w="990" w:type="dxa"/>
          </w:tcPr>
          <w:p w14:paraId="602EE308" w14:textId="4AB1F7BF" w:rsidR="00B92203" w:rsidRPr="00487927" w:rsidRDefault="00B92203" w:rsidP="00B21708">
            <w:pPr>
              <w:jc w:val="center"/>
              <w:rPr>
                <w:rFonts w:cstheme="minorHAnsi"/>
                <w:szCs w:val="20"/>
              </w:rPr>
            </w:pPr>
            <w:r w:rsidRPr="00487927">
              <w:rPr>
                <w:rFonts w:cstheme="minorHAnsi"/>
                <w:szCs w:val="20"/>
              </w:rPr>
              <w:t>•</w:t>
            </w:r>
          </w:p>
        </w:tc>
        <w:tc>
          <w:tcPr>
            <w:tcW w:w="990" w:type="dxa"/>
          </w:tcPr>
          <w:p w14:paraId="7B67B6A4" w14:textId="1A888168" w:rsidR="00B92203" w:rsidRPr="00487927" w:rsidRDefault="00B92203" w:rsidP="00B21708">
            <w:pPr>
              <w:jc w:val="center"/>
              <w:rPr>
                <w:rFonts w:cstheme="minorHAnsi"/>
                <w:szCs w:val="20"/>
              </w:rPr>
            </w:pPr>
            <w:r w:rsidRPr="00487927">
              <w:rPr>
                <w:rFonts w:cstheme="minorHAnsi"/>
                <w:szCs w:val="20"/>
              </w:rPr>
              <w:t>•</w:t>
            </w:r>
          </w:p>
        </w:tc>
        <w:tc>
          <w:tcPr>
            <w:tcW w:w="990" w:type="dxa"/>
          </w:tcPr>
          <w:p w14:paraId="0062CDAC" w14:textId="6CDB7B15" w:rsidR="00B92203" w:rsidRPr="00487927" w:rsidRDefault="00B92203" w:rsidP="00B21708">
            <w:pPr>
              <w:jc w:val="center"/>
              <w:rPr>
                <w:rFonts w:cstheme="minorHAnsi"/>
                <w:szCs w:val="20"/>
              </w:rPr>
            </w:pPr>
            <w:r w:rsidRPr="00487927">
              <w:rPr>
                <w:rFonts w:cstheme="minorHAnsi"/>
                <w:szCs w:val="20"/>
              </w:rPr>
              <w:t>•</w:t>
            </w:r>
          </w:p>
        </w:tc>
        <w:tc>
          <w:tcPr>
            <w:tcW w:w="990" w:type="dxa"/>
          </w:tcPr>
          <w:p w14:paraId="01C89A01" w14:textId="4A6E3136" w:rsidR="00B92203" w:rsidRPr="00487927" w:rsidRDefault="00B92203" w:rsidP="00B21708">
            <w:pPr>
              <w:jc w:val="center"/>
              <w:rPr>
                <w:rFonts w:cstheme="minorHAnsi"/>
                <w:szCs w:val="20"/>
              </w:rPr>
            </w:pPr>
            <w:r w:rsidRPr="00487927">
              <w:rPr>
                <w:rFonts w:cstheme="minorHAnsi"/>
                <w:szCs w:val="20"/>
              </w:rPr>
              <w:t>•</w:t>
            </w:r>
          </w:p>
        </w:tc>
        <w:tc>
          <w:tcPr>
            <w:tcW w:w="990" w:type="dxa"/>
          </w:tcPr>
          <w:p w14:paraId="07C8C1A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370B7800" w14:textId="77777777" w:rsidR="00B92203" w:rsidRPr="00487927" w:rsidRDefault="00B92203" w:rsidP="00B21708">
            <w:pPr>
              <w:jc w:val="center"/>
              <w:rPr>
                <w:rFonts w:cstheme="minorHAnsi"/>
                <w:szCs w:val="20"/>
              </w:rPr>
            </w:pPr>
          </w:p>
        </w:tc>
        <w:tc>
          <w:tcPr>
            <w:tcW w:w="990" w:type="dxa"/>
          </w:tcPr>
          <w:p w14:paraId="5FD5F1F5" w14:textId="77777777" w:rsidR="00B92203" w:rsidRPr="00487927" w:rsidRDefault="00B92203" w:rsidP="00B21708">
            <w:pPr>
              <w:jc w:val="center"/>
              <w:rPr>
                <w:rFonts w:cstheme="minorHAnsi"/>
                <w:szCs w:val="20"/>
              </w:rPr>
            </w:pPr>
          </w:p>
        </w:tc>
      </w:tr>
      <w:tr w:rsidR="00B92203" w:rsidRPr="00487927" w14:paraId="1CD09026" w14:textId="2DB03AB1" w:rsidTr="000C75E7">
        <w:tc>
          <w:tcPr>
            <w:tcW w:w="1255" w:type="dxa"/>
          </w:tcPr>
          <w:p w14:paraId="72553255"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B92203" w:rsidRPr="00487927" w:rsidRDefault="00B92203" w:rsidP="00B21708">
            <w:pPr>
              <w:jc w:val="center"/>
              <w:rPr>
                <w:rFonts w:cstheme="minorHAnsi"/>
                <w:szCs w:val="20"/>
              </w:rPr>
            </w:pPr>
            <w:r w:rsidRPr="00487927">
              <w:rPr>
                <w:rFonts w:cstheme="minorHAnsi"/>
                <w:szCs w:val="20"/>
              </w:rPr>
              <w:t>•</w:t>
            </w:r>
          </w:p>
        </w:tc>
        <w:tc>
          <w:tcPr>
            <w:tcW w:w="990" w:type="dxa"/>
          </w:tcPr>
          <w:p w14:paraId="4978D5FF" w14:textId="750411C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CF8E59C" w14:textId="01D932C6" w:rsidR="00B92203" w:rsidRPr="00487927" w:rsidRDefault="00B92203" w:rsidP="00B21708">
            <w:pPr>
              <w:jc w:val="center"/>
              <w:rPr>
                <w:rFonts w:cstheme="minorHAnsi"/>
                <w:szCs w:val="20"/>
              </w:rPr>
            </w:pPr>
            <w:r w:rsidRPr="00487927">
              <w:rPr>
                <w:rFonts w:cstheme="minorHAnsi"/>
                <w:szCs w:val="20"/>
              </w:rPr>
              <w:t>•</w:t>
            </w:r>
          </w:p>
        </w:tc>
        <w:tc>
          <w:tcPr>
            <w:tcW w:w="990" w:type="dxa"/>
          </w:tcPr>
          <w:p w14:paraId="5E196F8B" w14:textId="3B0DD4FB" w:rsidR="00B92203" w:rsidRPr="00487927" w:rsidRDefault="00B92203" w:rsidP="00B21708">
            <w:pPr>
              <w:jc w:val="center"/>
              <w:rPr>
                <w:rFonts w:cstheme="minorHAnsi"/>
                <w:szCs w:val="20"/>
              </w:rPr>
            </w:pPr>
            <w:r w:rsidRPr="00487927">
              <w:rPr>
                <w:rFonts w:cstheme="minorHAnsi"/>
                <w:szCs w:val="20"/>
              </w:rPr>
              <w:t>•</w:t>
            </w:r>
          </w:p>
        </w:tc>
        <w:tc>
          <w:tcPr>
            <w:tcW w:w="990" w:type="dxa"/>
          </w:tcPr>
          <w:p w14:paraId="3BB67FDD" w14:textId="6978E5EC" w:rsidR="00B92203" w:rsidRPr="00487927" w:rsidRDefault="00B92203" w:rsidP="00B21708">
            <w:pPr>
              <w:jc w:val="center"/>
              <w:rPr>
                <w:rFonts w:cstheme="minorHAnsi"/>
                <w:szCs w:val="20"/>
              </w:rPr>
            </w:pPr>
            <w:r w:rsidRPr="00487927">
              <w:rPr>
                <w:rFonts w:cstheme="minorHAnsi"/>
                <w:szCs w:val="20"/>
              </w:rPr>
              <w:t>•</w:t>
            </w:r>
          </w:p>
        </w:tc>
        <w:tc>
          <w:tcPr>
            <w:tcW w:w="990" w:type="dxa"/>
          </w:tcPr>
          <w:p w14:paraId="63540E29"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0C990E73" w14:textId="77777777" w:rsidR="00B92203" w:rsidRPr="00487927" w:rsidRDefault="00B92203" w:rsidP="00B21708">
            <w:pPr>
              <w:jc w:val="center"/>
              <w:rPr>
                <w:rFonts w:cstheme="minorHAnsi"/>
                <w:szCs w:val="20"/>
              </w:rPr>
            </w:pPr>
          </w:p>
        </w:tc>
        <w:tc>
          <w:tcPr>
            <w:tcW w:w="990" w:type="dxa"/>
          </w:tcPr>
          <w:p w14:paraId="5CC86759" w14:textId="77777777" w:rsidR="00B92203" w:rsidRPr="00487927" w:rsidRDefault="00B92203" w:rsidP="00B21708">
            <w:pPr>
              <w:jc w:val="center"/>
              <w:rPr>
                <w:rFonts w:cstheme="minorHAnsi"/>
                <w:szCs w:val="20"/>
              </w:rPr>
            </w:pPr>
          </w:p>
        </w:tc>
      </w:tr>
      <w:tr w:rsidR="00B92203" w:rsidRPr="00487927" w14:paraId="77EDD7DF" w14:textId="0F31B360" w:rsidTr="000C75E7">
        <w:tc>
          <w:tcPr>
            <w:tcW w:w="1255" w:type="dxa"/>
          </w:tcPr>
          <w:p w14:paraId="342B888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B92203" w:rsidRPr="00487927" w:rsidRDefault="00B92203" w:rsidP="00B21708">
            <w:pPr>
              <w:jc w:val="center"/>
              <w:rPr>
                <w:rFonts w:cstheme="minorHAnsi"/>
                <w:szCs w:val="20"/>
              </w:rPr>
            </w:pPr>
            <w:r w:rsidRPr="00487927">
              <w:rPr>
                <w:rFonts w:cstheme="minorHAnsi"/>
                <w:szCs w:val="20"/>
              </w:rPr>
              <w:t>•</w:t>
            </w:r>
          </w:p>
        </w:tc>
        <w:tc>
          <w:tcPr>
            <w:tcW w:w="990" w:type="dxa"/>
          </w:tcPr>
          <w:p w14:paraId="0521650F" w14:textId="737651A7" w:rsidR="00B92203" w:rsidRPr="00487927" w:rsidRDefault="00B92203" w:rsidP="00B21708">
            <w:pPr>
              <w:jc w:val="center"/>
              <w:rPr>
                <w:rFonts w:cstheme="minorHAnsi"/>
                <w:szCs w:val="20"/>
              </w:rPr>
            </w:pPr>
            <w:r w:rsidRPr="00487927">
              <w:rPr>
                <w:rFonts w:cstheme="minorHAnsi"/>
                <w:szCs w:val="20"/>
              </w:rPr>
              <w:t>•</w:t>
            </w:r>
          </w:p>
        </w:tc>
        <w:tc>
          <w:tcPr>
            <w:tcW w:w="990" w:type="dxa"/>
          </w:tcPr>
          <w:p w14:paraId="64F1E049" w14:textId="047D8E0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0658E4A" w14:textId="1CB080DF" w:rsidR="00B92203" w:rsidRPr="00487927" w:rsidRDefault="00B92203" w:rsidP="00B21708">
            <w:pPr>
              <w:jc w:val="center"/>
              <w:rPr>
                <w:rFonts w:cstheme="minorHAnsi"/>
                <w:szCs w:val="20"/>
              </w:rPr>
            </w:pPr>
            <w:r w:rsidRPr="00487927">
              <w:rPr>
                <w:rFonts w:cstheme="minorHAnsi"/>
                <w:szCs w:val="20"/>
              </w:rPr>
              <w:t>•</w:t>
            </w:r>
          </w:p>
        </w:tc>
        <w:tc>
          <w:tcPr>
            <w:tcW w:w="990" w:type="dxa"/>
          </w:tcPr>
          <w:p w14:paraId="6D2EA4E6" w14:textId="10D90370" w:rsidR="00B92203" w:rsidRPr="00487927" w:rsidRDefault="00B92203" w:rsidP="00B21708">
            <w:pPr>
              <w:jc w:val="center"/>
              <w:rPr>
                <w:rFonts w:cstheme="minorHAnsi"/>
                <w:szCs w:val="20"/>
              </w:rPr>
            </w:pPr>
            <w:r w:rsidRPr="00487927">
              <w:rPr>
                <w:rFonts w:cstheme="minorHAnsi"/>
                <w:szCs w:val="20"/>
              </w:rPr>
              <w:t>•</w:t>
            </w:r>
          </w:p>
        </w:tc>
        <w:tc>
          <w:tcPr>
            <w:tcW w:w="990" w:type="dxa"/>
          </w:tcPr>
          <w:p w14:paraId="3178EB1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39EA17B2" w14:textId="77777777" w:rsidR="00B92203" w:rsidRPr="00487927" w:rsidRDefault="00B92203" w:rsidP="00B21708">
            <w:pPr>
              <w:jc w:val="center"/>
              <w:rPr>
                <w:rFonts w:cstheme="minorHAnsi"/>
                <w:szCs w:val="20"/>
              </w:rPr>
            </w:pPr>
          </w:p>
        </w:tc>
        <w:tc>
          <w:tcPr>
            <w:tcW w:w="990" w:type="dxa"/>
          </w:tcPr>
          <w:p w14:paraId="00BB2EE3" w14:textId="77777777" w:rsidR="00B92203" w:rsidRPr="00487927" w:rsidRDefault="00B92203" w:rsidP="00B21708">
            <w:pPr>
              <w:jc w:val="center"/>
              <w:rPr>
                <w:rFonts w:cstheme="minorHAnsi"/>
                <w:szCs w:val="20"/>
              </w:rPr>
            </w:pPr>
          </w:p>
        </w:tc>
      </w:tr>
      <w:tr w:rsidR="00B92203" w:rsidRPr="00487927" w14:paraId="120FFE25" w14:textId="2802791B" w:rsidTr="000C75E7">
        <w:tc>
          <w:tcPr>
            <w:tcW w:w="1255" w:type="dxa"/>
          </w:tcPr>
          <w:p w14:paraId="7CA79064"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B92203" w:rsidRPr="00487927" w:rsidRDefault="00B92203" w:rsidP="00B21708">
            <w:pPr>
              <w:jc w:val="center"/>
              <w:rPr>
                <w:rFonts w:cstheme="minorHAnsi"/>
                <w:szCs w:val="20"/>
              </w:rPr>
            </w:pPr>
            <w:r w:rsidRPr="00487927">
              <w:rPr>
                <w:rFonts w:cstheme="minorHAnsi"/>
                <w:szCs w:val="20"/>
              </w:rPr>
              <w:t>•</w:t>
            </w:r>
          </w:p>
        </w:tc>
        <w:tc>
          <w:tcPr>
            <w:tcW w:w="990" w:type="dxa"/>
          </w:tcPr>
          <w:p w14:paraId="435B3920" w14:textId="0D41A796" w:rsidR="00B92203" w:rsidRPr="00487927" w:rsidRDefault="00B92203" w:rsidP="00B21708">
            <w:pPr>
              <w:jc w:val="center"/>
              <w:rPr>
                <w:rFonts w:cstheme="minorHAnsi"/>
                <w:szCs w:val="20"/>
              </w:rPr>
            </w:pPr>
            <w:r w:rsidRPr="00487927">
              <w:rPr>
                <w:rFonts w:cstheme="minorHAnsi"/>
                <w:szCs w:val="20"/>
              </w:rPr>
              <w:t>•</w:t>
            </w:r>
          </w:p>
        </w:tc>
        <w:tc>
          <w:tcPr>
            <w:tcW w:w="990" w:type="dxa"/>
          </w:tcPr>
          <w:p w14:paraId="6F573957" w14:textId="5FBF6470" w:rsidR="00B92203" w:rsidRPr="00487927" w:rsidRDefault="00B92203" w:rsidP="00B21708">
            <w:pPr>
              <w:jc w:val="center"/>
              <w:rPr>
                <w:rFonts w:cstheme="minorHAnsi"/>
                <w:szCs w:val="20"/>
              </w:rPr>
            </w:pPr>
            <w:r w:rsidRPr="00487927">
              <w:rPr>
                <w:rFonts w:cstheme="minorHAnsi"/>
                <w:szCs w:val="20"/>
              </w:rPr>
              <w:t>•</w:t>
            </w:r>
          </w:p>
        </w:tc>
        <w:tc>
          <w:tcPr>
            <w:tcW w:w="990" w:type="dxa"/>
          </w:tcPr>
          <w:p w14:paraId="31B03809" w14:textId="3A4C9C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DAB5093" w14:textId="0310AC5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03EE9F9"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47E2692B" w14:textId="77777777" w:rsidR="00B92203" w:rsidRPr="00487927" w:rsidRDefault="00B92203" w:rsidP="00B21708">
            <w:pPr>
              <w:jc w:val="center"/>
              <w:rPr>
                <w:rFonts w:cstheme="minorHAnsi"/>
                <w:szCs w:val="20"/>
              </w:rPr>
            </w:pPr>
          </w:p>
        </w:tc>
        <w:tc>
          <w:tcPr>
            <w:tcW w:w="990" w:type="dxa"/>
          </w:tcPr>
          <w:p w14:paraId="01ECD4F5" w14:textId="77777777" w:rsidR="00B92203" w:rsidRPr="00487927" w:rsidRDefault="00B92203" w:rsidP="00B21708">
            <w:pPr>
              <w:jc w:val="center"/>
              <w:rPr>
                <w:rFonts w:cstheme="minorHAnsi"/>
                <w:szCs w:val="20"/>
              </w:rPr>
            </w:pPr>
          </w:p>
        </w:tc>
      </w:tr>
      <w:tr w:rsidR="001B2204" w:rsidRPr="00487927" w14:paraId="157197AB" w14:textId="75B2794E" w:rsidTr="000C75E7">
        <w:tc>
          <w:tcPr>
            <w:tcW w:w="1255" w:type="dxa"/>
            <w:shd w:val="clear" w:color="auto" w:fill="D6E3BC" w:themeFill="accent3" w:themeFillTint="66"/>
          </w:tcPr>
          <w:p w14:paraId="2B683E60" w14:textId="6EDBCB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104E613A" w14:textId="0E01F6B1" w:rsidTr="000C75E7">
        <w:tc>
          <w:tcPr>
            <w:tcW w:w="1255" w:type="dxa"/>
          </w:tcPr>
          <w:p w14:paraId="2BB766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D5AF6B" w14:textId="3FB054D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346CAB" w14:textId="709FB3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E3052C" w14:textId="74EEC2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B774E2" w14:textId="3110D5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BFA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B667A8" w14:textId="77777777" w:rsidR="001B2204" w:rsidRPr="00487927" w:rsidRDefault="001B2204" w:rsidP="001B2204">
            <w:pPr>
              <w:jc w:val="center"/>
              <w:rPr>
                <w:rFonts w:cstheme="minorHAnsi"/>
                <w:szCs w:val="20"/>
              </w:rPr>
            </w:pPr>
          </w:p>
        </w:tc>
        <w:tc>
          <w:tcPr>
            <w:tcW w:w="990" w:type="dxa"/>
          </w:tcPr>
          <w:p w14:paraId="7C61A988" w14:textId="77777777" w:rsidR="001B2204" w:rsidRPr="00487927" w:rsidRDefault="001B2204" w:rsidP="001B2204">
            <w:pPr>
              <w:jc w:val="center"/>
              <w:rPr>
                <w:rFonts w:cstheme="minorHAnsi"/>
                <w:szCs w:val="20"/>
              </w:rPr>
            </w:pPr>
          </w:p>
        </w:tc>
      </w:tr>
      <w:tr w:rsidR="001B2204" w:rsidRPr="00487927" w14:paraId="269ACB21" w14:textId="49B1C050" w:rsidTr="000C75E7">
        <w:tc>
          <w:tcPr>
            <w:tcW w:w="1255" w:type="dxa"/>
          </w:tcPr>
          <w:p w14:paraId="2577155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9816A" w14:textId="192180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E4489D" w14:textId="39B598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115B02" w14:textId="06A9C7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66BA2B" w14:textId="394A5E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00C45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01CB3C" w14:textId="77777777" w:rsidR="001B2204" w:rsidRPr="00487927" w:rsidRDefault="001B2204" w:rsidP="001B2204">
            <w:pPr>
              <w:jc w:val="center"/>
              <w:rPr>
                <w:rFonts w:cstheme="minorHAnsi"/>
                <w:szCs w:val="20"/>
              </w:rPr>
            </w:pPr>
          </w:p>
        </w:tc>
        <w:tc>
          <w:tcPr>
            <w:tcW w:w="990" w:type="dxa"/>
          </w:tcPr>
          <w:p w14:paraId="432BAB48" w14:textId="77777777" w:rsidR="001B2204" w:rsidRPr="00487927" w:rsidRDefault="001B2204" w:rsidP="001B2204">
            <w:pPr>
              <w:jc w:val="center"/>
              <w:rPr>
                <w:rFonts w:cstheme="minorHAnsi"/>
                <w:szCs w:val="20"/>
              </w:rPr>
            </w:pPr>
          </w:p>
        </w:tc>
      </w:tr>
      <w:tr w:rsidR="001B2204" w:rsidRPr="00487927" w14:paraId="372A9E13" w14:textId="7D56CA69" w:rsidTr="000C75E7">
        <w:tc>
          <w:tcPr>
            <w:tcW w:w="1255" w:type="dxa"/>
          </w:tcPr>
          <w:p w14:paraId="34B36B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37456" w14:textId="79A4B8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472E1" w14:textId="06B0FB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B23012" w14:textId="3A52A4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330307" w14:textId="35DD59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7D9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DDEA86" w14:textId="77777777" w:rsidR="001B2204" w:rsidRPr="00487927" w:rsidRDefault="001B2204" w:rsidP="001B2204">
            <w:pPr>
              <w:jc w:val="center"/>
              <w:rPr>
                <w:rFonts w:cstheme="minorHAnsi"/>
                <w:szCs w:val="20"/>
              </w:rPr>
            </w:pPr>
          </w:p>
        </w:tc>
        <w:tc>
          <w:tcPr>
            <w:tcW w:w="990" w:type="dxa"/>
          </w:tcPr>
          <w:p w14:paraId="05A01582" w14:textId="77777777" w:rsidR="001B2204" w:rsidRPr="00487927" w:rsidRDefault="001B2204" w:rsidP="001B2204">
            <w:pPr>
              <w:jc w:val="center"/>
              <w:rPr>
                <w:rFonts w:cstheme="minorHAnsi"/>
                <w:szCs w:val="20"/>
              </w:rPr>
            </w:pPr>
          </w:p>
        </w:tc>
      </w:tr>
      <w:tr w:rsidR="001B2204" w:rsidRPr="00487927" w14:paraId="4D984BF8" w14:textId="6965DD56" w:rsidTr="000C75E7">
        <w:tc>
          <w:tcPr>
            <w:tcW w:w="1255" w:type="dxa"/>
          </w:tcPr>
          <w:p w14:paraId="40DF34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E1B97" w14:textId="71520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B86987" w14:textId="4E9A0A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013388" w14:textId="0F775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54366" w14:textId="59EAE2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878E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30194" w14:textId="77777777" w:rsidR="001B2204" w:rsidRPr="00487927" w:rsidRDefault="001B2204" w:rsidP="001B2204">
            <w:pPr>
              <w:jc w:val="center"/>
              <w:rPr>
                <w:rFonts w:cstheme="minorHAnsi"/>
                <w:szCs w:val="20"/>
              </w:rPr>
            </w:pPr>
          </w:p>
        </w:tc>
        <w:tc>
          <w:tcPr>
            <w:tcW w:w="990" w:type="dxa"/>
          </w:tcPr>
          <w:p w14:paraId="03E92687" w14:textId="77777777" w:rsidR="001B2204" w:rsidRPr="00487927" w:rsidRDefault="001B2204" w:rsidP="001B2204">
            <w:pPr>
              <w:jc w:val="center"/>
              <w:rPr>
                <w:rFonts w:cstheme="minorHAnsi"/>
                <w:szCs w:val="20"/>
              </w:rPr>
            </w:pPr>
          </w:p>
        </w:tc>
      </w:tr>
      <w:tr w:rsidR="001B2204" w:rsidRPr="00487927" w14:paraId="6E81C638" w14:textId="2277CD4E" w:rsidTr="000C75E7">
        <w:tc>
          <w:tcPr>
            <w:tcW w:w="1255" w:type="dxa"/>
          </w:tcPr>
          <w:p w14:paraId="3786E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0DB368" w14:textId="5FD4E7E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30AD31" w14:textId="06888F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0ADB8A" w14:textId="706E38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A87425" w14:textId="00229D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7CA7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903A9E" w14:textId="77777777" w:rsidR="001B2204" w:rsidRPr="00487927" w:rsidRDefault="001B2204" w:rsidP="001B2204">
            <w:pPr>
              <w:jc w:val="center"/>
              <w:rPr>
                <w:rFonts w:cstheme="minorHAnsi"/>
                <w:szCs w:val="20"/>
              </w:rPr>
            </w:pPr>
          </w:p>
        </w:tc>
        <w:tc>
          <w:tcPr>
            <w:tcW w:w="990" w:type="dxa"/>
          </w:tcPr>
          <w:p w14:paraId="690BEF04" w14:textId="77777777" w:rsidR="001B2204" w:rsidRPr="00487927" w:rsidRDefault="001B2204" w:rsidP="001B2204">
            <w:pPr>
              <w:jc w:val="center"/>
              <w:rPr>
                <w:rFonts w:cstheme="minorHAnsi"/>
                <w:szCs w:val="20"/>
              </w:rPr>
            </w:pPr>
          </w:p>
        </w:tc>
      </w:tr>
      <w:tr w:rsidR="001B2204" w:rsidRPr="00487927" w14:paraId="58630850" w14:textId="09DD69D0" w:rsidTr="000C75E7">
        <w:tc>
          <w:tcPr>
            <w:tcW w:w="1255" w:type="dxa"/>
          </w:tcPr>
          <w:p w14:paraId="36369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BCFA62" w14:textId="6D8485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67B89" w14:textId="3FEF14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CBA78" w14:textId="4F858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E6C26" w14:textId="7A9522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E7D2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E0C0EF" w14:textId="77777777" w:rsidR="001B2204" w:rsidRPr="00487927" w:rsidRDefault="001B2204" w:rsidP="001B2204">
            <w:pPr>
              <w:jc w:val="center"/>
              <w:rPr>
                <w:rFonts w:cstheme="minorHAnsi"/>
                <w:szCs w:val="20"/>
              </w:rPr>
            </w:pPr>
          </w:p>
        </w:tc>
        <w:tc>
          <w:tcPr>
            <w:tcW w:w="990" w:type="dxa"/>
          </w:tcPr>
          <w:p w14:paraId="0E30FF9F" w14:textId="77777777" w:rsidR="001B2204" w:rsidRPr="00487927" w:rsidRDefault="001B2204" w:rsidP="001B2204">
            <w:pPr>
              <w:jc w:val="center"/>
              <w:rPr>
                <w:rFonts w:cstheme="minorHAnsi"/>
                <w:szCs w:val="20"/>
              </w:rPr>
            </w:pPr>
          </w:p>
        </w:tc>
      </w:tr>
      <w:tr w:rsidR="001B2204" w:rsidRPr="00487927" w14:paraId="4CFDDBB9" w14:textId="08CB2CF0" w:rsidTr="000C75E7">
        <w:tc>
          <w:tcPr>
            <w:tcW w:w="1255" w:type="dxa"/>
          </w:tcPr>
          <w:p w14:paraId="4C7473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8A57B6" w14:textId="179348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49185" w14:textId="51F653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4B10C6" w14:textId="50B11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3A05C" w14:textId="6E6A6F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3BA8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7FAA" w14:textId="77777777" w:rsidR="001B2204" w:rsidRPr="00487927" w:rsidRDefault="001B2204" w:rsidP="001B2204">
            <w:pPr>
              <w:jc w:val="center"/>
              <w:rPr>
                <w:rFonts w:cstheme="minorHAnsi"/>
                <w:szCs w:val="20"/>
              </w:rPr>
            </w:pPr>
          </w:p>
        </w:tc>
        <w:tc>
          <w:tcPr>
            <w:tcW w:w="990" w:type="dxa"/>
          </w:tcPr>
          <w:p w14:paraId="7587B32C" w14:textId="77777777" w:rsidR="001B2204" w:rsidRPr="00487927" w:rsidRDefault="001B2204" w:rsidP="001B2204">
            <w:pPr>
              <w:jc w:val="center"/>
              <w:rPr>
                <w:rFonts w:cstheme="minorHAnsi"/>
                <w:szCs w:val="20"/>
              </w:rPr>
            </w:pPr>
          </w:p>
        </w:tc>
      </w:tr>
      <w:tr w:rsidR="001B2204" w:rsidRPr="00487927" w14:paraId="475546BE" w14:textId="71F1A3D4" w:rsidTr="000C75E7">
        <w:tc>
          <w:tcPr>
            <w:tcW w:w="1255" w:type="dxa"/>
          </w:tcPr>
          <w:p w14:paraId="597C89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B51B26" w14:textId="01AF5F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013D60" w14:textId="71F4033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576F12" w14:textId="356D93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DF3421" w14:textId="4ECF36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DFC0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47F455" w14:textId="77777777" w:rsidR="001B2204" w:rsidRPr="00487927" w:rsidRDefault="001B2204" w:rsidP="001B2204">
            <w:pPr>
              <w:jc w:val="center"/>
              <w:rPr>
                <w:rFonts w:cstheme="minorHAnsi"/>
                <w:szCs w:val="20"/>
              </w:rPr>
            </w:pPr>
          </w:p>
        </w:tc>
        <w:tc>
          <w:tcPr>
            <w:tcW w:w="990" w:type="dxa"/>
          </w:tcPr>
          <w:p w14:paraId="5E26FE2A" w14:textId="77777777" w:rsidR="001B2204" w:rsidRPr="00487927" w:rsidRDefault="001B2204" w:rsidP="001B2204">
            <w:pPr>
              <w:jc w:val="center"/>
              <w:rPr>
                <w:rFonts w:cstheme="minorHAnsi"/>
                <w:szCs w:val="20"/>
              </w:rPr>
            </w:pPr>
          </w:p>
        </w:tc>
      </w:tr>
      <w:tr w:rsidR="001B2204" w:rsidRPr="00487927" w14:paraId="611F10A7" w14:textId="18F17EBB" w:rsidTr="000C75E7">
        <w:tc>
          <w:tcPr>
            <w:tcW w:w="1255" w:type="dxa"/>
          </w:tcPr>
          <w:p w14:paraId="5E8602E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9625B" w14:textId="69C5B0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753DF4" w14:textId="392CFF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35FA8D" w14:textId="47BD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AF1720" w14:textId="7B4CF3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6E6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EAB294" w14:textId="77777777" w:rsidR="001B2204" w:rsidRPr="00487927" w:rsidRDefault="001B2204" w:rsidP="001B2204">
            <w:pPr>
              <w:jc w:val="center"/>
              <w:rPr>
                <w:rFonts w:cstheme="minorHAnsi"/>
                <w:szCs w:val="20"/>
              </w:rPr>
            </w:pPr>
          </w:p>
        </w:tc>
        <w:tc>
          <w:tcPr>
            <w:tcW w:w="990" w:type="dxa"/>
          </w:tcPr>
          <w:p w14:paraId="03978DE0" w14:textId="77777777" w:rsidR="001B2204" w:rsidRPr="00487927" w:rsidRDefault="001B2204" w:rsidP="001B2204">
            <w:pPr>
              <w:jc w:val="center"/>
              <w:rPr>
                <w:rFonts w:cstheme="minorHAnsi"/>
                <w:szCs w:val="20"/>
              </w:rPr>
            </w:pPr>
          </w:p>
        </w:tc>
      </w:tr>
      <w:tr w:rsidR="001B2204" w:rsidRPr="00487927" w14:paraId="2FF82FC3" w14:textId="682A77DB" w:rsidTr="000C75E7">
        <w:tc>
          <w:tcPr>
            <w:tcW w:w="1255" w:type="dxa"/>
          </w:tcPr>
          <w:p w14:paraId="55D725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BB1C8D" w14:textId="4C0110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2CDB24" w14:textId="0E49D8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1B81D0" w14:textId="4D1371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430CD6" w14:textId="7BD9C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04FB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4F2532" w14:textId="77777777" w:rsidR="001B2204" w:rsidRPr="00487927" w:rsidRDefault="001B2204" w:rsidP="001B2204">
            <w:pPr>
              <w:jc w:val="center"/>
              <w:rPr>
                <w:rFonts w:cstheme="minorHAnsi"/>
                <w:szCs w:val="20"/>
              </w:rPr>
            </w:pPr>
          </w:p>
        </w:tc>
        <w:tc>
          <w:tcPr>
            <w:tcW w:w="990" w:type="dxa"/>
          </w:tcPr>
          <w:p w14:paraId="4044F037" w14:textId="77777777" w:rsidR="001B2204" w:rsidRPr="00487927" w:rsidRDefault="001B2204" w:rsidP="001B2204">
            <w:pPr>
              <w:jc w:val="center"/>
              <w:rPr>
                <w:rFonts w:cstheme="minorHAnsi"/>
                <w:szCs w:val="20"/>
              </w:rPr>
            </w:pPr>
          </w:p>
        </w:tc>
      </w:tr>
      <w:tr w:rsidR="001B2204" w:rsidRPr="00487927" w14:paraId="528E9C2E" w14:textId="2FC037C9" w:rsidTr="000C75E7">
        <w:tc>
          <w:tcPr>
            <w:tcW w:w="1255" w:type="dxa"/>
          </w:tcPr>
          <w:p w14:paraId="3AB5B6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1E9376" w14:textId="1A76B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E25ED" w14:textId="41F9F5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0C1D0" w14:textId="7DF41C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159E" w14:textId="764FF1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A642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63BAA7" w14:textId="77777777" w:rsidR="001B2204" w:rsidRPr="00487927" w:rsidRDefault="001B2204" w:rsidP="001B2204">
            <w:pPr>
              <w:jc w:val="center"/>
              <w:rPr>
                <w:rFonts w:cstheme="minorHAnsi"/>
                <w:szCs w:val="20"/>
              </w:rPr>
            </w:pPr>
          </w:p>
        </w:tc>
        <w:tc>
          <w:tcPr>
            <w:tcW w:w="990" w:type="dxa"/>
          </w:tcPr>
          <w:p w14:paraId="7C28F0A2" w14:textId="77777777" w:rsidR="001B2204" w:rsidRPr="00487927" w:rsidRDefault="001B2204" w:rsidP="001B2204">
            <w:pPr>
              <w:jc w:val="center"/>
              <w:rPr>
                <w:rFonts w:cstheme="minorHAnsi"/>
                <w:szCs w:val="20"/>
              </w:rPr>
            </w:pPr>
          </w:p>
        </w:tc>
      </w:tr>
      <w:tr w:rsidR="001B2204" w:rsidRPr="00487927" w14:paraId="4435C65F" w14:textId="49A47628" w:rsidTr="000C75E7">
        <w:tc>
          <w:tcPr>
            <w:tcW w:w="1255" w:type="dxa"/>
          </w:tcPr>
          <w:p w14:paraId="76E13C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E9C79A" w14:textId="739409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5F8F49" w14:textId="032405B1" w:rsidR="001B2204" w:rsidRPr="00487927" w:rsidRDefault="001B2204" w:rsidP="001B2204">
            <w:pPr>
              <w:jc w:val="center"/>
              <w:rPr>
                <w:rFonts w:cstheme="minorHAnsi"/>
                <w:szCs w:val="20"/>
              </w:rPr>
            </w:pPr>
          </w:p>
        </w:tc>
        <w:tc>
          <w:tcPr>
            <w:tcW w:w="990" w:type="dxa"/>
          </w:tcPr>
          <w:p w14:paraId="7238D130" w14:textId="680F3541" w:rsidR="001B2204" w:rsidRPr="00487927" w:rsidRDefault="001B2204" w:rsidP="001B2204">
            <w:pPr>
              <w:jc w:val="center"/>
              <w:rPr>
                <w:rFonts w:cstheme="minorHAnsi"/>
                <w:szCs w:val="20"/>
              </w:rPr>
            </w:pPr>
          </w:p>
        </w:tc>
        <w:tc>
          <w:tcPr>
            <w:tcW w:w="990" w:type="dxa"/>
          </w:tcPr>
          <w:p w14:paraId="589B3197" w14:textId="10784D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CA551B" w14:textId="1B752F3A" w:rsidR="001B2204" w:rsidRPr="00487927" w:rsidRDefault="001B2204" w:rsidP="001B2204">
            <w:pPr>
              <w:jc w:val="center"/>
              <w:rPr>
                <w:rFonts w:cstheme="minorHAnsi"/>
                <w:szCs w:val="20"/>
              </w:rPr>
            </w:pPr>
          </w:p>
        </w:tc>
        <w:tc>
          <w:tcPr>
            <w:tcW w:w="1080" w:type="dxa"/>
          </w:tcPr>
          <w:p w14:paraId="7E66120E" w14:textId="77777777" w:rsidR="001B2204" w:rsidRPr="00487927" w:rsidRDefault="001B2204" w:rsidP="001B2204">
            <w:pPr>
              <w:jc w:val="center"/>
              <w:rPr>
                <w:rFonts w:cstheme="minorHAnsi"/>
                <w:szCs w:val="20"/>
              </w:rPr>
            </w:pPr>
          </w:p>
        </w:tc>
        <w:tc>
          <w:tcPr>
            <w:tcW w:w="990" w:type="dxa"/>
          </w:tcPr>
          <w:p w14:paraId="4555A762" w14:textId="77777777" w:rsidR="001B2204" w:rsidRPr="00487927" w:rsidRDefault="001B2204" w:rsidP="001B2204">
            <w:pPr>
              <w:jc w:val="center"/>
              <w:rPr>
                <w:rFonts w:cstheme="minorHAnsi"/>
                <w:szCs w:val="20"/>
              </w:rPr>
            </w:pPr>
          </w:p>
        </w:tc>
      </w:tr>
      <w:tr w:rsidR="001B2204" w:rsidRPr="00487927" w14:paraId="437DC047" w14:textId="0203460E" w:rsidTr="000C75E7">
        <w:tc>
          <w:tcPr>
            <w:tcW w:w="1255" w:type="dxa"/>
          </w:tcPr>
          <w:p w14:paraId="7196B9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4DDF8F" w14:textId="19C5CF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5FC8A" w14:textId="12ADCAE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4FDA2" w14:textId="79BFFA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864EFC" w14:textId="08BE14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90F1D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1D3DA2" w14:textId="77777777" w:rsidR="001B2204" w:rsidRPr="00487927" w:rsidRDefault="001B2204" w:rsidP="001B2204">
            <w:pPr>
              <w:jc w:val="center"/>
              <w:rPr>
                <w:rFonts w:cstheme="minorHAnsi"/>
                <w:szCs w:val="20"/>
              </w:rPr>
            </w:pPr>
          </w:p>
        </w:tc>
        <w:tc>
          <w:tcPr>
            <w:tcW w:w="990" w:type="dxa"/>
          </w:tcPr>
          <w:p w14:paraId="52A32655" w14:textId="77777777" w:rsidR="001B2204" w:rsidRPr="00487927" w:rsidRDefault="001B2204" w:rsidP="001B2204">
            <w:pPr>
              <w:jc w:val="center"/>
              <w:rPr>
                <w:rFonts w:cstheme="minorHAnsi"/>
                <w:szCs w:val="20"/>
              </w:rPr>
            </w:pPr>
          </w:p>
        </w:tc>
      </w:tr>
      <w:tr w:rsidR="001B2204" w:rsidRPr="00487927" w14:paraId="0168F58A" w14:textId="58025AE7" w:rsidTr="000C75E7">
        <w:tc>
          <w:tcPr>
            <w:tcW w:w="1255" w:type="dxa"/>
          </w:tcPr>
          <w:p w14:paraId="685B8F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8FA3F" w14:textId="6F7F9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C59813" w14:textId="304D72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849C26" w14:textId="550186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51395" w14:textId="63531C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8D2D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E8F6E4" w14:textId="77777777" w:rsidR="001B2204" w:rsidRPr="00487927" w:rsidRDefault="001B2204" w:rsidP="001B2204">
            <w:pPr>
              <w:jc w:val="center"/>
              <w:rPr>
                <w:rFonts w:cstheme="minorHAnsi"/>
                <w:szCs w:val="20"/>
              </w:rPr>
            </w:pPr>
          </w:p>
        </w:tc>
        <w:tc>
          <w:tcPr>
            <w:tcW w:w="990" w:type="dxa"/>
          </w:tcPr>
          <w:p w14:paraId="6D664075" w14:textId="77777777" w:rsidR="001B2204" w:rsidRPr="00487927" w:rsidRDefault="001B2204" w:rsidP="001B2204">
            <w:pPr>
              <w:jc w:val="center"/>
              <w:rPr>
                <w:rFonts w:cstheme="minorHAnsi"/>
                <w:szCs w:val="20"/>
              </w:rPr>
            </w:pPr>
          </w:p>
        </w:tc>
      </w:tr>
      <w:tr w:rsidR="001B2204" w:rsidRPr="00487927" w14:paraId="61574DC3" w14:textId="06C3C1F7" w:rsidTr="000C75E7">
        <w:tc>
          <w:tcPr>
            <w:tcW w:w="1255" w:type="dxa"/>
          </w:tcPr>
          <w:p w14:paraId="199FEAE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3DC24" w14:textId="459AB7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8B6DDC" w14:textId="1BB5FBD4" w:rsidR="001B2204" w:rsidRPr="00487927" w:rsidRDefault="001B2204" w:rsidP="001B2204">
            <w:pPr>
              <w:jc w:val="center"/>
              <w:rPr>
                <w:rFonts w:cstheme="minorHAnsi"/>
                <w:szCs w:val="20"/>
              </w:rPr>
            </w:pPr>
          </w:p>
        </w:tc>
        <w:tc>
          <w:tcPr>
            <w:tcW w:w="990" w:type="dxa"/>
          </w:tcPr>
          <w:p w14:paraId="14D26B8C" w14:textId="31A13B81" w:rsidR="001B2204" w:rsidRPr="00487927" w:rsidRDefault="001B2204" w:rsidP="001B2204">
            <w:pPr>
              <w:jc w:val="center"/>
              <w:rPr>
                <w:rFonts w:cstheme="minorHAnsi"/>
                <w:szCs w:val="20"/>
              </w:rPr>
            </w:pPr>
          </w:p>
        </w:tc>
        <w:tc>
          <w:tcPr>
            <w:tcW w:w="990" w:type="dxa"/>
          </w:tcPr>
          <w:p w14:paraId="5A210F58" w14:textId="28670F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567AA3" w14:textId="55FC6FF0" w:rsidR="001B2204" w:rsidRPr="00487927" w:rsidRDefault="001B2204" w:rsidP="001B2204">
            <w:pPr>
              <w:jc w:val="center"/>
              <w:rPr>
                <w:rFonts w:cstheme="minorHAnsi"/>
                <w:szCs w:val="20"/>
              </w:rPr>
            </w:pPr>
          </w:p>
        </w:tc>
        <w:tc>
          <w:tcPr>
            <w:tcW w:w="1080" w:type="dxa"/>
          </w:tcPr>
          <w:p w14:paraId="05C0AD97" w14:textId="77777777" w:rsidR="001B2204" w:rsidRPr="00487927" w:rsidRDefault="001B2204" w:rsidP="001B2204">
            <w:pPr>
              <w:jc w:val="center"/>
              <w:rPr>
                <w:rFonts w:cstheme="minorHAnsi"/>
                <w:szCs w:val="20"/>
              </w:rPr>
            </w:pPr>
          </w:p>
        </w:tc>
        <w:tc>
          <w:tcPr>
            <w:tcW w:w="990" w:type="dxa"/>
          </w:tcPr>
          <w:p w14:paraId="1EF4E524" w14:textId="77777777" w:rsidR="001B2204" w:rsidRPr="00487927" w:rsidRDefault="001B2204" w:rsidP="001B2204">
            <w:pPr>
              <w:jc w:val="center"/>
              <w:rPr>
                <w:rFonts w:cstheme="minorHAnsi"/>
                <w:szCs w:val="20"/>
              </w:rPr>
            </w:pPr>
          </w:p>
        </w:tc>
      </w:tr>
      <w:tr w:rsidR="001B2204" w:rsidRPr="00487927" w14:paraId="0060F223" w14:textId="340769B3" w:rsidTr="000C75E7">
        <w:tc>
          <w:tcPr>
            <w:tcW w:w="1255" w:type="dxa"/>
          </w:tcPr>
          <w:p w14:paraId="1F754C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FF543D" w14:textId="4E3478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846F7D" w14:textId="2F8ABD86" w:rsidR="001B2204" w:rsidRPr="00487927" w:rsidRDefault="001B2204" w:rsidP="001B2204">
            <w:pPr>
              <w:jc w:val="center"/>
              <w:rPr>
                <w:rFonts w:cstheme="minorHAnsi"/>
                <w:szCs w:val="20"/>
              </w:rPr>
            </w:pPr>
          </w:p>
        </w:tc>
        <w:tc>
          <w:tcPr>
            <w:tcW w:w="990" w:type="dxa"/>
          </w:tcPr>
          <w:p w14:paraId="7EC63DBF" w14:textId="11749623" w:rsidR="001B2204" w:rsidRPr="00487927" w:rsidRDefault="001B2204" w:rsidP="001B2204">
            <w:pPr>
              <w:jc w:val="center"/>
              <w:rPr>
                <w:rFonts w:cstheme="minorHAnsi"/>
                <w:szCs w:val="20"/>
              </w:rPr>
            </w:pPr>
          </w:p>
        </w:tc>
        <w:tc>
          <w:tcPr>
            <w:tcW w:w="990" w:type="dxa"/>
          </w:tcPr>
          <w:p w14:paraId="6B4F9ACC" w14:textId="677496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F28103" w14:textId="505F291F" w:rsidR="001B2204" w:rsidRPr="00487927" w:rsidRDefault="001B2204" w:rsidP="001B2204">
            <w:pPr>
              <w:jc w:val="center"/>
              <w:rPr>
                <w:rFonts w:cstheme="minorHAnsi"/>
                <w:szCs w:val="20"/>
              </w:rPr>
            </w:pPr>
          </w:p>
        </w:tc>
        <w:tc>
          <w:tcPr>
            <w:tcW w:w="1080" w:type="dxa"/>
          </w:tcPr>
          <w:p w14:paraId="0E3C7279" w14:textId="77777777" w:rsidR="001B2204" w:rsidRPr="00487927" w:rsidRDefault="001B2204" w:rsidP="001B2204">
            <w:pPr>
              <w:jc w:val="center"/>
              <w:rPr>
                <w:rFonts w:cstheme="minorHAnsi"/>
                <w:szCs w:val="20"/>
              </w:rPr>
            </w:pPr>
          </w:p>
        </w:tc>
        <w:tc>
          <w:tcPr>
            <w:tcW w:w="990" w:type="dxa"/>
          </w:tcPr>
          <w:p w14:paraId="1B6EC6C8" w14:textId="77777777" w:rsidR="001B2204" w:rsidRPr="00487927" w:rsidRDefault="001B2204" w:rsidP="001B2204">
            <w:pPr>
              <w:jc w:val="center"/>
              <w:rPr>
                <w:rFonts w:cstheme="minorHAnsi"/>
                <w:szCs w:val="20"/>
              </w:rPr>
            </w:pPr>
          </w:p>
        </w:tc>
      </w:tr>
      <w:tr w:rsidR="001B2204" w:rsidRPr="00487927" w14:paraId="13E48B46" w14:textId="03CC9677" w:rsidTr="000C75E7">
        <w:tc>
          <w:tcPr>
            <w:tcW w:w="1255" w:type="dxa"/>
          </w:tcPr>
          <w:p w14:paraId="6CEB13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5D376C" w14:textId="5FC1BF9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7F74BE" w14:textId="6BF054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457C7" w14:textId="538D3E9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3F098" w14:textId="163BB7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1C0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4E974F" w14:textId="77777777" w:rsidR="001B2204" w:rsidRPr="00487927" w:rsidRDefault="001B2204" w:rsidP="001B2204">
            <w:pPr>
              <w:jc w:val="center"/>
              <w:rPr>
                <w:rFonts w:cstheme="minorHAnsi"/>
                <w:szCs w:val="20"/>
              </w:rPr>
            </w:pPr>
          </w:p>
        </w:tc>
        <w:tc>
          <w:tcPr>
            <w:tcW w:w="990" w:type="dxa"/>
          </w:tcPr>
          <w:p w14:paraId="5AB5025C" w14:textId="77777777" w:rsidR="001B2204" w:rsidRPr="00487927" w:rsidRDefault="001B2204" w:rsidP="001B2204">
            <w:pPr>
              <w:jc w:val="center"/>
              <w:rPr>
                <w:rFonts w:cstheme="minorHAnsi"/>
                <w:szCs w:val="20"/>
              </w:rPr>
            </w:pPr>
          </w:p>
        </w:tc>
      </w:tr>
      <w:tr w:rsidR="001B2204" w:rsidRPr="00487927" w14:paraId="77EF2B04" w14:textId="6D2866ED" w:rsidTr="000C75E7">
        <w:tc>
          <w:tcPr>
            <w:tcW w:w="1255" w:type="dxa"/>
          </w:tcPr>
          <w:p w14:paraId="53C8B0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22BF51" w14:textId="0B6A68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59FCB0" w14:textId="7DF8D99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FD74B5" w14:textId="6CA77B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1276F8" w14:textId="1DA834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6ADB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2F272" w14:textId="77777777" w:rsidR="001B2204" w:rsidRPr="00487927" w:rsidRDefault="001B2204" w:rsidP="001B2204">
            <w:pPr>
              <w:jc w:val="center"/>
              <w:rPr>
                <w:rFonts w:cstheme="minorHAnsi"/>
                <w:szCs w:val="20"/>
              </w:rPr>
            </w:pPr>
          </w:p>
        </w:tc>
        <w:tc>
          <w:tcPr>
            <w:tcW w:w="990" w:type="dxa"/>
          </w:tcPr>
          <w:p w14:paraId="42017454" w14:textId="77777777" w:rsidR="001B2204" w:rsidRPr="00487927" w:rsidRDefault="001B2204" w:rsidP="001B2204">
            <w:pPr>
              <w:jc w:val="center"/>
              <w:rPr>
                <w:rFonts w:cstheme="minorHAnsi"/>
                <w:szCs w:val="20"/>
              </w:rPr>
            </w:pPr>
          </w:p>
        </w:tc>
      </w:tr>
      <w:tr w:rsidR="001B2204" w:rsidRPr="00487927" w14:paraId="208BDD68" w14:textId="4CD89973" w:rsidTr="000C75E7">
        <w:tc>
          <w:tcPr>
            <w:tcW w:w="1255" w:type="dxa"/>
          </w:tcPr>
          <w:p w14:paraId="7B9F0A2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5482F6" w14:textId="74031F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C932B" w14:textId="4EC0E0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066D95" w14:textId="7034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30CB4C" w14:textId="0E7329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F3D15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7C3AD8" w14:textId="77777777" w:rsidR="001B2204" w:rsidRPr="00487927" w:rsidRDefault="001B2204" w:rsidP="001B2204">
            <w:pPr>
              <w:jc w:val="center"/>
              <w:rPr>
                <w:rFonts w:cstheme="minorHAnsi"/>
                <w:szCs w:val="20"/>
              </w:rPr>
            </w:pPr>
          </w:p>
        </w:tc>
        <w:tc>
          <w:tcPr>
            <w:tcW w:w="990" w:type="dxa"/>
          </w:tcPr>
          <w:p w14:paraId="2C83AFF0" w14:textId="77777777" w:rsidR="001B2204" w:rsidRPr="00487927" w:rsidRDefault="001B2204" w:rsidP="001B2204">
            <w:pPr>
              <w:jc w:val="center"/>
              <w:rPr>
                <w:rFonts w:cstheme="minorHAnsi"/>
                <w:szCs w:val="20"/>
              </w:rPr>
            </w:pPr>
          </w:p>
        </w:tc>
      </w:tr>
      <w:tr w:rsidR="001B2204" w:rsidRPr="00487927" w14:paraId="52254FFE" w14:textId="530157E3" w:rsidTr="000C75E7">
        <w:tc>
          <w:tcPr>
            <w:tcW w:w="1255" w:type="dxa"/>
          </w:tcPr>
          <w:p w14:paraId="0C65866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64C53D" w14:textId="77777777" w:rsidR="001B2204" w:rsidRPr="00487927" w:rsidRDefault="001B2204" w:rsidP="001B2204">
            <w:pPr>
              <w:jc w:val="center"/>
              <w:rPr>
                <w:rFonts w:cstheme="minorHAnsi"/>
                <w:szCs w:val="20"/>
              </w:rPr>
            </w:pPr>
          </w:p>
        </w:tc>
        <w:tc>
          <w:tcPr>
            <w:tcW w:w="990" w:type="dxa"/>
          </w:tcPr>
          <w:p w14:paraId="64EFBA75" w14:textId="77777777" w:rsidR="001B2204" w:rsidRPr="00487927" w:rsidRDefault="001B2204" w:rsidP="001B2204">
            <w:pPr>
              <w:jc w:val="center"/>
              <w:rPr>
                <w:rFonts w:cstheme="minorHAnsi"/>
                <w:szCs w:val="20"/>
              </w:rPr>
            </w:pPr>
          </w:p>
        </w:tc>
        <w:tc>
          <w:tcPr>
            <w:tcW w:w="990" w:type="dxa"/>
          </w:tcPr>
          <w:p w14:paraId="5BD0F9B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099C53" w14:textId="77777777" w:rsidR="001B2204" w:rsidRPr="00487927" w:rsidRDefault="001B2204" w:rsidP="001B2204">
            <w:pPr>
              <w:jc w:val="center"/>
              <w:rPr>
                <w:rFonts w:cstheme="minorHAnsi"/>
                <w:szCs w:val="20"/>
              </w:rPr>
            </w:pPr>
          </w:p>
        </w:tc>
        <w:tc>
          <w:tcPr>
            <w:tcW w:w="990" w:type="dxa"/>
          </w:tcPr>
          <w:p w14:paraId="3ABF2619" w14:textId="77777777" w:rsidR="001B2204" w:rsidRPr="00487927" w:rsidRDefault="001B2204" w:rsidP="001B2204">
            <w:pPr>
              <w:jc w:val="center"/>
              <w:rPr>
                <w:rFonts w:cstheme="minorHAnsi"/>
                <w:szCs w:val="20"/>
              </w:rPr>
            </w:pPr>
          </w:p>
        </w:tc>
        <w:tc>
          <w:tcPr>
            <w:tcW w:w="1080" w:type="dxa"/>
          </w:tcPr>
          <w:p w14:paraId="020920AD" w14:textId="77777777" w:rsidR="001B2204" w:rsidRPr="00487927" w:rsidRDefault="001B2204" w:rsidP="001B2204">
            <w:pPr>
              <w:jc w:val="center"/>
              <w:rPr>
                <w:rFonts w:cstheme="minorHAnsi"/>
                <w:szCs w:val="20"/>
              </w:rPr>
            </w:pPr>
          </w:p>
        </w:tc>
        <w:tc>
          <w:tcPr>
            <w:tcW w:w="990" w:type="dxa"/>
          </w:tcPr>
          <w:p w14:paraId="7595872A" w14:textId="77777777" w:rsidR="001B2204" w:rsidRPr="00487927" w:rsidRDefault="001B2204" w:rsidP="001B2204">
            <w:pPr>
              <w:jc w:val="center"/>
              <w:rPr>
                <w:rFonts w:cstheme="minorHAnsi"/>
                <w:szCs w:val="20"/>
              </w:rPr>
            </w:pPr>
          </w:p>
        </w:tc>
      </w:tr>
      <w:tr w:rsidR="001B2204" w:rsidRPr="00487927" w14:paraId="778FEBDE" w14:textId="046F3F16" w:rsidTr="000C75E7">
        <w:tc>
          <w:tcPr>
            <w:tcW w:w="1255" w:type="dxa"/>
          </w:tcPr>
          <w:p w14:paraId="39DD9800" w14:textId="77777777" w:rsidR="001B2204" w:rsidRPr="00487927" w:rsidRDefault="001B2204" w:rsidP="001B2204">
            <w:pPr>
              <w:jc w:val="center"/>
              <w:rPr>
                <w:rFonts w:cstheme="minorHAnsi"/>
                <w:szCs w:val="20"/>
              </w:rPr>
            </w:pPr>
            <w:r>
              <w:rPr>
                <w:rFonts w:cstheme="minorHAnsi"/>
                <w:szCs w:val="20"/>
              </w:rPr>
              <w:t>0410_03</w:t>
            </w:r>
          </w:p>
        </w:tc>
        <w:tc>
          <w:tcPr>
            <w:tcW w:w="990" w:type="dxa"/>
          </w:tcPr>
          <w:p w14:paraId="02137ECF" w14:textId="60C8E5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D09FA" w14:textId="0DBC0B8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1DEF4" w14:textId="587577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A0BF8E" w14:textId="1788A1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14645B" w14:textId="58A6F2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5ADB2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46E65A" w14:textId="77777777" w:rsidR="001B2204" w:rsidRPr="00487927" w:rsidRDefault="001B2204" w:rsidP="001B2204">
            <w:pPr>
              <w:jc w:val="center"/>
              <w:rPr>
                <w:rFonts w:cstheme="minorHAnsi"/>
                <w:szCs w:val="20"/>
              </w:rPr>
            </w:pPr>
          </w:p>
        </w:tc>
        <w:tc>
          <w:tcPr>
            <w:tcW w:w="990" w:type="dxa"/>
          </w:tcPr>
          <w:p w14:paraId="3AD3E6F7" w14:textId="77777777" w:rsidR="001B2204" w:rsidRPr="00487927" w:rsidRDefault="001B2204" w:rsidP="001B2204">
            <w:pPr>
              <w:jc w:val="center"/>
              <w:rPr>
                <w:rFonts w:cstheme="minorHAnsi"/>
                <w:szCs w:val="20"/>
              </w:rPr>
            </w:pPr>
          </w:p>
        </w:tc>
      </w:tr>
      <w:tr w:rsidR="001B2204" w:rsidRPr="00487927" w14:paraId="2973C770" w14:textId="6E505F81" w:rsidTr="000C75E7">
        <w:tc>
          <w:tcPr>
            <w:tcW w:w="1255" w:type="dxa"/>
          </w:tcPr>
          <w:p w14:paraId="2352C9F2" w14:textId="6AF2BC83" w:rsidR="001B2204" w:rsidRPr="00487927" w:rsidRDefault="001B2204" w:rsidP="001B2204">
            <w:pPr>
              <w:jc w:val="center"/>
              <w:rPr>
                <w:rFonts w:cstheme="minorHAnsi"/>
                <w:szCs w:val="20"/>
              </w:rPr>
            </w:pPr>
            <w:r>
              <w:rPr>
                <w:rFonts w:cstheme="minorHAnsi"/>
                <w:szCs w:val="20"/>
              </w:rPr>
              <w:t>0410_04</w:t>
            </w:r>
          </w:p>
        </w:tc>
        <w:tc>
          <w:tcPr>
            <w:tcW w:w="990" w:type="dxa"/>
          </w:tcPr>
          <w:p w14:paraId="122A7436" w14:textId="0A0C7D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1A07C8" w14:textId="25BE575E" w:rsidR="001B2204" w:rsidRPr="00487927" w:rsidRDefault="001B2204" w:rsidP="001B2204">
            <w:pPr>
              <w:jc w:val="center"/>
              <w:rPr>
                <w:rFonts w:cstheme="minorHAnsi"/>
                <w:szCs w:val="20"/>
              </w:rPr>
            </w:pPr>
          </w:p>
        </w:tc>
        <w:tc>
          <w:tcPr>
            <w:tcW w:w="990" w:type="dxa"/>
          </w:tcPr>
          <w:p w14:paraId="75D2A1CF" w14:textId="77777777" w:rsidR="001B2204" w:rsidRPr="00487927" w:rsidRDefault="001B2204" w:rsidP="001B2204">
            <w:pPr>
              <w:jc w:val="center"/>
              <w:rPr>
                <w:rFonts w:cstheme="minorHAnsi"/>
                <w:szCs w:val="20"/>
              </w:rPr>
            </w:pPr>
          </w:p>
        </w:tc>
        <w:tc>
          <w:tcPr>
            <w:tcW w:w="990" w:type="dxa"/>
          </w:tcPr>
          <w:p w14:paraId="49623E8A" w14:textId="75FDF6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94658" w14:textId="1F66E4BF" w:rsidR="001B2204" w:rsidRPr="00487927" w:rsidRDefault="001B2204" w:rsidP="001B2204">
            <w:pPr>
              <w:jc w:val="center"/>
              <w:rPr>
                <w:rFonts w:cstheme="minorHAnsi"/>
                <w:szCs w:val="20"/>
              </w:rPr>
            </w:pPr>
          </w:p>
        </w:tc>
        <w:tc>
          <w:tcPr>
            <w:tcW w:w="990" w:type="dxa"/>
          </w:tcPr>
          <w:p w14:paraId="5FFC6AC5" w14:textId="77777777" w:rsidR="001B2204" w:rsidRPr="00487927" w:rsidRDefault="001B2204" w:rsidP="001B2204">
            <w:pPr>
              <w:jc w:val="center"/>
              <w:rPr>
                <w:rFonts w:cstheme="minorHAnsi"/>
                <w:szCs w:val="20"/>
              </w:rPr>
            </w:pPr>
          </w:p>
        </w:tc>
        <w:tc>
          <w:tcPr>
            <w:tcW w:w="1080" w:type="dxa"/>
          </w:tcPr>
          <w:p w14:paraId="78EED66B" w14:textId="77777777" w:rsidR="001B2204" w:rsidRPr="00487927" w:rsidRDefault="001B2204" w:rsidP="001B2204">
            <w:pPr>
              <w:jc w:val="center"/>
              <w:rPr>
                <w:rFonts w:cstheme="minorHAnsi"/>
                <w:szCs w:val="20"/>
              </w:rPr>
            </w:pPr>
          </w:p>
        </w:tc>
        <w:tc>
          <w:tcPr>
            <w:tcW w:w="990" w:type="dxa"/>
          </w:tcPr>
          <w:p w14:paraId="1C6CC689" w14:textId="77777777" w:rsidR="001B2204" w:rsidRPr="00487927" w:rsidRDefault="001B2204" w:rsidP="001B2204">
            <w:pPr>
              <w:jc w:val="center"/>
              <w:rPr>
                <w:rFonts w:cstheme="minorHAnsi"/>
                <w:szCs w:val="20"/>
              </w:rPr>
            </w:pPr>
          </w:p>
        </w:tc>
      </w:tr>
      <w:tr w:rsidR="001B2204" w:rsidRPr="00487927" w14:paraId="246CF68A" w14:textId="14093430" w:rsidTr="000C75E7">
        <w:tc>
          <w:tcPr>
            <w:tcW w:w="1255" w:type="dxa"/>
          </w:tcPr>
          <w:p w14:paraId="4221D7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822F" w14:textId="01B904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88F873" w14:textId="2D6E62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63EED7" w14:textId="2AF2E1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1998" w14:textId="590615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1B1D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B27E72" w14:textId="77777777" w:rsidR="001B2204" w:rsidRPr="00487927" w:rsidRDefault="001B2204" w:rsidP="001B2204">
            <w:pPr>
              <w:jc w:val="center"/>
              <w:rPr>
                <w:rFonts w:cstheme="minorHAnsi"/>
                <w:szCs w:val="20"/>
              </w:rPr>
            </w:pPr>
          </w:p>
        </w:tc>
        <w:tc>
          <w:tcPr>
            <w:tcW w:w="990" w:type="dxa"/>
          </w:tcPr>
          <w:p w14:paraId="4023D4AD" w14:textId="77777777" w:rsidR="001B2204" w:rsidRPr="00487927" w:rsidRDefault="001B2204" w:rsidP="001B2204">
            <w:pPr>
              <w:jc w:val="center"/>
              <w:rPr>
                <w:rFonts w:cstheme="minorHAnsi"/>
                <w:szCs w:val="20"/>
              </w:rPr>
            </w:pPr>
          </w:p>
        </w:tc>
      </w:tr>
      <w:tr w:rsidR="001B2204" w:rsidRPr="00487927" w14:paraId="6A33AFDC" w14:textId="39A2D660" w:rsidTr="000C75E7">
        <w:tc>
          <w:tcPr>
            <w:tcW w:w="1255" w:type="dxa"/>
          </w:tcPr>
          <w:p w14:paraId="0C21C3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482A0" w14:textId="6D7F5C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382196" w14:textId="7EB42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2CCBA" w14:textId="42D05D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23F828" w14:textId="69CEA5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F414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8F2F3" w14:textId="77777777" w:rsidR="001B2204" w:rsidRPr="00487927" w:rsidRDefault="001B2204" w:rsidP="001B2204">
            <w:pPr>
              <w:jc w:val="center"/>
              <w:rPr>
                <w:rFonts w:cstheme="minorHAnsi"/>
                <w:szCs w:val="20"/>
              </w:rPr>
            </w:pPr>
          </w:p>
        </w:tc>
        <w:tc>
          <w:tcPr>
            <w:tcW w:w="990" w:type="dxa"/>
          </w:tcPr>
          <w:p w14:paraId="3706FF6F" w14:textId="77777777" w:rsidR="001B2204" w:rsidRPr="00487927" w:rsidRDefault="001B2204" w:rsidP="001B2204">
            <w:pPr>
              <w:jc w:val="center"/>
              <w:rPr>
                <w:rFonts w:cstheme="minorHAnsi"/>
                <w:szCs w:val="20"/>
              </w:rPr>
            </w:pPr>
          </w:p>
        </w:tc>
      </w:tr>
      <w:tr w:rsidR="001B2204" w:rsidRPr="00487927" w14:paraId="533417F3" w14:textId="22822802" w:rsidTr="000C75E7">
        <w:tc>
          <w:tcPr>
            <w:tcW w:w="1255" w:type="dxa"/>
          </w:tcPr>
          <w:p w14:paraId="69170CE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81307" w14:textId="2BC9721E" w:rsidR="001B2204" w:rsidRPr="00487927" w:rsidRDefault="001B2204" w:rsidP="001B2204">
            <w:pPr>
              <w:jc w:val="center"/>
              <w:rPr>
                <w:rFonts w:cstheme="minorHAnsi"/>
                <w:szCs w:val="20"/>
              </w:rPr>
            </w:pPr>
          </w:p>
        </w:tc>
        <w:tc>
          <w:tcPr>
            <w:tcW w:w="990" w:type="dxa"/>
          </w:tcPr>
          <w:p w14:paraId="42CDDE78" w14:textId="77777777" w:rsidR="001B2204" w:rsidRPr="00487927" w:rsidRDefault="001B2204" w:rsidP="001B2204">
            <w:pPr>
              <w:jc w:val="center"/>
              <w:rPr>
                <w:rFonts w:cstheme="minorHAnsi"/>
                <w:szCs w:val="20"/>
              </w:rPr>
            </w:pPr>
          </w:p>
        </w:tc>
        <w:tc>
          <w:tcPr>
            <w:tcW w:w="990" w:type="dxa"/>
          </w:tcPr>
          <w:p w14:paraId="506A94A3" w14:textId="4EADBB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DEC418" w14:textId="4734D20A" w:rsidR="001B2204" w:rsidRPr="00487927" w:rsidRDefault="001B2204" w:rsidP="001B2204">
            <w:pPr>
              <w:jc w:val="center"/>
              <w:rPr>
                <w:rFonts w:cstheme="minorHAnsi"/>
                <w:szCs w:val="20"/>
              </w:rPr>
            </w:pPr>
          </w:p>
        </w:tc>
        <w:tc>
          <w:tcPr>
            <w:tcW w:w="990" w:type="dxa"/>
          </w:tcPr>
          <w:p w14:paraId="4A158A4F" w14:textId="77777777" w:rsidR="001B2204" w:rsidRPr="00487927" w:rsidRDefault="001B2204" w:rsidP="001B2204">
            <w:pPr>
              <w:jc w:val="center"/>
              <w:rPr>
                <w:rFonts w:cstheme="minorHAnsi"/>
                <w:szCs w:val="20"/>
              </w:rPr>
            </w:pPr>
          </w:p>
        </w:tc>
        <w:tc>
          <w:tcPr>
            <w:tcW w:w="1080" w:type="dxa"/>
          </w:tcPr>
          <w:p w14:paraId="21C79788" w14:textId="77777777" w:rsidR="001B2204" w:rsidRPr="00487927" w:rsidRDefault="001B2204" w:rsidP="001B2204">
            <w:pPr>
              <w:jc w:val="center"/>
              <w:rPr>
                <w:rFonts w:cstheme="minorHAnsi"/>
                <w:szCs w:val="20"/>
              </w:rPr>
            </w:pPr>
          </w:p>
        </w:tc>
        <w:tc>
          <w:tcPr>
            <w:tcW w:w="990" w:type="dxa"/>
          </w:tcPr>
          <w:p w14:paraId="764590AB" w14:textId="77777777" w:rsidR="001B2204" w:rsidRPr="00487927" w:rsidRDefault="001B2204" w:rsidP="001B2204">
            <w:pPr>
              <w:jc w:val="center"/>
              <w:rPr>
                <w:rFonts w:cstheme="minorHAnsi"/>
                <w:szCs w:val="20"/>
              </w:rPr>
            </w:pPr>
          </w:p>
        </w:tc>
      </w:tr>
      <w:tr w:rsidR="001B2204" w:rsidRPr="00487927" w14:paraId="21CE8BA4" w14:textId="65CBD5F2" w:rsidTr="000C75E7">
        <w:tc>
          <w:tcPr>
            <w:tcW w:w="1255" w:type="dxa"/>
          </w:tcPr>
          <w:p w14:paraId="2219C2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A7145" w14:textId="2A455092" w:rsidR="001B2204" w:rsidRPr="00487927" w:rsidRDefault="001B2204" w:rsidP="001B2204">
            <w:pPr>
              <w:jc w:val="center"/>
              <w:rPr>
                <w:rFonts w:cstheme="minorHAnsi"/>
                <w:szCs w:val="20"/>
              </w:rPr>
            </w:pPr>
          </w:p>
        </w:tc>
        <w:tc>
          <w:tcPr>
            <w:tcW w:w="990" w:type="dxa"/>
          </w:tcPr>
          <w:p w14:paraId="1B6CA384" w14:textId="77777777" w:rsidR="001B2204" w:rsidRPr="00487927" w:rsidRDefault="001B2204" w:rsidP="001B2204">
            <w:pPr>
              <w:jc w:val="center"/>
              <w:rPr>
                <w:rFonts w:cstheme="minorHAnsi"/>
                <w:szCs w:val="20"/>
              </w:rPr>
            </w:pPr>
          </w:p>
        </w:tc>
        <w:tc>
          <w:tcPr>
            <w:tcW w:w="990" w:type="dxa"/>
          </w:tcPr>
          <w:p w14:paraId="3E105587" w14:textId="79EDE4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E8452D" w14:textId="23D5043D" w:rsidR="001B2204" w:rsidRPr="00487927" w:rsidRDefault="001B2204" w:rsidP="001B2204">
            <w:pPr>
              <w:jc w:val="center"/>
              <w:rPr>
                <w:rFonts w:cstheme="minorHAnsi"/>
                <w:szCs w:val="20"/>
              </w:rPr>
            </w:pPr>
          </w:p>
        </w:tc>
        <w:tc>
          <w:tcPr>
            <w:tcW w:w="990" w:type="dxa"/>
          </w:tcPr>
          <w:p w14:paraId="7CB29268" w14:textId="77777777" w:rsidR="001B2204" w:rsidRPr="00487927" w:rsidRDefault="001B2204" w:rsidP="001B2204">
            <w:pPr>
              <w:jc w:val="center"/>
              <w:rPr>
                <w:rFonts w:cstheme="minorHAnsi"/>
                <w:szCs w:val="20"/>
              </w:rPr>
            </w:pPr>
          </w:p>
        </w:tc>
        <w:tc>
          <w:tcPr>
            <w:tcW w:w="1080" w:type="dxa"/>
          </w:tcPr>
          <w:p w14:paraId="69B47341" w14:textId="77777777" w:rsidR="001B2204" w:rsidRPr="00487927" w:rsidRDefault="001B2204" w:rsidP="001B2204">
            <w:pPr>
              <w:jc w:val="center"/>
              <w:rPr>
                <w:rFonts w:cstheme="minorHAnsi"/>
                <w:szCs w:val="20"/>
              </w:rPr>
            </w:pPr>
          </w:p>
        </w:tc>
        <w:tc>
          <w:tcPr>
            <w:tcW w:w="990" w:type="dxa"/>
          </w:tcPr>
          <w:p w14:paraId="57DB9F6C" w14:textId="77777777" w:rsidR="001B2204" w:rsidRPr="00487927" w:rsidRDefault="001B2204" w:rsidP="001B2204">
            <w:pPr>
              <w:jc w:val="center"/>
              <w:rPr>
                <w:rFonts w:cstheme="minorHAnsi"/>
                <w:szCs w:val="20"/>
              </w:rPr>
            </w:pPr>
          </w:p>
        </w:tc>
      </w:tr>
      <w:tr w:rsidR="001B2204" w:rsidRPr="00487927" w14:paraId="3D9496B8" w14:textId="1F7FCB67" w:rsidTr="000C75E7">
        <w:tc>
          <w:tcPr>
            <w:tcW w:w="1255" w:type="dxa"/>
          </w:tcPr>
          <w:p w14:paraId="42B049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BFA82" w14:textId="25EA84B4" w:rsidR="001B2204" w:rsidRPr="00487927" w:rsidRDefault="001B2204" w:rsidP="001B2204">
            <w:pPr>
              <w:jc w:val="center"/>
              <w:rPr>
                <w:rFonts w:cstheme="minorHAnsi"/>
                <w:szCs w:val="20"/>
              </w:rPr>
            </w:pPr>
          </w:p>
        </w:tc>
        <w:tc>
          <w:tcPr>
            <w:tcW w:w="990" w:type="dxa"/>
          </w:tcPr>
          <w:p w14:paraId="243BDBB3" w14:textId="77777777" w:rsidR="001B2204" w:rsidRPr="00487927" w:rsidRDefault="001B2204" w:rsidP="001B2204">
            <w:pPr>
              <w:jc w:val="center"/>
              <w:rPr>
                <w:rFonts w:cstheme="minorHAnsi"/>
                <w:szCs w:val="20"/>
              </w:rPr>
            </w:pPr>
          </w:p>
        </w:tc>
        <w:tc>
          <w:tcPr>
            <w:tcW w:w="990" w:type="dxa"/>
          </w:tcPr>
          <w:p w14:paraId="1262E06D" w14:textId="366E4D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C63921" w14:textId="13ADECD2" w:rsidR="001B2204" w:rsidRPr="00487927" w:rsidRDefault="001B2204" w:rsidP="001B2204">
            <w:pPr>
              <w:jc w:val="center"/>
              <w:rPr>
                <w:rFonts w:cstheme="minorHAnsi"/>
                <w:szCs w:val="20"/>
              </w:rPr>
            </w:pPr>
          </w:p>
        </w:tc>
        <w:tc>
          <w:tcPr>
            <w:tcW w:w="990" w:type="dxa"/>
          </w:tcPr>
          <w:p w14:paraId="4F8A49AE" w14:textId="77777777" w:rsidR="001B2204" w:rsidRPr="00487927" w:rsidRDefault="001B2204" w:rsidP="001B2204">
            <w:pPr>
              <w:jc w:val="center"/>
              <w:rPr>
                <w:rFonts w:cstheme="minorHAnsi"/>
                <w:szCs w:val="20"/>
              </w:rPr>
            </w:pPr>
          </w:p>
        </w:tc>
        <w:tc>
          <w:tcPr>
            <w:tcW w:w="1080" w:type="dxa"/>
          </w:tcPr>
          <w:p w14:paraId="51E21ECF" w14:textId="77777777" w:rsidR="001B2204" w:rsidRPr="00487927" w:rsidRDefault="001B2204" w:rsidP="001B2204">
            <w:pPr>
              <w:jc w:val="center"/>
              <w:rPr>
                <w:rFonts w:cstheme="minorHAnsi"/>
                <w:szCs w:val="20"/>
              </w:rPr>
            </w:pPr>
          </w:p>
        </w:tc>
        <w:tc>
          <w:tcPr>
            <w:tcW w:w="990" w:type="dxa"/>
          </w:tcPr>
          <w:p w14:paraId="04AAE7BE" w14:textId="77777777" w:rsidR="001B2204" w:rsidRPr="00487927" w:rsidRDefault="001B2204" w:rsidP="001B2204">
            <w:pPr>
              <w:jc w:val="center"/>
              <w:rPr>
                <w:rFonts w:cstheme="minorHAnsi"/>
                <w:szCs w:val="20"/>
              </w:rPr>
            </w:pPr>
          </w:p>
        </w:tc>
      </w:tr>
      <w:tr w:rsidR="001B2204" w:rsidRPr="00487927" w14:paraId="747442C3" w14:textId="2B8915C7" w:rsidTr="000C75E7">
        <w:tc>
          <w:tcPr>
            <w:tcW w:w="1255" w:type="dxa"/>
          </w:tcPr>
          <w:p w14:paraId="4AE496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B4B40" w14:textId="44053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91538B" w14:textId="672B221B" w:rsidR="001B2204" w:rsidRPr="00487927" w:rsidRDefault="001B2204" w:rsidP="001B2204">
            <w:pPr>
              <w:jc w:val="center"/>
              <w:rPr>
                <w:rFonts w:cstheme="minorHAnsi"/>
                <w:szCs w:val="20"/>
              </w:rPr>
            </w:pPr>
          </w:p>
        </w:tc>
        <w:tc>
          <w:tcPr>
            <w:tcW w:w="990" w:type="dxa"/>
          </w:tcPr>
          <w:p w14:paraId="52DFB07B" w14:textId="7EED7C4E" w:rsidR="001B2204" w:rsidRPr="00487927" w:rsidRDefault="001B2204" w:rsidP="001B2204">
            <w:pPr>
              <w:jc w:val="center"/>
              <w:rPr>
                <w:rFonts w:cstheme="minorHAnsi"/>
                <w:szCs w:val="20"/>
              </w:rPr>
            </w:pPr>
          </w:p>
        </w:tc>
        <w:tc>
          <w:tcPr>
            <w:tcW w:w="990" w:type="dxa"/>
          </w:tcPr>
          <w:p w14:paraId="4F62BA81" w14:textId="764868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9C20E" w14:textId="2A861CA6" w:rsidR="001B2204" w:rsidRPr="00487927" w:rsidRDefault="001B2204" w:rsidP="001B2204">
            <w:pPr>
              <w:jc w:val="center"/>
              <w:rPr>
                <w:rFonts w:cstheme="minorHAnsi"/>
                <w:szCs w:val="20"/>
              </w:rPr>
            </w:pPr>
          </w:p>
        </w:tc>
        <w:tc>
          <w:tcPr>
            <w:tcW w:w="1080" w:type="dxa"/>
          </w:tcPr>
          <w:p w14:paraId="1C20A747" w14:textId="77777777" w:rsidR="001B2204" w:rsidRPr="00487927" w:rsidRDefault="001B2204" w:rsidP="001B2204">
            <w:pPr>
              <w:jc w:val="center"/>
              <w:rPr>
                <w:rFonts w:cstheme="minorHAnsi"/>
                <w:szCs w:val="20"/>
              </w:rPr>
            </w:pPr>
          </w:p>
        </w:tc>
        <w:tc>
          <w:tcPr>
            <w:tcW w:w="990" w:type="dxa"/>
          </w:tcPr>
          <w:p w14:paraId="45153E25" w14:textId="77777777" w:rsidR="001B2204" w:rsidRPr="00487927" w:rsidRDefault="001B2204" w:rsidP="001B2204">
            <w:pPr>
              <w:jc w:val="center"/>
              <w:rPr>
                <w:rFonts w:cstheme="minorHAnsi"/>
                <w:szCs w:val="20"/>
              </w:rPr>
            </w:pPr>
          </w:p>
        </w:tc>
      </w:tr>
      <w:tr w:rsidR="001B2204" w:rsidRPr="00487927" w14:paraId="570F502E" w14:textId="5AFDFCE3" w:rsidTr="000C75E7">
        <w:tc>
          <w:tcPr>
            <w:tcW w:w="1255" w:type="dxa"/>
          </w:tcPr>
          <w:p w14:paraId="53FEFC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A0A4D" w14:textId="5C7D3BC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60A1" w14:textId="5816C15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43CF6D" w14:textId="5FFEB4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AA35FD" w14:textId="6A822E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E61B3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833F0C" w14:textId="77777777" w:rsidR="001B2204" w:rsidRPr="00487927" w:rsidRDefault="001B2204" w:rsidP="001B2204">
            <w:pPr>
              <w:jc w:val="center"/>
              <w:rPr>
                <w:rFonts w:cstheme="minorHAnsi"/>
                <w:szCs w:val="20"/>
              </w:rPr>
            </w:pPr>
          </w:p>
        </w:tc>
        <w:tc>
          <w:tcPr>
            <w:tcW w:w="990" w:type="dxa"/>
          </w:tcPr>
          <w:p w14:paraId="5CDB7C6F" w14:textId="77777777" w:rsidR="001B2204" w:rsidRPr="00487927" w:rsidRDefault="001B2204" w:rsidP="001B2204">
            <w:pPr>
              <w:jc w:val="center"/>
              <w:rPr>
                <w:rFonts w:cstheme="minorHAnsi"/>
                <w:szCs w:val="20"/>
              </w:rPr>
            </w:pPr>
          </w:p>
        </w:tc>
      </w:tr>
      <w:tr w:rsidR="001B2204" w:rsidRPr="00487927" w14:paraId="0011CE97" w14:textId="6B41A4B5" w:rsidTr="000C75E7">
        <w:tc>
          <w:tcPr>
            <w:tcW w:w="1255" w:type="dxa"/>
          </w:tcPr>
          <w:p w14:paraId="0D5A25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706CF2" w14:textId="41EC03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C5A9D2" w14:textId="31BD09C3" w:rsidR="001B2204" w:rsidRPr="00487927" w:rsidRDefault="001B2204" w:rsidP="001B2204">
            <w:pPr>
              <w:jc w:val="center"/>
              <w:rPr>
                <w:rFonts w:cstheme="minorHAnsi"/>
                <w:szCs w:val="20"/>
              </w:rPr>
            </w:pPr>
          </w:p>
        </w:tc>
        <w:tc>
          <w:tcPr>
            <w:tcW w:w="990" w:type="dxa"/>
          </w:tcPr>
          <w:p w14:paraId="51F9AB74" w14:textId="35B29A2E" w:rsidR="001B2204" w:rsidRPr="00487927" w:rsidRDefault="001B2204" w:rsidP="001B2204">
            <w:pPr>
              <w:jc w:val="center"/>
              <w:rPr>
                <w:rFonts w:cstheme="minorHAnsi"/>
                <w:szCs w:val="20"/>
              </w:rPr>
            </w:pPr>
          </w:p>
        </w:tc>
        <w:tc>
          <w:tcPr>
            <w:tcW w:w="990" w:type="dxa"/>
          </w:tcPr>
          <w:p w14:paraId="32105A6E" w14:textId="077942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69F19F" w14:textId="0439E650" w:rsidR="001B2204" w:rsidRPr="00487927" w:rsidRDefault="001B2204" w:rsidP="001B2204">
            <w:pPr>
              <w:jc w:val="center"/>
              <w:rPr>
                <w:rFonts w:cstheme="minorHAnsi"/>
                <w:szCs w:val="20"/>
              </w:rPr>
            </w:pPr>
          </w:p>
        </w:tc>
        <w:tc>
          <w:tcPr>
            <w:tcW w:w="1080" w:type="dxa"/>
          </w:tcPr>
          <w:p w14:paraId="4BCEA6E9" w14:textId="77777777" w:rsidR="001B2204" w:rsidRPr="00487927" w:rsidRDefault="001B2204" w:rsidP="001B2204">
            <w:pPr>
              <w:jc w:val="center"/>
              <w:rPr>
                <w:rFonts w:cstheme="minorHAnsi"/>
                <w:szCs w:val="20"/>
              </w:rPr>
            </w:pPr>
          </w:p>
        </w:tc>
        <w:tc>
          <w:tcPr>
            <w:tcW w:w="990" w:type="dxa"/>
          </w:tcPr>
          <w:p w14:paraId="5058B3A8" w14:textId="77777777" w:rsidR="001B2204" w:rsidRPr="00487927" w:rsidRDefault="001B2204" w:rsidP="001B2204">
            <w:pPr>
              <w:jc w:val="center"/>
              <w:rPr>
                <w:rFonts w:cstheme="minorHAnsi"/>
                <w:szCs w:val="20"/>
              </w:rPr>
            </w:pPr>
          </w:p>
        </w:tc>
      </w:tr>
      <w:tr w:rsidR="001B2204" w:rsidRPr="00487927" w14:paraId="48C87199" w14:textId="75F11044" w:rsidTr="000C75E7">
        <w:tc>
          <w:tcPr>
            <w:tcW w:w="1255" w:type="dxa"/>
          </w:tcPr>
          <w:p w14:paraId="233938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3733B2" w14:textId="6A7725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A4B12" w14:textId="77777777" w:rsidR="001B2204" w:rsidRPr="00487927" w:rsidRDefault="001B2204" w:rsidP="001B2204">
            <w:pPr>
              <w:jc w:val="center"/>
              <w:rPr>
                <w:rFonts w:cstheme="minorHAnsi"/>
                <w:szCs w:val="20"/>
              </w:rPr>
            </w:pPr>
          </w:p>
        </w:tc>
        <w:tc>
          <w:tcPr>
            <w:tcW w:w="990" w:type="dxa"/>
          </w:tcPr>
          <w:p w14:paraId="35C63169" w14:textId="69EDDA3A" w:rsidR="001B2204" w:rsidRPr="00487927" w:rsidRDefault="001B2204" w:rsidP="001B2204">
            <w:pPr>
              <w:jc w:val="center"/>
              <w:rPr>
                <w:rFonts w:cstheme="minorHAnsi"/>
                <w:szCs w:val="20"/>
              </w:rPr>
            </w:pPr>
          </w:p>
        </w:tc>
        <w:tc>
          <w:tcPr>
            <w:tcW w:w="990" w:type="dxa"/>
          </w:tcPr>
          <w:p w14:paraId="11C71C0B" w14:textId="7233516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B8673" w14:textId="77777777" w:rsidR="001B2204" w:rsidRPr="00487927" w:rsidRDefault="001B2204" w:rsidP="001B2204">
            <w:pPr>
              <w:jc w:val="center"/>
              <w:rPr>
                <w:rFonts w:cstheme="minorHAnsi"/>
                <w:szCs w:val="20"/>
              </w:rPr>
            </w:pPr>
          </w:p>
        </w:tc>
        <w:tc>
          <w:tcPr>
            <w:tcW w:w="1080" w:type="dxa"/>
          </w:tcPr>
          <w:p w14:paraId="0414DD11" w14:textId="77777777" w:rsidR="001B2204" w:rsidRPr="00487927" w:rsidRDefault="001B2204" w:rsidP="001B2204">
            <w:pPr>
              <w:jc w:val="center"/>
              <w:rPr>
                <w:rFonts w:cstheme="minorHAnsi"/>
                <w:szCs w:val="20"/>
              </w:rPr>
            </w:pPr>
          </w:p>
        </w:tc>
        <w:tc>
          <w:tcPr>
            <w:tcW w:w="990" w:type="dxa"/>
          </w:tcPr>
          <w:p w14:paraId="3C09F18C" w14:textId="77777777" w:rsidR="001B2204" w:rsidRPr="00487927" w:rsidRDefault="001B2204" w:rsidP="001B2204">
            <w:pPr>
              <w:jc w:val="center"/>
              <w:rPr>
                <w:rFonts w:cstheme="minorHAnsi"/>
                <w:szCs w:val="20"/>
              </w:rPr>
            </w:pPr>
          </w:p>
        </w:tc>
      </w:tr>
      <w:tr w:rsidR="001B2204" w:rsidRPr="00487927" w14:paraId="75282983" w14:textId="6484509D" w:rsidTr="000C75E7">
        <w:tc>
          <w:tcPr>
            <w:tcW w:w="1255" w:type="dxa"/>
          </w:tcPr>
          <w:p w14:paraId="273078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9ABAF1" w14:textId="5BF051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2783DA" w14:textId="77777777" w:rsidR="001B2204" w:rsidRPr="00487927" w:rsidRDefault="001B2204" w:rsidP="001B2204">
            <w:pPr>
              <w:jc w:val="center"/>
              <w:rPr>
                <w:rFonts w:cstheme="minorHAnsi"/>
                <w:szCs w:val="20"/>
              </w:rPr>
            </w:pPr>
          </w:p>
        </w:tc>
        <w:tc>
          <w:tcPr>
            <w:tcW w:w="990" w:type="dxa"/>
          </w:tcPr>
          <w:p w14:paraId="4B00C04A" w14:textId="64D9C3CD" w:rsidR="001B2204" w:rsidRPr="00487927" w:rsidRDefault="001B2204" w:rsidP="001B2204">
            <w:pPr>
              <w:jc w:val="center"/>
              <w:rPr>
                <w:rFonts w:cstheme="minorHAnsi"/>
                <w:szCs w:val="20"/>
              </w:rPr>
            </w:pPr>
          </w:p>
        </w:tc>
        <w:tc>
          <w:tcPr>
            <w:tcW w:w="990" w:type="dxa"/>
          </w:tcPr>
          <w:p w14:paraId="1002698C" w14:textId="0F6259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E9F7" w14:textId="77777777" w:rsidR="001B2204" w:rsidRPr="00487927" w:rsidRDefault="001B2204" w:rsidP="001B2204">
            <w:pPr>
              <w:jc w:val="center"/>
              <w:rPr>
                <w:rFonts w:cstheme="minorHAnsi"/>
                <w:szCs w:val="20"/>
              </w:rPr>
            </w:pPr>
          </w:p>
        </w:tc>
        <w:tc>
          <w:tcPr>
            <w:tcW w:w="1080" w:type="dxa"/>
          </w:tcPr>
          <w:p w14:paraId="2FA016D8" w14:textId="77777777" w:rsidR="001B2204" w:rsidRPr="00487927" w:rsidRDefault="001B2204" w:rsidP="001B2204">
            <w:pPr>
              <w:jc w:val="center"/>
              <w:rPr>
                <w:rFonts w:cstheme="minorHAnsi"/>
                <w:szCs w:val="20"/>
              </w:rPr>
            </w:pPr>
          </w:p>
        </w:tc>
        <w:tc>
          <w:tcPr>
            <w:tcW w:w="990" w:type="dxa"/>
          </w:tcPr>
          <w:p w14:paraId="43157F30" w14:textId="77777777" w:rsidR="001B2204" w:rsidRPr="00487927" w:rsidRDefault="001B2204" w:rsidP="001B2204">
            <w:pPr>
              <w:jc w:val="center"/>
              <w:rPr>
                <w:rFonts w:cstheme="minorHAnsi"/>
                <w:szCs w:val="20"/>
              </w:rPr>
            </w:pPr>
          </w:p>
        </w:tc>
      </w:tr>
      <w:tr w:rsidR="001B2204" w:rsidRPr="00487927" w14:paraId="36D8991B" w14:textId="2ABD1A59" w:rsidTr="000C75E7">
        <w:tc>
          <w:tcPr>
            <w:tcW w:w="1255" w:type="dxa"/>
          </w:tcPr>
          <w:p w14:paraId="32A0A4A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1B2204" w:rsidRPr="00487927" w:rsidRDefault="001B2204" w:rsidP="001B2204">
            <w:pPr>
              <w:jc w:val="center"/>
              <w:rPr>
                <w:rFonts w:cstheme="minorHAnsi"/>
                <w:szCs w:val="20"/>
              </w:rPr>
            </w:pPr>
          </w:p>
        </w:tc>
        <w:tc>
          <w:tcPr>
            <w:tcW w:w="990" w:type="dxa"/>
          </w:tcPr>
          <w:p w14:paraId="57D9A4C2" w14:textId="38FB01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D0D6F" w14:textId="77777777" w:rsidR="001B2204" w:rsidRPr="00487927" w:rsidRDefault="001B2204" w:rsidP="001B2204">
            <w:pPr>
              <w:jc w:val="center"/>
              <w:rPr>
                <w:rFonts w:cstheme="minorHAnsi"/>
                <w:szCs w:val="20"/>
              </w:rPr>
            </w:pPr>
          </w:p>
        </w:tc>
        <w:tc>
          <w:tcPr>
            <w:tcW w:w="990" w:type="dxa"/>
          </w:tcPr>
          <w:p w14:paraId="32C8AFC2" w14:textId="77777777" w:rsidR="001B2204" w:rsidRPr="00487927" w:rsidRDefault="001B2204" w:rsidP="001B2204">
            <w:pPr>
              <w:jc w:val="center"/>
              <w:rPr>
                <w:rFonts w:cstheme="minorHAnsi"/>
                <w:szCs w:val="20"/>
              </w:rPr>
            </w:pPr>
          </w:p>
        </w:tc>
        <w:tc>
          <w:tcPr>
            <w:tcW w:w="990" w:type="dxa"/>
          </w:tcPr>
          <w:p w14:paraId="53929D9D" w14:textId="76DDB72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B56288" w14:textId="77777777" w:rsidR="001B2204" w:rsidRPr="00487927" w:rsidRDefault="001B2204" w:rsidP="001B2204">
            <w:pPr>
              <w:jc w:val="center"/>
              <w:rPr>
                <w:rFonts w:cstheme="minorHAnsi"/>
                <w:szCs w:val="20"/>
              </w:rPr>
            </w:pPr>
          </w:p>
        </w:tc>
        <w:tc>
          <w:tcPr>
            <w:tcW w:w="1080" w:type="dxa"/>
          </w:tcPr>
          <w:p w14:paraId="2DEDDB95" w14:textId="77777777" w:rsidR="001B2204" w:rsidRPr="00487927" w:rsidRDefault="001B2204" w:rsidP="001B2204">
            <w:pPr>
              <w:jc w:val="center"/>
              <w:rPr>
                <w:rFonts w:cstheme="minorHAnsi"/>
                <w:szCs w:val="20"/>
              </w:rPr>
            </w:pPr>
          </w:p>
        </w:tc>
        <w:tc>
          <w:tcPr>
            <w:tcW w:w="990" w:type="dxa"/>
          </w:tcPr>
          <w:p w14:paraId="33A88DDE" w14:textId="77777777" w:rsidR="001B2204" w:rsidRPr="00487927" w:rsidRDefault="001B2204" w:rsidP="001B2204">
            <w:pPr>
              <w:jc w:val="center"/>
              <w:rPr>
                <w:rFonts w:cstheme="minorHAnsi"/>
                <w:szCs w:val="20"/>
              </w:rPr>
            </w:pPr>
          </w:p>
        </w:tc>
      </w:tr>
      <w:tr w:rsidR="001B2204" w:rsidRPr="00487927" w14:paraId="461DFBA0" w14:textId="645746B4" w:rsidTr="000C75E7">
        <w:tc>
          <w:tcPr>
            <w:tcW w:w="1255" w:type="dxa"/>
          </w:tcPr>
          <w:p w14:paraId="06C762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1B2204" w:rsidRPr="00487927" w:rsidRDefault="001B2204" w:rsidP="001B2204">
            <w:pPr>
              <w:jc w:val="center"/>
              <w:rPr>
                <w:rFonts w:cstheme="minorHAnsi"/>
                <w:szCs w:val="20"/>
              </w:rPr>
            </w:pPr>
          </w:p>
        </w:tc>
        <w:tc>
          <w:tcPr>
            <w:tcW w:w="990" w:type="dxa"/>
          </w:tcPr>
          <w:p w14:paraId="2A0BC076" w14:textId="51957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1260DD" w14:textId="6B5C9A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B028A7" w14:textId="0282F73C" w:rsidR="001B2204" w:rsidRPr="00487927" w:rsidRDefault="001B2204" w:rsidP="001B2204">
            <w:pPr>
              <w:jc w:val="center"/>
              <w:rPr>
                <w:rFonts w:cstheme="minorHAnsi"/>
                <w:szCs w:val="20"/>
              </w:rPr>
            </w:pPr>
          </w:p>
        </w:tc>
        <w:tc>
          <w:tcPr>
            <w:tcW w:w="990" w:type="dxa"/>
          </w:tcPr>
          <w:p w14:paraId="1FE3451D" w14:textId="580B7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DF1FA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D2A1E4" w14:textId="77777777" w:rsidR="001B2204" w:rsidRPr="00487927" w:rsidRDefault="001B2204" w:rsidP="001B2204">
            <w:pPr>
              <w:jc w:val="center"/>
              <w:rPr>
                <w:rFonts w:cstheme="minorHAnsi"/>
                <w:szCs w:val="20"/>
              </w:rPr>
            </w:pPr>
          </w:p>
        </w:tc>
        <w:tc>
          <w:tcPr>
            <w:tcW w:w="990" w:type="dxa"/>
          </w:tcPr>
          <w:p w14:paraId="0340450E" w14:textId="77777777" w:rsidR="001B2204" w:rsidRPr="00487927" w:rsidRDefault="001B2204" w:rsidP="001B2204">
            <w:pPr>
              <w:jc w:val="center"/>
              <w:rPr>
                <w:rFonts w:cstheme="minorHAnsi"/>
                <w:szCs w:val="20"/>
              </w:rPr>
            </w:pPr>
          </w:p>
        </w:tc>
      </w:tr>
      <w:tr w:rsidR="001B2204" w:rsidRPr="00487927" w14:paraId="61F79847" w14:textId="53A5DF82" w:rsidTr="000C75E7">
        <w:tc>
          <w:tcPr>
            <w:tcW w:w="1255" w:type="dxa"/>
          </w:tcPr>
          <w:p w14:paraId="69A9B66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1B2204" w:rsidRPr="00487927" w:rsidRDefault="001B2204" w:rsidP="001B2204">
            <w:pPr>
              <w:jc w:val="center"/>
              <w:rPr>
                <w:rFonts w:cstheme="minorHAnsi"/>
                <w:szCs w:val="20"/>
              </w:rPr>
            </w:pPr>
          </w:p>
        </w:tc>
        <w:tc>
          <w:tcPr>
            <w:tcW w:w="990" w:type="dxa"/>
          </w:tcPr>
          <w:p w14:paraId="2EC6E8B4" w14:textId="644E9B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66A4E" w14:textId="5A956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78E63B" w14:textId="7553660D" w:rsidR="001B2204" w:rsidRPr="00487927" w:rsidRDefault="001B2204" w:rsidP="001B2204">
            <w:pPr>
              <w:jc w:val="center"/>
              <w:rPr>
                <w:rFonts w:cstheme="minorHAnsi"/>
                <w:szCs w:val="20"/>
              </w:rPr>
            </w:pPr>
          </w:p>
        </w:tc>
        <w:tc>
          <w:tcPr>
            <w:tcW w:w="990" w:type="dxa"/>
          </w:tcPr>
          <w:p w14:paraId="1FDA1B15" w14:textId="63145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4DB85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44637C" w14:textId="77777777" w:rsidR="001B2204" w:rsidRPr="00487927" w:rsidRDefault="001B2204" w:rsidP="001B2204">
            <w:pPr>
              <w:jc w:val="center"/>
              <w:rPr>
                <w:rFonts w:cstheme="minorHAnsi"/>
                <w:szCs w:val="20"/>
              </w:rPr>
            </w:pPr>
          </w:p>
        </w:tc>
        <w:tc>
          <w:tcPr>
            <w:tcW w:w="990" w:type="dxa"/>
          </w:tcPr>
          <w:p w14:paraId="1D7C6BA0" w14:textId="77777777" w:rsidR="001B2204" w:rsidRPr="00487927" w:rsidRDefault="001B2204" w:rsidP="001B2204">
            <w:pPr>
              <w:jc w:val="center"/>
              <w:rPr>
                <w:rFonts w:cstheme="minorHAnsi"/>
                <w:szCs w:val="20"/>
              </w:rPr>
            </w:pPr>
          </w:p>
        </w:tc>
      </w:tr>
      <w:tr w:rsidR="001B2204" w:rsidRPr="00487927" w14:paraId="39BC5286" w14:textId="4939AB19" w:rsidTr="000C75E7">
        <w:tc>
          <w:tcPr>
            <w:tcW w:w="1255" w:type="dxa"/>
          </w:tcPr>
          <w:p w14:paraId="2DECFF3D" w14:textId="77777777" w:rsidR="001B2204" w:rsidRPr="00487927" w:rsidRDefault="001B2204" w:rsidP="001B2204">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8959B" w14:textId="44191376" w:rsidR="001B2204" w:rsidRPr="00487927" w:rsidRDefault="001B2204" w:rsidP="001B2204">
            <w:pPr>
              <w:jc w:val="center"/>
              <w:rPr>
                <w:rFonts w:cstheme="minorHAnsi"/>
                <w:szCs w:val="20"/>
              </w:rPr>
            </w:pPr>
          </w:p>
        </w:tc>
        <w:tc>
          <w:tcPr>
            <w:tcW w:w="990" w:type="dxa"/>
          </w:tcPr>
          <w:p w14:paraId="3D431576" w14:textId="77777777" w:rsidR="001B2204" w:rsidRPr="00487927" w:rsidRDefault="001B2204" w:rsidP="001B2204">
            <w:pPr>
              <w:jc w:val="center"/>
              <w:rPr>
                <w:rFonts w:cstheme="minorHAnsi"/>
                <w:szCs w:val="20"/>
              </w:rPr>
            </w:pPr>
          </w:p>
        </w:tc>
        <w:tc>
          <w:tcPr>
            <w:tcW w:w="990" w:type="dxa"/>
          </w:tcPr>
          <w:p w14:paraId="386CDAF8" w14:textId="224021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06253" w14:textId="7C252798" w:rsidR="001B2204" w:rsidRPr="00487927" w:rsidRDefault="001B2204" w:rsidP="001B2204">
            <w:pPr>
              <w:jc w:val="center"/>
              <w:rPr>
                <w:rFonts w:cstheme="minorHAnsi"/>
                <w:szCs w:val="20"/>
              </w:rPr>
            </w:pPr>
          </w:p>
        </w:tc>
        <w:tc>
          <w:tcPr>
            <w:tcW w:w="990" w:type="dxa"/>
          </w:tcPr>
          <w:p w14:paraId="18A916A5" w14:textId="77777777" w:rsidR="001B2204" w:rsidRPr="00487927" w:rsidRDefault="001B2204" w:rsidP="001B2204">
            <w:pPr>
              <w:jc w:val="center"/>
              <w:rPr>
                <w:rFonts w:cstheme="minorHAnsi"/>
                <w:szCs w:val="20"/>
              </w:rPr>
            </w:pPr>
          </w:p>
        </w:tc>
        <w:tc>
          <w:tcPr>
            <w:tcW w:w="1080" w:type="dxa"/>
          </w:tcPr>
          <w:p w14:paraId="6DBEFB3C" w14:textId="77777777" w:rsidR="001B2204" w:rsidRPr="00487927" w:rsidRDefault="001B2204" w:rsidP="001B2204">
            <w:pPr>
              <w:jc w:val="center"/>
              <w:rPr>
                <w:rFonts w:cstheme="minorHAnsi"/>
                <w:szCs w:val="20"/>
              </w:rPr>
            </w:pPr>
          </w:p>
        </w:tc>
        <w:tc>
          <w:tcPr>
            <w:tcW w:w="990" w:type="dxa"/>
          </w:tcPr>
          <w:p w14:paraId="4465ACFB" w14:textId="77777777" w:rsidR="001B2204" w:rsidRPr="00487927" w:rsidRDefault="001B2204" w:rsidP="001B2204">
            <w:pPr>
              <w:jc w:val="center"/>
              <w:rPr>
                <w:rFonts w:cstheme="minorHAnsi"/>
                <w:szCs w:val="20"/>
              </w:rPr>
            </w:pPr>
          </w:p>
        </w:tc>
      </w:tr>
      <w:tr w:rsidR="001B2204" w:rsidRPr="00487927" w14:paraId="2E759C3F" w14:textId="0BA9FD4B" w:rsidTr="000C75E7">
        <w:tc>
          <w:tcPr>
            <w:tcW w:w="1255" w:type="dxa"/>
          </w:tcPr>
          <w:p w14:paraId="164CF38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1B2204" w:rsidRPr="00487927" w:rsidRDefault="001B2204" w:rsidP="001B2204">
            <w:pPr>
              <w:jc w:val="center"/>
              <w:rPr>
                <w:rFonts w:cstheme="minorHAnsi"/>
                <w:szCs w:val="20"/>
              </w:rPr>
            </w:pPr>
          </w:p>
        </w:tc>
        <w:tc>
          <w:tcPr>
            <w:tcW w:w="990" w:type="dxa"/>
          </w:tcPr>
          <w:p w14:paraId="21262EBF" w14:textId="226324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A1C1AD" w14:textId="31A122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AE7A3" w14:textId="70A9FFE9" w:rsidR="001B2204" w:rsidRPr="00487927" w:rsidRDefault="001B2204" w:rsidP="001B2204">
            <w:pPr>
              <w:jc w:val="center"/>
              <w:rPr>
                <w:rFonts w:cstheme="minorHAnsi"/>
                <w:szCs w:val="20"/>
              </w:rPr>
            </w:pPr>
          </w:p>
        </w:tc>
        <w:tc>
          <w:tcPr>
            <w:tcW w:w="990" w:type="dxa"/>
          </w:tcPr>
          <w:p w14:paraId="50DC2689" w14:textId="431933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BF24B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B63C4" w14:textId="77777777" w:rsidR="001B2204" w:rsidRPr="00487927" w:rsidRDefault="001B2204" w:rsidP="001B2204">
            <w:pPr>
              <w:jc w:val="center"/>
              <w:rPr>
                <w:rFonts w:cstheme="minorHAnsi"/>
                <w:szCs w:val="20"/>
              </w:rPr>
            </w:pPr>
          </w:p>
        </w:tc>
        <w:tc>
          <w:tcPr>
            <w:tcW w:w="990" w:type="dxa"/>
          </w:tcPr>
          <w:p w14:paraId="1366CD23" w14:textId="77777777" w:rsidR="001B2204" w:rsidRPr="00487927" w:rsidRDefault="001B2204" w:rsidP="001B2204">
            <w:pPr>
              <w:jc w:val="center"/>
              <w:rPr>
                <w:rFonts w:cstheme="minorHAnsi"/>
                <w:szCs w:val="20"/>
              </w:rPr>
            </w:pPr>
          </w:p>
        </w:tc>
      </w:tr>
      <w:tr w:rsidR="001B2204" w:rsidRPr="00487927" w14:paraId="7F366009" w14:textId="69D8759A" w:rsidTr="000C75E7">
        <w:tc>
          <w:tcPr>
            <w:tcW w:w="1255" w:type="dxa"/>
          </w:tcPr>
          <w:p w14:paraId="715A769B"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419_01</w:t>
            </w:r>
          </w:p>
        </w:tc>
        <w:tc>
          <w:tcPr>
            <w:tcW w:w="990" w:type="dxa"/>
          </w:tcPr>
          <w:p w14:paraId="76FE5FB1" w14:textId="43248C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851D02" w14:textId="458AC0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0A327E" w14:textId="0DB5F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0FAC8" w14:textId="3CD0AB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B6A394" w14:textId="40F51C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AE3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6527170" w14:textId="77777777" w:rsidR="001B2204" w:rsidRPr="00487927" w:rsidRDefault="001B2204" w:rsidP="001B2204">
            <w:pPr>
              <w:jc w:val="center"/>
              <w:rPr>
                <w:rFonts w:cstheme="minorHAnsi"/>
                <w:szCs w:val="20"/>
              </w:rPr>
            </w:pPr>
          </w:p>
        </w:tc>
        <w:tc>
          <w:tcPr>
            <w:tcW w:w="990" w:type="dxa"/>
          </w:tcPr>
          <w:p w14:paraId="3024967F" w14:textId="77777777" w:rsidR="001B2204" w:rsidRPr="00487927" w:rsidRDefault="001B2204" w:rsidP="001B2204">
            <w:pPr>
              <w:jc w:val="center"/>
              <w:rPr>
                <w:rFonts w:cstheme="minorHAnsi"/>
                <w:szCs w:val="20"/>
              </w:rPr>
            </w:pPr>
          </w:p>
        </w:tc>
      </w:tr>
      <w:tr w:rsidR="001B2204" w:rsidRPr="00487927" w14:paraId="0678DF16" w14:textId="06AE6227" w:rsidTr="000C75E7">
        <w:tc>
          <w:tcPr>
            <w:tcW w:w="1255" w:type="dxa"/>
          </w:tcPr>
          <w:p w14:paraId="1CC3FAD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79FE11" w14:textId="17AA00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E7C0B7" w14:textId="18C8D5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0A43" w14:textId="2C3E1D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14995B" w14:textId="55E194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C275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099252" w14:textId="77777777" w:rsidR="001B2204" w:rsidRPr="00487927" w:rsidRDefault="001B2204" w:rsidP="001B2204">
            <w:pPr>
              <w:jc w:val="center"/>
              <w:rPr>
                <w:rFonts w:cstheme="minorHAnsi"/>
                <w:szCs w:val="20"/>
              </w:rPr>
            </w:pPr>
          </w:p>
        </w:tc>
        <w:tc>
          <w:tcPr>
            <w:tcW w:w="990" w:type="dxa"/>
          </w:tcPr>
          <w:p w14:paraId="6AF827BD" w14:textId="77777777" w:rsidR="001B2204" w:rsidRPr="00487927" w:rsidRDefault="001B2204" w:rsidP="001B2204">
            <w:pPr>
              <w:jc w:val="center"/>
              <w:rPr>
                <w:rFonts w:cstheme="minorHAnsi"/>
                <w:szCs w:val="20"/>
              </w:rPr>
            </w:pPr>
          </w:p>
        </w:tc>
      </w:tr>
      <w:tr w:rsidR="001B2204" w:rsidRPr="00487927" w14:paraId="39F3891E" w14:textId="4D1978FE" w:rsidTr="000C75E7">
        <w:tc>
          <w:tcPr>
            <w:tcW w:w="1255" w:type="dxa"/>
          </w:tcPr>
          <w:p w14:paraId="6CBAD04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411F2" w14:textId="4CDE07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B88FD0" w14:textId="6BA367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0BD78" w14:textId="65F6490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C163EE" w14:textId="4BAE77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745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671869" w14:textId="77777777" w:rsidR="001B2204" w:rsidRPr="00487927" w:rsidRDefault="001B2204" w:rsidP="001B2204">
            <w:pPr>
              <w:jc w:val="center"/>
              <w:rPr>
                <w:rFonts w:cstheme="minorHAnsi"/>
                <w:szCs w:val="20"/>
              </w:rPr>
            </w:pPr>
          </w:p>
        </w:tc>
        <w:tc>
          <w:tcPr>
            <w:tcW w:w="990" w:type="dxa"/>
          </w:tcPr>
          <w:p w14:paraId="65438183" w14:textId="77777777" w:rsidR="001B2204" w:rsidRPr="00487927" w:rsidRDefault="001B2204" w:rsidP="001B2204">
            <w:pPr>
              <w:jc w:val="center"/>
              <w:rPr>
                <w:rFonts w:cstheme="minorHAnsi"/>
                <w:szCs w:val="20"/>
              </w:rPr>
            </w:pPr>
          </w:p>
        </w:tc>
      </w:tr>
      <w:tr w:rsidR="001B2204" w:rsidRPr="00487927" w14:paraId="2C52A894" w14:textId="69CC653D" w:rsidTr="000C75E7">
        <w:tc>
          <w:tcPr>
            <w:tcW w:w="1255" w:type="dxa"/>
          </w:tcPr>
          <w:p w14:paraId="5CF7CA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0F0F05" w14:textId="2F24D3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58D9D0" w14:textId="34FD2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3ABA3" w14:textId="4B75D7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FF26E" w14:textId="48AC0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44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FB5525" w14:textId="77777777" w:rsidR="001B2204" w:rsidRPr="00487927" w:rsidRDefault="001B2204" w:rsidP="001B2204">
            <w:pPr>
              <w:jc w:val="center"/>
              <w:rPr>
                <w:rFonts w:cstheme="minorHAnsi"/>
                <w:szCs w:val="20"/>
              </w:rPr>
            </w:pPr>
          </w:p>
        </w:tc>
        <w:tc>
          <w:tcPr>
            <w:tcW w:w="990" w:type="dxa"/>
          </w:tcPr>
          <w:p w14:paraId="6154CF84" w14:textId="77777777" w:rsidR="001B2204" w:rsidRPr="00487927" w:rsidRDefault="001B2204" w:rsidP="001B2204">
            <w:pPr>
              <w:jc w:val="center"/>
              <w:rPr>
                <w:rFonts w:cstheme="minorHAnsi"/>
                <w:szCs w:val="20"/>
              </w:rPr>
            </w:pPr>
          </w:p>
        </w:tc>
      </w:tr>
      <w:tr w:rsidR="001B2204" w:rsidRPr="00487927" w14:paraId="55090083" w14:textId="0DA9EC8C" w:rsidTr="000C75E7">
        <w:tc>
          <w:tcPr>
            <w:tcW w:w="1255" w:type="dxa"/>
          </w:tcPr>
          <w:p w14:paraId="608703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A0C6DD" w14:textId="790EEA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6749C9" w14:textId="1159A3C7" w:rsidR="001B2204" w:rsidRDefault="001B2204" w:rsidP="001B2204">
            <w:pPr>
              <w:jc w:val="center"/>
              <w:rPr>
                <w:rFonts w:cstheme="minorHAnsi"/>
                <w:szCs w:val="20"/>
              </w:rPr>
            </w:pPr>
            <w:r w:rsidRPr="00487927">
              <w:rPr>
                <w:rFonts w:cstheme="minorHAnsi"/>
                <w:szCs w:val="20"/>
              </w:rPr>
              <w:t>•</w:t>
            </w:r>
          </w:p>
        </w:tc>
        <w:tc>
          <w:tcPr>
            <w:tcW w:w="990" w:type="dxa"/>
          </w:tcPr>
          <w:p w14:paraId="04692D78" w14:textId="02CD806B" w:rsidR="001B2204" w:rsidRDefault="001B2204" w:rsidP="001B2204">
            <w:pPr>
              <w:jc w:val="center"/>
              <w:rPr>
                <w:rFonts w:cstheme="minorHAnsi"/>
                <w:szCs w:val="20"/>
              </w:rPr>
            </w:pPr>
            <w:r w:rsidRPr="00487927">
              <w:rPr>
                <w:rFonts w:cstheme="minorHAnsi"/>
                <w:szCs w:val="20"/>
              </w:rPr>
              <w:t>•</w:t>
            </w:r>
          </w:p>
        </w:tc>
        <w:tc>
          <w:tcPr>
            <w:tcW w:w="990" w:type="dxa"/>
          </w:tcPr>
          <w:p w14:paraId="50F9E96C" w14:textId="616708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7CA5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B5547E" w14:textId="77777777" w:rsidR="001B2204" w:rsidRPr="00487927" w:rsidRDefault="001B2204" w:rsidP="001B2204">
            <w:pPr>
              <w:jc w:val="center"/>
              <w:rPr>
                <w:rFonts w:cstheme="minorHAnsi"/>
                <w:szCs w:val="20"/>
              </w:rPr>
            </w:pPr>
          </w:p>
        </w:tc>
        <w:tc>
          <w:tcPr>
            <w:tcW w:w="990" w:type="dxa"/>
          </w:tcPr>
          <w:p w14:paraId="4AE4786C" w14:textId="77777777" w:rsidR="001B2204" w:rsidRPr="00487927" w:rsidRDefault="001B2204" w:rsidP="001B2204">
            <w:pPr>
              <w:jc w:val="center"/>
              <w:rPr>
                <w:rFonts w:cstheme="minorHAnsi"/>
                <w:szCs w:val="20"/>
              </w:rPr>
            </w:pPr>
          </w:p>
        </w:tc>
      </w:tr>
      <w:tr w:rsidR="001B2204" w:rsidRPr="00487927" w14:paraId="6EBA25F9" w14:textId="39EC9E9A" w:rsidTr="000C75E7">
        <w:tc>
          <w:tcPr>
            <w:tcW w:w="1255" w:type="dxa"/>
          </w:tcPr>
          <w:p w14:paraId="503C906E" w14:textId="77777777" w:rsidR="001B2204" w:rsidRPr="00487927" w:rsidRDefault="001B2204" w:rsidP="001B2204">
            <w:pPr>
              <w:jc w:val="center"/>
              <w:rPr>
                <w:rFonts w:cstheme="minorHAnsi"/>
                <w:szCs w:val="20"/>
              </w:rPr>
            </w:pPr>
            <w:r w:rsidRPr="001B418F">
              <w:rPr>
                <w:rFonts w:cstheme="minorHAnsi"/>
                <w:szCs w:val="20"/>
              </w:rPr>
              <w:t>0426_01</w:t>
            </w:r>
          </w:p>
        </w:tc>
        <w:tc>
          <w:tcPr>
            <w:tcW w:w="990" w:type="dxa"/>
          </w:tcPr>
          <w:p w14:paraId="66C45503" w14:textId="44CB806F" w:rsidR="001B2204" w:rsidRPr="00487927" w:rsidRDefault="001B2204" w:rsidP="001B2204">
            <w:pPr>
              <w:jc w:val="center"/>
              <w:rPr>
                <w:rFonts w:cstheme="minorHAnsi"/>
                <w:szCs w:val="20"/>
              </w:rPr>
            </w:pPr>
          </w:p>
        </w:tc>
        <w:tc>
          <w:tcPr>
            <w:tcW w:w="990" w:type="dxa"/>
          </w:tcPr>
          <w:p w14:paraId="3E7DB8AF" w14:textId="420C23C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A9A264" w14:textId="2B7F8E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1D4EF" w14:textId="4E0B06A7" w:rsidR="001B2204" w:rsidRPr="00487927" w:rsidRDefault="001B2204" w:rsidP="001B2204">
            <w:pPr>
              <w:jc w:val="center"/>
              <w:rPr>
                <w:rFonts w:cstheme="minorHAnsi"/>
                <w:szCs w:val="20"/>
              </w:rPr>
            </w:pPr>
          </w:p>
        </w:tc>
        <w:tc>
          <w:tcPr>
            <w:tcW w:w="990" w:type="dxa"/>
          </w:tcPr>
          <w:p w14:paraId="7822DA8D" w14:textId="520215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2750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948C76" w14:textId="77777777" w:rsidR="001B2204" w:rsidRPr="00487927" w:rsidRDefault="001B2204" w:rsidP="001B2204">
            <w:pPr>
              <w:jc w:val="center"/>
              <w:rPr>
                <w:rFonts w:cstheme="minorHAnsi"/>
                <w:szCs w:val="20"/>
              </w:rPr>
            </w:pPr>
          </w:p>
        </w:tc>
        <w:tc>
          <w:tcPr>
            <w:tcW w:w="990" w:type="dxa"/>
          </w:tcPr>
          <w:p w14:paraId="458D4BD8" w14:textId="77777777" w:rsidR="001B2204" w:rsidRPr="00487927" w:rsidRDefault="001B2204" w:rsidP="001B2204">
            <w:pPr>
              <w:jc w:val="center"/>
              <w:rPr>
                <w:rFonts w:cstheme="minorHAnsi"/>
                <w:szCs w:val="20"/>
              </w:rPr>
            </w:pPr>
          </w:p>
        </w:tc>
      </w:tr>
      <w:tr w:rsidR="001B2204" w:rsidRPr="00487927" w14:paraId="1E475946" w14:textId="58A36566" w:rsidTr="000C75E7">
        <w:tc>
          <w:tcPr>
            <w:tcW w:w="1255" w:type="dxa"/>
          </w:tcPr>
          <w:p w14:paraId="0D88A7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9402B0" w14:textId="14FE53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8843CA" w14:textId="5789F2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3D873" w14:textId="2506A0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37F80D" w14:textId="2252A1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33C39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3BE519" w14:textId="77777777" w:rsidR="001B2204" w:rsidRPr="00487927" w:rsidRDefault="001B2204" w:rsidP="001B2204">
            <w:pPr>
              <w:jc w:val="center"/>
              <w:rPr>
                <w:rFonts w:cstheme="minorHAnsi"/>
                <w:szCs w:val="20"/>
              </w:rPr>
            </w:pPr>
          </w:p>
        </w:tc>
        <w:tc>
          <w:tcPr>
            <w:tcW w:w="990" w:type="dxa"/>
          </w:tcPr>
          <w:p w14:paraId="0F75E249" w14:textId="77777777" w:rsidR="001B2204" w:rsidRPr="00487927" w:rsidRDefault="001B2204" w:rsidP="001B2204">
            <w:pPr>
              <w:jc w:val="center"/>
              <w:rPr>
                <w:rFonts w:cstheme="minorHAnsi"/>
                <w:szCs w:val="20"/>
              </w:rPr>
            </w:pPr>
          </w:p>
        </w:tc>
      </w:tr>
      <w:tr w:rsidR="001B2204" w:rsidRPr="00487927" w14:paraId="344750D6" w14:textId="3876B109" w:rsidTr="000C75E7">
        <w:tc>
          <w:tcPr>
            <w:tcW w:w="1255" w:type="dxa"/>
          </w:tcPr>
          <w:p w14:paraId="4CA810E0" w14:textId="771E19D7" w:rsidR="001B2204" w:rsidRPr="00487927" w:rsidRDefault="001B2204" w:rsidP="001B2204">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C651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21149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F4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0C1D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CE9C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E2EDD3" w14:textId="77777777" w:rsidR="001B2204" w:rsidRPr="00487927" w:rsidRDefault="001B2204" w:rsidP="001B2204">
            <w:pPr>
              <w:jc w:val="center"/>
              <w:rPr>
                <w:rFonts w:cstheme="minorHAnsi"/>
                <w:szCs w:val="20"/>
              </w:rPr>
            </w:pPr>
          </w:p>
        </w:tc>
        <w:tc>
          <w:tcPr>
            <w:tcW w:w="990" w:type="dxa"/>
          </w:tcPr>
          <w:p w14:paraId="3C7267AF" w14:textId="77777777" w:rsidR="001B2204" w:rsidRPr="00487927" w:rsidRDefault="001B2204" w:rsidP="001B2204">
            <w:pPr>
              <w:jc w:val="center"/>
              <w:rPr>
                <w:rFonts w:cstheme="minorHAnsi"/>
                <w:szCs w:val="20"/>
              </w:rPr>
            </w:pPr>
          </w:p>
        </w:tc>
      </w:tr>
      <w:tr w:rsidR="001B2204" w:rsidRPr="00487927" w14:paraId="2A3E51A9" w14:textId="0C006E02" w:rsidTr="000C75E7">
        <w:tc>
          <w:tcPr>
            <w:tcW w:w="1255" w:type="dxa"/>
            <w:shd w:val="clear" w:color="auto" w:fill="D6E3BC" w:themeFill="accent3" w:themeFillTint="66"/>
          </w:tcPr>
          <w:p w14:paraId="471F71F9" w14:textId="378447B1"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096865ED" w14:textId="2C657A0C" w:rsidTr="000C75E7">
        <w:tc>
          <w:tcPr>
            <w:tcW w:w="1255" w:type="dxa"/>
          </w:tcPr>
          <w:p w14:paraId="7219A5E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1B2204" w:rsidRPr="00487927" w:rsidRDefault="001B2204" w:rsidP="001B2204">
            <w:pPr>
              <w:jc w:val="center"/>
              <w:rPr>
                <w:rFonts w:cstheme="minorHAnsi"/>
                <w:szCs w:val="20"/>
              </w:rPr>
            </w:pPr>
          </w:p>
        </w:tc>
        <w:tc>
          <w:tcPr>
            <w:tcW w:w="990" w:type="dxa"/>
          </w:tcPr>
          <w:p w14:paraId="011D60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18782F" w14:textId="77777777" w:rsidR="001B2204" w:rsidRPr="00487927" w:rsidRDefault="001B2204" w:rsidP="001B2204">
            <w:pPr>
              <w:jc w:val="center"/>
              <w:rPr>
                <w:rFonts w:cstheme="minorHAnsi"/>
                <w:szCs w:val="20"/>
              </w:rPr>
            </w:pPr>
          </w:p>
        </w:tc>
        <w:tc>
          <w:tcPr>
            <w:tcW w:w="990" w:type="dxa"/>
          </w:tcPr>
          <w:p w14:paraId="48C794BE" w14:textId="77777777" w:rsidR="001B2204" w:rsidRPr="00487927" w:rsidRDefault="001B2204" w:rsidP="001B2204">
            <w:pPr>
              <w:jc w:val="center"/>
              <w:rPr>
                <w:rFonts w:cstheme="minorHAnsi"/>
                <w:szCs w:val="20"/>
              </w:rPr>
            </w:pPr>
          </w:p>
        </w:tc>
        <w:tc>
          <w:tcPr>
            <w:tcW w:w="990" w:type="dxa"/>
          </w:tcPr>
          <w:p w14:paraId="2BA21105" w14:textId="77777777" w:rsidR="001B2204" w:rsidRPr="00487927" w:rsidRDefault="001B2204" w:rsidP="001B2204">
            <w:pPr>
              <w:jc w:val="center"/>
              <w:rPr>
                <w:rFonts w:cstheme="minorHAnsi"/>
                <w:szCs w:val="20"/>
              </w:rPr>
            </w:pPr>
          </w:p>
        </w:tc>
        <w:tc>
          <w:tcPr>
            <w:tcW w:w="990" w:type="dxa"/>
          </w:tcPr>
          <w:p w14:paraId="0373B80C" w14:textId="4B112FE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FC2A08" w14:textId="77777777" w:rsidR="001B2204" w:rsidRPr="00487927" w:rsidRDefault="001B2204" w:rsidP="001B2204">
            <w:pPr>
              <w:jc w:val="center"/>
              <w:rPr>
                <w:rFonts w:cstheme="minorHAnsi"/>
                <w:szCs w:val="20"/>
              </w:rPr>
            </w:pPr>
          </w:p>
        </w:tc>
        <w:tc>
          <w:tcPr>
            <w:tcW w:w="990" w:type="dxa"/>
          </w:tcPr>
          <w:p w14:paraId="4C07E744" w14:textId="77777777" w:rsidR="001B2204" w:rsidRPr="00487927" w:rsidRDefault="001B2204" w:rsidP="001B2204">
            <w:pPr>
              <w:jc w:val="center"/>
              <w:rPr>
                <w:rFonts w:cstheme="minorHAnsi"/>
                <w:szCs w:val="20"/>
              </w:rPr>
            </w:pPr>
          </w:p>
        </w:tc>
      </w:tr>
      <w:tr w:rsidR="001B2204" w:rsidRPr="00487927" w14:paraId="3A655401" w14:textId="663FEB6D" w:rsidTr="000C75E7">
        <w:tc>
          <w:tcPr>
            <w:tcW w:w="1255" w:type="dxa"/>
          </w:tcPr>
          <w:p w14:paraId="051AE6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1B2204" w:rsidRPr="00487927" w:rsidRDefault="001B2204" w:rsidP="001B2204">
            <w:pPr>
              <w:jc w:val="center"/>
              <w:rPr>
                <w:rFonts w:cstheme="minorHAnsi"/>
                <w:szCs w:val="20"/>
              </w:rPr>
            </w:pPr>
          </w:p>
        </w:tc>
        <w:tc>
          <w:tcPr>
            <w:tcW w:w="990" w:type="dxa"/>
          </w:tcPr>
          <w:p w14:paraId="634308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B947C8" w14:textId="77777777" w:rsidR="001B2204" w:rsidRPr="00487927" w:rsidRDefault="001B2204" w:rsidP="001B2204">
            <w:pPr>
              <w:jc w:val="center"/>
              <w:rPr>
                <w:rFonts w:cstheme="minorHAnsi"/>
                <w:szCs w:val="20"/>
              </w:rPr>
            </w:pPr>
          </w:p>
        </w:tc>
        <w:tc>
          <w:tcPr>
            <w:tcW w:w="990" w:type="dxa"/>
          </w:tcPr>
          <w:p w14:paraId="68039088" w14:textId="77777777" w:rsidR="001B2204" w:rsidRPr="00487927" w:rsidRDefault="001B2204" w:rsidP="001B2204">
            <w:pPr>
              <w:jc w:val="center"/>
              <w:rPr>
                <w:rFonts w:cstheme="minorHAnsi"/>
                <w:szCs w:val="20"/>
              </w:rPr>
            </w:pPr>
          </w:p>
        </w:tc>
        <w:tc>
          <w:tcPr>
            <w:tcW w:w="990" w:type="dxa"/>
          </w:tcPr>
          <w:p w14:paraId="6BCC992E" w14:textId="77777777" w:rsidR="001B2204" w:rsidRPr="00487927" w:rsidRDefault="001B2204" w:rsidP="001B2204">
            <w:pPr>
              <w:jc w:val="center"/>
              <w:rPr>
                <w:rFonts w:cstheme="minorHAnsi"/>
                <w:szCs w:val="20"/>
              </w:rPr>
            </w:pPr>
          </w:p>
        </w:tc>
        <w:tc>
          <w:tcPr>
            <w:tcW w:w="990" w:type="dxa"/>
          </w:tcPr>
          <w:p w14:paraId="231D6982" w14:textId="52EB0722" w:rsidR="001B2204" w:rsidRPr="00487927" w:rsidRDefault="001B2204" w:rsidP="001B2204">
            <w:pPr>
              <w:jc w:val="center"/>
              <w:rPr>
                <w:rFonts w:cstheme="minorHAnsi"/>
                <w:szCs w:val="20"/>
              </w:rPr>
            </w:pPr>
          </w:p>
        </w:tc>
        <w:tc>
          <w:tcPr>
            <w:tcW w:w="1080" w:type="dxa"/>
          </w:tcPr>
          <w:p w14:paraId="1B30A7E9" w14:textId="77777777" w:rsidR="001B2204" w:rsidRPr="00487927" w:rsidRDefault="001B2204" w:rsidP="001B2204">
            <w:pPr>
              <w:jc w:val="center"/>
              <w:rPr>
                <w:rFonts w:cstheme="minorHAnsi"/>
                <w:szCs w:val="20"/>
              </w:rPr>
            </w:pPr>
          </w:p>
        </w:tc>
        <w:tc>
          <w:tcPr>
            <w:tcW w:w="990" w:type="dxa"/>
          </w:tcPr>
          <w:p w14:paraId="3D3798A1" w14:textId="77777777" w:rsidR="001B2204" w:rsidRPr="00487927" w:rsidRDefault="001B2204" w:rsidP="001B2204">
            <w:pPr>
              <w:jc w:val="center"/>
              <w:rPr>
                <w:rFonts w:cstheme="minorHAnsi"/>
                <w:szCs w:val="20"/>
              </w:rPr>
            </w:pPr>
          </w:p>
        </w:tc>
      </w:tr>
      <w:tr w:rsidR="001B2204" w:rsidRPr="00487927" w14:paraId="6D6BDFD1" w14:textId="18E71EC6" w:rsidTr="000C75E7">
        <w:tc>
          <w:tcPr>
            <w:tcW w:w="1255" w:type="dxa"/>
          </w:tcPr>
          <w:p w14:paraId="5C54718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1B2204" w:rsidRPr="00487927" w:rsidRDefault="001B2204" w:rsidP="001B2204">
            <w:pPr>
              <w:jc w:val="center"/>
              <w:rPr>
                <w:rFonts w:cstheme="minorHAnsi"/>
                <w:szCs w:val="20"/>
              </w:rPr>
            </w:pPr>
          </w:p>
        </w:tc>
        <w:tc>
          <w:tcPr>
            <w:tcW w:w="990" w:type="dxa"/>
          </w:tcPr>
          <w:p w14:paraId="1E19BE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E6E20" w14:textId="77777777" w:rsidR="001B2204" w:rsidRPr="00487927" w:rsidRDefault="001B2204" w:rsidP="001B2204">
            <w:pPr>
              <w:jc w:val="center"/>
              <w:rPr>
                <w:rFonts w:cstheme="minorHAnsi"/>
                <w:szCs w:val="20"/>
              </w:rPr>
            </w:pPr>
          </w:p>
        </w:tc>
        <w:tc>
          <w:tcPr>
            <w:tcW w:w="990" w:type="dxa"/>
          </w:tcPr>
          <w:p w14:paraId="1093AE46" w14:textId="77777777" w:rsidR="001B2204" w:rsidRPr="00487927" w:rsidRDefault="001B2204" w:rsidP="001B2204">
            <w:pPr>
              <w:jc w:val="center"/>
              <w:rPr>
                <w:rFonts w:cstheme="minorHAnsi"/>
                <w:szCs w:val="20"/>
              </w:rPr>
            </w:pPr>
          </w:p>
        </w:tc>
        <w:tc>
          <w:tcPr>
            <w:tcW w:w="990" w:type="dxa"/>
          </w:tcPr>
          <w:p w14:paraId="0C917572" w14:textId="77777777" w:rsidR="001B2204" w:rsidRPr="00487927" w:rsidRDefault="001B2204" w:rsidP="001B2204">
            <w:pPr>
              <w:jc w:val="center"/>
              <w:rPr>
                <w:rFonts w:cstheme="minorHAnsi"/>
                <w:szCs w:val="20"/>
              </w:rPr>
            </w:pPr>
          </w:p>
        </w:tc>
        <w:tc>
          <w:tcPr>
            <w:tcW w:w="990" w:type="dxa"/>
          </w:tcPr>
          <w:p w14:paraId="43534AD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E269D3" w14:textId="77777777" w:rsidR="001B2204" w:rsidRPr="00487927" w:rsidRDefault="001B2204" w:rsidP="001B2204">
            <w:pPr>
              <w:jc w:val="center"/>
              <w:rPr>
                <w:rFonts w:cstheme="minorHAnsi"/>
                <w:szCs w:val="20"/>
              </w:rPr>
            </w:pPr>
          </w:p>
        </w:tc>
        <w:tc>
          <w:tcPr>
            <w:tcW w:w="990" w:type="dxa"/>
          </w:tcPr>
          <w:p w14:paraId="759453F0" w14:textId="77777777" w:rsidR="001B2204" w:rsidRPr="00487927" w:rsidRDefault="001B2204" w:rsidP="001B2204">
            <w:pPr>
              <w:jc w:val="center"/>
              <w:rPr>
                <w:rFonts w:cstheme="minorHAnsi"/>
                <w:szCs w:val="20"/>
              </w:rPr>
            </w:pPr>
          </w:p>
        </w:tc>
      </w:tr>
      <w:tr w:rsidR="001B2204" w:rsidRPr="00487927" w14:paraId="39C822BB" w14:textId="56651F5D" w:rsidTr="000C75E7">
        <w:tc>
          <w:tcPr>
            <w:tcW w:w="1255" w:type="dxa"/>
          </w:tcPr>
          <w:p w14:paraId="5E7645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1B2204" w:rsidRPr="00487927" w:rsidRDefault="001B2204" w:rsidP="001B2204">
            <w:pPr>
              <w:jc w:val="center"/>
              <w:rPr>
                <w:rFonts w:cstheme="minorHAnsi"/>
                <w:szCs w:val="20"/>
              </w:rPr>
            </w:pPr>
          </w:p>
        </w:tc>
        <w:tc>
          <w:tcPr>
            <w:tcW w:w="990" w:type="dxa"/>
          </w:tcPr>
          <w:p w14:paraId="7EBF0D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7106CD" w14:textId="77777777" w:rsidR="001B2204" w:rsidRPr="00487927" w:rsidRDefault="001B2204" w:rsidP="001B2204">
            <w:pPr>
              <w:jc w:val="center"/>
              <w:rPr>
                <w:rFonts w:cstheme="minorHAnsi"/>
                <w:szCs w:val="20"/>
              </w:rPr>
            </w:pPr>
          </w:p>
        </w:tc>
        <w:tc>
          <w:tcPr>
            <w:tcW w:w="990" w:type="dxa"/>
          </w:tcPr>
          <w:p w14:paraId="451EA1BE" w14:textId="77777777" w:rsidR="001B2204" w:rsidRPr="00487927" w:rsidRDefault="001B2204" w:rsidP="001B2204">
            <w:pPr>
              <w:jc w:val="center"/>
              <w:rPr>
                <w:rFonts w:cstheme="minorHAnsi"/>
                <w:szCs w:val="20"/>
              </w:rPr>
            </w:pPr>
          </w:p>
        </w:tc>
        <w:tc>
          <w:tcPr>
            <w:tcW w:w="990" w:type="dxa"/>
          </w:tcPr>
          <w:p w14:paraId="432FC380" w14:textId="77777777" w:rsidR="001B2204" w:rsidRPr="00487927" w:rsidRDefault="001B2204" w:rsidP="001B2204">
            <w:pPr>
              <w:jc w:val="center"/>
              <w:rPr>
                <w:rFonts w:cstheme="minorHAnsi"/>
                <w:szCs w:val="20"/>
              </w:rPr>
            </w:pPr>
          </w:p>
        </w:tc>
        <w:tc>
          <w:tcPr>
            <w:tcW w:w="990" w:type="dxa"/>
          </w:tcPr>
          <w:p w14:paraId="1A6BE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D5BDAB" w14:textId="77777777" w:rsidR="001B2204" w:rsidRPr="00487927" w:rsidRDefault="001B2204" w:rsidP="001B2204">
            <w:pPr>
              <w:jc w:val="center"/>
              <w:rPr>
                <w:rFonts w:cstheme="minorHAnsi"/>
                <w:szCs w:val="20"/>
              </w:rPr>
            </w:pPr>
          </w:p>
        </w:tc>
        <w:tc>
          <w:tcPr>
            <w:tcW w:w="990" w:type="dxa"/>
          </w:tcPr>
          <w:p w14:paraId="00711253" w14:textId="77777777" w:rsidR="001B2204" w:rsidRPr="00487927" w:rsidRDefault="001B2204" w:rsidP="001B2204">
            <w:pPr>
              <w:jc w:val="center"/>
              <w:rPr>
                <w:rFonts w:cstheme="minorHAnsi"/>
                <w:szCs w:val="20"/>
              </w:rPr>
            </w:pPr>
          </w:p>
        </w:tc>
      </w:tr>
      <w:tr w:rsidR="001B2204" w:rsidRPr="00487927" w14:paraId="70442B6B" w14:textId="0CD89DF9" w:rsidTr="000C75E7">
        <w:tc>
          <w:tcPr>
            <w:tcW w:w="1255" w:type="dxa"/>
          </w:tcPr>
          <w:p w14:paraId="4DE93D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1B2204" w:rsidRPr="00487927" w:rsidRDefault="001B2204" w:rsidP="001B2204">
            <w:pPr>
              <w:jc w:val="center"/>
              <w:rPr>
                <w:rFonts w:cstheme="minorHAnsi"/>
                <w:szCs w:val="20"/>
              </w:rPr>
            </w:pPr>
          </w:p>
        </w:tc>
        <w:tc>
          <w:tcPr>
            <w:tcW w:w="990" w:type="dxa"/>
          </w:tcPr>
          <w:p w14:paraId="5B74D7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75479F" w14:textId="77777777" w:rsidR="001B2204" w:rsidRPr="00487927" w:rsidRDefault="001B2204" w:rsidP="001B2204">
            <w:pPr>
              <w:jc w:val="center"/>
              <w:rPr>
                <w:rFonts w:cstheme="minorHAnsi"/>
                <w:szCs w:val="20"/>
              </w:rPr>
            </w:pPr>
          </w:p>
        </w:tc>
        <w:tc>
          <w:tcPr>
            <w:tcW w:w="990" w:type="dxa"/>
          </w:tcPr>
          <w:p w14:paraId="2A4968A5" w14:textId="77777777" w:rsidR="001B2204" w:rsidRPr="00487927" w:rsidRDefault="001B2204" w:rsidP="001B2204">
            <w:pPr>
              <w:jc w:val="center"/>
              <w:rPr>
                <w:rFonts w:cstheme="minorHAnsi"/>
                <w:szCs w:val="20"/>
              </w:rPr>
            </w:pPr>
          </w:p>
        </w:tc>
        <w:tc>
          <w:tcPr>
            <w:tcW w:w="990" w:type="dxa"/>
          </w:tcPr>
          <w:p w14:paraId="5D403929" w14:textId="77777777" w:rsidR="001B2204" w:rsidRPr="00487927" w:rsidRDefault="001B2204" w:rsidP="001B2204">
            <w:pPr>
              <w:jc w:val="center"/>
              <w:rPr>
                <w:rFonts w:cstheme="minorHAnsi"/>
                <w:szCs w:val="20"/>
              </w:rPr>
            </w:pPr>
          </w:p>
        </w:tc>
        <w:tc>
          <w:tcPr>
            <w:tcW w:w="990" w:type="dxa"/>
          </w:tcPr>
          <w:p w14:paraId="03DDD5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456B7F" w14:textId="77777777" w:rsidR="001B2204" w:rsidRPr="00487927" w:rsidRDefault="001B2204" w:rsidP="001B2204">
            <w:pPr>
              <w:jc w:val="center"/>
              <w:rPr>
                <w:rFonts w:cstheme="minorHAnsi"/>
                <w:szCs w:val="20"/>
              </w:rPr>
            </w:pPr>
          </w:p>
        </w:tc>
        <w:tc>
          <w:tcPr>
            <w:tcW w:w="990" w:type="dxa"/>
          </w:tcPr>
          <w:p w14:paraId="6D310630" w14:textId="77777777" w:rsidR="001B2204" w:rsidRPr="00487927" w:rsidRDefault="001B2204" w:rsidP="001B2204">
            <w:pPr>
              <w:jc w:val="center"/>
              <w:rPr>
                <w:rFonts w:cstheme="minorHAnsi"/>
                <w:szCs w:val="20"/>
              </w:rPr>
            </w:pPr>
          </w:p>
        </w:tc>
      </w:tr>
      <w:tr w:rsidR="001B2204" w:rsidRPr="00487927" w14:paraId="5448ED9F" w14:textId="0CC755A4" w:rsidTr="000C75E7">
        <w:tc>
          <w:tcPr>
            <w:tcW w:w="1255" w:type="dxa"/>
          </w:tcPr>
          <w:p w14:paraId="024288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1B2204" w:rsidRPr="00487927" w:rsidRDefault="001B2204" w:rsidP="001B2204">
            <w:pPr>
              <w:jc w:val="center"/>
              <w:rPr>
                <w:rFonts w:cstheme="minorHAnsi"/>
                <w:szCs w:val="20"/>
              </w:rPr>
            </w:pPr>
          </w:p>
        </w:tc>
        <w:tc>
          <w:tcPr>
            <w:tcW w:w="990" w:type="dxa"/>
          </w:tcPr>
          <w:p w14:paraId="76C0CE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B0A233" w14:textId="77777777" w:rsidR="001B2204" w:rsidRPr="00487927" w:rsidRDefault="001B2204" w:rsidP="001B2204">
            <w:pPr>
              <w:jc w:val="center"/>
              <w:rPr>
                <w:rFonts w:cstheme="minorHAnsi"/>
                <w:szCs w:val="20"/>
              </w:rPr>
            </w:pPr>
          </w:p>
        </w:tc>
        <w:tc>
          <w:tcPr>
            <w:tcW w:w="990" w:type="dxa"/>
          </w:tcPr>
          <w:p w14:paraId="5C4B730A" w14:textId="77777777" w:rsidR="001B2204" w:rsidRPr="00487927" w:rsidRDefault="001B2204" w:rsidP="001B2204">
            <w:pPr>
              <w:jc w:val="center"/>
              <w:rPr>
                <w:rFonts w:cstheme="minorHAnsi"/>
                <w:szCs w:val="20"/>
              </w:rPr>
            </w:pPr>
          </w:p>
        </w:tc>
        <w:tc>
          <w:tcPr>
            <w:tcW w:w="990" w:type="dxa"/>
          </w:tcPr>
          <w:p w14:paraId="558931C7" w14:textId="77777777" w:rsidR="001B2204" w:rsidRPr="00487927" w:rsidRDefault="001B2204" w:rsidP="001B2204">
            <w:pPr>
              <w:jc w:val="center"/>
              <w:rPr>
                <w:rFonts w:cstheme="minorHAnsi"/>
                <w:szCs w:val="20"/>
              </w:rPr>
            </w:pPr>
          </w:p>
        </w:tc>
        <w:tc>
          <w:tcPr>
            <w:tcW w:w="990" w:type="dxa"/>
          </w:tcPr>
          <w:p w14:paraId="0B4795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D8268E" w14:textId="77777777" w:rsidR="001B2204" w:rsidRPr="00487927" w:rsidRDefault="001B2204" w:rsidP="001B2204">
            <w:pPr>
              <w:jc w:val="center"/>
              <w:rPr>
                <w:rFonts w:cstheme="minorHAnsi"/>
                <w:szCs w:val="20"/>
              </w:rPr>
            </w:pPr>
          </w:p>
        </w:tc>
        <w:tc>
          <w:tcPr>
            <w:tcW w:w="990" w:type="dxa"/>
          </w:tcPr>
          <w:p w14:paraId="562D298D" w14:textId="77777777" w:rsidR="001B2204" w:rsidRPr="00487927" w:rsidRDefault="001B2204" w:rsidP="001B2204">
            <w:pPr>
              <w:jc w:val="center"/>
              <w:rPr>
                <w:rFonts w:cstheme="minorHAnsi"/>
                <w:szCs w:val="20"/>
              </w:rPr>
            </w:pPr>
          </w:p>
        </w:tc>
      </w:tr>
      <w:tr w:rsidR="001B2204" w:rsidRPr="00487927" w14:paraId="49B5ACA4" w14:textId="1D9FF02C" w:rsidTr="000C75E7">
        <w:tc>
          <w:tcPr>
            <w:tcW w:w="1255" w:type="dxa"/>
          </w:tcPr>
          <w:p w14:paraId="0DBE10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1B2204" w:rsidRPr="00487927" w:rsidRDefault="001B2204" w:rsidP="001B2204">
            <w:pPr>
              <w:jc w:val="center"/>
              <w:rPr>
                <w:rFonts w:cstheme="minorHAnsi"/>
                <w:szCs w:val="20"/>
              </w:rPr>
            </w:pPr>
          </w:p>
        </w:tc>
        <w:tc>
          <w:tcPr>
            <w:tcW w:w="990" w:type="dxa"/>
          </w:tcPr>
          <w:p w14:paraId="1F6895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49B5FF" w14:textId="77777777" w:rsidR="001B2204" w:rsidRPr="00487927" w:rsidRDefault="001B2204" w:rsidP="001B2204">
            <w:pPr>
              <w:jc w:val="center"/>
              <w:rPr>
                <w:rFonts w:cstheme="minorHAnsi"/>
                <w:szCs w:val="20"/>
              </w:rPr>
            </w:pPr>
          </w:p>
        </w:tc>
        <w:tc>
          <w:tcPr>
            <w:tcW w:w="990" w:type="dxa"/>
          </w:tcPr>
          <w:p w14:paraId="48D7BD65" w14:textId="77777777" w:rsidR="001B2204" w:rsidRPr="00487927" w:rsidRDefault="001B2204" w:rsidP="001B2204">
            <w:pPr>
              <w:jc w:val="center"/>
              <w:rPr>
                <w:rFonts w:cstheme="minorHAnsi"/>
                <w:szCs w:val="20"/>
              </w:rPr>
            </w:pPr>
          </w:p>
        </w:tc>
        <w:tc>
          <w:tcPr>
            <w:tcW w:w="990" w:type="dxa"/>
          </w:tcPr>
          <w:p w14:paraId="1789A9A7" w14:textId="77777777" w:rsidR="001B2204" w:rsidRPr="00487927" w:rsidRDefault="001B2204" w:rsidP="001B2204">
            <w:pPr>
              <w:jc w:val="center"/>
              <w:rPr>
                <w:rFonts w:cstheme="minorHAnsi"/>
                <w:szCs w:val="20"/>
              </w:rPr>
            </w:pPr>
          </w:p>
        </w:tc>
        <w:tc>
          <w:tcPr>
            <w:tcW w:w="990" w:type="dxa"/>
          </w:tcPr>
          <w:p w14:paraId="173E3C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9AE366" w14:textId="77777777" w:rsidR="001B2204" w:rsidRPr="00487927" w:rsidRDefault="001B2204" w:rsidP="001B2204">
            <w:pPr>
              <w:jc w:val="center"/>
              <w:rPr>
                <w:rFonts w:cstheme="minorHAnsi"/>
                <w:szCs w:val="20"/>
              </w:rPr>
            </w:pPr>
          </w:p>
        </w:tc>
        <w:tc>
          <w:tcPr>
            <w:tcW w:w="990" w:type="dxa"/>
          </w:tcPr>
          <w:p w14:paraId="1BCD9BAF" w14:textId="77777777" w:rsidR="001B2204" w:rsidRPr="00487927" w:rsidRDefault="001B2204" w:rsidP="001B2204">
            <w:pPr>
              <w:jc w:val="center"/>
              <w:rPr>
                <w:rFonts w:cstheme="minorHAnsi"/>
                <w:szCs w:val="20"/>
              </w:rPr>
            </w:pPr>
          </w:p>
        </w:tc>
      </w:tr>
      <w:tr w:rsidR="001B2204" w:rsidRPr="00487927" w14:paraId="190626B3" w14:textId="39DA37EE" w:rsidTr="000C75E7">
        <w:tc>
          <w:tcPr>
            <w:tcW w:w="1255" w:type="dxa"/>
          </w:tcPr>
          <w:p w14:paraId="59ACF2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1B2204" w:rsidRPr="00487927" w:rsidRDefault="001B2204" w:rsidP="001B2204">
            <w:pPr>
              <w:jc w:val="center"/>
              <w:rPr>
                <w:rFonts w:cstheme="minorHAnsi"/>
                <w:szCs w:val="20"/>
              </w:rPr>
            </w:pPr>
          </w:p>
        </w:tc>
        <w:tc>
          <w:tcPr>
            <w:tcW w:w="990" w:type="dxa"/>
          </w:tcPr>
          <w:p w14:paraId="55C273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DFFB06" w14:textId="77777777" w:rsidR="001B2204" w:rsidRPr="00487927" w:rsidRDefault="001B2204" w:rsidP="001B2204">
            <w:pPr>
              <w:jc w:val="center"/>
              <w:rPr>
                <w:rFonts w:cstheme="minorHAnsi"/>
                <w:szCs w:val="20"/>
              </w:rPr>
            </w:pPr>
          </w:p>
        </w:tc>
        <w:tc>
          <w:tcPr>
            <w:tcW w:w="990" w:type="dxa"/>
          </w:tcPr>
          <w:p w14:paraId="6EADE055" w14:textId="77777777" w:rsidR="001B2204" w:rsidRPr="00487927" w:rsidRDefault="001B2204" w:rsidP="001B2204">
            <w:pPr>
              <w:jc w:val="center"/>
              <w:rPr>
                <w:rFonts w:cstheme="minorHAnsi"/>
                <w:szCs w:val="20"/>
              </w:rPr>
            </w:pPr>
          </w:p>
        </w:tc>
        <w:tc>
          <w:tcPr>
            <w:tcW w:w="990" w:type="dxa"/>
          </w:tcPr>
          <w:p w14:paraId="1F83FDD7" w14:textId="77777777" w:rsidR="001B2204" w:rsidRPr="00487927" w:rsidRDefault="001B2204" w:rsidP="001B2204">
            <w:pPr>
              <w:jc w:val="center"/>
              <w:rPr>
                <w:rFonts w:cstheme="minorHAnsi"/>
                <w:szCs w:val="20"/>
              </w:rPr>
            </w:pPr>
          </w:p>
        </w:tc>
        <w:tc>
          <w:tcPr>
            <w:tcW w:w="990" w:type="dxa"/>
          </w:tcPr>
          <w:p w14:paraId="25ADD6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C17040" w14:textId="77777777" w:rsidR="001B2204" w:rsidRPr="00487927" w:rsidRDefault="001B2204" w:rsidP="001B2204">
            <w:pPr>
              <w:jc w:val="center"/>
              <w:rPr>
                <w:rFonts w:cstheme="minorHAnsi"/>
                <w:szCs w:val="20"/>
              </w:rPr>
            </w:pPr>
          </w:p>
        </w:tc>
        <w:tc>
          <w:tcPr>
            <w:tcW w:w="990" w:type="dxa"/>
          </w:tcPr>
          <w:p w14:paraId="03A07783" w14:textId="77777777" w:rsidR="001B2204" w:rsidRPr="00487927" w:rsidRDefault="001B2204" w:rsidP="001B2204">
            <w:pPr>
              <w:jc w:val="center"/>
              <w:rPr>
                <w:rFonts w:cstheme="minorHAnsi"/>
                <w:szCs w:val="20"/>
              </w:rPr>
            </w:pPr>
          </w:p>
        </w:tc>
      </w:tr>
      <w:tr w:rsidR="001B2204" w:rsidRPr="00487927" w14:paraId="696C3D22" w14:textId="3E158C18" w:rsidTr="000C75E7">
        <w:tc>
          <w:tcPr>
            <w:tcW w:w="1255" w:type="dxa"/>
          </w:tcPr>
          <w:p w14:paraId="1C0764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1B2204" w:rsidRPr="00487927" w:rsidRDefault="001B2204" w:rsidP="001B2204">
            <w:pPr>
              <w:jc w:val="center"/>
              <w:rPr>
                <w:rFonts w:cstheme="minorHAnsi"/>
                <w:szCs w:val="20"/>
              </w:rPr>
            </w:pPr>
          </w:p>
        </w:tc>
        <w:tc>
          <w:tcPr>
            <w:tcW w:w="990" w:type="dxa"/>
          </w:tcPr>
          <w:p w14:paraId="47FB003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374B4" w14:textId="77777777" w:rsidR="001B2204" w:rsidRPr="00487927" w:rsidRDefault="001B2204" w:rsidP="001B2204">
            <w:pPr>
              <w:jc w:val="center"/>
              <w:rPr>
                <w:rFonts w:cstheme="minorHAnsi"/>
                <w:szCs w:val="20"/>
              </w:rPr>
            </w:pPr>
          </w:p>
        </w:tc>
        <w:tc>
          <w:tcPr>
            <w:tcW w:w="990" w:type="dxa"/>
          </w:tcPr>
          <w:p w14:paraId="4DE0DE81" w14:textId="77777777" w:rsidR="001B2204" w:rsidRPr="00487927" w:rsidRDefault="001B2204" w:rsidP="001B2204">
            <w:pPr>
              <w:jc w:val="center"/>
              <w:rPr>
                <w:rFonts w:cstheme="minorHAnsi"/>
                <w:szCs w:val="20"/>
              </w:rPr>
            </w:pPr>
          </w:p>
        </w:tc>
        <w:tc>
          <w:tcPr>
            <w:tcW w:w="990" w:type="dxa"/>
          </w:tcPr>
          <w:p w14:paraId="46C4CEC9" w14:textId="77777777" w:rsidR="001B2204" w:rsidRPr="00487927" w:rsidRDefault="001B2204" w:rsidP="001B2204">
            <w:pPr>
              <w:jc w:val="center"/>
              <w:rPr>
                <w:rFonts w:cstheme="minorHAnsi"/>
                <w:szCs w:val="20"/>
              </w:rPr>
            </w:pPr>
          </w:p>
        </w:tc>
        <w:tc>
          <w:tcPr>
            <w:tcW w:w="990" w:type="dxa"/>
          </w:tcPr>
          <w:p w14:paraId="073DD0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8B8CAC" w14:textId="77777777" w:rsidR="001B2204" w:rsidRPr="00487927" w:rsidRDefault="001B2204" w:rsidP="001B2204">
            <w:pPr>
              <w:jc w:val="center"/>
              <w:rPr>
                <w:rFonts w:cstheme="minorHAnsi"/>
                <w:szCs w:val="20"/>
              </w:rPr>
            </w:pPr>
          </w:p>
        </w:tc>
        <w:tc>
          <w:tcPr>
            <w:tcW w:w="990" w:type="dxa"/>
          </w:tcPr>
          <w:p w14:paraId="5BAC54B3" w14:textId="77777777" w:rsidR="001B2204" w:rsidRPr="00487927" w:rsidRDefault="001B2204" w:rsidP="001B2204">
            <w:pPr>
              <w:jc w:val="center"/>
              <w:rPr>
                <w:rFonts w:cstheme="minorHAnsi"/>
                <w:szCs w:val="20"/>
              </w:rPr>
            </w:pPr>
          </w:p>
        </w:tc>
      </w:tr>
      <w:tr w:rsidR="001B2204" w:rsidRPr="00487927" w14:paraId="38F03DFB" w14:textId="7D3A4B03" w:rsidTr="000C75E7">
        <w:tc>
          <w:tcPr>
            <w:tcW w:w="1255" w:type="dxa"/>
          </w:tcPr>
          <w:p w14:paraId="1F320DD0" w14:textId="47A9FB17" w:rsidR="001B2204" w:rsidRDefault="001B2204" w:rsidP="001B2204">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1B2204" w:rsidRPr="00487927" w:rsidRDefault="001B2204" w:rsidP="001B2204">
            <w:pPr>
              <w:jc w:val="center"/>
              <w:rPr>
                <w:rFonts w:cstheme="minorHAnsi"/>
                <w:szCs w:val="20"/>
              </w:rPr>
            </w:pPr>
          </w:p>
        </w:tc>
        <w:tc>
          <w:tcPr>
            <w:tcW w:w="990" w:type="dxa"/>
          </w:tcPr>
          <w:p w14:paraId="21C12C06" w14:textId="2DBFFD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29F06" w14:textId="77777777" w:rsidR="001B2204" w:rsidRPr="00487927" w:rsidRDefault="001B2204" w:rsidP="001B2204">
            <w:pPr>
              <w:jc w:val="center"/>
              <w:rPr>
                <w:rFonts w:cstheme="minorHAnsi"/>
                <w:szCs w:val="20"/>
              </w:rPr>
            </w:pPr>
          </w:p>
        </w:tc>
        <w:tc>
          <w:tcPr>
            <w:tcW w:w="990" w:type="dxa"/>
          </w:tcPr>
          <w:p w14:paraId="675B6F89" w14:textId="77777777" w:rsidR="001B2204" w:rsidRPr="00487927" w:rsidRDefault="001B2204" w:rsidP="001B2204">
            <w:pPr>
              <w:jc w:val="center"/>
              <w:rPr>
                <w:rFonts w:cstheme="minorHAnsi"/>
                <w:szCs w:val="20"/>
              </w:rPr>
            </w:pPr>
          </w:p>
        </w:tc>
        <w:tc>
          <w:tcPr>
            <w:tcW w:w="990" w:type="dxa"/>
          </w:tcPr>
          <w:p w14:paraId="39D2CA1D" w14:textId="77777777" w:rsidR="001B2204" w:rsidRPr="00487927" w:rsidRDefault="001B2204" w:rsidP="001B2204">
            <w:pPr>
              <w:jc w:val="center"/>
              <w:rPr>
                <w:rFonts w:cstheme="minorHAnsi"/>
                <w:szCs w:val="20"/>
              </w:rPr>
            </w:pPr>
          </w:p>
        </w:tc>
        <w:tc>
          <w:tcPr>
            <w:tcW w:w="990" w:type="dxa"/>
          </w:tcPr>
          <w:p w14:paraId="66A0913A" w14:textId="3966F3B5"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14A6CD" w14:textId="77777777" w:rsidR="001B2204" w:rsidRPr="00487927" w:rsidRDefault="001B2204" w:rsidP="001B2204">
            <w:pPr>
              <w:jc w:val="center"/>
              <w:rPr>
                <w:rFonts w:cstheme="minorHAnsi"/>
                <w:szCs w:val="20"/>
              </w:rPr>
            </w:pPr>
          </w:p>
        </w:tc>
        <w:tc>
          <w:tcPr>
            <w:tcW w:w="990" w:type="dxa"/>
          </w:tcPr>
          <w:p w14:paraId="405CB930" w14:textId="77777777" w:rsidR="001B2204" w:rsidRPr="00487927" w:rsidRDefault="001B2204" w:rsidP="001B2204">
            <w:pPr>
              <w:jc w:val="center"/>
              <w:rPr>
                <w:rFonts w:cstheme="minorHAnsi"/>
                <w:szCs w:val="20"/>
              </w:rPr>
            </w:pPr>
          </w:p>
        </w:tc>
      </w:tr>
      <w:tr w:rsidR="001B2204" w:rsidRPr="00487927" w14:paraId="60496609" w14:textId="40392D18" w:rsidTr="000C75E7">
        <w:tc>
          <w:tcPr>
            <w:tcW w:w="1255" w:type="dxa"/>
          </w:tcPr>
          <w:p w14:paraId="78723F8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1B2204" w:rsidRPr="00487927" w:rsidRDefault="001B2204" w:rsidP="001B2204">
            <w:pPr>
              <w:jc w:val="center"/>
              <w:rPr>
                <w:rFonts w:cstheme="minorHAnsi"/>
                <w:szCs w:val="20"/>
              </w:rPr>
            </w:pPr>
          </w:p>
        </w:tc>
        <w:tc>
          <w:tcPr>
            <w:tcW w:w="990" w:type="dxa"/>
          </w:tcPr>
          <w:p w14:paraId="4F74B0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9FDDC5" w14:textId="77777777" w:rsidR="001B2204" w:rsidRPr="00487927" w:rsidRDefault="001B2204" w:rsidP="001B2204">
            <w:pPr>
              <w:jc w:val="center"/>
              <w:rPr>
                <w:rFonts w:cstheme="minorHAnsi"/>
                <w:szCs w:val="20"/>
              </w:rPr>
            </w:pPr>
          </w:p>
        </w:tc>
        <w:tc>
          <w:tcPr>
            <w:tcW w:w="990" w:type="dxa"/>
          </w:tcPr>
          <w:p w14:paraId="720BA88D" w14:textId="77777777" w:rsidR="001B2204" w:rsidRPr="00487927" w:rsidRDefault="001B2204" w:rsidP="001B2204">
            <w:pPr>
              <w:jc w:val="center"/>
              <w:rPr>
                <w:rFonts w:cstheme="minorHAnsi"/>
                <w:szCs w:val="20"/>
              </w:rPr>
            </w:pPr>
          </w:p>
        </w:tc>
        <w:tc>
          <w:tcPr>
            <w:tcW w:w="990" w:type="dxa"/>
          </w:tcPr>
          <w:p w14:paraId="444E2F32" w14:textId="77777777" w:rsidR="001B2204" w:rsidRPr="00487927" w:rsidRDefault="001B2204" w:rsidP="001B2204">
            <w:pPr>
              <w:jc w:val="center"/>
              <w:rPr>
                <w:rFonts w:cstheme="minorHAnsi"/>
                <w:szCs w:val="20"/>
              </w:rPr>
            </w:pPr>
          </w:p>
        </w:tc>
        <w:tc>
          <w:tcPr>
            <w:tcW w:w="990" w:type="dxa"/>
          </w:tcPr>
          <w:p w14:paraId="0675625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79C1EF" w14:textId="77777777" w:rsidR="001B2204" w:rsidRPr="00487927" w:rsidRDefault="001B2204" w:rsidP="001B2204">
            <w:pPr>
              <w:jc w:val="center"/>
              <w:rPr>
                <w:rFonts w:cstheme="minorHAnsi"/>
                <w:szCs w:val="20"/>
              </w:rPr>
            </w:pPr>
          </w:p>
        </w:tc>
        <w:tc>
          <w:tcPr>
            <w:tcW w:w="990" w:type="dxa"/>
          </w:tcPr>
          <w:p w14:paraId="6C83D692" w14:textId="77777777" w:rsidR="001B2204" w:rsidRPr="00487927" w:rsidRDefault="001B2204" w:rsidP="001B2204">
            <w:pPr>
              <w:jc w:val="center"/>
              <w:rPr>
                <w:rFonts w:cstheme="minorHAnsi"/>
                <w:szCs w:val="20"/>
              </w:rPr>
            </w:pPr>
          </w:p>
        </w:tc>
      </w:tr>
      <w:tr w:rsidR="001B2204" w:rsidRPr="00487927" w14:paraId="66CF5C62" w14:textId="18CB8B9D" w:rsidTr="000C75E7">
        <w:tc>
          <w:tcPr>
            <w:tcW w:w="1255" w:type="dxa"/>
          </w:tcPr>
          <w:p w14:paraId="7ADC52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1B2204" w:rsidRPr="00487927" w:rsidRDefault="001B2204" w:rsidP="001B2204">
            <w:pPr>
              <w:jc w:val="center"/>
              <w:rPr>
                <w:rFonts w:cstheme="minorHAnsi"/>
                <w:szCs w:val="20"/>
              </w:rPr>
            </w:pPr>
          </w:p>
        </w:tc>
        <w:tc>
          <w:tcPr>
            <w:tcW w:w="990" w:type="dxa"/>
          </w:tcPr>
          <w:p w14:paraId="1BFC7A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C6FDC" w14:textId="77777777" w:rsidR="001B2204" w:rsidRPr="00487927" w:rsidRDefault="001B2204" w:rsidP="001B2204">
            <w:pPr>
              <w:jc w:val="center"/>
              <w:rPr>
                <w:rFonts w:cstheme="minorHAnsi"/>
                <w:szCs w:val="20"/>
              </w:rPr>
            </w:pPr>
          </w:p>
        </w:tc>
        <w:tc>
          <w:tcPr>
            <w:tcW w:w="990" w:type="dxa"/>
          </w:tcPr>
          <w:p w14:paraId="525C194C" w14:textId="77777777" w:rsidR="001B2204" w:rsidRPr="00487927" w:rsidRDefault="001B2204" w:rsidP="001B2204">
            <w:pPr>
              <w:jc w:val="center"/>
              <w:rPr>
                <w:rFonts w:cstheme="minorHAnsi"/>
                <w:szCs w:val="20"/>
              </w:rPr>
            </w:pPr>
          </w:p>
        </w:tc>
        <w:tc>
          <w:tcPr>
            <w:tcW w:w="990" w:type="dxa"/>
          </w:tcPr>
          <w:p w14:paraId="3243524D" w14:textId="77777777" w:rsidR="001B2204" w:rsidRPr="00487927" w:rsidRDefault="001B2204" w:rsidP="001B2204">
            <w:pPr>
              <w:jc w:val="center"/>
              <w:rPr>
                <w:rFonts w:cstheme="minorHAnsi"/>
                <w:szCs w:val="20"/>
              </w:rPr>
            </w:pPr>
          </w:p>
        </w:tc>
        <w:tc>
          <w:tcPr>
            <w:tcW w:w="990" w:type="dxa"/>
          </w:tcPr>
          <w:p w14:paraId="5BB917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71011C" w14:textId="77777777" w:rsidR="001B2204" w:rsidRPr="00487927" w:rsidRDefault="001B2204" w:rsidP="001B2204">
            <w:pPr>
              <w:jc w:val="center"/>
              <w:rPr>
                <w:rFonts w:cstheme="minorHAnsi"/>
                <w:szCs w:val="20"/>
              </w:rPr>
            </w:pPr>
          </w:p>
        </w:tc>
        <w:tc>
          <w:tcPr>
            <w:tcW w:w="990" w:type="dxa"/>
          </w:tcPr>
          <w:p w14:paraId="53B7C127" w14:textId="77777777" w:rsidR="001B2204" w:rsidRPr="00487927" w:rsidRDefault="001B2204" w:rsidP="001B2204">
            <w:pPr>
              <w:jc w:val="center"/>
              <w:rPr>
                <w:rFonts w:cstheme="minorHAnsi"/>
                <w:szCs w:val="20"/>
              </w:rPr>
            </w:pPr>
          </w:p>
        </w:tc>
      </w:tr>
      <w:tr w:rsidR="001B2204" w:rsidRPr="00487927" w14:paraId="3406C860" w14:textId="4B79DB12" w:rsidTr="000C75E7">
        <w:tc>
          <w:tcPr>
            <w:tcW w:w="1255" w:type="dxa"/>
          </w:tcPr>
          <w:p w14:paraId="3C180F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1B2204" w:rsidRPr="00487927" w:rsidRDefault="001B2204" w:rsidP="001B2204">
            <w:pPr>
              <w:jc w:val="center"/>
              <w:rPr>
                <w:rFonts w:cstheme="minorHAnsi"/>
                <w:szCs w:val="20"/>
              </w:rPr>
            </w:pPr>
          </w:p>
        </w:tc>
        <w:tc>
          <w:tcPr>
            <w:tcW w:w="990" w:type="dxa"/>
          </w:tcPr>
          <w:p w14:paraId="029937A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9052B" w14:textId="77777777" w:rsidR="001B2204" w:rsidRPr="00487927" w:rsidRDefault="001B2204" w:rsidP="001B2204">
            <w:pPr>
              <w:jc w:val="center"/>
              <w:rPr>
                <w:rFonts w:cstheme="minorHAnsi"/>
                <w:szCs w:val="20"/>
              </w:rPr>
            </w:pPr>
          </w:p>
        </w:tc>
        <w:tc>
          <w:tcPr>
            <w:tcW w:w="990" w:type="dxa"/>
          </w:tcPr>
          <w:p w14:paraId="4E482AFE" w14:textId="77777777" w:rsidR="001B2204" w:rsidRPr="00487927" w:rsidRDefault="001B2204" w:rsidP="001B2204">
            <w:pPr>
              <w:jc w:val="center"/>
              <w:rPr>
                <w:rFonts w:cstheme="minorHAnsi"/>
                <w:szCs w:val="20"/>
              </w:rPr>
            </w:pPr>
          </w:p>
        </w:tc>
        <w:tc>
          <w:tcPr>
            <w:tcW w:w="990" w:type="dxa"/>
          </w:tcPr>
          <w:p w14:paraId="41A62572" w14:textId="77777777" w:rsidR="001B2204" w:rsidRPr="00487927" w:rsidRDefault="001B2204" w:rsidP="001B2204">
            <w:pPr>
              <w:jc w:val="center"/>
              <w:rPr>
                <w:rFonts w:cstheme="minorHAnsi"/>
                <w:szCs w:val="20"/>
              </w:rPr>
            </w:pPr>
          </w:p>
        </w:tc>
        <w:tc>
          <w:tcPr>
            <w:tcW w:w="990" w:type="dxa"/>
          </w:tcPr>
          <w:p w14:paraId="1DF751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418F01" w14:textId="77777777" w:rsidR="001B2204" w:rsidRPr="00487927" w:rsidRDefault="001B2204" w:rsidP="001B2204">
            <w:pPr>
              <w:jc w:val="center"/>
              <w:rPr>
                <w:rFonts w:cstheme="minorHAnsi"/>
                <w:szCs w:val="20"/>
              </w:rPr>
            </w:pPr>
          </w:p>
        </w:tc>
        <w:tc>
          <w:tcPr>
            <w:tcW w:w="990" w:type="dxa"/>
          </w:tcPr>
          <w:p w14:paraId="1CD61C94" w14:textId="77777777" w:rsidR="001B2204" w:rsidRPr="00487927" w:rsidRDefault="001B2204" w:rsidP="001B2204">
            <w:pPr>
              <w:jc w:val="center"/>
              <w:rPr>
                <w:rFonts w:cstheme="minorHAnsi"/>
                <w:szCs w:val="20"/>
              </w:rPr>
            </w:pPr>
          </w:p>
        </w:tc>
      </w:tr>
      <w:tr w:rsidR="001B2204" w:rsidRPr="00487927" w14:paraId="43EB3E77" w14:textId="5D1327D7" w:rsidTr="000C75E7">
        <w:tc>
          <w:tcPr>
            <w:tcW w:w="1255" w:type="dxa"/>
          </w:tcPr>
          <w:p w14:paraId="0341DE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1B2204" w:rsidRPr="00487927" w:rsidRDefault="001B2204" w:rsidP="001B2204">
            <w:pPr>
              <w:jc w:val="center"/>
              <w:rPr>
                <w:rFonts w:cstheme="minorHAnsi"/>
                <w:szCs w:val="20"/>
              </w:rPr>
            </w:pPr>
          </w:p>
        </w:tc>
        <w:tc>
          <w:tcPr>
            <w:tcW w:w="990" w:type="dxa"/>
          </w:tcPr>
          <w:p w14:paraId="59C0D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F3055" w14:textId="77777777" w:rsidR="001B2204" w:rsidRPr="00487927" w:rsidRDefault="001B2204" w:rsidP="001B2204">
            <w:pPr>
              <w:jc w:val="center"/>
              <w:rPr>
                <w:rFonts w:cstheme="minorHAnsi"/>
                <w:szCs w:val="20"/>
              </w:rPr>
            </w:pPr>
          </w:p>
        </w:tc>
        <w:tc>
          <w:tcPr>
            <w:tcW w:w="990" w:type="dxa"/>
          </w:tcPr>
          <w:p w14:paraId="22AE18ED" w14:textId="77777777" w:rsidR="001B2204" w:rsidRPr="00487927" w:rsidRDefault="001B2204" w:rsidP="001B2204">
            <w:pPr>
              <w:jc w:val="center"/>
              <w:rPr>
                <w:rFonts w:cstheme="minorHAnsi"/>
                <w:szCs w:val="20"/>
              </w:rPr>
            </w:pPr>
          </w:p>
        </w:tc>
        <w:tc>
          <w:tcPr>
            <w:tcW w:w="990" w:type="dxa"/>
          </w:tcPr>
          <w:p w14:paraId="0BFF1318" w14:textId="77777777" w:rsidR="001B2204" w:rsidRPr="00487927" w:rsidRDefault="001B2204" w:rsidP="001B2204">
            <w:pPr>
              <w:jc w:val="center"/>
              <w:rPr>
                <w:rFonts w:cstheme="minorHAnsi"/>
                <w:szCs w:val="20"/>
              </w:rPr>
            </w:pPr>
          </w:p>
        </w:tc>
        <w:tc>
          <w:tcPr>
            <w:tcW w:w="990" w:type="dxa"/>
          </w:tcPr>
          <w:p w14:paraId="538C2E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322600" w14:textId="77777777" w:rsidR="001B2204" w:rsidRPr="00487927" w:rsidRDefault="001B2204" w:rsidP="001B2204">
            <w:pPr>
              <w:jc w:val="center"/>
              <w:rPr>
                <w:rFonts w:cstheme="minorHAnsi"/>
                <w:szCs w:val="20"/>
              </w:rPr>
            </w:pPr>
          </w:p>
        </w:tc>
        <w:tc>
          <w:tcPr>
            <w:tcW w:w="990" w:type="dxa"/>
          </w:tcPr>
          <w:p w14:paraId="42EC4749" w14:textId="77777777" w:rsidR="001B2204" w:rsidRPr="00487927" w:rsidRDefault="001B2204" w:rsidP="001B2204">
            <w:pPr>
              <w:jc w:val="center"/>
              <w:rPr>
                <w:rFonts w:cstheme="minorHAnsi"/>
                <w:szCs w:val="20"/>
              </w:rPr>
            </w:pPr>
          </w:p>
        </w:tc>
      </w:tr>
      <w:tr w:rsidR="001B2204" w:rsidRPr="00487927" w14:paraId="0B83B7D3" w14:textId="7D778FBC" w:rsidTr="000C75E7">
        <w:tc>
          <w:tcPr>
            <w:tcW w:w="1255" w:type="dxa"/>
          </w:tcPr>
          <w:p w14:paraId="32C841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1B2204" w:rsidRPr="00487927" w:rsidRDefault="001B2204" w:rsidP="001B2204">
            <w:pPr>
              <w:jc w:val="center"/>
              <w:rPr>
                <w:rFonts w:cstheme="minorHAnsi"/>
                <w:szCs w:val="20"/>
              </w:rPr>
            </w:pPr>
          </w:p>
        </w:tc>
        <w:tc>
          <w:tcPr>
            <w:tcW w:w="990" w:type="dxa"/>
          </w:tcPr>
          <w:p w14:paraId="669195B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2AA6CF" w14:textId="77777777" w:rsidR="001B2204" w:rsidRPr="00487927" w:rsidRDefault="001B2204" w:rsidP="001B2204">
            <w:pPr>
              <w:jc w:val="center"/>
              <w:rPr>
                <w:rFonts w:cstheme="minorHAnsi"/>
                <w:szCs w:val="20"/>
              </w:rPr>
            </w:pPr>
          </w:p>
        </w:tc>
        <w:tc>
          <w:tcPr>
            <w:tcW w:w="990" w:type="dxa"/>
          </w:tcPr>
          <w:p w14:paraId="514E5F04" w14:textId="77777777" w:rsidR="001B2204" w:rsidRPr="00487927" w:rsidRDefault="001B2204" w:rsidP="001B2204">
            <w:pPr>
              <w:jc w:val="center"/>
              <w:rPr>
                <w:rFonts w:cstheme="minorHAnsi"/>
                <w:szCs w:val="20"/>
              </w:rPr>
            </w:pPr>
          </w:p>
        </w:tc>
        <w:tc>
          <w:tcPr>
            <w:tcW w:w="990" w:type="dxa"/>
          </w:tcPr>
          <w:p w14:paraId="469FF432" w14:textId="77777777" w:rsidR="001B2204" w:rsidRPr="00487927" w:rsidRDefault="001B2204" w:rsidP="001B2204">
            <w:pPr>
              <w:jc w:val="center"/>
              <w:rPr>
                <w:rFonts w:cstheme="minorHAnsi"/>
                <w:szCs w:val="20"/>
              </w:rPr>
            </w:pPr>
          </w:p>
        </w:tc>
        <w:tc>
          <w:tcPr>
            <w:tcW w:w="990" w:type="dxa"/>
          </w:tcPr>
          <w:p w14:paraId="0167F08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66BC35" w14:textId="77777777" w:rsidR="001B2204" w:rsidRPr="00487927" w:rsidRDefault="001B2204" w:rsidP="001B2204">
            <w:pPr>
              <w:jc w:val="center"/>
              <w:rPr>
                <w:rFonts w:cstheme="minorHAnsi"/>
                <w:szCs w:val="20"/>
              </w:rPr>
            </w:pPr>
          </w:p>
        </w:tc>
        <w:tc>
          <w:tcPr>
            <w:tcW w:w="990" w:type="dxa"/>
          </w:tcPr>
          <w:p w14:paraId="6ED225CA" w14:textId="77777777" w:rsidR="001B2204" w:rsidRPr="00487927" w:rsidRDefault="001B2204" w:rsidP="001B2204">
            <w:pPr>
              <w:jc w:val="center"/>
              <w:rPr>
                <w:rFonts w:cstheme="minorHAnsi"/>
                <w:szCs w:val="20"/>
              </w:rPr>
            </w:pPr>
          </w:p>
        </w:tc>
      </w:tr>
      <w:tr w:rsidR="001B2204" w:rsidRPr="00487927" w14:paraId="2C171D97" w14:textId="0F00B863" w:rsidTr="000C75E7">
        <w:tc>
          <w:tcPr>
            <w:tcW w:w="1255" w:type="dxa"/>
          </w:tcPr>
          <w:p w14:paraId="572FDD6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1B2204" w:rsidRPr="00487927" w:rsidRDefault="001B2204" w:rsidP="001B2204">
            <w:pPr>
              <w:jc w:val="center"/>
              <w:rPr>
                <w:rFonts w:cstheme="minorHAnsi"/>
                <w:szCs w:val="20"/>
              </w:rPr>
            </w:pPr>
          </w:p>
        </w:tc>
        <w:tc>
          <w:tcPr>
            <w:tcW w:w="990" w:type="dxa"/>
          </w:tcPr>
          <w:p w14:paraId="40D5F73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7AEF65" w14:textId="77777777" w:rsidR="001B2204" w:rsidRPr="00487927" w:rsidRDefault="001B2204" w:rsidP="001B2204">
            <w:pPr>
              <w:jc w:val="center"/>
              <w:rPr>
                <w:rFonts w:cstheme="minorHAnsi"/>
                <w:szCs w:val="20"/>
              </w:rPr>
            </w:pPr>
          </w:p>
        </w:tc>
        <w:tc>
          <w:tcPr>
            <w:tcW w:w="990" w:type="dxa"/>
          </w:tcPr>
          <w:p w14:paraId="663EE8C7" w14:textId="77777777" w:rsidR="001B2204" w:rsidRPr="00487927" w:rsidRDefault="001B2204" w:rsidP="001B2204">
            <w:pPr>
              <w:jc w:val="center"/>
              <w:rPr>
                <w:rFonts w:cstheme="minorHAnsi"/>
                <w:szCs w:val="20"/>
              </w:rPr>
            </w:pPr>
          </w:p>
        </w:tc>
        <w:tc>
          <w:tcPr>
            <w:tcW w:w="990" w:type="dxa"/>
          </w:tcPr>
          <w:p w14:paraId="16751A80" w14:textId="77777777" w:rsidR="001B2204" w:rsidRPr="00487927" w:rsidRDefault="001B2204" w:rsidP="001B2204">
            <w:pPr>
              <w:jc w:val="center"/>
              <w:rPr>
                <w:rFonts w:cstheme="minorHAnsi"/>
                <w:szCs w:val="20"/>
              </w:rPr>
            </w:pPr>
          </w:p>
        </w:tc>
        <w:tc>
          <w:tcPr>
            <w:tcW w:w="990" w:type="dxa"/>
          </w:tcPr>
          <w:p w14:paraId="25864B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E7FD5F" w14:textId="77777777" w:rsidR="001B2204" w:rsidRPr="00487927" w:rsidRDefault="001B2204" w:rsidP="001B2204">
            <w:pPr>
              <w:jc w:val="center"/>
              <w:rPr>
                <w:rFonts w:cstheme="minorHAnsi"/>
                <w:szCs w:val="20"/>
              </w:rPr>
            </w:pPr>
          </w:p>
        </w:tc>
        <w:tc>
          <w:tcPr>
            <w:tcW w:w="990" w:type="dxa"/>
          </w:tcPr>
          <w:p w14:paraId="29AE6723" w14:textId="77777777" w:rsidR="001B2204" w:rsidRPr="00487927" w:rsidRDefault="001B2204" w:rsidP="001B2204">
            <w:pPr>
              <w:jc w:val="center"/>
              <w:rPr>
                <w:rFonts w:cstheme="minorHAnsi"/>
                <w:szCs w:val="20"/>
              </w:rPr>
            </w:pPr>
          </w:p>
        </w:tc>
      </w:tr>
      <w:tr w:rsidR="001B2204" w:rsidRPr="00487927" w14:paraId="3F3C95DF" w14:textId="22B773E5" w:rsidTr="000C75E7">
        <w:tc>
          <w:tcPr>
            <w:tcW w:w="1255" w:type="dxa"/>
          </w:tcPr>
          <w:p w14:paraId="0DD6F8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1B2204" w:rsidRPr="00487927" w:rsidRDefault="001B2204" w:rsidP="001B2204">
            <w:pPr>
              <w:jc w:val="center"/>
              <w:rPr>
                <w:rFonts w:cstheme="minorHAnsi"/>
                <w:szCs w:val="20"/>
              </w:rPr>
            </w:pPr>
          </w:p>
        </w:tc>
        <w:tc>
          <w:tcPr>
            <w:tcW w:w="990" w:type="dxa"/>
          </w:tcPr>
          <w:p w14:paraId="688CC09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C4CEA5" w14:textId="77777777" w:rsidR="001B2204" w:rsidRPr="00487927" w:rsidRDefault="001B2204" w:rsidP="001B2204">
            <w:pPr>
              <w:jc w:val="center"/>
              <w:rPr>
                <w:rFonts w:cstheme="minorHAnsi"/>
                <w:szCs w:val="20"/>
              </w:rPr>
            </w:pPr>
          </w:p>
        </w:tc>
        <w:tc>
          <w:tcPr>
            <w:tcW w:w="990" w:type="dxa"/>
          </w:tcPr>
          <w:p w14:paraId="6B388AD2" w14:textId="77777777" w:rsidR="001B2204" w:rsidRPr="00487927" w:rsidRDefault="001B2204" w:rsidP="001B2204">
            <w:pPr>
              <w:jc w:val="center"/>
              <w:rPr>
                <w:rFonts w:cstheme="minorHAnsi"/>
                <w:szCs w:val="20"/>
              </w:rPr>
            </w:pPr>
          </w:p>
        </w:tc>
        <w:tc>
          <w:tcPr>
            <w:tcW w:w="990" w:type="dxa"/>
          </w:tcPr>
          <w:p w14:paraId="7332964B" w14:textId="77777777" w:rsidR="001B2204" w:rsidRPr="00487927" w:rsidRDefault="001B2204" w:rsidP="001B2204">
            <w:pPr>
              <w:jc w:val="center"/>
              <w:rPr>
                <w:rFonts w:cstheme="minorHAnsi"/>
                <w:szCs w:val="20"/>
              </w:rPr>
            </w:pPr>
          </w:p>
        </w:tc>
        <w:tc>
          <w:tcPr>
            <w:tcW w:w="990" w:type="dxa"/>
          </w:tcPr>
          <w:p w14:paraId="76BCAC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6DBA4" w14:textId="77777777" w:rsidR="001B2204" w:rsidRPr="00487927" w:rsidRDefault="001B2204" w:rsidP="001B2204">
            <w:pPr>
              <w:jc w:val="center"/>
              <w:rPr>
                <w:rFonts w:cstheme="minorHAnsi"/>
                <w:szCs w:val="20"/>
              </w:rPr>
            </w:pPr>
          </w:p>
        </w:tc>
        <w:tc>
          <w:tcPr>
            <w:tcW w:w="990" w:type="dxa"/>
          </w:tcPr>
          <w:p w14:paraId="72E5EB49" w14:textId="77777777" w:rsidR="001B2204" w:rsidRPr="00487927" w:rsidRDefault="001B2204" w:rsidP="001B2204">
            <w:pPr>
              <w:jc w:val="center"/>
              <w:rPr>
                <w:rFonts w:cstheme="minorHAnsi"/>
                <w:szCs w:val="20"/>
              </w:rPr>
            </w:pPr>
          </w:p>
        </w:tc>
      </w:tr>
      <w:tr w:rsidR="001B2204" w:rsidRPr="00487927" w14:paraId="65E7295E" w14:textId="79803A37" w:rsidTr="000C75E7">
        <w:tc>
          <w:tcPr>
            <w:tcW w:w="1255" w:type="dxa"/>
          </w:tcPr>
          <w:p w14:paraId="124E6E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1B2204" w:rsidRPr="00487927" w:rsidRDefault="001B2204" w:rsidP="001B2204">
            <w:pPr>
              <w:jc w:val="center"/>
              <w:rPr>
                <w:rFonts w:cstheme="minorHAnsi"/>
                <w:szCs w:val="20"/>
              </w:rPr>
            </w:pPr>
          </w:p>
        </w:tc>
        <w:tc>
          <w:tcPr>
            <w:tcW w:w="990" w:type="dxa"/>
          </w:tcPr>
          <w:p w14:paraId="4E22725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89E062" w14:textId="77777777" w:rsidR="001B2204" w:rsidRPr="00487927" w:rsidRDefault="001B2204" w:rsidP="001B2204">
            <w:pPr>
              <w:jc w:val="center"/>
              <w:rPr>
                <w:rFonts w:cstheme="minorHAnsi"/>
                <w:szCs w:val="20"/>
              </w:rPr>
            </w:pPr>
          </w:p>
        </w:tc>
        <w:tc>
          <w:tcPr>
            <w:tcW w:w="990" w:type="dxa"/>
          </w:tcPr>
          <w:p w14:paraId="3671C27B" w14:textId="77777777" w:rsidR="001B2204" w:rsidRPr="00487927" w:rsidRDefault="001B2204" w:rsidP="001B2204">
            <w:pPr>
              <w:jc w:val="center"/>
              <w:rPr>
                <w:rFonts w:cstheme="minorHAnsi"/>
                <w:szCs w:val="20"/>
              </w:rPr>
            </w:pPr>
          </w:p>
        </w:tc>
        <w:tc>
          <w:tcPr>
            <w:tcW w:w="990" w:type="dxa"/>
          </w:tcPr>
          <w:p w14:paraId="453EA8F9" w14:textId="77777777" w:rsidR="001B2204" w:rsidRPr="00487927" w:rsidRDefault="001B2204" w:rsidP="001B2204">
            <w:pPr>
              <w:jc w:val="center"/>
              <w:rPr>
                <w:rFonts w:cstheme="minorHAnsi"/>
                <w:szCs w:val="20"/>
              </w:rPr>
            </w:pPr>
          </w:p>
        </w:tc>
        <w:tc>
          <w:tcPr>
            <w:tcW w:w="990" w:type="dxa"/>
          </w:tcPr>
          <w:p w14:paraId="0FE52C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9E2A6B" w14:textId="77777777" w:rsidR="001B2204" w:rsidRPr="00487927" w:rsidRDefault="001B2204" w:rsidP="001B2204">
            <w:pPr>
              <w:jc w:val="center"/>
              <w:rPr>
                <w:rFonts w:cstheme="minorHAnsi"/>
                <w:szCs w:val="20"/>
              </w:rPr>
            </w:pPr>
          </w:p>
        </w:tc>
        <w:tc>
          <w:tcPr>
            <w:tcW w:w="990" w:type="dxa"/>
          </w:tcPr>
          <w:p w14:paraId="474642FF" w14:textId="77777777" w:rsidR="001B2204" w:rsidRPr="00487927" w:rsidRDefault="001B2204" w:rsidP="001B2204">
            <w:pPr>
              <w:jc w:val="center"/>
              <w:rPr>
                <w:rFonts w:cstheme="minorHAnsi"/>
                <w:szCs w:val="20"/>
              </w:rPr>
            </w:pPr>
          </w:p>
        </w:tc>
      </w:tr>
      <w:tr w:rsidR="001B2204" w:rsidRPr="00487927" w14:paraId="78FD3C83" w14:textId="6D850394" w:rsidTr="000C75E7">
        <w:tc>
          <w:tcPr>
            <w:tcW w:w="1255" w:type="dxa"/>
          </w:tcPr>
          <w:p w14:paraId="702AE3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1B2204" w:rsidRPr="00487927" w:rsidRDefault="001B2204" w:rsidP="001B2204">
            <w:pPr>
              <w:jc w:val="center"/>
              <w:rPr>
                <w:rFonts w:cstheme="minorHAnsi"/>
                <w:szCs w:val="20"/>
              </w:rPr>
            </w:pPr>
          </w:p>
        </w:tc>
        <w:tc>
          <w:tcPr>
            <w:tcW w:w="990" w:type="dxa"/>
          </w:tcPr>
          <w:p w14:paraId="5C2D541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0B267" w14:textId="77777777" w:rsidR="001B2204" w:rsidRPr="00487927" w:rsidRDefault="001B2204" w:rsidP="001B2204">
            <w:pPr>
              <w:jc w:val="center"/>
              <w:rPr>
                <w:rFonts w:cstheme="minorHAnsi"/>
                <w:szCs w:val="20"/>
              </w:rPr>
            </w:pPr>
          </w:p>
        </w:tc>
        <w:tc>
          <w:tcPr>
            <w:tcW w:w="990" w:type="dxa"/>
          </w:tcPr>
          <w:p w14:paraId="7FC8F966" w14:textId="77777777" w:rsidR="001B2204" w:rsidRPr="00487927" w:rsidRDefault="001B2204" w:rsidP="001B2204">
            <w:pPr>
              <w:jc w:val="center"/>
              <w:rPr>
                <w:rFonts w:cstheme="minorHAnsi"/>
                <w:szCs w:val="20"/>
              </w:rPr>
            </w:pPr>
          </w:p>
        </w:tc>
        <w:tc>
          <w:tcPr>
            <w:tcW w:w="990" w:type="dxa"/>
          </w:tcPr>
          <w:p w14:paraId="5C14B20B" w14:textId="77777777" w:rsidR="001B2204" w:rsidRPr="00487927" w:rsidRDefault="001B2204" w:rsidP="001B2204">
            <w:pPr>
              <w:jc w:val="center"/>
              <w:rPr>
                <w:rFonts w:cstheme="minorHAnsi"/>
                <w:szCs w:val="20"/>
              </w:rPr>
            </w:pPr>
          </w:p>
        </w:tc>
        <w:tc>
          <w:tcPr>
            <w:tcW w:w="990" w:type="dxa"/>
          </w:tcPr>
          <w:p w14:paraId="20FF30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595BAF" w14:textId="77777777" w:rsidR="001B2204" w:rsidRPr="00487927" w:rsidRDefault="001B2204" w:rsidP="001B2204">
            <w:pPr>
              <w:jc w:val="center"/>
              <w:rPr>
                <w:rFonts w:cstheme="minorHAnsi"/>
                <w:szCs w:val="20"/>
              </w:rPr>
            </w:pPr>
          </w:p>
        </w:tc>
        <w:tc>
          <w:tcPr>
            <w:tcW w:w="990" w:type="dxa"/>
          </w:tcPr>
          <w:p w14:paraId="22E747E4" w14:textId="77777777" w:rsidR="001B2204" w:rsidRPr="00487927" w:rsidRDefault="001B2204" w:rsidP="001B2204">
            <w:pPr>
              <w:jc w:val="center"/>
              <w:rPr>
                <w:rFonts w:cstheme="minorHAnsi"/>
                <w:szCs w:val="20"/>
              </w:rPr>
            </w:pPr>
          </w:p>
        </w:tc>
      </w:tr>
      <w:tr w:rsidR="001B2204" w:rsidRPr="00487927" w14:paraId="7C510E0F" w14:textId="1DBDCAE0" w:rsidTr="000C75E7">
        <w:tc>
          <w:tcPr>
            <w:tcW w:w="1255" w:type="dxa"/>
          </w:tcPr>
          <w:p w14:paraId="260771D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1B2204" w:rsidRPr="00487927" w:rsidRDefault="001B2204" w:rsidP="001B2204">
            <w:pPr>
              <w:jc w:val="center"/>
              <w:rPr>
                <w:rFonts w:cstheme="minorHAnsi"/>
                <w:szCs w:val="20"/>
              </w:rPr>
            </w:pPr>
          </w:p>
        </w:tc>
        <w:tc>
          <w:tcPr>
            <w:tcW w:w="990" w:type="dxa"/>
          </w:tcPr>
          <w:p w14:paraId="520AD6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94D69" w14:textId="77777777" w:rsidR="001B2204" w:rsidRPr="00487927" w:rsidRDefault="001B2204" w:rsidP="001B2204">
            <w:pPr>
              <w:jc w:val="center"/>
              <w:rPr>
                <w:rFonts w:cstheme="minorHAnsi"/>
                <w:szCs w:val="20"/>
              </w:rPr>
            </w:pPr>
          </w:p>
        </w:tc>
        <w:tc>
          <w:tcPr>
            <w:tcW w:w="990" w:type="dxa"/>
          </w:tcPr>
          <w:p w14:paraId="39AB5C8F" w14:textId="77777777" w:rsidR="001B2204" w:rsidRPr="00487927" w:rsidRDefault="001B2204" w:rsidP="001B2204">
            <w:pPr>
              <w:jc w:val="center"/>
              <w:rPr>
                <w:rFonts w:cstheme="minorHAnsi"/>
                <w:szCs w:val="20"/>
              </w:rPr>
            </w:pPr>
          </w:p>
        </w:tc>
        <w:tc>
          <w:tcPr>
            <w:tcW w:w="990" w:type="dxa"/>
          </w:tcPr>
          <w:p w14:paraId="7E0AA240" w14:textId="77777777" w:rsidR="001B2204" w:rsidRPr="00487927" w:rsidRDefault="001B2204" w:rsidP="001B2204">
            <w:pPr>
              <w:jc w:val="center"/>
              <w:rPr>
                <w:rFonts w:cstheme="minorHAnsi"/>
                <w:szCs w:val="20"/>
              </w:rPr>
            </w:pPr>
          </w:p>
        </w:tc>
        <w:tc>
          <w:tcPr>
            <w:tcW w:w="990" w:type="dxa"/>
          </w:tcPr>
          <w:p w14:paraId="78FF7C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FCCAC4" w14:textId="77777777" w:rsidR="001B2204" w:rsidRPr="00487927" w:rsidRDefault="001B2204" w:rsidP="001B2204">
            <w:pPr>
              <w:jc w:val="center"/>
              <w:rPr>
                <w:rFonts w:cstheme="minorHAnsi"/>
                <w:szCs w:val="20"/>
              </w:rPr>
            </w:pPr>
          </w:p>
        </w:tc>
        <w:tc>
          <w:tcPr>
            <w:tcW w:w="990" w:type="dxa"/>
          </w:tcPr>
          <w:p w14:paraId="151CAD13" w14:textId="77777777" w:rsidR="001B2204" w:rsidRPr="00487927" w:rsidRDefault="001B2204" w:rsidP="001B2204">
            <w:pPr>
              <w:jc w:val="center"/>
              <w:rPr>
                <w:rFonts w:cstheme="minorHAnsi"/>
                <w:szCs w:val="20"/>
              </w:rPr>
            </w:pPr>
          </w:p>
        </w:tc>
      </w:tr>
      <w:tr w:rsidR="001B2204" w:rsidRPr="00487927" w14:paraId="4ED4D854" w14:textId="08286023" w:rsidTr="000C75E7">
        <w:tc>
          <w:tcPr>
            <w:tcW w:w="1255" w:type="dxa"/>
          </w:tcPr>
          <w:p w14:paraId="4C953F2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1B2204" w:rsidRPr="00487927" w:rsidRDefault="001B2204" w:rsidP="001B2204">
            <w:pPr>
              <w:jc w:val="center"/>
              <w:rPr>
                <w:rFonts w:cstheme="minorHAnsi"/>
                <w:szCs w:val="20"/>
              </w:rPr>
            </w:pPr>
          </w:p>
        </w:tc>
        <w:tc>
          <w:tcPr>
            <w:tcW w:w="990" w:type="dxa"/>
          </w:tcPr>
          <w:p w14:paraId="2768E0A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7FCCEB" w14:textId="77777777" w:rsidR="001B2204" w:rsidRPr="00487927" w:rsidRDefault="001B2204" w:rsidP="001B2204">
            <w:pPr>
              <w:jc w:val="center"/>
              <w:rPr>
                <w:rFonts w:cstheme="minorHAnsi"/>
                <w:szCs w:val="20"/>
              </w:rPr>
            </w:pPr>
          </w:p>
        </w:tc>
        <w:tc>
          <w:tcPr>
            <w:tcW w:w="990" w:type="dxa"/>
          </w:tcPr>
          <w:p w14:paraId="2AE55A8B" w14:textId="77777777" w:rsidR="001B2204" w:rsidRPr="00487927" w:rsidRDefault="001B2204" w:rsidP="001B2204">
            <w:pPr>
              <w:jc w:val="center"/>
              <w:rPr>
                <w:rFonts w:cstheme="minorHAnsi"/>
                <w:szCs w:val="20"/>
              </w:rPr>
            </w:pPr>
          </w:p>
        </w:tc>
        <w:tc>
          <w:tcPr>
            <w:tcW w:w="990" w:type="dxa"/>
          </w:tcPr>
          <w:p w14:paraId="3BCF540C" w14:textId="77777777" w:rsidR="001B2204" w:rsidRPr="00487927" w:rsidRDefault="001B2204" w:rsidP="001B2204">
            <w:pPr>
              <w:jc w:val="center"/>
              <w:rPr>
                <w:rFonts w:cstheme="minorHAnsi"/>
                <w:szCs w:val="20"/>
              </w:rPr>
            </w:pPr>
          </w:p>
        </w:tc>
        <w:tc>
          <w:tcPr>
            <w:tcW w:w="990" w:type="dxa"/>
          </w:tcPr>
          <w:p w14:paraId="1BD82A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87ADB" w14:textId="77777777" w:rsidR="001B2204" w:rsidRPr="00487927" w:rsidRDefault="001B2204" w:rsidP="001B2204">
            <w:pPr>
              <w:jc w:val="center"/>
              <w:rPr>
                <w:rFonts w:cstheme="minorHAnsi"/>
                <w:szCs w:val="20"/>
              </w:rPr>
            </w:pPr>
          </w:p>
        </w:tc>
        <w:tc>
          <w:tcPr>
            <w:tcW w:w="990" w:type="dxa"/>
          </w:tcPr>
          <w:p w14:paraId="0FFCD4F7" w14:textId="77777777" w:rsidR="001B2204" w:rsidRPr="00487927" w:rsidRDefault="001B2204" w:rsidP="001B2204">
            <w:pPr>
              <w:jc w:val="center"/>
              <w:rPr>
                <w:rFonts w:cstheme="minorHAnsi"/>
                <w:szCs w:val="20"/>
              </w:rPr>
            </w:pPr>
          </w:p>
        </w:tc>
      </w:tr>
      <w:tr w:rsidR="001B2204" w:rsidRPr="00487927" w14:paraId="5DDC6A0B" w14:textId="7182CEAF" w:rsidTr="000C75E7">
        <w:tc>
          <w:tcPr>
            <w:tcW w:w="1255" w:type="dxa"/>
          </w:tcPr>
          <w:p w14:paraId="567BE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1B2204" w:rsidRPr="00487927" w:rsidRDefault="001B2204" w:rsidP="001B2204">
            <w:pPr>
              <w:jc w:val="center"/>
              <w:rPr>
                <w:rFonts w:cstheme="minorHAnsi"/>
                <w:szCs w:val="20"/>
              </w:rPr>
            </w:pPr>
          </w:p>
        </w:tc>
        <w:tc>
          <w:tcPr>
            <w:tcW w:w="990" w:type="dxa"/>
          </w:tcPr>
          <w:p w14:paraId="76086F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BC3777" w14:textId="77777777" w:rsidR="001B2204" w:rsidRPr="00487927" w:rsidRDefault="001B2204" w:rsidP="001B2204">
            <w:pPr>
              <w:jc w:val="center"/>
              <w:rPr>
                <w:rFonts w:cstheme="minorHAnsi"/>
                <w:szCs w:val="20"/>
              </w:rPr>
            </w:pPr>
          </w:p>
        </w:tc>
        <w:tc>
          <w:tcPr>
            <w:tcW w:w="990" w:type="dxa"/>
          </w:tcPr>
          <w:p w14:paraId="1BA896E4" w14:textId="77777777" w:rsidR="001B2204" w:rsidRPr="00487927" w:rsidRDefault="001B2204" w:rsidP="001B2204">
            <w:pPr>
              <w:jc w:val="center"/>
              <w:rPr>
                <w:rFonts w:cstheme="minorHAnsi"/>
                <w:szCs w:val="20"/>
              </w:rPr>
            </w:pPr>
          </w:p>
        </w:tc>
        <w:tc>
          <w:tcPr>
            <w:tcW w:w="990" w:type="dxa"/>
          </w:tcPr>
          <w:p w14:paraId="2DB16752" w14:textId="77777777" w:rsidR="001B2204" w:rsidRPr="00487927" w:rsidRDefault="001B2204" w:rsidP="001B2204">
            <w:pPr>
              <w:jc w:val="center"/>
              <w:rPr>
                <w:rFonts w:cstheme="minorHAnsi"/>
                <w:szCs w:val="20"/>
              </w:rPr>
            </w:pPr>
          </w:p>
        </w:tc>
        <w:tc>
          <w:tcPr>
            <w:tcW w:w="990" w:type="dxa"/>
          </w:tcPr>
          <w:p w14:paraId="09D57B0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3BC6C3" w14:textId="77777777" w:rsidR="001B2204" w:rsidRPr="00487927" w:rsidRDefault="001B2204" w:rsidP="001B2204">
            <w:pPr>
              <w:jc w:val="center"/>
              <w:rPr>
                <w:rFonts w:cstheme="minorHAnsi"/>
                <w:szCs w:val="20"/>
              </w:rPr>
            </w:pPr>
          </w:p>
        </w:tc>
        <w:tc>
          <w:tcPr>
            <w:tcW w:w="990" w:type="dxa"/>
          </w:tcPr>
          <w:p w14:paraId="4240104D" w14:textId="77777777" w:rsidR="001B2204" w:rsidRPr="00487927" w:rsidRDefault="001B2204" w:rsidP="001B2204">
            <w:pPr>
              <w:jc w:val="center"/>
              <w:rPr>
                <w:rFonts w:cstheme="minorHAnsi"/>
                <w:szCs w:val="20"/>
              </w:rPr>
            </w:pPr>
          </w:p>
        </w:tc>
      </w:tr>
      <w:tr w:rsidR="001B2204" w:rsidRPr="00487927" w14:paraId="1898D28C" w14:textId="2EBE3636" w:rsidTr="000C75E7">
        <w:tc>
          <w:tcPr>
            <w:tcW w:w="1255" w:type="dxa"/>
          </w:tcPr>
          <w:p w14:paraId="6BDD06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1B2204" w:rsidRPr="00487927" w:rsidRDefault="001B2204" w:rsidP="001B2204">
            <w:pPr>
              <w:jc w:val="center"/>
              <w:rPr>
                <w:rFonts w:cstheme="minorHAnsi"/>
                <w:szCs w:val="20"/>
              </w:rPr>
            </w:pPr>
          </w:p>
        </w:tc>
        <w:tc>
          <w:tcPr>
            <w:tcW w:w="990" w:type="dxa"/>
          </w:tcPr>
          <w:p w14:paraId="08141C9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9A8250" w14:textId="77777777" w:rsidR="001B2204" w:rsidRPr="00487927" w:rsidRDefault="001B2204" w:rsidP="001B2204">
            <w:pPr>
              <w:jc w:val="center"/>
              <w:rPr>
                <w:rFonts w:cstheme="minorHAnsi"/>
                <w:szCs w:val="20"/>
              </w:rPr>
            </w:pPr>
          </w:p>
        </w:tc>
        <w:tc>
          <w:tcPr>
            <w:tcW w:w="990" w:type="dxa"/>
          </w:tcPr>
          <w:p w14:paraId="7085F147" w14:textId="77777777" w:rsidR="001B2204" w:rsidRPr="00487927" w:rsidRDefault="001B2204" w:rsidP="001B2204">
            <w:pPr>
              <w:jc w:val="center"/>
              <w:rPr>
                <w:rFonts w:cstheme="minorHAnsi"/>
                <w:szCs w:val="20"/>
              </w:rPr>
            </w:pPr>
          </w:p>
        </w:tc>
        <w:tc>
          <w:tcPr>
            <w:tcW w:w="990" w:type="dxa"/>
          </w:tcPr>
          <w:p w14:paraId="5D86362A" w14:textId="77777777" w:rsidR="001B2204" w:rsidRPr="00487927" w:rsidRDefault="001B2204" w:rsidP="001B2204">
            <w:pPr>
              <w:jc w:val="center"/>
              <w:rPr>
                <w:rFonts w:cstheme="minorHAnsi"/>
                <w:szCs w:val="20"/>
              </w:rPr>
            </w:pPr>
          </w:p>
        </w:tc>
        <w:tc>
          <w:tcPr>
            <w:tcW w:w="990" w:type="dxa"/>
          </w:tcPr>
          <w:p w14:paraId="00D8C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72830" w14:textId="77777777" w:rsidR="001B2204" w:rsidRPr="00487927" w:rsidRDefault="001B2204" w:rsidP="001B2204">
            <w:pPr>
              <w:jc w:val="center"/>
              <w:rPr>
                <w:rFonts w:cstheme="minorHAnsi"/>
                <w:szCs w:val="20"/>
              </w:rPr>
            </w:pPr>
          </w:p>
        </w:tc>
        <w:tc>
          <w:tcPr>
            <w:tcW w:w="990" w:type="dxa"/>
          </w:tcPr>
          <w:p w14:paraId="52328018" w14:textId="77777777" w:rsidR="001B2204" w:rsidRPr="00487927" w:rsidRDefault="001B2204" w:rsidP="001B2204">
            <w:pPr>
              <w:jc w:val="center"/>
              <w:rPr>
                <w:rFonts w:cstheme="minorHAnsi"/>
                <w:szCs w:val="20"/>
              </w:rPr>
            </w:pPr>
          </w:p>
        </w:tc>
      </w:tr>
      <w:tr w:rsidR="001B2204" w:rsidRPr="00487927" w14:paraId="332C841B" w14:textId="766907AF" w:rsidTr="000C75E7">
        <w:tc>
          <w:tcPr>
            <w:tcW w:w="1255" w:type="dxa"/>
          </w:tcPr>
          <w:p w14:paraId="39D206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1B2204" w:rsidRPr="00487927" w:rsidRDefault="001B2204" w:rsidP="001B2204">
            <w:pPr>
              <w:jc w:val="center"/>
              <w:rPr>
                <w:rFonts w:cstheme="minorHAnsi"/>
                <w:szCs w:val="20"/>
              </w:rPr>
            </w:pPr>
          </w:p>
        </w:tc>
        <w:tc>
          <w:tcPr>
            <w:tcW w:w="990" w:type="dxa"/>
          </w:tcPr>
          <w:p w14:paraId="102DD9B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06DA16" w14:textId="77777777" w:rsidR="001B2204" w:rsidRPr="00487927" w:rsidRDefault="001B2204" w:rsidP="001B2204">
            <w:pPr>
              <w:jc w:val="center"/>
              <w:rPr>
                <w:rFonts w:cstheme="minorHAnsi"/>
                <w:szCs w:val="20"/>
              </w:rPr>
            </w:pPr>
          </w:p>
        </w:tc>
        <w:tc>
          <w:tcPr>
            <w:tcW w:w="990" w:type="dxa"/>
          </w:tcPr>
          <w:p w14:paraId="03E96134" w14:textId="77777777" w:rsidR="001B2204" w:rsidRPr="00487927" w:rsidRDefault="001B2204" w:rsidP="001B2204">
            <w:pPr>
              <w:jc w:val="center"/>
              <w:rPr>
                <w:rFonts w:cstheme="minorHAnsi"/>
                <w:szCs w:val="20"/>
              </w:rPr>
            </w:pPr>
          </w:p>
        </w:tc>
        <w:tc>
          <w:tcPr>
            <w:tcW w:w="990" w:type="dxa"/>
          </w:tcPr>
          <w:p w14:paraId="2B42A7E3" w14:textId="77777777" w:rsidR="001B2204" w:rsidRPr="00487927" w:rsidRDefault="001B2204" w:rsidP="001B2204">
            <w:pPr>
              <w:jc w:val="center"/>
              <w:rPr>
                <w:rFonts w:cstheme="minorHAnsi"/>
                <w:szCs w:val="20"/>
              </w:rPr>
            </w:pPr>
          </w:p>
        </w:tc>
        <w:tc>
          <w:tcPr>
            <w:tcW w:w="990" w:type="dxa"/>
          </w:tcPr>
          <w:p w14:paraId="372F78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6A7A4" w14:textId="77777777" w:rsidR="001B2204" w:rsidRPr="00487927" w:rsidRDefault="001B2204" w:rsidP="001B2204">
            <w:pPr>
              <w:jc w:val="center"/>
              <w:rPr>
                <w:rFonts w:cstheme="minorHAnsi"/>
                <w:szCs w:val="20"/>
              </w:rPr>
            </w:pPr>
          </w:p>
        </w:tc>
        <w:tc>
          <w:tcPr>
            <w:tcW w:w="990" w:type="dxa"/>
          </w:tcPr>
          <w:p w14:paraId="3658C527" w14:textId="77777777" w:rsidR="001B2204" w:rsidRPr="00487927" w:rsidRDefault="001B2204" w:rsidP="001B2204">
            <w:pPr>
              <w:jc w:val="center"/>
              <w:rPr>
                <w:rFonts w:cstheme="minorHAnsi"/>
                <w:szCs w:val="20"/>
              </w:rPr>
            </w:pPr>
          </w:p>
        </w:tc>
      </w:tr>
      <w:tr w:rsidR="001B2204" w:rsidRPr="00487927" w14:paraId="21CA8768" w14:textId="06903752" w:rsidTr="000C75E7">
        <w:tc>
          <w:tcPr>
            <w:tcW w:w="1255" w:type="dxa"/>
          </w:tcPr>
          <w:p w14:paraId="4DD4D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1B2204" w:rsidRPr="00487927" w:rsidRDefault="001B2204" w:rsidP="001B2204">
            <w:pPr>
              <w:jc w:val="center"/>
              <w:rPr>
                <w:rFonts w:cstheme="minorHAnsi"/>
                <w:szCs w:val="20"/>
              </w:rPr>
            </w:pPr>
          </w:p>
        </w:tc>
        <w:tc>
          <w:tcPr>
            <w:tcW w:w="990" w:type="dxa"/>
          </w:tcPr>
          <w:p w14:paraId="1BC47F5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568C6A" w14:textId="77777777" w:rsidR="001B2204" w:rsidRPr="00487927" w:rsidRDefault="001B2204" w:rsidP="001B2204">
            <w:pPr>
              <w:jc w:val="center"/>
              <w:rPr>
                <w:rFonts w:cstheme="minorHAnsi"/>
                <w:szCs w:val="20"/>
              </w:rPr>
            </w:pPr>
          </w:p>
        </w:tc>
        <w:tc>
          <w:tcPr>
            <w:tcW w:w="990" w:type="dxa"/>
          </w:tcPr>
          <w:p w14:paraId="7F55ADD9" w14:textId="77777777" w:rsidR="001B2204" w:rsidRPr="00487927" w:rsidRDefault="001B2204" w:rsidP="001B2204">
            <w:pPr>
              <w:jc w:val="center"/>
              <w:rPr>
                <w:rFonts w:cstheme="minorHAnsi"/>
                <w:szCs w:val="20"/>
              </w:rPr>
            </w:pPr>
          </w:p>
        </w:tc>
        <w:tc>
          <w:tcPr>
            <w:tcW w:w="990" w:type="dxa"/>
          </w:tcPr>
          <w:p w14:paraId="14FB5AE4" w14:textId="77777777" w:rsidR="001B2204" w:rsidRPr="00487927" w:rsidRDefault="001B2204" w:rsidP="001B2204">
            <w:pPr>
              <w:jc w:val="center"/>
              <w:rPr>
                <w:rFonts w:cstheme="minorHAnsi"/>
                <w:szCs w:val="20"/>
              </w:rPr>
            </w:pPr>
          </w:p>
        </w:tc>
        <w:tc>
          <w:tcPr>
            <w:tcW w:w="990" w:type="dxa"/>
          </w:tcPr>
          <w:p w14:paraId="09DA96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F6E494" w14:textId="77777777" w:rsidR="001B2204" w:rsidRPr="00487927" w:rsidRDefault="001B2204" w:rsidP="001B2204">
            <w:pPr>
              <w:jc w:val="center"/>
              <w:rPr>
                <w:rFonts w:cstheme="minorHAnsi"/>
                <w:szCs w:val="20"/>
              </w:rPr>
            </w:pPr>
          </w:p>
        </w:tc>
        <w:tc>
          <w:tcPr>
            <w:tcW w:w="990" w:type="dxa"/>
          </w:tcPr>
          <w:p w14:paraId="65A70992" w14:textId="77777777" w:rsidR="001B2204" w:rsidRPr="00487927" w:rsidRDefault="001B2204" w:rsidP="001B2204">
            <w:pPr>
              <w:jc w:val="center"/>
              <w:rPr>
                <w:rFonts w:cstheme="minorHAnsi"/>
                <w:szCs w:val="20"/>
              </w:rPr>
            </w:pPr>
          </w:p>
        </w:tc>
      </w:tr>
      <w:tr w:rsidR="001B2204" w:rsidRPr="00487927" w14:paraId="2333F6EE" w14:textId="54271C80" w:rsidTr="000C75E7">
        <w:tc>
          <w:tcPr>
            <w:tcW w:w="1255" w:type="dxa"/>
          </w:tcPr>
          <w:p w14:paraId="71B95B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1B2204" w:rsidRPr="00487927" w:rsidRDefault="001B2204" w:rsidP="001B2204">
            <w:pPr>
              <w:jc w:val="center"/>
              <w:rPr>
                <w:rFonts w:cstheme="minorHAnsi"/>
                <w:szCs w:val="20"/>
              </w:rPr>
            </w:pPr>
          </w:p>
        </w:tc>
        <w:tc>
          <w:tcPr>
            <w:tcW w:w="990" w:type="dxa"/>
          </w:tcPr>
          <w:p w14:paraId="3C187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8035D" w14:textId="77777777" w:rsidR="001B2204" w:rsidRPr="00487927" w:rsidRDefault="001B2204" w:rsidP="001B2204">
            <w:pPr>
              <w:jc w:val="center"/>
              <w:rPr>
                <w:rFonts w:cstheme="minorHAnsi"/>
                <w:szCs w:val="20"/>
              </w:rPr>
            </w:pPr>
          </w:p>
        </w:tc>
        <w:tc>
          <w:tcPr>
            <w:tcW w:w="990" w:type="dxa"/>
          </w:tcPr>
          <w:p w14:paraId="2125C02F" w14:textId="77777777" w:rsidR="001B2204" w:rsidRPr="00487927" w:rsidRDefault="001B2204" w:rsidP="001B2204">
            <w:pPr>
              <w:jc w:val="center"/>
              <w:rPr>
                <w:rFonts w:cstheme="minorHAnsi"/>
                <w:szCs w:val="20"/>
              </w:rPr>
            </w:pPr>
          </w:p>
        </w:tc>
        <w:tc>
          <w:tcPr>
            <w:tcW w:w="990" w:type="dxa"/>
          </w:tcPr>
          <w:p w14:paraId="404A83CC" w14:textId="77777777" w:rsidR="001B2204" w:rsidRPr="00487927" w:rsidRDefault="001B2204" w:rsidP="001B2204">
            <w:pPr>
              <w:jc w:val="center"/>
              <w:rPr>
                <w:rFonts w:cstheme="minorHAnsi"/>
                <w:szCs w:val="20"/>
              </w:rPr>
            </w:pPr>
          </w:p>
        </w:tc>
        <w:tc>
          <w:tcPr>
            <w:tcW w:w="990" w:type="dxa"/>
          </w:tcPr>
          <w:p w14:paraId="05AEEFD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AA3FC3" w14:textId="77777777" w:rsidR="001B2204" w:rsidRPr="00487927" w:rsidRDefault="001B2204" w:rsidP="001B2204">
            <w:pPr>
              <w:jc w:val="center"/>
              <w:rPr>
                <w:rFonts w:cstheme="minorHAnsi"/>
                <w:szCs w:val="20"/>
              </w:rPr>
            </w:pPr>
          </w:p>
        </w:tc>
        <w:tc>
          <w:tcPr>
            <w:tcW w:w="990" w:type="dxa"/>
          </w:tcPr>
          <w:p w14:paraId="7B7D3B01" w14:textId="77777777" w:rsidR="001B2204" w:rsidRPr="00487927" w:rsidRDefault="001B2204" w:rsidP="001B2204">
            <w:pPr>
              <w:jc w:val="center"/>
              <w:rPr>
                <w:rFonts w:cstheme="minorHAnsi"/>
                <w:szCs w:val="20"/>
              </w:rPr>
            </w:pPr>
          </w:p>
        </w:tc>
      </w:tr>
      <w:tr w:rsidR="001B2204" w:rsidRPr="00487927" w14:paraId="1816400C" w14:textId="0E4D93C5" w:rsidTr="000C75E7">
        <w:tc>
          <w:tcPr>
            <w:tcW w:w="1255" w:type="dxa"/>
          </w:tcPr>
          <w:p w14:paraId="1B94CA8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1B2204" w:rsidRPr="00487927" w:rsidRDefault="001B2204" w:rsidP="001B2204">
            <w:pPr>
              <w:jc w:val="center"/>
              <w:rPr>
                <w:rFonts w:cstheme="minorHAnsi"/>
                <w:szCs w:val="20"/>
              </w:rPr>
            </w:pPr>
          </w:p>
        </w:tc>
        <w:tc>
          <w:tcPr>
            <w:tcW w:w="990" w:type="dxa"/>
          </w:tcPr>
          <w:p w14:paraId="340EF4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97ED4" w14:textId="77777777" w:rsidR="001B2204" w:rsidRPr="00487927" w:rsidRDefault="001B2204" w:rsidP="001B2204">
            <w:pPr>
              <w:jc w:val="center"/>
              <w:rPr>
                <w:rFonts w:cstheme="minorHAnsi"/>
                <w:szCs w:val="20"/>
              </w:rPr>
            </w:pPr>
          </w:p>
        </w:tc>
        <w:tc>
          <w:tcPr>
            <w:tcW w:w="990" w:type="dxa"/>
          </w:tcPr>
          <w:p w14:paraId="7EE35A96" w14:textId="77777777" w:rsidR="001B2204" w:rsidRPr="00487927" w:rsidRDefault="001B2204" w:rsidP="001B2204">
            <w:pPr>
              <w:jc w:val="center"/>
              <w:rPr>
                <w:rFonts w:cstheme="minorHAnsi"/>
                <w:szCs w:val="20"/>
              </w:rPr>
            </w:pPr>
          </w:p>
        </w:tc>
        <w:tc>
          <w:tcPr>
            <w:tcW w:w="990" w:type="dxa"/>
          </w:tcPr>
          <w:p w14:paraId="731728F2" w14:textId="77777777" w:rsidR="001B2204" w:rsidRPr="00487927" w:rsidRDefault="001B2204" w:rsidP="001B2204">
            <w:pPr>
              <w:jc w:val="center"/>
              <w:rPr>
                <w:rFonts w:cstheme="minorHAnsi"/>
                <w:szCs w:val="20"/>
              </w:rPr>
            </w:pPr>
          </w:p>
        </w:tc>
        <w:tc>
          <w:tcPr>
            <w:tcW w:w="990" w:type="dxa"/>
          </w:tcPr>
          <w:p w14:paraId="5A8AC0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D30620" w14:textId="77777777" w:rsidR="001B2204" w:rsidRPr="00487927" w:rsidRDefault="001B2204" w:rsidP="001B2204">
            <w:pPr>
              <w:jc w:val="center"/>
              <w:rPr>
                <w:rFonts w:cstheme="minorHAnsi"/>
                <w:szCs w:val="20"/>
              </w:rPr>
            </w:pPr>
          </w:p>
        </w:tc>
        <w:tc>
          <w:tcPr>
            <w:tcW w:w="990" w:type="dxa"/>
          </w:tcPr>
          <w:p w14:paraId="512AB087" w14:textId="77777777" w:rsidR="001B2204" w:rsidRPr="00487927" w:rsidRDefault="001B2204" w:rsidP="001B2204">
            <w:pPr>
              <w:jc w:val="center"/>
              <w:rPr>
                <w:rFonts w:cstheme="minorHAnsi"/>
                <w:szCs w:val="20"/>
              </w:rPr>
            </w:pPr>
          </w:p>
        </w:tc>
      </w:tr>
      <w:tr w:rsidR="001B2204" w:rsidRPr="00487927" w14:paraId="6C72E5F5" w14:textId="6DC2FB37" w:rsidTr="000C75E7">
        <w:tc>
          <w:tcPr>
            <w:tcW w:w="1255" w:type="dxa"/>
          </w:tcPr>
          <w:p w14:paraId="28A3CAB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1B2204" w:rsidRPr="00487927" w:rsidRDefault="001B2204" w:rsidP="001B2204">
            <w:pPr>
              <w:jc w:val="center"/>
              <w:rPr>
                <w:rFonts w:cstheme="minorHAnsi"/>
                <w:szCs w:val="20"/>
              </w:rPr>
            </w:pPr>
          </w:p>
        </w:tc>
        <w:tc>
          <w:tcPr>
            <w:tcW w:w="990" w:type="dxa"/>
          </w:tcPr>
          <w:p w14:paraId="6793240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A982F" w14:textId="77777777" w:rsidR="001B2204" w:rsidRPr="00487927" w:rsidRDefault="001B2204" w:rsidP="001B2204">
            <w:pPr>
              <w:jc w:val="center"/>
              <w:rPr>
                <w:rFonts w:cstheme="minorHAnsi"/>
                <w:szCs w:val="20"/>
              </w:rPr>
            </w:pPr>
          </w:p>
        </w:tc>
        <w:tc>
          <w:tcPr>
            <w:tcW w:w="990" w:type="dxa"/>
          </w:tcPr>
          <w:p w14:paraId="670D02E9" w14:textId="77777777" w:rsidR="001B2204" w:rsidRPr="00487927" w:rsidRDefault="001B2204" w:rsidP="001B2204">
            <w:pPr>
              <w:jc w:val="center"/>
              <w:rPr>
                <w:rFonts w:cstheme="minorHAnsi"/>
                <w:szCs w:val="20"/>
              </w:rPr>
            </w:pPr>
          </w:p>
        </w:tc>
        <w:tc>
          <w:tcPr>
            <w:tcW w:w="990" w:type="dxa"/>
          </w:tcPr>
          <w:p w14:paraId="79359B8D" w14:textId="77777777" w:rsidR="001B2204" w:rsidRPr="00487927" w:rsidRDefault="001B2204" w:rsidP="001B2204">
            <w:pPr>
              <w:jc w:val="center"/>
              <w:rPr>
                <w:rFonts w:cstheme="minorHAnsi"/>
                <w:szCs w:val="20"/>
              </w:rPr>
            </w:pPr>
          </w:p>
        </w:tc>
        <w:tc>
          <w:tcPr>
            <w:tcW w:w="990" w:type="dxa"/>
          </w:tcPr>
          <w:p w14:paraId="189D7A8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E6BF6" w14:textId="77777777" w:rsidR="001B2204" w:rsidRPr="00487927" w:rsidRDefault="001B2204" w:rsidP="001B2204">
            <w:pPr>
              <w:jc w:val="center"/>
              <w:rPr>
                <w:rFonts w:cstheme="minorHAnsi"/>
                <w:szCs w:val="20"/>
              </w:rPr>
            </w:pPr>
          </w:p>
        </w:tc>
        <w:tc>
          <w:tcPr>
            <w:tcW w:w="990" w:type="dxa"/>
          </w:tcPr>
          <w:p w14:paraId="6C2C5474" w14:textId="77777777" w:rsidR="001B2204" w:rsidRPr="00487927" w:rsidRDefault="001B2204" w:rsidP="001B2204">
            <w:pPr>
              <w:jc w:val="center"/>
              <w:rPr>
                <w:rFonts w:cstheme="minorHAnsi"/>
                <w:szCs w:val="20"/>
              </w:rPr>
            </w:pPr>
          </w:p>
        </w:tc>
      </w:tr>
      <w:tr w:rsidR="001B2204" w:rsidRPr="00487927" w14:paraId="28FA11FC" w14:textId="7BB0E07F" w:rsidTr="000C75E7">
        <w:tc>
          <w:tcPr>
            <w:tcW w:w="1255" w:type="dxa"/>
          </w:tcPr>
          <w:p w14:paraId="0EECE2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1B2204" w:rsidRPr="00487927" w:rsidRDefault="001B2204" w:rsidP="001B2204">
            <w:pPr>
              <w:jc w:val="center"/>
              <w:rPr>
                <w:rFonts w:cstheme="minorHAnsi"/>
                <w:szCs w:val="20"/>
              </w:rPr>
            </w:pPr>
          </w:p>
        </w:tc>
        <w:tc>
          <w:tcPr>
            <w:tcW w:w="990" w:type="dxa"/>
          </w:tcPr>
          <w:p w14:paraId="12A8E5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7EE0CD" w14:textId="77777777" w:rsidR="001B2204" w:rsidRPr="00487927" w:rsidRDefault="001B2204" w:rsidP="001B2204">
            <w:pPr>
              <w:jc w:val="center"/>
              <w:rPr>
                <w:rFonts w:cstheme="minorHAnsi"/>
                <w:szCs w:val="20"/>
              </w:rPr>
            </w:pPr>
          </w:p>
        </w:tc>
        <w:tc>
          <w:tcPr>
            <w:tcW w:w="990" w:type="dxa"/>
          </w:tcPr>
          <w:p w14:paraId="42830DF6" w14:textId="77777777" w:rsidR="001B2204" w:rsidRPr="00487927" w:rsidRDefault="001B2204" w:rsidP="001B2204">
            <w:pPr>
              <w:jc w:val="center"/>
              <w:rPr>
                <w:rFonts w:cstheme="minorHAnsi"/>
                <w:szCs w:val="20"/>
              </w:rPr>
            </w:pPr>
          </w:p>
        </w:tc>
        <w:tc>
          <w:tcPr>
            <w:tcW w:w="990" w:type="dxa"/>
          </w:tcPr>
          <w:p w14:paraId="38BB6904" w14:textId="77777777" w:rsidR="001B2204" w:rsidRPr="00487927" w:rsidRDefault="001B2204" w:rsidP="001B2204">
            <w:pPr>
              <w:jc w:val="center"/>
              <w:rPr>
                <w:rFonts w:cstheme="minorHAnsi"/>
                <w:szCs w:val="20"/>
              </w:rPr>
            </w:pPr>
          </w:p>
        </w:tc>
        <w:tc>
          <w:tcPr>
            <w:tcW w:w="990" w:type="dxa"/>
          </w:tcPr>
          <w:p w14:paraId="08B87F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A07F7" w14:textId="77777777" w:rsidR="001B2204" w:rsidRPr="00487927" w:rsidRDefault="001B2204" w:rsidP="001B2204">
            <w:pPr>
              <w:jc w:val="center"/>
              <w:rPr>
                <w:rFonts w:cstheme="minorHAnsi"/>
                <w:szCs w:val="20"/>
              </w:rPr>
            </w:pPr>
          </w:p>
        </w:tc>
        <w:tc>
          <w:tcPr>
            <w:tcW w:w="990" w:type="dxa"/>
          </w:tcPr>
          <w:p w14:paraId="4BA159CD" w14:textId="77777777" w:rsidR="001B2204" w:rsidRPr="00487927" w:rsidRDefault="001B2204" w:rsidP="001B2204">
            <w:pPr>
              <w:jc w:val="center"/>
              <w:rPr>
                <w:rFonts w:cstheme="minorHAnsi"/>
                <w:szCs w:val="20"/>
              </w:rPr>
            </w:pPr>
          </w:p>
        </w:tc>
      </w:tr>
      <w:tr w:rsidR="001B2204" w:rsidRPr="00487927" w14:paraId="697EEDB9" w14:textId="07FEFC72" w:rsidTr="000C75E7">
        <w:tc>
          <w:tcPr>
            <w:tcW w:w="1255" w:type="dxa"/>
          </w:tcPr>
          <w:p w14:paraId="1C90C12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1B2204" w:rsidRPr="00487927" w:rsidRDefault="001B2204" w:rsidP="001B2204">
            <w:pPr>
              <w:jc w:val="center"/>
              <w:rPr>
                <w:rFonts w:cstheme="minorHAnsi"/>
                <w:szCs w:val="20"/>
              </w:rPr>
            </w:pPr>
          </w:p>
        </w:tc>
        <w:tc>
          <w:tcPr>
            <w:tcW w:w="990" w:type="dxa"/>
          </w:tcPr>
          <w:p w14:paraId="1BF6AB0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0CFEBE" w14:textId="77777777" w:rsidR="001B2204" w:rsidRPr="00487927" w:rsidRDefault="001B2204" w:rsidP="001B2204">
            <w:pPr>
              <w:jc w:val="center"/>
              <w:rPr>
                <w:rFonts w:cstheme="minorHAnsi"/>
                <w:szCs w:val="20"/>
              </w:rPr>
            </w:pPr>
          </w:p>
        </w:tc>
        <w:tc>
          <w:tcPr>
            <w:tcW w:w="990" w:type="dxa"/>
          </w:tcPr>
          <w:p w14:paraId="4A95A3E0" w14:textId="77777777" w:rsidR="001B2204" w:rsidRPr="00487927" w:rsidRDefault="001B2204" w:rsidP="001B2204">
            <w:pPr>
              <w:jc w:val="center"/>
              <w:rPr>
                <w:rFonts w:cstheme="minorHAnsi"/>
                <w:szCs w:val="20"/>
              </w:rPr>
            </w:pPr>
          </w:p>
        </w:tc>
        <w:tc>
          <w:tcPr>
            <w:tcW w:w="990" w:type="dxa"/>
          </w:tcPr>
          <w:p w14:paraId="69BCB4F2" w14:textId="77777777" w:rsidR="001B2204" w:rsidRPr="00487927" w:rsidRDefault="001B2204" w:rsidP="001B2204">
            <w:pPr>
              <w:jc w:val="center"/>
              <w:rPr>
                <w:rFonts w:cstheme="minorHAnsi"/>
                <w:szCs w:val="20"/>
              </w:rPr>
            </w:pPr>
          </w:p>
        </w:tc>
        <w:tc>
          <w:tcPr>
            <w:tcW w:w="990" w:type="dxa"/>
          </w:tcPr>
          <w:p w14:paraId="0776895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9109EB" w14:textId="77777777" w:rsidR="001B2204" w:rsidRPr="00487927" w:rsidRDefault="001B2204" w:rsidP="001B2204">
            <w:pPr>
              <w:jc w:val="center"/>
              <w:rPr>
                <w:rFonts w:cstheme="minorHAnsi"/>
                <w:szCs w:val="20"/>
              </w:rPr>
            </w:pPr>
          </w:p>
        </w:tc>
        <w:tc>
          <w:tcPr>
            <w:tcW w:w="990" w:type="dxa"/>
          </w:tcPr>
          <w:p w14:paraId="5C275543" w14:textId="77777777" w:rsidR="001B2204" w:rsidRPr="00487927" w:rsidRDefault="001B2204" w:rsidP="001B2204">
            <w:pPr>
              <w:jc w:val="center"/>
              <w:rPr>
                <w:rFonts w:cstheme="minorHAnsi"/>
                <w:szCs w:val="20"/>
              </w:rPr>
            </w:pPr>
          </w:p>
        </w:tc>
      </w:tr>
      <w:tr w:rsidR="001B2204" w:rsidRPr="00487927" w14:paraId="32CBD3E1" w14:textId="6BFEDFDA" w:rsidTr="000C75E7">
        <w:tc>
          <w:tcPr>
            <w:tcW w:w="1255" w:type="dxa"/>
          </w:tcPr>
          <w:p w14:paraId="4572B1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1B2204" w:rsidRPr="00487927" w:rsidRDefault="001B2204" w:rsidP="001B2204">
            <w:pPr>
              <w:jc w:val="center"/>
              <w:rPr>
                <w:rFonts w:cstheme="minorHAnsi"/>
                <w:szCs w:val="20"/>
              </w:rPr>
            </w:pPr>
          </w:p>
        </w:tc>
        <w:tc>
          <w:tcPr>
            <w:tcW w:w="990" w:type="dxa"/>
          </w:tcPr>
          <w:p w14:paraId="345DDC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E2363C" w14:textId="77777777" w:rsidR="001B2204" w:rsidRPr="00487927" w:rsidRDefault="001B2204" w:rsidP="001B2204">
            <w:pPr>
              <w:jc w:val="center"/>
              <w:rPr>
                <w:rFonts w:cstheme="minorHAnsi"/>
                <w:szCs w:val="20"/>
              </w:rPr>
            </w:pPr>
          </w:p>
        </w:tc>
        <w:tc>
          <w:tcPr>
            <w:tcW w:w="990" w:type="dxa"/>
          </w:tcPr>
          <w:p w14:paraId="744753B1" w14:textId="77777777" w:rsidR="001B2204" w:rsidRPr="00487927" w:rsidRDefault="001B2204" w:rsidP="001B2204">
            <w:pPr>
              <w:jc w:val="center"/>
              <w:rPr>
                <w:rFonts w:cstheme="minorHAnsi"/>
                <w:szCs w:val="20"/>
              </w:rPr>
            </w:pPr>
          </w:p>
        </w:tc>
        <w:tc>
          <w:tcPr>
            <w:tcW w:w="990" w:type="dxa"/>
          </w:tcPr>
          <w:p w14:paraId="6F629A78" w14:textId="77777777" w:rsidR="001B2204" w:rsidRPr="00487927" w:rsidRDefault="001B2204" w:rsidP="001B2204">
            <w:pPr>
              <w:jc w:val="center"/>
              <w:rPr>
                <w:rFonts w:cstheme="minorHAnsi"/>
                <w:szCs w:val="20"/>
              </w:rPr>
            </w:pPr>
          </w:p>
        </w:tc>
        <w:tc>
          <w:tcPr>
            <w:tcW w:w="990" w:type="dxa"/>
          </w:tcPr>
          <w:p w14:paraId="34CCE0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93134CD" w14:textId="77777777" w:rsidR="001B2204" w:rsidRPr="00487927" w:rsidRDefault="001B2204" w:rsidP="001B2204">
            <w:pPr>
              <w:jc w:val="center"/>
              <w:rPr>
                <w:rFonts w:cstheme="minorHAnsi"/>
                <w:szCs w:val="20"/>
              </w:rPr>
            </w:pPr>
          </w:p>
        </w:tc>
        <w:tc>
          <w:tcPr>
            <w:tcW w:w="990" w:type="dxa"/>
          </w:tcPr>
          <w:p w14:paraId="2BDE9958" w14:textId="77777777" w:rsidR="001B2204" w:rsidRPr="00487927" w:rsidRDefault="001B2204" w:rsidP="001B2204">
            <w:pPr>
              <w:jc w:val="center"/>
              <w:rPr>
                <w:rFonts w:cstheme="minorHAnsi"/>
                <w:szCs w:val="20"/>
              </w:rPr>
            </w:pPr>
          </w:p>
        </w:tc>
      </w:tr>
      <w:tr w:rsidR="001B2204" w:rsidRPr="00487927" w14:paraId="56ED69FE" w14:textId="15AD9538" w:rsidTr="000C75E7">
        <w:tc>
          <w:tcPr>
            <w:tcW w:w="1255" w:type="dxa"/>
            <w:shd w:val="clear" w:color="auto" w:fill="D6E3BC" w:themeFill="accent3" w:themeFillTint="66"/>
          </w:tcPr>
          <w:p w14:paraId="00C08962" w14:textId="0FAEFA20"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1ACDEEEB" w14:textId="6DA11E65" w:rsidTr="000C75E7">
        <w:tc>
          <w:tcPr>
            <w:tcW w:w="1255" w:type="dxa"/>
          </w:tcPr>
          <w:p w14:paraId="77B43EA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D4D64C" w14:textId="68DB50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CC868" w14:textId="77777777" w:rsidR="001B2204" w:rsidRPr="00487927" w:rsidRDefault="001B2204" w:rsidP="001B2204">
            <w:pPr>
              <w:jc w:val="center"/>
              <w:rPr>
                <w:rFonts w:cstheme="minorHAnsi"/>
                <w:szCs w:val="20"/>
              </w:rPr>
            </w:pPr>
          </w:p>
        </w:tc>
        <w:tc>
          <w:tcPr>
            <w:tcW w:w="990" w:type="dxa"/>
          </w:tcPr>
          <w:p w14:paraId="3D4DB0D4" w14:textId="77777777" w:rsidR="001B2204" w:rsidRPr="00487927" w:rsidRDefault="001B2204" w:rsidP="001B2204">
            <w:pPr>
              <w:jc w:val="center"/>
              <w:rPr>
                <w:rFonts w:cstheme="minorHAnsi"/>
                <w:szCs w:val="20"/>
              </w:rPr>
            </w:pPr>
          </w:p>
        </w:tc>
        <w:tc>
          <w:tcPr>
            <w:tcW w:w="990" w:type="dxa"/>
          </w:tcPr>
          <w:p w14:paraId="782E1A04" w14:textId="499391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A907B0" w14:textId="77777777" w:rsidR="001B2204" w:rsidRPr="00487927" w:rsidRDefault="001B2204" w:rsidP="001B2204">
            <w:pPr>
              <w:jc w:val="center"/>
              <w:rPr>
                <w:rFonts w:cstheme="minorHAnsi"/>
                <w:szCs w:val="20"/>
              </w:rPr>
            </w:pPr>
          </w:p>
        </w:tc>
        <w:tc>
          <w:tcPr>
            <w:tcW w:w="1080" w:type="dxa"/>
          </w:tcPr>
          <w:p w14:paraId="7ECCCC9D" w14:textId="77777777" w:rsidR="001B2204" w:rsidRPr="00487927" w:rsidRDefault="001B2204" w:rsidP="001B2204">
            <w:pPr>
              <w:jc w:val="center"/>
              <w:rPr>
                <w:rFonts w:cstheme="minorHAnsi"/>
                <w:szCs w:val="20"/>
              </w:rPr>
            </w:pPr>
          </w:p>
        </w:tc>
        <w:tc>
          <w:tcPr>
            <w:tcW w:w="990" w:type="dxa"/>
          </w:tcPr>
          <w:p w14:paraId="5917F3B0" w14:textId="77777777" w:rsidR="001B2204" w:rsidRPr="00487927" w:rsidRDefault="001B2204" w:rsidP="001B2204">
            <w:pPr>
              <w:jc w:val="center"/>
              <w:rPr>
                <w:rFonts w:cstheme="minorHAnsi"/>
                <w:szCs w:val="20"/>
              </w:rPr>
            </w:pPr>
          </w:p>
        </w:tc>
      </w:tr>
      <w:tr w:rsidR="001B2204" w:rsidRPr="00487927" w14:paraId="353CAF58" w14:textId="06EC8F77" w:rsidTr="000C75E7">
        <w:tc>
          <w:tcPr>
            <w:tcW w:w="1255" w:type="dxa"/>
          </w:tcPr>
          <w:p w14:paraId="56E1E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C8759" w14:textId="71F865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A7EC5" w14:textId="77777777" w:rsidR="001B2204" w:rsidRPr="00487927" w:rsidRDefault="001B2204" w:rsidP="001B2204">
            <w:pPr>
              <w:jc w:val="center"/>
              <w:rPr>
                <w:rFonts w:cstheme="minorHAnsi"/>
                <w:szCs w:val="20"/>
              </w:rPr>
            </w:pPr>
          </w:p>
        </w:tc>
        <w:tc>
          <w:tcPr>
            <w:tcW w:w="990" w:type="dxa"/>
          </w:tcPr>
          <w:p w14:paraId="669DFB0A" w14:textId="77777777" w:rsidR="001B2204" w:rsidRPr="00487927" w:rsidRDefault="001B2204" w:rsidP="001B2204">
            <w:pPr>
              <w:jc w:val="center"/>
              <w:rPr>
                <w:rFonts w:cstheme="minorHAnsi"/>
                <w:szCs w:val="20"/>
              </w:rPr>
            </w:pPr>
          </w:p>
        </w:tc>
        <w:tc>
          <w:tcPr>
            <w:tcW w:w="990" w:type="dxa"/>
          </w:tcPr>
          <w:p w14:paraId="45814031" w14:textId="68858D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86FFF" w14:textId="77777777" w:rsidR="001B2204" w:rsidRPr="00487927" w:rsidRDefault="001B2204" w:rsidP="001B2204">
            <w:pPr>
              <w:jc w:val="center"/>
              <w:rPr>
                <w:rFonts w:cstheme="minorHAnsi"/>
                <w:szCs w:val="20"/>
              </w:rPr>
            </w:pPr>
          </w:p>
        </w:tc>
        <w:tc>
          <w:tcPr>
            <w:tcW w:w="1080" w:type="dxa"/>
          </w:tcPr>
          <w:p w14:paraId="59C181D7" w14:textId="77777777" w:rsidR="001B2204" w:rsidRPr="00487927" w:rsidRDefault="001B2204" w:rsidP="001B2204">
            <w:pPr>
              <w:jc w:val="center"/>
              <w:rPr>
                <w:rFonts w:cstheme="minorHAnsi"/>
                <w:szCs w:val="20"/>
              </w:rPr>
            </w:pPr>
          </w:p>
        </w:tc>
        <w:tc>
          <w:tcPr>
            <w:tcW w:w="990" w:type="dxa"/>
          </w:tcPr>
          <w:p w14:paraId="3C488A9E" w14:textId="77777777" w:rsidR="001B2204" w:rsidRPr="00487927" w:rsidRDefault="001B2204" w:rsidP="001B2204">
            <w:pPr>
              <w:jc w:val="center"/>
              <w:rPr>
                <w:rFonts w:cstheme="minorHAnsi"/>
                <w:szCs w:val="20"/>
              </w:rPr>
            </w:pPr>
          </w:p>
        </w:tc>
      </w:tr>
      <w:tr w:rsidR="001B2204" w:rsidRPr="00487927" w14:paraId="34243FC0" w14:textId="45FAA6B1" w:rsidTr="000C75E7">
        <w:tc>
          <w:tcPr>
            <w:tcW w:w="1255" w:type="dxa"/>
          </w:tcPr>
          <w:p w14:paraId="73C7BCE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60956" w14:textId="344701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84E7F8" w14:textId="77777777" w:rsidR="001B2204" w:rsidRPr="00487927" w:rsidRDefault="001B2204" w:rsidP="001B2204">
            <w:pPr>
              <w:jc w:val="center"/>
              <w:rPr>
                <w:rFonts w:cstheme="minorHAnsi"/>
                <w:szCs w:val="20"/>
              </w:rPr>
            </w:pPr>
          </w:p>
        </w:tc>
        <w:tc>
          <w:tcPr>
            <w:tcW w:w="990" w:type="dxa"/>
          </w:tcPr>
          <w:p w14:paraId="0CB8BB0B" w14:textId="77777777" w:rsidR="001B2204" w:rsidRPr="00487927" w:rsidRDefault="001B2204" w:rsidP="001B2204">
            <w:pPr>
              <w:jc w:val="center"/>
              <w:rPr>
                <w:rFonts w:cstheme="minorHAnsi"/>
                <w:szCs w:val="20"/>
              </w:rPr>
            </w:pPr>
          </w:p>
        </w:tc>
        <w:tc>
          <w:tcPr>
            <w:tcW w:w="990" w:type="dxa"/>
          </w:tcPr>
          <w:p w14:paraId="0CC0FCFD" w14:textId="55B49B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63A18" w14:textId="77777777" w:rsidR="001B2204" w:rsidRPr="00487927" w:rsidRDefault="001B2204" w:rsidP="001B2204">
            <w:pPr>
              <w:jc w:val="center"/>
              <w:rPr>
                <w:rFonts w:cstheme="minorHAnsi"/>
                <w:szCs w:val="20"/>
              </w:rPr>
            </w:pPr>
          </w:p>
        </w:tc>
        <w:tc>
          <w:tcPr>
            <w:tcW w:w="1080" w:type="dxa"/>
          </w:tcPr>
          <w:p w14:paraId="3E6FB507" w14:textId="77777777" w:rsidR="001B2204" w:rsidRPr="00487927" w:rsidRDefault="001B2204" w:rsidP="001B2204">
            <w:pPr>
              <w:jc w:val="center"/>
              <w:rPr>
                <w:rFonts w:cstheme="minorHAnsi"/>
                <w:szCs w:val="20"/>
              </w:rPr>
            </w:pPr>
          </w:p>
        </w:tc>
        <w:tc>
          <w:tcPr>
            <w:tcW w:w="990" w:type="dxa"/>
          </w:tcPr>
          <w:p w14:paraId="3BD99F3B" w14:textId="77777777" w:rsidR="001B2204" w:rsidRPr="00487927" w:rsidRDefault="001B2204" w:rsidP="001B2204">
            <w:pPr>
              <w:jc w:val="center"/>
              <w:rPr>
                <w:rFonts w:cstheme="minorHAnsi"/>
                <w:szCs w:val="20"/>
              </w:rPr>
            </w:pPr>
          </w:p>
        </w:tc>
      </w:tr>
      <w:tr w:rsidR="001B2204" w:rsidRPr="00487927" w14:paraId="47D6F114" w14:textId="26BE667D" w:rsidTr="000C75E7">
        <w:tc>
          <w:tcPr>
            <w:tcW w:w="1255" w:type="dxa"/>
          </w:tcPr>
          <w:p w14:paraId="3D23EA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E7C03D" w14:textId="7DC82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BF9E61" w14:textId="77777777" w:rsidR="001B2204" w:rsidRPr="00487927" w:rsidRDefault="001B2204" w:rsidP="001B2204">
            <w:pPr>
              <w:jc w:val="center"/>
              <w:rPr>
                <w:rFonts w:cstheme="minorHAnsi"/>
                <w:szCs w:val="20"/>
              </w:rPr>
            </w:pPr>
          </w:p>
        </w:tc>
        <w:tc>
          <w:tcPr>
            <w:tcW w:w="990" w:type="dxa"/>
          </w:tcPr>
          <w:p w14:paraId="742C610F" w14:textId="77777777" w:rsidR="001B2204" w:rsidRPr="00487927" w:rsidRDefault="001B2204" w:rsidP="001B2204">
            <w:pPr>
              <w:jc w:val="center"/>
              <w:rPr>
                <w:rFonts w:cstheme="minorHAnsi"/>
                <w:szCs w:val="20"/>
              </w:rPr>
            </w:pPr>
          </w:p>
        </w:tc>
        <w:tc>
          <w:tcPr>
            <w:tcW w:w="990" w:type="dxa"/>
          </w:tcPr>
          <w:p w14:paraId="46C69D2E" w14:textId="25EC45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88D051" w14:textId="77777777" w:rsidR="001B2204" w:rsidRPr="00487927" w:rsidRDefault="001B2204" w:rsidP="001B2204">
            <w:pPr>
              <w:jc w:val="center"/>
              <w:rPr>
                <w:rFonts w:cstheme="minorHAnsi"/>
                <w:szCs w:val="20"/>
              </w:rPr>
            </w:pPr>
          </w:p>
        </w:tc>
        <w:tc>
          <w:tcPr>
            <w:tcW w:w="1080" w:type="dxa"/>
          </w:tcPr>
          <w:p w14:paraId="07AAF766" w14:textId="77777777" w:rsidR="001B2204" w:rsidRPr="00487927" w:rsidRDefault="001B2204" w:rsidP="001B2204">
            <w:pPr>
              <w:jc w:val="center"/>
              <w:rPr>
                <w:rFonts w:cstheme="minorHAnsi"/>
                <w:szCs w:val="20"/>
              </w:rPr>
            </w:pPr>
          </w:p>
        </w:tc>
        <w:tc>
          <w:tcPr>
            <w:tcW w:w="990" w:type="dxa"/>
          </w:tcPr>
          <w:p w14:paraId="716E8AE5" w14:textId="77777777" w:rsidR="001B2204" w:rsidRPr="00487927" w:rsidRDefault="001B2204" w:rsidP="001B2204">
            <w:pPr>
              <w:jc w:val="center"/>
              <w:rPr>
                <w:rFonts w:cstheme="minorHAnsi"/>
                <w:szCs w:val="20"/>
              </w:rPr>
            </w:pPr>
          </w:p>
        </w:tc>
      </w:tr>
      <w:tr w:rsidR="001B2204" w:rsidRPr="00487927" w14:paraId="607886E3" w14:textId="38D369F4" w:rsidTr="000C75E7">
        <w:tc>
          <w:tcPr>
            <w:tcW w:w="1255" w:type="dxa"/>
          </w:tcPr>
          <w:p w14:paraId="148A19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12F2CC" w14:textId="3960B4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140368" w14:textId="77777777" w:rsidR="001B2204" w:rsidRPr="00487927" w:rsidRDefault="001B2204" w:rsidP="001B2204">
            <w:pPr>
              <w:jc w:val="center"/>
              <w:rPr>
                <w:rFonts w:cstheme="minorHAnsi"/>
                <w:szCs w:val="20"/>
              </w:rPr>
            </w:pPr>
          </w:p>
        </w:tc>
        <w:tc>
          <w:tcPr>
            <w:tcW w:w="990" w:type="dxa"/>
          </w:tcPr>
          <w:p w14:paraId="099F0587" w14:textId="77777777" w:rsidR="001B2204" w:rsidRPr="00487927" w:rsidRDefault="001B2204" w:rsidP="001B2204">
            <w:pPr>
              <w:jc w:val="center"/>
              <w:rPr>
                <w:rFonts w:cstheme="minorHAnsi"/>
                <w:szCs w:val="20"/>
              </w:rPr>
            </w:pPr>
          </w:p>
        </w:tc>
        <w:tc>
          <w:tcPr>
            <w:tcW w:w="990" w:type="dxa"/>
          </w:tcPr>
          <w:p w14:paraId="1EF93C53" w14:textId="659469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8C092D" w14:textId="77777777" w:rsidR="001B2204" w:rsidRPr="00487927" w:rsidRDefault="001B2204" w:rsidP="001B2204">
            <w:pPr>
              <w:jc w:val="center"/>
              <w:rPr>
                <w:rFonts w:cstheme="minorHAnsi"/>
                <w:szCs w:val="20"/>
              </w:rPr>
            </w:pPr>
          </w:p>
        </w:tc>
        <w:tc>
          <w:tcPr>
            <w:tcW w:w="1080" w:type="dxa"/>
          </w:tcPr>
          <w:p w14:paraId="23981F14" w14:textId="77777777" w:rsidR="001B2204" w:rsidRPr="00487927" w:rsidRDefault="001B2204" w:rsidP="001B2204">
            <w:pPr>
              <w:jc w:val="center"/>
              <w:rPr>
                <w:rFonts w:cstheme="minorHAnsi"/>
                <w:szCs w:val="20"/>
              </w:rPr>
            </w:pPr>
          </w:p>
        </w:tc>
        <w:tc>
          <w:tcPr>
            <w:tcW w:w="990" w:type="dxa"/>
          </w:tcPr>
          <w:p w14:paraId="21948BBC" w14:textId="77777777" w:rsidR="001B2204" w:rsidRPr="00487927" w:rsidRDefault="001B2204" w:rsidP="001B2204">
            <w:pPr>
              <w:jc w:val="center"/>
              <w:rPr>
                <w:rFonts w:cstheme="minorHAnsi"/>
                <w:szCs w:val="20"/>
              </w:rPr>
            </w:pPr>
          </w:p>
        </w:tc>
      </w:tr>
      <w:tr w:rsidR="001B2204" w:rsidRPr="00487927" w14:paraId="23286306" w14:textId="5AC179D2" w:rsidTr="000C75E7">
        <w:tc>
          <w:tcPr>
            <w:tcW w:w="1255" w:type="dxa"/>
          </w:tcPr>
          <w:p w14:paraId="33F369D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2F2C47" w14:textId="113B3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0C2DED" w14:textId="77777777" w:rsidR="001B2204" w:rsidRPr="00487927" w:rsidRDefault="001B2204" w:rsidP="001B2204">
            <w:pPr>
              <w:jc w:val="center"/>
              <w:rPr>
                <w:rFonts w:cstheme="minorHAnsi"/>
                <w:szCs w:val="20"/>
              </w:rPr>
            </w:pPr>
          </w:p>
        </w:tc>
        <w:tc>
          <w:tcPr>
            <w:tcW w:w="990" w:type="dxa"/>
          </w:tcPr>
          <w:p w14:paraId="071158D9" w14:textId="77777777" w:rsidR="001B2204" w:rsidRPr="00487927" w:rsidRDefault="001B2204" w:rsidP="001B2204">
            <w:pPr>
              <w:jc w:val="center"/>
              <w:rPr>
                <w:rFonts w:cstheme="minorHAnsi"/>
                <w:szCs w:val="20"/>
              </w:rPr>
            </w:pPr>
          </w:p>
        </w:tc>
        <w:tc>
          <w:tcPr>
            <w:tcW w:w="990" w:type="dxa"/>
          </w:tcPr>
          <w:p w14:paraId="58C25FDB" w14:textId="34A3B2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E43A03" w14:textId="77777777" w:rsidR="001B2204" w:rsidRPr="00487927" w:rsidRDefault="001B2204" w:rsidP="001B2204">
            <w:pPr>
              <w:jc w:val="center"/>
              <w:rPr>
                <w:rFonts w:cstheme="minorHAnsi"/>
                <w:szCs w:val="20"/>
              </w:rPr>
            </w:pPr>
          </w:p>
        </w:tc>
        <w:tc>
          <w:tcPr>
            <w:tcW w:w="1080" w:type="dxa"/>
          </w:tcPr>
          <w:p w14:paraId="29A468C7" w14:textId="77777777" w:rsidR="001B2204" w:rsidRPr="00487927" w:rsidRDefault="001B2204" w:rsidP="001B2204">
            <w:pPr>
              <w:jc w:val="center"/>
              <w:rPr>
                <w:rFonts w:cstheme="minorHAnsi"/>
                <w:szCs w:val="20"/>
              </w:rPr>
            </w:pPr>
          </w:p>
        </w:tc>
        <w:tc>
          <w:tcPr>
            <w:tcW w:w="990" w:type="dxa"/>
          </w:tcPr>
          <w:p w14:paraId="4B6B54EA" w14:textId="77777777" w:rsidR="001B2204" w:rsidRPr="00487927" w:rsidRDefault="001B2204" w:rsidP="001B2204">
            <w:pPr>
              <w:jc w:val="center"/>
              <w:rPr>
                <w:rFonts w:cstheme="minorHAnsi"/>
                <w:szCs w:val="20"/>
              </w:rPr>
            </w:pPr>
          </w:p>
        </w:tc>
      </w:tr>
      <w:tr w:rsidR="001B2204" w:rsidRPr="00487927" w14:paraId="611C231D" w14:textId="6FA576DD" w:rsidTr="000C75E7">
        <w:tc>
          <w:tcPr>
            <w:tcW w:w="1255" w:type="dxa"/>
          </w:tcPr>
          <w:p w14:paraId="5A07FC9B" w14:textId="77777777" w:rsidR="001B2204" w:rsidRPr="00487927" w:rsidRDefault="001B2204" w:rsidP="001B2204">
            <w:pPr>
              <w:jc w:val="center"/>
              <w:rPr>
                <w:rFonts w:cstheme="minorHAnsi"/>
                <w:szCs w:val="20"/>
              </w:rPr>
            </w:pPr>
            <w:r>
              <w:rPr>
                <w:rFonts w:cstheme="minorHAnsi"/>
                <w:szCs w:val="20"/>
              </w:rPr>
              <w:t>0801_07</w:t>
            </w:r>
          </w:p>
        </w:tc>
        <w:tc>
          <w:tcPr>
            <w:tcW w:w="990" w:type="dxa"/>
          </w:tcPr>
          <w:p w14:paraId="6D76DA21" w14:textId="248EF3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729D12" w14:textId="5726256E" w:rsidR="001B2204" w:rsidRPr="00487927" w:rsidRDefault="001B2204" w:rsidP="001B2204">
            <w:pPr>
              <w:jc w:val="center"/>
              <w:rPr>
                <w:rFonts w:cstheme="minorHAnsi"/>
                <w:szCs w:val="20"/>
              </w:rPr>
            </w:pPr>
          </w:p>
        </w:tc>
        <w:tc>
          <w:tcPr>
            <w:tcW w:w="990" w:type="dxa"/>
          </w:tcPr>
          <w:p w14:paraId="3AB0AA92" w14:textId="77777777" w:rsidR="001B2204" w:rsidRPr="00487927" w:rsidRDefault="001B2204" w:rsidP="001B2204">
            <w:pPr>
              <w:jc w:val="center"/>
              <w:rPr>
                <w:rFonts w:cstheme="minorHAnsi"/>
                <w:szCs w:val="20"/>
              </w:rPr>
            </w:pPr>
          </w:p>
        </w:tc>
        <w:tc>
          <w:tcPr>
            <w:tcW w:w="990" w:type="dxa"/>
          </w:tcPr>
          <w:p w14:paraId="343DEEEE" w14:textId="77777777" w:rsidR="001B2204" w:rsidRPr="00487927" w:rsidRDefault="001B2204" w:rsidP="001B2204">
            <w:pPr>
              <w:jc w:val="center"/>
              <w:rPr>
                <w:rFonts w:cstheme="minorHAnsi"/>
                <w:szCs w:val="20"/>
              </w:rPr>
            </w:pPr>
          </w:p>
        </w:tc>
        <w:tc>
          <w:tcPr>
            <w:tcW w:w="990" w:type="dxa"/>
          </w:tcPr>
          <w:p w14:paraId="6B00C8C7" w14:textId="3F8A35C7" w:rsidR="001B2204" w:rsidRPr="00487927" w:rsidRDefault="001B2204" w:rsidP="001B2204">
            <w:pPr>
              <w:jc w:val="center"/>
              <w:rPr>
                <w:rFonts w:cstheme="minorHAnsi"/>
                <w:szCs w:val="20"/>
              </w:rPr>
            </w:pPr>
          </w:p>
        </w:tc>
        <w:tc>
          <w:tcPr>
            <w:tcW w:w="990" w:type="dxa"/>
          </w:tcPr>
          <w:p w14:paraId="18236345" w14:textId="77777777" w:rsidR="001B2204" w:rsidRPr="00487927" w:rsidRDefault="001B2204" w:rsidP="001B2204">
            <w:pPr>
              <w:jc w:val="center"/>
              <w:rPr>
                <w:rFonts w:cstheme="minorHAnsi"/>
                <w:szCs w:val="20"/>
              </w:rPr>
            </w:pPr>
          </w:p>
        </w:tc>
        <w:tc>
          <w:tcPr>
            <w:tcW w:w="1080" w:type="dxa"/>
          </w:tcPr>
          <w:p w14:paraId="79E10F0E" w14:textId="77777777" w:rsidR="001B2204" w:rsidRPr="00487927" w:rsidRDefault="001B2204" w:rsidP="001B2204">
            <w:pPr>
              <w:jc w:val="center"/>
              <w:rPr>
                <w:rFonts w:cstheme="minorHAnsi"/>
                <w:szCs w:val="20"/>
              </w:rPr>
            </w:pPr>
          </w:p>
        </w:tc>
        <w:tc>
          <w:tcPr>
            <w:tcW w:w="990" w:type="dxa"/>
          </w:tcPr>
          <w:p w14:paraId="39CDDEAB" w14:textId="77777777" w:rsidR="001B2204" w:rsidRPr="00487927" w:rsidRDefault="001B2204" w:rsidP="001B2204">
            <w:pPr>
              <w:jc w:val="center"/>
              <w:rPr>
                <w:rFonts w:cstheme="minorHAnsi"/>
                <w:szCs w:val="20"/>
              </w:rPr>
            </w:pPr>
          </w:p>
        </w:tc>
      </w:tr>
      <w:tr w:rsidR="001B2204" w:rsidRPr="00487927" w14:paraId="18B1E197" w14:textId="29E40CA1" w:rsidTr="000C75E7">
        <w:tc>
          <w:tcPr>
            <w:tcW w:w="1255" w:type="dxa"/>
          </w:tcPr>
          <w:p w14:paraId="4D6E5DF7" w14:textId="77777777" w:rsidR="001B2204" w:rsidRPr="00487927" w:rsidRDefault="001B2204" w:rsidP="001B2204">
            <w:pPr>
              <w:jc w:val="center"/>
              <w:rPr>
                <w:rFonts w:cstheme="minorHAnsi"/>
                <w:szCs w:val="20"/>
              </w:rPr>
            </w:pPr>
            <w:r>
              <w:rPr>
                <w:rFonts w:cstheme="minorHAnsi"/>
                <w:szCs w:val="20"/>
              </w:rPr>
              <w:t>0801_08</w:t>
            </w:r>
          </w:p>
        </w:tc>
        <w:tc>
          <w:tcPr>
            <w:tcW w:w="990" w:type="dxa"/>
          </w:tcPr>
          <w:p w14:paraId="6FC5B49F" w14:textId="1B1ED2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17B70E" w14:textId="039B16C8" w:rsidR="001B2204" w:rsidRPr="00487927" w:rsidRDefault="001B2204" w:rsidP="001B2204">
            <w:pPr>
              <w:jc w:val="center"/>
              <w:rPr>
                <w:rFonts w:cstheme="minorHAnsi"/>
                <w:szCs w:val="20"/>
              </w:rPr>
            </w:pPr>
          </w:p>
        </w:tc>
        <w:tc>
          <w:tcPr>
            <w:tcW w:w="990" w:type="dxa"/>
          </w:tcPr>
          <w:p w14:paraId="7796CA49" w14:textId="77777777" w:rsidR="001B2204" w:rsidRPr="00487927" w:rsidRDefault="001B2204" w:rsidP="001B2204">
            <w:pPr>
              <w:jc w:val="center"/>
              <w:rPr>
                <w:rFonts w:cstheme="minorHAnsi"/>
                <w:szCs w:val="20"/>
              </w:rPr>
            </w:pPr>
          </w:p>
        </w:tc>
        <w:tc>
          <w:tcPr>
            <w:tcW w:w="990" w:type="dxa"/>
          </w:tcPr>
          <w:p w14:paraId="7F7DC3F1" w14:textId="77777777" w:rsidR="001B2204" w:rsidRPr="00487927" w:rsidRDefault="001B2204" w:rsidP="001B2204">
            <w:pPr>
              <w:jc w:val="center"/>
              <w:rPr>
                <w:rFonts w:cstheme="minorHAnsi"/>
                <w:szCs w:val="20"/>
              </w:rPr>
            </w:pPr>
          </w:p>
        </w:tc>
        <w:tc>
          <w:tcPr>
            <w:tcW w:w="990" w:type="dxa"/>
          </w:tcPr>
          <w:p w14:paraId="0ED66443" w14:textId="4703FFEB" w:rsidR="001B2204" w:rsidRPr="00487927" w:rsidRDefault="001B2204" w:rsidP="001B2204">
            <w:pPr>
              <w:jc w:val="center"/>
              <w:rPr>
                <w:rFonts w:cstheme="minorHAnsi"/>
                <w:szCs w:val="20"/>
              </w:rPr>
            </w:pPr>
          </w:p>
        </w:tc>
        <w:tc>
          <w:tcPr>
            <w:tcW w:w="990" w:type="dxa"/>
          </w:tcPr>
          <w:p w14:paraId="51D11F74" w14:textId="77777777" w:rsidR="001B2204" w:rsidRPr="00487927" w:rsidRDefault="001B2204" w:rsidP="001B2204">
            <w:pPr>
              <w:jc w:val="center"/>
              <w:rPr>
                <w:rFonts w:cstheme="minorHAnsi"/>
                <w:szCs w:val="20"/>
              </w:rPr>
            </w:pPr>
          </w:p>
        </w:tc>
        <w:tc>
          <w:tcPr>
            <w:tcW w:w="1080" w:type="dxa"/>
          </w:tcPr>
          <w:p w14:paraId="37318EB8" w14:textId="77777777" w:rsidR="001B2204" w:rsidRPr="00487927" w:rsidRDefault="001B2204" w:rsidP="001B2204">
            <w:pPr>
              <w:jc w:val="center"/>
              <w:rPr>
                <w:rFonts w:cstheme="minorHAnsi"/>
                <w:szCs w:val="20"/>
              </w:rPr>
            </w:pPr>
          </w:p>
        </w:tc>
        <w:tc>
          <w:tcPr>
            <w:tcW w:w="990" w:type="dxa"/>
          </w:tcPr>
          <w:p w14:paraId="2CC55368" w14:textId="77777777" w:rsidR="001B2204" w:rsidRPr="00487927" w:rsidRDefault="001B2204" w:rsidP="001B2204">
            <w:pPr>
              <w:jc w:val="center"/>
              <w:rPr>
                <w:rFonts w:cstheme="minorHAnsi"/>
                <w:szCs w:val="20"/>
              </w:rPr>
            </w:pPr>
          </w:p>
        </w:tc>
      </w:tr>
      <w:tr w:rsidR="001B2204" w:rsidRPr="00487927" w14:paraId="27B0EF6A" w14:textId="291D8B3C" w:rsidTr="000C75E7">
        <w:tc>
          <w:tcPr>
            <w:tcW w:w="1255" w:type="dxa"/>
          </w:tcPr>
          <w:p w14:paraId="1C43B013" w14:textId="77777777" w:rsidR="001B2204" w:rsidRPr="00487927" w:rsidRDefault="001B2204" w:rsidP="001B2204">
            <w:pPr>
              <w:jc w:val="center"/>
              <w:rPr>
                <w:rFonts w:cstheme="minorHAnsi"/>
                <w:szCs w:val="20"/>
              </w:rPr>
            </w:pPr>
            <w:r>
              <w:rPr>
                <w:rFonts w:cstheme="minorHAnsi"/>
                <w:szCs w:val="20"/>
              </w:rPr>
              <w:t>0801_09</w:t>
            </w:r>
          </w:p>
        </w:tc>
        <w:tc>
          <w:tcPr>
            <w:tcW w:w="990" w:type="dxa"/>
          </w:tcPr>
          <w:p w14:paraId="6E822469" w14:textId="0874E0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67E40" w14:textId="0EAF19EC" w:rsidR="001B2204" w:rsidRPr="00487927" w:rsidRDefault="001B2204" w:rsidP="001B2204">
            <w:pPr>
              <w:jc w:val="center"/>
              <w:rPr>
                <w:rFonts w:cstheme="minorHAnsi"/>
                <w:szCs w:val="20"/>
              </w:rPr>
            </w:pPr>
          </w:p>
        </w:tc>
        <w:tc>
          <w:tcPr>
            <w:tcW w:w="990" w:type="dxa"/>
          </w:tcPr>
          <w:p w14:paraId="6D916581" w14:textId="77777777" w:rsidR="001B2204" w:rsidRPr="00487927" w:rsidRDefault="001B2204" w:rsidP="001B2204">
            <w:pPr>
              <w:jc w:val="center"/>
              <w:rPr>
                <w:rFonts w:cstheme="minorHAnsi"/>
                <w:szCs w:val="20"/>
              </w:rPr>
            </w:pPr>
          </w:p>
        </w:tc>
        <w:tc>
          <w:tcPr>
            <w:tcW w:w="990" w:type="dxa"/>
          </w:tcPr>
          <w:p w14:paraId="359FC650" w14:textId="77777777" w:rsidR="001B2204" w:rsidRPr="00487927" w:rsidRDefault="001B2204" w:rsidP="001B2204">
            <w:pPr>
              <w:jc w:val="center"/>
              <w:rPr>
                <w:rFonts w:cstheme="minorHAnsi"/>
                <w:szCs w:val="20"/>
              </w:rPr>
            </w:pPr>
          </w:p>
        </w:tc>
        <w:tc>
          <w:tcPr>
            <w:tcW w:w="990" w:type="dxa"/>
          </w:tcPr>
          <w:p w14:paraId="38E643AE" w14:textId="16D2F222" w:rsidR="001B2204" w:rsidRPr="00487927" w:rsidRDefault="001B2204" w:rsidP="001B2204">
            <w:pPr>
              <w:jc w:val="center"/>
              <w:rPr>
                <w:rFonts w:cstheme="minorHAnsi"/>
                <w:szCs w:val="20"/>
              </w:rPr>
            </w:pPr>
          </w:p>
        </w:tc>
        <w:tc>
          <w:tcPr>
            <w:tcW w:w="990" w:type="dxa"/>
          </w:tcPr>
          <w:p w14:paraId="74BF295F" w14:textId="77777777" w:rsidR="001B2204" w:rsidRPr="00487927" w:rsidRDefault="001B2204" w:rsidP="001B2204">
            <w:pPr>
              <w:jc w:val="center"/>
              <w:rPr>
                <w:rFonts w:cstheme="minorHAnsi"/>
                <w:szCs w:val="20"/>
              </w:rPr>
            </w:pPr>
          </w:p>
        </w:tc>
        <w:tc>
          <w:tcPr>
            <w:tcW w:w="1080" w:type="dxa"/>
          </w:tcPr>
          <w:p w14:paraId="5404C31F" w14:textId="77777777" w:rsidR="001B2204" w:rsidRPr="00487927" w:rsidRDefault="001B2204" w:rsidP="001B2204">
            <w:pPr>
              <w:jc w:val="center"/>
              <w:rPr>
                <w:rFonts w:cstheme="minorHAnsi"/>
                <w:szCs w:val="20"/>
              </w:rPr>
            </w:pPr>
          </w:p>
        </w:tc>
        <w:tc>
          <w:tcPr>
            <w:tcW w:w="990" w:type="dxa"/>
          </w:tcPr>
          <w:p w14:paraId="6D733717" w14:textId="77777777" w:rsidR="001B2204" w:rsidRPr="00487927" w:rsidRDefault="001B2204" w:rsidP="001B2204">
            <w:pPr>
              <w:jc w:val="center"/>
              <w:rPr>
                <w:rFonts w:cstheme="minorHAnsi"/>
                <w:szCs w:val="20"/>
              </w:rPr>
            </w:pPr>
          </w:p>
        </w:tc>
      </w:tr>
      <w:tr w:rsidR="001B2204" w:rsidRPr="00487927" w14:paraId="74C1F080" w14:textId="78155354" w:rsidTr="000C75E7">
        <w:tc>
          <w:tcPr>
            <w:tcW w:w="1255" w:type="dxa"/>
          </w:tcPr>
          <w:p w14:paraId="0C3E78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B0479F" w14:textId="11BBBA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B29118" w14:textId="77777777" w:rsidR="001B2204" w:rsidRPr="00487927" w:rsidRDefault="001B2204" w:rsidP="001B2204">
            <w:pPr>
              <w:jc w:val="center"/>
              <w:rPr>
                <w:rFonts w:cstheme="minorHAnsi"/>
                <w:szCs w:val="20"/>
              </w:rPr>
            </w:pPr>
          </w:p>
        </w:tc>
        <w:tc>
          <w:tcPr>
            <w:tcW w:w="990" w:type="dxa"/>
          </w:tcPr>
          <w:p w14:paraId="6B26D445" w14:textId="77777777" w:rsidR="001B2204" w:rsidRPr="00487927" w:rsidRDefault="001B2204" w:rsidP="001B2204">
            <w:pPr>
              <w:jc w:val="center"/>
              <w:rPr>
                <w:rFonts w:cstheme="minorHAnsi"/>
                <w:szCs w:val="20"/>
              </w:rPr>
            </w:pPr>
          </w:p>
        </w:tc>
        <w:tc>
          <w:tcPr>
            <w:tcW w:w="990" w:type="dxa"/>
          </w:tcPr>
          <w:p w14:paraId="2CB89094" w14:textId="4D87BB3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8F543C" w14:textId="77777777" w:rsidR="001B2204" w:rsidRPr="00487927" w:rsidRDefault="001B2204" w:rsidP="001B2204">
            <w:pPr>
              <w:jc w:val="center"/>
              <w:rPr>
                <w:rFonts w:cstheme="minorHAnsi"/>
                <w:szCs w:val="20"/>
              </w:rPr>
            </w:pPr>
          </w:p>
        </w:tc>
        <w:tc>
          <w:tcPr>
            <w:tcW w:w="1080" w:type="dxa"/>
          </w:tcPr>
          <w:p w14:paraId="00D7B930" w14:textId="77777777" w:rsidR="001B2204" w:rsidRPr="00487927" w:rsidRDefault="001B2204" w:rsidP="001B2204">
            <w:pPr>
              <w:jc w:val="center"/>
              <w:rPr>
                <w:rFonts w:cstheme="minorHAnsi"/>
                <w:szCs w:val="20"/>
              </w:rPr>
            </w:pPr>
          </w:p>
        </w:tc>
        <w:tc>
          <w:tcPr>
            <w:tcW w:w="990" w:type="dxa"/>
          </w:tcPr>
          <w:p w14:paraId="652AC5F5" w14:textId="77777777" w:rsidR="001B2204" w:rsidRPr="00487927" w:rsidRDefault="001B2204" w:rsidP="001B2204">
            <w:pPr>
              <w:jc w:val="center"/>
              <w:rPr>
                <w:rFonts w:cstheme="minorHAnsi"/>
                <w:szCs w:val="20"/>
              </w:rPr>
            </w:pPr>
          </w:p>
        </w:tc>
      </w:tr>
      <w:tr w:rsidR="001B2204" w:rsidRPr="00487927" w14:paraId="249BEFC4" w14:textId="34F93F5E" w:rsidTr="000C75E7">
        <w:tc>
          <w:tcPr>
            <w:tcW w:w="1255" w:type="dxa"/>
          </w:tcPr>
          <w:p w14:paraId="5142E068"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802_02</w:t>
            </w:r>
          </w:p>
        </w:tc>
        <w:tc>
          <w:tcPr>
            <w:tcW w:w="990" w:type="dxa"/>
          </w:tcPr>
          <w:p w14:paraId="652DDDB5" w14:textId="0E5E59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A7E0B5" w14:textId="63F265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A63A9" w14:textId="77777777" w:rsidR="001B2204" w:rsidRPr="00487927" w:rsidRDefault="001B2204" w:rsidP="001B2204">
            <w:pPr>
              <w:jc w:val="center"/>
              <w:rPr>
                <w:rFonts w:cstheme="minorHAnsi"/>
                <w:szCs w:val="20"/>
              </w:rPr>
            </w:pPr>
          </w:p>
        </w:tc>
        <w:tc>
          <w:tcPr>
            <w:tcW w:w="990" w:type="dxa"/>
          </w:tcPr>
          <w:p w14:paraId="609921F4" w14:textId="77777777" w:rsidR="001B2204" w:rsidRPr="00487927" w:rsidRDefault="001B2204" w:rsidP="001B2204">
            <w:pPr>
              <w:jc w:val="center"/>
              <w:rPr>
                <w:rFonts w:cstheme="minorHAnsi"/>
                <w:szCs w:val="20"/>
              </w:rPr>
            </w:pPr>
          </w:p>
        </w:tc>
        <w:tc>
          <w:tcPr>
            <w:tcW w:w="990" w:type="dxa"/>
          </w:tcPr>
          <w:p w14:paraId="7C643AF2" w14:textId="4BAA55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3642C9" w14:textId="77777777" w:rsidR="001B2204" w:rsidRPr="00487927" w:rsidRDefault="001B2204" w:rsidP="001B2204">
            <w:pPr>
              <w:jc w:val="center"/>
              <w:rPr>
                <w:rFonts w:cstheme="minorHAnsi"/>
                <w:szCs w:val="20"/>
              </w:rPr>
            </w:pPr>
          </w:p>
        </w:tc>
        <w:tc>
          <w:tcPr>
            <w:tcW w:w="1080" w:type="dxa"/>
          </w:tcPr>
          <w:p w14:paraId="56EC9210" w14:textId="77777777" w:rsidR="001B2204" w:rsidRPr="00487927" w:rsidRDefault="001B2204" w:rsidP="001B2204">
            <w:pPr>
              <w:jc w:val="center"/>
              <w:rPr>
                <w:rFonts w:cstheme="minorHAnsi"/>
                <w:szCs w:val="20"/>
              </w:rPr>
            </w:pPr>
          </w:p>
        </w:tc>
        <w:tc>
          <w:tcPr>
            <w:tcW w:w="990" w:type="dxa"/>
          </w:tcPr>
          <w:p w14:paraId="5900BA2F" w14:textId="77777777" w:rsidR="001B2204" w:rsidRPr="00487927" w:rsidRDefault="001B2204" w:rsidP="001B2204">
            <w:pPr>
              <w:jc w:val="center"/>
              <w:rPr>
                <w:rFonts w:cstheme="minorHAnsi"/>
                <w:szCs w:val="20"/>
              </w:rPr>
            </w:pPr>
          </w:p>
        </w:tc>
      </w:tr>
      <w:tr w:rsidR="001B2204" w:rsidRPr="00487927" w14:paraId="602ADF85" w14:textId="0BF39064" w:rsidTr="000C75E7">
        <w:tc>
          <w:tcPr>
            <w:tcW w:w="1255" w:type="dxa"/>
          </w:tcPr>
          <w:p w14:paraId="64BE52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B049D" w14:textId="2B9F57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CD2BF2" w14:textId="77777777" w:rsidR="001B2204" w:rsidRPr="00487927" w:rsidRDefault="001B2204" w:rsidP="001B2204">
            <w:pPr>
              <w:jc w:val="center"/>
              <w:rPr>
                <w:rFonts w:cstheme="minorHAnsi"/>
                <w:szCs w:val="20"/>
              </w:rPr>
            </w:pPr>
          </w:p>
        </w:tc>
        <w:tc>
          <w:tcPr>
            <w:tcW w:w="990" w:type="dxa"/>
          </w:tcPr>
          <w:p w14:paraId="59212BEE" w14:textId="77777777" w:rsidR="001B2204" w:rsidRPr="00487927" w:rsidRDefault="001B2204" w:rsidP="001B2204">
            <w:pPr>
              <w:jc w:val="center"/>
              <w:rPr>
                <w:rFonts w:cstheme="minorHAnsi"/>
                <w:szCs w:val="20"/>
              </w:rPr>
            </w:pPr>
          </w:p>
        </w:tc>
        <w:tc>
          <w:tcPr>
            <w:tcW w:w="990" w:type="dxa"/>
          </w:tcPr>
          <w:p w14:paraId="489CEFC6" w14:textId="6DB879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A758C5" w14:textId="77777777" w:rsidR="001B2204" w:rsidRPr="00487927" w:rsidRDefault="001B2204" w:rsidP="001B2204">
            <w:pPr>
              <w:jc w:val="center"/>
              <w:rPr>
                <w:rFonts w:cstheme="minorHAnsi"/>
                <w:szCs w:val="20"/>
              </w:rPr>
            </w:pPr>
          </w:p>
        </w:tc>
        <w:tc>
          <w:tcPr>
            <w:tcW w:w="1080" w:type="dxa"/>
          </w:tcPr>
          <w:p w14:paraId="09BD4FE5" w14:textId="77777777" w:rsidR="001B2204" w:rsidRPr="00487927" w:rsidRDefault="001B2204" w:rsidP="001B2204">
            <w:pPr>
              <w:jc w:val="center"/>
              <w:rPr>
                <w:rFonts w:cstheme="minorHAnsi"/>
                <w:szCs w:val="20"/>
              </w:rPr>
            </w:pPr>
          </w:p>
        </w:tc>
        <w:tc>
          <w:tcPr>
            <w:tcW w:w="990" w:type="dxa"/>
          </w:tcPr>
          <w:p w14:paraId="19F714B6" w14:textId="77777777" w:rsidR="001B2204" w:rsidRPr="00487927" w:rsidRDefault="001B2204" w:rsidP="001B2204">
            <w:pPr>
              <w:jc w:val="center"/>
              <w:rPr>
                <w:rFonts w:cstheme="minorHAnsi"/>
                <w:szCs w:val="20"/>
              </w:rPr>
            </w:pPr>
          </w:p>
        </w:tc>
      </w:tr>
      <w:tr w:rsidR="001B2204" w:rsidRPr="00487927" w14:paraId="488CFBB2" w14:textId="36E24F6D" w:rsidTr="000C75E7">
        <w:tc>
          <w:tcPr>
            <w:tcW w:w="1255" w:type="dxa"/>
          </w:tcPr>
          <w:p w14:paraId="311313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D56506" w14:textId="5CBC49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8C14F" w14:textId="77777777" w:rsidR="001B2204" w:rsidRPr="00487927" w:rsidRDefault="001B2204" w:rsidP="001B2204">
            <w:pPr>
              <w:jc w:val="center"/>
              <w:rPr>
                <w:rFonts w:cstheme="minorHAnsi"/>
                <w:szCs w:val="20"/>
              </w:rPr>
            </w:pPr>
          </w:p>
        </w:tc>
        <w:tc>
          <w:tcPr>
            <w:tcW w:w="990" w:type="dxa"/>
          </w:tcPr>
          <w:p w14:paraId="3B735A25" w14:textId="77777777" w:rsidR="001B2204" w:rsidRPr="00487927" w:rsidRDefault="001B2204" w:rsidP="001B2204">
            <w:pPr>
              <w:jc w:val="center"/>
              <w:rPr>
                <w:rFonts w:cstheme="minorHAnsi"/>
                <w:szCs w:val="20"/>
              </w:rPr>
            </w:pPr>
          </w:p>
        </w:tc>
        <w:tc>
          <w:tcPr>
            <w:tcW w:w="990" w:type="dxa"/>
          </w:tcPr>
          <w:p w14:paraId="6C915F8F" w14:textId="689F1E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0BDCA0" w14:textId="77777777" w:rsidR="001B2204" w:rsidRPr="00487927" w:rsidRDefault="001B2204" w:rsidP="001B2204">
            <w:pPr>
              <w:jc w:val="center"/>
              <w:rPr>
                <w:rFonts w:cstheme="minorHAnsi"/>
                <w:szCs w:val="20"/>
              </w:rPr>
            </w:pPr>
          </w:p>
        </w:tc>
        <w:tc>
          <w:tcPr>
            <w:tcW w:w="1080" w:type="dxa"/>
          </w:tcPr>
          <w:p w14:paraId="4EBAB8F3" w14:textId="77777777" w:rsidR="001B2204" w:rsidRPr="00487927" w:rsidRDefault="001B2204" w:rsidP="001B2204">
            <w:pPr>
              <w:jc w:val="center"/>
              <w:rPr>
                <w:rFonts w:cstheme="minorHAnsi"/>
                <w:szCs w:val="20"/>
              </w:rPr>
            </w:pPr>
          </w:p>
        </w:tc>
        <w:tc>
          <w:tcPr>
            <w:tcW w:w="990" w:type="dxa"/>
          </w:tcPr>
          <w:p w14:paraId="230DE31D" w14:textId="77777777" w:rsidR="001B2204" w:rsidRPr="00487927" w:rsidRDefault="001B2204" w:rsidP="001B2204">
            <w:pPr>
              <w:jc w:val="center"/>
              <w:rPr>
                <w:rFonts w:cstheme="minorHAnsi"/>
                <w:szCs w:val="20"/>
              </w:rPr>
            </w:pPr>
          </w:p>
        </w:tc>
      </w:tr>
      <w:tr w:rsidR="001B2204" w:rsidRPr="00487927" w14:paraId="2FF36AFD" w14:textId="66CE9332" w:rsidTr="000C75E7">
        <w:tc>
          <w:tcPr>
            <w:tcW w:w="1255" w:type="dxa"/>
          </w:tcPr>
          <w:p w14:paraId="6319548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CD8488" w14:textId="76B13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8FC2D7" w14:textId="77777777" w:rsidR="001B2204" w:rsidRPr="00487927" w:rsidRDefault="001B2204" w:rsidP="001B2204">
            <w:pPr>
              <w:jc w:val="center"/>
              <w:rPr>
                <w:rFonts w:cstheme="minorHAnsi"/>
                <w:szCs w:val="20"/>
              </w:rPr>
            </w:pPr>
          </w:p>
        </w:tc>
        <w:tc>
          <w:tcPr>
            <w:tcW w:w="990" w:type="dxa"/>
          </w:tcPr>
          <w:p w14:paraId="2A09E858" w14:textId="77777777" w:rsidR="001B2204" w:rsidRPr="00487927" w:rsidRDefault="001B2204" w:rsidP="001B2204">
            <w:pPr>
              <w:jc w:val="center"/>
              <w:rPr>
                <w:rFonts w:cstheme="minorHAnsi"/>
                <w:szCs w:val="20"/>
              </w:rPr>
            </w:pPr>
          </w:p>
        </w:tc>
        <w:tc>
          <w:tcPr>
            <w:tcW w:w="990" w:type="dxa"/>
          </w:tcPr>
          <w:p w14:paraId="3062310B" w14:textId="53561F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05274" w14:textId="77777777" w:rsidR="001B2204" w:rsidRPr="00487927" w:rsidRDefault="001B2204" w:rsidP="001B2204">
            <w:pPr>
              <w:jc w:val="center"/>
              <w:rPr>
                <w:rFonts w:cstheme="minorHAnsi"/>
                <w:szCs w:val="20"/>
              </w:rPr>
            </w:pPr>
          </w:p>
        </w:tc>
        <w:tc>
          <w:tcPr>
            <w:tcW w:w="1080" w:type="dxa"/>
          </w:tcPr>
          <w:p w14:paraId="3EFFF6E1" w14:textId="77777777" w:rsidR="001B2204" w:rsidRPr="00487927" w:rsidRDefault="001B2204" w:rsidP="001B2204">
            <w:pPr>
              <w:jc w:val="center"/>
              <w:rPr>
                <w:rFonts w:cstheme="minorHAnsi"/>
                <w:szCs w:val="20"/>
              </w:rPr>
            </w:pPr>
          </w:p>
        </w:tc>
        <w:tc>
          <w:tcPr>
            <w:tcW w:w="990" w:type="dxa"/>
          </w:tcPr>
          <w:p w14:paraId="1DF1BFD4" w14:textId="77777777" w:rsidR="001B2204" w:rsidRPr="00487927" w:rsidRDefault="001B2204" w:rsidP="001B2204">
            <w:pPr>
              <w:jc w:val="center"/>
              <w:rPr>
                <w:rFonts w:cstheme="minorHAnsi"/>
                <w:szCs w:val="20"/>
              </w:rPr>
            </w:pPr>
          </w:p>
        </w:tc>
      </w:tr>
      <w:tr w:rsidR="001B2204" w:rsidRPr="00487927" w14:paraId="70750408" w14:textId="5E58F99C" w:rsidTr="000C75E7">
        <w:tc>
          <w:tcPr>
            <w:tcW w:w="1255" w:type="dxa"/>
          </w:tcPr>
          <w:p w14:paraId="74ACF9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F9D0D3" w14:textId="273AF4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DD3D65" w14:textId="77777777" w:rsidR="001B2204" w:rsidRPr="00487927" w:rsidRDefault="001B2204" w:rsidP="001B2204">
            <w:pPr>
              <w:jc w:val="center"/>
              <w:rPr>
                <w:rFonts w:cstheme="minorHAnsi"/>
                <w:szCs w:val="20"/>
              </w:rPr>
            </w:pPr>
          </w:p>
        </w:tc>
        <w:tc>
          <w:tcPr>
            <w:tcW w:w="990" w:type="dxa"/>
          </w:tcPr>
          <w:p w14:paraId="3AC706B8" w14:textId="77777777" w:rsidR="001B2204" w:rsidRPr="00487927" w:rsidRDefault="001B2204" w:rsidP="001B2204">
            <w:pPr>
              <w:jc w:val="center"/>
              <w:rPr>
                <w:rFonts w:cstheme="minorHAnsi"/>
                <w:szCs w:val="20"/>
              </w:rPr>
            </w:pPr>
          </w:p>
        </w:tc>
        <w:tc>
          <w:tcPr>
            <w:tcW w:w="990" w:type="dxa"/>
          </w:tcPr>
          <w:p w14:paraId="4CCD0425" w14:textId="592350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24E2F2" w14:textId="77777777" w:rsidR="001B2204" w:rsidRPr="00487927" w:rsidRDefault="001B2204" w:rsidP="001B2204">
            <w:pPr>
              <w:jc w:val="center"/>
              <w:rPr>
                <w:rFonts w:cstheme="minorHAnsi"/>
                <w:szCs w:val="20"/>
              </w:rPr>
            </w:pPr>
          </w:p>
        </w:tc>
        <w:tc>
          <w:tcPr>
            <w:tcW w:w="1080" w:type="dxa"/>
          </w:tcPr>
          <w:p w14:paraId="5FB0C0D9" w14:textId="77777777" w:rsidR="001B2204" w:rsidRPr="00487927" w:rsidRDefault="001B2204" w:rsidP="001B2204">
            <w:pPr>
              <w:jc w:val="center"/>
              <w:rPr>
                <w:rFonts w:cstheme="minorHAnsi"/>
                <w:szCs w:val="20"/>
              </w:rPr>
            </w:pPr>
          </w:p>
        </w:tc>
        <w:tc>
          <w:tcPr>
            <w:tcW w:w="990" w:type="dxa"/>
          </w:tcPr>
          <w:p w14:paraId="166CCE76" w14:textId="77777777" w:rsidR="001B2204" w:rsidRPr="00487927" w:rsidRDefault="001B2204" w:rsidP="001B2204">
            <w:pPr>
              <w:jc w:val="center"/>
              <w:rPr>
                <w:rFonts w:cstheme="minorHAnsi"/>
                <w:szCs w:val="20"/>
              </w:rPr>
            </w:pPr>
          </w:p>
        </w:tc>
      </w:tr>
      <w:tr w:rsidR="001B2204" w:rsidRPr="00487927" w14:paraId="5AF7EB12" w14:textId="673930D9" w:rsidTr="000C75E7">
        <w:tc>
          <w:tcPr>
            <w:tcW w:w="1255" w:type="dxa"/>
            <w:shd w:val="clear" w:color="auto" w:fill="D6E3BC" w:themeFill="accent3" w:themeFillTint="66"/>
          </w:tcPr>
          <w:p w14:paraId="099FDA7C" w14:textId="750BF1A0" w:rsidR="001B2204" w:rsidRPr="007B756C" w:rsidRDefault="001B2204" w:rsidP="001B2204">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9F90B19" w14:textId="4E8164E7" w:rsidTr="000C75E7">
        <w:tc>
          <w:tcPr>
            <w:tcW w:w="1255" w:type="dxa"/>
          </w:tcPr>
          <w:p w14:paraId="4DD9C8FA" w14:textId="77777777" w:rsidR="001B2204" w:rsidRPr="000F6947" w:rsidRDefault="001B2204" w:rsidP="001B2204">
            <w:pPr>
              <w:jc w:val="center"/>
              <w:rPr>
                <w:szCs w:val="20"/>
              </w:rPr>
            </w:pPr>
            <w:r>
              <w:rPr>
                <w:szCs w:val="20"/>
              </w:rPr>
              <w:t>1</w:t>
            </w:r>
            <w:r w:rsidRPr="000F6947">
              <w:rPr>
                <w:szCs w:val="20"/>
              </w:rPr>
              <w:t>601_01</w:t>
            </w:r>
          </w:p>
        </w:tc>
        <w:tc>
          <w:tcPr>
            <w:tcW w:w="990" w:type="dxa"/>
          </w:tcPr>
          <w:p w14:paraId="40920061" w14:textId="58EFA2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FFFDC1" w14:textId="2D696D47" w:rsidR="001B2204" w:rsidRPr="00487927" w:rsidRDefault="001B2204" w:rsidP="001B2204">
            <w:pPr>
              <w:jc w:val="center"/>
              <w:rPr>
                <w:rFonts w:cstheme="minorHAnsi"/>
                <w:szCs w:val="20"/>
              </w:rPr>
            </w:pPr>
          </w:p>
        </w:tc>
        <w:tc>
          <w:tcPr>
            <w:tcW w:w="990" w:type="dxa"/>
          </w:tcPr>
          <w:p w14:paraId="1AF51427" w14:textId="77777777" w:rsidR="001B2204" w:rsidRPr="00487927" w:rsidRDefault="001B2204" w:rsidP="001B2204">
            <w:pPr>
              <w:jc w:val="center"/>
              <w:rPr>
                <w:rFonts w:cstheme="minorHAnsi"/>
                <w:szCs w:val="20"/>
              </w:rPr>
            </w:pPr>
          </w:p>
        </w:tc>
        <w:tc>
          <w:tcPr>
            <w:tcW w:w="990" w:type="dxa"/>
          </w:tcPr>
          <w:p w14:paraId="440B0412" w14:textId="0A386DE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B6B446" w14:textId="13A1DF95" w:rsidR="001B2204" w:rsidRPr="00487927" w:rsidRDefault="001B2204" w:rsidP="001B2204">
            <w:pPr>
              <w:jc w:val="center"/>
              <w:rPr>
                <w:rFonts w:cstheme="minorHAnsi"/>
                <w:szCs w:val="20"/>
              </w:rPr>
            </w:pPr>
          </w:p>
        </w:tc>
        <w:tc>
          <w:tcPr>
            <w:tcW w:w="990" w:type="dxa"/>
          </w:tcPr>
          <w:p w14:paraId="1D2EAF22" w14:textId="77777777" w:rsidR="001B2204" w:rsidRPr="00487927" w:rsidRDefault="001B2204" w:rsidP="001B2204">
            <w:pPr>
              <w:jc w:val="center"/>
              <w:rPr>
                <w:rFonts w:cstheme="minorHAnsi"/>
                <w:szCs w:val="20"/>
              </w:rPr>
            </w:pPr>
          </w:p>
        </w:tc>
        <w:tc>
          <w:tcPr>
            <w:tcW w:w="1080" w:type="dxa"/>
          </w:tcPr>
          <w:p w14:paraId="2AC49CB4" w14:textId="77777777" w:rsidR="001B2204" w:rsidRPr="00487927" w:rsidRDefault="001B2204" w:rsidP="001B2204">
            <w:pPr>
              <w:jc w:val="center"/>
              <w:rPr>
                <w:rFonts w:cstheme="minorHAnsi"/>
                <w:szCs w:val="20"/>
              </w:rPr>
            </w:pPr>
          </w:p>
        </w:tc>
        <w:tc>
          <w:tcPr>
            <w:tcW w:w="990" w:type="dxa"/>
          </w:tcPr>
          <w:p w14:paraId="5508C10B" w14:textId="77777777" w:rsidR="001B2204" w:rsidRPr="00487927" w:rsidRDefault="001B2204" w:rsidP="001B2204">
            <w:pPr>
              <w:jc w:val="center"/>
              <w:rPr>
                <w:rFonts w:cstheme="minorHAnsi"/>
                <w:szCs w:val="20"/>
              </w:rPr>
            </w:pPr>
          </w:p>
        </w:tc>
      </w:tr>
      <w:tr w:rsidR="001B2204" w:rsidRPr="00487927" w14:paraId="1B995238" w14:textId="4BE295A4" w:rsidTr="000C75E7">
        <w:tc>
          <w:tcPr>
            <w:tcW w:w="1255" w:type="dxa"/>
          </w:tcPr>
          <w:p w14:paraId="41A45792" w14:textId="77777777" w:rsidR="001B2204" w:rsidRPr="000F6947" w:rsidRDefault="001B2204" w:rsidP="001B2204">
            <w:pPr>
              <w:jc w:val="center"/>
              <w:rPr>
                <w:szCs w:val="20"/>
              </w:rPr>
            </w:pPr>
            <w:r>
              <w:rPr>
                <w:szCs w:val="20"/>
              </w:rPr>
              <w:t>1</w:t>
            </w:r>
            <w:r w:rsidRPr="000F6947">
              <w:rPr>
                <w:szCs w:val="20"/>
              </w:rPr>
              <w:t>601_02</w:t>
            </w:r>
          </w:p>
        </w:tc>
        <w:tc>
          <w:tcPr>
            <w:tcW w:w="990" w:type="dxa"/>
          </w:tcPr>
          <w:p w14:paraId="006B128C" w14:textId="7C3560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C05859" w14:textId="3C255CEF" w:rsidR="001B2204" w:rsidRPr="00487927" w:rsidRDefault="001B2204" w:rsidP="001B2204">
            <w:pPr>
              <w:jc w:val="center"/>
              <w:rPr>
                <w:rFonts w:cstheme="minorHAnsi"/>
                <w:szCs w:val="20"/>
              </w:rPr>
            </w:pPr>
          </w:p>
        </w:tc>
        <w:tc>
          <w:tcPr>
            <w:tcW w:w="990" w:type="dxa"/>
          </w:tcPr>
          <w:p w14:paraId="3BAE50D5" w14:textId="77777777" w:rsidR="001B2204" w:rsidRPr="00487927" w:rsidRDefault="001B2204" w:rsidP="001B2204">
            <w:pPr>
              <w:jc w:val="center"/>
              <w:rPr>
                <w:rFonts w:cstheme="minorHAnsi"/>
                <w:szCs w:val="20"/>
              </w:rPr>
            </w:pPr>
          </w:p>
        </w:tc>
        <w:tc>
          <w:tcPr>
            <w:tcW w:w="990" w:type="dxa"/>
          </w:tcPr>
          <w:p w14:paraId="4B5DF133" w14:textId="31DDA8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A4624" w14:textId="75A80F40" w:rsidR="001B2204" w:rsidRPr="00487927" w:rsidRDefault="001B2204" w:rsidP="001B2204">
            <w:pPr>
              <w:jc w:val="center"/>
              <w:rPr>
                <w:rFonts w:cstheme="minorHAnsi"/>
                <w:szCs w:val="20"/>
              </w:rPr>
            </w:pPr>
          </w:p>
        </w:tc>
        <w:tc>
          <w:tcPr>
            <w:tcW w:w="990" w:type="dxa"/>
          </w:tcPr>
          <w:p w14:paraId="3331BDED" w14:textId="77777777" w:rsidR="001B2204" w:rsidRPr="00487927" w:rsidRDefault="001B2204" w:rsidP="001B2204">
            <w:pPr>
              <w:jc w:val="center"/>
              <w:rPr>
                <w:rFonts w:cstheme="minorHAnsi"/>
                <w:szCs w:val="20"/>
              </w:rPr>
            </w:pPr>
          </w:p>
        </w:tc>
        <w:tc>
          <w:tcPr>
            <w:tcW w:w="1080" w:type="dxa"/>
          </w:tcPr>
          <w:p w14:paraId="7F58E3E6" w14:textId="77777777" w:rsidR="001B2204" w:rsidRPr="00487927" w:rsidRDefault="001B2204" w:rsidP="001B2204">
            <w:pPr>
              <w:jc w:val="center"/>
              <w:rPr>
                <w:rFonts w:cstheme="minorHAnsi"/>
                <w:szCs w:val="20"/>
              </w:rPr>
            </w:pPr>
          </w:p>
        </w:tc>
        <w:tc>
          <w:tcPr>
            <w:tcW w:w="990" w:type="dxa"/>
          </w:tcPr>
          <w:p w14:paraId="4E939BD4" w14:textId="77777777" w:rsidR="001B2204" w:rsidRPr="00487927" w:rsidRDefault="001B2204" w:rsidP="001B2204">
            <w:pPr>
              <w:jc w:val="center"/>
              <w:rPr>
                <w:rFonts w:cstheme="minorHAnsi"/>
                <w:szCs w:val="20"/>
              </w:rPr>
            </w:pPr>
          </w:p>
        </w:tc>
      </w:tr>
      <w:tr w:rsidR="001B2204" w:rsidRPr="00487927" w14:paraId="4E9E2B5C" w14:textId="0FCDF966" w:rsidTr="000C75E7">
        <w:tc>
          <w:tcPr>
            <w:tcW w:w="1255" w:type="dxa"/>
          </w:tcPr>
          <w:p w14:paraId="37419053" w14:textId="77777777" w:rsidR="001B2204" w:rsidRPr="000F6947" w:rsidRDefault="001B2204" w:rsidP="001B2204">
            <w:pPr>
              <w:jc w:val="center"/>
              <w:rPr>
                <w:szCs w:val="20"/>
              </w:rPr>
            </w:pPr>
            <w:r>
              <w:rPr>
                <w:szCs w:val="20"/>
              </w:rPr>
              <w:t>1</w:t>
            </w:r>
            <w:r w:rsidRPr="000F6947">
              <w:rPr>
                <w:szCs w:val="20"/>
              </w:rPr>
              <w:t>601_03</w:t>
            </w:r>
          </w:p>
        </w:tc>
        <w:tc>
          <w:tcPr>
            <w:tcW w:w="990" w:type="dxa"/>
          </w:tcPr>
          <w:p w14:paraId="435A1A5D" w14:textId="26B91D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4A9B56" w14:textId="26B3308B" w:rsidR="001B2204" w:rsidRPr="00487927" w:rsidRDefault="001B2204" w:rsidP="001B2204">
            <w:pPr>
              <w:jc w:val="center"/>
              <w:rPr>
                <w:rFonts w:cstheme="minorHAnsi"/>
                <w:szCs w:val="20"/>
              </w:rPr>
            </w:pPr>
          </w:p>
        </w:tc>
        <w:tc>
          <w:tcPr>
            <w:tcW w:w="990" w:type="dxa"/>
          </w:tcPr>
          <w:p w14:paraId="5C4A199A" w14:textId="77777777" w:rsidR="001B2204" w:rsidRPr="00487927" w:rsidRDefault="001B2204" w:rsidP="001B2204">
            <w:pPr>
              <w:jc w:val="center"/>
              <w:rPr>
                <w:rFonts w:cstheme="minorHAnsi"/>
                <w:szCs w:val="20"/>
              </w:rPr>
            </w:pPr>
          </w:p>
        </w:tc>
        <w:tc>
          <w:tcPr>
            <w:tcW w:w="990" w:type="dxa"/>
          </w:tcPr>
          <w:p w14:paraId="5642C08A" w14:textId="1FA3ED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36349D" w14:textId="6DFB218B" w:rsidR="001B2204" w:rsidRPr="00487927" w:rsidRDefault="001B2204" w:rsidP="001B2204">
            <w:pPr>
              <w:jc w:val="center"/>
              <w:rPr>
                <w:rFonts w:cstheme="minorHAnsi"/>
                <w:szCs w:val="20"/>
              </w:rPr>
            </w:pPr>
          </w:p>
        </w:tc>
        <w:tc>
          <w:tcPr>
            <w:tcW w:w="990" w:type="dxa"/>
          </w:tcPr>
          <w:p w14:paraId="308D6D56" w14:textId="77777777" w:rsidR="001B2204" w:rsidRPr="00487927" w:rsidRDefault="001B2204" w:rsidP="001B2204">
            <w:pPr>
              <w:jc w:val="center"/>
              <w:rPr>
                <w:rFonts w:cstheme="minorHAnsi"/>
                <w:szCs w:val="20"/>
              </w:rPr>
            </w:pPr>
          </w:p>
        </w:tc>
        <w:tc>
          <w:tcPr>
            <w:tcW w:w="1080" w:type="dxa"/>
          </w:tcPr>
          <w:p w14:paraId="7F092A84" w14:textId="77777777" w:rsidR="001B2204" w:rsidRPr="00487927" w:rsidRDefault="001B2204" w:rsidP="001B2204">
            <w:pPr>
              <w:jc w:val="center"/>
              <w:rPr>
                <w:rFonts w:cstheme="minorHAnsi"/>
                <w:szCs w:val="20"/>
              </w:rPr>
            </w:pPr>
          </w:p>
        </w:tc>
        <w:tc>
          <w:tcPr>
            <w:tcW w:w="990" w:type="dxa"/>
          </w:tcPr>
          <w:p w14:paraId="6BE56850" w14:textId="77777777" w:rsidR="001B2204" w:rsidRPr="00487927" w:rsidRDefault="001B2204" w:rsidP="001B2204">
            <w:pPr>
              <w:jc w:val="center"/>
              <w:rPr>
                <w:rFonts w:cstheme="minorHAnsi"/>
                <w:szCs w:val="20"/>
              </w:rPr>
            </w:pPr>
          </w:p>
        </w:tc>
      </w:tr>
      <w:tr w:rsidR="001B2204" w:rsidRPr="00487927" w14:paraId="76394863" w14:textId="5ADFAFFC" w:rsidTr="000C75E7">
        <w:tc>
          <w:tcPr>
            <w:tcW w:w="1255" w:type="dxa"/>
          </w:tcPr>
          <w:p w14:paraId="69EA3CCA" w14:textId="77777777" w:rsidR="001B2204" w:rsidRPr="000F6947" w:rsidRDefault="001B2204" w:rsidP="001B2204">
            <w:pPr>
              <w:jc w:val="center"/>
              <w:rPr>
                <w:szCs w:val="20"/>
              </w:rPr>
            </w:pPr>
            <w:r>
              <w:rPr>
                <w:szCs w:val="20"/>
              </w:rPr>
              <w:t>1</w:t>
            </w:r>
            <w:r w:rsidRPr="000F6947">
              <w:rPr>
                <w:szCs w:val="20"/>
              </w:rPr>
              <w:t>601_04</w:t>
            </w:r>
          </w:p>
        </w:tc>
        <w:tc>
          <w:tcPr>
            <w:tcW w:w="990" w:type="dxa"/>
          </w:tcPr>
          <w:p w14:paraId="3D4B2C61" w14:textId="26A5446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2B005A" w14:textId="72B24D44" w:rsidR="001B2204" w:rsidRPr="00487927" w:rsidRDefault="001B2204" w:rsidP="001B2204">
            <w:pPr>
              <w:jc w:val="center"/>
              <w:rPr>
                <w:rFonts w:cstheme="minorHAnsi"/>
                <w:szCs w:val="20"/>
              </w:rPr>
            </w:pPr>
          </w:p>
        </w:tc>
        <w:tc>
          <w:tcPr>
            <w:tcW w:w="990" w:type="dxa"/>
          </w:tcPr>
          <w:p w14:paraId="1ED1E1A4" w14:textId="77777777" w:rsidR="001B2204" w:rsidRPr="00487927" w:rsidRDefault="001B2204" w:rsidP="001B2204">
            <w:pPr>
              <w:jc w:val="center"/>
              <w:rPr>
                <w:rFonts w:cstheme="minorHAnsi"/>
                <w:szCs w:val="20"/>
              </w:rPr>
            </w:pPr>
          </w:p>
        </w:tc>
        <w:tc>
          <w:tcPr>
            <w:tcW w:w="990" w:type="dxa"/>
          </w:tcPr>
          <w:p w14:paraId="33B26033" w14:textId="6EDF9D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B956E9" w14:textId="59E14F77" w:rsidR="001B2204" w:rsidRPr="00487927" w:rsidRDefault="001B2204" w:rsidP="001B2204">
            <w:pPr>
              <w:jc w:val="center"/>
              <w:rPr>
                <w:rFonts w:cstheme="minorHAnsi"/>
                <w:szCs w:val="20"/>
              </w:rPr>
            </w:pPr>
          </w:p>
        </w:tc>
        <w:tc>
          <w:tcPr>
            <w:tcW w:w="990" w:type="dxa"/>
          </w:tcPr>
          <w:p w14:paraId="6747F6CB" w14:textId="77777777" w:rsidR="001B2204" w:rsidRPr="00487927" w:rsidRDefault="001B2204" w:rsidP="001B2204">
            <w:pPr>
              <w:jc w:val="center"/>
              <w:rPr>
                <w:rFonts w:cstheme="minorHAnsi"/>
                <w:szCs w:val="20"/>
              </w:rPr>
            </w:pPr>
          </w:p>
        </w:tc>
        <w:tc>
          <w:tcPr>
            <w:tcW w:w="1080" w:type="dxa"/>
          </w:tcPr>
          <w:p w14:paraId="2A2D65BC" w14:textId="77777777" w:rsidR="001B2204" w:rsidRPr="00487927" w:rsidRDefault="001B2204" w:rsidP="001B2204">
            <w:pPr>
              <w:jc w:val="center"/>
              <w:rPr>
                <w:rFonts w:cstheme="minorHAnsi"/>
                <w:szCs w:val="20"/>
              </w:rPr>
            </w:pPr>
          </w:p>
        </w:tc>
        <w:tc>
          <w:tcPr>
            <w:tcW w:w="990" w:type="dxa"/>
          </w:tcPr>
          <w:p w14:paraId="526F382D" w14:textId="77777777" w:rsidR="001B2204" w:rsidRPr="00487927" w:rsidRDefault="001B2204" w:rsidP="001B2204">
            <w:pPr>
              <w:jc w:val="center"/>
              <w:rPr>
                <w:rFonts w:cstheme="minorHAnsi"/>
                <w:szCs w:val="20"/>
              </w:rPr>
            </w:pPr>
          </w:p>
        </w:tc>
      </w:tr>
      <w:tr w:rsidR="001B2204" w:rsidRPr="00487927" w14:paraId="2D2B29A6" w14:textId="0FCB0A31" w:rsidTr="000C75E7">
        <w:tc>
          <w:tcPr>
            <w:tcW w:w="1255" w:type="dxa"/>
          </w:tcPr>
          <w:p w14:paraId="303EFBE5" w14:textId="77777777" w:rsidR="001B2204" w:rsidRPr="000F6947" w:rsidRDefault="001B2204" w:rsidP="001B2204">
            <w:pPr>
              <w:jc w:val="center"/>
              <w:rPr>
                <w:szCs w:val="20"/>
              </w:rPr>
            </w:pPr>
            <w:r>
              <w:rPr>
                <w:szCs w:val="20"/>
              </w:rPr>
              <w:t>1</w:t>
            </w:r>
            <w:r w:rsidRPr="000F6947">
              <w:rPr>
                <w:szCs w:val="20"/>
              </w:rPr>
              <w:t>601_05</w:t>
            </w:r>
          </w:p>
        </w:tc>
        <w:tc>
          <w:tcPr>
            <w:tcW w:w="990" w:type="dxa"/>
          </w:tcPr>
          <w:p w14:paraId="76F4626B" w14:textId="2D3CDB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523C35" w14:textId="07F256B0" w:rsidR="001B2204" w:rsidRPr="00487927" w:rsidRDefault="001B2204" w:rsidP="001B2204">
            <w:pPr>
              <w:jc w:val="center"/>
              <w:rPr>
                <w:rFonts w:cstheme="minorHAnsi"/>
                <w:szCs w:val="20"/>
              </w:rPr>
            </w:pPr>
          </w:p>
        </w:tc>
        <w:tc>
          <w:tcPr>
            <w:tcW w:w="990" w:type="dxa"/>
          </w:tcPr>
          <w:p w14:paraId="07BC3FB9" w14:textId="77777777" w:rsidR="001B2204" w:rsidRPr="00487927" w:rsidRDefault="001B2204" w:rsidP="001B2204">
            <w:pPr>
              <w:jc w:val="center"/>
              <w:rPr>
                <w:rFonts w:cstheme="minorHAnsi"/>
                <w:szCs w:val="20"/>
              </w:rPr>
            </w:pPr>
          </w:p>
        </w:tc>
        <w:tc>
          <w:tcPr>
            <w:tcW w:w="990" w:type="dxa"/>
          </w:tcPr>
          <w:p w14:paraId="5FD87FBD" w14:textId="13A01B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CAA0D" w14:textId="5D214171" w:rsidR="001B2204" w:rsidRPr="00487927" w:rsidRDefault="001B2204" w:rsidP="001B2204">
            <w:pPr>
              <w:jc w:val="center"/>
              <w:rPr>
                <w:rFonts w:cstheme="minorHAnsi"/>
                <w:szCs w:val="20"/>
              </w:rPr>
            </w:pPr>
          </w:p>
        </w:tc>
        <w:tc>
          <w:tcPr>
            <w:tcW w:w="990" w:type="dxa"/>
          </w:tcPr>
          <w:p w14:paraId="587484AC" w14:textId="77777777" w:rsidR="001B2204" w:rsidRPr="00487927" w:rsidRDefault="001B2204" w:rsidP="001B2204">
            <w:pPr>
              <w:jc w:val="center"/>
              <w:rPr>
                <w:rFonts w:cstheme="minorHAnsi"/>
                <w:szCs w:val="20"/>
              </w:rPr>
            </w:pPr>
          </w:p>
        </w:tc>
        <w:tc>
          <w:tcPr>
            <w:tcW w:w="1080" w:type="dxa"/>
          </w:tcPr>
          <w:p w14:paraId="07865FC4" w14:textId="77777777" w:rsidR="001B2204" w:rsidRPr="00487927" w:rsidRDefault="001B2204" w:rsidP="001B2204">
            <w:pPr>
              <w:jc w:val="center"/>
              <w:rPr>
                <w:rFonts w:cstheme="minorHAnsi"/>
                <w:szCs w:val="20"/>
              </w:rPr>
            </w:pPr>
          </w:p>
        </w:tc>
        <w:tc>
          <w:tcPr>
            <w:tcW w:w="990" w:type="dxa"/>
          </w:tcPr>
          <w:p w14:paraId="7B52A63B" w14:textId="77777777" w:rsidR="001B2204" w:rsidRPr="00487927" w:rsidRDefault="001B2204" w:rsidP="001B2204">
            <w:pPr>
              <w:jc w:val="center"/>
              <w:rPr>
                <w:rFonts w:cstheme="minorHAnsi"/>
                <w:szCs w:val="20"/>
              </w:rPr>
            </w:pPr>
          </w:p>
        </w:tc>
      </w:tr>
      <w:tr w:rsidR="001B2204" w:rsidRPr="00487927" w14:paraId="349AA7BF" w14:textId="2CC01A9F" w:rsidTr="000C75E7">
        <w:tc>
          <w:tcPr>
            <w:tcW w:w="1255" w:type="dxa"/>
          </w:tcPr>
          <w:p w14:paraId="345B2354" w14:textId="77777777" w:rsidR="001B2204" w:rsidRPr="000F6947" w:rsidRDefault="001B2204" w:rsidP="001B2204">
            <w:pPr>
              <w:jc w:val="center"/>
              <w:rPr>
                <w:szCs w:val="20"/>
              </w:rPr>
            </w:pPr>
            <w:r>
              <w:rPr>
                <w:szCs w:val="20"/>
              </w:rPr>
              <w:t>1</w:t>
            </w:r>
            <w:r w:rsidRPr="000F6947">
              <w:rPr>
                <w:szCs w:val="20"/>
              </w:rPr>
              <w:t>604_01</w:t>
            </w:r>
          </w:p>
        </w:tc>
        <w:tc>
          <w:tcPr>
            <w:tcW w:w="990" w:type="dxa"/>
          </w:tcPr>
          <w:p w14:paraId="3449A05B" w14:textId="12CF31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670C88" w14:textId="1870A3D3" w:rsidR="001B2204" w:rsidRPr="00487927" w:rsidRDefault="001B2204" w:rsidP="001B2204">
            <w:pPr>
              <w:jc w:val="center"/>
              <w:rPr>
                <w:rFonts w:cstheme="minorHAnsi"/>
                <w:szCs w:val="20"/>
              </w:rPr>
            </w:pPr>
          </w:p>
        </w:tc>
        <w:tc>
          <w:tcPr>
            <w:tcW w:w="990" w:type="dxa"/>
          </w:tcPr>
          <w:p w14:paraId="08653048" w14:textId="77777777" w:rsidR="001B2204" w:rsidRPr="00487927" w:rsidRDefault="001B2204" w:rsidP="001B2204">
            <w:pPr>
              <w:jc w:val="center"/>
              <w:rPr>
                <w:rFonts w:cstheme="minorHAnsi"/>
                <w:szCs w:val="20"/>
              </w:rPr>
            </w:pPr>
          </w:p>
        </w:tc>
        <w:tc>
          <w:tcPr>
            <w:tcW w:w="990" w:type="dxa"/>
          </w:tcPr>
          <w:p w14:paraId="6FF6952A" w14:textId="0038DA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588E08" w14:textId="0FA960E3" w:rsidR="001B2204" w:rsidRPr="00487927" w:rsidRDefault="001B2204" w:rsidP="001B2204">
            <w:pPr>
              <w:jc w:val="center"/>
              <w:rPr>
                <w:rFonts w:cstheme="minorHAnsi"/>
                <w:szCs w:val="20"/>
              </w:rPr>
            </w:pPr>
          </w:p>
        </w:tc>
        <w:tc>
          <w:tcPr>
            <w:tcW w:w="990" w:type="dxa"/>
          </w:tcPr>
          <w:p w14:paraId="5B4D8D77" w14:textId="77777777" w:rsidR="001B2204" w:rsidRPr="00487927" w:rsidRDefault="001B2204" w:rsidP="001B2204">
            <w:pPr>
              <w:jc w:val="center"/>
              <w:rPr>
                <w:rFonts w:cstheme="minorHAnsi"/>
                <w:szCs w:val="20"/>
              </w:rPr>
            </w:pPr>
          </w:p>
        </w:tc>
        <w:tc>
          <w:tcPr>
            <w:tcW w:w="1080" w:type="dxa"/>
          </w:tcPr>
          <w:p w14:paraId="3896452A" w14:textId="77777777" w:rsidR="001B2204" w:rsidRPr="00487927" w:rsidRDefault="001B2204" w:rsidP="001B2204">
            <w:pPr>
              <w:jc w:val="center"/>
              <w:rPr>
                <w:rFonts w:cstheme="minorHAnsi"/>
                <w:szCs w:val="20"/>
              </w:rPr>
            </w:pPr>
          </w:p>
        </w:tc>
        <w:tc>
          <w:tcPr>
            <w:tcW w:w="990" w:type="dxa"/>
          </w:tcPr>
          <w:p w14:paraId="60CA22E5" w14:textId="77777777" w:rsidR="001B2204" w:rsidRPr="00487927" w:rsidRDefault="001B2204" w:rsidP="001B2204">
            <w:pPr>
              <w:jc w:val="center"/>
              <w:rPr>
                <w:rFonts w:cstheme="minorHAnsi"/>
                <w:szCs w:val="20"/>
              </w:rPr>
            </w:pPr>
          </w:p>
        </w:tc>
      </w:tr>
      <w:tr w:rsidR="001B2204" w:rsidRPr="00487927" w14:paraId="59609E99" w14:textId="45A9A2ED" w:rsidTr="000C75E7">
        <w:tc>
          <w:tcPr>
            <w:tcW w:w="1255" w:type="dxa"/>
          </w:tcPr>
          <w:p w14:paraId="098757F7" w14:textId="77777777" w:rsidR="001B2204" w:rsidRPr="000F6947" w:rsidRDefault="001B2204" w:rsidP="001B2204">
            <w:pPr>
              <w:jc w:val="center"/>
              <w:rPr>
                <w:szCs w:val="20"/>
              </w:rPr>
            </w:pPr>
            <w:r>
              <w:rPr>
                <w:szCs w:val="20"/>
              </w:rPr>
              <w:t>1</w:t>
            </w:r>
            <w:r w:rsidRPr="000F6947">
              <w:rPr>
                <w:szCs w:val="20"/>
              </w:rPr>
              <w:t>605_01</w:t>
            </w:r>
          </w:p>
        </w:tc>
        <w:tc>
          <w:tcPr>
            <w:tcW w:w="990" w:type="dxa"/>
          </w:tcPr>
          <w:p w14:paraId="2BB1CEE4" w14:textId="31BD13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65CFF" w14:textId="0799A093" w:rsidR="001B2204" w:rsidRPr="00487927" w:rsidRDefault="001B2204" w:rsidP="001B2204">
            <w:pPr>
              <w:jc w:val="center"/>
              <w:rPr>
                <w:rFonts w:cstheme="minorHAnsi"/>
                <w:szCs w:val="20"/>
              </w:rPr>
            </w:pPr>
          </w:p>
        </w:tc>
        <w:tc>
          <w:tcPr>
            <w:tcW w:w="990" w:type="dxa"/>
          </w:tcPr>
          <w:p w14:paraId="0D5757EC" w14:textId="77777777" w:rsidR="001B2204" w:rsidRPr="00487927" w:rsidRDefault="001B2204" w:rsidP="001B2204">
            <w:pPr>
              <w:jc w:val="center"/>
              <w:rPr>
                <w:rFonts w:cstheme="minorHAnsi"/>
                <w:szCs w:val="20"/>
              </w:rPr>
            </w:pPr>
          </w:p>
        </w:tc>
        <w:tc>
          <w:tcPr>
            <w:tcW w:w="990" w:type="dxa"/>
          </w:tcPr>
          <w:p w14:paraId="6E407837" w14:textId="201B3C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A7A4E" w14:textId="61C56F02" w:rsidR="001B2204" w:rsidRPr="00487927" w:rsidRDefault="001B2204" w:rsidP="001B2204">
            <w:pPr>
              <w:jc w:val="center"/>
              <w:rPr>
                <w:rFonts w:cstheme="minorHAnsi"/>
                <w:szCs w:val="20"/>
              </w:rPr>
            </w:pPr>
          </w:p>
        </w:tc>
        <w:tc>
          <w:tcPr>
            <w:tcW w:w="990" w:type="dxa"/>
          </w:tcPr>
          <w:p w14:paraId="45E2C9BE" w14:textId="77777777" w:rsidR="001B2204" w:rsidRPr="00487927" w:rsidRDefault="001B2204" w:rsidP="001B2204">
            <w:pPr>
              <w:jc w:val="center"/>
              <w:rPr>
                <w:rFonts w:cstheme="minorHAnsi"/>
                <w:szCs w:val="20"/>
              </w:rPr>
            </w:pPr>
          </w:p>
        </w:tc>
        <w:tc>
          <w:tcPr>
            <w:tcW w:w="1080" w:type="dxa"/>
          </w:tcPr>
          <w:p w14:paraId="21595B4D" w14:textId="77777777" w:rsidR="001B2204" w:rsidRPr="00487927" w:rsidRDefault="001B2204" w:rsidP="001B2204">
            <w:pPr>
              <w:jc w:val="center"/>
              <w:rPr>
                <w:rFonts w:cstheme="minorHAnsi"/>
                <w:szCs w:val="20"/>
              </w:rPr>
            </w:pPr>
          </w:p>
        </w:tc>
        <w:tc>
          <w:tcPr>
            <w:tcW w:w="990" w:type="dxa"/>
          </w:tcPr>
          <w:p w14:paraId="17DC41FB" w14:textId="77777777" w:rsidR="001B2204" w:rsidRPr="00487927" w:rsidRDefault="001B2204" w:rsidP="001B2204">
            <w:pPr>
              <w:jc w:val="center"/>
              <w:rPr>
                <w:rFonts w:cstheme="minorHAnsi"/>
                <w:szCs w:val="20"/>
              </w:rPr>
            </w:pPr>
          </w:p>
        </w:tc>
      </w:tr>
      <w:tr w:rsidR="001B2204" w:rsidRPr="00487927" w14:paraId="519CAECF" w14:textId="77DBF287" w:rsidTr="000C75E7">
        <w:tc>
          <w:tcPr>
            <w:tcW w:w="1255" w:type="dxa"/>
          </w:tcPr>
          <w:p w14:paraId="60DD6275" w14:textId="77777777" w:rsidR="001B2204" w:rsidRPr="000F6947" w:rsidRDefault="001B2204" w:rsidP="001B2204">
            <w:pPr>
              <w:jc w:val="center"/>
              <w:rPr>
                <w:szCs w:val="20"/>
              </w:rPr>
            </w:pPr>
            <w:r>
              <w:rPr>
                <w:szCs w:val="20"/>
              </w:rPr>
              <w:t>1</w:t>
            </w:r>
            <w:r w:rsidRPr="000F6947">
              <w:rPr>
                <w:szCs w:val="20"/>
              </w:rPr>
              <w:t>606_01</w:t>
            </w:r>
          </w:p>
        </w:tc>
        <w:tc>
          <w:tcPr>
            <w:tcW w:w="990" w:type="dxa"/>
          </w:tcPr>
          <w:p w14:paraId="39EE5607" w14:textId="3DAF1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711B3" w14:textId="5F5AD01A" w:rsidR="001B2204" w:rsidRPr="00487927" w:rsidRDefault="001B2204" w:rsidP="001B2204">
            <w:pPr>
              <w:jc w:val="center"/>
              <w:rPr>
                <w:rFonts w:cstheme="minorHAnsi"/>
                <w:szCs w:val="20"/>
              </w:rPr>
            </w:pPr>
          </w:p>
        </w:tc>
        <w:tc>
          <w:tcPr>
            <w:tcW w:w="990" w:type="dxa"/>
          </w:tcPr>
          <w:p w14:paraId="7A4177E9" w14:textId="77777777" w:rsidR="001B2204" w:rsidRPr="00487927" w:rsidRDefault="001B2204" w:rsidP="001B2204">
            <w:pPr>
              <w:jc w:val="center"/>
              <w:rPr>
                <w:rFonts w:cstheme="minorHAnsi"/>
                <w:szCs w:val="20"/>
              </w:rPr>
            </w:pPr>
          </w:p>
        </w:tc>
        <w:tc>
          <w:tcPr>
            <w:tcW w:w="990" w:type="dxa"/>
          </w:tcPr>
          <w:p w14:paraId="476F9AB0" w14:textId="4FE9D8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0EC8C9" w14:textId="3A50C3AD" w:rsidR="001B2204" w:rsidRPr="00487927" w:rsidRDefault="001B2204" w:rsidP="001B2204">
            <w:pPr>
              <w:jc w:val="center"/>
              <w:rPr>
                <w:rFonts w:cstheme="minorHAnsi"/>
                <w:szCs w:val="20"/>
              </w:rPr>
            </w:pPr>
          </w:p>
        </w:tc>
        <w:tc>
          <w:tcPr>
            <w:tcW w:w="990" w:type="dxa"/>
          </w:tcPr>
          <w:p w14:paraId="0A3988CF" w14:textId="77777777" w:rsidR="001B2204" w:rsidRPr="00487927" w:rsidRDefault="001B2204" w:rsidP="001B2204">
            <w:pPr>
              <w:jc w:val="center"/>
              <w:rPr>
                <w:rFonts w:cstheme="minorHAnsi"/>
                <w:szCs w:val="20"/>
              </w:rPr>
            </w:pPr>
          </w:p>
        </w:tc>
        <w:tc>
          <w:tcPr>
            <w:tcW w:w="1080" w:type="dxa"/>
          </w:tcPr>
          <w:p w14:paraId="1AAD4E4B" w14:textId="77777777" w:rsidR="001B2204" w:rsidRPr="00487927" w:rsidRDefault="001B2204" w:rsidP="001B2204">
            <w:pPr>
              <w:jc w:val="center"/>
              <w:rPr>
                <w:rFonts w:cstheme="minorHAnsi"/>
                <w:szCs w:val="20"/>
              </w:rPr>
            </w:pPr>
          </w:p>
        </w:tc>
        <w:tc>
          <w:tcPr>
            <w:tcW w:w="990" w:type="dxa"/>
          </w:tcPr>
          <w:p w14:paraId="4BF415A9" w14:textId="77777777" w:rsidR="001B2204" w:rsidRPr="00487927" w:rsidRDefault="001B2204" w:rsidP="001B2204">
            <w:pPr>
              <w:jc w:val="center"/>
              <w:rPr>
                <w:rFonts w:cstheme="minorHAnsi"/>
                <w:szCs w:val="20"/>
              </w:rPr>
            </w:pPr>
          </w:p>
        </w:tc>
      </w:tr>
      <w:tr w:rsidR="001B2204" w:rsidRPr="00487927" w14:paraId="5092EE15" w14:textId="6DEFCE88" w:rsidTr="000C75E7">
        <w:tc>
          <w:tcPr>
            <w:tcW w:w="1255" w:type="dxa"/>
          </w:tcPr>
          <w:p w14:paraId="0A15B96D" w14:textId="77777777" w:rsidR="001B2204" w:rsidRPr="000F6947" w:rsidRDefault="001B2204" w:rsidP="001B2204">
            <w:pPr>
              <w:jc w:val="center"/>
              <w:rPr>
                <w:szCs w:val="20"/>
              </w:rPr>
            </w:pPr>
            <w:r>
              <w:rPr>
                <w:szCs w:val="20"/>
              </w:rPr>
              <w:t>1</w:t>
            </w:r>
            <w:r w:rsidRPr="000F6947">
              <w:rPr>
                <w:szCs w:val="20"/>
              </w:rPr>
              <w:t>607_01</w:t>
            </w:r>
          </w:p>
        </w:tc>
        <w:tc>
          <w:tcPr>
            <w:tcW w:w="990" w:type="dxa"/>
          </w:tcPr>
          <w:p w14:paraId="1BB1EC5A" w14:textId="02456BE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73AB3" w14:textId="0767298E" w:rsidR="001B2204" w:rsidRPr="00487927" w:rsidRDefault="001B2204" w:rsidP="001B2204">
            <w:pPr>
              <w:jc w:val="center"/>
              <w:rPr>
                <w:rFonts w:cstheme="minorHAnsi"/>
                <w:szCs w:val="20"/>
              </w:rPr>
            </w:pPr>
          </w:p>
        </w:tc>
        <w:tc>
          <w:tcPr>
            <w:tcW w:w="990" w:type="dxa"/>
          </w:tcPr>
          <w:p w14:paraId="30796B46" w14:textId="77777777" w:rsidR="001B2204" w:rsidRPr="00487927" w:rsidRDefault="001B2204" w:rsidP="001B2204">
            <w:pPr>
              <w:jc w:val="center"/>
              <w:rPr>
                <w:rFonts w:cstheme="minorHAnsi"/>
                <w:szCs w:val="20"/>
              </w:rPr>
            </w:pPr>
          </w:p>
        </w:tc>
        <w:tc>
          <w:tcPr>
            <w:tcW w:w="990" w:type="dxa"/>
          </w:tcPr>
          <w:p w14:paraId="2F31C070" w14:textId="592454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3D665" w14:textId="1F8E3FC9" w:rsidR="001B2204" w:rsidRPr="00487927" w:rsidRDefault="001B2204" w:rsidP="001B2204">
            <w:pPr>
              <w:jc w:val="center"/>
              <w:rPr>
                <w:rFonts w:cstheme="minorHAnsi"/>
                <w:szCs w:val="20"/>
              </w:rPr>
            </w:pPr>
          </w:p>
        </w:tc>
        <w:tc>
          <w:tcPr>
            <w:tcW w:w="990" w:type="dxa"/>
          </w:tcPr>
          <w:p w14:paraId="7714B3C9" w14:textId="77777777" w:rsidR="001B2204" w:rsidRPr="00487927" w:rsidRDefault="001B2204" w:rsidP="001B2204">
            <w:pPr>
              <w:jc w:val="center"/>
              <w:rPr>
                <w:rFonts w:cstheme="minorHAnsi"/>
                <w:szCs w:val="20"/>
              </w:rPr>
            </w:pPr>
          </w:p>
        </w:tc>
        <w:tc>
          <w:tcPr>
            <w:tcW w:w="1080" w:type="dxa"/>
          </w:tcPr>
          <w:p w14:paraId="199B5C6E" w14:textId="77777777" w:rsidR="001B2204" w:rsidRPr="00487927" w:rsidRDefault="001B2204" w:rsidP="001B2204">
            <w:pPr>
              <w:jc w:val="center"/>
              <w:rPr>
                <w:rFonts w:cstheme="minorHAnsi"/>
                <w:szCs w:val="20"/>
              </w:rPr>
            </w:pPr>
          </w:p>
        </w:tc>
        <w:tc>
          <w:tcPr>
            <w:tcW w:w="990" w:type="dxa"/>
          </w:tcPr>
          <w:p w14:paraId="23D324F4" w14:textId="77777777" w:rsidR="001B2204" w:rsidRPr="00487927" w:rsidRDefault="001B2204" w:rsidP="001B2204">
            <w:pPr>
              <w:jc w:val="center"/>
              <w:rPr>
                <w:rFonts w:cstheme="minorHAnsi"/>
                <w:szCs w:val="20"/>
              </w:rPr>
            </w:pPr>
          </w:p>
        </w:tc>
      </w:tr>
      <w:tr w:rsidR="001B2204" w:rsidRPr="00487927" w14:paraId="6FCAF04B" w14:textId="763D6DB1" w:rsidTr="000C75E7">
        <w:tc>
          <w:tcPr>
            <w:tcW w:w="1255" w:type="dxa"/>
          </w:tcPr>
          <w:p w14:paraId="587C4D0E" w14:textId="77777777" w:rsidR="001B2204" w:rsidRPr="000F6947" w:rsidRDefault="001B2204" w:rsidP="001B2204">
            <w:pPr>
              <w:jc w:val="center"/>
              <w:rPr>
                <w:szCs w:val="20"/>
              </w:rPr>
            </w:pPr>
            <w:r>
              <w:rPr>
                <w:szCs w:val="20"/>
              </w:rPr>
              <w:t>1</w:t>
            </w:r>
            <w:r w:rsidRPr="000F6947">
              <w:rPr>
                <w:szCs w:val="20"/>
              </w:rPr>
              <w:t>608_01</w:t>
            </w:r>
          </w:p>
        </w:tc>
        <w:tc>
          <w:tcPr>
            <w:tcW w:w="990" w:type="dxa"/>
          </w:tcPr>
          <w:p w14:paraId="07F51F82" w14:textId="3C48CD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A50673" w14:textId="13C50247" w:rsidR="001B2204" w:rsidRPr="00487927" w:rsidRDefault="001B2204" w:rsidP="001B2204">
            <w:pPr>
              <w:jc w:val="center"/>
              <w:rPr>
                <w:rFonts w:cstheme="minorHAnsi"/>
                <w:szCs w:val="20"/>
              </w:rPr>
            </w:pPr>
          </w:p>
        </w:tc>
        <w:tc>
          <w:tcPr>
            <w:tcW w:w="990" w:type="dxa"/>
          </w:tcPr>
          <w:p w14:paraId="70C472C3" w14:textId="77777777" w:rsidR="001B2204" w:rsidRPr="00487927" w:rsidRDefault="001B2204" w:rsidP="001B2204">
            <w:pPr>
              <w:jc w:val="center"/>
              <w:rPr>
                <w:rFonts w:cstheme="minorHAnsi"/>
                <w:szCs w:val="20"/>
              </w:rPr>
            </w:pPr>
          </w:p>
        </w:tc>
        <w:tc>
          <w:tcPr>
            <w:tcW w:w="990" w:type="dxa"/>
          </w:tcPr>
          <w:p w14:paraId="5FC434A0" w14:textId="61B7C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F546FD" w14:textId="22B047EE" w:rsidR="001B2204" w:rsidRPr="00487927" w:rsidRDefault="001B2204" w:rsidP="001B2204">
            <w:pPr>
              <w:jc w:val="center"/>
              <w:rPr>
                <w:rFonts w:cstheme="minorHAnsi"/>
                <w:szCs w:val="20"/>
              </w:rPr>
            </w:pPr>
          </w:p>
        </w:tc>
        <w:tc>
          <w:tcPr>
            <w:tcW w:w="990" w:type="dxa"/>
          </w:tcPr>
          <w:p w14:paraId="48B13040" w14:textId="77777777" w:rsidR="001B2204" w:rsidRPr="00487927" w:rsidRDefault="001B2204" w:rsidP="001B2204">
            <w:pPr>
              <w:jc w:val="center"/>
              <w:rPr>
                <w:rFonts w:cstheme="minorHAnsi"/>
                <w:szCs w:val="20"/>
              </w:rPr>
            </w:pPr>
          </w:p>
        </w:tc>
        <w:tc>
          <w:tcPr>
            <w:tcW w:w="1080" w:type="dxa"/>
          </w:tcPr>
          <w:p w14:paraId="3DA411D3" w14:textId="77777777" w:rsidR="001B2204" w:rsidRPr="00487927" w:rsidRDefault="001B2204" w:rsidP="001B2204">
            <w:pPr>
              <w:jc w:val="center"/>
              <w:rPr>
                <w:rFonts w:cstheme="minorHAnsi"/>
                <w:szCs w:val="20"/>
              </w:rPr>
            </w:pPr>
          </w:p>
        </w:tc>
        <w:tc>
          <w:tcPr>
            <w:tcW w:w="990" w:type="dxa"/>
          </w:tcPr>
          <w:p w14:paraId="2DA62353" w14:textId="77777777" w:rsidR="001B2204" w:rsidRPr="00487927" w:rsidRDefault="001B2204" w:rsidP="001B2204">
            <w:pPr>
              <w:jc w:val="center"/>
              <w:rPr>
                <w:rFonts w:cstheme="minorHAnsi"/>
                <w:szCs w:val="20"/>
              </w:rPr>
            </w:pPr>
          </w:p>
        </w:tc>
      </w:tr>
      <w:tr w:rsidR="001B2204" w:rsidRPr="00487927" w14:paraId="0EB752F8" w14:textId="59A60317" w:rsidTr="000C75E7">
        <w:tc>
          <w:tcPr>
            <w:tcW w:w="1255" w:type="dxa"/>
          </w:tcPr>
          <w:p w14:paraId="4F3F6A7F" w14:textId="77777777" w:rsidR="001B2204" w:rsidRPr="000F6947" w:rsidRDefault="001B2204" w:rsidP="001B2204">
            <w:pPr>
              <w:jc w:val="center"/>
              <w:rPr>
                <w:szCs w:val="20"/>
              </w:rPr>
            </w:pPr>
            <w:r>
              <w:rPr>
                <w:szCs w:val="20"/>
              </w:rPr>
              <w:t>1</w:t>
            </w:r>
            <w:r w:rsidRPr="000F6947">
              <w:rPr>
                <w:szCs w:val="20"/>
              </w:rPr>
              <w:t>609_01</w:t>
            </w:r>
          </w:p>
        </w:tc>
        <w:tc>
          <w:tcPr>
            <w:tcW w:w="990" w:type="dxa"/>
          </w:tcPr>
          <w:p w14:paraId="16BCA447" w14:textId="4FFA4F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E55D28" w14:textId="61C67D2A" w:rsidR="001B2204" w:rsidRPr="00487927" w:rsidRDefault="001B2204" w:rsidP="001B2204">
            <w:pPr>
              <w:jc w:val="center"/>
              <w:rPr>
                <w:rFonts w:cstheme="minorHAnsi"/>
                <w:szCs w:val="20"/>
              </w:rPr>
            </w:pPr>
          </w:p>
        </w:tc>
        <w:tc>
          <w:tcPr>
            <w:tcW w:w="990" w:type="dxa"/>
          </w:tcPr>
          <w:p w14:paraId="5E231017" w14:textId="77777777" w:rsidR="001B2204" w:rsidRPr="00487927" w:rsidRDefault="001B2204" w:rsidP="001B2204">
            <w:pPr>
              <w:jc w:val="center"/>
              <w:rPr>
                <w:rFonts w:cstheme="minorHAnsi"/>
                <w:szCs w:val="20"/>
              </w:rPr>
            </w:pPr>
          </w:p>
        </w:tc>
        <w:tc>
          <w:tcPr>
            <w:tcW w:w="990" w:type="dxa"/>
          </w:tcPr>
          <w:p w14:paraId="470A6841" w14:textId="6364114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3AB43" w14:textId="0523BCB0" w:rsidR="001B2204" w:rsidRPr="00487927" w:rsidRDefault="001B2204" w:rsidP="001B2204">
            <w:pPr>
              <w:jc w:val="center"/>
              <w:rPr>
                <w:rFonts w:cstheme="minorHAnsi"/>
                <w:szCs w:val="20"/>
              </w:rPr>
            </w:pPr>
          </w:p>
        </w:tc>
        <w:tc>
          <w:tcPr>
            <w:tcW w:w="990" w:type="dxa"/>
          </w:tcPr>
          <w:p w14:paraId="693DFA1C" w14:textId="77777777" w:rsidR="001B2204" w:rsidRPr="00487927" w:rsidRDefault="001B2204" w:rsidP="001B2204">
            <w:pPr>
              <w:jc w:val="center"/>
              <w:rPr>
                <w:rFonts w:cstheme="minorHAnsi"/>
                <w:szCs w:val="20"/>
              </w:rPr>
            </w:pPr>
          </w:p>
        </w:tc>
        <w:tc>
          <w:tcPr>
            <w:tcW w:w="1080" w:type="dxa"/>
          </w:tcPr>
          <w:p w14:paraId="4639C9B1" w14:textId="77777777" w:rsidR="001B2204" w:rsidRPr="00487927" w:rsidRDefault="001B2204" w:rsidP="001B2204">
            <w:pPr>
              <w:jc w:val="center"/>
              <w:rPr>
                <w:rFonts w:cstheme="minorHAnsi"/>
                <w:szCs w:val="20"/>
              </w:rPr>
            </w:pPr>
          </w:p>
        </w:tc>
        <w:tc>
          <w:tcPr>
            <w:tcW w:w="990" w:type="dxa"/>
          </w:tcPr>
          <w:p w14:paraId="50D15E53" w14:textId="77777777" w:rsidR="001B2204" w:rsidRPr="00487927" w:rsidRDefault="001B2204" w:rsidP="001B2204">
            <w:pPr>
              <w:jc w:val="center"/>
              <w:rPr>
                <w:rFonts w:cstheme="minorHAnsi"/>
                <w:szCs w:val="20"/>
              </w:rPr>
            </w:pPr>
          </w:p>
        </w:tc>
      </w:tr>
      <w:tr w:rsidR="001B2204" w:rsidRPr="00487927" w14:paraId="2DF51E0F" w14:textId="0B1C6F3F" w:rsidTr="000C75E7">
        <w:tc>
          <w:tcPr>
            <w:tcW w:w="1255" w:type="dxa"/>
          </w:tcPr>
          <w:p w14:paraId="19CEF6E5" w14:textId="77777777" w:rsidR="001B2204" w:rsidRPr="000F6947" w:rsidRDefault="001B2204" w:rsidP="001B2204">
            <w:pPr>
              <w:jc w:val="center"/>
              <w:rPr>
                <w:szCs w:val="20"/>
              </w:rPr>
            </w:pPr>
            <w:r>
              <w:rPr>
                <w:szCs w:val="20"/>
              </w:rPr>
              <w:t>1</w:t>
            </w:r>
            <w:r w:rsidRPr="000F6947">
              <w:rPr>
                <w:szCs w:val="20"/>
              </w:rPr>
              <w:t>609_02</w:t>
            </w:r>
          </w:p>
        </w:tc>
        <w:tc>
          <w:tcPr>
            <w:tcW w:w="990" w:type="dxa"/>
          </w:tcPr>
          <w:p w14:paraId="67DA0323" w14:textId="50C26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E26C7C" w14:textId="5DF70079" w:rsidR="001B2204" w:rsidRPr="00487927" w:rsidRDefault="001B2204" w:rsidP="001B2204">
            <w:pPr>
              <w:jc w:val="center"/>
              <w:rPr>
                <w:rFonts w:cstheme="minorHAnsi"/>
                <w:szCs w:val="20"/>
              </w:rPr>
            </w:pPr>
          </w:p>
        </w:tc>
        <w:tc>
          <w:tcPr>
            <w:tcW w:w="990" w:type="dxa"/>
          </w:tcPr>
          <w:p w14:paraId="18999096" w14:textId="77777777" w:rsidR="001B2204" w:rsidRPr="00487927" w:rsidRDefault="001B2204" w:rsidP="001B2204">
            <w:pPr>
              <w:jc w:val="center"/>
              <w:rPr>
                <w:rFonts w:cstheme="minorHAnsi"/>
                <w:szCs w:val="20"/>
              </w:rPr>
            </w:pPr>
          </w:p>
        </w:tc>
        <w:tc>
          <w:tcPr>
            <w:tcW w:w="990" w:type="dxa"/>
          </w:tcPr>
          <w:p w14:paraId="5BF58833" w14:textId="10F8C2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689ADB" w14:textId="754E67EB" w:rsidR="001B2204" w:rsidRPr="00487927" w:rsidRDefault="001B2204" w:rsidP="001B2204">
            <w:pPr>
              <w:jc w:val="center"/>
              <w:rPr>
                <w:rFonts w:cstheme="minorHAnsi"/>
                <w:szCs w:val="20"/>
              </w:rPr>
            </w:pPr>
          </w:p>
        </w:tc>
        <w:tc>
          <w:tcPr>
            <w:tcW w:w="990" w:type="dxa"/>
          </w:tcPr>
          <w:p w14:paraId="180973D1" w14:textId="77777777" w:rsidR="001B2204" w:rsidRPr="00487927" w:rsidRDefault="001B2204" w:rsidP="001B2204">
            <w:pPr>
              <w:jc w:val="center"/>
              <w:rPr>
                <w:rFonts w:cstheme="minorHAnsi"/>
                <w:szCs w:val="20"/>
              </w:rPr>
            </w:pPr>
          </w:p>
        </w:tc>
        <w:tc>
          <w:tcPr>
            <w:tcW w:w="1080" w:type="dxa"/>
          </w:tcPr>
          <w:p w14:paraId="13F6ACAB" w14:textId="77777777" w:rsidR="001B2204" w:rsidRPr="00487927" w:rsidRDefault="001B2204" w:rsidP="001B2204">
            <w:pPr>
              <w:jc w:val="center"/>
              <w:rPr>
                <w:rFonts w:cstheme="minorHAnsi"/>
                <w:szCs w:val="20"/>
              </w:rPr>
            </w:pPr>
          </w:p>
        </w:tc>
        <w:tc>
          <w:tcPr>
            <w:tcW w:w="990" w:type="dxa"/>
          </w:tcPr>
          <w:p w14:paraId="5CE4763D" w14:textId="77777777" w:rsidR="001B2204" w:rsidRPr="00487927" w:rsidRDefault="001B2204" w:rsidP="001B2204">
            <w:pPr>
              <w:jc w:val="center"/>
              <w:rPr>
                <w:rFonts w:cstheme="minorHAnsi"/>
                <w:szCs w:val="20"/>
              </w:rPr>
            </w:pPr>
          </w:p>
        </w:tc>
      </w:tr>
      <w:tr w:rsidR="001B2204" w:rsidRPr="00487927" w14:paraId="286D7DDF" w14:textId="4398DE66" w:rsidTr="000C75E7">
        <w:tc>
          <w:tcPr>
            <w:tcW w:w="1255" w:type="dxa"/>
          </w:tcPr>
          <w:p w14:paraId="69F49FC7" w14:textId="77777777" w:rsidR="001B2204" w:rsidRPr="000F6947" w:rsidRDefault="001B2204" w:rsidP="001B2204">
            <w:pPr>
              <w:jc w:val="center"/>
              <w:rPr>
                <w:szCs w:val="20"/>
              </w:rPr>
            </w:pPr>
            <w:r>
              <w:rPr>
                <w:szCs w:val="20"/>
              </w:rPr>
              <w:t>1</w:t>
            </w:r>
            <w:r w:rsidRPr="000F6947">
              <w:rPr>
                <w:szCs w:val="20"/>
              </w:rPr>
              <w:t>610_01</w:t>
            </w:r>
          </w:p>
        </w:tc>
        <w:tc>
          <w:tcPr>
            <w:tcW w:w="990" w:type="dxa"/>
          </w:tcPr>
          <w:p w14:paraId="5F096554" w14:textId="4C0561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A273A0" w14:textId="31B7461C" w:rsidR="001B2204" w:rsidRPr="00487927" w:rsidRDefault="001B2204" w:rsidP="001B2204">
            <w:pPr>
              <w:jc w:val="center"/>
              <w:rPr>
                <w:rFonts w:cstheme="minorHAnsi"/>
                <w:szCs w:val="20"/>
              </w:rPr>
            </w:pPr>
          </w:p>
        </w:tc>
        <w:tc>
          <w:tcPr>
            <w:tcW w:w="990" w:type="dxa"/>
          </w:tcPr>
          <w:p w14:paraId="533B3138" w14:textId="77777777" w:rsidR="001B2204" w:rsidRPr="00487927" w:rsidRDefault="001B2204" w:rsidP="001B2204">
            <w:pPr>
              <w:jc w:val="center"/>
              <w:rPr>
                <w:rFonts w:cstheme="minorHAnsi"/>
                <w:szCs w:val="20"/>
              </w:rPr>
            </w:pPr>
          </w:p>
        </w:tc>
        <w:tc>
          <w:tcPr>
            <w:tcW w:w="990" w:type="dxa"/>
          </w:tcPr>
          <w:p w14:paraId="6C95FFA6" w14:textId="323BB8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3AB544" w14:textId="7576E0AB" w:rsidR="001B2204" w:rsidRPr="00487927" w:rsidRDefault="001B2204" w:rsidP="001B2204">
            <w:pPr>
              <w:jc w:val="center"/>
              <w:rPr>
                <w:rFonts w:cstheme="minorHAnsi"/>
                <w:szCs w:val="20"/>
              </w:rPr>
            </w:pPr>
          </w:p>
        </w:tc>
        <w:tc>
          <w:tcPr>
            <w:tcW w:w="990" w:type="dxa"/>
          </w:tcPr>
          <w:p w14:paraId="5648BA02" w14:textId="77777777" w:rsidR="001B2204" w:rsidRPr="00487927" w:rsidRDefault="001B2204" w:rsidP="001B2204">
            <w:pPr>
              <w:jc w:val="center"/>
              <w:rPr>
                <w:rFonts w:cstheme="minorHAnsi"/>
                <w:szCs w:val="20"/>
              </w:rPr>
            </w:pPr>
          </w:p>
        </w:tc>
        <w:tc>
          <w:tcPr>
            <w:tcW w:w="1080" w:type="dxa"/>
          </w:tcPr>
          <w:p w14:paraId="46726D99" w14:textId="77777777" w:rsidR="001B2204" w:rsidRPr="00487927" w:rsidRDefault="001B2204" w:rsidP="001B2204">
            <w:pPr>
              <w:jc w:val="center"/>
              <w:rPr>
                <w:rFonts w:cstheme="minorHAnsi"/>
                <w:szCs w:val="20"/>
              </w:rPr>
            </w:pPr>
          </w:p>
        </w:tc>
        <w:tc>
          <w:tcPr>
            <w:tcW w:w="990" w:type="dxa"/>
          </w:tcPr>
          <w:p w14:paraId="5A98B988" w14:textId="77777777" w:rsidR="001B2204" w:rsidRPr="00487927" w:rsidRDefault="001B2204" w:rsidP="001B2204">
            <w:pPr>
              <w:jc w:val="center"/>
              <w:rPr>
                <w:rFonts w:cstheme="minorHAnsi"/>
                <w:szCs w:val="20"/>
              </w:rPr>
            </w:pPr>
          </w:p>
        </w:tc>
      </w:tr>
      <w:tr w:rsidR="001B2204" w:rsidRPr="00487927" w14:paraId="0C6E5D3A" w14:textId="30128560" w:rsidTr="000C75E7">
        <w:tc>
          <w:tcPr>
            <w:tcW w:w="1255" w:type="dxa"/>
          </w:tcPr>
          <w:p w14:paraId="4B5D39DE" w14:textId="33E8D9CE" w:rsidR="001B2204" w:rsidRPr="00487927" w:rsidRDefault="001B2204" w:rsidP="001B2204">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81D24A" w14:textId="06813A76" w:rsidR="001B2204" w:rsidRPr="00487927" w:rsidRDefault="001B2204" w:rsidP="001B2204">
            <w:pPr>
              <w:jc w:val="center"/>
              <w:rPr>
                <w:rFonts w:cstheme="minorHAnsi"/>
                <w:szCs w:val="20"/>
              </w:rPr>
            </w:pPr>
          </w:p>
        </w:tc>
        <w:tc>
          <w:tcPr>
            <w:tcW w:w="990" w:type="dxa"/>
          </w:tcPr>
          <w:p w14:paraId="37018097" w14:textId="77777777" w:rsidR="001B2204" w:rsidRPr="00487927" w:rsidRDefault="001B2204" w:rsidP="001B2204">
            <w:pPr>
              <w:jc w:val="center"/>
              <w:rPr>
                <w:rFonts w:cstheme="minorHAnsi"/>
                <w:szCs w:val="20"/>
              </w:rPr>
            </w:pPr>
          </w:p>
        </w:tc>
        <w:tc>
          <w:tcPr>
            <w:tcW w:w="990" w:type="dxa"/>
          </w:tcPr>
          <w:p w14:paraId="52511BD7" w14:textId="3813FC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6D3626" w14:textId="517D6323" w:rsidR="001B2204" w:rsidRPr="00487927" w:rsidRDefault="001B2204" w:rsidP="001B2204">
            <w:pPr>
              <w:jc w:val="center"/>
              <w:rPr>
                <w:rFonts w:cstheme="minorHAnsi"/>
                <w:szCs w:val="20"/>
              </w:rPr>
            </w:pPr>
          </w:p>
        </w:tc>
        <w:tc>
          <w:tcPr>
            <w:tcW w:w="990" w:type="dxa"/>
          </w:tcPr>
          <w:p w14:paraId="4DC344C4" w14:textId="77777777" w:rsidR="001B2204" w:rsidRPr="00487927" w:rsidRDefault="001B2204" w:rsidP="001B2204">
            <w:pPr>
              <w:jc w:val="center"/>
              <w:rPr>
                <w:rFonts w:cstheme="minorHAnsi"/>
                <w:szCs w:val="20"/>
              </w:rPr>
            </w:pPr>
          </w:p>
        </w:tc>
        <w:tc>
          <w:tcPr>
            <w:tcW w:w="1080" w:type="dxa"/>
          </w:tcPr>
          <w:p w14:paraId="64AED8A1" w14:textId="77777777" w:rsidR="001B2204" w:rsidRPr="00487927" w:rsidRDefault="001B2204" w:rsidP="001B2204">
            <w:pPr>
              <w:jc w:val="center"/>
              <w:rPr>
                <w:rFonts w:cstheme="minorHAnsi"/>
                <w:szCs w:val="20"/>
              </w:rPr>
            </w:pPr>
          </w:p>
        </w:tc>
        <w:tc>
          <w:tcPr>
            <w:tcW w:w="990" w:type="dxa"/>
          </w:tcPr>
          <w:p w14:paraId="51938E17" w14:textId="77777777" w:rsidR="001B2204" w:rsidRPr="00487927" w:rsidRDefault="001B2204" w:rsidP="001B2204">
            <w:pPr>
              <w:jc w:val="center"/>
              <w:rPr>
                <w:rFonts w:cstheme="minorHAnsi"/>
                <w:szCs w:val="20"/>
              </w:rPr>
            </w:pPr>
          </w:p>
        </w:tc>
      </w:tr>
      <w:tr w:rsidR="001B2204" w:rsidRPr="00487927" w14:paraId="1B1782C3" w14:textId="24BED682" w:rsidTr="000C75E7">
        <w:tc>
          <w:tcPr>
            <w:tcW w:w="1255" w:type="dxa"/>
            <w:shd w:val="clear" w:color="auto" w:fill="D6E3BC" w:themeFill="accent3" w:themeFillTint="66"/>
          </w:tcPr>
          <w:p w14:paraId="4ECE2724" w14:textId="77777777"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55C06DD0" w14:textId="65C88B20"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4173BFA6" w14:textId="27188931" w:rsidTr="000C75E7">
        <w:tc>
          <w:tcPr>
            <w:tcW w:w="1255" w:type="dxa"/>
          </w:tcPr>
          <w:p w14:paraId="70003693" w14:textId="6B4CFE31" w:rsidR="001B2204" w:rsidRPr="00283A38" w:rsidRDefault="001B2204" w:rsidP="001B2204">
            <w:pPr>
              <w:jc w:val="center"/>
              <w:rPr>
                <w:szCs w:val="20"/>
              </w:rPr>
            </w:pPr>
            <w:r>
              <w:rPr>
                <w:szCs w:val="20"/>
              </w:rPr>
              <w:t>2501</w:t>
            </w:r>
            <w:r w:rsidRPr="00283A38">
              <w:rPr>
                <w:szCs w:val="20"/>
              </w:rPr>
              <w:t>_0</w:t>
            </w:r>
            <w:r>
              <w:rPr>
                <w:szCs w:val="20"/>
              </w:rPr>
              <w:t>1</w:t>
            </w:r>
          </w:p>
        </w:tc>
        <w:tc>
          <w:tcPr>
            <w:tcW w:w="990" w:type="dxa"/>
          </w:tcPr>
          <w:p w14:paraId="533A8708" w14:textId="32D4E4D8" w:rsidR="001B2204" w:rsidRPr="00487927" w:rsidRDefault="001B2204" w:rsidP="001B2204">
            <w:pPr>
              <w:jc w:val="center"/>
              <w:rPr>
                <w:rFonts w:cstheme="minorHAnsi"/>
                <w:szCs w:val="20"/>
              </w:rPr>
            </w:pPr>
          </w:p>
        </w:tc>
        <w:tc>
          <w:tcPr>
            <w:tcW w:w="990" w:type="dxa"/>
          </w:tcPr>
          <w:p w14:paraId="075B31D3" w14:textId="77777777" w:rsidR="001B2204" w:rsidRPr="00487927" w:rsidRDefault="001B2204" w:rsidP="001B2204">
            <w:pPr>
              <w:jc w:val="center"/>
              <w:rPr>
                <w:rFonts w:cstheme="minorHAnsi"/>
                <w:szCs w:val="20"/>
              </w:rPr>
            </w:pPr>
          </w:p>
        </w:tc>
        <w:tc>
          <w:tcPr>
            <w:tcW w:w="990" w:type="dxa"/>
          </w:tcPr>
          <w:p w14:paraId="50931F0D" w14:textId="77777777" w:rsidR="001B2204" w:rsidRPr="00487927" w:rsidRDefault="001B2204" w:rsidP="001B2204">
            <w:pPr>
              <w:jc w:val="center"/>
              <w:rPr>
                <w:rFonts w:cstheme="minorHAnsi"/>
                <w:szCs w:val="20"/>
              </w:rPr>
            </w:pPr>
          </w:p>
        </w:tc>
        <w:tc>
          <w:tcPr>
            <w:tcW w:w="990" w:type="dxa"/>
          </w:tcPr>
          <w:p w14:paraId="371B26CA" w14:textId="77777777" w:rsidR="001B2204" w:rsidRPr="00487927" w:rsidRDefault="001B2204" w:rsidP="001B2204">
            <w:pPr>
              <w:jc w:val="center"/>
              <w:rPr>
                <w:rFonts w:cstheme="minorHAnsi"/>
                <w:szCs w:val="20"/>
              </w:rPr>
            </w:pPr>
          </w:p>
        </w:tc>
        <w:tc>
          <w:tcPr>
            <w:tcW w:w="990" w:type="dxa"/>
          </w:tcPr>
          <w:p w14:paraId="27ABF0E5" w14:textId="77777777" w:rsidR="001B2204" w:rsidRPr="00487927" w:rsidRDefault="001B2204" w:rsidP="001B2204">
            <w:pPr>
              <w:jc w:val="center"/>
              <w:rPr>
                <w:rFonts w:cstheme="minorHAnsi"/>
                <w:szCs w:val="20"/>
              </w:rPr>
            </w:pPr>
          </w:p>
        </w:tc>
        <w:tc>
          <w:tcPr>
            <w:tcW w:w="990" w:type="dxa"/>
          </w:tcPr>
          <w:p w14:paraId="0A454F0C" w14:textId="77777777" w:rsidR="001B2204" w:rsidRPr="00487927" w:rsidRDefault="001B2204" w:rsidP="001B2204">
            <w:pPr>
              <w:jc w:val="center"/>
              <w:rPr>
                <w:rFonts w:cstheme="minorHAnsi"/>
                <w:szCs w:val="20"/>
              </w:rPr>
            </w:pPr>
          </w:p>
        </w:tc>
        <w:tc>
          <w:tcPr>
            <w:tcW w:w="1080" w:type="dxa"/>
          </w:tcPr>
          <w:p w14:paraId="1FF62846" w14:textId="77777777" w:rsidR="001B2204" w:rsidRPr="00487927" w:rsidRDefault="001B2204" w:rsidP="001B2204">
            <w:pPr>
              <w:jc w:val="center"/>
              <w:rPr>
                <w:rFonts w:cstheme="minorHAnsi"/>
                <w:szCs w:val="20"/>
              </w:rPr>
            </w:pPr>
            <w:r w:rsidRPr="00283A38">
              <w:rPr>
                <w:rFonts w:cstheme="minorHAnsi"/>
                <w:szCs w:val="20"/>
              </w:rPr>
              <w:t>•</w:t>
            </w:r>
          </w:p>
        </w:tc>
        <w:tc>
          <w:tcPr>
            <w:tcW w:w="990" w:type="dxa"/>
          </w:tcPr>
          <w:p w14:paraId="7353D6F1" w14:textId="77777777" w:rsidR="001B2204" w:rsidRPr="00283A38" w:rsidRDefault="001B2204" w:rsidP="001B2204">
            <w:pPr>
              <w:jc w:val="center"/>
              <w:rPr>
                <w:rFonts w:cstheme="minorHAnsi"/>
                <w:szCs w:val="20"/>
              </w:rPr>
            </w:pPr>
          </w:p>
        </w:tc>
      </w:tr>
      <w:tr w:rsidR="001B2204" w:rsidRPr="00487927" w14:paraId="37872729" w14:textId="7269D9F4" w:rsidTr="000C75E7">
        <w:tc>
          <w:tcPr>
            <w:tcW w:w="1255" w:type="dxa"/>
          </w:tcPr>
          <w:p w14:paraId="4C66CF42" w14:textId="6D48DC6D" w:rsidR="001B2204" w:rsidRDefault="001B2204" w:rsidP="001B2204">
            <w:pPr>
              <w:jc w:val="center"/>
              <w:rPr>
                <w:szCs w:val="20"/>
              </w:rPr>
            </w:pPr>
            <w:r>
              <w:rPr>
                <w:szCs w:val="20"/>
              </w:rPr>
              <w:t>2501</w:t>
            </w:r>
            <w:r w:rsidRPr="00283A38">
              <w:rPr>
                <w:szCs w:val="20"/>
              </w:rPr>
              <w:t>_0</w:t>
            </w:r>
            <w:r>
              <w:rPr>
                <w:szCs w:val="20"/>
              </w:rPr>
              <w:t>2</w:t>
            </w:r>
          </w:p>
        </w:tc>
        <w:tc>
          <w:tcPr>
            <w:tcW w:w="990" w:type="dxa"/>
          </w:tcPr>
          <w:p w14:paraId="1F2A03C7" w14:textId="2C5C1347" w:rsidR="001B2204" w:rsidRPr="00283A38" w:rsidRDefault="001B2204" w:rsidP="001B2204">
            <w:pPr>
              <w:jc w:val="center"/>
              <w:rPr>
                <w:rFonts w:cstheme="minorHAnsi"/>
                <w:szCs w:val="20"/>
              </w:rPr>
            </w:pPr>
          </w:p>
        </w:tc>
        <w:tc>
          <w:tcPr>
            <w:tcW w:w="990" w:type="dxa"/>
          </w:tcPr>
          <w:p w14:paraId="29DF9E58" w14:textId="77777777" w:rsidR="001B2204" w:rsidRPr="00487927" w:rsidRDefault="001B2204" w:rsidP="001B2204">
            <w:pPr>
              <w:jc w:val="center"/>
              <w:rPr>
                <w:rFonts w:cstheme="minorHAnsi"/>
                <w:szCs w:val="20"/>
              </w:rPr>
            </w:pPr>
          </w:p>
        </w:tc>
        <w:tc>
          <w:tcPr>
            <w:tcW w:w="990" w:type="dxa"/>
          </w:tcPr>
          <w:p w14:paraId="02CA6087" w14:textId="77777777" w:rsidR="001B2204" w:rsidRPr="00487927" w:rsidRDefault="001B2204" w:rsidP="001B2204">
            <w:pPr>
              <w:jc w:val="center"/>
              <w:rPr>
                <w:rFonts w:cstheme="minorHAnsi"/>
                <w:szCs w:val="20"/>
              </w:rPr>
            </w:pPr>
          </w:p>
        </w:tc>
        <w:tc>
          <w:tcPr>
            <w:tcW w:w="990" w:type="dxa"/>
          </w:tcPr>
          <w:p w14:paraId="28E5C441" w14:textId="77777777" w:rsidR="001B2204" w:rsidRPr="00487927" w:rsidRDefault="001B2204" w:rsidP="001B2204">
            <w:pPr>
              <w:jc w:val="center"/>
              <w:rPr>
                <w:rFonts w:cstheme="minorHAnsi"/>
                <w:szCs w:val="20"/>
              </w:rPr>
            </w:pPr>
          </w:p>
        </w:tc>
        <w:tc>
          <w:tcPr>
            <w:tcW w:w="990" w:type="dxa"/>
          </w:tcPr>
          <w:p w14:paraId="11A6C7B6" w14:textId="77777777" w:rsidR="001B2204" w:rsidRPr="00487927" w:rsidRDefault="001B2204" w:rsidP="001B2204">
            <w:pPr>
              <w:jc w:val="center"/>
              <w:rPr>
                <w:rFonts w:cstheme="minorHAnsi"/>
                <w:szCs w:val="20"/>
              </w:rPr>
            </w:pPr>
          </w:p>
        </w:tc>
        <w:tc>
          <w:tcPr>
            <w:tcW w:w="990" w:type="dxa"/>
          </w:tcPr>
          <w:p w14:paraId="46485048" w14:textId="77777777" w:rsidR="001B2204" w:rsidRPr="00487927" w:rsidRDefault="001B2204" w:rsidP="001B2204">
            <w:pPr>
              <w:jc w:val="center"/>
              <w:rPr>
                <w:rFonts w:cstheme="minorHAnsi"/>
                <w:szCs w:val="20"/>
              </w:rPr>
            </w:pPr>
          </w:p>
        </w:tc>
        <w:tc>
          <w:tcPr>
            <w:tcW w:w="1080" w:type="dxa"/>
          </w:tcPr>
          <w:p w14:paraId="5F3CB8B7" w14:textId="22DB5DA5" w:rsidR="001B2204" w:rsidRPr="00283A38" w:rsidRDefault="001B2204" w:rsidP="001B2204">
            <w:pPr>
              <w:jc w:val="center"/>
              <w:rPr>
                <w:rFonts w:cstheme="minorHAnsi"/>
                <w:szCs w:val="20"/>
              </w:rPr>
            </w:pPr>
            <w:r w:rsidRPr="00283A38">
              <w:rPr>
                <w:rFonts w:cstheme="minorHAnsi"/>
                <w:szCs w:val="20"/>
              </w:rPr>
              <w:t>•</w:t>
            </w:r>
          </w:p>
        </w:tc>
        <w:tc>
          <w:tcPr>
            <w:tcW w:w="990" w:type="dxa"/>
          </w:tcPr>
          <w:p w14:paraId="61DB4FF6" w14:textId="77777777" w:rsidR="001B2204" w:rsidRPr="00283A38" w:rsidRDefault="001B2204" w:rsidP="001B2204">
            <w:pPr>
              <w:jc w:val="center"/>
              <w:rPr>
                <w:rFonts w:cstheme="minorHAnsi"/>
                <w:szCs w:val="20"/>
              </w:rPr>
            </w:pPr>
          </w:p>
        </w:tc>
      </w:tr>
      <w:tr w:rsidR="001B2204" w:rsidRPr="00487927" w14:paraId="2B7CDFA8" w14:textId="359786FB" w:rsidTr="000C75E7">
        <w:tc>
          <w:tcPr>
            <w:tcW w:w="1255" w:type="dxa"/>
          </w:tcPr>
          <w:p w14:paraId="596F12E3" w14:textId="0AD5F573" w:rsidR="001B2204" w:rsidRDefault="001B2204" w:rsidP="001B2204">
            <w:pPr>
              <w:jc w:val="center"/>
              <w:rPr>
                <w:szCs w:val="20"/>
              </w:rPr>
            </w:pPr>
            <w:r>
              <w:rPr>
                <w:szCs w:val="20"/>
              </w:rPr>
              <w:t>2501</w:t>
            </w:r>
            <w:r w:rsidRPr="00283A38">
              <w:rPr>
                <w:szCs w:val="20"/>
              </w:rPr>
              <w:t>_0</w:t>
            </w:r>
            <w:r>
              <w:rPr>
                <w:szCs w:val="20"/>
              </w:rPr>
              <w:t>3</w:t>
            </w:r>
          </w:p>
        </w:tc>
        <w:tc>
          <w:tcPr>
            <w:tcW w:w="990" w:type="dxa"/>
          </w:tcPr>
          <w:p w14:paraId="15347711" w14:textId="635C5858" w:rsidR="001B2204" w:rsidRPr="00283A38" w:rsidRDefault="001B2204" w:rsidP="001B2204">
            <w:pPr>
              <w:jc w:val="center"/>
              <w:rPr>
                <w:rFonts w:cstheme="minorHAnsi"/>
                <w:szCs w:val="20"/>
              </w:rPr>
            </w:pPr>
          </w:p>
        </w:tc>
        <w:tc>
          <w:tcPr>
            <w:tcW w:w="990" w:type="dxa"/>
          </w:tcPr>
          <w:p w14:paraId="18C89089" w14:textId="77777777" w:rsidR="001B2204" w:rsidRPr="00487927" w:rsidRDefault="001B2204" w:rsidP="001B2204">
            <w:pPr>
              <w:jc w:val="center"/>
              <w:rPr>
                <w:rFonts w:cstheme="minorHAnsi"/>
                <w:szCs w:val="20"/>
              </w:rPr>
            </w:pPr>
          </w:p>
        </w:tc>
        <w:tc>
          <w:tcPr>
            <w:tcW w:w="990" w:type="dxa"/>
          </w:tcPr>
          <w:p w14:paraId="615D8493" w14:textId="77777777" w:rsidR="001B2204" w:rsidRPr="00487927" w:rsidRDefault="001B2204" w:rsidP="001B2204">
            <w:pPr>
              <w:jc w:val="center"/>
              <w:rPr>
                <w:rFonts w:cstheme="minorHAnsi"/>
                <w:szCs w:val="20"/>
              </w:rPr>
            </w:pPr>
          </w:p>
        </w:tc>
        <w:tc>
          <w:tcPr>
            <w:tcW w:w="990" w:type="dxa"/>
          </w:tcPr>
          <w:p w14:paraId="5BB3ED11" w14:textId="77777777" w:rsidR="001B2204" w:rsidRPr="00487927" w:rsidRDefault="001B2204" w:rsidP="001B2204">
            <w:pPr>
              <w:jc w:val="center"/>
              <w:rPr>
                <w:rFonts w:cstheme="minorHAnsi"/>
                <w:szCs w:val="20"/>
              </w:rPr>
            </w:pPr>
          </w:p>
        </w:tc>
        <w:tc>
          <w:tcPr>
            <w:tcW w:w="990" w:type="dxa"/>
          </w:tcPr>
          <w:p w14:paraId="209A9412" w14:textId="77777777" w:rsidR="001B2204" w:rsidRPr="00487927" w:rsidRDefault="001B2204" w:rsidP="001B2204">
            <w:pPr>
              <w:jc w:val="center"/>
              <w:rPr>
                <w:rFonts w:cstheme="minorHAnsi"/>
                <w:szCs w:val="20"/>
              </w:rPr>
            </w:pPr>
          </w:p>
        </w:tc>
        <w:tc>
          <w:tcPr>
            <w:tcW w:w="990" w:type="dxa"/>
          </w:tcPr>
          <w:p w14:paraId="652F49C8" w14:textId="77777777" w:rsidR="001B2204" w:rsidRPr="00487927" w:rsidRDefault="001B2204" w:rsidP="001B2204">
            <w:pPr>
              <w:jc w:val="center"/>
              <w:rPr>
                <w:rFonts w:cstheme="minorHAnsi"/>
                <w:szCs w:val="20"/>
              </w:rPr>
            </w:pPr>
          </w:p>
        </w:tc>
        <w:tc>
          <w:tcPr>
            <w:tcW w:w="1080" w:type="dxa"/>
          </w:tcPr>
          <w:p w14:paraId="622E764A" w14:textId="54A45A4F" w:rsidR="001B2204" w:rsidRPr="00283A38" w:rsidRDefault="001B2204" w:rsidP="001B2204">
            <w:pPr>
              <w:jc w:val="center"/>
              <w:rPr>
                <w:rFonts w:cstheme="minorHAnsi"/>
                <w:szCs w:val="20"/>
              </w:rPr>
            </w:pPr>
            <w:r w:rsidRPr="00283A38">
              <w:rPr>
                <w:rFonts w:cstheme="minorHAnsi"/>
                <w:szCs w:val="20"/>
              </w:rPr>
              <w:t>•</w:t>
            </w:r>
          </w:p>
        </w:tc>
        <w:tc>
          <w:tcPr>
            <w:tcW w:w="990" w:type="dxa"/>
          </w:tcPr>
          <w:p w14:paraId="11221345" w14:textId="77777777" w:rsidR="001B2204" w:rsidRPr="00283A38" w:rsidRDefault="001B2204" w:rsidP="001B2204">
            <w:pPr>
              <w:jc w:val="center"/>
              <w:rPr>
                <w:rFonts w:cstheme="minorHAnsi"/>
                <w:szCs w:val="20"/>
              </w:rPr>
            </w:pPr>
          </w:p>
        </w:tc>
      </w:tr>
      <w:tr w:rsidR="001B2204" w:rsidRPr="00487927" w14:paraId="60FAC7E7" w14:textId="6349E780" w:rsidTr="000C75E7">
        <w:tc>
          <w:tcPr>
            <w:tcW w:w="1255" w:type="dxa"/>
          </w:tcPr>
          <w:p w14:paraId="459F609B" w14:textId="293AA031" w:rsidR="001B2204" w:rsidRDefault="001B2204" w:rsidP="001B2204">
            <w:pPr>
              <w:jc w:val="center"/>
              <w:rPr>
                <w:szCs w:val="20"/>
              </w:rPr>
            </w:pPr>
            <w:r>
              <w:rPr>
                <w:szCs w:val="20"/>
              </w:rPr>
              <w:t>2501</w:t>
            </w:r>
            <w:r w:rsidRPr="00283A38">
              <w:rPr>
                <w:szCs w:val="20"/>
              </w:rPr>
              <w:t>_0</w:t>
            </w:r>
            <w:r>
              <w:rPr>
                <w:szCs w:val="20"/>
              </w:rPr>
              <w:t>4</w:t>
            </w:r>
          </w:p>
        </w:tc>
        <w:tc>
          <w:tcPr>
            <w:tcW w:w="990" w:type="dxa"/>
          </w:tcPr>
          <w:p w14:paraId="0E49F008" w14:textId="68B601BB" w:rsidR="001B2204" w:rsidRPr="00283A38" w:rsidRDefault="001B2204" w:rsidP="001B2204">
            <w:pPr>
              <w:jc w:val="center"/>
              <w:rPr>
                <w:rFonts w:cstheme="minorHAnsi"/>
                <w:szCs w:val="20"/>
              </w:rPr>
            </w:pPr>
          </w:p>
        </w:tc>
        <w:tc>
          <w:tcPr>
            <w:tcW w:w="990" w:type="dxa"/>
          </w:tcPr>
          <w:p w14:paraId="458A0E97" w14:textId="77777777" w:rsidR="001B2204" w:rsidRPr="00487927" w:rsidRDefault="001B2204" w:rsidP="001B2204">
            <w:pPr>
              <w:jc w:val="center"/>
              <w:rPr>
                <w:rFonts w:cstheme="minorHAnsi"/>
                <w:szCs w:val="20"/>
              </w:rPr>
            </w:pPr>
          </w:p>
        </w:tc>
        <w:tc>
          <w:tcPr>
            <w:tcW w:w="990" w:type="dxa"/>
          </w:tcPr>
          <w:p w14:paraId="5C5E8CB9" w14:textId="77777777" w:rsidR="001B2204" w:rsidRPr="00487927" w:rsidRDefault="001B2204" w:rsidP="001B2204">
            <w:pPr>
              <w:jc w:val="center"/>
              <w:rPr>
                <w:rFonts w:cstheme="minorHAnsi"/>
                <w:szCs w:val="20"/>
              </w:rPr>
            </w:pPr>
          </w:p>
        </w:tc>
        <w:tc>
          <w:tcPr>
            <w:tcW w:w="990" w:type="dxa"/>
          </w:tcPr>
          <w:p w14:paraId="32497531" w14:textId="77777777" w:rsidR="001B2204" w:rsidRPr="00487927" w:rsidRDefault="001B2204" w:rsidP="001B2204">
            <w:pPr>
              <w:jc w:val="center"/>
              <w:rPr>
                <w:rFonts w:cstheme="minorHAnsi"/>
                <w:szCs w:val="20"/>
              </w:rPr>
            </w:pPr>
          </w:p>
        </w:tc>
        <w:tc>
          <w:tcPr>
            <w:tcW w:w="990" w:type="dxa"/>
          </w:tcPr>
          <w:p w14:paraId="4721A66D" w14:textId="77777777" w:rsidR="001B2204" w:rsidRPr="00487927" w:rsidRDefault="001B2204" w:rsidP="001B2204">
            <w:pPr>
              <w:jc w:val="center"/>
              <w:rPr>
                <w:rFonts w:cstheme="minorHAnsi"/>
                <w:szCs w:val="20"/>
              </w:rPr>
            </w:pPr>
          </w:p>
        </w:tc>
        <w:tc>
          <w:tcPr>
            <w:tcW w:w="990" w:type="dxa"/>
          </w:tcPr>
          <w:p w14:paraId="70FA8454" w14:textId="77777777" w:rsidR="001B2204" w:rsidRPr="00487927" w:rsidRDefault="001B2204" w:rsidP="001B2204">
            <w:pPr>
              <w:jc w:val="center"/>
              <w:rPr>
                <w:rFonts w:cstheme="minorHAnsi"/>
                <w:szCs w:val="20"/>
              </w:rPr>
            </w:pPr>
          </w:p>
        </w:tc>
        <w:tc>
          <w:tcPr>
            <w:tcW w:w="1080" w:type="dxa"/>
          </w:tcPr>
          <w:p w14:paraId="55B37776" w14:textId="40295A99"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30480" w14:textId="77777777" w:rsidR="001B2204" w:rsidRPr="00283A38" w:rsidRDefault="001B2204" w:rsidP="001B2204">
            <w:pPr>
              <w:jc w:val="center"/>
              <w:rPr>
                <w:rFonts w:cstheme="minorHAnsi"/>
                <w:szCs w:val="20"/>
              </w:rPr>
            </w:pPr>
          </w:p>
        </w:tc>
      </w:tr>
      <w:tr w:rsidR="001B2204" w:rsidRPr="00487927" w14:paraId="5E7435CA" w14:textId="171064AA" w:rsidTr="000C75E7">
        <w:tc>
          <w:tcPr>
            <w:tcW w:w="1255" w:type="dxa"/>
          </w:tcPr>
          <w:p w14:paraId="48F7B728" w14:textId="766A8373" w:rsidR="001B2204" w:rsidRDefault="001B2204" w:rsidP="001B2204">
            <w:pPr>
              <w:jc w:val="center"/>
              <w:rPr>
                <w:szCs w:val="20"/>
              </w:rPr>
            </w:pPr>
            <w:r>
              <w:rPr>
                <w:szCs w:val="20"/>
              </w:rPr>
              <w:t>2502</w:t>
            </w:r>
            <w:r w:rsidRPr="00283A38">
              <w:rPr>
                <w:szCs w:val="20"/>
              </w:rPr>
              <w:t>_0</w:t>
            </w:r>
            <w:r>
              <w:rPr>
                <w:szCs w:val="20"/>
              </w:rPr>
              <w:t>1</w:t>
            </w:r>
          </w:p>
        </w:tc>
        <w:tc>
          <w:tcPr>
            <w:tcW w:w="990" w:type="dxa"/>
          </w:tcPr>
          <w:p w14:paraId="623A6607" w14:textId="296D5401" w:rsidR="001B2204" w:rsidRPr="00283A38" w:rsidRDefault="001B2204" w:rsidP="001B2204">
            <w:pPr>
              <w:jc w:val="center"/>
              <w:rPr>
                <w:rFonts w:cstheme="minorHAnsi"/>
                <w:szCs w:val="20"/>
              </w:rPr>
            </w:pPr>
          </w:p>
        </w:tc>
        <w:tc>
          <w:tcPr>
            <w:tcW w:w="990" w:type="dxa"/>
          </w:tcPr>
          <w:p w14:paraId="7568F4FA" w14:textId="77777777" w:rsidR="001B2204" w:rsidRPr="00487927" w:rsidRDefault="001B2204" w:rsidP="001B2204">
            <w:pPr>
              <w:jc w:val="center"/>
              <w:rPr>
                <w:rFonts w:cstheme="minorHAnsi"/>
                <w:szCs w:val="20"/>
              </w:rPr>
            </w:pPr>
          </w:p>
        </w:tc>
        <w:tc>
          <w:tcPr>
            <w:tcW w:w="990" w:type="dxa"/>
          </w:tcPr>
          <w:p w14:paraId="568B243D" w14:textId="77777777" w:rsidR="001B2204" w:rsidRPr="00487927" w:rsidRDefault="001B2204" w:rsidP="001B2204">
            <w:pPr>
              <w:jc w:val="center"/>
              <w:rPr>
                <w:rFonts w:cstheme="minorHAnsi"/>
                <w:szCs w:val="20"/>
              </w:rPr>
            </w:pPr>
          </w:p>
        </w:tc>
        <w:tc>
          <w:tcPr>
            <w:tcW w:w="990" w:type="dxa"/>
          </w:tcPr>
          <w:p w14:paraId="32FA1718" w14:textId="77777777" w:rsidR="001B2204" w:rsidRPr="00487927" w:rsidRDefault="001B2204" w:rsidP="001B2204">
            <w:pPr>
              <w:jc w:val="center"/>
              <w:rPr>
                <w:rFonts w:cstheme="minorHAnsi"/>
                <w:szCs w:val="20"/>
              </w:rPr>
            </w:pPr>
          </w:p>
        </w:tc>
        <w:tc>
          <w:tcPr>
            <w:tcW w:w="990" w:type="dxa"/>
          </w:tcPr>
          <w:p w14:paraId="3F54D2E1" w14:textId="77777777" w:rsidR="001B2204" w:rsidRPr="00487927" w:rsidRDefault="001B2204" w:rsidP="001B2204">
            <w:pPr>
              <w:jc w:val="center"/>
              <w:rPr>
                <w:rFonts w:cstheme="minorHAnsi"/>
                <w:szCs w:val="20"/>
              </w:rPr>
            </w:pPr>
          </w:p>
        </w:tc>
        <w:tc>
          <w:tcPr>
            <w:tcW w:w="990" w:type="dxa"/>
          </w:tcPr>
          <w:p w14:paraId="342ACF71" w14:textId="77777777" w:rsidR="001B2204" w:rsidRPr="00487927" w:rsidRDefault="001B2204" w:rsidP="001B2204">
            <w:pPr>
              <w:jc w:val="center"/>
              <w:rPr>
                <w:rFonts w:cstheme="minorHAnsi"/>
                <w:szCs w:val="20"/>
              </w:rPr>
            </w:pPr>
          </w:p>
        </w:tc>
        <w:tc>
          <w:tcPr>
            <w:tcW w:w="1080" w:type="dxa"/>
          </w:tcPr>
          <w:p w14:paraId="6964E363" w14:textId="0D856784" w:rsidR="001B2204" w:rsidRPr="00283A38" w:rsidRDefault="001B2204" w:rsidP="001B2204">
            <w:pPr>
              <w:jc w:val="center"/>
              <w:rPr>
                <w:rFonts w:cstheme="minorHAnsi"/>
                <w:szCs w:val="20"/>
              </w:rPr>
            </w:pPr>
            <w:r w:rsidRPr="00283A38">
              <w:rPr>
                <w:rFonts w:cstheme="minorHAnsi"/>
                <w:szCs w:val="20"/>
              </w:rPr>
              <w:t>•</w:t>
            </w:r>
          </w:p>
        </w:tc>
        <w:tc>
          <w:tcPr>
            <w:tcW w:w="990" w:type="dxa"/>
          </w:tcPr>
          <w:p w14:paraId="6AF29024" w14:textId="77777777" w:rsidR="001B2204" w:rsidRPr="00283A38" w:rsidRDefault="001B2204" w:rsidP="001B2204">
            <w:pPr>
              <w:jc w:val="center"/>
              <w:rPr>
                <w:rFonts w:cstheme="minorHAnsi"/>
                <w:szCs w:val="20"/>
              </w:rPr>
            </w:pPr>
          </w:p>
        </w:tc>
      </w:tr>
      <w:tr w:rsidR="001B2204" w:rsidRPr="00487927" w14:paraId="701419B9" w14:textId="7690B2BB" w:rsidTr="000C75E7">
        <w:tc>
          <w:tcPr>
            <w:tcW w:w="1255" w:type="dxa"/>
          </w:tcPr>
          <w:p w14:paraId="6AF1566B" w14:textId="1DEE4C58" w:rsidR="001B2204" w:rsidRDefault="001B2204" w:rsidP="001B2204">
            <w:pPr>
              <w:jc w:val="center"/>
              <w:rPr>
                <w:szCs w:val="20"/>
              </w:rPr>
            </w:pPr>
            <w:r>
              <w:rPr>
                <w:szCs w:val="20"/>
              </w:rPr>
              <w:t>2502</w:t>
            </w:r>
            <w:r w:rsidRPr="00283A38">
              <w:rPr>
                <w:szCs w:val="20"/>
              </w:rPr>
              <w:t>_0</w:t>
            </w:r>
            <w:r>
              <w:rPr>
                <w:szCs w:val="20"/>
              </w:rPr>
              <w:t>2</w:t>
            </w:r>
          </w:p>
        </w:tc>
        <w:tc>
          <w:tcPr>
            <w:tcW w:w="990" w:type="dxa"/>
          </w:tcPr>
          <w:p w14:paraId="478D286D" w14:textId="623C6182" w:rsidR="001B2204" w:rsidRPr="00283A38" w:rsidRDefault="001B2204" w:rsidP="001B2204">
            <w:pPr>
              <w:jc w:val="center"/>
              <w:rPr>
                <w:rFonts w:cstheme="minorHAnsi"/>
                <w:szCs w:val="20"/>
              </w:rPr>
            </w:pPr>
          </w:p>
        </w:tc>
        <w:tc>
          <w:tcPr>
            <w:tcW w:w="990" w:type="dxa"/>
          </w:tcPr>
          <w:p w14:paraId="0D54CA9F" w14:textId="77777777" w:rsidR="001B2204" w:rsidRPr="00487927" w:rsidRDefault="001B2204" w:rsidP="001B2204">
            <w:pPr>
              <w:jc w:val="center"/>
              <w:rPr>
                <w:rFonts w:cstheme="minorHAnsi"/>
                <w:szCs w:val="20"/>
              </w:rPr>
            </w:pPr>
          </w:p>
        </w:tc>
        <w:tc>
          <w:tcPr>
            <w:tcW w:w="990" w:type="dxa"/>
          </w:tcPr>
          <w:p w14:paraId="08EDF441" w14:textId="77777777" w:rsidR="001B2204" w:rsidRPr="00487927" w:rsidRDefault="001B2204" w:rsidP="001B2204">
            <w:pPr>
              <w:jc w:val="center"/>
              <w:rPr>
                <w:rFonts w:cstheme="minorHAnsi"/>
                <w:szCs w:val="20"/>
              </w:rPr>
            </w:pPr>
          </w:p>
        </w:tc>
        <w:tc>
          <w:tcPr>
            <w:tcW w:w="990" w:type="dxa"/>
          </w:tcPr>
          <w:p w14:paraId="2BC027D3" w14:textId="77777777" w:rsidR="001B2204" w:rsidRPr="00487927" w:rsidRDefault="001B2204" w:rsidP="001B2204">
            <w:pPr>
              <w:jc w:val="center"/>
              <w:rPr>
                <w:rFonts w:cstheme="minorHAnsi"/>
                <w:szCs w:val="20"/>
              </w:rPr>
            </w:pPr>
          </w:p>
        </w:tc>
        <w:tc>
          <w:tcPr>
            <w:tcW w:w="990" w:type="dxa"/>
          </w:tcPr>
          <w:p w14:paraId="05C484B3" w14:textId="77777777" w:rsidR="001B2204" w:rsidRPr="00487927" w:rsidRDefault="001B2204" w:rsidP="001B2204">
            <w:pPr>
              <w:jc w:val="center"/>
              <w:rPr>
                <w:rFonts w:cstheme="minorHAnsi"/>
                <w:szCs w:val="20"/>
              </w:rPr>
            </w:pPr>
          </w:p>
        </w:tc>
        <w:tc>
          <w:tcPr>
            <w:tcW w:w="990" w:type="dxa"/>
          </w:tcPr>
          <w:p w14:paraId="5F237F99" w14:textId="77777777" w:rsidR="001B2204" w:rsidRPr="00487927" w:rsidRDefault="001B2204" w:rsidP="001B2204">
            <w:pPr>
              <w:jc w:val="center"/>
              <w:rPr>
                <w:rFonts w:cstheme="minorHAnsi"/>
                <w:szCs w:val="20"/>
              </w:rPr>
            </w:pPr>
          </w:p>
        </w:tc>
        <w:tc>
          <w:tcPr>
            <w:tcW w:w="1080" w:type="dxa"/>
          </w:tcPr>
          <w:p w14:paraId="6FE2EFBD" w14:textId="51E0F4D0" w:rsidR="001B2204" w:rsidRPr="00283A38" w:rsidRDefault="001B2204" w:rsidP="001B2204">
            <w:pPr>
              <w:jc w:val="center"/>
              <w:rPr>
                <w:rFonts w:cstheme="minorHAnsi"/>
                <w:szCs w:val="20"/>
              </w:rPr>
            </w:pPr>
            <w:r w:rsidRPr="00283A38">
              <w:rPr>
                <w:rFonts w:cstheme="minorHAnsi"/>
                <w:szCs w:val="20"/>
              </w:rPr>
              <w:t>•</w:t>
            </w:r>
          </w:p>
        </w:tc>
        <w:tc>
          <w:tcPr>
            <w:tcW w:w="990" w:type="dxa"/>
          </w:tcPr>
          <w:p w14:paraId="2825A14D" w14:textId="77777777" w:rsidR="001B2204" w:rsidRPr="00283A38" w:rsidRDefault="001B2204" w:rsidP="001B2204">
            <w:pPr>
              <w:jc w:val="center"/>
              <w:rPr>
                <w:rFonts w:cstheme="minorHAnsi"/>
                <w:szCs w:val="20"/>
              </w:rPr>
            </w:pPr>
          </w:p>
        </w:tc>
      </w:tr>
      <w:tr w:rsidR="001B2204" w:rsidRPr="00487927" w14:paraId="1D51486C" w14:textId="46A9DA11" w:rsidTr="000C75E7">
        <w:tc>
          <w:tcPr>
            <w:tcW w:w="1255" w:type="dxa"/>
          </w:tcPr>
          <w:p w14:paraId="3A4AA12F" w14:textId="7135BE80" w:rsidR="001B2204" w:rsidRDefault="001B2204" w:rsidP="001B2204">
            <w:pPr>
              <w:jc w:val="center"/>
              <w:rPr>
                <w:szCs w:val="20"/>
              </w:rPr>
            </w:pPr>
            <w:r>
              <w:rPr>
                <w:szCs w:val="20"/>
              </w:rPr>
              <w:t>2502</w:t>
            </w:r>
            <w:r w:rsidRPr="00283A38">
              <w:rPr>
                <w:szCs w:val="20"/>
              </w:rPr>
              <w:t>_0</w:t>
            </w:r>
            <w:r>
              <w:rPr>
                <w:szCs w:val="20"/>
              </w:rPr>
              <w:t>3</w:t>
            </w:r>
          </w:p>
        </w:tc>
        <w:tc>
          <w:tcPr>
            <w:tcW w:w="990" w:type="dxa"/>
          </w:tcPr>
          <w:p w14:paraId="5C1648F6" w14:textId="4175AC71" w:rsidR="001B2204" w:rsidRPr="00283A38" w:rsidRDefault="001B2204" w:rsidP="001B2204">
            <w:pPr>
              <w:jc w:val="center"/>
              <w:rPr>
                <w:rFonts w:cstheme="minorHAnsi"/>
                <w:szCs w:val="20"/>
              </w:rPr>
            </w:pPr>
          </w:p>
        </w:tc>
        <w:tc>
          <w:tcPr>
            <w:tcW w:w="990" w:type="dxa"/>
          </w:tcPr>
          <w:p w14:paraId="5DF9EABE" w14:textId="77777777" w:rsidR="001B2204" w:rsidRPr="00487927" w:rsidRDefault="001B2204" w:rsidP="001B2204">
            <w:pPr>
              <w:jc w:val="center"/>
              <w:rPr>
                <w:rFonts w:cstheme="minorHAnsi"/>
                <w:szCs w:val="20"/>
              </w:rPr>
            </w:pPr>
          </w:p>
        </w:tc>
        <w:tc>
          <w:tcPr>
            <w:tcW w:w="990" w:type="dxa"/>
          </w:tcPr>
          <w:p w14:paraId="57AF7202" w14:textId="77777777" w:rsidR="001B2204" w:rsidRPr="00487927" w:rsidRDefault="001B2204" w:rsidP="001B2204">
            <w:pPr>
              <w:jc w:val="center"/>
              <w:rPr>
                <w:rFonts w:cstheme="minorHAnsi"/>
                <w:szCs w:val="20"/>
              </w:rPr>
            </w:pPr>
          </w:p>
        </w:tc>
        <w:tc>
          <w:tcPr>
            <w:tcW w:w="990" w:type="dxa"/>
          </w:tcPr>
          <w:p w14:paraId="00B5A1A7" w14:textId="77777777" w:rsidR="001B2204" w:rsidRPr="00487927" w:rsidRDefault="001B2204" w:rsidP="001B2204">
            <w:pPr>
              <w:jc w:val="center"/>
              <w:rPr>
                <w:rFonts w:cstheme="minorHAnsi"/>
                <w:szCs w:val="20"/>
              </w:rPr>
            </w:pPr>
          </w:p>
        </w:tc>
        <w:tc>
          <w:tcPr>
            <w:tcW w:w="990" w:type="dxa"/>
          </w:tcPr>
          <w:p w14:paraId="53073EDC" w14:textId="77777777" w:rsidR="001B2204" w:rsidRPr="00487927" w:rsidRDefault="001B2204" w:rsidP="001B2204">
            <w:pPr>
              <w:jc w:val="center"/>
              <w:rPr>
                <w:rFonts w:cstheme="minorHAnsi"/>
                <w:szCs w:val="20"/>
              </w:rPr>
            </w:pPr>
          </w:p>
        </w:tc>
        <w:tc>
          <w:tcPr>
            <w:tcW w:w="990" w:type="dxa"/>
          </w:tcPr>
          <w:p w14:paraId="58036ACB" w14:textId="77777777" w:rsidR="001B2204" w:rsidRPr="00487927" w:rsidRDefault="001B2204" w:rsidP="001B2204">
            <w:pPr>
              <w:jc w:val="center"/>
              <w:rPr>
                <w:rFonts w:cstheme="minorHAnsi"/>
                <w:szCs w:val="20"/>
              </w:rPr>
            </w:pPr>
          </w:p>
        </w:tc>
        <w:tc>
          <w:tcPr>
            <w:tcW w:w="1080" w:type="dxa"/>
          </w:tcPr>
          <w:p w14:paraId="1624D021" w14:textId="3E1CC2CD" w:rsidR="001B2204" w:rsidRPr="00283A38" w:rsidRDefault="001B2204" w:rsidP="001B2204">
            <w:pPr>
              <w:jc w:val="center"/>
              <w:rPr>
                <w:rFonts w:cstheme="minorHAnsi"/>
                <w:szCs w:val="20"/>
              </w:rPr>
            </w:pPr>
            <w:r w:rsidRPr="00283A38">
              <w:rPr>
                <w:rFonts w:cstheme="minorHAnsi"/>
                <w:szCs w:val="20"/>
              </w:rPr>
              <w:t>•</w:t>
            </w:r>
          </w:p>
        </w:tc>
        <w:tc>
          <w:tcPr>
            <w:tcW w:w="990" w:type="dxa"/>
          </w:tcPr>
          <w:p w14:paraId="7D1FA8DF" w14:textId="77777777" w:rsidR="001B2204" w:rsidRPr="00283A38" w:rsidRDefault="001B2204" w:rsidP="001B2204">
            <w:pPr>
              <w:jc w:val="center"/>
              <w:rPr>
                <w:rFonts w:cstheme="minorHAnsi"/>
                <w:szCs w:val="20"/>
              </w:rPr>
            </w:pPr>
          </w:p>
        </w:tc>
      </w:tr>
      <w:tr w:rsidR="001B2204" w:rsidRPr="00487927" w14:paraId="5E59AB4F" w14:textId="429E6607" w:rsidTr="000C75E7">
        <w:tc>
          <w:tcPr>
            <w:tcW w:w="1255" w:type="dxa"/>
          </w:tcPr>
          <w:p w14:paraId="013AE385" w14:textId="0DEB5D50" w:rsidR="001B2204" w:rsidRDefault="001B2204" w:rsidP="001B2204">
            <w:pPr>
              <w:jc w:val="center"/>
              <w:rPr>
                <w:szCs w:val="20"/>
              </w:rPr>
            </w:pPr>
            <w:r>
              <w:rPr>
                <w:szCs w:val="20"/>
              </w:rPr>
              <w:t>2502</w:t>
            </w:r>
            <w:r w:rsidRPr="00283A38">
              <w:rPr>
                <w:szCs w:val="20"/>
              </w:rPr>
              <w:t>_0</w:t>
            </w:r>
            <w:r>
              <w:rPr>
                <w:szCs w:val="20"/>
              </w:rPr>
              <w:t>4</w:t>
            </w:r>
          </w:p>
        </w:tc>
        <w:tc>
          <w:tcPr>
            <w:tcW w:w="990" w:type="dxa"/>
          </w:tcPr>
          <w:p w14:paraId="4B3720E2" w14:textId="5A653A53" w:rsidR="001B2204" w:rsidRPr="00283A38" w:rsidRDefault="001B2204" w:rsidP="001B2204">
            <w:pPr>
              <w:jc w:val="center"/>
              <w:rPr>
                <w:rFonts w:cstheme="minorHAnsi"/>
                <w:szCs w:val="20"/>
              </w:rPr>
            </w:pPr>
          </w:p>
        </w:tc>
        <w:tc>
          <w:tcPr>
            <w:tcW w:w="990" w:type="dxa"/>
          </w:tcPr>
          <w:p w14:paraId="1CF56774" w14:textId="77777777" w:rsidR="001B2204" w:rsidRPr="00487927" w:rsidRDefault="001B2204" w:rsidP="001B2204">
            <w:pPr>
              <w:jc w:val="center"/>
              <w:rPr>
                <w:rFonts w:cstheme="minorHAnsi"/>
                <w:szCs w:val="20"/>
              </w:rPr>
            </w:pPr>
          </w:p>
        </w:tc>
        <w:tc>
          <w:tcPr>
            <w:tcW w:w="990" w:type="dxa"/>
          </w:tcPr>
          <w:p w14:paraId="0D8E9AEB" w14:textId="77777777" w:rsidR="001B2204" w:rsidRPr="00487927" w:rsidRDefault="001B2204" w:rsidP="001B2204">
            <w:pPr>
              <w:jc w:val="center"/>
              <w:rPr>
                <w:rFonts w:cstheme="minorHAnsi"/>
                <w:szCs w:val="20"/>
              </w:rPr>
            </w:pPr>
          </w:p>
        </w:tc>
        <w:tc>
          <w:tcPr>
            <w:tcW w:w="990" w:type="dxa"/>
          </w:tcPr>
          <w:p w14:paraId="32D9F1AE" w14:textId="77777777" w:rsidR="001B2204" w:rsidRPr="00487927" w:rsidRDefault="001B2204" w:rsidP="001B2204">
            <w:pPr>
              <w:jc w:val="center"/>
              <w:rPr>
                <w:rFonts w:cstheme="minorHAnsi"/>
                <w:szCs w:val="20"/>
              </w:rPr>
            </w:pPr>
          </w:p>
        </w:tc>
        <w:tc>
          <w:tcPr>
            <w:tcW w:w="990" w:type="dxa"/>
          </w:tcPr>
          <w:p w14:paraId="6E195E8C" w14:textId="77777777" w:rsidR="001B2204" w:rsidRPr="00487927" w:rsidRDefault="001B2204" w:rsidP="001B2204">
            <w:pPr>
              <w:jc w:val="center"/>
              <w:rPr>
                <w:rFonts w:cstheme="minorHAnsi"/>
                <w:szCs w:val="20"/>
              </w:rPr>
            </w:pPr>
          </w:p>
        </w:tc>
        <w:tc>
          <w:tcPr>
            <w:tcW w:w="990" w:type="dxa"/>
          </w:tcPr>
          <w:p w14:paraId="5E4D25DB" w14:textId="77777777" w:rsidR="001B2204" w:rsidRPr="00487927" w:rsidRDefault="001B2204" w:rsidP="001B2204">
            <w:pPr>
              <w:jc w:val="center"/>
              <w:rPr>
                <w:rFonts w:cstheme="minorHAnsi"/>
                <w:szCs w:val="20"/>
              </w:rPr>
            </w:pPr>
          </w:p>
        </w:tc>
        <w:tc>
          <w:tcPr>
            <w:tcW w:w="1080" w:type="dxa"/>
          </w:tcPr>
          <w:p w14:paraId="50B22C48" w14:textId="706A1A3F" w:rsidR="001B2204" w:rsidRPr="00283A38" w:rsidRDefault="001B2204" w:rsidP="001B2204">
            <w:pPr>
              <w:jc w:val="center"/>
              <w:rPr>
                <w:rFonts w:cstheme="minorHAnsi"/>
                <w:szCs w:val="20"/>
              </w:rPr>
            </w:pPr>
            <w:r w:rsidRPr="00283A38">
              <w:rPr>
                <w:rFonts w:cstheme="minorHAnsi"/>
                <w:szCs w:val="20"/>
              </w:rPr>
              <w:t>•</w:t>
            </w:r>
          </w:p>
        </w:tc>
        <w:tc>
          <w:tcPr>
            <w:tcW w:w="990" w:type="dxa"/>
          </w:tcPr>
          <w:p w14:paraId="51BCED7D" w14:textId="77777777" w:rsidR="001B2204" w:rsidRPr="00283A38" w:rsidRDefault="001B2204" w:rsidP="001B2204">
            <w:pPr>
              <w:jc w:val="center"/>
              <w:rPr>
                <w:rFonts w:cstheme="minorHAnsi"/>
                <w:szCs w:val="20"/>
              </w:rPr>
            </w:pPr>
          </w:p>
        </w:tc>
      </w:tr>
      <w:tr w:rsidR="001B2204" w:rsidRPr="00487927" w14:paraId="2CBB1EC4" w14:textId="57EFB12C" w:rsidTr="000C75E7">
        <w:tc>
          <w:tcPr>
            <w:tcW w:w="1255" w:type="dxa"/>
          </w:tcPr>
          <w:p w14:paraId="12C29241" w14:textId="320790CC" w:rsidR="001B2204" w:rsidRDefault="001B2204" w:rsidP="001B2204">
            <w:pPr>
              <w:jc w:val="center"/>
              <w:rPr>
                <w:szCs w:val="20"/>
              </w:rPr>
            </w:pPr>
            <w:r>
              <w:rPr>
                <w:szCs w:val="20"/>
              </w:rPr>
              <w:t>2502</w:t>
            </w:r>
            <w:r w:rsidRPr="00283A38">
              <w:rPr>
                <w:szCs w:val="20"/>
              </w:rPr>
              <w:t>_0</w:t>
            </w:r>
            <w:r>
              <w:rPr>
                <w:szCs w:val="20"/>
              </w:rPr>
              <w:t>5</w:t>
            </w:r>
          </w:p>
        </w:tc>
        <w:tc>
          <w:tcPr>
            <w:tcW w:w="990" w:type="dxa"/>
          </w:tcPr>
          <w:p w14:paraId="4D717A6A" w14:textId="787B62BB" w:rsidR="001B2204" w:rsidRPr="00283A38" w:rsidRDefault="001B2204" w:rsidP="001B2204">
            <w:pPr>
              <w:jc w:val="center"/>
              <w:rPr>
                <w:rFonts w:cstheme="minorHAnsi"/>
                <w:szCs w:val="20"/>
              </w:rPr>
            </w:pPr>
          </w:p>
        </w:tc>
        <w:tc>
          <w:tcPr>
            <w:tcW w:w="990" w:type="dxa"/>
          </w:tcPr>
          <w:p w14:paraId="15721432" w14:textId="77777777" w:rsidR="001B2204" w:rsidRPr="00487927" w:rsidRDefault="001B2204" w:rsidP="001B2204">
            <w:pPr>
              <w:jc w:val="center"/>
              <w:rPr>
                <w:rFonts w:cstheme="minorHAnsi"/>
                <w:szCs w:val="20"/>
              </w:rPr>
            </w:pPr>
          </w:p>
        </w:tc>
        <w:tc>
          <w:tcPr>
            <w:tcW w:w="990" w:type="dxa"/>
          </w:tcPr>
          <w:p w14:paraId="547D73EA" w14:textId="77777777" w:rsidR="001B2204" w:rsidRPr="00487927" w:rsidRDefault="001B2204" w:rsidP="001B2204">
            <w:pPr>
              <w:jc w:val="center"/>
              <w:rPr>
                <w:rFonts w:cstheme="minorHAnsi"/>
                <w:szCs w:val="20"/>
              </w:rPr>
            </w:pPr>
          </w:p>
        </w:tc>
        <w:tc>
          <w:tcPr>
            <w:tcW w:w="990" w:type="dxa"/>
          </w:tcPr>
          <w:p w14:paraId="6BD4C939" w14:textId="77777777" w:rsidR="001B2204" w:rsidRPr="00487927" w:rsidRDefault="001B2204" w:rsidP="001B2204">
            <w:pPr>
              <w:jc w:val="center"/>
              <w:rPr>
                <w:rFonts w:cstheme="minorHAnsi"/>
                <w:szCs w:val="20"/>
              </w:rPr>
            </w:pPr>
          </w:p>
        </w:tc>
        <w:tc>
          <w:tcPr>
            <w:tcW w:w="990" w:type="dxa"/>
          </w:tcPr>
          <w:p w14:paraId="5D387B27" w14:textId="77777777" w:rsidR="001B2204" w:rsidRPr="00487927" w:rsidRDefault="001B2204" w:rsidP="001B2204">
            <w:pPr>
              <w:jc w:val="center"/>
              <w:rPr>
                <w:rFonts w:cstheme="minorHAnsi"/>
                <w:szCs w:val="20"/>
              </w:rPr>
            </w:pPr>
          </w:p>
        </w:tc>
        <w:tc>
          <w:tcPr>
            <w:tcW w:w="990" w:type="dxa"/>
          </w:tcPr>
          <w:p w14:paraId="5AD9734A" w14:textId="77777777" w:rsidR="001B2204" w:rsidRPr="00487927" w:rsidRDefault="001B2204" w:rsidP="001B2204">
            <w:pPr>
              <w:jc w:val="center"/>
              <w:rPr>
                <w:rFonts w:cstheme="minorHAnsi"/>
                <w:szCs w:val="20"/>
              </w:rPr>
            </w:pPr>
          </w:p>
        </w:tc>
        <w:tc>
          <w:tcPr>
            <w:tcW w:w="1080" w:type="dxa"/>
          </w:tcPr>
          <w:p w14:paraId="6328BBD7" w14:textId="317DD2AE" w:rsidR="001B2204" w:rsidRPr="00283A38" w:rsidRDefault="001B2204" w:rsidP="001B2204">
            <w:pPr>
              <w:jc w:val="center"/>
              <w:rPr>
                <w:rFonts w:cstheme="minorHAnsi"/>
                <w:szCs w:val="20"/>
              </w:rPr>
            </w:pPr>
            <w:r w:rsidRPr="00283A38">
              <w:rPr>
                <w:rFonts w:cstheme="minorHAnsi"/>
                <w:szCs w:val="20"/>
              </w:rPr>
              <w:t>•</w:t>
            </w:r>
          </w:p>
        </w:tc>
        <w:tc>
          <w:tcPr>
            <w:tcW w:w="990" w:type="dxa"/>
          </w:tcPr>
          <w:p w14:paraId="216CB9E1" w14:textId="77777777" w:rsidR="001B2204" w:rsidRPr="00283A38" w:rsidRDefault="001B2204" w:rsidP="001B2204">
            <w:pPr>
              <w:jc w:val="center"/>
              <w:rPr>
                <w:rFonts w:cstheme="minorHAnsi"/>
                <w:szCs w:val="20"/>
              </w:rPr>
            </w:pPr>
          </w:p>
        </w:tc>
      </w:tr>
      <w:tr w:rsidR="001B2204" w:rsidRPr="00487927" w14:paraId="654146CE" w14:textId="6323BEDC" w:rsidTr="000C75E7">
        <w:tc>
          <w:tcPr>
            <w:tcW w:w="1255" w:type="dxa"/>
          </w:tcPr>
          <w:p w14:paraId="6F9B600D" w14:textId="37222195" w:rsidR="001B2204" w:rsidRDefault="001B2204" w:rsidP="001B2204">
            <w:pPr>
              <w:jc w:val="center"/>
              <w:rPr>
                <w:szCs w:val="20"/>
              </w:rPr>
            </w:pPr>
            <w:r>
              <w:rPr>
                <w:szCs w:val="20"/>
              </w:rPr>
              <w:t>2502</w:t>
            </w:r>
            <w:r w:rsidRPr="00283A38">
              <w:rPr>
                <w:szCs w:val="20"/>
              </w:rPr>
              <w:t>_0</w:t>
            </w:r>
            <w:r>
              <w:rPr>
                <w:szCs w:val="20"/>
              </w:rPr>
              <w:t>6</w:t>
            </w:r>
          </w:p>
        </w:tc>
        <w:tc>
          <w:tcPr>
            <w:tcW w:w="990" w:type="dxa"/>
          </w:tcPr>
          <w:p w14:paraId="36C0C48A" w14:textId="3087A54F" w:rsidR="001B2204" w:rsidRPr="00283A38" w:rsidRDefault="001B2204" w:rsidP="001B2204">
            <w:pPr>
              <w:jc w:val="center"/>
              <w:rPr>
                <w:rFonts w:cstheme="minorHAnsi"/>
                <w:szCs w:val="20"/>
              </w:rPr>
            </w:pPr>
          </w:p>
        </w:tc>
        <w:tc>
          <w:tcPr>
            <w:tcW w:w="990" w:type="dxa"/>
          </w:tcPr>
          <w:p w14:paraId="1C40B8AD" w14:textId="77777777" w:rsidR="001B2204" w:rsidRPr="00487927" w:rsidRDefault="001B2204" w:rsidP="001B2204">
            <w:pPr>
              <w:jc w:val="center"/>
              <w:rPr>
                <w:rFonts w:cstheme="minorHAnsi"/>
                <w:szCs w:val="20"/>
              </w:rPr>
            </w:pPr>
          </w:p>
        </w:tc>
        <w:tc>
          <w:tcPr>
            <w:tcW w:w="990" w:type="dxa"/>
          </w:tcPr>
          <w:p w14:paraId="79F996D1" w14:textId="77777777" w:rsidR="001B2204" w:rsidRPr="00487927" w:rsidRDefault="001B2204" w:rsidP="001B2204">
            <w:pPr>
              <w:jc w:val="center"/>
              <w:rPr>
                <w:rFonts w:cstheme="minorHAnsi"/>
                <w:szCs w:val="20"/>
              </w:rPr>
            </w:pPr>
          </w:p>
        </w:tc>
        <w:tc>
          <w:tcPr>
            <w:tcW w:w="990" w:type="dxa"/>
          </w:tcPr>
          <w:p w14:paraId="771BC52F" w14:textId="77777777" w:rsidR="001B2204" w:rsidRPr="00487927" w:rsidRDefault="001B2204" w:rsidP="001B2204">
            <w:pPr>
              <w:jc w:val="center"/>
              <w:rPr>
                <w:rFonts w:cstheme="minorHAnsi"/>
                <w:szCs w:val="20"/>
              </w:rPr>
            </w:pPr>
          </w:p>
        </w:tc>
        <w:tc>
          <w:tcPr>
            <w:tcW w:w="990" w:type="dxa"/>
          </w:tcPr>
          <w:p w14:paraId="7F68A69D" w14:textId="77777777" w:rsidR="001B2204" w:rsidRPr="00487927" w:rsidRDefault="001B2204" w:rsidP="001B2204">
            <w:pPr>
              <w:jc w:val="center"/>
              <w:rPr>
                <w:rFonts w:cstheme="minorHAnsi"/>
                <w:szCs w:val="20"/>
              </w:rPr>
            </w:pPr>
          </w:p>
        </w:tc>
        <w:tc>
          <w:tcPr>
            <w:tcW w:w="990" w:type="dxa"/>
          </w:tcPr>
          <w:p w14:paraId="6CCCCFB1" w14:textId="77777777" w:rsidR="001B2204" w:rsidRPr="00487927" w:rsidRDefault="001B2204" w:rsidP="001B2204">
            <w:pPr>
              <w:jc w:val="center"/>
              <w:rPr>
                <w:rFonts w:cstheme="minorHAnsi"/>
                <w:szCs w:val="20"/>
              </w:rPr>
            </w:pPr>
          </w:p>
        </w:tc>
        <w:tc>
          <w:tcPr>
            <w:tcW w:w="1080" w:type="dxa"/>
          </w:tcPr>
          <w:p w14:paraId="0848A07B" w14:textId="4308375A" w:rsidR="001B2204" w:rsidRPr="00283A38" w:rsidRDefault="001B2204" w:rsidP="001B2204">
            <w:pPr>
              <w:jc w:val="center"/>
              <w:rPr>
                <w:rFonts w:cstheme="minorHAnsi"/>
                <w:szCs w:val="20"/>
              </w:rPr>
            </w:pPr>
            <w:r w:rsidRPr="00283A38">
              <w:rPr>
                <w:rFonts w:cstheme="minorHAnsi"/>
                <w:szCs w:val="20"/>
              </w:rPr>
              <w:t>•</w:t>
            </w:r>
          </w:p>
        </w:tc>
        <w:tc>
          <w:tcPr>
            <w:tcW w:w="990" w:type="dxa"/>
          </w:tcPr>
          <w:p w14:paraId="6D5DDAC1" w14:textId="77777777" w:rsidR="001B2204" w:rsidRPr="00283A38" w:rsidRDefault="001B2204" w:rsidP="001B2204">
            <w:pPr>
              <w:jc w:val="center"/>
              <w:rPr>
                <w:rFonts w:cstheme="minorHAnsi"/>
                <w:szCs w:val="20"/>
              </w:rPr>
            </w:pPr>
          </w:p>
        </w:tc>
      </w:tr>
      <w:tr w:rsidR="001B2204" w:rsidRPr="00487927" w14:paraId="726ED947" w14:textId="473E1243" w:rsidTr="000C75E7">
        <w:tc>
          <w:tcPr>
            <w:tcW w:w="1255" w:type="dxa"/>
          </w:tcPr>
          <w:p w14:paraId="5AEF9B5B" w14:textId="55E39393" w:rsidR="001B2204" w:rsidRDefault="001B2204" w:rsidP="001B2204">
            <w:pPr>
              <w:jc w:val="center"/>
              <w:rPr>
                <w:szCs w:val="20"/>
              </w:rPr>
            </w:pPr>
            <w:r>
              <w:rPr>
                <w:szCs w:val="20"/>
              </w:rPr>
              <w:t>2503</w:t>
            </w:r>
            <w:r w:rsidRPr="00283A38">
              <w:rPr>
                <w:szCs w:val="20"/>
              </w:rPr>
              <w:t>_0</w:t>
            </w:r>
            <w:r>
              <w:rPr>
                <w:szCs w:val="20"/>
              </w:rPr>
              <w:t>2</w:t>
            </w:r>
          </w:p>
        </w:tc>
        <w:tc>
          <w:tcPr>
            <w:tcW w:w="990" w:type="dxa"/>
          </w:tcPr>
          <w:p w14:paraId="3527E24D" w14:textId="73A2A9CF" w:rsidR="001B2204" w:rsidRPr="00283A38" w:rsidRDefault="001B2204" w:rsidP="001B2204">
            <w:pPr>
              <w:jc w:val="center"/>
              <w:rPr>
                <w:rFonts w:cstheme="minorHAnsi"/>
                <w:szCs w:val="20"/>
              </w:rPr>
            </w:pPr>
          </w:p>
        </w:tc>
        <w:tc>
          <w:tcPr>
            <w:tcW w:w="990" w:type="dxa"/>
          </w:tcPr>
          <w:p w14:paraId="5621818F" w14:textId="77777777" w:rsidR="001B2204" w:rsidRPr="00487927" w:rsidRDefault="001B2204" w:rsidP="001B2204">
            <w:pPr>
              <w:jc w:val="center"/>
              <w:rPr>
                <w:rFonts w:cstheme="minorHAnsi"/>
                <w:szCs w:val="20"/>
              </w:rPr>
            </w:pPr>
          </w:p>
        </w:tc>
        <w:tc>
          <w:tcPr>
            <w:tcW w:w="990" w:type="dxa"/>
          </w:tcPr>
          <w:p w14:paraId="5E741FC4" w14:textId="77777777" w:rsidR="001B2204" w:rsidRPr="00487927" w:rsidRDefault="001B2204" w:rsidP="001B2204">
            <w:pPr>
              <w:jc w:val="center"/>
              <w:rPr>
                <w:rFonts w:cstheme="minorHAnsi"/>
                <w:szCs w:val="20"/>
              </w:rPr>
            </w:pPr>
          </w:p>
        </w:tc>
        <w:tc>
          <w:tcPr>
            <w:tcW w:w="990" w:type="dxa"/>
          </w:tcPr>
          <w:p w14:paraId="27F393B9" w14:textId="77777777" w:rsidR="001B2204" w:rsidRPr="00487927" w:rsidRDefault="001B2204" w:rsidP="001B2204">
            <w:pPr>
              <w:jc w:val="center"/>
              <w:rPr>
                <w:rFonts w:cstheme="minorHAnsi"/>
                <w:szCs w:val="20"/>
              </w:rPr>
            </w:pPr>
          </w:p>
        </w:tc>
        <w:tc>
          <w:tcPr>
            <w:tcW w:w="990" w:type="dxa"/>
          </w:tcPr>
          <w:p w14:paraId="4676DACD" w14:textId="77777777" w:rsidR="001B2204" w:rsidRPr="00487927" w:rsidRDefault="001B2204" w:rsidP="001B2204">
            <w:pPr>
              <w:jc w:val="center"/>
              <w:rPr>
                <w:rFonts w:cstheme="minorHAnsi"/>
                <w:szCs w:val="20"/>
              </w:rPr>
            </w:pPr>
          </w:p>
        </w:tc>
        <w:tc>
          <w:tcPr>
            <w:tcW w:w="990" w:type="dxa"/>
          </w:tcPr>
          <w:p w14:paraId="58B4C5F5" w14:textId="77777777" w:rsidR="001B2204" w:rsidRPr="00487927" w:rsidRDefault="001B2204" w:rsidP="001B2204">
            <w:pPr>
              <w:jc w:val="center"/>
              <w:rPr>
                <w:rFonts w:cstheme="minorHAnsi"/>
                <w:szCs w:val="20"/>
              </w:rPr>
            </w:pPr>
          </w:p>
        </w:tc>
        <w:tc>
          <w:tcPr>
            <w:tcW w:w="1080" w:type="dxa"/>
          </w:tcPr>
          <w:p w14:paraId="2A1B3FE4" w14:textId="14B906A5" w:rsidR="001B2204" w:rsidRPr="00283A38" w:rsidRDefault="001B2204" w:rsidP="001B2204">
            <w:pPr>
              <w:jc w:val="center"/>
              <w:rPr>
                <w:rFonts w:cstheme="minorHAnsi"/>
                <w:szCs w:val="20"/>
              </w:rPr>
            </w:pPr>
            <w:r w:rsidRPr="00283A38">
              <w:rPr>
                <w:rFonts w:cstheme="minorHAnsi"/>
                <w:szCs w:val="20"/>
              </w:rPr>
              <w:t>•</w:t>
            </w:r>
          </w:p>
        </w:tc>
        <w:tc>
          <w:tcPr>
            <w:tcW w:w="990" w:type="dxa"/>
          </w:tcPr>
          <w:p w14:paraId="334F6471" w14:textId="77777777" w:rsidR="001B2204" w:rsidRPr="00283A38" w:rsidRDefault="001B2204" w:rsidP="001B2204">
            <w:pPr>
              <w:jc w:val="center"/>
              <w:rPr>
                <w:rFonts w:cstheme="minorHAnsi"/>
                <w:szCs w:val="20"/>
              </w:rPr>
            </w:pPr>
          </w:p>
        </w:tc>
      </w:tr>
      <w:tr w:rsidR="00AC2B99" w:rsidRPr="00487927" w14:paraId="1648036F" w14:textId="77777777" w:rsidTr="000C75E7">
        <w:tc>
          <w:tcPr>
            <w:tcW w:w="1255" w:type="dxa"/>
          </w:tcPr>
          <w:p w14:paraId="232C90DB" w14:textId="696AE581" w:rsidR="00AC2B99" w:rsidRDefault="00AC2B99" w:rsidP="00AC2B99">
            <w:pPr>
              <w:jc w:val="center"/>
              <w:rPr>
                <w:szCs w:val="20"/>
              </w:rPr>
            </w:pPr>
            <w:r>
              <w:rPr>
                <w:szCs w:val="20"/>
              </w:rPr>
              <w:t>2503</w:t>
            </w:r>
            <w:r w:rsidRPr="00283A38">
              <w:rPr>
                <w:szCs w:val="20"/>
              </w:rPr>
              <w:t>_0</w:t>
            </w:r>
            <w:r>
              <w:rPr>
                <w:szCs w:val="20"/>
              </w:rPr>
              <w:t>3</w:t>
            </w:r>
          </w:p>
        </w:tc>
        <w:tc>
          <w:tcPr>
            <w:tcW w:w="990" w:type="dxa"/>
          </w:tcPr>
          <w:p w14:paraId="7FBDF28D" w14:textId="77777777" w:rsidR="00AC2B99" w:rsidRPr="00283A38" w:rsidRDefault="00AC2B99" w:rsidP="00AC2B99">
            <w:pPr>
              <w:jc w:val="center"/>
              <w:rPr>
                <w:rFonts w:cstheme="minorHAnsi"/>
                <w:szCs w:val="20"/>
              </w:rPr>
            </w:pPr>
          </w:p>
        </w:tc>
        <w:tc>
          <w:tcPr>
            <w:tcW w:w="990" w:type="dxa"/>
          </w:tcPr>
          <w:p w14:paraId="350F18FD" w14:textId="77777777" w:rsidR="00AC2B99" w:rsidRPr="00487927" w:rsidRDefault="00AC2B99" w:rsidP="00AC2B99">
            <w:pPr>
              <w:jc w:val="center"/>
              <w:rPr>
                <w:rFonts w:cstheme="minorHAnsi"/>
                <w:szCs w:val="20"/>
              </w:rPr>
            </w:pPr>
          </w:p>
        </w:tc>
        <w:tc>
          <w:tcPr>
            <w:tcW w:w="990" w:type="dxa"/>
          </w:tcPr>
          <w:p w14:paraId="1F3E6EDD" w14:textId="77777777" w:rsidR="00AC2B99" w:rsidRPr="00487927" w:rsidRDefault="00AC2B99" w:rsidP="00AC2B99">
            <w:pPr>
              <w:jc w:val="center"/>
              <w:rPr>
                <w:rFonts w:cstheme="minorHAnsi"/>
                <w:szCs w:val="20"/>
              </w:rPr>
            </w:pPr>
          </w:p>
        </w:tc>
        <w:tc>
          <w:tcPr>
            <w:tcW w:w="990" w:type="dxa"/>
          </w:tcPr>
          <w:p w14:paraId="392FDCAB" w14:textId="77777777" w:rsidR="00AC2B99" w:rsidRPr="00487927" w:rsidRDefault="00AC2B99" w:rsidP="00AC2B99">
            <w:pPr>
              <w:jc w:val="center"/>
              <w:rPr>
                <w:rFonts w:cstheme="minorHAnsi"/>
                <w:szCs w:val="20"/>
              </w:rPr>
            </w:pPr>
          </w:p>
        </w:tc>
        <w:tc>
          <w:tcPr>
            <w:tcW w:w="990" w:type="dxa"/>
          </w:tcPr>
          <w:p w14:paraId="7C31516D" w14:textId="77777777" w:rsidR="00AC2B99" w:rsidRPr="00487927" w:rsidRDefault="00AC2B99" w:rsidP="00AC2B99">
            <w:pPr>
              <w:jc w:val="center"/>
              <w:rPr>
                <w:rFonts w:cstheme="minorHAnsi"/>
                <w:szCs w:val="20"/>
              </w:rPr>
            </w:pPr>
          </w:p>
        </w:tc>
        <w:tc>
          <w:tcPr>
            <w:tcW w:w="990" w:type="dxa"/>
          </w:tcPr>
          <w:p w14:paraId="0B0DC37A" w14:textId="77777777" w:rsidR="00AC2B99" w:rsidRPr="00487927" w:rsidRDefault="00AC2B99" w:rsidP="00AC2B99">
            <w:pPr>
              <w:jc w:val="center"/>
              <w:rPr>
                <w:rFonts w:cstheme="minorHAnsi"/>
                <w:szCs w:val="20"/>
              </w:rPr>
            </w:pPr>
          </w:p>
        </w:tc>
        <w:tc>
          <w:tcPr>
            <w:tcW w:w="1080" w:type="dxa"/>
          </w:tcPr>
          <w:p w14:paraId="2A10E2FB" w14:textId="5AB9E7A6" w:rsidR="00AC2B99" w:rsidRPr="00283A38" w:rsidRDefault="00AC2B99" w:rsidP="00AC2B99">
            <w:pPr>
              <w:jc w:val="center"/>
              <w:rPr>
                <w:rFonts w:cstheme="minorHAnsi"/>
                <w:szCs w:val="20"/>
              </w:rPr>
            </w:pPr>
            <w:r w:rsidRPr="00283A38">
              <w:rPr>
                <w:rFonts w:cstheme="minorHAnsi"/>
                <w:szCs w:val="20"/>
              </w:rPr>
              <w:t>•</w:t>
            </w:r>
          </w:p>
        </w:tc>
        <w:tc>
          <w:tcPr>
            <w:tcW w:w="990" w:type="dxa"/>
          </w:tcPr>
          <w:p w14:paraId="64E091D8" w14:textId="77777777" w:rsidR="00AC2B99" w:rsidRPr="00283A38" w:rsidRDefault="00AC2B99" w:rsidP="00AC2B99">
            <w:pPr>
              <w:jc w:val="center"/>
              <w:rPr>
                <w:rFonts w:cstheme="minorHAnsi"/>
                <w:szCs w:val="20"/>
              </w:rPr>
            </w:pPr>
          </w:p>
        </w:tc>
      </w:tr>
      <w:tr w:rsidR="00AC2B99" w:rsidRPr="00487927" w14:paraId="1B90FA46" w14:textId="180CE16A" w:rsidTr="000C75E7">
        <w:tc>
          <w:tcPr>
            <w:tcW w:w="1255" w:type="dxa"/>
          </w:tcPr>
          <w:p w14:paraId="4AB7657A" w14:textId="5B38FEEE" w:rsidR="00AC2B99" w:rsidRDefault="00AC2B99" w:rsidP="00AC2B99">
            <w:pPr>
              <w:jc w:val="center"/>
              <w:rPr>
                <w:szCs w:val="20"/>
              </w:rPr>
            </w:pPr>
            <w:r>
              <w:rPr>
                <w:szCs w:val="20"/>
              </w:rPr>
              <w:t>2503</w:t>
            </w:r>
            <w:r w:rsidRPr="00283A38">
              <w:rPr>
                <w:szCs w:val="20"/>
              </w:rPr>
              <w:t>_0</w:t>
            </w:r>
            <w:r>
              <w:rPr>
                <w:szCs w:val="20"/>
              </w:rPr>
              <w:t>4</w:t>
            </w:r>
          </w:p>
        </w:tc>
        <w:tc>
          <w:tcPr>
            <w:tcW w:w="990" w:type="dxa"/>
          </w:tcPr>
          <w:p w14:paraId="78BCCB24" w14:textId="77B62CCE" w:rsidR="00AC2B99" w:rsidRPr="00283A38" w:rsidRDefault="00AC2B99" w:rsidP="00AC2B99">
            <w:pPr>
              <w:jc w:val="center"/>
              <w:rPr>
                <w:rFonts w:cstheme="minorHAnsi"/>
                <w:szCs w:val="20"/>
              </w:rPr>
            </w:pPr>
          </w:p>
        </w:tc>
        <w:tc>
          <w:tcPr>
            <w:tcW w:w="990" w:type="dxa"/>
          </w:tcPr>
          <w:p w14:paraId="7DCA0B67" w14:textId="77777777" w:rsidR="00AC2B99" w:rsidRPr="00487927" w:rsidRDefault="00AC2B99" w:rsidP="00AC2B99">
            <w:pPr>
              <w:jc w:val="center"/>
              <w:rPr>
                <w:rFonts w:cstheme="minorHAnsi"/>
                <w:szCs w:val="20"/>
              </w:rPr>
            </w:pPr>
          </w:p>
        </w:tc>
        <w:tc>
          <w:tcPr>
            <w:tcW w:w="990" w:type="dxa"/>
          </w:tcPr>
          <w:p w14:paraId="4B245AD7" w14:textId="77777777" w:rsidR="00AC2B99" w:rsidRPr="00487927" w:rsidRDefault="00AC2B99" w:rsidP="00AC2B99">
            <w:pPr>
              <w:jc w:val="center"/>
              <w:rPr>
                <w:rFonts w:cstheme="minorHAnsi"/>
                <w:szCs w:val="20"/>
              </w:rPr>
            </w:pPr>
          </w:p>
        </w:tc>
        <w:tc>
          <w:tcPr>
            <w:tcW w:w="990" w:type="dxa"/>
          </w:tcPr>
          <w:p w14:paraId="4CBDBDA6" w14:textId="77777777" w:rsidR="00AC2B99" w:rsidRPr="00487927" w:rsidRDefault="00AC2B99" w:rsidP="00AC2B99">
            <w:pPr>
              <w:jc w:val="center"/>
              <w:rPr>
                <w:rFonts w:cstheme="minorHAnsi"/>
                <w:szCs w:val="20"/>
              </w:rPr>
            </w:pPr>
          </w:p>
        </w:tc>
        <w:tc>
          <w:tcPr>
            <w:tcW w:w="990" w:type="dxa"/>
          </w:tcPr>
          <w:p w14:paraId="26217774" w14:textId="77777777" w:rsidR="00AC2B99" w:rsidRPr="00487927" w:rsidRDefault="00AC2B99" w:rsidP="00AC2B99">
            <w:pPr>
              <w:jc w:val="center"/>
              <w:rPr>
                <w:rFonts w:cstheme="minorHAnsi"/>
                <w:szCs w:val="20"/>
              </w:rPr>
            </w:pPr>
          </w:p>
        </w:tc>
        <w:tc>
          <w:tcPr>
            <w:tcW w:w="990" w:type="dxa"/>
          </w:tcPr>
          <w:p w14:paraId="6CF05110" w14:textId="77777777" w:rsidR="00AC2B99" w:rsidRPr="00487927" w:rsidRDefault="00AC2B99" w:rsidP="00AC2B99">
            <w:pPr>
              <w:jc w:val="center"/>
              <w:rPr>
                <w:rFonts w:cstheme="minorHAnsi"/>
                <w:szCs w:val="20"/>
              </w:rPr>
            </w:pPr>
          </w:p>
        </w:tc>
        <w:tc>
          <w:tcPr>
            <w:tcW w:w="1080" w:type="dxa"/>
          </w:tcPr>
          <w:p w14:paraId="5A62CE4B" w14:textId="62D2D8C9" w:rsidR="00AC2B99" w:rsidRPr="00283A38" w:rsidRDefault="00AC2B99" w:rsidP="00AC2B99">
            <w:pPr>
              <w:jc w:val="center"/>
              <w:rPr>
                <w:rFonts w:cstheme="minorHAnsi"/>
                <w:szCs w:val="20"/>
              </w:rPr>
            </w:pPr>
            <w:r w:rsidRPr="00283A38">
              <w:rPr>
                <w:rFonts w:cstheme="minorHAnsi"/>
                <w:szCs w:val="20"/>
              </w:rPr>
              <w:t>•</w:t>
            </w:r>
          </w:p>
        </w:tc>
        <w:tc>
          <w:tcPr>
            <w:tcW w:w="990" w:type="dxa"/>
          </w:tcPr>
          <w:p w14:paraId="4130554E" w14:textId="77777777" w:rsidR="00AC2B99" w:rsidRPr="00283A38" w:rsidRDefault="00AC2B99" w:rsidP="00AC2B99">
            <w:pPr>
              <w:jc w:val="center"/>
              <w:rPr>
                <w:rFonts w:cstheme="minorHAnsi"/>
                <w:szCs w:val="20"/>
              </w:rPr>
            </w:pPr>
          </w:p>
        </w:tc>
      </w:tr>
      <w:tr w:rsidR="00AC2B99" w:rsidRPr="00487927" w14:paraId="41FAD33C" w14:textId="76457B35" w:rsidTr="000C75E7">
        <w:tc>
          <w:tcPr>
            <w:tcW w:w="1255" w:type="dxa"/>
          </w:tcPr>
          <w:p w14:paraId="523E45E0" w14:textId="2FF15909" w:rsidR="00AC2B99" w:rsidRDefault="00AC2B99" w:rsidP="00AC2B99">
            <w:pPr>
              <w:jc w:val="center"/>
              <w:rPr>
                <w:szCs w:val="20"/>
              </w:rPr>
            </w:pPr>
            <w:r>
              <w:rPr>
                <w:szCs w:val="20"/>
              </w:rPr>
              <w:t>2503</w:t>
            </w:r>
            <w:r w:rsidRPr="00283A38">
              <w:rPr>
                <w:szCs w:val="20"/>
              </w:rPr>
              <w:t>_0</w:t>
            </w:r>
            <w:r>
              <w:rPr>
                <w:szCs w:val="20"/>
              </w:rPr>
              <w:t>5</w:t>
            </w:r>
          </w:p>
        </w:tc>
        <w:tc>
          <w:tcPr>
            <w:tcW w:w="990" w:type="dxa"/>
          </w:tcPr>
          <w:p w14:paraId="3A0B9158" w14:textId="22E1D1D3" w:rsidR="00AC2B99" w:rsidRPr="00283A38" w:rsidRDefault="00AC2B99" w:rsidP="00AC2B99">
            <w:pPr>
              <w:jc w:val="center"/>
              <w:rPr>
                <w:rFonts w:cstheme="minorHAnsi"/>
                <w:szCs w:val="20"/>
              </w:rPr>
            </w:pPr>
          </w:p>
        </w:tc>
        <w:tc>
          <w:tcPr>
            <w:tcW w:w="990" w:type="dxa"/>
          </w:tcPr>
          <w:p w14:paraId="68D3B72E" w14:textId="77777777" w:rsidR="00AC2B99" w:rsidRPr="00487927" w:rsidRDefault="00AC2B99" w:rsidP="00AC2B99">
            <w:pPr>
              <w:jc w:val="center"/>
              <w:rPr>
                <w:rFonts w:cstheme="minorHAnsi"/>
                <w:szCs w:val="20"/>
              </w:rPr>
            </w:pPr>
          </w:p>
        </w:tc>
        <w:tc>
          <w:tcPr>
            <w:tcW w:w="990" w:type="dxa"/>
          </w:tcPr>
          <w:p w14:paraId="1D27543A" w14:textId="77777777" w:rsidR="00AC2B99" w:rsidRPr="00487927" w:rsidRDefault="00AC2B99" w:rsidP="00AC2B99">
            <w:pPr>
              <w:jc w:val="center"/>
              <w:rPr>
                <w:rFonts w:cstheme="minorHAnsi"/>
                <w:szCs w:val="20"/>
              </w:rPr>
            </w:pPr>
          </w:p>
        </w:tc>
        <w:tc>
          <w:tcPr>
            <w:tcW w:w="990" w:type="dxa"/>
          </w:tcPr>
          <w:p w14:paraId="08D6F9DC" w14:textId="77777777" w:rsidR="00AC2B99" w:rsidRPr="00487927" w:rsidRDefault="00AC2B99" w:rsidP="00AC2B99">
            <w:pPr>
              <w:jc w:val="center"/>
              <w:rPr>
                <w:rFonts w:cstheme="minorHAnsi"/>
                <w:szCs w:val="20"/>
              </w:rPr>
            </w:pPr>
          </w:p>
        </w:tc>
        <w:tc>
          <w:tcPr>
            <w:tcW w:w="990" w:type="dxa"/>
          </w:tcPr>
          <w:p w14:paraId="3A3C16A8" w14:textId="77777777" w:rsidR="00AC2B99" w:rsidRPr="00487927" w:rsidRDefault="00AC2B99" w:rsidP="00AC2B99">
            <w:pPr>
              <w:jc w:val="center"/>
              <w:rPr>
                <w:rFonts w:cstheme="minorHAnsi"/>
                <w:szCs w:val="20"/>
              </w:rPr>
            </w:pPr>
          </w:p>
        </w:tc>
        <w:tc>
          <w:tcPr>
            <w:tcW w:w="990" w:type="dxa"/>
          </w:tcPr>
          <w:p w14:paraId="2E3E0B8A" w14:textId="77777777" w:rsidR="00AC2B99" w:rsidRPr="00487927" w:rsidRDefault="00AC2B99" w:rsidP="00AC2B99">
            <w:pPr>
              <w:jc w:val="center"/>
              <w:rPr>
                <w:rFonts w:cstheme="minorHAnsi"/>
                <w:szCs w:val="20"/>
              </w:rPr>
            </w:pPr>
          </w:p>
        </w:tc>
        <w:tc>
          <w:tcPr>
            <w:tcW w:w="1080" w:type="dxa"/>
          </w:tcPr>
          <w:p w14:paraId="1D4D852D" w14:textId="346AFC2D" w:rsidR="00AC2B99" w:rsidRPr="00283A38" w:rsidRDefault="00AC2B99" w:rsidP="00AC2B99">
            <w:pPr>
              <w:jc w:val="center"/>
              <w:rPr>
                <w:rFonts w:cstheme="minorHAnsi"/>
                <w:szCs w:val="20"/>
              </w:rPr>
            </w:pPr>
            <w:r w:rsidRPr="00283A38">
              <w:rPr>
                <w:rFonts w:cstheme="minorHAnsi"/>
                <w:szCs w:val="20"/>
              </w:rPr>
              <w:t>•</w:t>
            </w:r>
          </w:p>
        </w:tc>
        <w:tc>
          <w:tcPr>
            <w:tcW w:w="990" w:type="dxa"/>
          </w:tcPr>
          <w:p w14:paraId="62949358" w14:textId="77777777" w:rsidR="00AC2B99" w:rsidRPr="00283A38" w:rsidRDefault="00AC2B99" w:rsidP="00AC2B99">
            <w:pPr>
              <w:jc w:val="center"/>
              <w:rPr>
                <w:rFonts w:cstheme="minorHAnsi"/>
                <w:szCs w:val="20"/>
              </w:rPr>
            </w:pPr>
          </w:p>
        </w:tc>
      </w:tr>
      <w:tr w:rsidR="00AC2B99" w:rsidRPr="00487927" w14:paraId="192AA60E" w14:textId="78E570CE" w:rsidTr="000C75E7">
        <w:tc>
          <w:tcPr>
            <w:tcW w:w="1255" w:type="dxa"/>
          </w:tcPr>
          <w:p w14:paraId="128C47DA" w14:textId="43FFA2DB" w:rsidR="00AC2B99" w:rsidRDefault="00AC2B99" w:rsidP="00AC2B99">
            <w:pPr>
              <w:jc w:val="center"/>
              <w:rPr>
                <w:szCs w:val="20"/>
              </w:rPr>
            </w:pPr>
            <w:r>
              <w:rPr>
                <w:szCs w:val="20"/>
              </w:rPr>
              <w:t>2503</w:t>
            </w:r>
            <w:r w:rsidRPr="00283A38">
              <w:rPr>
                <w:szCs w:val="20"/>
              </w:rPr>
              <w:t>_0</w:t>
            </w:r>
            <w:r>
              <w:rPr>
                <w:szCs w:val="20"/>
              </w:rPr>
              <w:t>6</w:t>
            </w:r>
          </w:p>
        </w:tc>
        <w:tc>
          <w:tcPr>
            <w:tcW w:w="990" w:type="dxa"/>
          </w:tcPr>
          <w:p w14:paraId="2AAD41CD" w14:textId="4C3B5036" w:rsidR="00AC2B99" w:rsidRPr="00283A38" w:rsidRDefault="00AC2B99" w:rsidP="00AC2B99">
            <w:pPr>
              <w:jc w:val="center"/>
              <w:rPr>
                <w:rFonts w:cstheme="minorHAnsi"/>
                <w:szCs w:val="20"/>
              </w:rPr>
            </w:pPr>
          </w:p>
        </w:tc>
        <w:tc>
          <w:tcPr>
            <w:tcW w:w="990" w:type="dxa"/>
          </w:tcPr>
          <w:p w14:paraId="53C21383" w14:textId="77777777" w:rsidR="00AC2B99" w:rsidRPr="00487927" w:rsidRDefault="00AC2B99" w:rsidP="00AC2B99">
            <w:pPr>
              <w:jc w:val="center"/>
              <w:rPr>
                <w:rFonts w:cstheme="minorHAnsi"/>
                <w:szCs w:val="20"/>
              </w:rPr>
            </w:pPr>
          </w:p>
        </w:tc>
        <w:tc>
          <w:tcPr>
            <w:tcW w:w="990" w:type="dxa"/>
          </w:tcPr>
          <w:p w14:paraId="577371B7" w14:textId="77777777" w:rsidR="00AC2B99" w:rsidRPr="00487927" w:rsidRDefault="00AC2B99" w:rsidP="00AC2B99">
            <w:pPr>
              <w:jc w:val="center"/>
              <w:rPr>
                <w:rFonts w:cstheme="minorHAnsi"/>
                <w:szCs w:val="20"/>
              </w:rPr>
            </w:pPr>
          </w:p>
        </w:tc>
        <w:tc>
          <w:tcPr>
            <w:tcW w:w="990" w:type="dxa"/>
          </w:tcPr>
          <w:p w14:paraId="02DE4D41" w14:textId="77777777" w:rsidR="00AC2B99" w:rsidRPr="00487927" w:rsidRDefault="00AC2B99" w:rsidP="00AC2B99">
            <w:pPr>
              <w:jc w:val="center"/>
              <w:rPr>
                <w:rFonts w:cstheme="minorHAnsi"/>
                <w:szCs w:val="20"/>
              </w:rPr>
            </w:pPr>
          </w:p>
        </w:tc>
        <w:tc>
          <w:tcPr>
            <w:tcW w:w="990" w:type="dxa"/>
          </w:tcPr>
          <w:p w14:paraId="25466CF0" w14:textId="77777777" w:rsidR="00AC2B99" w:rsidRPr="00487927" w:rsidRDefault="00AC2B99" w:rsidP="00AC2B99">
            <w:pPr>
              <w:jc w:val="center"/>
              <w:rPr>
                <w:rFonts w:cstheme="minorHAnsi"/>
                <w:szCs w:val="20"/>
              </w:rPr>
            </w:pPr>
          </w:p>
        </w:tc>
        <w:tc>
          <w:tcPr>
            <w:tcW w:w="990" w:type="dxa"/>
          </w:tcPr>
          <w:p w14:paraId="19CE011E" w14:textId="77777777" w:rsidR="00AC2B99" w:rsidRPr="00487927" w:rsidRDefault="00AC2B99" w:rsidP="00AC2B99">
            <w:pPr>
              <w:jc w:val="center"/>
              <w:rPr>
                <w:rFonts w:cstheme="minorHAnsi"/>
                <w:szCs w:val="20"/>
              </w:rPr>
            </w:pPr>
          </w:p>
        </w:tc>
        <w:tc>
          <w:tcPr>
            <w:tcW w:w="1080" w:type="dxa"/>
          </w:tcPr>
          <w:p w14:paraId="0F0DA2C9" w14:textId="50799AEC" w:rsidR="00AC2B99" w:rsidRPr="00283A38" w:rsidRDefault="00AC2B99" w:rsidP="00AC2B99">
            <w:pPr>
              <w:jc w:val="center"/>
              <w:rPr>
                <w:rFonts w:cstheme="minorHAnsi"/>
                <w:szCs w:val="20"/>
              </w:rPr>
            </w:pPr>
            <w:r w:rsidRPr="00283A38">
              <w:rPr>
                <w:rFonts w:cstheme="minorHAnsi"/>
                <w:szCs w:val="20"/>
              </w:rPr>
              <w:t>•</w:t>
            </w:r>
          </w:p>
        </w:tc>
        <w:tc>
          <w:tcPr>
            <w:tcW w:w="990" w:type="dxa"/>
          </w:tcPr>
          <w:p w14:paraId="152586E0" w14:textId="77777777" w:rsidR="00AC2B99" w:rsidRPr="00283A38" w:rsidRDefault="00AC2B99" w:rsidP="00AC2B99">
            <w:pPr>
              <w:jc w:val="center"/>
              <w:rPr>
                <w:rFonts w:cstheme="minorHAnsi"/>
                <w:szCs w:val="20"/>
              </w:rPr>
            </w:pPr>
          </w:p>
        </w:tc>
      </w:tr>
      <w:tr w:rsidR="00AC2B99" w:rsidRPr="00487927" w14:paraId="208CB821" w14:textId="5BB3F28D" w:rsidTr="000C75E7">
        <w:tc>
          <w:tcPr>
            <w:tcW w:w="1255" w:type="dxa"/>
          </w:tcPr>
          <w:p w14:paraId="65CA5E94" w14:textId="3E00D041" w:rsidR="00AC2B99" w:rsidRDefault="00AC2B99" w:rsidP="00AC2B99">
            <w:pPr>
              <w:jc w:val="center"/>
              <w:rPr>
                <w:szCs w:val="20"/>
              </w:rPr>
            </w:pPr>
            <w:r>
              <w:rPr>
                <w:szCs w:val="20"/>
              </w:rPr>
              <w:t>2503</w:t>
            </w:r>
            <w:r w:rsidRPr="00283A38">
              <w:rPr>
                <w:szCs w:val="20"/>
              </w:rPr>
              <w:t>_0</w:t>
            </w:r>
            <w:r>
              <w:rPr>
                <w:szCs w:val="20"/>
              </w:rPr>
              <w:t>7</w:t>
            </w:r>
          </w:p>
        </w:tc>
        <w:tc>
          <w:tcPr>
            <w:tcW w:w="990" w:type="dxa"/>
          </w:tcPr>
          <w:p w14:paraId="1F9B4403" w14:textId="1A81092D" w:rsidR="00AC2B99" w:rsidRPr="00283A38" w:rsidRDefault="00AC2B99" w:rsidP="00AC2B99">
            <w:pPr>
              <w:jc w:val="center"/>
              <w:rPr>
                <w:rFonts w:cstheme="minorHAnsi"/>
                <w:szCs w:val="20"/>
              </w:rPr>
            </w:pPr>
          </w:p>
        </w:tc>
        <w:tc>
          <w:tcPr>
            <w:tcW w:w="990" w:type="dxa"/>
          </w:tcPr>
          <w:p w14:paraId="228CDE50" w14:textId="77777777" w:rsidR="00AC2B99" w:rsidRPr="00487927" w:rsidRDefault="00AC2B99" w:rsidP="00AC2B99">
            <w:pPr>
              <w:jc w:val="center"/>
              <w:rPr>
                <w:rFonts w:cstheme="minorHAnsi"/>
                <w:szCs w:val="20"/>
              </w:rPr>
            </w:pPr>
          </w:p>
        </w:tc>
        <w:tc>
          <w:tcPr>
            <w:tcW w:w="990" w:type="dxa"/>
          </w:tcPr>
          <w:p w14:paraId="113977E2" w14:textId="77777777" w:rsidR="00AC2B99" w:rsidRPr="00487927" w:rsidRDefault="00AC2B99" w:rsidP="00AC2B99">
            <w:pPr>
              <w:jc w:val="center"/>
              <w:rPr>
                <w:rFonts w:cstheme="minorHAnsi"/>
                <w:szCs w:val="20"/>
              </w:rPr>
            </w:pPr>
          </w:p>
        </w:tc>
        <w:tc>
          <w:tcPr>
            <w:tcW w:w="990" w:type="dxa"/>
          </w:tcPr>
          <w:p w14:paraId="64B8E441" w14:textId="77777777" w:rsidR="00AC2B99" w:rsidRPr="00487927" w:rsidRDefault="00AC2B99" w:rsidP="00AC2B99">
            <w:pPr>
              <w:jc w:val="center"/>
              <w:rPr>
                <w:rFonts w:cstheme="minorHAnsi"/>
                <w:szCs w:val="20"/>
              </w:rPr>
            </w:pPr>
          </w:p>
        </w:tc>
        <w:tc>
          <w:tcPr>
            <w:tcW w:w="990" w:type="dxa"/>
          </w:tcPr>
          <w:p w14:paraId="24197293" w14:textId="77777777" w:rsidR="00AC2B99" w:rsidRPr="00487927" w:rsidRDefault="00AC2B99" w:rsidP="00AC2B99">
            <w:pPr>
              <w:jc w:val="center"/>
              <w:rPr>
                <w:rFonts w:cstheme="minorHAnsi"/>
                <w:szCs w:val="20"/>
              </w:rPr>
            </w:pPr>
          </w:p>
        </w:tc>
        <w:tc>
          <w:tcPr>
            <w:tcW w:w="990" w:type="dxa"/>
          </w:tcPr>
          <w:p w14:paraId="7F4D2686" w14:textId="77777777" w:rsidR="00AC2B99" w:rsidRPr="00487927" w:rsidRDefault="00AC2B99" w:rsidP="00AC2B99">
            <w:pPr>
              <w:jc w:val="center"/>
              <w:rPr>
                <w:rFonts w:cstheme="minorHAnsi"/>
                <w:szCs w:val="20"/>
              </w:rPr>
            </w:pPr>
          </w:p>
        </w:tc>
        <w:tc>
          <w:tcPr>
            <w:tcW w:w="1080" w:type="dxa"/>
          </w:tcPr>
          <w:p w14:paraId="4DCBDA90" w14:textId="2B861956" w:rsidR="00AC2B99" w:rsidRPr="00283A38" w:rsidRDefault="00AC2B99" w:rsidP="00AC2B99">
            <w:pPr>
              <w:jc w:val="center"/>
              <w:rPr>
                <w:rFonts w:cstheme="minorHAnsi"/>
                <w:szCs w:val="20"/>
              </w:rPr>
            </w:pPr>
            <w:r w:rsidRPr="00283A38">
              <w:rPr>
                <w:rFonts w:cstheme="minorHAnsi"/>
                <w:szCs w:val="20"/>
              </w:rPr>
              <w:t>•</w:t>
            </w:r>
          </w:p>
        </w:tc>
        <w:tc>
          <w:tcPr>
            <w:tcW w:w="990" w:type="dxa"/>
          </w:tcPr>
          <w:p w14:paraId="216CE763" w14:textId="77777777" w:rsidR="00AC2B99" w:rsidRPr="00283A38" w:rsidRDefault="00AC2B99" w:rsidP="00AC2B99">
            <w:pPr>
              <w:jc w:val="center"/>
              <w:rPr>
                <w:rFonts w:cstheme="minorHAnsi"/>
                <w:szCs w:val="20"/>
              </w:rPr>
            </w:pPr>
          </w:p>
        </w:tc>
      </w:tr>
      <w:tr w:rsidR="00AC2B99" w:rsidRPr="00487927" w14:paraId="2747452E" w14:textId="69F58479" w:rsidTr="000C75E7">
        <w:tc>
          <w:tcPr>
            <w:tcW w:w="1255" w:type="dxa"/>
          </w:tcPr>
          <w:p w14:paraId="454199A5" w14:textId="437D8F7F" w:rsidR="00AC2B99" w:rsidRDefault="00AC2B99" w:rsidP="00AC2B99">
            <w:pPr>
              <w:jc w:val="center"/>
              <w:rPr>
                <w:szCs w:val="20"/>
              </w:rPr>
            </w:pPr>
            <w:r>
              <w:rPr>
                <w:szCs w:val="20"/>
              </w:rPr>
              <w:t>2503</w:t>
            </w:r>
            <w:r w:rsidRPr="00283A38">
              <w:rPr>
                <w:szCs w:val="20"/>
              </w:rPr>
              <w:t>_0</w:t>
            </w:r>
            <w:r>
              <w:rPr>
                <w:szCs w:val="20"/>
              </w:rPr>
              <w:t>8</w:t>
            </w:r>
          </w:p>
        </w:tc>
        <w:tc>
          <w:tcPr>
            <w:tcW w:w="990" w:type="dxa"/>
          </w:tcPr>
          <w:p w14:paraId="00B037C5" w14:textId="6349C9DA" w:rsidR="00AC2B99" w:rsidRPr="00283A38" w:rsidRDefault="00AC2B99" w:rsidP="00AC2B99">
            <w:pPr>
              <w:jc w:val="center"/>
              <w:rPr>
                <w:rFonts w:cstheme="minorHAnsi"/>
                <w:szCs w:val="20"/>
              </w:rPr>
            </w:pPr>
          </w:p>
        </w:tc>
        <w:tc>
          <w:tcPr>
            <w:tcW w:w="990" w:type="dxa"/>
          </w:tcPr>
          <w:p w14:paraId="03583878" w14:textId="77777777" w:rsidR="00AC2B99" w:rsidRPr="00487927" w:rsidRDefault="00AC2B99" w:rsidP="00AC2B99">
            <w:pPr>
              <w:jc w:val="center"/>
              <w:rPr>
                <w:rFonts w:cstheme="minorHAnsi"/>
                <w:szCs w:val="20"/>
              </w:rPr>
            </w:pPr>
          </w:p>
        </w:tc>
        <w:tc>
          <w:tcPr>
            <w:tcW w:w="990" w:type="dxa"/>
          </w:tcPr>
          <w:p w14:paraId="6A7AF409" w14:textId="77777777" w:rsidR="00AC2B99" w:rsidRPr="00487927" w:rsidRDefault="00AC2B99" w:rsidP="00AC2B99">
            <w:pPr>
              <w:jc w:val="center"/>
              <w:rPr>
                <w:rFonts w:cstheme="minorHAnsi"/>
                <w:szCs w:val="20"/>
              </w:rPr>
            </w:pPr>
          </w:p>
        </w:tc>
        <w:tc>
          <w:tcPr>
            <w:tcW w:w="990" w:type="dxa"/>
          </w:tcPr>
          <w:p w14:paraId="09F0FB8F" w14:textId="77777777" w:rsidR="00AC2B99" w:rsidRPr="00487927" w:rsidRDefault="00AC2B99" w:rsidP="00AC2B99">
            <w:pPr>
              <w:jc w:val="center"/>
              <w:rPr>
                <w:rFonts w:cstheme="minorHAnsi"/>
                <w:szCs w:val="20"/>
              </w:rPr>
            </w:pPr>
          </w:p>
        </w:tc>
        <w:tc>
          <w:tcPr>
            <w:tcW w:w="990" w:type="dxa"/>
          </w:tcPr>
          <w:p w14:paraId="7CEF61F4" w14:textId="77777777" w:rsidR="00AC2B99" w:rsidRPr="00487927" w:rsidRDefault="00AC2B99" w:rsidP="00AC2B99">
            <w:pPr>
              <w:jc w:val="center"/>
              <w:rPr>
                <w:rFonts w:cstheme="minorHAnsi"/>
                <w:szCs w:val="20"/>
              </w:rPr>
            </w:pPr>
          </w:p>
        </w:tc>
        <w:tc>
          <w:tcPr>
            <w:tcW w:w="990" w:type="dxa"/>
          </w:tcPr>
          <w:p w14:paraId="068DD903" w14:textId="77777777" w:rsidR="00AC2B99" w:rsidRPr="00487927" w:rsidRDefault="00AC2B99" w:rsidP="00AC2B99">
            <w:pPr>
              <w:jc w:val="center"/>
              <w:rPr>
                <w:rFonts w:cstheme="minorHAnsi"/>
                <w:szCs w:val="20"/>
              </w:rPr>
            </w:pPr>
          </w:p>
        </w:tc>
        <w:tc>
          <w:tcPr>
            <w:tcW w:w="1080" w:type="dxa"/>
          </w:tcPr>
          <w:p w14:paraId="0ACAF5E0" w14:textId="08A6C3DD" w:rsidR="00AC2B99" w:rsidRPr="00283A38" w:rsidRDefault="00AC2B99" w:rsidP="00AC2B99">
            <w:pPr>
              <w:jc w:val="center"/>
              <w:rPr>
                <w:rFonts w:cstheme="minorHAnsi"/>
                <w:szCs w:val="20"/>
              </w:rPr>
            </w:pPr>
            <w:r w:rsidRPr="00283A38">
              <w:rPr>
                <w:rFonts w:cstheme="minorHAnsi"/>
                <w:szCs w:val="20"/>
              </w:rPr>
              <w:t>•</w:t>
            </w:r>
          </w:p>
        </w:tc>
        <w:tc>
          <w:tcPr>
            <w:tcW w:w="990" w:type="dxa"/>
          </w:tcPr>
          <w:p w14:paraId="0AE8090D" w14:textId="77777777" w:rsidR="00AC2B99" w:rsidRPr="00283A38" w:rsidRDefault="00AC2B99" w:rsidP="00AC2B99">
            <w:pPr>
              <w:jc w:val="center"/>
              <w:rPr>
                <w:rFonts w:cstheme="minorHAnsi"/>
                <w:szCs w:val="20"/>
              </w:rPr>
            </w:pPr>
          </w:p>
        </w:tc>
      </w:tr>
      <w:tr w:rsidR="00AC2B99" w:rsidRPr="00487927" w14:paraId="146021B3" w14:textId="02AFEB34" w:rsidTr="000C75E7">
        <w:tc>
          <w:tcPr>
            <w:tcW w:w="1255" w:type="dxa"/>
          </w:tcPr>
          <w:p w14:paraId="2E7DB2F2" w14:textId="6647CA1D" w:rsidR="00AC2B99" w:rsidRDefault="00AC2B99" w:rsidP="00AC2B99">
            <w:pPr>
              <w:jc w:val="center"/>
              <w:rPr>
                <w:szCs w:val="20"/>
              </w:rPr>
            </w:pPr>
            <w:r>
              <w:rPr>
                <w:szCs w:val="20"/>
              </w:rPr>
              <w:t>2504</w:t>
            </w:r>
            <w:r w:rsidRPr="00283A38">
              <w:rPr>
                <w:szCs w:val="20"/>
              </w:rPr>
              <w:t>_0</w:t>
            </w:r>
            <w:r>
              <w:rPr>
                <w:szCs w:val="20"/>
              </w:rPr>
              <w:t>1</w:t>
            </w:r>
          </w:p>
        </w:tc>
        <w:tc>
          <w:tcPr>
            <w:tcW w:w="990" w:type="dxa"/>
          </w:tcPr>
          <w:p w14:paraId="2746B9AB" w14:textId="20D1AD7A" w:rsidR="00AC2B99" w:rsidRPr="00283A38" w:rsidRDefault="00AC2B99" w:rsidP="00AC2B99">
            <w:pPr>
              <w:jc w:val="center"/>
              <w:rPr>
                <w:rFonts w:cstheme="minorHAnsi"/>
                <w:szCs w:val="20"/>
              </w:rPr>
            </w:pPr>
          </w:p>
        </w:tc>
        <w:tc>
          <w:tcPr>
            <w:tcW w:w="990" w:type="dxa"/>
          </w:tcPr>
          <w:p w14:paraId="5F4DA119" w14:textId="77777777" w:rsidR="00AC2B99" w:rsidRPr="00487927" w:rsidRDefault="00AC2B99" w:rsidP="00AC2B99">
            <w:pPr>
              <w:jc w:val="center"/>
              <w:rPr>
                <w:rFonts w:cstheme="minorHAnsi"/>
                <w:szCs w:val="20"/>
              </w:rPr>
            </w:pPr>
          </w:p>
        </w:tc>
        <w:tc>
          <w:tcPr>
            <w:tcW w:w="990" w:type="dxa"/>
          </w:tcPr>
          <w:p w14:paraId="402A1CF7" w14:textId="77777777" w:rsidR="00AC2B99" w:rsidRPr="00487927" w:rsidRDefault="00AC2B99" w:rsidP="00AC2B99">
            <w:pPr>
              <w:jc w:val="center"/>
              <w:rPr>
                <w:rFonts w:cstheme="minorHAnsi"/>
                <w:szCs w:val="20"/>
              </w:rPr>
            </w:pPr>
          </w:p>
        </w:tc>
        <w:tc>
          <w:tcPr>
            <w:tcW w:w="990" w:type="dxa"/>
          </w:tcPr>
          <w:p w14:paraId="2AA60440" w14:textId="77777777" w:rsidR="00AC2B99" w:rsidRPr="00487927" w:rsidRDefault="00AC2B99" w:rsidP="00AC2B99">
            <w:pPr>
              <w:jc w:val="center"/>
              <w:rPr>
                <w:rFonts w:cstheme="minorHAnsi"/>
                <w:szCs w:val="20"/>
              </w:rPr>
            </w:pPr>
          </w:p>
        </w:tc>
        <w:tc>
          <w:tcPr>
            <w:tcW w:w="990" w:type="dxa"/>
          </w:tcPr>
          <w:p w14:paraId="3DFDE0E5" w14:textId="77777777" w:rsidR="00AC2B99" w:rsidRPr="00487927" w:rsidRDefault="00AC2B99" w:rsidP="00AC2B99">
            <w:pPr>
              <w:jc w:val="center"/>
              <w:rPr>
                <w:rFonts w:cstheme="minorHAnsi"/>
                <w:szCs w:val="20"/>
              </w:rPr>
            </w:pPr>
          </w:p>
        </w:tc>
        <w:tc>
          <w:tcPr>
            <w:tcW w:w="990" w:type="dxa"/>
          </w:tcPr>
          <w:p w14:paraId="4FA97C45" w14:textId="77777777" w:rsidR="00AC2B99" w:rsidRPr="00487927" w:rsidRDefault="00AC2B99" w:rsidP="00AC2B99">
            <w:pPr>
              <w:jc w:val="center"/>
              <w:rPr>
                <w:rFonts w:cstheme="minorHAnsi"/>
                <w:szCs w:val="20"/>
              </w:rPr>
            </w:pPr>
          </w:p>
        </w:tc>
        <w:tc>
          <w:tcPr>
            <w:tcW w:w="1080" w:type="dxa"/>
          </w:tcPr>
          <w:p w14:paraId="34113D0E" w14:textId="4DD383AA" w:rsidR="00AC2B99" w:rsidRPr="00283A38" w:rsidRDefault="00AC2B99" w:rsidP="00AC2B99">
            <w:pPr>
              <w:jc w:val="center"/>
              <w:rPr>
                <w:rFonts w:cstheme="minorHAnsi"/>
                <w:szCs w:val="20"/>
              </w:rPr>
            </w:pPr>
            <w:r w:rsidRPr="00283A38">
              <w:rPr>
                <w:rFonts w:cstheme="minorHAnsi"/>
                <w:szCs w:val="20"/>
              </w:rPr>
              <w:t>•</w:t>
            </w:r>
          </w:p>
        </w:tc>
        <w:tc>
          <w:tcPr>
            <w:tcW w:w="990" w:type="dxa"/>
          </w:tcPr>
          <w:p w14:paraId="31DED533" w14:textId="77777777" w:rsidR="00AC2B99" w:rsidRPr="00283A38" w:rsidRDefault="00AC2B99" w:rsidP="00AC2B99">
            <w:pPr>
              <w:jc w:val="center"/>
              <w:rPr>
                <w:rFonts w:cstheme="minorHAnsi"/>
                <w:szCs w:val="20"/>
              </w:rPr>
            </w:pPr>
          </w:p>
        </w:tc>
      </w:tr>
      <w:tr w:rsidR="00AC2B99" w:rsidRPr="00487927" w14:paraId="7E75EBBC" w14:textId="4CA5DEEB" w:rsidTr="000C75E7">
        <w:tc>
          <w:tcPr>
            <w:tcW w:w="1255" w:type="dxa"/>
          </w:tcPr>
          <w:p w14:paraId="00357E95" w14:textId="6CC1BA18" w:rsidR="00AC2B99" w:rsidRDefault="00AC2B99" w:rsidP="00AC2B99">
            <w:pPr>
              <w:jc w:val="center"/>
              <w:rPr>
                <w:szCs w:val="20"/>
              </w:rPr>
            </w:pPr>
            <w:r>
              <w:rPr>
                <w:szCs w:val="20"/>
              </w:rPr>
              <w:t>2504</w:t>
            </w:r>
            <w:r w:rsidRPr="00283A38">
              <w:rPr>
                <w:szCs w:val="20"/>
              </w:rPr>
              <w:t>_0</w:t>
            </w:r>
            <w:r>
              <w:rPr>
                <w:szCs w:val="20"/>
              </w:rPr>
              <w:t>2</w:t>
            </w:r>
          </w:p>
        </w:tc>
        <w:tc>
          <w:tcPr>
            <w:tcW w:w="990" w:type="dxa"/>
          </w:tcPr>
          <w:p w14:paraId="1F45C61D" w14:textId="26F8EFC6" w:rsidR="00AC2B99" w:rsidRPr="00283A38" w:rsidRDefault="00AC2B99" w:rsidP="00AC2B99">
            <w:pPr>
              <w:jc w:val="center"/>
              <w:rPr>
                <w:rFonts w:cstheme="minorHAnsi"/>
                <w:szCs w:val="20"/>
              </w:rPr>
            </w:pPr>
          </w:p>
        </w:tc>
        <w:tc>
          <w:tcPr>
            <w:tcW w:w="990" w:type="dxa"/>
          </w:tcPr>
          <w:p w14:paraId="52CE11EA" w14:textId="77777777" w:rsidR="00AC2B99" w:rsidRPr="00487927" w:rsidRDefault="00AC2B99" w:rsidP="00AC2B99">
            <w:pPr>
              <w:jc w:val="center"/>
              <w:rPr>
                <w:rFonts w:cstheme="minorHAnsi"/>
                <w:szCs w:val="20"/>
              </w:rPr>
            </w:pPr>
          </w:p>
        </w:tc>
        <w:tc>
          <w:tcPr>
            <w:tcW w:w="990" w:type="dxa"/>
          </w:tcPr>
          <w:p w14:paraId="46921BE5" w14:textId="77777777" w:rsidR="00AC2B99" w:rsidRPr="00487927" w:rsidRDefault="00AC2B99" w:rsidP="00AC2B99">
            <w:pPr>
              <w:jc w:val="center"/>
              <w:rPr>
                <w:rFonts w:cstheme="minorHAnsi"/>
                <w:szCs w:val="20"/>
              </w:rPr>
            </w:pPr>
          </w:p>
        </w:tc>
        <w:tc>
          <w:tcPr>
            <w:tcW w:w="990" w:type="dxa"/>
          </w:tcPr>
          <w:p w14:paraId="6E44EA85" w14:textId="77777777" w:rsidR="00AC2B99" w:rsidRPr="00487927" w:rsidRDefault="00AC2B99" w:rsidP="00AC2B99">
            <w:pPr>
              <w:jc w:val="center"/>
              <w:rPr>
                <w:rFonts w:cstheme="minorHAnsi"/>
                <w:szCs w:val="20"/>
              </w:rPr>
            </w:pPr>
          </w:p>
        </w:tc>
        <w:tc>
          <w:tcPr>
            <w:tcW w:w="990" w:type="dxa"/>
          </w:tcPr>
          <w:p w14:paraId="64E5D159" w14:textId="77777777" w:rsidR="00AC2B99" w:rsidRPr="00487927" w:rsidRDefault="00AC2B99" w:rsidP="00AC2B99">
            <w:pPr>
              <w:jc w:val="center"/>
              <w:rPr>
                <w:rFonts w:cstheme="minorHAnsi"/>
                <w:szCs w:val="20"/>
              </w:rPr>
            </w:pPr>
          </w:p>
        </w:tc>
        <w:tc>
          <w:tcPr>
            <w:tcW w:w="990" w:type="dxa"/>
          </w:tcPr>
          <w:p w14:paraId="5F9D25DC" w14:textId="77777777" w:rsidR="00AC2B99" w:rsidRPr="00487927" w:rsidRDefault="00AC2B99" w:rsidP="00AC2B99">
            <w:pPr>
              <w:jc w:val="center"/>
              <w:rPr>
                <w:rFonts w:cstheme="minorHAnsi"/>
                <w:szCs w:val="20"/>
              </w:rPr>
            </w:pPr>
          </w:p>
        </w:tc>
        <w:tc>
          <w:tcPr>
            <w:tcW w:w="1080" w:type="dxa"/>
          </w:tcPr>
          <w:p w14:paraId="2AC263A8" w14:textId="466EF922" w:rsidR="00AC2B99" w:rsidRPr="00283A38" w:rsidRDefault="00AC2B99" w:rsidP="00AC2B99">
            <w:pPr>
              <w:jc w:val="center"/>
              <w:rPr>
                <w:rFonts w:cstheme="minorHAnsi"/>
                <w:szCs w:val="20"/>
              </w:rPr>
            </w:pPr>
            <w:r w:rsidRPr="00283A38">
              <w:rPr>
                <w:rFonts w:cstheme="minorHAnsi"/>
                <w:szCs w:val="20"/>
              </w:rPr>
              <w:t>•</w:t>
            </w:r>
          </w:p>
        </w:tc>
        <w:tc>
          <w:tcPr>
            <w:tcW w:w="990" w:type="dxa"/>
          </w:tcPr>
          <w:p w14:paraId="1265C29A" w14:textId="77777777" w:rsidR="00AC2B99" w:rsidRPr="00283A38" w:rsidRDefault="00AC2B99" w:rsidP="00AC2B99">
            <w:pPr>
              <w:jc w:val="center"/>
              <w:rPr>
                <w:rFonts w:cstheme="minorHAnsi"/>
                <w:szCs w:val="20"/>
              </w:rPr>
            </w:pPr>
          </w:p>
        </w:tc>
      </w:tr>
      <w:tr w:rsidR="00AC2B99" w:rsidRPr="00487927" w14:paraId="07974EAC" w14:textId="64E750A1" w:rsidTr="000C75E7">
        <w:tc>
          <w:tcPr>
            <w:tcW w:w="1255" w:type="dxa"/>
          </w:tcPr>
          <w:p w14:paraId="0267B4C7" w14:textId="13072198" w:rsidR="00AC2B99" w:rsidRPr="00283A38" w:rsidRDefault="00AC2B99" w:rsidP="00AC2B99">
            <w:pPr>
              <w:jc w:val="center"/>
              <w:rPr>
                <w:szCs w:val="20"/>
              </w:rPr>
            </w:pPr>
            <w:r>
              <w:rPr>
                <w:szCs w:val="20"/>
              </w:rPr>
              <w:t>2504</w:t>
            </w:r>
            <w:r w:rsidRPr="00283A38">
              <w:rPr>
                <w:szCs w:val="20"/>
              </w:rPr>
              <w:t>_0</w:t>
            </w:r>
            <w:r>
              <w:rPr>
                <w:szCs w:val="20"/>
              </w:rPr>
              <w:t>3</w:t>
            </w:r>
          </w:p>
        </w:tc>
        <w:tc>
          <w:tcPr>
            <w:tcW w:w="990" w:type="dxa"/>
          </w:tcPr>
          <w:p w14:paraId="5F8EE259" w14:textId="3713393A" w:rsidR="00AC2B99" w:rsidRPr="00487927" w:rsidRDefault="00AC2B99" w:rsidP="00AC2B99">
            <w:pPr>
              <w:jc w:val="center"/>
              <w:rPr>
                <w:rFonts w:cstheme="minorHAnsi"/>
                <w:szCs w:val="20"/>
              </w:rPr>
            </w:pPr>
          </w:p>
        </w:tc>
        <w:tc>
          <w:tcPr>
            <w:tcW w:w="990" w:type="dxa"/>
          </w:tcPr>
          <w:p w14:paraId="078E690C" w14:textId="77777777" w:rsidR="00AC2B99" w:rsidRPr="00487927" w:rsidRDefault="00AC2B99" w:rsidP="00AC2B99">
            <w:pPr>
              <w:jc w:val="center"/>
              <w:rPr>
                <w:rFonts w:cstheme="minorHAnsi"/>
                <w:szCs w:val="20"/>
              </w:rPr>
            </w:pPr>
          </w:p>
        </w:tc>
        <w:tc>
          <w:tcPr>
            <w:tcW w:w="990" w:type="dxa"/>
          </w:tcPr>
          <w:p w14:paraId="7D60AD60" w14:textId="77777777" w:rsidR="00AC2B99" w:rsidRPr="00487927" w:rsidRDefault="00AC2B99" w:rsidP="00AC2B99">
            <w:pPr>
              <w:jc w:val="center"/>
              <w:rPr>
                <w:rFonts w:cstheme="minorHAnsi"/>
                <w:szCs w:val="20"/>
              </w:rPr>
            </w:pPr>
          </w:p>
        </w:tc>
        <w:tc>
          <w:tcPr>
            <w:tcW w:w="990" w:type="dxa"/>
          </w:tcPr>
          <w:p w14:paraId="00E828AD" w14:textId="77777777" w:rsidR="00AC2B99" w:rsidRPr="00487927" w:rsidRDefault="00AC2B99" w:rsidP="00AC2B99">
            <w:pPr>
              <w:jc w:val="center"/>
              <w:rPr>
                <w:rFonts w:cstheme="minorHAnsi"/>
                <w:szCs w:val="20"/>
              </w:rPr>
            </w:pPr>
          </w:p>
        </w:tc>
        <w:tc>
          <w:tcPr>
            <w:tcW w:w="990" w:type="dxa"/>
          </w:tcPr>
          <w:p w14:paraId="656D1E6E" w14:textId="77777777" w:rsidR="00AC2B99" w:rsidRPr="00487927" w:rsidRDefault="00AC2B99" w:rsidP="00AC2B99">
            <w:pPr>
              <w:jc w:val="center"/>
              <w:rPr>
                <w:rFonts w:cstheme="minorHAnsi"/>
                <w:szCs w:val="20"/>
              </w:rPr>
            </w:pPr>
          </w:p>
        </w:tc>
        <w:tc>
          <w:tcPr>
            <w:tcW w:w="990" w:type="dxa"/>
          </w:tcPr>
          <w:p w14:paraId="26355AE6" w14:textId="77777777" w:rsidR="00AC2B99" w:rsidRPr="00487927" w:rsidRDefault="00AC2B99" w:rsidP="00AC2B99">
            <w:pPr>
              <w:jc w:val="center"/>
              <w:rPr>
                <w:rFonts w:cstheme="minorHAnsi"/>
                <w:szCs w:val="20"/>
              </w:rPr>
            </w:pPr>
          </w:p>
        </w:tc>
        <w:tc>
          <w:tcPr>
            <w:tcW w:w="1080" w:type="dxa"/>
          </w:tcPr>
          <w:p w14:paraId="67ECEEF0" w14:textId="77777777" w:rsidR="00AC2B99" w:rsidRPr="00487927" w:rsidRDefault="00AC2B99" w:rsidP="00AC2B99">
            <w:pPr>
              <w:jc w:val="center"/>
              <w:rPr>
                <w:rFonts w:cstheme="minorHAnsi"/>
                <w:szCs w:val="20"/>
              </w:rPr>
            </w:pPr>
            <w:r w:rsidRPr="00283A38">
              <w:rPr>
                <w:rFonts w:cstheme="minorHAnsi"/>
                <w:szCs w:val="20"/>
              </w:rPr>
              <w:t>•</w:t>
            </w:r>
          </w:p>
        </w:tc>
        <w:tc>
          <w:tcPr>
            <w:tcW w:w="990" w:type="dxa"/>
          </w:tcPr>
          <w:p w14:paraId="190D23A8" w14:textId="77777777" w:rsidR="00AC2B99" w:rsidRPr="00283A38" w:rsidRDefault="00AC2B99" w:rsidP="00AC2B99">
            <w:pPr>
              <w:jc w:val="center"/>
              <w:rPr>
                <w:rFonts w:cstheme="minorHAnsi"/>
                <w:szCs w:val="20"/>
              </w:rPr>
            </w:pPr>
          </w:p>
        </w:tc>
      </w:tr>
      <w:tr w:rsidR="00AC2B99" w:rsidRPr="00487927" w14:paraId="6048A396" w14:textId="281D9E7A" w:rsidTr="000C75E7">
        <w:tc>
          <w:tcPr>
            <w:tcW w:w="1255" w:type="dxa"/>
          </w:tcPr>
          <w:p w14:paraId="52B1DC06" w14:textId="0EDD50AD" w:rsidR="00AC2B99" w:rsidRDefault="00AC2B99" w:rsidP="00AC2B99">
            <w:pPr>
              <w:jc w:val="center"/>
              <w:rPr>
                <w:szCs w:val="20"/>
              </w:rPr>
            </w:pPr>
            <w:r>
              <w:rPr>
                <w:szCs w:val="20"/>
              </w:rPr>
              <w:t>2504</w:t>
            </w:r>
            <w:r w:rsidRPr="00283A38">
              <w:rPr>
                <w:szCs w:val="20"/>
              </w:rPr>
              <w:t>_0</w:t>
            </w:r>
            <w:r>
              <w:rPr>
                <w:szCs w:val="20"/>
              </w:rPr>
              <w:t>4</w:t>
            </w:r>
          </w:p>
        </w:tc>
        <w:tc>
          <w:tcPr>
            <w:tcW w:w="990" w:type="dxa"/>
          </w:tcPr>
          <w:p w14:paraId="0C52AD39" w14:textId="778725AE" w:rsidR="00AC2B99" w:rsidRPr="00283A38" w:rsidRDefault="00AC2B99" w:rsidP="00AC2B99">
            <w:pPr>
              <w:jc w:val="center"/>
              <w:rPr>
                <w:rFonts w:cstheme="minorHAnsi"/>
                <w:szCs w:val="20"/>
              </w:rPr>
            </w:pPr>
          </w:p>
        </w:tc>
        <w:tc>
          <w:tcPr>
            <w:tcW w:w="990" w:type="dxa"/>
          </w:tcPr>
          <w:p w14:paraId="5ACC0B6B" w14:textId="77777777" w:rsidR="00AC2B99" w:rsidRPr="00487927" w:rsidRDefault="00AC2B99" w:rsidP="00AC2B99">
            <w:pPr>
              <w:jc w:val="center"/>
              <w:rPr>
                <w:rFonts w:cstheme="minorHAnsi"/>
                <w:szCs w:val="20"/>
              </w:rPr>
            </w:pPr>
          </w:p>
        </w:tc>
        <w:tc>
          <w:tcPr>
            <w:tcW w:w="990" w:type="dxa"/>
          </w:tcPr>
          <w:p w14:paraId="60DEEC0C" w14:textId="77777777" w:rsidR="00AC2B99" w:rsidRPr="00487927" w:rsidRDefault="00AC2B99" w:rsidP="00AC2B99">
            <w:pPr>
              <w:jc w:val="center"/>
              <w:rPr>
                <w:rFonts w:cstheme="minorHAnsi"/>
                <w:szCs w:val="20"/>
              </w:rPr>
            </w:pPr>
          </w:p>
        </w:tc>
        <w:tc>
          <w:tcPr>
            <w:tcW w:w="990" w:type="dxa"/>
          </w:tcPr>
          <w:p w14:paraId="631282F1" w14:textId="77777777" w:rsidR="00AC2B99" w:rsidRPr="00487927" w:rsidRDefault="00AC2B99" w:rsidP="00AC2B99">
            <w:pPr>
              <w:jc w:val="center"/>
              <w:rPr>
                <w:rFonts w:cstheme="minorHAnsi"/>
                <w:szCs w:val="20"/>
              </w:rPr>
            </w:pPr>
          </w:p>
        </w:tc>
        <w:tc>
          <w:tcPr>
            <w:tcW w:w="990" w:type="dxa"/>
          </w:tcPr>
          <w:p w14:paraId="583637AF" w14:textId="77777777" w:rsidR="00AC2B99" w:rsidRPr="00487927" w:rsidRDefault="00AC2B99" w:rsidP="00AC2B99">
            <w:pPr>
              <w:jc w:val="center"/>
              <w:rPr>
                <w:rFonts w:cstheme="minorHAnsi"/>
                <w:szCs w:val="20"/>
              </w:rPr>
            </w:pPr>
          </w:p>
        </w:tc>
        <w:tc>
          <w:tcPr>
            <w:tcW w:w="990" w:type="dxa"/>
          </w:tcPr>
          <w:p w14:paraId="33031023" w14:textId="77777777" w:rsidR="00AC2B99" w:rsidRPr="00487927" w:rsidRDefault="00AC2B99" w:rsidP="00AC2B99">
            <w:pPr>
              <w:jc w:val="center"/>
              <w:rPr>
                <w:rFonts w:cstheme="minorHAnsi"/>
                <w:szCs w:val="20"/>
              </w:rPr>
            </w:pPr>
          </w:p>
        </w:tc>
        <w:tc>
          <w:tcPr>
            <w:tcW w:w="1080" w:type="dxa"/>
          </w:tcPr>
          <w:p w14:paraId="178EE735"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13557BE0" w14:textId="77777777" w:rsidR="00AC2B99" w:rsidRPr="00283A38" w:rsidRDefault="00AC2B99" w:rsidP="00AC2B99">
            <w:pPr>
              <w:jc w:val="center"/>
              <w:rPr>
                <w:rFonts w:cstheme="minorHAnsi"/>
                <w:szCs w:val="20"/>
              </w:rPr>
            </w:pPr>
          </w:p>
        </w:tc>
      </w:tr>
      <w:tr w:rsidR="00AC2B99" w:rsidRPr="00487927" w14:paraId="2D2D65FA" w14:textId="517DF3C6" w:rsidTr="000C75E7">
        <w:tc>
          <w:tcPr>
            <w:tcW w:w="1255" w:type="dxa"/>
          </w:tcPr>
          <w:p w14:paraId="1394A735" w14:textId="4B34E58F" w:rsidR="00AC2B99" w:rsidRDefault="00AC2B99" w:rsidP="00AC2B99">
            <w:pPr>
              <w:jc w:val="center"/>
              <w:rPr>
                <w:szCs w:val="20"/>
              </w:rPr>
            </w:pPr>
            <w:r>
              <w:rPr>
                <w:szCs w:val="20"/>
              </w:rPr>
              <w:t>2504</w:t>
            </w:r>
            <w:r w:rsidRPr="00283A38">
              <w:rPr>
                <w:szCs w:val="20"/>
              </w:rPr>
              <w:t>_0</w:t>
            </w:r>
            <w:r>
              <w:rPr>
                <w:szCs w:val="20"/>
              </w:rPr>
              <w:t>5</w:t>
            </w:r>
          </w:p>
        </w:tc>
        <w:tc>
          <w:tcPr>
            <w:tcW w:w="990" w:type="dxa"/>
          </w:tcPr>
          <w:p w14:paraId="48DF4F81" w14:textId="16BD8C95" w:rsidR="00AC2B99" w:rsidRPr="00283A38" w:rsidRDefault="00AC2B99" w:rsidP="00AC2B99">
            <w:pPr>
              <w:jc w:val="center"/>
              <w:rPr>
                <w:rFonts w:cstheme="minorHAnsi"/>
                <w:szCs w:val="20"/>
              </w:rPr>
            </w:pPr>
          </w:p>
        </w:tc>
        <w:tc>
          <w:tcPr>
            <w:tcW w:w="990" w:type="dxa"/>
          </w:tcPr>
          <w:p w14:paraId="39F9EAFE" w14:textId="77777777" w:rsidR="00AC2B99" w:rsidRPr="00487927" w:rsidRDefault="00AC2B99" w:rsidP="00AC2B99">
            <w:pPr>
              <w:jc w:val="center"/>
              <w:rPr>
                <w:rFonts w:cstheme="minorHAnsi"/>
                <w:szCs w:val="20"/>
              </w:rPr>
            </w:pPr>
          </w:p>
        </w:tc>
        <w:tc>
          <w:tcPr>
            <w:tcW w:w="990" w:type="dxa"/>
          </w:tcPr>
          <w:p w14:paraId="43B8F807" w14:textId="77777777" w:rsidR="00AC2B99" w:rsidRPr="00487927" w:rsidRDefault="00AC2B99" w:rsidP="00AC2B99">
            <w:pPr>
              <w:jc w:val="center"/>
              <w:rPr>
                <w:rFonts w:cstheme="minorHAnsi"/>
                <w:szCs w:val="20"/>
              </w:rPr>
            </w:pPr>
          </w:p>
        </w:tc>
        <w:tc>
          <w:tcPr>
            <w:tcW w:w="990" w:type="dxa"/>
          </w:tcPr>
          <w:p w14:paraId="2A0FF1A5" w14:textId="77777777" w:rsidR="00AC2B99" w:rsidRPr="00487927" w:rsidRDefault="00AC2B99" w:rsidP="00AC2B99">
            <w:pPr>
              <w:jc w:val="center"/>
              <w:rPr>
                <w:rFonts w:cstheme="minorHAnsi"/>
                <w:szCs w:val="20"/>
              </w:rPr>
            </w:pPr>
          </w:p>
        </w:tc>
        <w:tc>
          <w:tcPr>
            <w:tcW w:w="990" w:type="dxa"/>
          </w:tcPr>
          <w:p w14:paraId="40B61D42" w14:textId="77777777" w:rsidR="00AC2B99" w:rsidRPr="00487927" w:rsidRDefault="00AC2B99" w:rsidP="00AC2B99">
            <w:pPr>
              <w:jc w:val="center"/>
              <w:rPr>
                <w:rFonts w:cstheme="minorHAnsi"/>
                <w:szCs w:val="20"/>
              </w:rPr>
            </w:pPr>
          </w:p>
        </w:tc>
        <w:tc>
          <w:tcPr>
            <w:tcW w:w="990" w:type="dxa"/>
          </w:tcPr>
          <w:p w14:paraId="258D5069" w14:textId="77777777" w:rsidR="00AC2B99" w:rsidRPr="00487927" w:rsidRDefault="00AC2B99" w:rsidP="00AC2B99">
            <w:pPr>
              <w:jc w:val="center"/>
              <w:rPr>
                <w:rFonts w:cstheme="minorHAnsi"/>
                <w:szCs w:val="20"/>
              </w:rPr>
            </w:pPr>
          </w:p>
        </w:tc>
        <w:tc>
          <w:tcPr>
            <w:tcW w:w="1080" w:type="dxa"/>
          </w:tcPr>
          <w:p w14:paraId="3952810B"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67FDE3FF" w14:textId="77777777" w:rsidR="00AC2B99" w:rsidRPr="00283A38" w:rsidRDefault="00AC2B99" w:rsidP="00AC2B99">
            <w:pPr>
              <w:jc w:val="center"/>
              <w:rPr>
                <w:rFonts w:cstheme="minorHAnsi"/>
                <w:szCs w:val="20"/>
              </w:rPr>
            </w:pPr>
          </w:p>
        </w:tc>
      </w:tr>
      <w:tr w:rsidR="00AC2B99" w:rsidRPr="00487927" w14:paraId="557B4975" w14:textId="12208B26" w:rsidTr="000C75E7">
        <w:tc>
          <w:tcPr>
            <w:tcW w:w="1255" w:type="dxa"/>
          </w:tcPr>
          <w:p w14:paraId="5303E22A" w14:textId="6090FFAC" w:rsidR="00AC2B99" w:rsidRDefault="00AC2B99" w:rsidP="00AC2B99">
            <w:pPr>
              <w:jc w:val="center"/>
              <w:rPr>
                <w:szCs w:val="20"/>
              </w:rPr>
            </w:pPr>
            <w:r>
              <w:rPr>
                <w:szCs w:val="20"/>
              </w:rPr>
              <w:t>2505</w:t>
            </w:r>
            <w:r w:rsidRPr="00283A38">
              <w:rPr>
                <w:szCs w:val="20"/>
              </w:rPr>
              <w:t>_0</w:t>
            </w:r>
            <w:r>
              <w:rPr>
                <w:szCs w:val="20"/>
              </w:rPr>
              <w:t>1</w:t>
            </w:r>
          </w:p>
        </w:tc>
        <w:tc>
          <w:tcPr>
            <w:tcW w:w="990" w:type="dxa"/>
          </w:tcPr>
          <w:p w14:paraId="57083775" w14:textId="00C6FA16" w:rsidR="00AC2B99" w:rsidRPr="00283A38" w:rsidRDefault="00AC2B99" w:rsidP="00AC2B99">
            <w:pPr>
              <w:jc w:val="center"/>
              <w:rPr>
                <w:rFonts w:cstheme="minorHAnsi"/>
                <w:szCs w:val="20"/>
              </w:rPr>
            </w:pPr>
          </w:p>
        </w:tc>
        <w:tc>
          <w:tcPr>
            <w:tcW w:w="990" w:type="dxa"/>
          </w:tcPr>
          <w:p w14:paraId="714457F2" w14:textId="77777777" w:rsidR="00AC2B99" w:rsidRPr="00487927" w:rsidRDefault="00AC2B99" w:rsidP="00AC2B99">
            <w:pPr>
              <w:jc w:val="center"/>
              <w:rPr>
                <w:rFonts w:cstheme="minorHAnsi"/>
                <w:szCs w:val="20"/>
              </w:rPr>
            </w:pPr>
          </w:p>
        </w:tc>
        <w:tc>
          <w:tcPr>
            <w:tcW w:w="990" w:type="dxa"/>
          </w:tcPr>
          <w:p w14:paraId="65EED3F3" w14:textId="77777777" w:rsidR="00AC2B99" w:rsidRPr="00487927" w:rsidRDefault="00AC2B99" w:rsidP="00AC2B99">
            <w:pPr>
              <w:jc w:val="center"/>
              <w:rPr>
                <w:rFonts w:cstheme="minorHAnsi"/>
                <w:szCs w:val="20"/>
              </w:rPr>
            </w:pPr>
          </w:p>
        </w:tc>
        <w:tc>
          <w:tcPr>
            <w:tcW w:w="990" w:type="dxa"/>
          </w:tcPr>
          <w:p w14:paraId="164606FE" w14:textId="77777777" w:rsidR="00AC2B99" w:rsidRPr="00487927" w:rsidRDefault="00AC2B99" w:rsidP="00AC2B99">
            <w:pPr>
              <w:jc w:val="center"/>
              <w:rPr>
                <w:rFonts w:cstheme="minorHAnsi"/>
                <w:szCs w:val="20"/>
              </w:rPr>
            </w:pPr>
          </w:p>
        </w:tc>
        <w:tc>
          <w:tcPr>
            <w:tcW w:w="990" w:type="dxa"/>
          </w:tcPr>
          <w:p w14:paraId="1786FF77" w14:textId="77777777" w:rsidR="00AC2B99" w:rsidRPr="00487927" w:rsidRDefault="00AC2B99" w:rsidP="00AC2B99">
            <w:pPr>
              <w:jc w:val="center"/>
              <w:rPr>
                <w:rFonts w:cstheme="minorHAnsi"/>
                <w:szCs w:val="20"/>
              </w:rPr>
            </w:pPr>
          </w:p>
        </w:tc>
        <w:tc>
          <w:tcPr>
            <w:tcW w:w="990" w:type="dxa"/>
          </w:tcPr>
          <w:p w14:paraId="31032CC2" w14:textId="77777777" w:rsidR="00AC2B99" w:rsidRPr="00487927" w:rsidRDefault="00AC2B99" w:rsidP="00AC2B99">
            <w:pPr>
              <w:jc w:val="center"/>
              <w:rPr>
                <w:rFonts w:cstheme="minorHAnsi"/>
                <w:szCs w:val="20"/>
              </w:rPr>
            </w:pPr>
          </w:p>
        </w:tc>
        <w:tc>
          <w:tcPr>
            <w:tcW w:w="1080" w:type="dxa"/>
          </w:tcPr>
          <w:p w14:paraId="61D8CE9D"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0586FEA9" w14:textId="77777777" w:rsidR="00AC2B99" w:rsidRPr="00283A38" w:rsidRDefault="00AC2B99" w:rsidP="00AC2B99">
            <w:pPr>
              <w:jc w:val="center"/>
              <w:rPr>
                <w:rFonts w:cstheme="minorHAnsi"/>
                <w:szCs w:val="20"/>
              </w:rPr>
            </w:pPr>
          </w:p>
        </w:tc>
      </w:tr>
      <w:tr w:rsidR="00AC2B99" w:rsidRPr="00487927" w14:paraId="2F7FF61C" w14:textId="26E4424F" w:rsidTr="000C75E7">
        <w:tc>
          <w:tcPr>
            <w:tcW w:w="1255" w:type="dxa"/>
          </w:tcPr>
          <w:p w14:paraId="75BDE0F9" w14:textId="448CE6A1" w:rsidR="00AC2B99" w:rsidRDefault="00AC2B99" w:rsidP="00AC2B99">
            <w:pPr>
              <w:jc w:val="center"/>
              <w:rPr>
                <w:szCs w:val="20"/>
              </w:rPr>
            </w:pPr>
            <w:r>
              <w:rPr>
                <w:szCs w:val="20"/>
              </w:rPr>
              <w:t>2505</w:t>
            </w:r>
            <w:r w:rsidRPr="00283A38">
              <w:rPr>
                <w:szCs w:val="20"/>
              </w:rPr>
              <w:t>_0</w:t>
            </w:r>
            <w:r>
              <w:rPr>
                <w:szCs w:val="20"/>
              </w:rPr>
              <w:t>2</w:t>
            </w:r>
          </w:p>
        </w:tc>
        <w:tc>
          <w:tcPr>
            <w:tcW w:w="990" w:type="dxa"/>
          </w:tcPr>
          <w:p w14:paraId="106C97A3" w14:textId="6C74DC2E" w:rsidR="00AC2B99" w:rsidRPr="00283A38" w:rsidRDefault="00AC2B99" w:rsidP="00AC2B99">
            <w:pPr>
              <w:jc w:val="center"/>
              <w:rPr>
                <w:rFonts w:cstheme="minorHAnsi"/>
                <w:szCs w:val="20"/>
              </w:rPr>
            </w:pPr>
          </w:p>
        </w:tc>
        <w:tc>
          <w:tcPr>
            <w:tcW w:w="990" w:type="dxa"/>
          </w:tcPr>
          <w:p w14:paraId="31020056" w14:textId="77777777" w:rsidR="00AC2B99" w:rsidRPr="00487927" w:rsidRDefault="00AC2B99" w:rsidP="00AC2B99">
            <w:pPr>
              <w:jc w:val="center"/>
              <w:rPr>
                <w:rFonts w:cstheme="minorHAnsi"/>
                <w:szCs w:val="20"/>
              </w:rPr>
            </w:pPr>
          </w:p>
        </w:tc>
        <w:tc>
          <w:tcPr>
            <w:tcW w:w="990" w:type="dxa"/>
          </w:tcPr>
          <w:p w14:paraId="34D3BEF5" w14:textId="77777777" w:rsidR="00AC2B99" w:rsidRPr="00487927" w:rsidRDefault="00AC2B99" w:rsidP="00AC2B99">
            <w:pPr>
              <w:jc w:val="center"/>
              <w:rPr>
                <w:rFonts w:cstheme="minorHAnsi"/>
                <w:szCs w:val="20"/>
              </w:rPr>
            </w:pPr>
          </w:p>
        </w:tc>
        <w:tc>
          <w:tcPr>
            <w:tcW w:w="990" w:type="dxa"/>
          </w:tcPr>
          <w:p w14:paraId="3A517D11" w14:textId="77777777" w:rsidR="00AC2B99" w:rsidRPr="00487927" w:rsidRDefault="00AC2B99" w:rsidP="00AC2B99">
            <w:pPr>
              <w:jc w:val="center"/>
              <w:rPr>
                <w:rFonts w:cstheme="minorHAnsi"/>
                <w:szCs w:val="20"/>
              </w:rPr>
            </w:pPr>
          </w:p>
        </w:tc>
        <w:tc>
          <w:tcPr>
            <w:tcW w:w="990" w:type="dxa"/>
          </w:tcPr>
          <w:p w14:paraId="6337DAA0" w14:textId="77777777" w:rsidR="00AC2B99" w:rsidRPr="00487927" w:rsidRDefault="00AC2B99" w:rsidP="00AC2B99">
            <w:pPr>
              <w:jc w:val="center"/>
              <w:rPr>
                <w:rFonts w:cstheme="minorHAnsi"/>
                <w:szCs w:val="20"/>
              </w:rPr>
            </w:pPr>
          </w:p>
        </w:tc>
        <w:tc>
          <w:tcPr>
            <w:tcW w:w="990" w:type="dxa"/>
          </w:tcPr>
          <w:p w14:paraId="70CB2A14" w14:textId="77777777" w:rsidR="00AC2B99" w:rsidRPr="00487927" w:rsidRDefault="00AC2B99" w:rsidP="00AC2B99">
            <w:pPr>
              <w:jc w:val="center"/>
              <w:rPr>
                <w:rFonts w:cstheme="minorHAnsi"/>
                <w:szCs w:val="20"/>
              </w:rPr>
            </w:pPr>
          </w:p>
        </w:tc>
        <w:tc>
          <w:tcPr>
            <w:tcW w:w="1080" w:type="dxa"/>
          </w:tcPr>
          <w:p w14:paraId="3D1A2811"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1DD08AEC" w14:textId="77777777" w:rsidR="00AC2B99" w:rsidRPr="00283A38" w:rsidRDefault="00AC2B99" w:rsidP="00AC2B99">
            <w:pPr>
              <w:jc w:val="center"/>
              <w:rPr>
                <w:rFonts w:cstheme="minorHAnsi"/>
                <w:szCs w:val="20"/>
              </w:rPr>
            </w:pPr>
          </w:p>
        </w:tc>
      </w:tr>
      <w:tr w:rsidR="00AC2B99" w:rsidRPr="00487927" w14:paraId="1D6F0758" w14:textId="646E3861" w:rsidTr="000C75E7">
        <w:trPr>
          <w:trHeight w:val="70"/>
        </w:trPr>
        <w:tc>
          <w:tcPr>
            <w:tcW w:w="1255" w:type="dxa"/>
          </w:tcPr>
          <w:p w14:paraId="5B115328" w14:textId="67B3C8F1" w:rsidR="00AC2B99" w:rsidRDefault="00AC2B99" w:rsidP="00AC2B99">
            <w:pPr>
              <w:jc w:val="center"/>
              <w:rPr>
                <w:szCs w:val="20"/>
              </w:rPr>
            </w:pPr>
            <w:r>
              <w:rPr>
                <w:szCs w:val="20"/>
              </w:rPr>
              <w:t>2505</w:t>
            </w:r>
            <w:r w:rsidRPr="00283A38">
              <w:rPr>
                <w:szCs w:val="20"/>
              </w:rPr>
              <w:t>_0</w:t>
            </w:r>
            <w:r>
              <w:rPr>
                <w:szCs w:val="20"/>
              </w:rPr>
              <w:t>3</w:t>
            </w:r>
          </w:p>
        </w:tc>
        <w:tc>
          <w:tcPr>
            <w:tcW w:w="990" w:type="dxa"/>
          </w:tcPr>
          <w:p w14:paraId="42B00E35" w14:textId="5A2FC7C6" w:rsidR="00AC2B99" w:rsidRPr="00283A38" w:rsidRDefault="00AC2B99" w:rsidP="00AC2B99">
            <w:pPr>
              <w:jc w:val="center"/>
              <w:rPr>
                <w:rFonts w:cstheme="minorHAnsi"/>
                <w:szCs w:val="20"/>
              </w:rPr>
            </w:pPr>
          </w:p>
        </w:tc>
        <w:tc>
          <w:tcPr>
            <w:tcW w:w="990" w:type="dxa"/>
          </w:tcPr>
          <w:p w14:paraId="771DD793" w14:textId="77777777" w:rsidR="00AC2B99" w:rsidRPr="00487927" w:rsidRDefault="00AC2B99" w:rsidP="00AC2B99">
            <w:pPr>
              <w:jc w:val="center"/>
              <w:rPr>
                <w:rFonts w:cstheme="minorHAnsi"/>
                <w:szCs w:val="20"/>
              </w:rPr>
            </w:pPr>
          </w:p>
        </w:tc>
        <w:tc>
          <w:tcPr>
            <w:tcW w:w="990" w:type="dxa"/>
          </w:tcPr>
          <w:p w14:paraId="4EE417D0" w14:textId="77777777" w:rsidR="00AC2B99" w:rsidRPr="00487927" w:rsidRDefault="00AC2B99" w:rsidP="00AC2B99">
            <w:pPr>
              <w:jc w:val="center"/>
              <w:rPr>
                <w:rFonts w:cstheme="minorHAnsi"/>
                <w:szCs w:val="20"/>
              </w:rPr>
            </w:pPr>
          </w:p>
        </w:tc>
        <w:tc>
          <w:tcPr>
            <w:tcW w:w="990" w:type="dxa"/>
          </w:tcPr>
          <w:p w14:paraId="1F7278AE" w14:textId="77777777" w:rsidR="00AC2B99" w:rsidRPr="00487927" w:rsidRDefault="00AC2B99" w:rsidP="00AC2B99">
            <w:pPr>
              <w:jc w:val="center"/>
              <w:rPr>
                <w:rFonts w:cstheme="minorHAnsi"/>
                <w:szCs w:val="20"/>
              </w:rPr>
            </w:pPr>
          </w:p>
        </w:tc>
        <w:tc>
          <w:tcPr>
            <w:tcW w:w="990" w:type="dxa"/>
          </w:tcPr>
          <w:p w14:paraId="058C7731" w14:textId="77777777" w:rsidR="00AC2B99" w:rsidRPr="00487927" w:rsidRDefault="00AC2B99" w:rsidP="00AC2B99">
            <w:pPr>
              <w:jc w:val="center"/>
              <w:rPr>
                <w:rFonts w:cstheme="minorHAnsi"/>
                <w:szCs w:val="20"/>
              </w:rPr>
            </w:pPr>
          </w:p>
        </w:tc>
        <w:tc>
          <w:tcPr>
            <w:tcW w:w="990" w:type="dxa"/>
          </w:tcPr>
          <w:p w14:paraId="78C54D51" w14:textId="77777777" w:rsidR="00AC2B99" w:rsidRPr="00487927" w:rsidRDefault="00AC2B99" w:rsidP="00AC2B99">
            <w:pPr>
              <w:jc w:val="center"/>
              <w:rPr>
                <w:rFonts w:cstheme="minorHAnsi"/>
                <w:szCs w:val="20"/>
              </w:rPr>
            </w:pPr>
          </w:p>
        </w:tc>
        <w:tc>
          <w:tcPr>
            <w:tcW w:w="1080" w:type="dxa"/>
          </w:tcPr>
          <w:p w14:paraId="4434174F"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7375C75D" w14:textId="77777777" w:rsidR="00AC2B99" w:rsidRPr="00283A38" w:rsidRDefault="00AC2B99" w:rsidP="00AC2B99">
            <w:pPr>
              <w:jc w:val="center"/>
              <w:rPr>
                <w:rFonts w:cstheme="minorHAnsi"/>
                <w:szCs w:val="20"/>
              </w:rPr>
            </w:pPr>
          </w:p>
        </w:tc>
      </w:tr>
      <w:tr w:rsidR="00AC2B99" w:rsidRPr="00487927" w14:paraId="0B2B03CF" w14:textId="086E2ABB" w:rsidTr="000C75E7">
        <w:tc>
          <w:tcPr>
            <w:tcW w:w="1255" w:type="dxa"/>
          </w:tcPr>
          <w:p w14:paraId="4779860C" w14:textId="24FCD057" w:rsidR="00AC2B99" w:rsidRDefault="00AC2B99" w:rsidP="00AC2B99">
            <w:pPr>
              <w:jc w:val="center"/>
              <w:rPr>
                <w:szCs w:val="20"/>
              </w:rPr>
            </w:pPr>
            <w:r>
              <w:rPr>
                <w:szCs w:val="20"/>
              </w:rPr>
              <w:t>2505</w:t>
            </w:r>
            <w:r w:rsidRPr="00283A38">
              <w:rPr>
                <w:szCs w:val="20"/>
              </w:rPr>
              <w:t>_0</w:t>
            </w:r>
            <w:r>
              <w:rPr>
                <w:szCs w:val="20"/>
              </w:rPr>
              <w:t>4</w:t>
            </w:r>
          </w:p>
        </w:tc>
        <w:tc>
          <w:tcPr>
            <w:tcW w:w="990" w:type="dxa"/>
          </w:tcPr>
          <w:p w14:paraId="1C18545A" w14:textId="760FCE11" w:rsidR="00AC2B99" w:rsidRPr="00283A38" w:rsidRDefault="00AC2B99" w:rsidP="00AC2B99">
            <w:pPr>
              <w:jc w:val="center"/>
              <w:rPr>
                <w:rFonts w:cstheme="minorHAnsi"/>
                <w:szCs w:val="20"/>
              </w:rPr>
            </w:pPr>
          </w:p>
        </w:tc>
        <w:tc>
          <w:tcPr>
            <w:tcW w:w="990" w:type="dxa"/>
          </w:tcPr>
          <w:p w14:paraId="6C68B9F0" w14:textId="77777777" w:rsidR="00AC2B99" w:rsidRPr="00487927" w:rsidRDefault="00AC2B99" w:rsidP="00AC2B99">
            <w:pPr>
              <w:jc w:val="center"/>
              <w:rPr>
                <w:rFonts w:cstheme="minorHAnsi"/>
                <w:szCs w:val="20"/>
              </w:rPr>
            </w:pPr>
          </w:p>
        </w:tc>
        <w:tc>
          <w:tcPr>
            <w:tcW w:w="990" w:type="dxa"/>
          </w:tcPr>
          <w:p w14:paraId="08B223B4" w14:textId="77777777" w:rsidR="00AC2B99" w:rsidRPr="00487927" w:rsidRDefault="00AC2B99" w:rsidP="00AC2B99">
            <w:pPr>
              <w:jc w:val="center"/>
              <w:rPr>
                <w:rFonts w:cstheme="minorHAnsi"/>
                <w:szCs w:val="20"/>
              </w:rPr>
            </w:pPr>
          </w:p>
        </w:tc>
        <w:tc>
          <w:tcPr>
            <w:tcW w:w="990" w:type="dxa"/>
          </w:tcPr>
          <w:p w14:paraId="35105914" w14:textId="77777777" w:rsidR="00AC2B99" w:rsidRPr="00487927" w:rsidRDefault="00AC2B99" w:rsidP="00AC2B99">
            <w:pPr>
              <w:jc w:val="center"/>
              <w:rPr>
                <w:rFonts w:cstheme="minorHAnsi"/>
                <w:szCs w:val="20"/>
              </w:rPr>
            </w:pPr>
          </w:p>
        </w:tc>
        <w:tc>
          <w:tcPr>
            <w:tcW w:w="990" w:type="dxa"/>
          </w:tcPr>
          <w:p w14:paraId="4F361FF1" w14:textId="77777777" w:rsidR="00AC2B99" w:rsidRPr="00487927" w:rsidRDefault="00AC2B99" w:rsidP="00AC2B99">
            <w:pPr>
              <w:jc w:val="center"/>
              <w:rPr>
                <w:rFonts w:cstheme="minorHAnsi"/>
                <w:szCs w:val="20"/>
              </w:rPr>
            </w:pPr>
          </w:p>
        </w:tc>
        <w:tc>
          <w:tcPr>
            <w:tcW w:w="990" w:type="dxa"/>
          </w:tcPr>
          <w:p w14:paraId="6A744BEC" w14:textId="77777777" w:rsidR="00AC2B99" w:rsidRPr="00487927" w:rsidRDefault="00AC2B99" w:rsidP="00AC2B99">
            <w:pPr>
              <w:jc w:val="center"/>
              <w:rPr>
                <w:rFonts w:cstheme="minorHAnsi"/>
                <w:szCs w:val="20"/>
              </w:rPr>
            </w:pPr>
          </w:p>
        </w:tc>
        <w:tc>
          <w:tcPr>
            <w:tcW w:w="1080" w:type="dxa"/>
          </w:tcPr>
          <w:p w14:paraId="0A9181BE" w14:textId="77777777" w:rsidR="00AC2B99" w:rsidRPr="00283A38" w:rsidRDefault="00AC2B99" w:rsidP="00AC2B99">
            <w:pPr>
              <w:jc w:val="center"/>
              <w:rPr>
                <w:rFonts w:cstheme="minorHAnsi"/>
                <w:szCs w:val="20"/>
              </w:rPr>
            </w:pPr>
            <w:r w:rsidRPr="00283A38">
              <w:rPr>
                <w:rFonts w:cstheme="minorHAnsi"/>
                <w:szCs w:val="20"/>
              </w:rPr>
              <w:t>•</w:t>
            </w:r>
          </w:p>
        </w:tc>
        <w:tc>
          <w:tcPr>
            <w:tcW w:w="990" w:type="dxa"/>
          </w:tcPr>
          <w:p w14:paraId="056A09CD" w14:textId="77777777" w:rsidR="00AC2B99" w:rsidRPr="00283A38" w:rsidRDefault="00AC2B99" w:rsidP="00AC2B99">
            <w:pPr>
              <w:jc w:val="center"/>
              <w:rPr>
                <w:rFonts w:cstheme="minorHAnsi"/>
                <w:szCs w:val="20"/>
              </w:rPr>
            </w:pPr>
          </w:p>
        </w:tc>
      </w:tr>
      <w:tr w:rsidR="00AC2B99" w:rsidRPr="00487927" w14:paraId="31D5D0F9" w14:textId="5006A3FC" w:rsidTr="000C75E7">
        <w:tc>
          <w:tcPr>
            <w:tcW w:w="1255" w:type="dxa"/>
          </w:tcPr>
          <w:p w14:paraId="4E39B539" w14:textId="1B76D9E9" w:rsidR="00AC2B99" w:rsidRDefault="00AC2B99" w:rsidP="00AC2B99">
            <w:pPr>
              <w:jc w:val="center"/>
              <w:rPr>
                <w:szCs w:val="20"/>
              </w:rPr>
            </w:pPr>
            <w:r>
              <w:rPr>
                <w:szCs w:val="20"/>
              </w:rPr>
              <w:t>2506</w:t>
            </w:r>
            <w:r w:rsidRPr="00283A38">
              <w:rPr>
                <w:szCs w:val="20"/>
              </w:rPr>
              <w:t>_0</w:t>
            </w:r>
            <w:r>
              <w:rPr>
                <w:szCs w:val="20"/>
              </w:rPr>
              <w:t>1</w:t>
            </w:r>
          </w:p>
        </w:tc>
        <w:tc>
          <w:tcPr>
            <w:tcW w:w="990" w:type="dxa"/>
          </w:tcPr>
          <w:p w14:paraId="16EA2E3E" w14:textId="77777777" w:rsidR="00AC2B99" w:rsidRPr="00283A38" w:rsidRDefault="00AC2B99" w:rsidP="00AC2B99">
            <w:pPr>
              <w:jc w:val="center"/>
              <w:rPr>
                <w:rFonts w:cstheme="minorHAnsi"/>
                <w:szCs w:val="20"/>
              </w:rPr>
            </w:pPr>
          </w:p>
        </w:tc>
        <w:tc>
          <w:tcPr>
            <w:tcW w:w="990" w:type="dxa"/>
          </w:tcPr>
          <w:p w14:paraId="30FCAE88" w14:textId="77777777" w:rsidR="00AC2B99" w:rsidRPr="00487927" w:rsidRDefault="00AC2B99" w:rsidP="00AC2B99">
            <w:pPr>
              <w:jc w:val="center"/>
              <w:rPr>
                <w:rFonts w:cstheme="minorHAnsi"/>
                <w:szCs w:val="20"/>
              </w:rPr>
            </w:pPr>
          </w:p>
        </w:tc>
        <w:tc>
          <w:tcPr>
            <w:tcW w:w="990" w:type="dxa"/>
          </w:tcPr>
          <w:p w14:paraId="68C05F1C" w14:textId="77777777" w:rsidR="00AC2B99" w:rsidRPr="00487927" w:rsidRDefault="00AC2B99" w:rsidP="00AC2B99">
            <w:pPr>
              <w:jc w:val="center"/>
              <w:rPr>
                <w:rFonts w:cstheme="minorHAnsi"/>
                <w:szCs w:val="20"/>
              </w:rPr>
            </w:pPr>
          </w:p>
        </w:tc>
        <w:tc>
          <w:tcPr>
            <w:tcW w:w="990" w:type="dxa"/>
          </w:tcPr>
          <w:p w14:paraId="370DAEDB" w14:textId="77777777" w:rsidR="00AC2B99" w:rsidRPr="00487927" w:rsidRDefault="00AC2B99" w:rsidP="00AC2B99">
            <w:pPr>
              <w:jc w:val="center"/>
              <w:rPr>
                <w:rFonts w:cstheme="minorHAnsi"/>
                <w:szCs w:val="20"/>
              </w:rPr>
            </w:pPr>
          </w:p>
        </w:tc>
        <w:tc>
          <w:tcPr>
            <w:tcW w:w="990" w:type="dxa"/>
          </w:tcPr>
          <w:p w14:paraId="22F9E0CD" w14:textId="77777777" w:rsidR="00AC2B99" w:rsidRPr="00487927" w:rsidRDefault="00AC2B99" w:rsidP="00AC2B99">
            <w:pPr>
              <w:jc w:val="center"/>
              <w:rPr>
                <w:rFonts w:cstheme="minorHAnsi"/>
                <w:szCs w:val="20"/>
              </w:rPr>
            </w:pPr>
          </w:p>
        </w:tc>
        <w:tc>
          <w:tcPr>
            <w:tcW w:w="990" w:type="dxa"/>
          </w:tcPr>
          <w:p w14:paraId="6731D8C2" w14:textId="77777777" w:rsidR="00AC2B99" w:rsidRPr="00487927" w:rsidRDefault="00AC2B99" w:rsidP="00AC2B99">
            <w:pPr>
              <w:jc w:val="center"/>
              <w:rPr>
                <w:rFonts w:cstheme="minorHAnsi"/>
                <w:szCs w:val="20"/>
              </w:rPr>
            </w:pPr>
          </w:p>
        </w:tc>
        <w:tc>
          <w:tcPr>
            <w:tcW w:w="1080" w:type="dxa"/>
          </w:tcPr>
          <w:p w14:paraId="7E5584D5" w14:textId="51D78C2D" w:rsidR="00AC2B99" w:rsidRPr="00283A38" w:rsidRDefault="00AC2B99" w:rsidP="00AC2B99">
            <w:pPr>
              <w:jc w:val="center"/>
              <w:rPr>
                <w:rFonts w:cstheme="minorHAnsi"/>
                <w:szCs w:val="20"/>
              </w:rPr>
            </w:pPr>
            <w:r w:rsidRPr="00283A38">
              <w:rPr>
                <w:rFonts w:cstheme="minorHAnsi"/>
                <w:szCs w:val="20"/>
              </w:rPr>
              <w:t>•</w:t>
            </w:r>
          </w:p>
        </w:tc>
        <w:tc>
          <w:tcPr>
            <w:tcW w:w="990" w:type="dxa"/>
          </w:tcPr>
          <w:p w14:paraId="29CDE253" w14:textId="77777777" w:rsidR="00AC2B99" w:rsidRPr="00283A38" w:rsidRDefault="00AC2B99" w:rsidP="00AC2B99">
            <w:pPr>
              <w:jc w:val="center"/>
              <w:rPr>
                <w:rFonts w:cstheme="minorHAnsi"/>
                <w:szCs w:val="20"/>
              </w:rPr>
            </w:pPr>
          </w:p>
        </w:tc>
      </w:tr>
      <w:tr w:rsidR="00AC2B99" w:rsidRPr="00487927" w14:paraId="0D447C4A" w14:textId="5A705395" w:rsidTr="000C75E7">
        <w:tc>
          <w:tcPr>
            <w:tcW w:w="1255" w:type="dxa"/>
          </w:tcPr>
          <w:p w14:paraId="5FE37161" w14:textId="4382307C" w:rsidR="00AC2B99" w:rsidRDefault="00AC2B99" w:rsidP="00AC2B99">
            <w:pPr>
              <w:jc w:val="center"/>
              <w:rPr>
                <w:szCs w:val="20"/>
              </w:rPr>
            </w:pPr>
            <w:r>
              <w:rPr>
                <w:szCs w:val="20"/>
              </w:rPr>
              <w:t>2506</w:t>
            </w:r>
            <w:r w:rsidRPr="00283A38">
              <w:rPr>
                <w:szCs w:val="20"/>
              </w:rPr>
              <w:t>_0</w:t>
            </w:r>
            <w:r>
              <w:rPr>
                <w:szCs w:val="20"/>
              </w:rPr>
              <w:t>2</w:t>
            </w:r>
          </w:p>
        </w:tc>
        <w:tc>
          <w:tcPr>
            <w:tcW w:w="990" w:type="dxa"/>
          </w:tcPr>
          <w:p w14:paraId="33818642" w14:textId="77777777" w:rsidR="00AC2B99" w:rsidRPr="00283A38" w:rsidRDefault="00AC2B99" w:rsidP="00AC2B99">
            <w:pPr>
              <w:jc w:val="center"/>
              <w:rPr>
                <w:rFonts w:cstheme="minorHAnsi"/>
                <w:szCs w:val="20"/>
              </w:rPr>
            </w:pPr>
          </w:p>
        </w:tc>
        <w:tc>
          <w:tcPr>
            <w:tcW w:w="990" w:type="dxa"/>
          </w:tcPr>
          <w:p w14:paraId="0B085AA9" w14:textId="77777777" w:rsidR="00AC2B99" w:rsidRPr="00487927" w:rsidRDefault="00AC2B99" w:rsidP="00AC2B99">
            <w:pPr>
              <w:jc w:val="center"/>
              <w:rPr>
                <w:rFonts w:cstheme="minorHAnsi"/>
                <w:szCs w:val="20"/>
              </w:rPr>
            </w:pPr>
          </w:p>
        </w:tc>
        <w:tc>
          <w:tcPr>
            <w:tcW w:w="990" w:type="dxa"/>
          </w:tcPr>
          <w:p w14:paraId="5A8AC036" w14:textId="77777777" w:rsidR="00AC2B99" w:rsidRPr="00487927" w:rsidRDefault="00AC2B99" w:rsidP="00AC2B99">
            <w:pPr>
              <w:jc w:val="center"/>
              <w:rPr>
                <w:rFonts w:cstheme="minorHAnsi"/>
                <w:szCs w:val="20"/>
              </w:rPr>
            </w:pPr>
          </w:p>
        </w:tc>
        <w:tc>
          <w:tcPr>
            <w:tcW w:w="990" w:type="dxa"/>
          </w:tcPr>
          <w:p w14:paraId="17FCC803" w14:textId="77777777" w:rsidR="00AC2B99" w:rsidRPr="00487927" w:rsidRDefault="00AC2B99" w:rsidP="00AC2B99">
            <w:pPr>
              <w:jc w:val="center"/>
              <w:rPr>
                <w:rFonts w:cstheme="minorHAnsi"/>
                <w:szCs w:val="20"/>
              </w:rPr>
            </w:pPr>
          </w:p>
        </w:tc>
        <w:tc>
          <w:tcPr>
            <w:tcW w:w="990" w:type="dxa"/>
          </w:tcPr>
          <w:p w14:paraId="5791E03F" w14:textId="77777777" w:rsidR="00AC2B99" w:rsidRPr="00487927" w:rsidRDefault="00AC2B99" w:rsidP="00AC2B99">
            <w:pPr>
              <w:jc w:val="center"/>
              <w:rPr>
                <w:rFonts w:cstheme="minorHAnsi"/>
                <w:szCs w:val="20"/>
              </w:rPr>
            </w:pPr>
          </w:p>
        </w:tc>
        <w:tc>
          <w:tcPr>
            <w:tcW w:w="990" w:type="dxa"/>
          </w:tcPr>
          <w:p w14:paraId="1254C3D4" w14:textId="77777777" w:rsidR="00AC2B99" w:rsidRPr="00487927" w:rsidRDefault="00AC2B99" w:rsidP="00AC2B99">
            <w:pPr>
              <w:jc w:val="center"/>
              <w:rPr>
                <w:rFonts w:cstheme="minorHAnsi"/>
                <w:szCs w:val="20"/>
              </w:rPr>
            </w:pPr>
          </w:p>
        </w:tc>
        <w:tc>
          <w:tcPr>
            <w:tcW w:w="1080" w:type="dxa"/>
          </w:tcPr>
          <w:p w14:paraId="58E967EB" w14:textId="55297D07" w:rsidR="00AC2B99" w:rsidRPr="00283A38" w:rsidRDefault="00AC2B99" w:rsidP="00AC2B99">
            <w:pPr>
              <w:jc w:val="center"/>
              <w:rPr>
                <w:rFonts w:cstheme="minorHAnsi"/>
                <w:szCs w:val="20"/>
              </w:rPr>
            </w:pPr>
            <w:r w:rsidRPr="00283A38">
              <w:rPr>
                <w:rFonts w:cstheme="minorHAnsi"/>
                <w:szCs w:val="20"/>
              </w:rPr>
              <w:t>•</w:t>
            </w:r>
          </w:p>
        </w:tc>
        <w:tc>
          <w:tcPr>
            <w:tcW w:w="990" w:type="dxa"/>
          </w:tcPr>
          <w:p w14:paraId="22435545" w14:textId="77777777" w:rsidR="00AC2B99" w:rsidRPr="00283A38" w:rsidRDefault="00AC2B99" w:rsidP="00AC2B99">
            <w:pPr>
              <w:jc w:val="center"/>
              <w:rPr>
                <w:rFonts w:cstheme="minorHAnsi"/>
                <w:szCs w:val="20"/>
              </w:rPr>
            </w:pPr>
          </w:p>
        </w:tc>
      </w:tr>
      <w:tr w:rsidR="00AC2B99" w:rsidRPr="00487927" w14:paraId="3C4F5F30" w14:textId="0C2AFF40" w:rsidTr="000C75E7">
        <w:tc>
          <w:tcPr>
            <w:tcW w:w="1255" w:type="dxa"/>
          </w:tcPr>
          <w:p w14:paraId="4BF99825" w14:textId="0D87484C" w:rsidR="00AC2B99" w:rsidRDefault="00AC2B99" w:rsidP="00AC2B99">
            <w:pPr>
              <w:jc w:val="center"/>
              <w:rPr>
                <w:szCs w:val="20"/>
              </w:rPr>
            </w:pPr>
            <w:r>
              <w:rPr>
                <w:szCs w:val="20"/>
              </w:rPr>
              <w:t>2506</w:t>
            </w:r>
            <w:r w:rsidRPr="00283A38">
              <w:rPr>
                <w:szCs w:val="20"/>
              </w:rPr>
              <w:t>_0</w:t>
            </w:r>
            <w:r>
              <w:rPr>
                <w:szCs w:val="20"/>
              </w:rPr>
              <w:t>3</w:t>
            </w:r>
          </w:p>
        </w:tc>
        <w:tc>
          <w:tcPr>
            <w:tcW w:w="990" w:type="dxa"/>
          </w:tcPr>
          <w:p w14:paraId="414EA765" w14:textId="77777777" w:rsidR="00AC2B99" w:rsidRPr="00283A38" w:rsidRDefault="00AC2B99" w:rsidP="00AC2B99">
            <w:pPr>
              <w:jc w:val="center"/>
              <w:rPr>
                <w:rFonts w:cstheme="minorHAnsi"/>
                <w:szCs w:val="20"/>
              </w:rPr>
            </w:pPr>
          </w:p>
        </w:tc>
        <w:tc>
          <w:tcPr>
            <w:tcW w:w="990" w:type="dxa"/>
          </w:tcPr>
          <w:p w14:paraId="0178B360" w14:textId="77777777" w:rsidR="00AC2B99" w:rsidRPr="00487927" w:rsidRDefault="00AC2B99" w:rsidP="00AC2B99">
            <w:pPr>
              <w:jc w:val="center"/>
              <w:rPr>
                <w:rFonts w:cstheme="minorHAnsi"/>
                <w:szCs w:val="20"/>
              </w:rPr>
            </w:pPr>
          </w:p>
        </w:tc>
        <w:tc>
          <w:tcPr>
            <w:tcW w:w="990" w:type="dxa"/>
          </w:tcPr>
          <w:p w14:paraId="0E8609A6" w14:textId="77777777" w:rsidR="00AC2B99" w:rsidRPr="00487927" w:rsidRDefault="00AC2B99" w:rsidP="00AC2B99">
            <w:pPr>
              <w:jc w:val="center"/>
              <w:rPr>
                <w:rFonts w:cstheme="minorHAnsi"/>
                <w:szCs w:val="20"/>
              </w:rPr>
            </w:pPr>
          </w:p>
        </w:tc>
        <w:tc>
          <w:tcPr>
            <w:tcW w:w="990" w:type="dxa"/>
          </w:tcPr>
          <w:p w14:paraId="472CD962" w14:textId="77777777" w:rsidR="00AC2B99" w:rsidRPr="00487927" w:rsidRDefault="00AC2B99" w:rsidP="00AC2B99">
            <w:pPr>
              <w:jc w:val="center"/>
              <w:rPr>
                <w:rFonts w:cstheme="minorHAnsi"/>
                <w:szCs w:val="20"/>
              </w:rPr>
            </w:pPr>
          </w:p>
        </w:tc>
        <w:tc>
          <w:tcPr>
            <w:tcW w:w="990" w:type="dxa"/>
          </w:tcPr>
          <w:p w14:paraId="1E9C4CCC" w14:textId="77777777" w:rsidR="00AC2B99" w:rsidRPr="00487927" w:rsidRDefault="00AC2B99" w:rsidP="00AC2B99">
            <w:pPr>
              <w:jc w:val="center"/>
              <w:rPr>
                <w:rFonts w:cstheme="minorHAnsi"/>
                <w:szCs w:val="20"/>
              </w:rPr>
            </w:pPr>
          </w:p>
        </w:tc>
        <w:tc>
          <w:tcPr>
            <w:tcW w:w="990" w:type="dxa"/>
          </w:tcPr>
          <w:p w14:paraId="6D3AF524" w14:textId="77777777" w:rsidR="00AC2B99" w:rsidRPr="00487927" w:rsidRDefault="00AC2B99" w:rsidP="00AC2B99">
            <w:pPr>
              <w:jc w:val="center"/>
              <w:rPr>
                <w:rFonts w:cstheme="minorHAnsi"/>
                <w:szCs w:val="20"/>
              </w:rPr>
            </w:pPr>
          </w:p>
        </w:tc>
        <w:tc>
          <w:tcPr>
            <w:tcW w:w="1080" w:type="dxa"/>
          </w:tcPr>
          <w:p w14:paraId="09DB476A" w14:textId="33AE57DA" w:rsidR="00AC2B99" w:rsidRPr="00283A38" w:rsidRDefault="00AC2B99" w:rsidP="00AC2B99">
            <w:pPr>
              <w:jc w:val="center"/>
              <w:rPr>
                <w:rFonts w:cstheme="minorHAnsi"/>
                <w:szCs w:val="20"/>
              </w:rPr>
            </w:pPr>
            <w:r w:rsidRPr="00283A38">
              <w:rPr>
                <w:rFonts w:cstheme="minorHAnsi"/>
                <w:szCs w:val="20"/>
              </w:rPr>
              <w:t>•</w:t>
            </w:r>
          </w:p>
        </w:tc>
        <w:tc>
          <w:tcPr>
            <w:tcW w:w="990" w:type="dxa"/>
          </w:tcPr>
          <w:p w14:paraId="688F0327" w14:textId="77777777" w:rsidR="00AC2B99" w:rsidRPr="00283A38" w:rsidRDefault="00AC2B99" w:rsidP="00AC2B99">
            <w:pPr>
              <w:jc w:val="center"/>
              <w:rPr>
                <w:rFonts w:cstheme="minorHAnsi"/>
                <w:szCs w:val="20"/>
              </w:rPr>
            </w:pPr>
          </w:p>
        </w:tc>
      </w:tr>
      <w:tr w:rsidR="00AC2B99" w:rsidRPr="00487927" w14:paraId="19CAA1D9" w14:textId="5178E541" w:rsidTr="000C75E7">
        <w:tc>
          <w:tcPr>
            <w:tcW w:w="1255" w:type="dxa"/>
          </w:tcPr>
          <w:p w14:paraId="4E180853" w14:textId="3E187AF9" w:rsidR="00AC2B99" w:rsidRDefault="00AC2B99" w:rsidP="00AC2B99">
            <w:pPr>
              <w:jc w:val="center"/>
              <w:rPr>
                <w:szCs w:val="20"/>
              </w:rPr>
            </w:pPr>
            <w:r>
              <w:rPr>
                <w:szCs w:val="20"/>
              </w:rPr>
              <w:t>2506</w:t>
            </w:r>
            <w:r w:rsidRPr="00283A38">
              <w:rPr>
                <w:szCs w:val="20"/>
              </w:rPr>
              <w:t>_0</w:t>
            </w:r>
            <w:r>
              <w:rPr>
                <w:szCs w:val="20"/>
              </w:rPr>
              <w:t>4</w:t>
            </w:r>
          </w:p>
        </w:tc>
        <w:tc>
          <w:tcPr>
            <w:tcW w:w="990" w:type="dxa"/>
          </w:tcPr>
          <w:p w14:paraId="0B042F4C" w14:textId="77777777" w:rsidR="00AC2B99" w:rsidRPr="00283A38" w:rsidRDefault="00AC2B99" w:rsidP="00AC2B99">
            <w:pPr>
              <w:jc w:val="center"/>
              <w:rPr>
                <w:rFonts w:cstheme="minorHAnsi"/>
                <w:szCs w:val="20"/>
              </w:rPr>
            </w:pPr>
          </w:p>
        </w:tc>
        <w:tc>
          <w:tcPr>
            <w:tcW w:w="990" w:type="dxa"/>
          </w:tcPr>
          <w:p w14:paraId="3A97339A" w14:textId="77777777" w:rsidR="00AC2B99" w:rsidRPr="00487927" w:rsidRDefault="00AC2B99" w:rsidP="00AC2B99">
            <w:pPr>
              <w:jc w:val="center"/>
              <w:rPr>
                <w:rFonts w:cstheme="minorHAnsi"/>
                <w:szCs w:val="20"/>
              </w:rPr>
            </w:pPr>
          </w:p>
        </w:tc>
        <w:tc>
          <w:tcPr>
            <w:tcW w:w="990" w:type="dxa"/>
          </w:tcPr>
          <w:p w14:paraId="55A36F3D" w14:textId="77777777" w:rsidR="00AC2B99" w:rsidRPr="00487927" w:rsidRDefault="00AC2B99" w:rsidP="00AC2B99">
            <w:pPr>
              <w:jc w:val="center"/>
              <w:rPr>
                <w:rFonts w:cstheme="minorHAnsi"/>
                <w:szCs w:val="20"/>
              </w:rPr>
            </w:pPr>
          </w:p>
        </w:tc>
        <w:tc>
          <w:tcPr>
            <w:tcW w:w="990" w:type="dxa"/>
          </w:tcPr>
          <w:p w14:paraId="79EF5E42" w14:textId="77777777" w:rsidR="00AC2B99" w:rsidRPr="00487927" w:rsidRDefault="00AC2B99" w:rsidP="00AC2B99">
            <w:pPr>
              <w:jc w:val="center"/>
              <w:rPr>
                <w:rFonts w:cstheme="minorHAnsi"/>
                <w:szCs w:val="20"/>
              </w:rPr>
            </w:pPr>
          </w:p>
        </w:tc>
        <w:tc>
          <w:tcPr>
            <w:tcW w:w="990" w:type="dxa"/>
          </w:tcPr>
          <w:p w14:paraId="6F0007C7" w14:textId="77777777" w:rsidR="00AC2B99" w:rsidRPr="00487927" w:rsidRDefault="00AC2B99" w:rsidP="00AC2B99">
            <w:pPr>
              <w:jc w:val="center"/>
              <w:rPr>
                <w:rFonts w:cstheme="minorHAnsi"/>
                <w:szCs w:val="20"/>
              </w:rPr>
            </w:pPr>
          </w:p>
        </w:tc>
        <w:tc>
          <w:tcPr>
            <w:tcW w:w="990" w:type="dxa"/>
          </w:tcPr>
          <w:p w14:paraId="6F375C98" w14:textId="77777777" w:rsidR="00AC2B99" w:rsidRPr="00487927" w:rsidRDefault="00AC2B99" w:rsidP="00AC2B99">
            <w:pPr>
              <w:jc w:val="center"/>
              <w:rPr>
                <w:rFonts w:cstheme="minorHAnsi"/>
                <w:szCs w:val="20"/>
              </w:rPr>
            </w:pPr>
          </w:p>
        </w:tc>
        <w:tc>
          <w:tcPr>
            <w:tcW w:w="1080" w:type="dxa"/>
          </w:tcPr>
          <w:p w14:paraId="39E82470" w14:textId="426D05A9" w:rsidR="00AC2B99" w:rsidRPr="00283A38" w:rsidRDefault="00AC2B99" w:rsidP="00AC2B99">
            <w:pPr>
              <w:jc w:val="center"/>
              <w:rPr>
                <w:rFonts w:cstheme="minorHAnsi"/>
                <w:szCs w:val="20"/>
              </w:rPr>
            </w:pPr>
            <w:r w:rsidRPr="00283A38">
              <w:rPr>
                <w:rFonts w:cstheme="minorHAnsi"/>
                <w:szCs w:val="20"/>
              </w:rPr>
              <w:t>•</w:t>
            </w:r>
          </w:p>
        </w:tc>
        <w:tc>
          <w:tcPr>
            <w:tcW w:w="990" w:type="dxa"/>
          </w:tcPr>
          <w:p w14:paraId="25FFD2A5" w14:textId="77777777" w:rsidR="00AC2B99" w:rsidRPr="00283A38" w:rsidRDefault="00AC2B99" w:rsidP="00AC2B99">
            <w:pPr>
              <w:jc w:val="center"/>
              <w:rPr>
                <w:rFonts w:cstheme="minorHAnsi"/>
                <w:szCs w:val="20"/>
              </w:rPr>
            </w:pPr>
          </w:p>
        </w:tc>
      </w:tr>
      <w:tr w:rsidR="00AC2B99" w:rsidRPr="00487927" w14:paraId="29EF9C4F" w14:textId="6240CA39" w:rsidTr="000C75E7">
        <w:tc>
          <w:tcPr>
            <w:tcW w:w="1255" w:type="dxa"/>
          </w:tcPr>
          <w:p w14:paraId="76448355" w14:textId="49586FF4" w:rsidR="00AC2B99" w:rsidRDefault="00AC2B99" w:rsidP="00AC2B99">
            <w:pPr>
              <w:jc w:val="center"/>
              <w:rPr>
                <w:szCs w:val="20"/>
              </w:rPr>
            </w:pPr>
            <w:r>
              <w:rPr>
                <w:szCs w:val="20"/>
              </w:rPr>
              <w:lastRenderedPageBreak/>
              <w:t>2506</w:t>
            </w:r>
            <w:r w:rsidRPr="00283A38">
              <w:rPr>
                <w:szCs w:val="20"/>
              </w:rPr>
              <w:t>_0</w:t>
            </w:r>
            <w:r>
              <w:rPr>
                <w:szCs w:val="20"/>
              </w:rPr>
              <w:t>5</w:t>
            </w:r>
          </w:p>
        </w:tc>
        <w:tc>
          <w:tcPr>
            <w:tcW w:w="990" w:type="dxa"/>
          </w:tcPr>
          <w:p w14:paraId="3D6F421A" w14:textId="77777777" w:rsidR="00AC2B99" w:rsidRPr="00283A38" w:rsidRDefault="00AC2B99" w:rsidP="00AC2B99">
            <w:pPr>
              <w:jc w:val="center"/>
              <w:rPr>
                <w:rFonts w:cstheme="minorHAnsi"/>
                <w:szCs w:val="20"/>
              </w:rPr>
            </w:pPr>
          </w:p>
        </w:tc>
        <w:tc>
          <w:tcPr>
            <w:tcW w:w="990" w:type="dxa"/>
          </w:tcPr>
          <w:p w14:paraId="7047A5F3" w14:textId="77777777" w:rsidR="00AC2B99" w:rsidRPr="00487927" w:rsidRDefault="00AC2B99" w:rsidP="00AC2B99">
            <w:pPr>
              <w:jc w:val="center"/>
              <w:rPr>
                <w:rFonts w:cstheme="minorHAnsi"/>
                <w:szCs w:val="20"/>
              </w:rPr>
            </w:pPr>
          </w:p>
        </w:tc>
        <w:tc>
          <w:tcPr>
            <w:tcW w:w="990" w:type="dxa"/>
          </w:tcPr>
          <w:p w14:paraId="07B65890" w14:textId="77777777" w:rsidR="00AC2B99" w:rsidRPr="00487927" w:rsidRDefault="00AC2B99" w:rsidP="00AC2B99">
            <w:pPr>
              <w:jc w:val="center"/>
              <w:rPr>
                <w:rFonts w:cstheme="minorHAnsi"/>
                <w:szCs w:val="20"/>
              </w:rPr>
            </w:pPr>
          </w:p>
        </w:tc>
        <w:tc>
          <w:tcPr>
            <w:tcW w:w="990" w:type="dxa"/>
          </w:tcPr>
          <w:p w14:paraId="79703465" w14:textId="77777777" w:rsidR="00AC2B99" w:rsidRPr="00487927" w:rsidRDefault="00AC2B99" w:rsidP="00AC2B99">
            <w:pPr>
              <w:jc w:val="center"/>
              <w:rPr>
                <w:rFonts w:cstheme="minorHAnsi"/>
                <w:szCs w:val="20"/>
              </w:rPr>
            </w:pPr>
          </w:p>
        </w:tc>
        <w:tc>
          <w:tcPr>
            <w:tcW w:w="990" w:type="dxa"/>
          </w:tcPr>
          <w:p w14:paraId="60970DB6" w14:textId="77777777" w:rsidR="00AC2B99" w:rsidRPr="00487927" w:rsidRDefault="00AC2B99" w:rsidP="00AC2B99">
            <w:pPr>
              <w:jc w:val="center"/>
              <w:rPr>
                <w:rFonts w:cstheme="minorHAnsi"/>
                <w:szCs w:val="20"/>
              </w:rPr>
            </w:pPr>
          </w:p>
        </w:tc>
        <w:tc>
          <w:tcPr>
            <w:tcW w:w="990" w:type="dxa"/>
          </w:tcPr>
          <w:p w14:paraId="1DF5E53F" w14:textId="77777777" w:rsidR="00AC2B99" w:rsidRPr="00487927" w:rsidRDefault="00AC2B99" w:rsidP="00AC2B99">
            <w:pPr>
              <w:jc w:val="center"/>
              <w:rPr>
                <w:rFonts w:cstheme="minorHAnsi"/>
                <w:szCs w:val="20"/>
              </w:rPr>
            </w:pPr>
          </w:p>
        </w:tc>
        <w:tc>
          <w:tcPr>
            <w:tcW w:w="1080" w:type="dxa"/>
          </w:tcPr>
          <w:p w14:paraId="7D686B76" w14:textId="6B7EF876" w:rsidR="00AC2B99" w:rsidRPr="00283A38" w:rsidRDefault="00AC2B99" w:rsidP="00AC2B99">
            <w:pPr>
              <w:jc w:val="center"/>
              <w:rPr>
                <w:rFonts w:cstheme="minorHAnsi"/>
                <w:szCs w:val="20"/>
              </w:rPr>
            </w:pPr>
            <w:r w:rsidRPr="00283A38">
              <w:rPr>
                <w:rFonts w:cstheme="minorHAnsi"/>
                <w:szCs w:val="20"/>
              </w:rPr>
              <w:t>•</w:t>
            </w:r>
          </w:p>
        </w:tc>
        <w:tc>
          <w:tcPr>
            <w:tcW w:w="990" w:type="dxa"/>
          </w:tcPr>
          <w:p w14:paraId="6A9AD514" w14:textId="77777777" w:rsidR="00AC2B99" w:rsidRPr="00283A38" w:rsidRDefault="00AC2B99" w:rsidP="00AC2B99">
            <w:pPr>
              <w:jc w:val="center"/>
              <w:rPr>
                <w:rFonts w:cstheme="minorHAnsi"/>
                <w:szCs w:val="20"/>
              </w:rPr>
            </w:pPr>
          </w:p>
        </w:tc>
      </w:tr>
      <w:tr w:rsidR="00AC2B99" w:rsidRPr="00487927" w14:paraId="7462DB0F" w14:textId="50ED6171" w:rsidTr="000C75E7">
        <w:tc>
          <w:tcPr>
            <w:tcW w:w="1255" w:type="dxa"/>
          </w:tcPr>
          <w:p w14:paraId="393F107F" w14:textId="00DB0442" w:rsidR="00AC2B99" w:rsidRDefault="00AC2B99" w:rsidP="00AC2B99">
            <w:pPr>
              <w:jc w:val="center"/>
              <w:rPr>
                <w:szCs w:val="20"/>
              </w:rPr>
            </w:pPr>
            <w:r>
              <w:rPr>
                <w:szCs w:val="20"/>
              </w:rPr>
              <w:t>2506</w:t>
            </w:r>
            <w:r w:rsidRPr="00283A38">
              <w:rPr>
                <w:szCs w:val="20"/>
              </w:rPr>
              <w:t>_0</w:t>
            </w:r>
            <w:r>
              <w:rPr>
                <w:szCs w:val="20"/>
              </w:rPr>
              <w:t>6</w:t>
            </w:r>
          </w:p>
        </w:tc>
        <w:tc>
          <w:tcPr>
            <w:tcW w:w="990" w:type="dxa"/>
          </w:tcPr>
          <w:p w14:paraId="4368A337" w14:textId="77777777" w:rsidR="00AC2B99" w:rsidRPr="00283A38" w:rsidRDefault="00AC2B99" w:rsidP="00AC2B99">
            <w:pPr>
              <w:jc w:val="center"/>
              <w:rPr>
                <w:rFonts w:cstheme="minorHAnsi"/>
                <w:szCs w:val="20"/>
              </w:rPr>
            </w:pPr>
          </w:p>
        </w:tc>
        <w:tc>
          <w:tcPr>
            <w:tcW w:w="990" w:type="dxa"/>
          </w:tcPr>
          <w:p w14:paraId="204A4EF9" w14:textId="77777777" w:rsidR="00AC2B99" w:rsidRPr="00487927" w:rsidRDefault="00AC2B99" w:rsidP="00AC2B99">
            <w:pPr>
              <w:jc w:val="center"/>
              <w:rPr>
                <w:rFonts w:cstheme="minorHAnsi"/>
                <w:szCs w:val="20"/>
              </w:rPr>
            </w:pPr>
          </w:p>
        </w:tc>
        <w:tc>
          <w:tcPr>
            <w:tcW w:w="990" w:type="dxa"/>
          </w:tcPr>
          <w:p w14:paraId="5DC45FB3" w14:textId="77777777" w:rsidR="00AC2B99" w:rsidRPr="00487927" w:rsidRDefault="00AC2B99" w:rsidP="00AC2B99">
            <w:pPr>
              <w:jc w:val="center"/>
              <w:rPr>
                <w:rFonts w:cstheme="minorHAnsi"/>
                <w:szCs w:val="20"/>
              </w:rPr>
            </w:pPr>
          </w:p>
        </w:tc>
        <w:tc>
          <w:tcPr>
            <w:tcW w:w="990" w:type="dxa"/>
          </w:tcPr>
          <w:p w14:paraId="51984D8A" w14:textId="77777777" w:rsidR="00AC2B99" w:rsidRPr="00487927" w:rsidRDefault="00AC2B99" w:rsidP="00AC2B99">
            <w:pPr>
              <w:jc w:val="center"/>
              <w:rPr>
                <w:rFonts w:cstheme="minorHAnsi"/>
                <w:szCs w:val="20"/>
              </w:rPr>
            </w:pPr>
          </w:p>
        </w:tc>
        <w:tc>
          <w:tcPr>
            <w:tcW w:w="990" w:type="dxa"/>
          </w:tcPr>
          <w:p w14:paraId="5AE3761B" w14:textId="77777777" w:rsidR="00AC2B99" w:rsidRPr="00487927" w:rsidRDefault="00AC2B99" w:rsidP="00AC2B99">
            <w:pPr>
              <w:jc w:val="center"/>
              <w:rPr>
                <w:rFonts w:cstheme="minorHAnsi"/>
                <w:szCs w:val="20"/>
              </w:rPr>
            </w:pPr>
          </w:p>
        </w:tc>
        <w:tc>
          <w:tcPr>
            <w:tcW w:w="990" w:type="dxa"/>
          </w:tcPr>
          <w:p w14:paraId="6336D4E1" w14:textId="77777777" w:rsidR="00AC2B99" w:rsidRPr="00487927" w:rsidRDefault="00AC2B99" w:rsidP="00AC2B99">
            <w:pPr>
              <w:jc w:val="center"/>
              <w:rPr>
                <w:rFonts w:cstheme="minorHAnsi"/>
                <w:szCs w:val="20"/>
              </w:rPr>
            </w:pPr>
          </w:p>
        </w:tc>
        <w:tc>
          <w:tcPr>
            <w:tcW w:w="1080" w:type="dxa"/>
          </w:tcPr>
          <w:p w14:paraId="4991AB3B" w14:textId="010EBF6E" w:rsidR="00AC2B99" w:rsidRPr="00283A38" w:rsidRDefault="00AC2B99" w:rsidP="00AC2B99">
            <w:pPr>
              <w:jc w:val="center"/>
              <w:rPr>
                <w:rFonts w:cstheme="minorHAnsi"/>
                <w:szCs w:val="20"/>
              </w:rPr>
            </w:pPr>
            <w:r w:rsidRPr="00283A38">
              <w:rPr>
                <w:rFonts w:cstheme="minorHAnsi"/>
                <w:szCs w:val="20"/>
              </w:rPr>
              <w:t>•</w:t>
            </w:r>
          </w:p>
        </w:tc>
        <w:tc>
          <w:tcPr>
            <w:tcW w:w="990" w:type="dxa"/>
          </w:tcPr>
          <w:p w14:paraId="3DC00B96" w14:textId="77777777" w:rsidR="00AC2B99" w:rsidRPr="00283A38" w:rsidRDefault="00AC2B99" w:rsidP="00AC2B99">
            <w:pPr>
              <w:jc w:val="center"/>
              <w:rPr>
                <w:rFonts w:cstheme="minorHAnsi"/>
                <w:szCs w:val="20"/>
              </w:rPr>
            </w:pPr>
          </w:p>
        </w:tc>
      </w:tr>
      <w:tr w:rsidR="00AC2B99" w:rsidRPr="00487927" w14:paraId="6760BB4B" w14:textId="77777777" w:rsidTr="000C75E7">
        <w:tc>
          <w:tcPr>
            <w:tcW w:w="1255" w:type="dxa"/>
            <w:shd w:val="clear" w:color="auto" w:fill="D6E3BC" w:themeFill="accent3" w:themeFillTint="66"/>
          </w:tcPr>
          <w:p w14:paraId="5161BFF9" w14:textId="77777777" w:rsidR="00AC2B99" w:rsidRPr="007B756C" w:rsidRDefault="00AC2B99" w:rsidP="00AC2B99">
            <w:pPr>
              <w:jc w:val="center"/>
              <w:rPr>
                <w:b/>
                <w:szCs w:val="20"/>
              </w:rPr>
            </w:pPr>
            <w:r>
              <w:rPr>
                <w:b/>
                <w:szCs w:val="20"/>
              </w:rPr>
              <w:t>Secure</w:t>
            </w:r>
          </w:p>
        </w:tc>
        <w:tc>
          <w:tcPr>
            <w:tcW w:w="990" w:type="dxa"/>
            <w:shd w:val="clear" w:color="auto" w:fill="D6E3BC" w:themeFill="accent3" w:themeFillTint="66"/>
          </w:tcPr>
          <w:p w14:paraId="2E0E9970" w14:textId="758DC9CF" w:rsidR="00AC2B99" w:rsidRPr="001B2204" w:rsidRDefault="00AC2B99" w:rsidP="00AC2B9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AC2B99" w:rsidRPr="001B2204" w:rsidRDefault="00AC2B99" w:rsidP="00AC2B9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AC2B99" w:rsidRPr="001B2204" w:rsidRDefault="00AC2B99" w:rsidP="00AC2B9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AC2B99" w:rsidRPr="001B2204" w:rsidRDefault="00AC2B99" w:rsidP="00AC2B9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AC2B99" w:rsidRPr="001B2204" w:rsidRDefault="00AC2B99" w:rsidP="00AC2B9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AC2B99" w:rsidRPr="001B2204" w:rsidRDefault="00AC2B99" w:rsidP="00AC2B9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AC2B99" w:rsidRPr="001B2204" w:rsidRDefault="00AC2B99" w:rsidP="00AC2B9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AC2B99" w:rsidRPr="001B2204" w:rsidRDefault="00AC2B99" w:rsidP="00AC2B99">
            <w:pPr>
              <w:jc w:val="center"/>
              <w:rPr>
                <w:rFonts w:cstheme="minorHAnsi"/>
                <w:bCs/>
                <w:szCs w:val="20"/>
              </w:rPr>
            </w:pPr>
            <w:r w:rsidRPr="001B2204">
              <w:rPr>
                <w:rFonts w:cstheme="minorHAnsi"/>
                <w:bCs/>
                <w:sz w:val="18"/>
                <w:szCs w:val="18"/>
              </w:rPr>
              <w:t>Suite 8</w:t>
            </w:r>
          </w:p>
        </w:tc>
      </w:tr>
      <w:tr w:rsidR="00AC2B99" w:rsidRPr="00487927" w14:paraId="340450B3" w14:textId="0B8943AD" w:rsidTr="000C75E7">
        <w:tc>
          <w:tcPr>
            <w:tcW w:w="1255" w:type="dxa"/>
          </w:tcPr>
          <w:p w14:paraId="7825995D" w14:textId="1E7898D8" w:rsidR="00AC2B99" w:rsidRPr="00BE4128" w:rsidRDefault="00AC2B99" w:rsidP="00AC2B99">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AC2B99" w:rsidRPr="00283A38" w:rsidRDefault="00AC2B99" w:rsidP="00AC2B99">
            <w:pPr>
              <w:jc w:val="center"/>
              <w:rPr>
                <w:rFonts w:cstheme="minorHAnsi"/>
                <w:szCs w:val="20"/>
              </w:rPr>
            </w:pPr>
          </w:p>
        </w:tc>
        <w:tc>
          <w:tcPr>
            <w:tcW w:w="990" w:type="dxa"/>
          </w:tcPr>
          <w:p w14:paraId="3206AEA0" w14:textId="77777777" w:rsidR="00AC2B99" w:rsidRPr="00487927" w:rsidRDefault="00AC2B99" w:rsidP="00AC2B99">
            <w:pPr>
              <w:jc w:val="center"/>
              <w:rPr>
                <w:rFonts w:cstheme="minorHAnsi"/>
                <w:szCs w:val="20"/>
              </w:rPr>
            </w:pPr>
          </w:p>
        </w:tc>
        <w:tc>
          <w:tcPr>
            <w:tcW w:w="990" w:type="dxa"/>
          </w:tcPr>
          <w:p w14:paraId="4565EF84" w14:textId="77777777" w:rsidR="00AC2B99" w:rsidRPr="00487927" w:rsidRDefault="00AC2B99" w:rsidP="00AC2B99">
            <w:pPr>
              <w:jc w:val="center"/>
              <w:rPr>
                <w:rFonts w:cstheme="minorHAnsi"/>
                <w:szCs w:val="20"/>
              </w:rPr>
            </w:pPr>
          </w:p>
        </w:tc>
        <w:tc>
          <w:tcPr>
            <w:tcW w:w="990" w:type="dxa"/>
          </w:tcPr>
          <w:p w14:paraId="72A2680D" w14:textId="77777777" w:rsidR="00AC2B99" w:rsidRPr="00487927" w:rsidRDefault="00AC2B99" w:rsidP="00AC2B99">
            <w:pPr>
              <w:jc w:val="center"/>
              <w:rPr>
                <w:rFonts w:cstheme="minorHAnsi"/>
                <w:szCs w:val="20"/>
              </w:rPr>
            </w:pPr>
          </w:p>
        </w:tc>
        <w:tc>
          <w:tcPr>
            <w:tcW w:w="990" w:type="dxa"/>
          </w:tcPr>
          <w:p w14:paraId="5B7EB767" w14:textId="77777777" w:rsidR="00AC2B99" w:rsidRPr="00487927" w:rsidRDefault="00AC2B99" w:rsidP="00AC2B99">
            <w:pPr>
              <w:jc w:val="center"/>
              <w:rPr>
                <w:rFonts w:cstheme="minorHAnsi"/>
                <w:szCs w:val="20"/>
              </w:rPr>
            </w:pPr>
          </w:p>
        </w:tc>
        <w:tc>
          <w:tcPr>
            <w:tcW w:w="990" w:type="dxa"/>
          </w:tcPr>
          <w:p w14:paraId="274ECDDA" w14:textId="77777777" w:rsidR="00AC2B99" w:rsidRPr="00487927" w:rsidRDefault="00AC2B99" w:rsidP="00AC2B99">
            <w:pPr>
              <w:jc w:val="center"/>
              <w:rPr>
                <w:rFonts w:cstheme="minorHAnsi"/>
                <w:szCs w:val="20"/>
              </w:rPr>
            </w:pPr>
          </w:p>
        </w:tc>
        <w:tc>
          <w:tcPr>
            <w:tcW w:w="1080" w:type="dxa"/>
          </w:tcPr>
          <w:p w14:paraId="153BD919" w14:textId="77777777" w:rsidR="00AC2B99" w:rsidRPr="00283A38" w:rsidRDefault="00AC2B99" w:rsidP="00AC2B99">
            <w:pPr>
              <w:jc w:val="center"/>
              <w:rPr>
                <w:rFonts w:cstheme="minorHAnsi"/>
                <w:szCs w:val="20"/>
              </w:rPr>
            </w:pPr>
          </w:p>
        </w:tc>
        <w:tc>
          <w:tcPr>
            <w:tcW w:w="990" w:type="dxa"/>
          </w:tcPr>
          <w:p w14:paraId="2BF5F095" w14:textId="0124B69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3073CD6C" w14:textId="77777777" w:rsidTr="00B92203">
        <w:tc>
          <w:tcPr>
            <w:tcW w:w="1255" w:type="dxa"/>
          </w:tcPr>
          <w:p w14:paraId="7D4607EF" w14:textId="00FFE807" w:rsidR="00AC2B99" w:rsidRPr="00BE4128" w:rsidRDefault="00AC2B99" w:rsidP="00AC2B99">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AC2B99" w:rsidRPr="00283A38" w:rsidRDefault="00AC2B99" w:rsidP="00AC2B99">
            <w:pPr>
              <w:jc w:val="center"/>
              <w:rPr>
                <w:rFonts w:cstheme="minorHAnsi"/>
                <w:szCs w:val="20"/>
              </w:rPr>
            </w:pPr>
          </w:p>
        </w:tc>
        <w:tc>
          <w:tcPr>
            <w:tcW w:w="990" w:type="dxa"/>
          </w:tcPr>
          <w:p w14:paraId="00DCC267" w14:textId="77777777" w:rsidR="00AC2B99" w:rsidRPr="00487927" w:rsidRDefault="00AC2B99" w:rsidP="00AC2B99">
            <w:pPr>
              <w:jc w:val="center"/>
              <w:rPr>
                <w:rFonts w:cstheme="minorHAnsi"/>
                <w:szCs w:val="20"/>
              </w:rPr>
            </w:pPr>
          </w:p>
        </w:tc>
        <w:tc>
          <w:tcPr>
            <w:tcW w:w="990" w:type="dxa"/>
          </w:tcPr>
          <w:p w14:paraId="301A9FD2" w14:textId="77777777" w:rsidR="00AC2B99" w:rsidRPr="00487927" w:rsidRDefault="00AC2B99" w:rsidP="00AC2B99">
            <w:pPr>
              <w:jc w:val="center"/>
              <w:rPr>
                <w:rFonts w:cstheme="minorHAnsi"/>
                <w:szCs w:val="20"/>
              </w:rPr>
            </w:pPr>
          </w:p>
        </w:tc>
        <w:tc>
          <w:tcPr>
            <w:tcW w:w="990" w:type="dxa"/>
          </w:tcPr>
          <w:p w14:paraId="087200D2" w14:textId="77777777" w:rsidR="00AC2B99" w:rsidRPr="00487927" w:rsidRDefault="00AC2B99" w:rsidP="00AC2B99">
            <w:pPr>
              <w:jc w:val="center"/>
              <w:rPr>
                <w:rFonts w:cstheme="minorHAnsi"/>
                <w:szCs w:val="20"/>
              </w:rPr>
            </w:pPr>
          </w:p>
        </w:tc>
        <w:tc>
          <w:tcPr>
            <w:tcW w:w="990" w:type="dxa"/>
          </w:tcPr>
          <w:p w14:paraId="18962E34" w14:textId="77777777" w:rsidR="00AC2B99" w:rsidRPr="00487927" w:rsidRDefault="00AC2B99" w:rsidP="00AC2B99">
            <w:pPr>
              <w:jc w:val="center"/>
              <w:rPr>
                <w:rFonts w:cstheme="minorHAnsi"/>
                <w:szCs w:val="20"/>
              </w:rPr>
            </w:pPr>
          </w:p>
        </w:tc>
        <w:tc>
          <w:tcPr>
            <w:tcW w:w="990" w:type="dxa"/>
          </w:tcPr>
          <w:p w14:paraId="54773BAC" w14:textId="77777777" w:rsidR="00AC2B99" w:rsidRPr="00487927" w:rsidRDefault="00AC2B99" w:rsidP="00AC2B99">
            <w:pPr>
              <w:jc w:val="center"/>
              <w:rPr>
                <w:rFonts w:cstheme="minorHAnsi"/>
                <w:szCs w:val="20"/>
              </w:rPr>
            </w:pPr>
          </w:p>
        </w:tc>
        <w:tc>
          <w:tcPr>
            <w:tcW w:w="1080" w:type="dxa"/>
          </w:tcPr>
          <w:p w14:paraId="7D390F35" w14:textId="77777777" w:rsidR="00AC2B99" w:rsidRPr="00283A38" w:rsidRDefault="00AC2B99" w:rsidP="00AC2B99">
            <w:pPr>
              <w:jc w:val="center"/>
              <w:rPr>
                <w:rFonts w:cstheme="minorHAnsi"/>
                <w:szCs w:val="20"/>
              </w:rPr>
            </w:pPr>
          </w:p>
        </w:tc>
        <w:tc>
          <w:tcPr>
            <w:tcW w:w="990" w:type="dxa"/>
          </w:tcPr>
          <w:p w14:paraId="110964FC" w14:textId="4F5A5C70"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D33A585" w14:textId="77777777" w:rsidTr="000C75E7">
        <w:tc>
          <w:tcPr>
            <w:tcW w:w="1255" w:type="dxa"/>
          </w:tcPr>
          <w:p w14:paraId="50B24DAD" w14:textId="4AA19AE3" w:rsidR="00AC2B99" w:rsidRDefault="00AC2B99" w:rsidP="00AC2B99">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AC2B99" w:rsidRPr="00283A38" w:rsidRDefault="00AC2B99" w:rsidP="00AC2B99">
            <w:pPr>
              <w:jc w:val="center"/>
              <w:rPr>
                <w:rFonts w:cstheme="minorHAnsi"/>
                <w:szCs w:val="20"/>
              </w:rPr>
            </w:pPr>
          </w:p>
        </w:tc>
        <w:tc>
          <w:tcPr>
            <w:tcW w:w="990" w:type="dxa"/>
          </w:tcPr>
          <w:p w14:paraId="2A64A107" w14:textId="77777777" w:rsidR="00AC2B99" w:rsidRPr="00487927" w:rsidRDefault="00AC2B99" w:rsidP="00AC2B99">
            <w:pPr>
              <w:jc w:val="center"/>
              <w:rPr>
                <w:rFonts w:cstheme="minorHAnsi"/>
                <w:szCs w:val="20"/>
              </w:rPr>
            </w:pPr>
          </w:p>
        </w:tc>
        <w:tc>
          <w:tcPr>
            <w:tcW w:w="990" w:type="dxa"/>
          </w:tcPr>
          <w:p w14:paraId="7182488E" w14:textId="77777777" w:rsidR="00AC2B99" w:rsidRPr="00487927" w:rsidRDefault="00AC2B99" w:rsidP="00AC2B99">
            <w:pPr>
              <w:jc w:val="center"/>
              <w:rPr>
                <w:rFonts w:cstheme="minorHAnsi"/>
                <w:szCs w:val="20"/>
              </w:rPr>
            </w:pPr>
          </w:p>
        </w:tc>
        <w:tc>
          <w:tcPr>
            <w:tcW w:w="990" w:type="dxa"/>
          </w:tcPr>
          <w:p w14:paraId="2E266693" w14:textId="77777777" w:rsidR="00AC2B99" w:rsidRPr="00487927" w:rsidRDefault="00AC2B99" w:rsidP="00AC2B99">
            <w:pPr>
              <w:jc w:val="center"/>
              <w:rPr>
                <w:rFonts w:cstheme="minorHAnsi"/>
                <w:szCs w:val="20"/>
              </w:rPr>
            </w:pPr>
          </w:p>
        </w:tc>
        <w:tc>
          <w:tcPr>
            <w:tcW w:w="990" w:type="dxa"/>
          </w:tcPr>
          <w:p w14:paraId="1239D9F7" w14:textId="77777777" w:rsidR="00AC2B99" w:rsidRPr="00487927" w:rsidRDefault="00AC2B99" w:rsidP="00AC2B99">
            <w:pPr>
              <w:jc w:val="center"/>
              <w:rPr>
                <w:rFonts w:cstheme="minorHAnsi"/>
                <w:szCs w:val="20"/>
              </w:rPr>
            </w:pPr>
          </w:p>
        </w:tc>
        <w:tc>
          <w:tcPr>
            <w:tcW w:w="990" w:type="dxa"/>
          </w:tcPr>
          <w:p w14:paraId="506B93EC" w14:textId="77777777" w:rsidR="00AC2B99" w:rsidRPr="00487927" w:rsidRDefault="00AC2B99" w:rsidP="00AC2B99">
            <w:pPr>
              <w:jc w:val="center"/>
              <w:rPr>
                <w:rFonts w:cstheme="minorHAnsi"/>
                <w:szCs w:val="20"/>
              </w:rPr>
            </w:pPr>
          </w:p>
        </w:tc>
        <w:tc>
          <w:tcPr>
            <w:tcW w:w="1080" w:type="dxa"/>
          </w:tcPr>
          <w:p w14:paraId="4A16B19B" w14:textId="77777777" w:rsidR="00AC2B99" w:rsidRPr="00283A38" w:rsidRDefault="00AC2B99" w:rsidP="00AC2B99">
            <w:pPr>
              <w:jc w:val="center"/>
              <w:rPr>
                <w:rFonts w:cstheme="minorHAnsi"/>
                <w:szCs w:val="20"/>
              </w:rPr>
            </w:pPr>
          </w:p>
        </w:tc>
        <w:tc>
          <w:tcPr>
            <w:tcW w:w="990" w:type="dxa"/>
          </w:tcPr>
          <w:p w14:paraId="63A85E39" w14:textId="787E1CCA" w:rsidR="00AC2B99" w:rsidRPr="00283A38" w:rsidRDefault="00AC2B99" w:rsidP="00AC2B99">
            <w:pPr>
              <w:jc w:val="center"/>
              <w:rPr>
                <w:rFonts w:cstheme="minorHAnsi"/>
                <w:szCs w:val="20"/>
              </w:rPr>
            </w:pPr>
            <w:r w:rsidRPr="00283A38">
              <w:rPr>
                <w:rFonts w:cstheme="minorHAnsi"/>
                <w:szCs w:val="20"/>
              </w:rPr>
              <w:t>•</w:t>
            </w:r>
          </w:p>
        </w:tc>
      </w:tr>
      <w:tr w:rsidR="00AC2B99" w:rsidRPr="00487927" w14:paraId="193CA32D" w14:textId="77777777" w:rsidTr="00B92203">
        <w:tc>
          <w:tcPr>
            <w:tcW w:w="1255" w:type="dxa"/>
          </w:tcPr>
          <w:p w14:paraId="70503F8A" w14:textId="3F78BD0F" w:rsidR="00AC2B99" w:rsidRDefault="00AC2B99" w:rsidP="00AC2B99">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AC2B99" w:rsidRPr="00283A38" w:rsidRDefault="00AC2B99" w:rsidP="00AC2B99">
            <w:pPr>
              <w:jc w:val="center"/>
              <w:rPr>
                <w:rFonts w:cstheme="minorHAnsi"/>
                <w:szCs w:val="20"/>
              </w:rPr>
            </w:pPr>
          </w:p>
        </w:tc>
        <w:tc>
          <w:tcPr>
            <w:tcW w:w="990" w:type="dxa"/>
          </w:tcPr>
          <w:p w14:paraId="63B44D2A" w14:textId="77777777" w:rsidR="00AC2B99" w:rsidRPr="00487927" w:rsidRDefault="00AC2B99" w:rsidP="00AC2B99">
            <w:pPr>
              <w:jc w:val="center"/>
              <w:rPr>
                <w:rFonts w:cstheme="minorHAnsi"/>
                <w:szCs w:val="20"/>
              </w:rPr>
            </w:pPr>
          </w:p>
        </w:tc>
        <w:tc>
          <w:tcPr>
            <w:tcW w:w="990" w:type="dxa"/>
          </w:tcPr>
          <w:p w14:paraId="17012AEA" w14:textId="77777777" w:rsidR="00AC2B99" w:rsidRPr="00487927" w:rsidRDefault="00AC2B99" w:rsidP="00AC2B99">
            <w:pPr>
              <w:jc w:val="center"/>
              <w:rPr>
                <w:rFonts w:cstheme="minorHAnsi"/>
                <w:szCs w:val="20"/>
              </w:rPr>
            </w:pPr>
          </w:p>
        </w:tc>
        <w:tc>
          <w:tcPr>
            <w:tcW w:w="990" w:type="dxa"/>
          </w:tcPr>
          <w:p w14:paraId="22D800A4" w14:textId="77777777" w:rsidR="00AC2B99" w:rsidRPr="00487927" w:rsidRDefault="00AC2B99" w:rsidP="00AC2B99">
            <w:pPr>
              <w:jc w:val="center"/>
              <w:rPr>
                <w:rFonts w:cstheme="minorHAnsi"/>
                <w:szCs w:val="20"/>
              </w:rPr>
            </w:pPr>
          </w:p>
        </w:tc>
        <w:tc>
          <w:tcPr>
            <w:tcW w:w="990" w:type="dxa"/>
          </w:tcPr>
          <w:p w14:paraId="539D5ECE" w14:textId="77777777" w:rsidR="00AC2B99" w:rsidRPr="00487927" w:rsidRDefault="00AC2B99" w:rsidP="00AC2B99">
            <w:pPr>
              <w:jc w:val="center"/>
              <w:rPr>
                <w:rFonts w:cstheme="minorHAnsi"/>
                <w:szCs w:val="20"/>
              </w:rPr>
            </w:pPr>
          </w:p>
        </w:tc>
        <w:tc>
          <w:tcPr>
            <w:tcW w:w="990" w:type="dxa"/>
          </w:tcPr>
          <w:p w14:paraId="574AECC3" w14:textId="77777777" w:rsidR="00AC2B99" w:rsidRPr="00487927" w:rsidRDefault="00AC2B99" w:rsidP="00AC2B99">
            <w:pPr>
              <w:jc w:val="center"/>
              <w:rPr>
                <w:rFonts w:cstheme="minorHAnsi"/>
                <w:szCs w:val="20"/>
              </w:rPr>
            </w:pPr>
          </w:p>
        </w:tc>
        <w:tc>
          <w:tcPr>
            <w:tcW w:w="1080" w:type="dxa"/>
          </w:tcPr>
          <w:p w14:paraId="7069CC34" w14:textId="77777777" w:rsidR="00AC2B99" w:rsidRPr="00283A38" w:rsidRDefault="00AC2B99" w:rsidP="00AC2B99">
            <w:pPr>
              <w:jc w:val="center"/>
              <w:rPr>
                <w:rFonts w:cstheme="minorHAnsi"/>
                <w:szCs w:val="20"/>
              </w:rPr>
            </w:pPr>
          </w:p>
        </w:tc>
        <w:tc>
          <w:tcPr>
            <w:tcW w:w="990" w:type="dxa"/>
          </w:tcPr>
          <w:p w14:paraId="25CBDF27" w14:textId="58990BAE"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766D357" w14:textId="77777777" w:rsidTr="00B92203">
        <w:tc>
          <w:tcPr>
            <w:tcW w:w="1255" w:type="dxa"/>
          </w:tcPr>
          <w:p w14:paraId="1433F21B" w14:textId="371D636C" w:rsidR="00AC2B99" w:rsidRDefault="00AC2B99" w:rsidP="00AC2B99">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AC2B99" w:rsidRPr="00283A38" w:rsidRDefault="00AC2B99" w:rsidP="00AC2B99">
            <w:pPr>
              <w:jc w:val="center"/>
              <w:rPr>
                <w:rFonts w:cstheme="minorHAnsi"/>
                <w:szCs w:val="20"/>
              </w:rPr>
            </w:pPr>
          </w:p>
        </w:tc>
        <w:tc>
          <w:tcPr>
            <w:tcW w:w="990" w:type="dxa"/>
          </w:tcPr>
          <w:p w14:paraId="30FA2731" w14:textId="77777777" w:rsidR="00AC2B99" w:rsidRPr="00487927" w:rsidRDefault="00AC2B99" w:rsidP="00AC2B99">
            <w:pPr>
              <w:jc w:val="center"/>
              <w:rPr>
                <w:rFonts w:cstheme="minorHAnsi"/>
                <w:szCs w:val="20"/>
              </w:rPr>
            </w:pPr>
          </w:p>
        </w:tc>
        <w:tc>
          <w:tcPr>
            <w:tcW w:w="990" w:type="dxa"/>
          </w:tcPr>
          <w:p w14:paraId="07BE5C32" w14:textId="77777777" w:rsidR="00AC2B99" w:rsidRPr="00487927" w:rsidRDefault="00AC2B99" w:rsidP="00AC2B99">
            <w:pPr>
              <w:jc w:val="center"/>
              <w:rPr>
                <w:rFonts w:cstheme="minorHAnsi"/>
                <w:szCs w:val="20"/>
              </w:rPr>
            </w:pPr>
          </w:p>
        </w:tc>
        <w:tc>
          <w:tcPr>
            <w:tcW w:w="990" w:type="dxa"/>
          </w:tcPr>
          <w:p w14:paraId="2CE39207" w14:textId="77777777" w:rsidR="00AC2B99" w:rsidRPr="00487927" w:rsidRDefault="00AC2B99" w:rsidP="00AC2B99">
            <w:pPr>
              <w:jc w:val="center"/>
              <w:rPr>
                <w:rFonts w:cstheme="minorHAnsi"/>
                <w:szCs w:val="20"/>
              </w:rPr>
            </w:pPr>
          </w:p>
        </w:tc>
        <w:tc>
          <w:tcPr>
            <w:tcW w:w="990" w:type="dxa"/>
          </w:tcPr>
          <w:p w14:paraId="3165E24C" w14:textId="77777777" w:rsidR="00AC2B99" w:rsidRPr="00487927" w:rsidRDefault="00AC2B99" w:rsidP="00AC2B99">
            <w:pPr>
              <w:jc w:val="center"/>
              <w:rPr>
                <w:rFonts w:cstheme="minorHAnsi"/>
                <w:szCs w:val="20"/>
              </w:rPr>
            </w:pPr>
          </w:p>
        </w:tc>
        <w:tc>
          <w:tcPr>
            <w:tcW w:w="990" w:type="dxa"/>
          </w:tcPr>
          <w:p w14:paraId="2CA74997" w14:textId="77777777" w:rsidR="00AC2B99" w:rsidRPr="00487927" w:rsidRDefault="00AC2B99" w:rsidP="00AC2B99">
            <w:pPr>
              <w:jc w:val="center"/>
              <w:rPr>
                <w:rFonts w:cstheme="minorHAnsi"/>
                <w:szCs w:val="20"/>
              </w:rPr>
            </w:pPr>
          </w:p>
        </w:tc>
        <w:tc>
          <w:tcPr>
            <w:tcW w:w="1080" w:type="dxa"/>
          </w:tcPr>
          <w:p w14:paraId="28BEE060" w14:textId="77777777" w:rsidR="00AC2B99" w:rsidRPr="00283A38" w:rsidRDefault="00AC2B99" w:rsidP="00AC2B99">
            <w:pPr>
              <w:jc w:val="center"/>
              <w:rPr>
                <w:rFonts w:cstheme="minorHAnsi"/>
                <w:szCs w:val="20"/>
              </w:rPr>
            </w:pPr>
          </w:p>
        </w:tc>
        <w:tc>
          <w:tcPr>
            <w:tcW w:w="990" w:type="dxa"/>
          </w:tcPr>
          <w:p w14:paraId="3DB29765" w14:textId="3528A85B"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5FAA479" w14:textId="77777777" w:rsidTr="00B92203">
        <w:tc>
          <w:tcPr>
            <w:tcW w:w="1255" w:type="dxa"/>
          </w:tcPr>
          <w:p w14:paraId="2538A18E" w14:textId="1550164A" w:rsidR="00AC2B99" w:rsidRDefault="00AC2B99" w:rsidP="00AC2B99">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AC2B99" w:rsidRPr="00283A38" w:rsidRDefault="00AC2B99" w:rsidP="00AC2B99">
            <w:pPr>
              <w:jc w:val="center"/>
              <w:rPr>
                <w:rFonts w:cstheme="minorHAnsi"/>
                <w:szCs w:val="20"/>
              </w:rPr>
            </w:pPr>
          </w:p>
        </w:tc>
        <w:tc>
          <w:tcPr>
            <w:tcW w:w="990" w:type="dxa"/>
          </w:tcPr>
          <w:p w14:paraId="2A1962AF" w14:textId="77777777" w:rsidR="00AC2B99" w:rsidRPr="00487927" w:rsidRDefault="00AC2B99" w:rsidP="00AC2B99">
            <w:pPr>
              <w:jc w:val="center"/>
              <w:rPr>
                <w:rFonts w:cstheme="minorHAnsi"/>
                <w:szCs w:val="20"/>
              </w:rPr>
            </w:pPr>
          </w:p>
        </w:tc>
        <w:tc>
          <w:tcPr>
            <w:tcW w:w="990" w:type="dxa"/>
          </w:tcPr>
          <w:p w14:paraId="2AEB949D" w14:textId="77777777" w:rsidR="00AC2B99" w:rsidRPr="00487927" w:rsidRDefault="00AC2B99" w:rsidP="00AC2B99">
            <w:pPr>
              <w:jc w:val="center"/>
              <w:rPr>
                <w:rFonts w:cstheme="minorHAnsi"/>
                <w:szCs w:val="20"/>
              </w:rPr>
            </w:pPr>
          </w:p>
        </w:tc>
        <w:tc>
          <w:tcPr>
            <w:tcW w:w="990" w:type="dxa"/>
          </w:tcPr>
          <w:p w14:paraId="2AB117FD" w14:textId="77777777" w:rsidR="00AC2B99" w:rsidRPr="00487927" w:rsidRDefault="00AC2B99" w:rsidP="00AC2B99">
            <w:pPr>
              <w:jc w:val="center"/>
              <w:rPr>
                <w:rFonts w:cstheme="minorHAnsi"/>
                <w:szCs w:val="20"/>
              </w:rPr>
            </w:pPr>
          </w:p>
        </w:tc>
        <w:tc>
          <w:tcPr>
            <w:tcW w:w="990" w:type="dxa"/>
          </w:tcPr>
          <w:p w14:paraId="66F20D4A" w14:textId="77777777" w:rsidR="00AC2B99" w:rsidRPr="00487927" w:rsidRDefault="00AC2B99" w:rsidP="00AC2B99">
            <w:pPr>
              <w:jc w:val="center"/>
              <w:rPr>
                <w:rFonts w:cstheme="minorHAnsi"/>
                <w:szCs w:val="20"/>
              </w:rPr>
            </w:pPr>
          </w:p>
        </w:tc>
        <w:tc>
          <w:tcPr>
            <w:tcW w:w="990" w:type="dxa"/>
          </w:tcPr>
          <w:p w14:paraId="6EF4BB8D" w14:textId="77777777" w:rsidR="00AC2B99" w:rsidRPr="00487927" w:rsidRDefault="00AC2B99" w:rsidP="00AC2B99">
            <w:pPr>
              <w:jc w:val="center"/>
              <w:rPr>
                <w:rFonts w:cstheme="minorHAnsi"/>
                <w:szCs w:val="20"/>
              </w:rPr>
            </w:pPr>
          </w:p>
        </w:tc>
        <w:tc>
          <w:tcPr>
            <w:tcW w:w="1080" w:type="dxa"/>
          </w:tcPr>
          <w:p w14:paraId="3DCC111A" w14:textId="77777777" w:rsidR="00AC2B99" w:rsidRPr="00283A38" w:rsidRDefault="00AC2B99" w:rsidP="00AC2B99">
            <w:pPr>
              <w:jc w:val="center"/>
              <w:rPr>
                <w:rFonts w:cstheme="minorHAnsi"/>
                <w:szCs w:val="20"/>
              </w:rPr>
            </w:pPr>
          </w:p>
        </w:tc>
        <w:tc>
          <w:tcPr>
            <w:tcW w:w="990" w:type="dxa"/>
          </w:tcPr>
          <w:p w14:paraId="58B8D61B" w14:textId="7B275D5A"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2F58269" w14:textId="77777777" w:rsidTr="00B92203">
        <w:tc>
          <w:tcPr>
            <w:tcW w:w="1255" w:type="dxa"/>
          </w:tcPr>
          <w:p w14:paraId="7D8BCF10" w14:textId="428F2F70" w:rsidR="00AC2B99" w:rsidRDefault="00AC2B99" w:rsidP="00AC2B99">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AC2B99" w:rsidRPr="00283A38" w:rsidRDefault="00AC2B99" w:rsidP="00AC2B99">
            <w:pPr>
              <w:jc w:val="center"/>
              <w:rPr>
                <w:rFonts w:cstheme="minorHAnsi"/>
                <w:szCs w:val="20"/>
              </w:rPr>
            </w:pPr>
          </w:p>
        </w:tc>
        <w:tc>
          <w:tcPr>
            <w:tcW w:w="990" w:type="dxa"/>
          </w:tcPr>
          <w:p w14:paraId="723FD8C5" w14:textId="77777777" w:rsidR="00AC2B99" w:rsidRPr="00487927" w:rsidRDefault="00AC2B99" w:rsidP="00AC2B99">
            <w:pPr>
              <w:jc w:val="center"/>
              <w:rPr>
                <w:rFonts w:cstheme="minorHAnsi"/>
                <w:szCs w:val="20"/>
              </w:rPr>
            </w:pPr>
          </w:p>
        </w:tc>
        <w:tc>
          <w:tcPr>
            <w:tcW w:w="990" w:type="dxa"/>
          </w:tcPr>
          <w:p w14:paraId="166BEDBD" w14:textId="77777777" w:rsidR="00AC2B99" w:rsidRPr="00487927" w:rsidRDefault="00AC2B99" w:rsidP="00AC2B99">
            <w:pPr>
              <w:jc w:val="center"/>
              <w:rPr>
                <w:rFonts w:cstheme="minorHAnsi"/>
                <w:szCs w:val="20"/>
              </w:rPr>
            </w:pPr>
          </w:p>
        </w:tc>
        <w:tc>
          <w:tcPr>
            <w:tcW w:w="990" w:type="dxa"/>
          </w:tcPr>
          <w:p w14:paraId="458C1BFD" w14:textId="77777777" w:rsidR="00AC2B99" w:rsidRPr="00487927" w:rsidRDefault="00AC2B99" w:rsidP="00AC2B99">
            <w:pPr>
              <w:jc w:val="center"/>
              <w:rPr>
                <w:rFonts w:cstheme="minorHAnsi"/>
                <w:szCs w:val="20"/>
              </w:rPr>
            </w:pPr>
          </w:p>
        </w:tc>
        <w:tc>
          <w:tcPr>
            <w:tcW w:w="990" w:type="dxa"/>
          </w:tcPr>
          <w:p w14:paraId="2B1A98D2" w14:textId="77777777" w:rsidR="00AC2B99" w:rsidRPr="00487927" w:rsidRDefault="00AC2B99" w:rsidP="00AC2B99">
            <w:pPr>
              <w:jc w:val="center"/>
              <w:rPr>
                <w:rFonts w:cstheme="minorHAnsi"/>
                <w:szCs w:val="20"/>
              </w:rPr>
            </w:pPr>
          </w:p>
        </w:tc>
        <w:tc>
          <w:tcPr>
            <w:tcW w:w="990" w:type="dxa"/>
          </w:tcPr>
          <w:p w14:paraId="366576F3" w14:textId="77777777" w:rsidR="00AC2B99" w:rsidRPr="00487927" w:rsidRDefault="00AC2B99" w:rsidP="00AC2B99">
            <w:pPr>
              <w:jc w:val="center"/>
              <w:rPr>
                <w:rFonts w:cstheme="minorHAnsi"/>
                <w:szCs w:val="20"/>
              </w:rPr>
            </w:pPr>
          </w:p>
        </w:tc>
        <w:tc>
          <w:tcPr>
            <w:tcW w:w="1080" w:type="dxa"/>
          </w:tcPr>
          <w:p w14:paraId="6D9106C4" w14:textId="77777777" w:rsidR="00AC2B99" w:rsidRPr="00283A38" w:rsidRDefault="00AC2B99" w:rsidP="00AC2B99">
            <w:pPr>
              <w:jc w:val="center"/>
              <w:rPr>
                <w:rFonts w:cstheme="minorHAnsi"/>
                <w:szCs w:val="20"/>
              </w:rPr>
            </w:pPr>
          </w:p>
        </w:tc>
        <w:tc>
          <w:tcPr>
            <w:tcW w:w="990" w:type="dxa"/>
          </w:tcPr>
          <w:p w14:paraId="6FBD79C6" w14:textId="075713D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900E945" w14:textId="77777777" w:rsidTr="00B92203">
        <w:tc>
          <w:tcPr>
            <w:tcW w:w="1255" w:type="dxa"/>
          </w:tcPr>
          <w:p w14:paraId="67C5BF1B" w14:textId="621BA437" w:rsidR="00AC2B99" w:rsidRDefault="00AC2B99" w:rsidP="00AC2B99">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AC2B99" w:rsidRPr="00283A38" w:rsidRDefault="00AC2B99" w:rsidP="00AC2B99">
            <w:pPr>
              <w:jc w:val="center"/>
              <w:rPr>
                <w:rFonts w:cstheme="minorHAnsi"/>
                <w:szCs w:val="20"/>
              </w:rPr>
            </w:pPr>
          </w:p>
        </w:tc>
        <w:tc>
          <w:tcPr>
            <w:tcW w:w="990" w:type="dxa"/>
          </w:tcPr>
          <w:p w14:paraId="6F838C52" w14:textId="77777777" w:rsidR="00AC2B99" w:rsidRPr="00487927" w:rsidRDefault="00AC2B99" w:rsidP="00AC2B99">
            <w:pPr>
              <w:jc w:val="center"/>
              <w:rPr>
                <w:rFonts w:cstheme="minorHAnsi"/>
                <w:szCs w:val="20"/>
              </w:rPr>
            </w:pPr>
          </w:p>
        </w:tc>
        <w:tc>
          <w:tcPr>
            <w:tcW w:w="990" w:type="dxa"/>
          </w:tcPr>
          <w:p w14:paraId="24AB289E" w14:textId="77777777" w:rsidR="00AC2B99" w:rsidRPr="00487927" w:rsidRDefault="00AC2B99" w:rsidP="00AC2B99">
            <w:pPr>
              <w:jc w:val="center"/>
              <w:rPr>
                <w:rFonts w:cstheme="minorHAnsi"/>
                <w:szCs w:val="20"/>
              </w:rPr>
            </w:pPr>
          </w:p>
        </w:tc>
        <w:tc>
          <w:tcPr>
            <w:tcW w:w="990" w:type="dxa"/>
          </w:tcPr>
          <w:p w14:paraId="5541EE91" w14:textId="77777777" w:rsidR="00AC2B99" w:rsidRPr="00487927" w:rsidRDefault="00AC2B99" w:rsidP="00AC2B99">
            <w:pPr>
              <w:jc w:val="center"/>
              <w:rPr>
                <w:rFonts w:cstheme="minorHAnsi"/>
                <w:szCs w:val="20"/>
              </w:rPr>
            </w:pPr>
          </w:p>
        </w:tc>
        <w:tc>
          <w:tcPr>
            <w:tcW w:w="990" w:type="dxa"/>
          </w:tcPr>
          <w:p w14:paraId="5D6A2137" w14:textId="77777777" w:rsidR="00AC2B99" w:rsidRPr="00487927" w:rsidRDefault="00AC2B99" w:rsidP="00AC2B99">
            <w:pPr>
              <w:jc w:val="center"/>
              <w:rPr>
                <w:rFonts w:cstheme="minorHAnsi"/>
                <w:szCs w:val="20"/>
              </w:rPr>
            </w:pPr>
          </w:p>
        </w:tc>
        <w:tc>
          <w:tcPr>
            <w:tcW w:w="990" w:type="dxa"/>
          </w:tcPr>
          <w:p w14:paraId="4B893470" w14:textId="77777777" w:rsidR="00AC2B99" w:rsidRPr="00487927" w:rsidRDefault="00AC2B99" w:rsidP="00AC2B99">
            <w:pPr>
              <w:jc w:val="center"/>
              <w:rPr>
                <w:rFonts w:cstheme="minorHAnsi"/>
                <w:szCs w:val="20"/>
              </w:rPr>
            </w:pPr>
          </w:p>
        </w:tc>
        <w:tc>
          <w:tcPr>
            <w:tcW w:w="1080" w:type="dxa"/>
          </w:tcPr>
          <w:p w14:paraId="69AD9762" w14:textId="77777777" w:rsidR="00AC2B99" w:rsidRPr="00283A38" w:rsidRDefault="00AC2B99" w:rsidP="00AC2B99">
            <w:pPr>
              <w:jc w:val="center"/>
              <w:rPr>
                <w:rFonts w:cstheme="minorHAnsi"/>
                <w:szCs w:val="20"/>
              </w:rPr>
            </w:pPr>
          </w:p>
        </w:tc>
        <w:tc>
          <w:tcPr>
            <w:tcW w:w="990" w:type="dxa"/>
          </w:tcPr>
          <w:p w14:paraId="43957D9E" w14:textId="2C084974"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3DFC4D0" w14:textId="77777777" w:rsidTr="00B92203">
        <w:tc>
          <w:tcPr>
            <w:tcW w:w="1255" w:type="dxa"/>
          </w:tcPr>
          <w:p w14:paraId="5B0B4B3E" w14:textId="62EFBBF4" w:rsidR="00AC2B99" w:rsidRDefault="00AC2B99" w:rsidP="00AC2B99">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AC2B99" w:rsidRPr="00283A38" w:rsidRDefault="00AC2B99" w:rsidP="00AC2B99">
            <w:pPr>
              <w:jc w:val="center"/>
              <w:rPr>
                <w:rFonts w:cstheme="minorHAnsi"/>
                <w:szCs w:val="20"/>
              </w:rPr>
            </w:pPr>
          </w:p>
        </w:tc>
        <w:tc>
          <w:tcPr>
            <w:tcW w:w="990" w:type="dxa"/>
          </w:tcPr>
          <w:p w14:paraId="06584ED1" w14:textId="77777777" w:rsidR="00AC2B99" w:rsidRPr="00487927" w:rsidRDefault="00AC2B99" w:rsidP="00AC2B99">
            <w:pPr>
              <w:jc w:val="center"/>
              <w:rPr>
                <w:rFonts w:cstheme="minorHAnsi"/>
                <w:szCs w:val="20"/>
              </w:rPr>
            </w:pPr>
          </w:p>
        </w:tc>
        <w:tc>
          <w:tcPr>
            <w:tcW w:w="990" w:type="dxa"/>
          </w:tcPr>
          <w:p w14:paraId="04D46AB1" w14:textId="77777777" w:rsidR="00AC2B99" w:rsidRPr="00487927" w:rsidRDefault="00AC2B99" w:rsidP="00AC2B99">
            <w:pPr>
              <w:jc w:val="center"/>
              <w:rPr>
                <w:rFonts w:cstheme="minorHAnsi"/>
                <w:szCs w:val="20"/>
              </w:rPr>
            </w:pPr>
          </w:p>
        </w:tc>
        <w:tc>
          <w:tcPr>
            <w:tcW w:w="990" w:type="dxa"/>
          </w:tcPr>
          <w:p w14:paraId="640DB5B5" w14:textId="77777777" w:rsidR="00AC2B99" w:rsidRPr="00487927" w:rsidRDefault="00AC2B99" w:rsidP="00AC2B99">
            <w:pPr>
              <w:jc w:val="center"/>
              <w:rPr>
                <w:rFonts w:cstheme="minorHAnsi"/>
                <w:szCs w:val="20"/>
              </w:rPr>
            </w:pPr>
          </w:p>
        </w:tc>
        <w:tc>
          <w:tcPr>
            <w:tcW w:w="990" w:type="dxa"/>
          </w:tcPr>
          <w:p w14:paraId="7D00BD70" w14:textId="77777777" w:rsidR="00AC2B99" w:rsidRPr="00487927" w:rsidRDefault="00AC2B99" w:rsidP="00AC2B99">
            <w:pPr>
              <w:jc w:val="center"/>
              <w:rPr>
                <w:rFonts w:cstheme="minorHAnsi"/>
                <w:szCs w:val="20"/>
              </w:rPr>
            </w:pPr>
          </w:p>
        </w:tc>
        <w:tc>
          <w:tcPr>
            <w:tcW w:w="990" w:type="dxa"/>
          </w:tcPr>
          <w:p w14:paraId="207065FA" w14:textId="77777777" w:rsidR="00AC2B99" w:rsidRPr="00487927" w:rsidRDefault="00AC2B99" w:rsidP="00AC2B99">
            <w:pPr>
              <w:jc w:val="center"/>
              <w:rPr>
                <w:rFonts w:cstheme="minorHAnsi"/>
                <w:szCs w:val="20"/>
              </w:rPr>
            </w:pPr>
          </w:p>
        </w:tc>
        <w:tc>
          <w:tcPr>
            <w:tcW w:w="1080" w:type="dxa"/>
          </w:tcPr>
          <w:p w14:paraId="1304FE11" w14:textId="77777777" w:rsidR="00AC2B99" w:rsidRPr="00283A38" w:rsidRDefault="00AC2B99" w:rsidP="00AC2B99">
            <w:pPr>
              <w:jc w:val="center"/>
              <w:rPr>
                <w:rFonts w:cstheme="minorHAnsi"/>
                <w:szCs w:val="20"/>
              </w:rPr>
            </w:pPr>
          </w:p>
        </w:tc>
        <w:tc>
          <w:tcPr>
            <w:tcW w:w="990" w:type="dxa"/>
          </w:tcPr>
          <w:p w14:paraId="41938846" w14:textId="199B2BC1"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031601C" w14:textId="77777777" w:rsidTr="00B92203">
        <w:tc>
          <w:tcPr>
            <w:tcW w:w="1255" w:type="dxa"/>
          </w:tcPr>
          <w:p w14:paraId="10B34852" w14:textId="0592AD45" w:rsidR="00AC2B99" w:rsidRPr="00BE4128" w:rsidRDefault="00AC2B99" w:rsidP="00AC2B99">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AC2B99" w:rsidRPr="00283A38" w:rsidRDefault="00AC2B99" w:rsidP="00AC2B99">
            <w:pPr>
              <w:jc w:val="center"/>
              <w:rPr>
                <w:rFonts w:cstheme="minorHAnsi"/>
                <w:szCs w:val="20"/>
              </w:rPr>
            </w:pPr>
          </w:p>
        </w:tc>
        <w:tc>
          <w:tcPr>
            <w:tcW w:w="990" w:type="dxa"/>
          </w:tcPr>
          <w:p w14:paraId="5B1742B1" w14:textId="77777777" w:rsidR="00AC2B99" w:rsidRPr="00487927" w:rsidRDefault="00AC2B99" w:rsidP="00AC2B99">
            <w:pPr>
              <w:jc w:val="center"/>
              <w:rPr>
                <w:rFonts w:cstheme="minorHAnsi"/>
                <w:szCs w:val="20"/>
              </w:rPr>
            </w:pPr>
          </w:p>
        </w:tc>
        <w:tc>
          <w:tcPr>
            <w:tcW w:w="990" w:type="dxa"/>
          </w:tcPr>
          <w:p w14:paraId="26665F29" w14:textId="77777777" w:rsidR="00AC2B99" w:rsidRPr="00487927" w:rsidRDefault="00AC2B99" w:rsidP="00AC2B99">
            <w:pPr>
              <w:jc w:val="center"/>
              <w:rPr>
                <w:rFonts w:cstheme="minorHAnsi"/>
                <w:szCs w:val="20"/>
              </w:rPr>
            </w:pPr>
          </w:p>
        </w:tc>
        <w:tc>
          <w:tcPr>
            <w:tcW w:w="990" w:type="dxa"/>
          </w:tcPr>
          <w:p w14:paraId="405D8016" w14:textId="77777777" w:rsidR="00AC2B99" w:rsidRPr="00487927" w:rsidRDefault="00AC2B99" w:rsidP="00AC2B99">
            <w:pPr>
              <w:jc w:val="center"/>
              <w:rPr>
                <w:rFonts w:cstheme="minorHAnsi"/>
                <w:szCs w:val="20"/>
              </w:rPr>
            </w:pPr>
          </w:p>
        </w:tc>
        <w:tc>
          <w:tcPr>
            <w:tcW w:w="990" w:type="dxa"/>
          </w:tcPr>
          <w:p w14:paraId="5E079DD0" w14:textId="77777777" w:rsidR="00AC2B99" w:rsidRPr="00487927" w:rsidRDefault="00AC2B99" w:rsidP="00AC2B99">
            <w:pPr>
              <w:jc w:val="center"/>
              <w:rPr>
                <w:rFonts w:cstheme="minorHAnsi"/>
                <w:szCs w:val="20"/>
              </w:rPr>
            </w:pPr>
          </w:p>
        </w:tc>
        <w:tc>
          <w:tcPr>
            <w:tcW w:w="990" w:type="dxa"/>
          </w:tcPr>
          <w:p w14:paraId="653E1BE3" w14:textId="77777777" w:rsidR="00AC2B99" w:rsidRPr="00487927" w:rsidRDefault="00AC2B99" w:rsidP="00AC2B99">
            <w:pPr>
              <w:jc w:val="center"/>
              <w:rPr>
                <w:rFonts w:cstheme="minorHAnsi"/>
                <w:szCs w:val="20"/>
              </w:rPr>
            </w:pPr>
          </w:p>
        </w:tc>
        <w:tc>
          <w:tcPr>
            <w:tcW w:w="1080" w:type="dxa"/>
          </w:tcPr>
          <w:p w14:paraId="1AC0BFD0" w14:textId="77777777" w:rsidR="00AC2B99" w:rsidRPr="00283A38" w:rsidRDefault="00AC2B99" w:rsidP="00AC2B99">
            <w:pPr>
              <w:jc w:val="center"/>
              <w:rPr>
                <w:rFonts w:cstheme="minorHAnsi"/>
                <w:szCs w:val="20"/>
              </w:rPr>
            </w:pPr>
          </w:p>
        </w:tc>
        <w:tc>
          <w:tcPr>
            <w:tcW w:w="990" w:type="dxa"/>
          </w:tcPr>
          <w:p w14:paraId="6F8B5B10" w14:textId="034BF986" w:rsidR="00AC2B99" w:rsidRPr="00283A38" w:rsidRDefault="00AC2B99" w:rsidP="00AC2B99">
            <w:pPr>
              <w:jc w:val="center"/>
              <w:rPr>
                <w:rFonts w:cstheme="minorHAnsi"/>
                <w:szCs w:val="20"/>
              </w:rPr>
            </w:pPr>
            <w:r w:rsidRPr="00283A38">
              <w:rPr>
                <w:rFonts w:cstheme="minorHAnsi"/>
                <w:szCs w:val="20"/>
              </w:rPr>
              <w:t>•</w:t>
            </w:r>
          </w:p>
        </w:tc>
      </w:tr>
      <w:tr w:rsidR="00AC2B99" w:rsidRPr="00487927" w14:paraId="3B657334" w14:textId="77777777" w:rsidTr="00EC6513">
        <w:tc>
          <w:tcPr>
            <w:tcW w:w="1255" w:type="dxa"/>
          </w:tcPr>
          <w:p w14:paraId="6245861E" w14:textId="191331DD" w:rsidR="00AC2B99" w:rsidRDefault="00AC2B99" w:rsidP="00AC2B99">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AC2B99" w:rsidRPr="00283A38" w:rsidRDefault="00AC2B99" w:rsidP="00AC2B99">
            <w:pPr>
              <w:jc w:val="center"/>
              <w:rPr>
                <w:rFonts w:cstheme="minorHAnsi"/>
                <w:szCs w:val="20"/>
              </w:rPr>
            </w:pPr>
          </w:p>
        </w:tc>
        <w:tc>
          <w:tcPr>
            <w:tcW w:w="990" w:type="dxa"/>
          </w:tcPr>
          <w:p w14:paraId="7D9F4913" w14:textId="77777777" w:rsidR="00AC2B99" w:rsidRPr="00487927" w:rsidRDefault="00AC2B99" w:rsidP="00AC2B99">
            <w:pPr>
              <w:jc w:val="center"/>
              <w:rPr>
                <w:rFonts w:cstheme="minorHAnsi"/>
                <w:szCs w:val="20"/>
              </w:rPr>
            </w:pPr>
          </w:p>
        </w:tc>
        <w:tc>
          <w:tcPr>
            <w:tcW w:w="990" w:type="dxa"/>
          </w:tcPr>
          <w:p w14:paraId="62C35363" w14:textId="77777777" w:rsidR="00AC2B99" w:rsidRPr="00487927" w:rsidRDefault="00AC2B99" w:rsidP="00AC2B99">
            <w:pPr>
              <w:jc w:val="center"/>
              <w:rPr>
                <w:rFonts w:cstheme="minorHAnsi"/>
                <w:szCs w:val="20"/>
              </w:rPr>
            </w:pPr>
          </w:p>
        </w:tc>
        <w:tc>
          <w:tcPr>
            <w:tcW w:w="990" w:type="dxa"/>
          </w:tcPr>
          <w:p w14:paraId="7A62F5F9" w14:textId="77777777" w:rsidR="00AC2B99" w:rsidRPr="00487927" w:rsidRDefault="00AC2B99" w:rsidP="00AC2B99">
            <w:pPr>
              <w:jc w:val="center"/>
              <w:rPr>
                <w:rFonts w:cstheme="minorHAnsi"/>
                <w:szCs w:val="20"/>
              </w:rPr>
            </w:pPr>
          </w:p>
        </w:tc>
        <w:tc>
          <w:tcPr>
            <w:tcW w:w="990" w:type="dxa"/>
          </w:tcPr>
          <w:p w14:paraId="418338B5" w14:textId="77777777" w:rsidR="00AC2B99" w:rsidRPr="00487927" w:rsidRDefault="00AC2B99" w:rsidP="00AC2B99">
            <w:pPr>
              <w:jc w:val="center"/>
              <w:rPr>
                <w:rFonts w:cstheme="minorHAnsi"/>
                <w:szCs w:val="20"/>
              </w:rPr>
            </w:pPr>
          </w:p>
        </w:tc>
        <w:tc>
          <w:tcPr>
            <w:tcW w:w="990" w:type="dxa"/>
          </w:tcPr>
          <w:p w14:paraId="62235D48" w14:textId="77777777" w:rsidR="00AC2B99" w:rsidRPr="00487927" w:rsidRDefault="00AC2B99" w:rsidP="00AC2B99">
            <w:pPr>
              <w:jc w:val="center"/>
              <w:rPr>
                <w:rFonts w:cstheme="minorHAnsi"/>
                <w:szCs w:val="20"/>
              </w:rPr>
            </w:pPr>
          </w:p>
        </w:tc>
        <w:tc>
          <w:tcPr>
            <w:tcW w:w="1080" w:type="dxa"/>
          </w:tcPr>
          <w:p w14:paraId="01BE71B8" w14:textId="77777777" w:rsidR="00AC2B99" w:rsidRPr="00283A38" w:rsidRDefault="00AC2B99" w:rsidP="00AC2B99">
            <w:pPr>
              <w:jc w:val="center"/>
              <w:rPr>
                <w:rFonts w:cstheme="minorHAnsi"/>
                <w:szCs w:val="20"/>
              </w:rPr>
            </w:pPr>
          </w:p>
        </w:tc>
        <w:tc>
          <w:tcPr>
            <w:tcW w:w="990" w:type="dxa"/>
          </w:tcPr>
          <w:p w14:paraId="021D5C2A" w14:textId="7777777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209DDDBA" w14:textId="77777777" w:rsidTr="00EC6513">
        <w:tc>
          <w:tcPr>
            <w:tcW w:w="1255" w:type="dxa"/>
          </w:tcPr>
          <w:p w14:paraId="3E01685B" w14:textId="331624E0" w:rsidR="00AC2B99" w:rsidRDefault="00AC2B99" w:rsidP="00AC2B99">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AC2B99" w:rsidRPr="00283A38" w:rsidRDefault="00AC2B99" w:rsidP="00AC2B99">
            <w:pPr>
              <w:jc w:val="center"/>
              <w:rPr>
                <w:rFonts w:cstheme="minorHAnsi"/>
                <w:szCs w:val="20"/>
              </w:rPr>
            </w:pPr>
          </w:p>
        </w:tc>
        <w:tc>
          <w:tcPr>
            <w:tcW w:w="990" w:type="dxa"/>
          </w:tcPr>
          <w:p w14:paraId="2FBAA407" w14:textId="77777777" w:rsidR="00AC2B99" w:rsidRPr="00487927" w:rsidRDefault="00AC2B99" w:rsidP="00AC2B99">
            <w:pPr>
              <w:jc w:val="center"/>
              <w:rPr>
                <w:rFonts w:cstheme="minorHAnsi"/>
                <w:szCs w:val="20"/>
              </w:rPr>
            </w:pPr>
          </w:p>
        </w:tc>
        <w:tc>
          <w:tcPr>
            <w:tcW w:w="990" w:type="dxa"/>
          </w:tcPr>
          <w:p w14:paraId="26335C43" w14:textId="77777777" w:rsidR="00AC2B99" w:rsidRPr="00487927" w:rsidRDefault="00AC2B99" w:rsidP="00AC2B99">
            <w:pPr>
              <w:jc w:val="center"/>
              <w:rPr>
                <w:rFonts w:cstheme="minorHAnsi"/>
                <w:szCs w:val="20"/>
              </w:rPr>
            </w:pPr>
          </w:p>
        </w:tc>
        <w:tc>
          <w:tcPr>
            <w:tcW w:w="990" w:type="dxa"/>
          </w:tcPr>
          <w:p w14:paraId="1B674744" w14:textId="77777777" w:rsidR="00AC2B99" w:rsidRPr="00487927" w:rsidRDefault="00AC2B99" w:rsidP="00AC2B99">
            <w:pPr>
              <w:jc w:val="center"/>
              <w:rPr>
                <w:rFonts w:cstheme="minorHAnsi"/>
                <w:szCs w:val="20"/>
              </w:rPr>
            </w:pPr>
          </w:p>
        </w:tc>
        <w:tc>
          <w:tcPr>
            <w:tcW w:w="990" w:type="dxa"/>
          </w:tcPr>
          <w:p w14:paraId="6425B5C5" w14:textId="77777777" w:rsidR="00AC2B99" w:rsidRPr="00487927" w:rsidRDefault="00AC2B99" w:rsidP="00AC2B99">
            <w:pPr>
              <w:jc w:val="center"/>
              <w:rPr>
                <w:rFonts w:cstheme="minorHAnsi"/>
                <w:szCs w:val="20"/>
              </w:rPr>
            </w:pPr>
          </w:p>
        </w:tc>
        <w:tc>
          <w:tcPr>
            <w:tcW w:w="990" w:type="dxa"/>
          </w:tcPr>
          <w:p w14:paraId="15BB3E01" w14:textId="77777777" w:rsidR="00AC2B99" w:rsidRPr="00487927" w:rsidRDefault="00AC2B99" w:rsidP="00AC2B99">
            <w:pPr>
              <w:jc w:val="center"/>
              <w:rPr>
                <w:rFonts w:cstheme="minorHAnsi"/>
                <w:szCs w:val="20"/>
              </w:rPr>
            </w:pPr>
          </w:p>
        </w:tc>
        <w:tc>
          <w:tcPr>
            <w:tcW w:w="1080" w:type="dxa"/>
          </w:tcPr>
          <w:p w14:paraId="4B46745E" w14:textId="77777777" w:rsidR="00AC2B99" w:rsidRPr="00283A38" w:rsidRDefault="00AC2B99" w:rsidP="00AC2B99">
            <w:pPr>
              <w:jc w:val="center"/>
              <w:rPr>
                <w:rFonts w:cstheme="minorHAnsi"/>
                <w:szCs w:val="20"/>
              </w:rPr>
            </w:pPr>
          </w:p>
        </w:tc>
        <w:tc>
          <w:tcPr>
            <w:tcW w:w="990" w:type="dxa"/>
          </w:tcPr>
          <w:p w14:paraId="68EB2957" w14:textId="7777777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29E5C60" w14:textId="77777777" w:rsidTr="00B92203">
        <w:tc>
          <w:tcPr>
            <w:tcW w:w="1255" w:type="dxa"/>
          </w:tcPr>
          <w:p w14:paraId="60FB21F1" w14:textId="56E7D5FF" w:rsidR="00AC2B99" w:rsidRPr="00BE4128" w:rsidRDefault="00AC2B99" w:rsidP="00AC2B99">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AC2B99" w:rsidRPr="00283A38" w:rsidRDefault="00AC2B99" w:rsidP="00AC2B99">
            <w:pPr>
              <w:jc w:val="center"/>
              <w:rPr>
                <w:rFonts w:cstheme="minorHAnsi"/>
                <w:szCs w:val="20"/>
              </w:rPr>
            </w:pPr>
          </w:p>
        </w:tc>
        <w:tc>
          <w:tcPr>
            <w:tcW w:w="990" w:type="dxa"/>
          </w:tcPr>
          <w:p w14:paraId="6FF365A3" w14:textId="77777777" w:rsidR="00AC2B99" w:rsidRPr="00487927" w:rsidRDefault="00AC2B99" w:rsidP="00AC2B99">
            <w:pPr>
              <w:jc w:val="center"/>
              <w:rPr>
                <w:rFonts w:cstheme="minorHAnsi"/>
                <w:szCs w:val="20"/>
              </w:rPr>
            </w:pPr>
          </w:p>
        </w:tc>
        <w:tc>
          <w:tcPr>
            <w:tcW w:w="990" w:type="dxa"/>
          </w:tcPr>
          <w:p w14:paraId="678F23E3" w14:textId="77777777" w:rsidR="00AC2B99" w:rsidRPr="00487927" w:rsidRDefault="00AC2B99" w:rsidP="00AC2B99">
            <w:pPr>
              <w:jc w:val="center"/>
              <w:rPr>
                <w:rFonts w:cstheme="minorHAnsi"/>
                <w:szCs w:val="20"/>
              </w:rPr>
            </w:pPr>
          </w:p>
        </w:tc>
        <w:tc>
          <w:tcPr>
            <w:tcW w:w="990" w:type="dxa"/>
          </w:tcPr>
          <w:p w14:paraId="79609719" w14:textId="77777777" w:rsidR="00AC2B99" w:rsidRPr="00487927" w:rsidRDefault="00AC2B99" w:rsidP="00AC2B99">
            <w:pPr>
              <w:jc w:val="center"/>
              <w:rPr>
                <w:rFonts w:cstheme="minorHAnsi"/>
                <w:szCs w:val="20"/>
              </w:rPr>
            </w:pPr>
          </w:p>
        </w:tc>
        <w:tc>
          <w:tcPr>
            <w:tcW w:w="990" w:type="dxa"/>
          </w:tcPr>
          <w:p w14:paraId="09919FE8" w14:textId="77777777" w:rsidR="00AC2B99" w:rsidRPr="00487927" w:rsidRDefault="00AC2B99" w:rsidP="00AC2B99">
            <w:pPr>
              <w:jc w:val="center"/>
              <w:rPr>
                <w:rFonts w:cstheme="minorHAnsi"/>
                <w:szCs w:val="20"/>
              </w:rPr>
            </w:pPr>
          </w:p>
        </w:tc>
        <w:tc>
          <w:tcPr>
            <w:tcW w:w="990" w:type="dxa"/>
          </w:tcPr>
          <w:p w14:paraId="32B04AA5" w14:textId="77777777" w:rsidR="00AC2B99" w:rsidRPr="00487927" w:rsidRDefault="00AC2B99" w:rsidP="00AC2B99">
            <w:pPr>
              <w:jc w:val="center"/>
              <w:rPr>
                <w:rFonts w:cstheme="minorHAnsi"/>
                <w:szCs w:val="20"/>
              </w:rPr>
            </w:pPr>
          </w:p>
        </w:tc>
        <w:tc>
          <w:tcPr>
            <w:tcW w:w="1080" w:type="dxa"/>
          </w:tcPr>
          <w:p w14:paraId="302C5ABC" w14:textId="77777777" w:rsidR="00AC2B99" w:rsidRPr="00283A38" w:rsidRDefault="00AC2B99" w:rsidP="00AC2B99">
            <w:pPr>
              <w:jc w:val="center"/>
              <w:rPr>
                <w:rFonts w:cstheme="minorHAnsi"/>
                <w:szCs w:val="20"/>
              </w:rPr>
            </w:pPr>
          </w:p>
        </w:tc>
        <w:tc>
          <w:tcPr>
            <w:tcW w:w="990" w:type="dxa"/>
          </w:tcPr>
          <w:p w14:paraId="30A19A04" w14:textId="2A0A564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4DB50C9" w14:textId="77777777" w:rsidTr="00B92203">
        <w:tc>
          <w:tcPr>
            <w:tcW w:w="1255" w:type="dxa"/>
          </w:tcPr>
          <w:p w14:paraId="4CAE2F00" w14:textId="60AC42FB" w:rsidR="00AC2B99" w:rsidRPr="00BE4128" w:rsidRDefault="00AC2B99" w:rsidP="00AC2B99">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AC2B99" w:rsidRPr="00283A38" w:rsidRDefault="00AC2B99" w:rsidP="00AC2B99">
            <w:pPr>
              <w:jc w:val="center"/>
              <w:rPr>
                <w:rFonts w:cstheme="minorHAnsi"/>
                <w:szCs w:val="20"/>
              </w:rPr>
            </w:pPr>
          </w:p>
        </w:tc>
        <w:tc>
          <w:tcPr>
            <w:tcW w:w="990" w:type="dxa"/>
          </w:tcPr>
          <w:p w14:paraId="38E4FEDA" w14:textId="77777777" w:rsidR="00AC2B99" w:rsidRPr="00487927" w:rsidRDefault="00AC2B99" w:rsidP="00AC2B99">
            <w:pPr>
              <w:jc w:val="center"/>
              <w:rPr>
                <w:rFonts w:cstheme="minorHAnsi"/>
                <w:szCs w:val="20"/>
              </w:rPr>
            </w:pPr>
          </w:p>
        </w:tc>
        <w:tc>
          <w:tcPr>
            <w:tcW w:w="990" w:type="dxa"/>
          </w:tcPr>
          <w:p w14:paraId="4411BDC6" w14:textId="77777777" w:rsidR="00AC2B99" w:rsidRPr="00487927" w:rsidRDefault="00AC2B99" w:rsidP="00AC2B99">
            <w:pPr>
              <w:jc w:val="center"/>
              <w:rPr>
                <w:rFonts w:cstheme="minorHAnsi"/>
                <w:szCs w:val="20"/>
              </w:rPr>
            </w:pPr>
          </w:p>
        </w:tc>
        <w:tc>
          <w:tcPr>
            <w:tcW w:w="990" w:type="dxa"/>
          </w:tcPr>
          <w:p w14:paraId="77AA20D4" w14:textId="77777777" w:rsidR="00AC2B99" w:rsidRPr="00487927" w:rsidRDefault="00AC2B99" w:rsidP="00AC2B99">
            <w:pPr>
              <w:jc w:val="center"/>
              <w:rPr>
                <w:rFonts w:cstheme="minorHAnsi"/>
                <w:szCs w:val="20"/>
              </w:rPr>
            </w:pPr>
          </w:p>
        </w:tc>
        <w:tc>
          <w:tcPr>
            <w:tcW w:w="990" w:type="dxa"/>
          </w:tcPr>
          <w:p w14:paraId="54BA654B" w14:textId="77777777" w:rsidR="00AC2B99" w:rsidRPr="00487927" w:rsidRDefault="00AC2B99" w:rsidP="00AC2B99">
            <w:pPr>
              <w:jc w:val="center"/>
              <w:rPr>
                <w:rFonts w:cstheme="minorHAnsi"/>
                <w:szCs w:val="20"/>
              </w:rPr>
            </w:pPr>
          </w:p>
        </w:tc>
        <w:tc>
          <w:tcPr>
            <w:tcW w:w="990" w:type="dxa"/>
          </w:tcPr>
          <w:p w14:paraId="0DCCC6E4" w14:textId="77777777" w:rsidR="00AC2B99" w:rsidRPr="00487927" w:rsidRDefault="00AC2B99" w:rsidP="00AC2B99">
            <w:pPr>
              <w:jc w:val="center"/>
              <w:rPr>
                <w:rFonts w:cstheme="minorHAnsi"/>
                <w:szCs w:val="20"/>
              </w:rPr>
            </w:pPr>
          </w:p>
        </w:tc>
        <w:tc>
          <w:tcPr>
            <w:tcW w:w="1080" w:type="dxa"/>
          </w:tcPr>
          <w:p w14:paraId="03F6C7BD" w14:textId="77777777" w:rsidR="00AC2B99" w:rsidRPr="00283A38" w:rsidRDefault="00AC2B99" w:rsidP="00AC2B99">
            <w:pPr>
              <w:jc w:val="center"/>
              <w:rPr>
                <w:rFonts w:cstheme="minorHAnsi"/>
                <w:szCs w:val="20"/>
              </w:rPr>
            </w:pPr>
          </w:p>
        </w:tc>
        <w:tc>
          <w:tcPr>
            <w:tcW w:w="990" w:type="dxa"/>
          </w:tcPr>
          <w:p w14:paraId="2D5945E6" w14:textId="58C6C5C2" w:rsidR="00AC2B99" w:rsidRPr="00283A38" w:rsidRDefault="00AC2B99" w:rsidP="00AC2B99">
            <w:pPr>
              <w:jc w:val="center"/>
              <w:rPr>
                <w:rFonts w:cstheme="minorHAnsi"/>
                <w:szCs w:val="20"/>
              </w:rPr>
            </w:pPr>
            <w:r w:rsidRPr="00283A38">
              <w:rPr>
                <w:rFonts w:cstheme="minorHAnsi"/>
                <w:szCs w:val="20"/>
              </w:rPr>
              <w:t>•</w:t>
            </w:r>
          </w:p>
        </w:tc>
      </w:tr>
      <w:tr w:rsidR="00AC2B99" w:rsidRPr="00487927" w14:paraId="6AB2E9C0" w14:textId="77777777" w:rsidTr="00B92203">
        <w:tc>
          <w:tcPr>
            <w:tcW w:w="1255" w:type="dxa"/>
          </w:tcPr>
          <w:p w14:paraId="25552521" w14:textId="4FCF7945" w:rsidR="00AC2B99" w:rsidRPr="00BE4128" w:rsidRDefault="00AC2B99" w:rsidP="00AC2B99">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AC2B99" w:rsidRPr="00283A38" w:rsidRDefault="00AC2B99" w:rsidP="00AC2B99">
            <w:pPr>
              <w:jc w:val="center"/>
              <w:rPr>
                <w:rFonts w:cstheme="minorHAnsi"/>
                <w:szCs w:val="20"/>
              </w:rPr>
            </w:pPr>
          </w:p>
        </w:tc>
        <w:tc>
          <w:tcPr>
            <w:tcW w:w="990" w:type="dxa"/>
          </w:tcPr>
          <w:p w14:paraId="5B43EA72" w14:textId="77777777" w:rsidR="00AC2B99" w:rsidRPr="00487927" w:rsidRDefault="00AC2B99" w:rsidP="00AC2B99">
            <w:pPr>
              <w:jc w:val="center"/>
              <w:rPr>
                <w:rFonts w:cstheme="minorHAnsi"/>
                <w:szCs w:val="20"/>
              </w:rPr>
            </w:pPr>
          </w:p>
        </w:tc>
        <w:tc>
          <w:tcPr>
            <w:tcW w:w="990" w:type="dxa"/>
          </w:tcPr>
          <w:p w14:paraId="578601E3" w14:textId="77777777" w:rsidR="00AC2B99" w:rsidRPr="00487927" w:rsidRDefault="00AC2B99" w:rsidP="00AC2B99">
            <w:pPr>
              <w:jc w:val="center"/>
              <w:rPr>
                <w:rFonts w:cstheme="minorHAnsi"/>
                <w:szCs w:val="20"/>
              </w:rPr>
            </w:pPr>
          </w:p>
        </w:tc>
        <w:tc>
          <w:tcPr>
            <w:tcW w:w="990" w:type="dxa"/>
          </w:tcPr>
          <w:p w14:paraId="4B033F93" w14:textId="77777777" w:rsidR="00AC2B99" w:rsidRPr="00487927" w:rsidRDefault="00AC2B99" w:rsidP="00AC2B99">
            <w:pPr>
              <w:jc w:val="center"/>
              <w:rPr>
                <w:rFonts w:cstheme="minorHAnsi"/>
                <w:szCs w:val="20"/>
              </w:rPr>
            </w:pPr>
          </w:p>
        </w:tc>
        <w:tc>
          <w:tcPr>
            <w:tcW w:w="990" w:type="dxa"/>
          </w:tcPr>
          <w:p w14:paraId="56AAC9A3" w14:textId="77777777" w:rsidR="00AC2B99" w:rsidRPr="00487927" w:rsidRDefault="00AC2B99" w:rsidP="00AC2B99">
            <w:pPr>
              <w:jc w:val="center"/>
              <w:rPr>
                <w:rFonts w:cstheme="minorHAnsi"/>
                <w:szCs w:val="20"/>
              </w:rPr>
            </w:pPr>
          </w:p>
        </w:tc>
        <w:tc>
          <w:tcPr>
            <w:tcW w:w="990" w:type="dxa"/>
          </w:tcPr>
          <w:p w14:paraId="710646E2" w14:textId="77777777" w:rsidR="00AC2B99" w:rsidRPr="00487927" w:rsidRDefault="00AC2B99" w:rsidP="00AC2B99">
            <w:pPr>
              <w:jc w:val="center"/>
              <w:rPr>
                <w:rFonts w:cstheme="minorHAnsi"/>
                <w:szCs w:val="20"/>
              </w:rPr>
            </w:pPr>
          </w:p>
        </w:tc>
        <w:tc>
          <w:tcPr>
            <w:tcW w:w="1080" w:type="dxa"/>
          </w:tcPr>
          <w:p w14:paraId="18DA2FAF" w14:textId="77777777" w:rsidR="00AC2B99" w:rsidRPr="00283A38" w:rsidRDefault="00AC2B99" w:rsidP="00AC2B99">
            <w:pPr>
              <w:jc w:val="center"/>
              <w:rPr>
                <w:rFonts w:cstheme="minorHAnsi"/>
                <w:szCs w:val="20"/>
              </w:rPr>
            </w:pPr>
          </w:p>
        </w:tc>
        <w:tc>
          <w:tcPr>
            <w:tcW w:w="990" w:type="dxa"/>
          </w:tcPr>
          <w:p w14:paraId="05640F7D" w14:textId="5F4AED9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E5D57CD" w14:textId="77777777" w:rsidTr="00B92203">
        <w:tc>
          <w:tcPr>
            <w:tcW w:w="1255" w:type="dxa"/>
          </w:tcPr>
          <w:p w14:paraId="37E87F35" w14:textId="7FBDB50C" w:rsidR="00AC2B99" w:rsidRPr="00BE4128" w:rsidRDefault="00AC2B99" w:rsidP="00AC2B99">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AC2B99" w:rsidRPr="00283A38" w:rsidRDefault="00AC2B99" w:rsidP="00AC2B99">
            <w:pPr>
              <w:jc w:val="center"/>
              <w:rPr>
                <w:rFonts w:cstheme="minorHAnsi"/>
                <w:szCs w:val="20"/>
              </w:rPr>
            </w:pPr>
          </w:p>
        </w:tc>
        <w:tc>
          <w:tcPr>
            <w:tcW w:w="990" w:type="dxa"/>
          </w:tcPr>
          <w:p w14:paraId="4FFB6F56" w14:textId="77777777" w:rsidR="00AC2B99" w:rsidRPr="00487927" w:rsidRDefault="00AC2B99" w:rsidP="00AC2B99">
            <w:pPr>
              <w:jc w:val="center"/>
              <w:rPr>
                <w:rFonts w:cstheme="minorHAnsi"/>
                <w:szCs w:val="20"/>
              </w:rPr>
            </w:pPr>
          </w:p>
        </w:tc>
        <w:tc>
          <w:tcPr>
            <w:tcW w:w="990" w:type="dxa"/>
          </w:tcPr>
          <w:p w14:paraId="7BEB0F7A" w14:textId="77777777" w:rsidR="00AC2B99" w:rsidRPr="00487927" w:rsidRDefault="00AC2B99" w:rsidP="00AC2B99">
            <w:pPr>
              <w:jc w:val="center"/>
              <w:rPr>
                <w:rFonts w:cstheme="minorHAnsi"/>
                <w:szCs w:val="20"/>
              </w:rPr>
            </w:pPr>
          </w:p>
        </w:tc>
        <w:tc>
          <w:tcPr>
            <w:tcW w:w="990" w:type="dxa"/>
          </w:tcPr>
          <w:p w14:paraId="03BDC857" w14:textId="77777777" w:rsidR="00AC2B99" w:rsidRPr="00487927" w:rsidRDefault="00AC2B99" w:rsidP="00AC2B99">
            <w:pPr>
              <w:jc w:val="center"/>
              <w:rPr>
                <w:rFonts w:cstheme="minorHAnsi"/>
                <w:szCs w:val="20"/>
              </w:rPr>
            </w:pPr>
          </w:p>
        </w:tc>
        <w:tc>
          <w:tcPr>
            <w:tcW w:w="990" w:type="dxa"/>
          </w:tcPr>
          <w:p w14:paraId="22BB5F64" w14:textId="77777777" w:rsidR="00AC2B99" w:rsidRPr="00487927" w:rsidRDefault="00AC2B99" w:rsidP="00AC2B99">
            <w:pPr>
              <w:jc w:val="center"/>
              <w:rPr>
                <w:rFonts w:cstheme="minorHAnsi"/>
                <w:szCs w:val="20"/>
              </w:rPr>
            </w:pPr>
          </w:p>
        </w:tc>
        <w:tc>
          <w:tcPr>
            <w:tcW w:w="990" w:type="dxa"/>
          </w:tcPr>
          <w:p w14:paraId="09473222" w14:textId="77777777" w:rsidR="00AC2B99" w:rsidRPr="00487927" w:rsidRDefault="00AC2B99" w:rsidP="00AC2B99">
            <w:pPr>
              <w:jc w:val="center"/>
              <w:rPr>
                <w:rFonts w:cstheme="minorHAnsi"/>
                <w:szCs w:val="20"/>
              </w:rPr>
            </w:pPr>
          </w:p>
        </w:tc>
        <w:tc>
          <w:tcPr>
            <w:tcW w:w="1080" w:type="dxa"/>
          </w:tcPr>
          <w:p w14:paraId="0B5AFBAD" w14:textId="77777777" w:rsidR="00AC2B99" w:rsidRPr="00283A38" w:rsidRDefault="00AC2B99" w:rsidP="00AC2B99">
            <w:pPr>
              <w:jc w:val="center"/>
              <w:rPr>
                <w:rFonts w:cstheme="minorHAnsi"/>
                <w:szCs w:val="20"/>
              </w:rPr>
            </w:pPr>
          </w:p>
        </w:tc>
        <w:tc>
          <w:tcPr>
            <w:tcW w:w="990" w:type="dxa"/>
          </w:tcPr>
          <w:p w14:paraId="3C75CD9A" w14:textId="0800EB90"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5795262" w14:textId="77777777" w:rsidTr="00B92203">
        <w:tc>
          <w:tcPr>
            <w:tcW w:w="1255" w:type="dxa"/>
          </w:tcPr>
          <w:p w14:paraId="2D87264D" w14:textId="539904F2" w:rsidR="00AC2B99" w:rsidRPr="00BE4128" w:rsidRDefault="00AC2B99" w:rsidP="00AC2B99">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AC2B99" w:rsidRPr="00283A38" w:rsidRDefault="00AC2B99" w:rsidP="00AC2B99">
            <w:pPr>
              <w:jc w:val="center"/>
              <w:rPr>
                <w:rFonts w:cstheme="minorHAnsi"/>
                <w:szCs w:val="20"/>
              </w:rPr>
            </w:pPr>
          </w:p>
        </w:tc>
        <w:tc>
          <w:tcPr>
            <w:tcW w:w="990" w:type="dxa"/>
          </w:tcPr>
          <w:p w14:paraId="7043FCFC" w14:textId="77777777" w:rsidR="00AC2B99" w:rsidRPr="00487927" w:rsidRDefault="00AC2B99" w:rsidP="00AC2B99">
            <w:pPr>
              <w:jc w:val="center"/>
              <w:rPr>
                <w:rFonts w:cstheme="minorHAnsi"/>
                <w:szCs w:val="20"/>
              </w:rPr>
            </w:pPr>
          </w:p>
        </w:tc>
        <w:tc>
          <w:tcPr>
            <w:tcW w:w="990" w:type="dxa"/>
          </w:tcPr>
          <w:p w14:paraId="7B4D3F09" w14:textId="77777777" w:rsidR="00AC2B99" w:rsidRPr="00487927" w:rsidRDefault="00AC2B99" w:rsidP="00AC2B99">
            <w:pPr>
              <w:jc w:val="center"/>
              <w:rPr>
                <w:rFonts w:cstheme="minorHAnsi"/>
                <w:szCs w:val="20"/>
              </w:rPr>
            </w:pPr>
          </w:p>
        </w:tc>
        <w:tc>
          <w:tcPr>
            <w:tcW w:w="990" w:type="dxa"/>
          </w:tcPr>
          <w:p w14:paraId="5D784743" w14:textId="77777777" w:rsidR="00AC2B99" w:rsidRPr="00487927" w:rsidRDefault="00AC2B99" w:rsidP="00AC2B99">
            <w:pPr>
              <w:jc w:val="center"/>
              <w:rPr>
                <w:rFonts w:cstheme="minorHAnsi"/>
                <w:szCs w:val="20"/>
              </w:rPr>
            </w:pPr>
          </w:p>
        </w:tc>
        <w:tc>
          <w:tcPr>
            <w:tcW w:w="990" w:type="dxa"/>
          </w:tcPr>
          <w:p w14:paraId="6A52AD14" w14:textId="77777777" w:rsidR="00AC2B99" w:rsidRPr="00487927" w:rsidRDefault="00AC2B99" w:rsidP="00AC2B99">
            <w:pPr>
              <w:jc w:val="center"/>
              <w:rPr>
                <w:rFonts w:cstheme="minorHAnsi"/>
                <w:szCs w:val="20"/>
              </w:rPr>
            </w:pPr>
          </w:p>
        </w:tc>
        <w:tc>
          <w:tcPr>
            <w:tcW w:w="990" w:type="dxa"/>
          </w:tcPr>
          <w:p w14:paraId="00C6CD02" w14:textId="77777777" w:rsidR="00AC2B99" w:rsidRPr="00487927" w:rsidRDefault="00AC2B99" w:rsidP="00AC2B99">
            <w:pPr>
              <w:jc w:val="center"/>
              <w:rPr>
                <w:rFonts w:cstheme="minorHAnsi"/>
                <w:szCs w:val="20"/>
              </w:rPr>
            </w:pPr>
          </w:p>
        </w:tc>
        <w:tc>
          <w:tcPr>
            <w:tcW w:w="1080" w:type="dxa"/>
          </w:tcPr>
          <w:p w14:paraId="65B3790D" w14:textId="77777777" w:rsidR="00AC2B99" w:rsidRPr="00283A38" w:rsidRDefault="00AC2B99" w:rsidP="00AC2B99">
            <w:pPr>
              <w:jc w:val="center"/>
              <w:rPr>
                <w:rFonts w:cstheme="minorHAnsi"/>
                <w:szCs w:val="20"/>
              </w:rPr>
            </w:pPr>
          </w:p>
        </w:tc>
        <w:tc>
          <w:tcPr>
            <w:tcW w:w="990" w:type="dxa"/>
          </w:tcPr>
          <w:p w14:paraId="3137D1D3" w14:textId="0F5AD66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3C777D7" w14:textId="77777777" w:rsidTr="00B92203">
        <w:tc>
          <w:tcPr>
            <w:tcW w:w="1255" w:type="dxa"/>
          </w:tcPr>
          <w:p w14:paraId="5F6EDCF3" w14:textId="6010AC22"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AC2B99" w:rsidRPr="00283A38" w:rsidRDefault="00AC2B99" w:rsidP="00AC2B99">
            <w:pPr>
              <w:jc w:val="center"/>
              <w:rPr>
                <w:rFonts w:cstheme="minorHAnsi"/>
                <w:szCs w:val="20"/>
              </w:rPr>
            </w:pPr>
          </w:p>
        </w:tc>
        <w:tc>
          <w:tcPr>
            <w:tcW w:w="990" w:type="dxa"/>
          </w:tcPr>
          <w:p w14:paraId="37D33192" w14:textId="77777777" w:rsidR="00AC2B99" w:rsidRPr="00487927" w:rsidRDefault="00AC2B99" w:rsidP="00AC2B99">
            <w:pPr>
              <w:jc w:val="center"/>
              <w:rPr>
                <w:rFonts w:cstheme="minorHAnsi"/>
                <w:szCs w:val="20"/>
              </w:rPr>
            </w:pPr>
          </w:p>
        </w:tc>
        <w:tc>
          <w:tcPr>
            <w:tcW w:w="990" w:type="dxa"/>
          </w:tcPr>
          <w:p w14:paraId="3C2175BF" w14:textId="77777777" w:rsidR="00AC2B99" w:rsidRPr="00487927" w:rsidRDefault="00AC2B99" w:rsidP="00AC2B99">
            <w:pPr>
              <w:jc w:val="center"/>
              <w:rPr>
                <w:rFonts w:cstheme="minorHAnsi"/>
                <w:szCs w:val="20"/>
              </w:rPr>
            </w:pPr>
          </w:p>
        </w:tc>
        <w:tc>
          <w:tcPr>
            <w:tcW w:w="990" w:type="dxa"/>
          </w:tcPr>
          <w:p w14:paraId="6AAEF3B4" w14:textId="77777777" w:rsidR="00AC2B99" w:rsidRPr="00487927" w:rsidRDefault="00AC2B99" w:rsidP="00AC2B99">
            <w:pPr>
              <w:jc w:val="center"/>
              <w:rPr>
                <w:rFonts w:cstheme="minorHAnsi"/>
                <w:szCs w:val="20"/>
              </w:rPr>
            </w:pPr>
          </w:p>
        </w:tc>
        <w:tc>
          <w:tcPr>
            <w:tcW w:w="990" w:type="dxa"/>
          </w:tcPr>
          <w:p w14:paraId="54C83FFE" w14:textId="77777777" w:rsidR="00AC2B99" w:rsidRPr="00487927" w:rsidRDefault="00AC2B99" w:rsidP="00AC2B99">
            <w:pPr>
              <w:jc w:val="center"/>
              <w:rPr>
                <w:rFonts w:cstheme="minorHAnsi"/>
                <w:szCs w:val="20"/>
              </w:rPr>
            </w:pPr>
          </w:p>
        </w:tc>
        <w:tc>
          <w:tcPr>
            <w:tcW w:w="990" w:type="dxa"/>
          </w:tcPr>
          <w:p w14:paraId="214BD9ED" w14:textId="77777777" w:rsidR="00AC2B99" w:rsidRPr="00487927" w:rsidRDefault="00AC2B99" w:rsidP="00AC2B99">
            <w:pPr>
              <w:jc w:val="center"/>
              <w:rPr>
                <w:rFonts w:cstheme="minorHAnsi"/>
                <w:szCs w:val="20"/>
              </w:rPr>
            </w:pPr>
          </w:p>
        </w:tc>
        <w:tc>
          <w:tcPr>
            <w:tcW w:w="1080" w:type="dxa"/>
          </w:tcPr>
          <w:p w14:paraId="75F42D17" w14:textId="77777777" w:rsidR="00AC2B99" w:rsidRPr="00283A38" w:rsidRDefault="00AC2B99" w:rsidP="00AC2B99">
            <w:pPr>
              <w:jc w:val="center"/>
              <w:rPr>
                <w:rFonts w:cstheme="minorHAnsi"/>
                <w:szCs w:val="20"/>
              </w:rPr>
            </w:pPr>
          </w:p>
        </w:tc>
        <w:tc>
          <w:tcPr>
            <w:tcW w:w="990" w:type="dxa"/>
          </w:tcPr>
          <w:p w14:paraId="3372BCF3" w14:textId="19BB5A63"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194F5C2" w14:textId="77777777" w:rsidTr="00B92203">
        <w:tc>
          <w:tcPr>
            <w:tcW w:w="1255" w:type="dxa"/>
          </w:tcPr>
          <w:p w14:paraId="1322C78B" w14:textId="2DA31C6D"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AC2B99" w:rsidRPr="00283A38" w:rsidRDefault="00AC2B99" w:rsidP="00AC2B99">
            <w:pPr>
              <w:jc w:val="center"/>
              <w:rPr>
                <w:rFonts w:cstheme="minorHAnsi"/>
                <w:szCs w:val="20"/>
              </w:rPr>
            </w:pPr>
          </w:p>
        </w:tc>
        <w:tc>
          <w:tcPr>
            <w:tcW w:w="990" w:type="dxa"/>
          </w:tcPr>
          <w:p w14:paraId="1E0D9BD6" w14:textId="77777777" w:rsidR="00AC2B99" w:rsidRPr="00487927" w:rsidRDefault="00AC2B99" w:rsidP="00AC2B99">
            <w:pPr>
              <w:jc w:val="center"/>
              <w:rPr>
                <w:rFonts w:cstheme="minorHAnsi"/>
                <w:szCs w:val="20"/>
              </w:rPr>
            </w:pPr>
          </w:p>
        </w:tc>
        <w:tc>
          <w:tcPr>
            <w:tcW w:w="990" w:type="dxa"/>
          </w:tcPr>
          <w:p w14:paraId="0B20259B" w14:textId="77777777" w:rsidR="00AC2B99" w:rsidRPr="00487927" w:rsidRDefault="00AC2B99" w:rsidP="00AC2B99">
            <w:pPr>
              <w:jc w:val="center"/>
              <w:rPr>
                <w:rFonts w:cstheme="minorHAnsi"/>
                <w:szCs w:val="20"/>
              </w:rPr>
            </w:pPr>
          </w:p>
        </w:tc>
        <w:tc>
          <w:tcPr>
            <w:tcW w:w="990" w:type="dxa"/>
          </w:tcPr>
          <w:p w14:paraId="6B4F5C02" w14:textId="77777777" w:rsidR="00AC2B99" w:rsidRPr="00487927" w:rsidRDefault="00AC2B99" w:rsidP="00AC2B99">
            <w:pPr>
              <w:jc w:val="center"/>
              <w:rPr>
                <w:rFonts w:cstheme="minorHAnsi"/>
                <w:szCs w:val="20"/>
              </w:rPr>
            </w:pPr>
          </w:p>
        </w:tc>
        <w:tc>
          <w:tcPr>
            <w:tcW w:w="990" w:type="dxa"/>
          </w:tcPr>
          <w:p w14:paraId="5E89BB7A" w14:textId="77777777" w:rsidR="00AC2B99" w:rsidRPr="00487927" w:rsidRDefault="00AC2B99" w:rsidP="00AC2B99">
            <w:pPr>
              <w:jc w:val="center"/>
              <w:rPr>
                <w:rFonts w:cstheme="minorHAnsi"/>
                <w:szCs w:val="20"/>
              </w:rPr>
            </w:pPr>
          </w:p>
        </w:tc>
        <w:tc>
          <w:tcPr>
            <w:tcW w:w="990" w:type="dxa"/>
          </w:tcPr>
          <w:p w14:paraId="64EA0FCF" w14:textId="77777777" w:rsidR="00AC2B99" w:rsidRPr="00487927" w:rsidRDefault="00AC2B99" w:rsidP="00AC2B99">
            <w:pPr>
              <w:jc w:val="center"/>
              <w:rPr>
                <w:rFonts w:cstheme="minorHAnsi"/>
                <w:szCs w:val="20"/>
              </w:rPr>
            </w:pPr>
          </w:p>
        </w:tc>
        <w:tc>
          <w:tcPr>
            <w:tcW w:w="1080" w:type="dxa"/>
          </w:tcPr>
          <w:p w14:paraId="026D65E6" w14:textId="77777777" w:rsidR="00AC2B99" w:rsidRPr="00283A38" w:rsidRDefault="00AC2B99" w:rsidP="00AC2B99">
            <w:pPr>
              <w:jc w:val="center"/>
              <w:rPr>
                <w:rFonts w:cstheme="minorHAnsi"/>
                <w:szCs w:val="20"/>
              </w:rPr>
            </w:pPr>
          </w:p>
        </w:tc>
        <w:tc>
          <w:tcPr>
            <w:tcW w:w="990" w:type="dxa"/>
          </w:tcPr>
          <w:p w14:paraId="39EAD909" w14:textId="3678EA4B" w:rsidR="00AC2B99" w:rsidRPr="00283A38" w:rsidRDefault="00AC2B99" w:rsidP="00AC2B99">
            <w:pPr>
              <w:jc w:val="center"/>
              <w:rPr>
                <w:rFonts w:cstheme="minorHAnsi"/>
                <w:szCs w:val="20"/>
              </w:rPr>
            </w:pPr>
            <w:r w:rsidRPr="00283A38">
              <w:rPr>
                <w:rFonts w:cstheme="minorHAnsi"/>
                <w:szCs w:val="20"/>
              </w:rPr>
              <w:t>•</w:t>
            </w:r>
          </w:p>
        </w:tc>
      </w:tr>
      <w:tr w:rsidR="00AC2B99" w:rsidRPr="00487927" w14:paraId="7E010BF3" w14:textId="77777777" w:rsidTr="00B92203">
        <w:tc>
          <w:tcPr>
            <w:tcW w:w="1255" w:type="dxa"/>
          </w:tcPr>
          <w:p w14:paraId="152CFCE5" w14:textId="6DBC7160"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AC2B99" w:rsidRPr="00283A38" w:rsidRDefault="00AC2B99" w:rsidP="00AC2B99">
            <w:pPr>
              <w:jc w:val="center"/>
              <w:rPr>
                <w:rFonts w:cstheme="minorHAnsi"/>
                <w:szCs w:val="20"/>
              </w:rPr>
            </w:pPr>
          </w:p>
        </w:tc>
        <w:tc>
          <w:tcPr>
            <w:tcW w:w="990" w:type="dxa"/>
          </w:tcPr>
          <w:p w14:paraId="5335FF01" w14:textId="77777777" w:rsidR="00AC2B99" w:rsidRPr="00487927" w:rsidRDefault="00AC2B99" w:rsidP="00AC2B99">
            <w:pPr>
              <w:jc w:val="center"/>
              <w:rPr>
                <w:rFonts w:cstheme="minorHAnsi"/>
                <w:szCs w:val="20"/>
              </w:rPr>
            </w:pPr>
          </w:p>
        </w:tc>
        <w:tc>
          <w:tcPr>
            <w:tcW w:w="990" w:type="dxa"/>
          </w:tcPr>
          <w:p w14:paraId="5984A6CC" w14:textId="77777777" w:rsidR="00AC2B99" w:rsidRPr="00487927" w:rsidRDefault="00AC2B99" w:rsidP="00AC2B99">
            <w:pPr>
              <w:jc w:val="center"/>
              <w:rPr>
                <w:rFonts w:cstheme="minorHAnsi"/>
                <w:szCs w:val="20"/>
              </w:rPr>
            </w:pPr>
          </w:p>
        </w:tc>
        <w:tc>
          <w:tcPr>
            <w:tcW w:w="990" w:type="dxa"/>
          </w:tcPr>
          <w:p w14:paraId="50FFCD5B" w14:textId="77777777" w:rsidR="00AC2B99" w:rsidRPr="00487927" w:rsidRDefault="00AC2B99" w:rsidP="00AC2B99">
            <w:pPr>
              <w:jc w:val="center"/>
              <w:rPr>
                <w:rFonts w:cstheme="minorHAnsi"/>
                <w:szCs w:val="20"/>
              </w:rPr>
            </w:pPr>
          </w:p>
        </w:tc>
        <w:tc>
          <w:tcPr>
            <w:tcW w:w="990" w:type="dxa"/>
          </w:tcPr>
          <w:p w14:paraId="0075EF75" w14:textId="77777777" w:rsidR="00AC2B99" w:rsidRPr="00487927" w:rsidRDefault="00AC2B99" w:rsidP="00AC2B99">
            <w:pPr>
              <w:jc w:val="center"/>
              <w:rPr>
                <w:rFonts w:cstheme="minorHAnsi"/>
                <w:szCs w:val="20"/>
              </w:rPr>
            </w:pPr>
          </w:p>
        </w:tc>
        <w:tc>
          <w:tcPr>
            <w:tcW w:w="990" w:type="dxa"/>
          </w:tcPr>
          <w:p w14:paraId="47701559" w14:textId="77777777" w:rsidR="00AC2B99" w:rsidRPr="00487927" w:rsidRDefault="00AC2B99" w:rsidP="00AC2B99">
            <w:pPr>
              <w:jc w:val="center"/>
              <w:rPr>
                <w:rFonts w:cstheme="minorHAnsi"/>
                <w:szCs w:val="20"/>
              </w:rPr>
            </w:pPr>
          </w:p>
        </w:tc>
        <w:tc>
          <w:tcPr>
            <w:tcW w:w="1080" w:type="dxa"/>
          </w:tcPr>
          <w:p w14:paraId="31EFD9DD" w14:textId="77777777" w:rsidR="00AC2B99" w:rsidRPr="00283A38" w:rsidRDefault="00AC2B99" w:rsidP="00AC2B99">
            <w:pPr>
              <w:jc w:val="center"/>
              <w:rPr>
                <w:rFonts w:cstheme="minorHAnsi"/>
                <w:szCs w:val="20"/>
              </w:rPr>
            </w:pPr>
          </w:p>
        </w:tc>
        <w:tc>
          <w:tcPr>
            <w:tcW w:w="990" w:type="dxa"/>
          </w:tcPr>
          <w:p w14:paraId="5985D31E" w14:textId="22E9D553" w:rsidR="00AC2B99" w:rsidRPr="00283A38" w:rsidRDefault="00AC2B99" w:rsidP="00AC2B99">
            <w:pPr>
              <w:jc w:val="center"/>
              <w:rPr>
                <w:rFonts w:cstheme="minorHAnsi"/>
                <w:szCs w:val="20"/>
              </w:rPr>
            </w:pPr>
            <w:r w:rsidRPr="00283A38">
              <w:rPr>
                <w:rFonts w:cstheme="minorHAnsi"/>
                <w:szCs w:val="20"/>
              </w:rPr>
              <w:t>•</w:t>
            </w:r>
          </w:p>
        </w:tc>
      </w:tr>
      <w:tr w:rsidR="00AC2B99" w:rsidRPr="00487927" w14:paraId="6A158684" w14:textId="77777777" w:rsidTr="00B92203">
        <w:tc>
          <w:tcPr>
            <w:tcW w:w="1255" w:type="dxa"/>
          </w:tcPr>
          <w:p w14:paraId="6F0C5451" w14:textId="1A11184B"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AC2B99" w:rsidRPr="00283A38" w:rsidRDefault="00AC2B99" w:rsidP="00AC2B99">
            <w:pPr>
              <w:jc w:val="center"/>
              <w:rPr>
                <w:rFonts w:cstheme="minorHAnsi"/>
                <w:szCs w:val="20"/>
              </w:rPr>
            </w:pPr>
          </w:p>
        </w:tc>
        <w:tc>
          <w:tcPr>
            <w:tcW w:w="990" w:type="dxa"/>
          </w:tcPr>
          <w:p w14:paraId="22D1D857" w14:textId="77777777" w:rsidR="00AC2B99" w:rsidRPr="00487927" w:rsidRDefault="00AC2B99" w:rsidP="00AC2B99">
            <w:pPr>
              <w:jc w:val="center"/>
              <w:rPr>
                <w:rFonts w:cstheme="minorHAnsi"/>
                <w:szCs w:val="20"/>
              </w:rPr>
            </w:pPr>
          </w:p>
        </w:tc>
        <w:tc>
          <w:tcPr>
            <w:tcW w:w="990" w:type="dxa"/>
          </w:tcPr>
          <w:p w14:paraId="676553E0" w14:textId="77777777" w:rsidR="00AC2B99" w:rsidRPr="00487927" w:rsidRDefault="00AC2B99" w:rsidP="00AC2B99">
            <w:pPr>
              <w:jc w:val="center"/>
              <w:rPr>
                <w:rFonts w:cstheme="minorHAnsi"/>
                <w:szCs w:val="20"/>
              </w:rPr>
            </w:pPr>
          </w:p>
        </w:tc>
        <w:tc>
          <w:tcPr>
            <w:tcW w:w="990" w:type="dxa"/>
          </w:tcPr>
          <w:p w14:paraId="354FA326" w14:textId="77777777" w:rsidR="00AC2B99" w:rsidRPr="00487927" w:rsidRDefault="00AC2B99" w:rsidP="00AC2B99">
            <w:pPr>
              <w:jc w:val="center"/>
              <w:rPr>
                <w:rFonts w:cstheme="minorHAnsi"/>
                <w:szCs w:val="20"/>
              </w:rPr>
            </w:pPr>
          </w:p>
        </w:tc>
        <w:tc>
          <w:tcPr>
            <w:tcW w:w="990" w:type="dxa"/>
          </w:tcPr>
          <w:p w14:paraId="4B32BC6D" w14:textId="77777777" w:rsidR="00AC2B99" w:rsidRPr="00487927" w:rsidRDefault="00AC2B99" w:rsidP="00AC2B99">
            <w:pPr>
              <w:jc w:val="center"/>
              <w:rPr>
                <w:rFonts w:cstheme="minorHAnsi"/>
                <w:szCs w:val="20"/>
              </w:rPr>
            </w:pPr>
          </w:p>
        </w:tc>
        <w:tc>
          <w:tcPr>
            <w:tcW w:w="990" w:type="dxa"/>
          </w:tcPr>
          <w:p w14:paraId="74737058" w14:textId="77777777" w:rsidR="00AC2B99" w:rsidRPr="00487927" w:rsidRDefault="00AC2B99" w:rsidP="00AC2B99">
            <w:pPr>
              <w:jc w:val="center"/>
              <w:rPr>
                <w:rFonts w:cstheme="minorHAnsi"/>
                <w:szCs w:val="20"/>
              </w:rPr>
            </w:pPr>
          </w:p>
        </w:tc>
        <w:tc>
          <w:tcPr>
            <w:tcW w:w="1080" w:type="dxa"/>
          </w:tcPr>
          <w:p w14:paraId="0BA9DC81" w14:textId="77777777" w:rsidR="00AC2B99" w:rsidRPr="00283A38" w:rsidRDefault="00AC2B99" w:rsidP="00AC2B99">
            <w:pPr>
              <w:jc w:val="center"/>
              <w:rPr>
                <w:rFonts w:cstheme="minorHAnsi"/>
                <w:szCs w:val="20"/>
              </w:rPr>
            </w:pPr>
          </w:p>
        </w:tc>
        <w:tc>
          <w:tcPr>
            <w:tcW w:w="990" w:type="dxa"/>
          </w:tcPr>
          <w:p w14:paraId="0E7CF025" w14:textId="7C856DF1" w:rsidR="00AC2B99" w:rsidRPr="00283A38" w:rsidRDefault="00AC2B99" w:rsidP="00AC2B99">
            <w:pPr>
              <w:jc w:val="center"/>
              <w:rPr>
                <w:rFonts w:cstheme="minorHAnsi"/>
                <w:szCs w:val="20"/>
              </w:rPr>
            </w:pPr>
            <w:r w:rsidRPr="00283A38">
              <w:rPr>
                <w:rFonts w:cstheme="minorHAnsi"/>
                <w:szCs w:val="20"/>
              </w:rPr>
              <w:t>•</w:t>
            </w:r>
          </w:p>
        </w:tc>
      </w:tr>
      <w:tr w:rsidR="00AC2B99" w:rsidRPr="00487927" w14:paraId="4B638CFA" w14:textId="77777777" w:rsidTr="00B92203">
        <w:tc>
          <w:tcPr>
            <w:tcW w:w="1255" w:type="dxa"/>
          </w:tcPr>
          <w:p w14:paraId="422AAA79" w14:textId="0189F142" w:rsidR="00AC2B99" w:rsidRPr="00BE4128" w:rsidRDefault="00AC2B99" w:rsidP="00AC2B99">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AC2B99" w:rsidRPr="00283A38" w:rsidRDefault="00AC2B99" w:rsidP="00AC2B99">
            <w:pPr>
              <w:jc w:val="center"/>
              <w:rPr>
                <w:rFonts w:cstheme="minorHAnsi"/>
                <w:szCs w:val="20"/>
              </w:rPr>
            </w:pPr>
          </w:p>
        </w:tc>
        <w:tc>
          <w:tcPr>
            <w:tcW w:w="990" w:type="dxa"/>
          </w:tcPr>
          <w:p w14:paraId="54DBAD5F" w14:textId="77777777" w:rsidR="00AC2B99" w:rsidRPr="00487927" w:rsidRDefault="00AC2B99" w:rsidP="00AC2B99">
            <w:pPr>
              <w:jc w:val="center"/>
              <w:rPr>
                <w:rFonts w:cstheme="minorHAnsi"/>
                <w:szCs w:val="20"/>
              </w:rPr>
            </w:pPr>
          </w:p>
        </w:tc>
        <w:tc>
          <w:tcPr>
            <w:tcW w:w="990" w:type="dxa"/>
          </w:tcPr>
          <w:p w14:paraId="0A96F1C1" w14:textId="77777777" w:rsidR="00AC2B99" w:rsidRPr="00487927" w:rsidRDefault="00AC2B99" w:rsidP="00AC2B99">
            <w:pPr>
              <w:jc w:val="center"/>
              <w:rPr>
                <w:rFonts w:cstheme="minorHAnsi"/>
                <w:szCs w:val="20"/>
              </w:rPr>
            </w:pPr>
          </w:p>
        </w:tc>
        <w:tc>
          <w:tcPr>
            <w:tcW w:w="990" w:type="dxa"/>
          </w:tcPr>
          <w:p w14:paraId="5BC51D3A" w14:textId="77777777" w:rsidR="00AC2B99" w:rsidRPr="00487927" w:rsidRDefault="00AC2B99" w:rsidP="00AC2B99">
            <w:pPr>
              <w:jc w:val="center"/>
              <w:rPr>
                <w:rFonts w:cstheme="minorHAnsi"/>
                <w:szCs w:val="20"/>
              </w:rPr>
            </w:pPr>
          </w:p>
        </w:tc>
        <w:tc>
          <w:tcPr>
            <w:tcW w:w="990" w:type="dxa"/>
          </w:tcPr>
          <w:p w14:paraId="33FF290A" w14:textId="77777777" w:rsidR="00AC2B99" w:rsidRPr="00487927" w:rsidRDefault="00AC2B99" w:rsidP="00AC2B99">
            <w:pPr>
              <w:jc w:val="center"/>
              <w:rPr>
                <w:rFonts w:cstheme="minorHAnsi"/>
                <w:szCs w:val="20"/>
              </w:rPr>
            </w:pPr>
          </w:p>
        </w:tc>
        <w:tc>
          <w:tcPr>
            <w:tcW w:w="990" w:type="dxa"/>
          </w:tcPr>
          <w:p w14:paraId="5ED63ED8" w14:textId="77777777" w:rsidR="00AC2B99" w:rsidRPr="00487927" w:rsidRDefault="00AC2B99" w:rsidP="00AC2B99">
            <w:pPr>
              <w:jc w:val="center"/>
              <w:rPr>
                <w:rFonts w:cstheme="minorHAnsi"/>
                <w:szCs w:val="20"/>
              </w:rPr>
            </w:pPr>
          </w:p>
        </w:tc>
        <w:tc>
          <w:tcPr>
            <w:tcW w:w="1080" w:type="dxa"/>
          </w:tcPr>
          <w:p w14:paraId="5C35D8FB" w14:textId="77777777" w:rsidR="00AC2B99" w:rsidRPr="00283A38" w:rsidRDefault="00AC2B99" w:rsidP="00AC2B99">
            <w:pPr>
              <w:jc w:val="center"/>
              <w:rPr>
                <w:rFonts w:cstheme="minorHAnsi"/>
                <w:szCs w:val="20"/>
              </w:rPr>
            </w:pPr>
          </w:p>
        </w:tc>
        <w:tc>
          <w:tcPr>
            <w:tcW w:w="990" w:type="dxa"/>
          </w:tcPr>
          <w:p w14:paraId="18D20055" w14:textId="18D1F58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0A5F0DD6" w14:textId="77777777" w:rsidTr="00B92203">
        <w:tc>
          <w:tcPr>
            <w:tcW w:w="1255" w:type="dxa"/>
          </w:tcPr>
          <w:p w14:paraId="7B5040B4" w14:textId="11AC3B0E" w:rsidR="00AC2B99" w:rsidRPr="00BE4128" w:rsidRDefault="00AC2B99" w:rsidP="00AC2B99">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AC2B99" w:rsidRPr="00283A38" w:rsidRDefault="00AC2B99" w:rsidP="00AC2B99">
            <w:pPr>
              <w:jc w:val="center"/>
              <w:rPr>
                <w:rFonts w:cstheme="minorHAnsi"/>
                <w:szCs w:val="20"/>
              </w:rPr>
            </w:pPr>
          </w:p>
        </w:tc>
        <w:tc>
          <w:tcPr>
            <w:tcW w:w="990" w:type="dxa"/>
          </w:tcPr>
          <w:p w14:paraId="390C6C1A" w14:textId="77777777" w:rsidR="00AC2B99" w:rsidRPr="00487927" w:rsidRDefault="00AC2B99" w:rsidP="00AC2B99">
            <w:pPr>
              <w:jc w:val="center"/>
              <w:rPr>
                <w:rFonts w:cstheme="minorHAnsi"/>
                <w:szCs w:val="20"/>
              </w:rPr>
            </w:pPr>
          </w:p>
        </w:tc>
        <w:tc>
          <w:tcPr>
            <w:tcW w:w="990" w:type="dxa"/>
          </w:tcPr>
          <w:p w14:paraId="2C9BF152" w14:textId="77777777" w:rsidR="00AC2B99" w:rsidRPr="00487927" w:rsidRDefault="00AC2B99" w:rsidP="00AC2B99">
            <w:pPr>
              <w:jc w:val="center"/>
              <w:rPr>
                <w:rFonts w:cstheme="minorHAnsi"/>
                <w:szCs w:val="20"/>
              </w:rPr>
            </w:pPr>
          </w:p>
        </w:tc>
        <w:tc>
          <w:tcPr>
            <w:tcW w:w="990" w:type="dxa"/>
          </w:tcPr>
          <w:p w14:paraId="7585A264" w14:textId="77777777" w:rsidR="00AC2B99" w:rsidRPr="00487927" w:rsidRDefault="00AC2B99" w:rsidP="00AC2B99">
            <w:pPr>
              <w:jc w:val="center"/>
              <w:rPr>
                <w:rFonts w:cstheme="minorHAnsi"/>
                <w:szCs w:val="20"/>
              </w:rPr>
            </w:pPr>
          </w:p>
        </w:tc>
        <w:tc>
          <w:tcPr>
            <w:tcW w:w="990" w:type="dxa"/>
          </w:tcPr>
          <w:p w14:paraId="22B3BABC" w14:textId="77777777" w:rsidR="00AC2B99" w:rsidRPr="00487927" w:rsidRDefault="00AC2B99" w:rsidP="00AC2B99">
            <w:pPr>
              <w:jc w:val="center"/>
              <w:rPr>
                <w:rFonts w:cstheme="minorHAnsi"/>
                <w:szCs w:val="20"/>
              </w:rPr>
            </w:pPr>
          </w:p>
        </w:tc>
        <w:tc>
          <w:tcPr>
            <w:tcW w:w="990" w:type="dxa"/>
          </w:tcPr>
          <w:p w14:paraId="640F810E" w14:textId="77777777" w:rsidR="00AC2B99" w:rsidRPr="00487927" w:rsidRDefault="00AC2B99" w:rsidP="00AC2B99">
            <w:pPr>
              <w:jc w:val="center"/>
              <w:rPr>
                <w:rFonts w:cstheme="minorHAnsi"/>
                <w:szCs w:val="20"/>
              </w:rPr>
            </w:pPr>
          </w:p>
        </w:tc>
        <w:tc>
          <w:tcPr>
            <w:tcW w:w="1080" w:type="dxa"/>
          </w:tcPr>
          <w:p w14:paraId="41D6F038" w14:textId="77777777" w:rsidR="00AC2B99" w:rsidRPr="00283A38" w:rsidRDefault="00AC2B99" w:rsidP="00AC2B99">
            <w:pPr>
              <w:jc w:val="center"/>
              <w:rPr>
                <w:rFonts w:cstheme="minorHAnsi"/>
                <w:szCs w:val="20"/>
              </w:rPr>
            </w:pPr>
          </w:p>
        </w:tc>
        <w:tc>
          <w:tcPr>
            <w:tcW w:w="990" w:type="dxa"/>
          </w:tcPr>
          <w:p w14:paraId="6DCA7107" w14:textId="392BBEE7" w:rsidR="00AC2B99" w:rsidRPr="00283A38" w:rsidRDefault="00AC2B99" w:rsidP="00AC2B99">
            <w:pPr>
              <w:jc w:val="center"/>
              <w:rPr>
                <w:rFonts w:cstheme="minorHAnsi"/>
                <w:szCs w:val="20"/>
              </w:rPr>
            </w:pPr>
            <w:r w:rsidRPr="00283A38">
              <w:rPr>
                <w:rFonts w:cstheme="minorHAnsi"/>
                <w:szCs w:val="20"/>
              </w:rPr>
              <w:t>•</w:t>
            </w:r>
          </w:p>
        </w:tc>
      </w:tr>
      <w:tr w:rsidR="00AC2B99" w:rsidRPr="00487927" w14:paraId="6CF6B649" w14:textId="77777777" w:rsidTr="00B92203">
        <w:tc>
          <w:tcPr>
            <w:tcW w:w="1255" w:type="dxa"/>
          </w:tcPr>
          <w:p w14:paraId="0384BEDD" w14:textId="2CED47FF" w:rsidR="00AC2B99" w:rsidRPr="00BE4128" w:rsidRDefault="00AC2B99" w:rsidP="00AC2B99">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AC2B99" w:rsidRPr="00283A38" w:rsidRDefault="00AC2B99" w:rsidP="00AC2B99">
            <w:pPr>
              <w:jc w:val="center"/>
              <w:rPr>
                <w:rFonts w:cstheme="minorHAnsi"/>
                <w:szCs w:val="20"/>
              </w:rPr>
            </w:pPr>
          </w:p>
        </w:tc>
        <w:tc>
          <w:tcPr>
            <w:tcW w:w="990" w:type="dxa"/>
          </w:tcPr>
          <w:p w14:paraId="4CAD6D03" w14:textId="77777777" w:rsidR="00AC2B99" w:rsidRPr="00487927" w:rsidRDefault="00AC2B99" w:rsidP="00AC2B99">
            <w:pPr>
              <w:jc w:val="center"/>
              <w:rPr>
                <w:rFonts w:cstheme="minorHAnsi"/>
                <w:szCs w:val="20"/>
              </w:rPr>
            </w:pPr>
          </w:p>
        </w:tc>
        <w:tc>
          <w:tcPr>
            <w:tcW w:w="990" w:type="dxa"/>
          </w:tcPr>
          <w:p w14:paraId="343BEE52" w14:textId="77777777" w:rsidR="00AC2B99" w:rsidRPr="00487927" w:rsidRDefault="00AC2B99" w:rsidP="00AC2B99">
            <w:pPr>
              <w:jc w:val="center"/>
              <w:rPr>
                <w:rFonts w:cstheme="minorHAnsi"/>
                <w:szCs w:val="20"/>
              </w:rPr>
            </w:pPr>
          </w:p>
        </w:tc>
        <w:tc>
          <w:tcPr>
            <w:tcW w:w="990" w:type="dxa"/>
          </w:tcPr>
          <w:p w14:paraId="7A329EA5" w14:textId="77777777" w:rsidR="00AC2B99" w:rsidRPr="00487927" w:rsidRDefault="00AC2B99" w:rsidP="00AC2B99">
            <w:pPr>
              <w:jc w:val="center"/>
              <w:rPr>
                <w:rFonts w:cstheme="minorHAnsi"/>
                <w:szCs w:val="20"/>
              </w:rPr>
            </w:pPr>
          </w:p>
        </w:tc>
        <w:tc>
          <w:tcPr>
            <w:tcW w:w="990" w:type="dxa"/>
          </w:tcPr>
          <w:p w14:paraId="02FD1E80" w14:textId="77777777" w:rsidR="00AC2B99" w:rsidRPr="00487927" w:rsidRDefault="00AC2B99" w:rsidP="00AC2B99">
            <w:pPr>
              <w:jc w:val="center"/>
              <w:rPr>
                <w:rFonts w:cstheme="minorHAnsi"/>
                <w:szCs w:val="20"/>
              </w:rPr>
            </w:pPr>
          </w:p>
        </w:tc>
        <w:tc>
          <w:tcPr>
            <w:tcW w:w="990" w:type="dxa"/>
          </w:tcPr>
          <w:p w14:paraId="4387C009" w14:textId="77777777" w:rsidR="00AC2B99" w:rsidRPr="00487927" w:rsidRDefault="00AC2B99" w:rsidP="00AC2B99">
            <w:pPr>
              <w:jc w:val="center"/>
              <w:rPr>
                <w:rFonts w:cstheme="minorHAnsi"/>
                <w:szCs w:val="20"/>
              </w:rPr>
            </w:pPr>
          </w:p>
        </w:tc>
        <w:tc>
          <w:tcPr>
            <w:tcW w:w="1080" w:type="dxa"/>
          </w:tcPr>
          <w:p w14:paraId="49DEE134" w14:textId="77777777" w:rsidR="00AC2B99" w:rsidRPr="00283A38" w:rsidRDefault="00AC2B99" w:rsidP="00AC2B99">
            <w:pPr>
              <w:jc w:val="center"/>
              <w:rPr>
                <w:rFonts w:cstheme="minorHAnsi"/>
                <w:szCs w:val="20"/>
              </w:rPr>
            </w:pPr>
          </w:p>
        </w:tc>
        <w:tc>
          <w:tcPr>
            <w:tcW w:w="990" w:type="dxa"/>
          </w:tcPr>
          <w:p w14:paraId="067260C2" w14:textId="78C160D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77462A09" w14:textId="77777777" w:rsidTr="00B92203">
        <w:tc>
          <w:tcPr>
            <w:tcW w:w="1255" w:type="dxa"/>
          </w:tcPr>
          <w:p w14:paraId="2219C481" w14:textId="7C7ED79A" w:rsidR="00AC2B99" w:rsidRPr="00BE4128" w:rsidRDefault="00AC2B99" w:rsidP="00AC2B99">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AC2B99" w:rsidRPr="00283A38" w:rsidRDefault="00AC2B99" w:rsidP="00AC2B99">
            <w:pPr>
              <w:jc w:val="center"/>
              <w:rPr>
                <w:rFonts w:cstheme="minorHAnsi"/>
                <w:szCs w:val="20"/>
              </w:rPr>
            </w:pPr>
          </w:p>
        </w:tc>
        <w:tc>
          <w:tcPr>
            <w:tcW w:w="990" w:type="dxa"/>
          </w:tcPr>
          <w:p w14:paraId="42793DA2" w14:textId="77777777" w:rsidR="00AC2B99" w:rsidRPr="00487927" w:rsidRDefault="00AC2B99" w:rsidP="00AC2B99">
            <w:pPr>
              <w:jc w:val="center"/>
              <w:rPr>
                <w:rFonts w:cstheme="minorHAnsi"/>
                <w:szCs w:val="20"/>
              </w:rPr>
            </w:pPr>
          </w:p>
        </w:tc>
        <w:tc>
          <w:tcPr>
            <w:tcW w:w="990" w:type="dxa"/>
          </w:tcPr>
          <w:p w14:paraId="403E58FA" w14:textId="77777777" w:rsidR="00AC2B99" w:rsidRPr="00487927" w:rsidRDefault="00AC2B99" w:rsidP="00AC2B99">
            <w:pPr>
              <w:jc w:val="center"/>
              <w:rPr>
                <w:rFonts w:cstheme="minorHAnsi"/>
                <w:szCs w:val="20"/>
              </w:rPr>
            </w:pPr>
          </w:p>
        </w:tc>
        <w:tc>
          <w:tcPr>
            <w:tcW w:w="990" w:type="dxa"/>
          </w:tcPr>
          <w:p w14:paraId="32E84297" w14:textId="77777777" w:rsidR="00AC2B99" w:rsidRPr="00487927" w:rsidRDefault="00AC2B99" w:rsidP="00AC2B99">
            <w:pPr>
              <w:jc w:val="center"/>
              <w:rPr>
                <w:rFonts w:cstheme="minorHAnsi"/>
                <w:szCs w:val="20"/>
              </w:rPr>
            </w:pPr>
          </w:p>
        </w:tc>
        <w:tc>
          <w:tcPr>
            <w:tcW w:w="990" w:type="dxa"/>
          </w:tcPr>
          <w:p w14:paraId="134F778B" w14:textId="77777777" w:rsidR="00AC2B99" w:rsidRPr="00487927" w:rsidRDefault="00AC2B99" w:rsidP="00AC2B99">
            <w:pPr>
              <w:jc w:val="center"/>
              <w:rPr>
                <w:rFonts w:cstheme="minorHAnsi"/>
                <w:szCs w:val="20"/>
              </w:rPr>
            </w:pPr>
          </w:p>
        </w:tc>
        <w:tc>
          <w:tcPr>
            <w:tcW w:w="990" w:type="dxa"/>
          </w:tcPr>
          <w:p w14:paraId="6AA9DD6B" w14:textId="77777777" w:rsidR="00AC2B99" w:rsidRPr="00487927" w:rsidRDefault="00AC2B99" w:rsidP="00AC2B99">
            <w:pPr>
              <w:jc w:val="center"/>
              <w:rPr>
                <w:rFonts w:cstheme="minorHAnsi"/>
                <w:szCs w:val="20"/>
              </w:rPr>
            </w:pPr>
          </w:p>
        </w:tc>
        <w:tc>
          <w:tcPr>
            <w:tcW w:w="1080" w:type="dxa"/>
          </w:tcPr>
          <w:p w14:paraId="11A04E7B" w14:textId="77777777" w:rsidR="00AC2B99" w:rsidRPr="00283A38" w:rsidRDefault="00AC2B99" w:rsidP="00AC2B99">
            <w:pPr>
              <w:jc w:val="center"/>
              <w:rPr>
                <w:rFonts w:cstheme="minorHAnsi"/>
                <w:szCs w:val="20"/>
              </w:rPr>
            </w:pPr>
          </w:p>
        </w:tc>
        <w:tc>
          <w:tcPr>
            <w:tcW w:w="990" w:type="dxa"/>
          </w:tcPr>
          <w:p w14:paraId="4DEF7AC8" w14:textId="5AF4937F" w:rsidR="00AC2B99" w:rsidRPr="00283A38" w:rsidRDefault="00AC2B99" w:rsidP="00AC2B99">
            <w:pPr>
              <w:jc w:val="center"/>
              <w:rPr>
                <w:rFonts w:cstheme="minorHAnsi"/>
                <w:szCs w:val="20"/>
              </w:rPr>
            </w:pPr>
            <w:r w:rsidRPr="00283A38">
              <w:rPr>
                <w:rFonts w:cstheme="minorHAnsi"/>
                <w:szCs w:val="20"/>
              </w:rPr>
              <w:t>•</w:t>
            </w:r>
          </w:p>
        </w:tc>
      </w:tr>
      <w:tr w:rsidR="00AC2B99" w:rsidRPr="00487927" w14:paraId="5A95B793" w14:textId="77777777" w:rsidTr="00B92203">
        <w:tc>
          <w:tcPr>
            <w:tcW w:w="1255" w:type="dxa"/>
          </w:tcPr>
          <w:p w14:paraId="63346E5C" w14:textId="206C801B"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AC2B99" w:rsidRPr="00283A38" w:rsidRDefault="00AC2B99" w:rsidP="00AC2B99">
            <w:pPr>
              <w:jc w:val="center"/>
              <w:rPr>
                <w:rFonts w:cstheme="minorHAnsi"/>
                <w:szCs w:val="20"/>
              </w:rPr>
            </w:pPr>
          </w:p>
        </w:tc>
        <w:tc>
          <w:tcPr>
            <w:tcW w:w="990" w:type="dxa"/>
          </w:tcPr>
          <w:p w14:paraId="188F14E1" w14:textId="77777777" w:rsidR="00AC2B99" w:rsidRPr="00487927" w:rsidRDefault="00AC2B99" w:rsidP="00AC2B99">
            <w:pPr>
              <w:jc w:val="center"/>
              <w:rPr>
                <w:rFonts w:cstheme="minorHAnsi"/>
                <w:szCs w:val="20"/>
              </w:rPr>
            </w:pPr>
          </w:p>
        </w:tc>
        <w:tc>
          <w:tcPr>
            <w:tcW w:w="990" w:type="dxa"/>
          </w:tcPr>
          <w:p w14:paraId="4420B0B6" w14:textId="77777777" w:rsidR="00AC2B99" w:rsidRPr="00487927" w:rsidRDefault="00AC2B99" w:rsidP="00AC2B99">
            <w:pPr>
              <w:jc w:val="center"/>
              <w:rPr>
                <w:rFonts w:cstheme="minorHAnsi"/>
                <w:szCs w:val="20"/>
              </w:rPr>
            </w:pPr>
          </w:p>
        </w:tc>
        <w:tc>
          <w:tcPr>
            <w:tcW w:w="990" w:type="dxa"/>
          </w:tcPr>
          <w:p w14:paraId="35282011" w14:textId="77777777" w:rsidR="00AC2B99" w:rsidRPr="00487927" w:rsidRDefault="00AC2B99" w:rsidP="00AC2B99">
            <w:pPr>
              <w:jc w:val="center"/>
              <w:rPr>
                <w:rFonts w:cstheme="minorHAnsi"/>
                <w:szCs w:val="20"/>
              </w:rPr>
            </w:pPr>
          </w:p>
        </w:tc>
        <w:tc>
          <w:tcPr>
            <w:tcW w:w="990" w:type="dxa"/>
          </w:tcPr>
          <w:p w14:paraId="5F62FFDE" w14:textId="77777777" w:rsidR="00AC2B99" w:rsidRPr="00487927" w:rsidRDefault="00AC2B99" w:rsidP="00AC2B99">
            <w:pPr>
              <w:jc w:val="center"/>
              <w:rPr>
                <w:rFonts w:cstheme="minorHAnsi"/>
                <w:szCs w:val="20"/>
              </w:rPr>
            </w:pPr>
          </w:p>
        </w:tc>
        <w:tc>
          <w:tcPr>
            <w:tcW w:w="990" w:type="dxa"/>
          </w:tcPr>
          <w:p w14:paraId="73FEE3BA" w14:textId="77777777" w:rsidR="00AC2B99" w:rsidRPr="00487927" w:rsidRDefault="00AC2B99" w:rsidP="00AC2B99">
            <w:pPr>
              <w:jc w:val="center"/>
              <w:rPr>
                <w:rFonts w:cstheme="minorHAnsi"/>
                <w:szCs w:val="20"/>
              </w:rPr>
            </w:pPr>
          </w:p>
        </w:tc>
        <w:tc>
          <w:tcPr>
            <w:tcW w:w="1080" w:type="dxa"/>
          </w:tcPr>
          <w:p w14:paraId="14734EFC" w14:textId="77777777" w:rsidR="00AC2B99" w:rsidRPr="00283A38" w:rsidRDefault="00AC2B99" w:rsidP="00AC2B99">
            <w:pPr>
              <w:jc w:val="center"/>
              <w:rPr>
                <w:rFonts w:cstheme="minorHAnsi"/>
                <w:szCs w:val="20"/>
              </w:rPr>
            </w:pPr>
          </w:p>
        </w:tc>
        <w:tc>
          <w:tcPr>
            <w:tcW w:w="990" w:type="dxa"/>
          </w:tcPr>
          <w:p w14:paraId="26A9C921" w14:textId="581CA22C" w:rsidR="00AC2B99" w:rsidRPr="00283A38" w:rsidRDefault="00AC2B99" w:rsidP="00AC2B99">
            <w:pPr>
              <w:jc w:val="center"/>
              <w:rPr>
                <w:rFonts w:cstheme="minorHAnsi"/>
                <w:szCs w:val="20"/>
              </w:rPr>
            </w:pPr>
            <w:r w:rsidRPr="00283A38">
              <w:rPr>
                <w:rFonts w:cstheme="minorHAnsi"/>
                <w:szCs w:val="20"/>
              </w:rPr>
              <w:t>•</w:t>
            </w:r>
          </w:p>
        </w:tc>
      </w:tr>
      <w:tr w:rsidR="00AC2B99" w:rsidRPr="00487927" w14:paraId="776A1462" w14:textId="77777777" w:rsidTr="00B92203">
        <w:tc>
          <w:tcPr>
            <w:tcW w:w="1255" w:type="dxa"/>
          </w:tcPr>
          <w:p w14:paraId="57131DC1" w14:textId="7E45AD85"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AC2B99" w:rsidRPr="00283A38" w:rsidRDefault="00AC2B99" w:rsidP="00AC2B99">
            <w:pPr>
              <w:jc w:val="center"/>
              <w:rPr>
                <w:rFonts w:cstheme="minorHAnsi"/>
                <w:szCs w:val="20"/>
              </w:rPr>
            </w:pPr>
          </w:p>
        </w:tc>
        <w:tc>
          <w:tcPr>
            <w:tcW w:w="990" w:type="dxa"/>
          </w:tcPr>
          <w:p w14:paraId="4D53D24A" w14:textId="77777777" w:rsidR="00AC2B99" w:rsidRPr="00487927" w:rsidRDefault="00AC2B99" w:rsidP="00AC2B99">
            <w:pPr>
              <w:jc w:val="center"/>
              <w:rPr>
                <w:rFonts w:cstheme="minorHAnsi"/>
                <w:szCs w:val="20"/>
              </w:rPr>
            </w:pPr>
          </w:p>
        </w:tc>
        <w:tc>
          <w:tcPr>
            <w:tcW w:w="990" w:type="dxa"/>
          </w:tcPr>
          <w:p w14:paraId="23B74A4F" w14:textId="77777777" w:rsidR="00AC2B99" w:rsidRPr="00487927" w:rsidRDefault="00AC2B99" w:rsidP="00AC2B99">
            <w:pPr>
              <w:jc w:val="center"/>
              <w:rPr>
                <w:rFonts w:cstheme="minorHAnsi"/>
                <w:szCs w:val="20"/>
              </w:rPr>
            </w:pPr>
          </w:p>
        </w:tc>
        <w:tc>
          <w:tcPr>
            <w:tcW w:w="990" w:type="dxa"/>
          </w:tcPr>
          <w:p w14:paraId="49AA81FB" w14:textId="77777777" w:rsidR="00AC2B99" w:rsidRPr="00487927" w:rsidRDefault="00AC2B99" w:rsidP="00AC2B99">
            <w:pPr>
              <w:jc w:val="center"/>
              <w:rPr>
                <w:rFonts w:cstheme="minorHAnsi"/>
                <w:szCs w:val="20"/>
              </w:rPr>
            </w:pPr>
          </w:p>
        </w:tc>
        <w:tc>
          <w:tcPr>
            <w:tcW w:w="990" w:type="dxa"/>
          </w:tcPr>
          <w:p w14:paraId="2D494663" w14:textId="77777777" w:rsidR="00AC2B99" w:rsidRPr="00487927" w:rsidRDefault="00AC2B99" w:rsidP="00AC2B99">
            <w:pPr>
              <w:jc w:val="center"/>
              <w:rPr>
                <w:rFonts w:cstheme="minorHAnsi"/>
                <w:szCs w:val="20"/>
              </w:rPr>
            </w:pPr>
          </w:p>
        </w:tc>
        <w:tc>
          <w:tcPr>
            <w:tcW w:w="990" w:type="dxa"/>
          </w:tcPr>
          <w:p w14:paraId="6F1E1363" w14:textId="77777777" w:rsidR="00AC2B99" w:rsidRPr="00487927" w:rsidRDefault="00AC2B99" w:rsidP="00AC2B99">
            <w:pPr>
              <w:jc w:val="center"/>
              <w:rPr>
                <w:rFonts w:cstheme="minorHAnsi"/>
                <w:szCs w:val="20"/>
              </w:rPr>
            </w:pPr>
          </w:p>
        </w:tc>
        <w:tc>
          <w:tcPr>
            <w:tcW w:w="1080" w:type="dxa"/>
          </w:tcPr>
          <w:p w14:paraId="6FDAAB7B" w14:textId="77777777" w:rsidR="00AC2B99" w:rsidRPr="00283A38" w:rsidRDefault="00AC2B99" w:rsidP="00AC2B99">
            <w:pPr>
              <w:jc w:val="center"/>
              <w:rPr>
                <w:rFonts w:cstheme="minorHAnsi"/>
                <w:szCs w:val="20"/>
              </w:rPr>
            </w:pPr>
          </w:p>
        </w:tc>
        <w:tc>
          <w:tcPr>
            <w:tcW w:w="990" w:type="dxa"/>
          </w:tcPr>
          <w:p w14:paraId="32F18AE4" w14:textId="0C313AF8" w:rsidR="00AC2B99" w:rsidRPr="00283A38" w:rsidRDefault="00AC2B99" w:rsidP="00AC2B99">
            <w:pPr>
              <w:jc w:val="center"/>
              <w:rPr>
                <w:rFonts w:cstheme="minorHAnsi"/>
                <w:szCs w:val="20"/>
              </w:rPr>
            </w:pPr>
            <w:r w:rsidRPr="00283A38">
              <w:rPr>
                <w:rFonts w:cstheme="minorHAnsi"/>
                <w:szCs w:val="20"/>
              </w:rPr>
              <w:t>•</w:t>
            </w:r>
          </w:p>
        </w:tc>
      </w:tr>
      <w:tr w:rsidR="00AC2B99" w:rsidRPr="00487927" w14:paraId="2D795E79" w14:textId="77777777" w:rsidTr="00B92203">
        <w:tc>
          <w:tcPr>
            <w:tcW w:w="1255" w:type="dxa"/>
          </w:tcPr>
          <w:p w14:paraId="49666762" w14:textId="6CC1B5E9"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AC2B99" w:rsidRPr="00283A38" w:rsidRDefault="00AC2B99" w:rsidP="00AC2B99">
            <w:pPr>
              <w:jc w:val="center"/>
              <w:rPr>
                <w:rFonts w:cstheme="minorHAnsi"/>
                <w:szCs w:val="20"/>
              </w:rPr>
            </w:pPr>
          </w:p>
        </w:tc>
        <w:tc>
          <w:tcPr>
            <w:tcW w:w="990" w:type="dxa"/>
          </w:tcPr>
          <w:p w14:paraId="21A3C52B" w14:textId="77777777" w:rsidR="00AC2B99" w:rsidRPr="00487927" w:rsidRDefault="00AC2B99" w:rsidP="00AC2B99">
            <w:pPr>
              <w:jc w:val="center"/>
              <w:rPr>
                <w:rFonts w:cstheme="minorHAnsi"/>
                <w:szCs w:val="20"/>
              </w:rPr>
            </w:pPr>
          </w:p>
        </w:tc>
        <w:tc>
          <w:tcPr>
            <w:tcW w:w="990" w:type="dxa"/>
          </w:tcPr>
          <w:p w14:paraId="22CFD412" w14:textId="77777777" w:rsidR="00AC2B99" w:rsidRPr="00487927" w:rsidRDefault="00AC2B99" w:rsidP="00AC2B99">
            <w:pPr>
              <w:jc w:val="center"/>
              <w:rPr>
                <w:rFonts w:cstheme="minorHAnsi"/>
                <w:szCs w:val="20"/>
              </w:rPr>
            </w:pPr>
          </w:p>
        </w:tc>
        <w:tc>
          <w:tcPr>
            <w:tcW w:w="990" w:type="dxa"/>
          </w:tcPr>
          <w:p w14:paraId="1A077B07" w14:textId="77777777" w:rsidR="00AC2B99" w:rsidRPr="00487927" w:rsidRDefault="00AC2B99" w:rsidP="00AC2B99">
            <w:pPr>
              <w:jc w:val="center"/>
              <w:rPr>
                <w:rFonts w:cstheme="minorHAnsi"/>
                <w:szCs w:val="20"/>
              </w:rPr>
            </w:pPr>
          </w:p>
        </w:tc>
        <w:tc>
          <w:tcPr>
            <w:tcW w:w="990" w:type="dxa"/>
          </w:tcPr>
          <w:p w14:paraId="2C076FC5" w14:textId="77777777" w:rsidR="00AC2B99" w:rsidRPr="00487927" w:rsidRDefault="00AC2B99" w:rsidP="00AC2B99">
            <w:pPr>
              <w:jc w:val="center"/>
              <w:rPr>
                <w:rFonts w:cstheme="minorHAnsi"/>
                <w:szCs w:val="20"/>
              </w:rPr>
            </w:pPr>
          </w:p>
        </w:tc>
        <w:tc>
          <w:tcPr>
            <w:tcW w:w="990" w:type="dxa"/>
          </w:tcPr>
          <w:p w14:paraId="3457A332" w14:textId="77777777" w:rsidR="00AC2B99" w:rsidRPr="00487927" w:rsidRDefault="00AC2B99" w:rsidP="00AC2B99">
            <w:pPr>
              <w:jc w:val="center"/>
              <w:rPr>
                <w:rFonts w:cstheme="minorHAnsi"/>
                <w:szCs w:val="20"/>
              </w:rPr>
            </w:pPr>
          </w:p>
        </w:tc>
        <w:tc>
          <w:tcPr>
            <w:tcW w:w="1080" w:type="dxa"/>
          </w:tcPr>
          <w:p w14:paraId="211C8BB5" w14:textId="77777777" w:rsidR="00AC2B99" w:rsidRPr="00283A38" w:rsidRDefault="00AC2B99" w:rsidP="00AC2B99">
            <w:pPr>
              <w:jc w:val="center"/>
              <w:rPr>
                <w:rFonts w:cstheme="minorHAnsi"/>
                <w:szCs w:val="20"/>
              </w:rPr>
            </w:pPr>
          </w:p>
        </w:tc>
        <w:tc>
          <w:tcPr>
            <w:tcW w:w="990" w:type="dxa"/>
          </w:tcPr>
          <w:p w14:paraId="5F2870B9" w14:textId="11DC541D" w:rsidR="00AC2B99" w:rsidRPr="00283A38" w:rsidRDefault="00AC2B99" w:rsidP="00AC2B99">
            <w:pPr>
              <w:jc w:val="center"/>
              <w:rPr>
                <w:rFonts w:cstheme="minorHAnsi"/>
                <w:szCs w:val="20"/>
              </w:rPr>
            </w:pPr>
            <w:r w:rsidRPr="00283A38">
              <w:rPr>
                <w:rFonts w:cstheme="minorHAnsi"/>
                <w:szCs w:val="20"/>
              </w:rPr>
              <w:t>•</w:t>
            </w:r>
          </w:p>
        </w:tc>
      </w:tr>
      <w:tr w:rsidR="00AC2B99" w:rsidRPr="00487927" w14:paraId="315F9801" w14:textId="77777777" w:rsidTr="00B92203">
        <w:tc>
          <w:tcPr>
            <w:tcW w:w="1255" w:type="dxa"/>
          </w:tcPr>
          <w:p w14:paraId="4B1D3239" w14:textId="05356D31" w:rsidR="00AC2B99" w:rsidRPr="00BE4128" w:rsidRDefault="00AC2B99" w:rsidP="00AC2B99">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AC2B99" w:rsidRPr="00283A38" w:rsidRDefault="00AC2B99" w:rsidP="00AC2B99">
            <w:pPr>
              <w:jc w:val="center"/>
              <w:rPr>
                <w:rFonts w:cstheme="minorHAnsi"/>
                <w:szCs w:val="20"/>
              </w:rPr>
            </w:pPr>
          </w:p>
        </w:tc>
        <w:tc>
          <w:tcPr>
            <w:tcW w:w="990" w:type="dxa"/>
          </w:tcPr>
          <w:p w14:paraId="74C1F090" w14:textId="77777777" w:rsidR="00AC2B99" w:rsidRPr="00487927" w:rsidRDefault="00AC2B99" w:rsidP="00AC2B99">
            <w:pPr>
              <w:jc w:val="center"/>
              <w:rPr>
                <w:rFonts w:cstheme="minorHAnsi"/>
                <w:szCs w:val="20"/>
              </w:rPr>
            </w:pPr>
          </w:p>
        </w:tc>
        <w:tc>
          <w:tcPr>
            <w:tcW w:w="990" w:type="dxa"/>
          </w:tcPr>
          <w:p w14:paraId="4F36AE09" w14:textId="77777777" w:rsidR="00AC2B99" w:rsidRPr="00487927" w:rsidRDefault="00AC2B99" w:rsidP="00AC2B99">
            <w:pPr>
              <w:jc w:val="center"/>
              <w:rPr>
                <w:rFonts w:cstheme="minorHAnsi"/>
                <w:szCs w:val="20"/>
              </w:rPr>
            </w:pPr>
          </w:p>
        </w:tc>
        <w:tc>
          <w:tcPr>
            <w:tcW w:w="990" w:type="dxa"/>
          </w:tcPr>
          <w:p w14:paraId="7FBF747E" w14:textId="77777777" w:rsidR="00AC2B99" w:rsidRPr="00487927" w:rsidRDefault="00AC2B99" w:rsidP="00AC2B99">
            <w:pPr>
              <w:jc w:val="center"/>
              <w:rPr>
                <w:rFonts w:cstheme="minorHAnsi"/>
                <w:szCs w:val="20"/>
              </w:rPr>
            </w:pPr>
          </w:p>
        </w:tc>
        <w:tc>
          <w:tcPr>
            <w:tcW w:w="990" w:type="dxa"/>
          </w:tcPr>
          <w:p w14:paraId="6EE5152F" w14:textId="77777777" w:rsidR="00AC2B99" w:rsidRPr="00487927" w:rsidRDefault="00AC2B99" w:rsidP="00AC2B99">
            <w:pPr>
              <w:jc w:val="center"/>
              <w:rPr>
                <w:rFonts w:cstheme="minorHAnsi"/>
                <w:szCs w:val="20"/>
              </w:rPr>
            </w:pPr>
          </w:p>
        </w:tc>
        <w:tc>
          <w:tcPr>
            <w:tcW w:w="990" w:type="dxa"/>
          </w:tcPr>
          <w:p w14:paraId="656A9F63" w14:textId="77777777" w:rsidR="00AC2B99" w:rsidRPr="00487927" w:rsidRDefault="00AC2B99" w:rsidP="00AC2B99">
            <w:pPr>
              <w:jc w:val="center"/>
              <w:rPr>
                <w:rFonts w:cstheme="minorHAnsi"/>
                <w:szCs w:val="20"/>
              </w:rPr>
            </w:pPr>
          </w:p>
        </w:tc>
        <w:tc>
          <w:tcPr>
            <w:tcW w:w="1080" w:type="dxa"/>
          </w:tcPr>
          <w:p w14:paraId="467187C9" w14:textId="77777777" w:rsidR="00AC2B99" w:rsidRPr="00283A38" w:rsidRDefault="00AC2B99" w:rsidP="00AC2B99">
            <w:pPr>
              <w:jc w:val="center"/>
              <w:rPr>
                <w:rFonts w:cstheme="minorHAnsi"/>
                <w:szCs w:val="20"/>
              </w:rPr>
            </w:pPr>
          </w:p>
        </w:tc>
        <w:tc>
          <w:tcPr>
            <w:tcW w:w="990" w:type="dxa"/>
          </w:tcPr>
          <w:p w14:paraId="0C72F64D" w14:textId="5442122D" w:rsidR="00AC2B99" w:rsidRPr="00283A38" w:rsidRDefault="00AC2B99" w:rsidP="00AC2B99">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93" w:name="_Toc58485670"/>
      <w:r>
        <w:lastRenderedPageBreak/>
        <w:t>Appendix D</w:t>
      </w:r>
      <w:r w:rsidRPr="7B2B6F25">
        <w:t xml:space="preserve"> </w:t>
      </w:r>
      <w:r>
        <w:t>–</w:t>
      </w:r>
      <w:r w:rsidRPr="7B2B6F25">
        <w:t xml:space="preserve"> </w:t>
      </w:r>
      <w:r>
        <w:t>Secure Content Test Keys and IDs</w:t>
      </w:r>
      <w:bookmarkEnd w:id="93"/>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E0B86" w14:textId="77777777" w:rsidR="007B5F5F" w:rsidRDefault="007B5F5F" w:rsidP="00BF55ED">
      <w:pPr>
        <w:spacing w:after="0" w:line="240" w:lineRule="auto"/>
      </w:pPr>
      <w:r>
        <w:separator/>
      </w:r>
    </w:p>
  </w:endnote>
  <w:endnote w:type="continuationSeparator" w:id="0">
    <w:p w14:paraId="339F6A01" w14:textId="77777777" w:rsidR="007B5F5F" w:rsidRDefault="007B5F5F" w:rsidP="00BF55ED">
      <w:pPr>
        <w:spacing w:after="0" w:line="240" w:lineRule="auto"/>
      </w:pPr>
      <w:r>
        <w:continuationSeparator/>
      </w:r>
    </w:p>
  </w:endnote>
  <w:endnote w:type="continuationNotice" w:id="1">
    <w:p w14:paraId="2A820A5A" w14:textId="77777777" w:rsidR="007B5F5F" w:rsidRDefault="007B5F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4467"/>
      <w:docPartObj>
        <w:docPartGallery w:val="Page Numbers (Bottom of Page)"/>
        <w:docPartUnique/>
      </w:docPartObj>
    </w:sdtPr>
    <w:sdtContent>
      <w:p w14:paraId="1ED25A37" w14:textId="2393508C" w:rsidR="006C1DD1" w:rsidRDefault="006C1DD1">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6C1DD1" w:rsidRDefault="006C1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DED1E" w14:textId="77777777" w:rsidR="007B5F5F" w:rsidRDefault="007B5F5F" w:rsidP="00BF55ED">
      <w:pPr>
        <w:spacing w:after="0" w:line="240" w:lineRule="auto"/>
      </w:pPr>
      <w:r>
        <w:separator/>
      </w:r>
    </w:p>
  </w:footnote>
  <w:footnote w:type="continuationSeparator" w:id="0">
    <w:p w14:paraId="7432A59E" w14:textId="77777777" w:rsidR="007B5F5F" w:rsidRDefault="007B5F5F" w:rsidP="00BF55ED">
      <w:pPr>
        <w:spacing w:after="0" w:line="240" w:lineRule="auto"/>
      </w:pPr>
      <w:r>
        <w:continuationSeparator/>
      </w:r>
    </w:p>
  </w:footnote>
  <w:footnote w:type="continuationNotice" w:id="1">
    <w:p w14:paraId="24FE1D01" w14:textId="77777777" w:rsidR="007B5F5F" w:rsidRDefault="007B5F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Cs w:val="20"/>
      </w:rPr>
      <w:id w:val="1083721892"/>
      <w:docPartObj>
        <w:docPartGallery w:val="Page Numbers (Top of Page)"/>
        <w:docPartUnique/>
      </w:docPartObj>
    </w:sdtPr>
    <w:sdtEndPr>
      <w:rPr>
        <w:noProof/>
      </w:rPr>
    </w:sdtEndPr>
    <w:sdtContent>
      <w:p w14:paraId="18EAE808" w14:textId="297475F3" w:rsidR="006C1DD1" w:rsidRPr="000D7C2E" w:rsidRDefault="006C1DD1" w:rsidP="002038C9">
        <w:pPr>
          <w:pStyle w:val="Header"/>
          <w:tabs>
            <w:tab w:val="clear" w:pos="4680"/>
          </w:tabs>
          <w:rPr>
            <w:szCs w:val="20"/>
          </w:rPr>
        </w:pPr>
        <w:r>
          <w:rPr>
            <w:i/>
            <w:noProof/>
            <w:szCs w:val="20"/>
          </w:rPr>
          <w:t>3MF Test Specification</w:t>
        </w:r>
        <w:r w:rsidRPr="000D7C2E">
          <w:rPr>
            <w:szCs w:val="20"/>
          </w:rPr>
          <w:tab/>
        </w:r>
        <w:r>
          <w:rPr>
            <w:szCs w:val="20"/>
          </w:rPr>
          <w:t>Copyright 3MF Consortium 2020</w:t>
        </w:r>
      </w:p>
    </w:sdtContent>
  </w:sdt>
  <w:p w14:paraId="02981226" w14:textId="24602EAA" w:rsidR="006C1DD1" w:rsidRPr="002038C9" w:rsidRDefault="006C1DD1"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uber, Jim">
    <w15:presenceInfo w15:providerId="AD" w15:userId="S::jimzuber@qualitylogic.com::18d3aa07-8bc8-4a41-8408-9b7a21b4a5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formatting="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F070B"/>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4165"/>
    <w:rsid w:val="00274AF5"/>
    <w:rsid w:val="0027513F"/>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E52"/>
    <w:rsid w:val="00320FE9"/>
    <w:rsid w:val="003210FE"/>
    <w:rsid w:val="00321D6B"/>
    <w:rsid w:val="00322024"/>
    <w:rsid w:val="0032396E"/>
    <w:rsid w:val="00324070"/>
    <w:rsid w:val="00324AA3"/>
    <w:rsid w:val="00324BDF"/>
    <w:rsid w:val="003251A8"/>
    <w:rsid w:val="003255B8"/>
    <w:rsid w:val="003257A5"/>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1000"/>
    <w:rsid w:val="003E1A57"/>
    <w:rsid w:val="003E22E6"/>
    <w:rsid w:val="003E2A72"/>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AB6"/>
    <w:rsid w:val="00557D35"/>
    <w:rsid w:val="00557F96"/>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4BB"/>
    <w:rsid w:val="008F7511"/>
    <w:rsid w:val="009004DE"/>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A1C"/>
    <w:rsid w:val="009A1F85"/>
    <w:rsid w:val="009A22BC"/>
    <w:rsid w:val="009A2330"/>
    <w:rsid w:val="009A2671"/>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F52"/>
    <w:rsid w:val="00A9608D"/>
    <w:rsid w:val="00A96566"/>
    <w:rsid w:val="00A96893"/>
    <w:rsid w:val="00A96C1A"/>
    <w:rsid w:val="00A96D37"/>
    <w:rsid w:val="00A9700E"/>
    <w:rsid w:val="00A973C0"/>
    <w:rsid w:val="00A97838"/>
    <w:rsid w:val="00AA0397"/>
    <w:rsid w:val="00AA0DFF"/>
    <w:rsid w:val="00AA0EB1"/>
    <w:rsid w:val="00AA134E"/>
    <w:rsid w:val="00AA1383"/>
    <w:rsid w:val="00AA16B6"/>
    <w:rsid w:val="00AA1EDC"/>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21E2"/>
    <w:rsid w:val="00CF2596"/>
    <w:rsid w:val="00CF3AEC"/>
    <w:rsid w:val="00CF424F"/>
    <w:rsid w:val="00CF4F3A"/>
    <w:rsid w:val="00CF4F7D"/>
    <w:rsid w:val="00CF5648"/>
    <w:rsid w:val="00CF5B02"/>
    <w:rsid w:val="00CF6519"/>
    <w:rsid w:val="00CF6847"/>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DDF"/>
    <w:rsid w:val="00E257A2"/>
    <w:rsid w:val="00E25AA6"/>
    <w:rsid w:val="00E25E4B"/>
    <w:rsid w:val="00E25F6A"/>
    <w:rsid w:val="00E262C3"/>
    <w:rsid w:val="00E2656A"/>
    <w:rsid w:val="00E27755"/>
    <w:rsid w:val="00E27BA1"/>
    <w:rsid w:val="00E300F4"/>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E3B523D5-B1F1-4098-9D9C-3C7BCC1D2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image" Target="media/image24.png"/><Relationship Id="rId159" Type="http://schemas.openxmlformats.org/officeDocument/2006/relationships/hyperlink" Target="http://www.thingiverse.com/thing:896836" TargetMode="External"/><Relationship Id="rId170" Type="http://schemas.openxmlformats.org/officeDocument/2006/relationships/image" Target="media/image32.png"/><Relationship Id="rId191" Type="http://schemas.openxmlformats.org/officeDocument/2006/relationships/image" Target="media/image50.png"/><Relationship Id="rId205" Type="http://schemas.openxmlformats.org/officeDocument/2006/relationships/image" Target="media/image64.emf"/><Relationship Id="rId226" Type="http://schemas.openxmlformats.org/officeDocument/2006/relationships/image" Target="media/image85.emf"/><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lukie80" TargetMode="External"/><Relationship Id="rId149" Type="http://schemas.openxmlformats.org/officeDocument/2006/relationships/hyperlink" Target="http://creativecommons.org/licenses/GPL/2.0/"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chayesSAS" TargetMode="External"/><Relationship Id="rId181" Type="http://schemas.openxmlformats.org/officeDocument/2006/relationships/image" Target="media/image40.emf"/><Relationship Id="rId216" Type="http://schemas.openxmlformats.org/officeDocument/2006/relationships/image" Target="media/image75.png"/><Relationship Id="rId237" Type="http://schemas.openxmlformats.org/officeDocument/2006/relationships/image" Target="media/image96.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260134" TargetMode="External"/><Relationship Id="rId139" Type="http://schemas.openxmlformats.org/officeDocument/2006/relationships/hyperlink" Target="http://www.thingiverse.com/thing:1551" TargetMode="External"/><Relationship Id="rId85" Type="http://schemas.openxmlformats.org/officeDocument/2006/relationships/hyperlink" Target="https://github.com/3MFConsortium/spec_slice/blob/1.0.1/3MF%20Core%20Specification.md" TargetMode="External"/><Relationship Id="rId150" Type="http://schemas.openxmlformats.org/officeDocument/2006/relationships/image" Target="media/image27.png"/><Relationship Id="rId171" Type="http://schemas.openxmlformats.org/officeDocument/2006/relationships/hyperlink" Target="http://www.thingiverse.com/thing:985040" TargetMode="External"/><Relationship Id="rId192" Type="http://schemas.openxmlformats.org/officeDocument/2006/relationships/image" Target="media/image51.emf"/><Relationship Id="rId206" Type="http://schemas.openxmlformats.org/officeDocument/2006/relationships/image" Target="media/image65.emf"/><Relationship Id="rId227" Type="http://schemas.openxmlformats.org/officeDocument/2006/relationships/image" Target="media/image86.emf"/><Relationship Id="rId201" Type="http://schemas.openxmlformats.org/officeDocument/2006/relationships/image" Target="media/image60.emf"/><Relationship Id="rId222" Type="http://schemas.openxmlformats.org/officeDocument/2006/relationships/image" Target="media/image81.png"/><Relationship Id="rId243" Type="http://schemas.microsoft.com/office/2011/relationships/people" Target="people.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Roboduck" TargetMode="External"/><Relationship Id="rId129" Type="http://schemas.openxmlformats.org/officeDocument/2006/relationships/hyperlink" Target="http://creativecommons.org/licenses/by/3.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deherzog"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1.png"/><Relationship Id="rId182" Type="http://schemas.openxmlformats.org/officeDocument/2006/relationships/image" Target="media/image41.emf"/><Relationship Id="rId187" Type="http://schemas.openxmlformats.org/officeDocument/2006/relationships/image" Target="media/image46.png"/><Relationship Id="rId217"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1.png"/><Relationship Id="rId233" Type="http://schemas.openxmlformats.org/officeDocument/2006/relationships/image" Target="media/image92.emf"/><Relationship Id="rId238" Type="http://schemas.openxmlformats.org/officeDocument/2006/relationships/image" Target="media/image97.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hyperlink" Target="http://www.thingiverse.com/thing:182123" TargetMode="External"/><Relationship Id="rId119" Type="http://schemas.openxmlformats.org/officeDocument/2006/relationships/hyperlink" Target="http://www.thingiverse.com/willie"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image" Target="media/image22.png"/><Relationship Id="rId135" Type="http://schemas.openxmlformats.org/officeDocument/2006/relationships/hyperlink" Target="http://www.thingiverse.com/thing:296967"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insapio" TargetMode="External"/><Relationship Id="rId177" Type="http://schemas.openxmlformats.org/officeDocument/2006/relationships/image" Target="media/image36.png"/><Relationship Id="rId198" Type="http://schemas.openxmlformats.org/officeDocument/2006/relationships/image" Target="media/image57.png"/><Relationship Id="rId172" Type="http://schemas.openxmlformats.org/officeDocument/2006/relationships/hyperlink" Target="http://www.thingiverse.com/Bl0K3" TargetMode="External"/><Relationship Id="rId193" Type="http://schemas.openxmlformats.org/officeDocument/2006/relationships/image" Target="media/image52.png"/><Relationship Id="rId202" Type="http://schemas.openxmlformats.org/officeDocument/2006/relationships/image" Target="media/image61.emf"/><Relationship Id="rId207" Type="http://schemas.openxmlformats.org/officeDocument/2006/relationships/image" Target="media/image66.emf"/><Relationship Id="rId223" Type="http://schemas.openxmlformats.org/officeDocument/2006/relationships/image" Target="media/image82.png"/><Relationship Id="rId228" Type="http://schemas.openxmlformats.org/officeDocument/2006/relationships/image" Target="media/image87.emf"/><Relationship Id="rId244" Type="http://schemas.openxmlformats.org/officeDocument/2006/relationships/theme" Target="theme/theme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creativecommons.org/publicdomain/zero/1.0/" TargetMode="External"/><Relationship Id="rId125" Type="http://schemas.openxmlformats.org/officeDocument/2006/relationships/hyperlink" Target="http://creativecommons.org/licenses/by/3.0/" TargetMode="External"/><Relationship Id="rId141" Type="http://schemas.openxmlformats.org/officeDocument/2006/relationships/hyperlink" Target="http://creativecommons.org/licenses/publicdomain/" TargetMode="External"/><Relationship Id="rId146" Type="http://schemas.openxmlformats.org/officeDocument/2006/relationships/image" Target="media/image26.png"/><Relationship Id="rId167" Type="http://schemas.openxmlformats.org/officeDocument/2006/relationships/hyperlink" Target="http://www.thingiverse.com/thing:985040" TargetMode="External"/><Relationship Id="rId18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0.png"/><Relationship Id="rId183" Type="http://schemas.openxmlformats.org/officeDocument/2006/relationships/image" Target="media/image42.emf"/><Relationship Id="rId213" Type="http://schemas.openxmlformats.org/officeDocument/2006/relationships/image" Target="media/image72.png"/><Relationship Id="rId218" Type="http://schemas.openxmlformats.org/officeDocument/2006/relationships/image" Target="media/image77.png"/><Relationship Id="rId234" Type="http://schemas.openxmlformats.org/officeDocument/2006/relationships/image" Target="media/image93.emf"/><Relationship Id="rId239"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YahooJAPAN" TargetMode="External"/><Relationship Id="rId131" Type="http://schemas.openxmlformats.org/officeDocument/2006/relationships/hyperlink" Target="http://www.thingiverse.com/thing:566097" TargetMode="External"/><Relationship Id="rId136" Type="http://schemas.openxmlformats.org/officeDocument/2006/relationships/hyperlink" Target="http://www.thingiverse.com/threonin" TargetMode="External"/><Relationship Id="rId157" Type="http://schemas.openxmlformats.org/officeDocument/2006/relationships/hyperlink" Target="http://creativecommons.org/licenses/by/3.0/" TargetMode="External"/><Relationship Id="rId178" Type="http://schemas.openxmlformats.org/officeDocument/2006/relationships/image" Target="media/image37.emf"/><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3.png"/><Relationship Id="rId199" Type="http://schemas.openxmlformats.org/officeDocument/2006/relationships/image" Target="media/image58.emf"/><Relationship Id="rId203" Type="http://schemas.openxmlformats.org/officeDocument/2006/relationships/image" Target="media/image62.emf"/><Relationship Id="rId208" Type="http://schemas.openxmlformats.org/officeDocument/2006/relationships/image" Target="media/image67.emf"/><Relationship Id="rId229" Type="http://schemas.openxmlformats.org/officeDocument/2006/relationships/image" Target="media/image88.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3.png"/><Relationship Id="rId240" Type="http://schemas.openxmlformats.org/officeDocument/2006/relationships/header" Target="header1.xml"/><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21.png"/><Relationship Id="rId147" Type="http://schemas.openxmlformats.org/officeDocument/2006/relationships/hyperlink" Target="http://www.thingiverse.com/thing:12349" TargetMode="External"/><Relationship Id="rId168" Type="http://schemas.openxmlformats.org/officeDocument/2006/relationships/hyperlink" Target="http://www.thingiverse.com/Bl0K3"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image" Target="media/image19.png"/><Relationship Id="rId142" Type="http://schemas.openxmlformats.org/officeDocument/2006/relationships/image" Target="media/image25.png"/><Relationship Id="rId163" Type="http://schemas.openxmlformats.org/officeDocument/2006/relationships/hyperlink" Target="http://www.thingiverse.com/thing:902517" TargetMode="External"/><Relationship Id="rId184" Type="http://schemas.openxmlformats.org/officeDocument/2006/relationships/image" Target="media/image43.emf"/><Relationship Id="rId189" Type="http://schemas.openxmlformats.org/officeDocument/2006/relationships/image" Target="media/image48.png"/><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3.png"/><Relationship Id="rId230" Type="http://schemas.openxmlformats.org/officeDocument/2006/relationships/image" Target="media/image89.emf"/><Relationship Id="rId235" Type="http://schemas.openxmlformats.org/officeDocument/2006/relationships/image" Target="media/image94.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creativecommons.org/licenses/by/3.0/" TargetMode="External"/><Relationship Id="rId137" Type="http://schemas.openxmlformats.org/officeDocument/2006/relationships/hyperlink" Target="http://creativecommons.org/licenses/by-sa/3.0/" TargetMode="External"/><Relationship Id="rId158" Type="http://schemas.openxmlformats.org/officeDocument/2006/relationships/image" Target="media/image29.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LordNova2"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3.png"/><Relationship Id="rId179" Type="http://schemas.openxmlformats.org/officeDocument/2006/relationships/image" Target="media/image38.emf"/><Relationship Id="rId195" Type="http://schemas.openxmlformats.org/officeDocument/2006/relationships/image" Target="media/image54.emf"/><Relationship Id="rId209" Type="http://schemas.openxmlformats.org/officeDocument/2006/relationships/image" Target="media/image68.emf"/><Relationship Id="rId190" Type="http://schemas.openxmlformats.org/officeDocument/2006/relationships/image" Target="media/image49.emf"/><Relationship Id="rId204" Type="http://schemas.openxmlformats.org/officeDocument/2006/relationships/image" Target="media/image63.emf"/><Relationship Id="rId220" Type="http://schemas.openxmlformats.org/officeDocument/2006/relationships/image" Target="media/image79.png"/><Relationship Id="rId225" Type="http://schemas.openxmlformats.org/officeDocument/2006/relationships/image" Target="media/image84.png"/><Relationship Id="rId241" Type="http://schemas.openxmlformats.org/officeDocument/2006/relationships/footer" Target="foot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hyperlink" Target="http://www.thingiverse.com/thing:1279978"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0.png"/><Relationship Id="rId143" Type="http://schemas.openxmlformats.org/officeDocument/2006/relationships/hyperlink" Target="http://www.thingiverse.com/thing:66611" TargetMode="External"/><Relationship Id="rId148" Type="http://schemas.openxmlformats.org/officeDocument/2006/relationships/hyperlink" Target="http://www.thingiverse.com/Alf_Arobase" TargetMode="External"/><Relationship Id="rId164" Type="http://schemas.openxmlformats.org/officeDocument/2006/relationships/hyperlink" Target="http://www.thingiverse.com/thatcloudguy"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emf"/><Relationship Id="rId210" Type="http://schemas.openxmlformats.org/officeDocument/2006/relationships/image" Target="media/image69.emf"/><Relationship Id="rId215" Type="http://schemas.openxmlformats.org/officeDocument/2006/relationships/image" Target="media/image74.png"/><Relationship Id="rId236" Type="http://schemas.openxmlformats.org/officeDocument/2006/relationships/image" Target="media/image95.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90.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creativecommons.org/licenses/by/3.0/" TargetMode="External"/><Relationship Id="rId133" Type="http://schemas.openxmlformats.org/officeDocument/2006/relationships/hyperlink" Target="http://creativecommons.org/licenses/by-sa/3.0/" TargetMode="External"/><Relationship Id="rId154" Type="http://schemas.openxmlformats.org/officeDocument/2006/relationships/image" Target="media/image28.png"/><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80.png"/><Relationship Id="rId242" Type="http://schemas.openxmlformats.org/officeDocument/2006/relationships/fontTable" Target="fontTable.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hyperlink" Target="http://www.thingiverse.com/thing:31627" TargetMode="External"/><Relationship Id="rId144" Type="http://schemas.openxmlformats.org/officeDocument/2006/relationships/hyperlink" Target="http://www.thingiverse.com/nicksears"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creativecommons.org/licenses/by-sa/3.0/" TargetMode="External"/><Relationship Id="rId186" Type="http://schemas.openxmlformats.org/officeDocument/2006/relationships/image" Target="media/image45.emf"/><Relationship Id="rId211" Type="http://schemas.openxmlformats.org/officeDocument/2006/relationships/image" Target="media/image70.png"/><Relationship Id="rId232" Type="http://schemas.openxmlformats.org/officeDocument/2006/relationships/image" Target="media/image91.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3.png"/><Relationship Id="rId80" Type="http://schemas.openxmlformats.org/officeDocument/2006/relationships/hyperlink" Target="https://github.com/3MFConsortium/spec_production/blob/1.1.1/3MF%20Core%20Specification.md" TargetMode="External"/><Relationship Id="rId155" Type="http://schemas.openxmlformats.org/officeDocument/2006/relationships/hyperlink" Target="http://www.thingiverse.com/thing:1582399" TargetMode="External"/><Relationship Id="rId176" Type="http://schemas.openxmlformats.org/officeDocument/2006/relationships/image" Target="media/image35.png"/><Relationship Id="rId197"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C1D9268-938F-4321-87DA-2AF9599D9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5340</TotalTime>
  <Pages>132</Pages>
  <Words>29823</Words>
  <Characters>169993</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13</cp:revision>
  <cp:lastPrinted>2020-12-15T17:34:00Z</cp:lastPrinted>
  <dcterms:created xsi:type="dcterms:W3CDTF">2020-12-10T17:16:00Z</dcterms:created>
  <dcterms:modified xsi:type="dcterms:W3CDTF">2020-12-15T17:38:00Z</dcterms:modified>
</cp:coreProperties>
</file>
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5B6F13B2" w:rsidR="00F31577" w:rsidRDefault="00162F26" w:rsidP="00F31577">
            <w:r>
              <w:t>2.</w:t>
            </w:r>
            <w:r w:rsidR="00A86115">
              <w:t>4</w:t>
            </w:r>
            <w:r>
              <w:t>.</w:t>
            </w:r>
            <w:r w:rsidR="0010286D">
              <w:t>1</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proofErr w:type="gramStart"/>
            <w:r w:rsidR="00A86AAB">
              <w:rPr>
                <w:sz w:val="18"/>
                <w:szCs w:val="18"/>
              </w:rPr>
              <w:t>ballmode</w:t>
            </w:r>
            <w:proofErr w:type="spellEnd"/>
            <w:r w:rsidR="00A86AAB">
              <w:rPr>
                <w:sz w:val="18"/>
                <w:szCs w:val="18"/>
              </w:rPr>
              <w:t xml:space="preserve">  test</w:t>
            </w:r>
            <w:proofErr w:type="gramEnd"/>
            <w:r w:rsidR="00A86AAB">
              <w:rPr>
                <w:sz w:val="18"/>
                <w:szCs w:val="18"/>
              </w:rPr>
              <w:t xml:space="preserve">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w:t>
            </w:r>
            <w:proofErr w:type="spellStart"/>
            <w:r>
              <w:rPr>
                <w:sz w:val="18"/>
                <w:szCs w:val="18"/>
              </w:rPr>
              <w:t>Test_Suite</w:t>
            </w:r>
            <w:proofErr w:type="spellEnd"/>
            <w:r>
              <w:rPr>
                <w:sz w:val="18"/>
                <w:szCs w:val="18"/>
              </w:rPr>
              <w:t xml:space="preserve"> issues 65, 6</w:t>
            </w:r>
            <w:r w:rsidR="00402BE2">
              <w:rPr>
                <w:sz w:val="18"/>
                <w:szCs w:val="18"/>
              </w:rPr>
              <w:t>6</w:t>
            </w:r>
            <w:r w:rsidR="00DC427D">
              <w:rPr>
                <w:sz w:val="18"/>
                <w:szCs w:val="18"/>
              </w:rPr>
              <w:t>. Modified positive test cases 321_01, 506_01, 304_</w:t>
            </w:r>
            <w:proofErr w:type="gramStart"/>
            <w:r w:rsidR="00DC427D">
              <w:rPr>
                <w:sz w:val="18"/>
                <w:szCs w:val="18"/>
              </w:rPr>
              <w:t>04, and</w:t>
            </w:r>
            <w:proofErr w:type="gramEnd"/>
            <w:r w:rsidR="00DC427D">
              <w:rPr>
                <w:sz w:val="18"/>
                <w:szCs w:val="18"/>
              </w:rPr>
              <w:t xml:space="preserve">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w:t>
            </w:r>
            <w:proofErr w:type="spellStart"/>
            <w:r>
              <w:rPr>
                <w:sz w:val="18"/>
                <w:szCs w:val="18"/>
              </w:rPr>
              <w:t>Github</w:t>
            </w:r>
            <w:proofErr w:type="spellEnd"/>
            <w:r>
              <w:rPr>
                <w:sz w:val="18"/>
                <w:szCs w:val="18"/>
              </w:rPr>
              <w:t xml:space="preserve">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w:t>
            </w:r>
            <w:proofErr w:type="spellStart"/>
            <w:r>
              <w:rPr>
                <w:sz w:val="18"/>
                <w:szCs w:val="18"/>
              </w:rPr>
              <w:t>TriangleSets</w:t>
            </w:r>
            <w:proofErr w:type="spellEnd"/>
            <w:r>
              <w:rPr>
                <w:sz w:val="18"/>
                <w:szCs w:val="18"/>
              </w:rPr>
              <w:t xml:space="preserve">, </w:t>
            </w:r>
            <w:proofErr w:type="spellStart"/>
            <w:r>
              <w:rPr>
                <w:sz w:val="18"/>
                <w:szCs w:val="18"/>
              </w:rPr>
              <w:t>MirrorMesh</w:t>
            </w:r>
            <w:proofErr w:type="spellEnd"/>
            <w:r>
              <w:rPr>
                <w:sz w:val="18"/>
                <w:szCs w:val="18"/>
              </w:rPr>
              <w:t xml:space="preserve">,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r w:rsidR="0010286D" w:rsidRPr="00007691" w14:paraId="6B024B91" w14:textId="77777777" w:rsidTr="00A57263">
        <w:tc>
          <w:tcPr>
            <w:tcW w:w="1231" w:type="dxa"/>
          </w:tcPr>
          <w:p w14:paraId="4711BFFE" w14:textId="5796BAEF" w:rsidR="0010286D" w:rsidRDefault="0010286D" w:rsidP="00A86AAB">
            <w:pPr>
              <w:jc w:val="center"/>
              <w:rPr>
                <w:sz w:val="18"/>
                <w:szCs w:val="18"/>
              </w:rPr>
            </w:pPr>
            <w:r>
              <w:rPr>
                <w:sz w:val="18"/>
                <w:szCs w:val="18"/>
              </w:rPr>
              <w:t>2.4.1</w:t>
            </w:r>
          </w:p>
        </w:tc>
        <w:tc>
          <w:tcPr>
            <w:tcW w:w="6141" w:type="dxa"/>
          </w:tcPr>
          <w:p w14:paraId="353995B0" w14:textId="77777777" w:rsidR="0010286D" w:rsidRDefault="0010286D" w:rsidP="00A86AAB">
            <w:pPr>
              <w:rPr>
                <w:ins w:id="1" w:author="Gonzalez, Jordi" w:date="2025-03-03T10:52:00Z" w16du:dateUtc="2025-03-03T09:52:00Z"/>
                <w:sz w:val="18"/>
                <w:szCs w:val="18"/>
              </w:rPr>
            </w:pPr>
            <w:r>
              <w:rPr>
                <w:sz w:val="18"/>
                <w:szCs w:val="18"/>
              </w:rPr>
              <w:t>Minor changes to Boolean and Displacement test cases</w:t>
            </w:r>
            <w:ins w:id="2" w:author="Gonzalez, Jordi" w:date="2025-03-03T10:52:00Z" w16du:dateUtc="2025-03-03T09:52:00Z">
              <w:r w:rsidR="00DF776B">
                <w:rPr>
                  <w:sz w:val="18"/>
                  <w:szCs w:val="18"/>
                </w:rPr>
                <w:t>.</w:t>
              </w:r>
            </w:ins>
          </w:p>
          <w:p w14:paraId="0EFF40FB" w14:textId="50714D79" w:rsidR="00DF776B" w:rsidRDefault="00DF776B" w:rsidP="00A86AAB">
            <w:pPr>
              <w:rPr>
                <w:sz w:val="18"/>
                <w:szCs w:val="18"/>
              </w:rPr>
            </w:pPr>
            <w:ins w:id="3" w:author="Gonzalez, Jordi" w:date="2025-03-03T10:52:00Z" w16du:dateUtc="2025-03-03T09:52:00Z">
              <w:r>
                <w:rPr>
                  <w:sz w:val="18"/>
                  <w:szCs w:val="18"/>
                </w:rPr>
                <w:t xml:space="preserve">Removed </w:t>
              </w:r>
              <w:r w:rsidR="0072384B">
                <w:rPr>
                  <w:sz w:val="18"/>
                  <w:szCs w:val="18"/>
                </w:rPr>
                <w:t xml:space="preserve">deprecated </w:t>
              </w:r>
              <w:proofErr w:type="spellStart"/>
              <w:r>
                <w:rPr>
                  <w:sz w:val="18"/>
                  <w:szCs w:val="18"/>
                </w:rPr>
                <w:t>MirrorMesh</w:t>
              </w:r>
              <w:proofErr w:type="spellEnd"/>
              <w:r w:rsidR="0072384B">
                <w:rPr>
                  <w:sz w:val="18"/>
                  <w:szCs w:val="18"/>
                </w:rPr>
                <w:t>.</w:t>
              </w:r>
            </w:ins>
          </w:p>
        </w:tc>
        <w:tc>
          <w:tcPr>
            <w:tcW w:w="1978" w:type="dxa"/>
          </w:tcPr>
          <w:p w14:paraId="689086A2" w14:textId="77777777" w:rsidR="0010286D" w:rsidRDefault="0010286D" w:rsidP="00A86AAB">
            <w:pPr>
              <w:rPr>
                <w:sz w:val="18"/>
                <w:szCs w:val="18"/>
              </w:rPr>
            </w:pPr>
            <w:r>
              <w:rPr>
                <w:sz w:val="18"/>
                <w:szCs w:val="18"/>
              </w:rPr>
              <w:t>JZ – 2/22/25</w:t>
            </w:r>
          </w:p>
          <w:p w14:paraId="716C839E" w14:textId="16227CE7" w:rsidR="0010286D" w:rsidRDefault="0010286D" w:rsidP="00A86AAB">
            <w:pPr>
              <w:rPr>
                <w:sz w:val="18"/>
                <w:szCs w:val="18"/>
              </w:rPr>
            </w:pP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End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F87F7E1"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4</w:t>
            </w:r>
            <w:r w:rsidR="00FA69CE" w:rsidRPr="0061524D">
              <w:rPr>
                <w:noProof/>
                <w:webHidden/>
                <w:sz w:val="18"/>
                <w:szCs w:val="18"/>
              </w:rPr>
              <w:fldChar w:fldCharType="end"/>
            </w:r>
          </w:hyperlink>
        </w:p>
        <w:p w14:paraId="4F851EE7" w14:textId="351668D1"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Pr="0061524D">
              <w:rPr>
                <w:rStyle w:val="Hyperlink"/>
                <w:noProof/>
                <w:sz w:val="18"/>
                <w:szCs w:val="18"/>
              </w:rPr>
              <w:t>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Terms and Acronyms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_Toc162180980 \h </w:instrText>
            </w:r>
            <w:r w:rsidRPr="0061524D">
              <w:rPr>
                <w:noProof/>
                <w:webHidden/>
                <w:sz w:val="18"/>
                <w:szCs w:val="18"/>
              </w:rPr>
            </w:r>
            <w:r w:rsidRPr="0061524D">
              <w:rPr>
                <w:noProof/>
                <w:webHidden/>
                <w:sz w:val="18"/>
                <w:szCs w:val="18"/>
              </w:rPr>
              <w:fldChar w:fldCharType="separate"/>
            </w:r>
            <w:r w:rsidR="005A641A">
              <w:rPr>
                <w:noProof/>
                <w:webHidden/>
                <w:sz w:val="18"/>
                <w:szCs w:val="18"/>
              </w:rPr>
              <w:t>4</w:t>
            </w:r>
            <w:r w:rsidRPr="0061524D">
              <w:rPr>
                <w:noProof/>
                <w:webHidden/>
                <w:sz w:val="18"/>
                <w:szCs w:val="18"/>
              </w:rPr>
              <w:fldChar w:fldCharType="end"/>
            </w:r>
          </w:hyperlink>
        </w:p>
        <w:p w14:paraId="40FF61F4" w14:textId="5A5093DD"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Pr="0061524D">
              <w:rPr>
                <w:rStyle w:val="Hyperlink"/>
                <w:noProof/>
                <w:sz w:val="18"/>
                <w:szCs w:val="18"/>
              </w:rPr>
              <w:t>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Scope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_Toc162180981 \h </w:instrText>
            </w:r>
            <w:r w:rsidRPr="0061524D">
              <w:rPr>
                <w:noProof/>
                <w:webHidden/>
                <w:sz w:val="18"/>
                <w:szCs w:val="18"/>
              </w:rPr>
            </w:r>
            <w:r w:rsidRPr="0061524D">
              <w:rPr>
                <w:noProof/>
                <w:webHidden/>
                <w:sz w:val="18"/>
                <w:szCs w:val="18"/>
              </w:rPr>
              <w:fldChar w:fldCharType="separate"/>
            </w:r>
            <w:r w:rsidR="005A641A">
              <w:rPr>
                <w:noProof/>
                <w:webHidden/>
                <w:sz w:val="18"/>
                <w:szCs w:val="18"/>
              </w:rPr>
              <w:t>4</w:t>
            </w:r>
            <w:r w:rsidRPr="0061524D">
              <w:rPr>
                <w:noProof/>
                <w:webHidden/>
                <w:sz w:val="18"/>
                <w:szCs w:val="18"/>
              </w:rPr>
              <w:fldChar w:fldCharType="end"/>
            </w:r>
          </w:hyperlink>
        </w:p>
        <w:p w14:paraId="205DA5E9" w14:textId="6427D4B6"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Pr="0061524D">
              <w:rPr>
                <w:rStyle w:val="Hyperlink"/>
                <w:noProof/>
                <w:sz w:val="18"/>
                <w:szCs w:val="18"/>
              </w:rPr>
              <w:t>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Test Suite Organization</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_Toc162180982 \h </w:instrText>
            </w:r>
            <w:r w:rsidRPr="0061524D">
              <w:rPr>
                <w:noProof/>
                <w:webHidden/>
                <w:sz w:val="18"/>
                <w:szCs w:val="18"/>
              </w:rPr>
            </w:r>
            <w:r w:rsidRPr="0061524D">
              <w:rPr>
                <w:noProof/>
                <w:webHidden/>
                <w:sz w:val="18"/>
                <w:szCs w:val="18"/>
              </w:rPr>
              <w:fldChar w:fldCharType="separate"/>
            </w:r>
            <w:r w:rsidR="005A641A">
              <w:rPr>
                <w:noProof/>
                <w:webHidden/>
                <w:sz w:val="18"/>
                <w:szCs w:val="18"/>
              </w:rPr>
              <w:t>5</w:t>
            </w:r>
            <w:r w:rsidRPr="0061524D">
              <w:rPr>
                <w:noProof/>
                <w:webHidden/>
                <w:sz w:val="18"/>
                <w:szCs w:val="18"/>
              </w:rPr>
              <w:fldChar w:fldCharType="end"/>
            </w:r>
          </w:hyperlink>
        </w:p>
        <w:p w14:paraId="43B28E12" w14:textId="28AEAB8F"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Pr="0061524D">
              <w:rPr>
                <w:rStyle w:val="Hyperlink"/>
                <w:rFonts w:eastAsia="Verdana" w:cs="Verdana"/>
                <w:noProof/>
                <w:sz w:val="18"/>
                <w:szCs w:val="18"/>
              </w:rPr>
              <w:t>5.1</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Numbering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_Toc162180983 \h </w:instrText>
            </w:r>
            <w:r w:rsidRPr="0061524D">
              <w:rPr>
                <w:noProof/>
                <w:webHidden/>
                <w:sz w:val="18"/>
                <w:szCs w:val="18"/>
              </w:rPr>
            </w:r>
            <w:r w:rsidRPr="0061524D">
              <w:rPr>
                <w:noProof/>
                <w:webHidden/>
                <w:sz w:val="18"/>
                <w:szCs w:val="18"/>
              </w:rPr>
              <w:fldChar w:fldCharType="separate"/>
            </w:r>
            <w:r w:rsidR="005A641A">
              <w:rPr>
                <w:noProof/>
                <w:webHidden/>
                <w:sz w:val="18"/>
                <w:szCs w:val="18"/>
              </w:rPr>
              <w:t>6</w:t>
            </w:r>
            <w:r w:rsidRPr="0061524D">
              <w:rPr>
                <w:noProof/>
                <w:webHidden/>
                <w:sz w:val="18"/>
                <w:szCs w:val="18"/>
              </w:rPr>
              <w:fldChar w:fldCharType="end"/>
            </w:r>
          </w:hyperlink>
        </w:p>
        <w:p w14:paraId="34012BBF" w14:textId="05CE991B"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Pr="0061524D">
              <w:rPr>
                <w:rStyle w:val="Hyperlink"/>
                <w:rFonts w:eastAsia="Verdana" w:cs="Verdana"/>
                <w:noProof/>
                <w:sz w:val="18"/>
                <w:szCs w:val="18"/>
              </w:rPr>
              <w:t>5.2</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Size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_Toc162180984 \h </w:instrText>
            </w:r>
            <w:r w:rsidRPr="0061524D">
              <w:rPr>
                <w:noProof/>
                <w:webHidden/>
                <w:sz w:val="18"/>
                <w:szCs w:val="18"/>
              </w:rPr>
            </w:r>
            <w:r w:rsidRPr="0061524D">
              <w:rPr>
                <w:noProof/>
                <w:webHidden/>
                <w:sz w:val="18"/>
                <w:szCs w:val="18"/>
              </w:rPr>
              <w:fldChar w:fldCharType="separate"/>
            </w:r>
            <w:r w:rsidR="005A641A">
              <w:rPr>
                <w:noProof/>
                <w:webHidden/>
                <w:sz w:val="18"/>
                <w:szCs w:val="18"/>
              </w:rPr>
              <w:t>6</w:t>
            </w:r>
            <w:r w:rsidRPr="0061524D">
              <w:rPr>
                <w:noProof/>
                <w:webHidden/>
                <w:sz w:val="18"/>
                <w:szCs w:val="18"/>
              </w:rPr>
              <w:fldChar w:fldCharType="end"/>
            </w:r>
          </w:hyperlink>
        </w:p>
        <w:p w14:paraId="2BF804BF" w14:textId="279E7E1E"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Pr="0061524D">
              <w:rPr>
                <w:rStyle w:val="Hyperlink"/>
                <w:rFonts w:eastAsia="Verdana" w:cs="Verdana"/>
                <w:noProof/>
                <w:sz w:val="18"/>
                <w:szCs w:val="18"/>
              </w:rPr>
              <w:t>5.3</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Template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_Toc162180985 \h </w:instrText>
            </w:r>
            <w:r w:rsidRPr="0061524D">
              <w:rPr>
                <w:noProof/>
                <w:webHidden/>
                <w:sz w:val="18"/>
                <w:szCs w:val="18"/>
              </w:rPr>
            </w:r>
            <w:r w:rsidRPr="0061524D">
              <w:rPr>
                <w:noProof/>
                <w:webHidden/>
                <w:sz w:val="18"/>
                <w:szCs w:val="18"/>
              </w:rPr>
              <w:fldChar w:fldCharType="separate"/>
            </w:r>
            <w:r w:rsidR="005A641A">
              <w:rPr>
                <w:noProof/>
                <w:webHidden/>
                <w:sz w:val="18"/>
                <w:szCs w:val="18"/>
              </w:rPr>
              <w:t>7</w:t>
            </w:r>
            <w:r w:rsidRPr="0061524D">
              <w:rPr>
                <w:noProof/>
                <w:webHidden/>
                <w:sz w:val="18"/>
                <w:szCs w:val="18"/>
              </w:rPr>
              <w:fldChar w:fldCharType="end"/>
            </w:r>
          </w:hyperlink>
        </w:p>
        <w:p w14:paraId="64DADC5D" w14:textId="2330F384"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Pr="0061524D">
              <w:rPr>
                <w:rStyle w:val="Hyperlink"/>
                <w:rFonts w:eastAsia="Verdana" w:cs="Verdana"/>
                <w:noProof/>
                <w:sz w:val="18"/>
                <w:szCs w:val="18"/>
              </w:rPr>
              <w:t>5.4</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basematerials name Attribute Mapping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_Toc162180986 \h </w:instrText>
            </w:r>
            <w:r w:rsidRPr="0061524D">
              <w:rPr>
                <w:noProof/>
                <w:webHidden/>
                <w:sz w:val="18"/>
                <w:szCs w:val="18"/>
              </w:rPr>
            </w:r>
            <w:r w:rsidRPr="0061524D">
              <w:rPr>
                <w:noProof/>
                <w:webHidden/>
                <w:sz w:val="18"/>
                <w:szCs w:val="18"/>
              </w:rPr>
              <w:fldChar w:fldCharType="separate"/>
            </w:r>
            <w:r w:rsidR="005A641A">
              <w:rPr>
                <w:noProof/>
                <w:webHidden/>
                <w:sz w:val="18"/>
                <w:szCs w:val="18"/>
              </w:rPr>
              <w:t>8</w:t>
            </w:r>
            <w:r w:rsidRPr="0061524D">
              <w:rPr>
                <w:noProof/>
                <w:webHidden/>
                <w:sz w:val="18"/>
                <w:szCs w:val="18"/>
              </w:rPr>
              <w:fldChar w:fldCharType="end"/>
            </w:r>
          </w:hyperlink>
        </w:p>
        <w:p w14:paraId="3B44D8D7" w14:textId="5D8B3EE5"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Pr="0061524D">
              <w:rPr>
                <w:rStyle w:val="Hyperlink"/>
                <w:noProof/>
                <w:sz w:val="18"/>
                <w:szCs w:val="18"/>
              </w:rPr>
              <w:t>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Test Case Definitions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_Toc162180987 \h </w:instrText>
            </w:r>
            <w:r w:rsidRPr="0061524D">
              <w:rPr>
                <w:noProof/>
                <w:webHidden/>
                <w:sz w:val="18"/>
                <w:szCs w:val="18"/>
              </w:rPr>
            </w:r>
            <w:r w:rsidRPr="0061524D">
              <w:rPr>
                <w:noProof/>
                <w:webHidden/>
                <w:sz w:val="18"/>
                <w:szCs w:val="18"/>
              </w:rPr>
              <w:fldChar w:fldCharType="separate"/>
            </w:r>
            <w:r w:rsidR="005A641A">
              <w:rPr>
                <w:noProof/>
                <w:webHidden/>
                <w:sz w:val="18"/>
                <w:szCs w:val="18"/>
              </w:rPr>
              <w:t>9</w:t>
            </w:r>
            <w:r w:rsidRPr="0061524D">
              <w:rPr>
                <w:noProof/>
                <w:webHidden/>
                <w:sz w:val="18"/>
                <w:szCs w:val="18"/>
              </w:rPr>
              <w:fldChar w:fldCharType="end"/>
            </w:r>
          </w:hyperlink>
        </w:p>
        <w:p w14:paraId="5B3F9003" w14:textId="7D89A79E"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Pr="0061524D">
              <w:rPr>
                <w:rStyle w:val="Hyperlink"/>
                <w:noProof/>
                <w:sz w:val="18"/>
                <w:szCs w:val="18"/>
              </w:rPr>
              <w:t>6.1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OPC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_Toc162180988 \h </w:instrText>
            </w:r>
            <w:r w:rsidRPr="0061524D">
              <w:rPr>
                <w:noProof/>
                <w:webHidden/>
                <w:sz w:val="18"/>
                <w:szCs w:val="18"/>
              </w:rPr>
            </w:r>
            <w:r w:rsidRPr="0061524D">
              <w:rPr>
                <w:noProof/>
                <w:webHidden/>
                <w:sz w:val="18"/>
                <w:szCs w:val="18"/>
              </w:rPr>
              <w:fldChar w:fldCharType="separate"/>
            </w:r>
            <w:r w:rsidR="005A641A">
              <w:rPr>
                <w:noProof/>
                <w:webHidden/>
                <w:sz w:val="18"/>
                <w:szCs w:val="18"/>
              </w:rPr>
              <w:t>9</w:t>
            </w:r>
            <w:r w:rsidRPr="0061524D">
              <w:rPr>
                <w:noProof/>
                <w:webHidden/>
                <w:sz w:val="18"/>
                <w:szCs w:val="18"/>
              </w:rPr>
              <w:fldChar w:fldCharType="end"/>
            </w:r>
          </w:hyperlink>
        </w:p>
        <w:p w14:paraId="3084B01D" w14:textId="31E31085"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Pr="0061524D">
              <w:rPr>
                <w:rStyle w:val="Hyperlink"/>
                <w:iCs/>
                <w:noProof/>
                <w:sz w:val="18"/>
                <w:szCs w:val="18"/>
              </w:rPr>
              <w:t>6.2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OPC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_Toc162180989 \h </w:instrText>
            </w:r>
            <w:r w:rsidRPr="0061524D">
              <w:rPr>
                <w:noProof/>
                <w:webHidden/>
                <w:sz w:val="18"/>
                <w:szCs w:val="18"/>
              </w:rPr>
            </w:r>
            <w:r w:rsidRPr="0061524D">
              <w:rPr>
                <w:noProof/>
                <w:webHidden/>
                <w:sz w:val="18"/>
                <w:szCs w:val="18"/>
              </w:rPr>
              <w:fldChar w:fldCharType="separate"/>
            </w:r>
            <w:r w:rsidR="005A641A">
              <w:rPr>
                <w:noProof/>
                <w:webHidden/>
                <w:sz w:val="18"/>
                <w:szCs w:val="18"/>
              </w:rPr>
              <w:t>11</w:t>
            </w:r>
            <w:r w:rsidRPr="0061524D">
              <w:rPr>
                <w:noProof/>
                <w:webHidden/>
                <w:sz w:val="18"/>
                <w:szCs w:val="18"/>
              </w:rPr>
              <w:fldChar w:fldCharType="end"/>
            </w:r>
          </w:hyperlink>
        </w:p>
        <w:p w14:paraId="6D650706" w14:textId="1158ACFE"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Pr="0061524D">
              <w:rPr>
                <w:rStyle w:val="Hyperlink"/>
                <w:iCs/>
                <w:noProof/>
                <w:sz w:val="18"/>
                <w:szCs w:val="18"/>
              </w:rPr>
              <w:t>6.3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_Toc162180990 \h </w:instrText>
            </w:r>
            <w:r w:rsidRPr="0061524D">
              <w:rPr>
                <w:noProof/>
                <w:webHidden/>
                <w:sz w:val="18"/>
                <w:szCs w:val="18"/>
              </w:rPr>
            </w:r>
            <w:r w:rsidRPr="0061524D">
              <w:rPr>
                <w:noProof/>
                <w:webHidden/>
                <w:sz w:val="18"/>
                <w:szCs w:val="18"/>
              </w:rPr>
              <w:fldChar w:fldCharType="separate"/>
            </w:r>
            <w:r w:rsidR="005A641A">
              <w:rPr>
                <w:noProof/>
                <w:webHidden/>
                <w:sz w:val="18"/>
                <w:szCs w:val="18"/>
              </w:rPr>
              <w:t>13</w:t>
            </w:r>
            <w:r w:rsidRPr="0061524D">
              <w:rPr>
                <w:noProof/>
                <w:webHidden/>
                <w:sz w:val="18"/>
                <w:szCs w:val="18"/>
              </w:rPr>
              <w:fldChar w:fldCharType="end"/>
            </w:r>
          </w:hyperlink>
        </w:p>
        <w:p w14:paraId="57CB5DC0" w14:textId="6EF3BCBF"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Pr="0061524D">
              <w:rPr>
                <w:rStyle w:val="Hyperlink"/>
                <w:i/>
                <w:iCs/>
                <w:noProof/>
                <w:sz w:val="18"/>
                <w:szCs w:val="18"/>
              </w:rPr>
              <w:t>6.4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3MF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_Toc162180991 \h </w:instrText>
            </w:r>
            <w:r w:rsidRPr="0061524D">
              <w:rPr>
                <w:noProof/>
                <w:webHidden/>
                <w:sz w:val="18"/>
                <w:szCs w:val="18"/>
              </w:rPr>
            </w:r>
            <w:r w:rsidRPr="0061524D">
              <w:rPr>
                <w:noProof/>
                <w:webHidden/>
                <w:sz w:val="18"/>
                <w:szCs w:val="18"/>
              </w:rPr>
              <w:fldChar w:fldCharType="separate"/>
            </w:r>
            <w:r w:rsidR="005A641A">
              <w:rPr>
                <w:noProof/>
                <w:webHidden/>
                <w:sz w:val="18"/>
                <w:szCs w:val="18"/>
              </w:rPr>
              <w:t>25</w:t>
            </w:r>
            <w:r w:rsidRPr="0061524D">
              <w:rPr>
                <w:noProof/>
                <w:webHidden/>
                <w:sz w:val="18"/>
                <w:szCs w:val="18"/>
              </w:rPr>
              <w:fldChar w:fldCharType="end"/>
            </w:r>
          </w:hyperlink>
        </w:p>
        <w:p w14:paraId="2FD8703C" w14:textId="7993D6C6"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Pr="0061524D">
              <w:rPr>
                <w:rStyle w:val="Hyperlink"/>
                <w:noProof/>
                <w:sz w:val="18"/>
                <w:szCs w:val="18"/>
              </w:rPr>
              <w:t>6.5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Material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_Toc162180992 \h </w:instrText>
            </w:r>
            <w:r w:rsidRPr="0061524D">
              <w:rPr>
                <w:noProof/>
                <w:webHidden/>
                <w:sz w:val="18"/>
                <w:szCs w:val="18"/>
              </w:rPr>
            </w:r>
            <w:r w:rsidRPr="0061524D">
              <w:rPr>
                <w:noProof/>
                <w:webHidden/>
                <w:sz w:val="18"/>
                <w:szCs w:val="18"/>
              </w:rPr>
              <w:fldChar w:fldCharType="separate"/>
            </w:r>
            <w:r w:rsidR="005A641A">
              <w:rPr>
                <w:noProof/>
                <w:webHidden/>
                <w:sz w:val="18"/>
                <w:szCs w:val="18"/>
              </w:rPr>
              <w:t>33</w:t>
            </w:r>
            <w:r w:rsidRPr="0061524D">
              <w:rPr>
                <w:noProof/>
                <w:webHidden/>
                <w:sz w:val="18"/>
                <w:szCs w:val="18"/>
              </w:rPr>
              <w:fldChar w:fldCharType="end"/>
            </w:r>
          </w:hyperlink>
        </w:p>
        <w:p w14:paraId="1D566D57" w14:textId="101AAF7C"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Pr="0061524D">
              <w:rPr>
                <w:rStyle w:val="Hyperlink"/>
                <w:noProof/>
                <w:sz w:val="18"/>
                <w:szCs w:val="18"/>
              </w:rPr>
              <w:t>6.6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Material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_Toc162180993 \h </w:instrText>
            </w:r>
            <w:r w:rsidRPr="0061524D">
              <w:rPr>
                <w:noProof/>
                <w:webHidden/>
                <w:sz w:val="18"/>
                <w:szCs w:val="18"/>
              </w:rPr>
            </w:r>
            <w:r w:rsidRPr="0061524D">
              <w:rPr>
                <w:noProof/>
                <w:webHidden/>
                <w:sz w:val="18"/>
                <w:szCs w:val="18"/>
              </w:rPr>
              <w:fldChar w:fldCharType="separate"/>
            </w:r>
            <w:r w:rsidR="005A641A">
              <w:rPr>
                <w:noProof/>
                <w:webHidden/>
                <w:sz w:val="18"/>
                <w:szCs w:val="18"/>
              </w:rPr>
              <w:t>52</w:t>
            </w:r>
            <w:r w:rsidRPr="0061524D">
              <w:rPr>
                <w:noProof/>
                <w:webHidden/>
                <w:sz w:val="18"/>
                <w:szCs w:val="18"/>
              </w:rPr>
              <w:fldChar w:fldCharType="end"/>
            </w:r>
          </w:hyperlink>
        </w:p>
        <w:p w14:paraId="17AD5748" w14:textId="017A2AB2"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Pr="0061524D">
              <w:rPr>
                <w:rStyle w:val="Hyperlink"/>
                <w:i/>
                <w:iCs/>
                <w:noProof/>
                <w:sz w:val="18"/>
                <w:szCs w:val="18"/>
              </w:rPr>
              <w:t>6.7</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Production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_Toc162180994 \h </w:instrText>
            </w:r>
            <w:r w:rsidRPr="0061524D">
              <w:rPr>
                <w:noProof/>
                <w:webHidden/>
                <w:sz w:val="18"/>
                <w:szCs w:val="18"/>
              </w:rPr>
            </w:r>
            <w:r w:rsidRPr="0061524D">
              <w:rPr>
                <w:noProof/>
                <w:webHidden/>
                <w:sz w:val="18"/>
                <w:szCs w:val="18"/>
              </w:rPr>
              <w:fldChar w:fldCharType="separate"/>
            </w:r>
            <w:r w:rsidR="005A641A">
              <w:rPr>
                <w:noProof/>
                <w:webHidden/>
                <w:sz w:val="18"/>
                <w:szCs w:val="18"/>
              </w:rPr>
              <w:t>55</w:t>
            </w:r>
            <w:r w:rsidRPr="0061524D">
              <w:rPr>
                <w:noProof/>
                <w:webHidden/>
                <w:sz w:val="18"/>
                <w:szCs w:val="18"/>
              </w:rPr>
              <w:fldChar w:fldCharType="end"/>
            </w:r>
          </w:hyperlink>
        </w:p>
        <w:p w14:paraId="6FFA333B" w14:textId="7EE963A1"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Pr="0061524D">
              <w:rPr>
                <w:rStyle w:val="Hyperlink"/>
                <w:noProof/>
                <w:sz w:val="18"/>
                <w:szCs w:val="18"/>
              </w:rPr>
              <w:t>6.8</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Production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_Toc162180995 \h </w:instrText>
            </w:r>
            <w:r w:rsidRPr="0061524D">
              <w:rPr>
                <w:noProof/>
                <w:webHidden/>
                <w:sz w:val="18"/>
                <w:szCs w:val="18"/>
              </w:rPr>
            </w:r>
            <w:r w:rsidRPr="0061524D">
              <w:rPr>
                <w:noProof/>
                <w:webHidden/>
                <w:sz w:val="18"/>
                <w:szCs w:val="18"/>
              </w:rPr>
              <w:fldChar w:fldCharType="separate"/>
            </w:r>
            <w:r w:rsidR="005A641A">
              <w:rPr>
                <w:noProof/>
                <w:webHidden/>
                <w:sz w:val="18"/>
                <w:szCs w:val="18"/>
              </w:rPr>
              <w:t>66</w:t>
            </w:r>
            <w:r w:rsidRPr="0061524D">
              <w:rPr>
                <w:noProof/>
                <w:webHidden/>
                <w:sz w:val="18"/>
                <w:szCs w:val="18"/>
              </w:rPr>
              <w:fldChar w:fldCharType="end"/>
            </w:r>
          </w:hyperlink>
        </w:p>
        <w:p w14:paraId="6C8C429C" w14:textId="4A8E94EA"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Pr="0061524D">
              <w:rPr>
                <w:rStyle w:val="Hyperlink"/>
                <w:noProof/>
                <w:sz w:val="18"/>
                <w:szCs w:val="18"/>
              </w:rPr>
              <w:t>6.9</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Miscellaneous 3MF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_Toc162180996 \h </w:instrText>
            </w:r>
            <w:r w:rsidRPr="0061524D">
              <w:rPr>
                <w:noProof/>
                <w:webHidden/>
                <w:sz w:val="18"/>
                <w:szCs w:val="18"/>
              </w:rPr>
            </w:r>
            <w:r w:rsidRPr="0061524D">
              <w:rPr>
                <w:noProof/>
                <w:webHidden/>
                <w:sz w:val="18"/>
                <w:szCs w:val="18"/>
              </w:rPr>
              <w:fldChar w:fldCharType="separate"/>
            </w:r>
            <w:r w:rsidR="005A641A">
              <w:rPr>
                <w:noProof/>
                <w:webHidden/>
                <w:sz w:val="18"/>
                <w:szCs w:val="18"/>
              </w:rPr>
              <w:t>69</w:t>
            </w:r>
            <w:r w:rsidRPr="0061524D">
              <w:rPr>
                <w:noProof/>
                <w:webHidden/>
                <w:sz w:val="18"/>
                <w:szCs w:val="18"/>
              </w:rPr>
              <w:fldChar w:fldCharType="end"/>
            </w:r>
          </w:hyperlink>
        </w:p>
        <w:p w14:paraId="5BE45554" w14:textId="4F3A4704"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Pr="0061524D">
              <w:rPr>
                <w:rStyle w:val="Hyperlink"/>
                <w:noProof/>
                <w:sz w:val="18"/>
                <w:szCs w:val="18"/>
              </w:rPr>
              <w:t>6.10</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Slice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_Toc162180997 \h </w:instrText>
            </w:r>
            <w:r w:rsidRPr="0061524D">
              <w:rPr>
                <w:noProof/>
                <w:webHidden/>
                <w:sz w:val="18"/>
                <w:szCs w:val="18"/>
              </w:rPr>
            </w:r>
            <w:r w:rsidRPr="0061524D">
              <w:rPr>
                <w:noProof/>
                <w:webHidden/>
                <w:sz w:val="18"/>
                <w:szCs w:val="18"/>
              </w:rPr>
              <w:fldChar w:fldCharType="separate"/>
            </w:r>
            <w:r w:rsidR="005A641A">
              <w:rPr>
                <w:noProof/>
                <w:webHidden/>
                <w:sz w:val="18"/>
                <w:szCs w:val="18"/>
              </w:rPr>
              <w:t>75</w:t>
            </w:r>
            <w:r w:rsidRPr="0061524D">
              <w:rPr>
                <w:noProof/>
                <w:webHidden/>
                <w:sz w:val="18"/>
                <w:szCs w:val="18"/>
              </w:rPr>
              <w:fldChar w:fldCharType="end"/>
            </w:r>
          </w:hyperlink>
        </w:p>
        <w:p w14:paraId="61AA5EB1" w14:textId="2247F446"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Pr="0061524D">
              <w:rPr>
                <w:rStyle w:val="Hyperlink"/>
                <w:i/>
                <w:iCs/>
                <w:noProof/>
                <w:sz w:val="18"/>
                <w:szCs w:val="18"/>
              </w:rPr>
              <w:t>6.11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Slice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_Toc162180998 \h </w:instrText>
            </w:r>
            <w:r w:rsidRPr="0061524D">
              <w:rPr>
                <w:noProof/>
                <w:webHidden/>
                <w:sz w:val="18"/>
                <w:szCs w:val="18"/>
              </w:rPr>
            </w:r>
            <w:r w:rsidRPr="0061524D">
              <w:rPr>
                <w:noProof/>
                <w:webHidden/>
                <w:sz w:val="18"/>
                <w:szCs w:val="18"/>
              </w:rPr>
              <w:fldChar w:fldCharType="separate"/>
            </w:r>
            <w:r w:rsidR="005A641A">
              <w:rPr>
                <w:noProof/>
                <w:webHidden/>
                <w:sz w:val="18"/>
                <w:szCs w:val="18"/>
              </w:rPr>
              <w:t>81</w:t>
            </w:r>
            <w:r w:rsidRPr="0061524D">
              <w:rPr>
                <w:noProof/>
                <w:webHidden/>
                <w:sz w:val="18"/>
                <w:szCs w:val="18"/>
              </w:rPr>
              <w:fldChar w:fldCharType="end"/>
            </w:r>
          </w:hyperlink>
        </w:p>
        <w:p w14:paraId="5FFF8AB5" w14:textId="7BF69C1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Pr="0061524D">
              <w:rPr>
                <w:rStyle w:val="Hyperlink"/>
                <w:i/>
                <w:iCs/>
                <w:noProof/>
                <w:sz w:val="18"/>
                <w:szCs w:val="18"/>
              </w:rPr>
              <w:t>6.12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Beam Lattice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_Toc162180999 \h </w:instrText>
            </w:r>
            <w:r w:rsidRPr="0061524D">
              <w:rPr>
                <w:noProof/>
                <w:webHidden/>
                <w:sz w:val="18"/>
                <w:szCs w:val="18"/>
              </w:rPr>
            </w:r>
            <w:r w:rsidRPr="0061524D">
              <w:rPr>
                <w:noProof/>
                <w:webHidden/>
                <w:sz w:val="18"/>
                <w:szCs w:val="18"/>
              </w:rPr>
              <w:fldChar w:fldCharType="separate"/>
            </w:r>
            <w:r w:rsidR="005A641A">
              <w:rPr>
                <w:noProof/>
                <w:webHidden/>
                <w:sz w:val="18"/>
                <w:szCs w:val="18"/>
              </w:rPr>
              <w:t>83</w:t>
            </w:r>
            <w:r w:rsidRPr="0061524D">
              <w:rPr>
                <w:noProof/>
                <w:webHidden/>
                <w:sz w:val="18"/>
                <w:szCs w:val="18"/>
              </w:rPr>
              <w:fldChar w:fldCharType="end"/>
            </w:r>
          </w:hyperlink>
        </w:p>
        <w:p w14:paraId="69793CDC" w14:textId="14D502F9"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Pr="0061524D">
              <w:rPr>
                <w:rStyle w:val="Hyperlink"/>
                <w:i/>
                <w:iCs/>
                <w:noProof/>
                <w:sz w:val="18"/>
                <w:szCs w:val="18"/>
              </w:rPr>
              <w:t>6.13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Beam Lattice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_Toc162181000 \h </w:instrText>
            </w:r>
            <w:r w:rsidRPr="0061524D">
              <w:rPr>
                <w:noProof/>
                <w:webHidden/>
                <w:sz w:val="18"/>
                <w:szCs w:val="18"/>
              </w:rPr>
            </w:r>
            <w:r w:rsidRPr="0061524D">
              <w:rPr>
                <w:noProof/>
                <w:webHidden/>
                <w:sz w:val="18"/>
                <w:szCs w:val="18"/>
              </w:rPr>
              <w:fldChar w:fldCharType="separate"/>
            </w:r>
            <w:r w:rsidR="005A641A">
              <w:rPr>
                <w:noProof/>
                <w:webHidden/>
                <w:sz w:val="18"/>
                <w:szCs w:val="18"/>
              </w:rPr>
              <w:t>93</w:t>
            </w:r>
            <w:r w:rsidRPr="0061524D">
              <w:rPr>
                <w:noProof/>
                <w:webHidden/>
                <w:sz w:val="18"/>
                <w:szCs w:val="18"/>
              </w:rPr>
              <w:fldChar w:fldCharType="end"/>
            </w:r>
          </w:hyperlink>
        </w:p>
        <w:p w14:paraId="6B20AE78" w14:textId="06FBCF2D"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Pr="0061524D">
              <w:rPr>
                <w:rStyle w:val="Hyperlink"/>
                <w:i/>
                <w:iCs/>
                <w:noProof/>
                <w:sz w:val="18"/>
                <w:szCs w:val="18"/>
              </w:rPr>
              <w:t>6.14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Secure Content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_Toc162181001 \h </w:instrText>
            </w:r>
            <w:r w:rsidRPr="0061524D">
              <w:rPr>
                <w:noProof/>
                <w:webHidden/>
                <w:sz w:val="18"/>
                <w:szCs w:val="18"/>
              </w:rPr>
            </w:r>
            <w:r w:rsidRPr="0061524D">
              <w:rPr>
                <w:noProof/>
                <w:webHidden/>
                <w:sz w:val="18"/>
                <w:szCs w:val="18"/>
              </w:rPr>
              <w:fldChar w:fldCharType="separate"/>
            </w:r>
            <w:r w:rsidR="005A641A">
              <w:rPr>
                <w:noProof/>
                <w:webHidden/>
                <w:sz w:val="18"/>
                <w:szCs w:val="18"/>
              </w:rPr>
              <w:t>96</w:t>
            </w:r>
            <w:r w:rsidRPr="0061524D">
              <w:rPr>
                <w:noProof/>
                <w:webHidden/>
                <w:sz w:val="18"/>
                <w:szCs w:val="18"/>
              </w:rPr>
              <w:fldChar w:fldCharType="end"/>
            </w:r>
          </w:hyperlink>
        </w:p>
        <w:p w14:paraId="5FD216AC" w14:textId="2B3445AD"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Pr="0061524D">
              <w:rPr>
                <w:rStyle w:val="Hyperlink"/>
                <w:i/>
                <w:iCs/>
                <w:noProof/>
                <w:sz w:val="18"/>
                <w:szCs w:val="18"/>
              </w:rPr>
              <w:t>6.15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Secure Content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_Toc162181002 \h </w:instrText>
            </w:r>
            <w:r w:rsidRPr="0061524D">
              <w:rPr>
                <w:noProof/>
                <w:webHidden/>
                <w:sz w:val="18"/>
                <w:szCs w:val="18"/>
              </w:rPr>
            </w:r>
            <w:r w:rsidRPr="0061524D">
              <w:rPr>
                <w:noProof/>
                <w:webHidden/>
                <w:sz w:val="18"/>
                <w:szCs w:val="18"/>
              </w:rPr>
              <w:fldChar w:fldCharType="separate"/>
            </w:r>
            <w:r w:rsidR="005A641A">
              <w:rPr>
                <w:noProof/>
                <w:webHidden/>
                <w:sz w:val="18"/>
                <w:szCs w:val="18"/>
              </w:rPr>
              <w:t>103</w:t>
            </w:r>
            <w:r w:rsidRPr="0061524D">
              <w:rPr>
                <w:noProof/>
                <w:webHidden/>
                <w:sz w:val="18"/>
                <w:szCs w:val="18"/>
              </w:rPr>
              <w:fldChar w:fldCharType="end"/>
            </w:r>
          </w:hyperlink>
        </w:p>
        <w:p w14:paraId="19BC9FAD" w14:textId="34E78BC7"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Pr="0061524D">
              <w:rPr>
                <w:rStyle w:val="Hyperlink"/>
                <w:i/>
                <w:iCs/>
                <w:noProof/>
                <w:sz w:val="18"/>
                <w:szCs w:val="18"/>
              </w:rPr>
              <w:t>6.16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v1.3.0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_Toc162181003 \h </w:instrText>
            </w:r>
            <w:r w:rsidRPr="0061524D">
              <w:rPr>
                <w:noProof/>
                <w:webHidden/>
                <w:sz w:val="18"/>
                <w:szCs w:val="18"/>
              </w:rPr>
            </w:r>
            <w:r w:rsidRPr="0061524D">
              <w:rPr>
                <w:noProof/>
                <w:webHidden/>
                <w:sz w:val="18"/>
                <w:szCs w:val="18"/>
              </w:rPr>
              <w:fldChar w:fldCharType="separate"/>
            </w:r>
            <w:r w:rsidR="005A641A">
              <w:rPr>
                <w:noProof/>
                <w:webHidden/>
                <w:sz w:val="18"/>
                <w:szCs w:val="18"/>
              </w:rPr>
              <w:t>108</w:t>
            </w:r>
            <w:r w:rsidRPr="0061524D">
              <w:rPr>
                <w:noProof/>
                <w:webHidden/>
                <w:sz w:val="18"/>
                <w:szCs w:val="18"/>
              </w:rPr>
              <w:fldChar w:fldCharType="end"/>
            </w:r>
          </w:hyperlink>
        </w:p>
        <w:p w14:paraId="7446657E" w14:textId="7ED0712B"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Pr="0061524D">
              <w:rPr>
                <w:rStyle w:val="Hyperlink"/>
                <w:i/>
                <w:iCs/>
                <w:noProof/>
                <w:sz w:val="18"/>
                <w:szCs w:val="18"/>
              </w:rPr>
              <w:t>6.17</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v1.3.0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_Toc162181004 \h </w:instrText>
            </w:r>
            <w:r w:rsidRPr="0061524D">
              <w:rPr>
                <w:noProof/>
                <w:webHidden/>
                <w:sz w:val="18"/>
                <w:szCs w:val="18"/>
              </w:rPr>
            </w:r>
            <w:r w:rsidRPr="0061524D">
              <w:rPr>
                <w:noProof/>
                <w:webHidden/>
                <w:sz w:val="18"/>
                <w:szCs w:val="18"/>
              </w:rPr>
              <w:fldChar w:fldCharType="separate"/>
            </w:r>
            <w:r w:rsidR="005A641A">
              <w:rPr>
                <w:noProof/>
                <w:webHidden/>
                <w:sz w:val="18"/>
                <w:szCs w:val="18"/>
              </w:rPr>
              <w:t>111</w:t>
            </w:r>
            <w:r w:rsidRPr="0061524D">
              <w:rPr>
                <w:noProof/>
                <w:webHidden/>
                <w:sz w:val="18"/>
                <w:szCs w:val="18"/>
              </w:rPr>
              <w:fldChar w:fldCharType="end"/>
            </w:r>
          </w:hyperlink>
        </w:p>
        <w:p w14:paraId="4BB09513" w14:textId="16B0E6A5"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Pr="0061524D">
              <w:rPr>
                <w:rStyle w:val="Hyperlink"/>
                <w:noProof/>
                <w:sz w:val="18"/>
                <w:szCs w:val="18"/>
              </w:rPr>
              <w:t>6.19</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Boolean Extension Test Case Guidelines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_Toc162181005 \h </w:instrText>
            </w:r>
            <w:r w:rsidRPr="0061524D">
              <w:rPr>
                <w:noProof/>
                <w:webHidden/>
                <w:sz w:val="18"/>
                <w:szCs w:val="18"/>
              </w:rPr>
            </w:r>
            <w:r w:rsidRPr="0061524D">
              <w:rPr>
                <w:noProof/>
                <w:webHidden/>
                <w:sz w:val="18"/>
                <w:szCs w:val="18"/>
              </w:rPr>
              <w:fldChar w:fldCharType="separate"/>
            </w:r>
            <w:r w:rsidR="005A641A">
              <w:rPr>
                <w:noProof/>
                <w:webHidden/>
                <w:sz w:val="18"/>
                <w:szCs w:val="18"/>
              </w:rPr>
              <w:t>112</w:t>
            </w:r>
            <w:r w:rsidRPr="0061524D">
              <w:rPr>
                <w:noProof/>
                <w:webHidden/>
                <w:sz w:val="18"/>
                <w:szCs w:val="18"/>
              </w:rPr>
              <w:fldChar w:fldCharType="end"/>
            </w:r>
          </w:hyperlink>
        </w:p>
        <w:p w14:paraId="5053CEF2" w14:textId="09513829"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Pr="0061524D">
              <w:rPr>
                <w:rStyle w:val="Hyperlink"/>
                <w:i/>
                <w:iCs/>
                <w:noProof/>
                <w:sz w:val="18"/>
                <w:szCs w:val="18"/>
              </w:rPr>
              <w:t>6.20</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Boolean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_Toc162181006 \h </w:instrText>
            </w:r>
            <w:r w:rsidRPr="0061524D">
              <w:rPr>
                <w:noProof/>
                <w:webHidden/>
                <w:sz w:val="18"/>
                <w:szCs w:val="18"/>
              </w:rPr>
            </w:r>
            <w:r w:rsidRPr="0061524D">
              <w:rPr>
                <w:noProof/>
                <w:webHidden/>
                <w:sz w:val="18"/>
                <w:szCs w:val="18"/>
              </w:rPr>
              <w:fldChar w:fldCharType="separate"/>
            </w:r>
            <w:r w:rsidR="005A641A">
              <w:rPr>
                <w:noProof/>
                <w:webHidden/>
                <w:sz w:val="18"/>
                <w:szCs w:val="18"/>
              </w:rPr>
              <w:t>113</w:t>
            </w:r>
            <w:r w:rsidRPr="0061524D">
              <w:rPr>
                <w:noProof/>
                <w:webHidden/>
                <w:sz w:val="18"/>
                <w:szCs w:val="18"/>
              </w:rPr>
              <w:fldChar w:fldCharType="end"/>
            </w:r>
          </w:hyperlink>
        </w:p>
        <w:p w14:paraId="3A36F9F9" w14:textId="4CDB55C7"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Pr="0061524D">
              <w:rPr>
                <w:rStyle w:val="Hyperlink"/>
                <w:i/>
                <w:iCs/>
                <w:noProof/>
                <w:sz w:val="18"/>
                <w:szCs w:val="18"/>
              </w:rPr>
              <w:t>6.21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Boolean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_Toc162181007 \h </w:instrText>
            </w:r>
            <w:r w:rsidRPr="0061524D">
              <w:rPr>
                <w:noProof/>
                <w:webHidden/>
                <w:sz w:val="18"/>
                <w:szCs w:val="18"/>
              </w:rPr>
            </w:r>
            <w:r w:rsidRPr="0061524D">
              <w:rPr>
                <w:noProof/>
                <w:webHidden/>
                <w:sz w:val="18"/>
                <w:szCs w:val="18"/>
              </w:rPr>
              <w:fldChar w:fldCharType="separate"/>
            </w:r>
            <w:r w:rsidR="005A641A">
              <w:rPr>
                <w:noProof/>
                <w:webHidden/>
                <w:sz w:val="18"/>
                <w:szCs w:val="18"/>
              </w:rPr>
              <w:t>116</w:t>
            </w:r>
            <w:r w:rsidRPr="0061524D">
              <w:rPr>
                <w:noProof/>
                <w:webHidden/>
                <w:sz w:val="18"/>
                <w:szCs w:val="18"/>
              </w:rPr>
              <w:fldChar w:fldCharType="end"/>
            </w:r>
          </w:hyperlink>
        </w:p>
        <w:p w14:paraId="6A209A0C" w14:textId="0019C2A4"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Pr="0061524D">
              <w:rPr>
                <w:rStyle w:val="Hyperlink"/>
                <w:i/>
                <w:iCs/>
                <w:noProof/>
                <w:sz w:val="18"/>
                <w:szCs w:val="18"/>
              </w:rPr>
              <w:t>6.22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Displacement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_Toc162181008 \h </w:instrText>
            </w:r>
            <w:r w:rsidRPr="0061524D">
              <w:rPr>
                <w:noProof/>
                <w:webHidden/>
                <w:sz w:val="18"/>
                <w:szCs w:val="18"/>
              </w:rPr>
            </w:r>
            <w:r w:rsidRPr="0061524D">
              <w:rPr>
                <w:noProof/>
                <w:webHidden/>
                <w:sz w:val="18"/>
                <w:szCs w:val="18"/>
              </w:rPr>
              <w:fldChar w:fldCharType="separate"/>
            </w:r>
            <w:r w:rsidR="005A641A">
              <w:rPr>
                <w:noProof/>
                <w:webHidden/>
                <w:sz w:val="18"/>
                <w:szCs w:val="18"/>
              </w:rPr>
              <w:t>118</w:t>
            </w:r>
            <w:r w:rsidRPr="0061524D">
              <w:rPr>
                <w:noProof/>
                <w:webHidden/>
                <w:sz w:val="18"/>
                <w:szCs w:val="18"/>
              </w:rPr>
              <w:fldChar w:fldCharType="end"/>
            </w:r>
          </w:hyperlink>
        </w:p>
        <w:p w14:paraId="7FC2C155" w14:textId="54AB7DDF"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Pr="0061524D">
              <w:rPr>
                <w:rStyle w:val="Hyperlink"/>
                <w:i/>
                <w:iCs/>
                <w:noProof/>
                <w:sz w:val="18"/>
                <w:szCs w:val="18"/>
              </w:rPr>
              <w:t>6.23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Displacement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_Toc162181009 \h </w:instrText>
            </w:r>
            <w:r w:rsidRPr="0061524D">
              <w:rPr>
                <w:noProof/>
                <w:webHidden/>
                <w:sz w:val="18"/>
                <w:szCs w:val="18"/>
              </w:rPr>
            </w:r>
            <w:r w:rsidRPr="0061524D">
              <w:rPr>
                <w:noProof/>
                <w:webHidden/>
                <w:sz w:val="18"/>
                <w:szCs w:val="18"/>
              </w:rPr>
              <w:fldChar w:fldCharType="separate"/>
            </w:r>
            <w:r w:rsidR="005A641A">
              <w:rPr>
                <w:noProof/>
                <w:webHidden/>
                <w:sz w:val="18"/>
                <w:szCs w:val="18"/>
              </w:rPr>
              <w:t>129</w:t>
            </w:r>
            <w:r w:rsidRPr="0061524D">
              <w:rPr>
                <w:noProof/>
                <w:webHidden/>
                <w:sz w:val="18"/>
                <w:szCs w:val="18"/>
              </w:rPr>
              <w:fldChar w:fldCharType="end"/>
            </w:r>
          </w:hyperlink>
        </w:p>
        <w:p w14:paraId="6D7FC732" w14:textId="361E6689"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Pr="0061524D">
              <w:rPr>
                <w:rStyle w:val="Hyperlink"/>
                <w:noProof/>
                <w:sz w:val="18"/>
                <w:szCs w:val="18"/>
              </w:rPr>
              <w:t>Appendix A - Test Object Library</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_Toc162181010 \h </w:instrText>
            </w:r>
            <w:r w:rsidRPr="0061524D">
              <w:rPr>
                <w:noProof/>
                <w:webHidden/>
                <w:sz w:val="18"/>
                <w:szCs w:val="18"/>
              </w:rPr>
            </w:r>
            <w:r w:rsidRPr="0061524D">
              <w:rPr>
                <w:noProof/>
                <w:webHidden/>
                <w:sz w:val="18"/>
                <w:szCs w:val="18"/>
              </w:rPr>
              <w:fldChar w:fldCharType="separate"/>
            </w:r>
            <w:r w:rsidR="005A641A">
              <w:rPr>
                <w:noProof/>
                <w:webHidden/>
                <w:sz w:val="18"/>
                <w:szCs w:val="18"/>
              </w:rPr>
              <w:t>133</w:t>
            </w:r>
            <w:r w:rsidRPr="0061524D">
              <w:rPr>
                <w:noProof/>
                <w:webHidden/>
                <w:sz w:val="18"/>
                <w:szCs w:val="18"/>
              </w:rPr>
              <w:fldChar w:fldCharType="end"/>
            </w:r>
          </w:hyperlink>
        </w:p>
        <w:p w14:paraId="5A09C9F7" w14:textId="71F39B11"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Pr="0061524D">
              <w:rPr>
                <w:rStyle w:val="Hyperlink"/>
                <w:noProof/>
                <w:sz w:val="18"/>
                <w:szCs w:val="18"/>
              </w:rPr>
              <w:t>Appendix B – Color, Texture, Lattice Tables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_Toc162181011 \h </w:instrText>
            </w:r>
            <w:r w:rsidRPr="0061524D">
              <w:rPr>
                <w:noProof/>
                <w:webHidden/>
                <w:sz w:val="18"/>
                <w:szCs w:val="18"/>
              </w:rPr>
            </w:r>
            <w:r w:rsidRPr="0061524D">
              <w:rPr>
                <w:noProof/>
                <w:webHidden/>
                <w:sz w:val="18"/>
                <w:szCs w:val="18"/>
              </w:rPr>
              <w:fldChar w:fldCharType="separate"/>
            </w:r>
            <w:r w:rsidR="005A641A">
              <w:rPr>
                <w:noProof/>
                <w:webHidden/>
                <w:sz w:val="18"/>
                <w:szCs w:val="18"/>
              </w:rPr>
              <w:t>140</w:t>
            </w:r>
            <w:r w:rsidRPr="0061524D">
              <w:rPr>
                <w:noProof/>
                <w:webHidden/>
                <w:sz w:val="18"/>
                <w:szCs w:val="18"/>
              </w:rPr>
              <w:fldChar w:fldCharType="end"/>
            </w:r>
          </w:hyperlink>
        </w:p>
        <w:p w14:paraId="4495EBDC" w14:textId="3570A7A8"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Pr="0061524D">
              <w:rPr>
                <w:rStyle w:val="Hyperlink"/>
                <w:noProof/>
                <w:sz w:val="18"/>
                <w:szCs w:val="18"/>
              </w:rPr>
              <w:t>Appendix C - Test Case to Test Suite Mapping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_Toc162181012 \h </w:instrText>
            </w:r>
            <w:r w:rsidRPr="0061524D">
              <w:rPr>
                <w:noProof/>
                <w:webHidden/>
                <w:sz w:val="18"/>
                <w:szCs w:val="18"/>
              </w:rPr>
            </w:r>
            <w:r w:rsidRPr="0061524D">
              <w:rPr>
                <w:noProof/>
                <w:webHidden/>
                <w:sz w:val="18"/>
                <w:szCs w:val="18"/>
              </w:rPr>
              <w:fldChar w:fldCharType="separate"/>
            </w:r>
            <w:r w:rsidR="005A641A">
              <w:rPr>
                <w:noProof/>
                <w:webHidden/>
                <w:sz w:val="18"/>
                <w:szCs w:val="18"/>
              </w:rPr>
              <w:t>149</w:t>
            </w:r>
            <w:r w:rsidRPr="0061524D">
              <w:rPr>
                <w:noProof/>
                <w:webHidden/>
                <w:sz w:val="18"/>
                <w:szCs w:val="18"/>
              </w:rPr>
              <w:fldChar w:fldCharType="end"/>
            </w:r>
          </w:hyperlink>
        </w:p>
        <w:p w14:paraId="46863CAD" w14:textId="57FC5A09"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Pr="0061524D">
              <w:rPr>
                <w:rStyle w:val="Hyperlink"/>
                <w:noProof/>
                <w:sz w:val="18"/>
                <w:szCs w:val="18"/>
              </w:rPr>
              <w:t>Appendix D – Secure Content Test Keys and IDs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_Toc162181013 \h </w:instrText>
            </w:r>
            <w:r w:rsidRPr="0061524D">
              <w:rPr>
                <w:noProof/>
                <w:webHidden/>
                <w:sz w:val="18"/>
                <w:szCs w:val="18"/>
              </w:rPr>
            </w:r>
            <w:r w:rsidRPr="0061524D">
              <w:rPr>
                <w:noProof/>
                <w:webHidden/>
                <w:sz w:val="18"/>
                <w:szCs w:val="18"/>
              </w:rPr>
              <w:fldChar w:fldCharType="separate"/>
            </w:r>
            <w:r w:rsidR="005A641A">
              <w:rPr>
                <w:noProof/>
                <w:webHidden/>
                <w:sz w:val="18"/>
                <w:szCs w:val="18"/>
              </w:rPr>
              <w:t>179</w:t>
            </w:r>
            <w:r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4" w:name="_Toc39378256" w:displacedByCustomXml="prev"/>
    <w:bookmarkStart w:id="5" w:name="_Toc38943820"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6" w:name="_Toc162180979"/>
      <w:r>
        <w:lastRenderedPageBreak/>
        <w:t>Introduction</w:t>
      </w:r>
      <w:bookmarkEnd w:id="6"/>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7" w:name="_Toc334854564"/>
      <w:bookmarkStart w:id="8" w:name="_Toc162180980"/>
      <w:bookmarkEnd w:id="5"/>
      <w:bookmarkEnd w:id="4"/>
      <w:r w:rsidRPr="7B2B6F25">
        <w:t>Terms and Acronyms</w:t>
      </w:r>
      <w:bookmarkEnd w:id="7"/>
      <w:bookmarkEnd w:id="8"/>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9" w:name="_Toc334854565"/>
      <w:bookmarkStart w:id="10" w:name="_Toc162180981"/>
      <w:r w:rsidRPr="7B2B6F25">
        <w:t>Scope</w:t>
      </w:r>
      <w:bookmarkEnd w:id="9"/>
      <w:bookmarkEnd w:id="10"/>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11"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12" w:name="_Toc162180982"/>
      <w:bookmarkEnd w:id="11"/>
      <w:r w:rsidRPr="4FA9AB4E">
        <w:t xml:space="preserve">Test </w:t>
      </w:r>
      <w:r w:rsidR="006127CA">
        <w:t xml:space="preserve">Suite </w:t>
      </w:r>
      <w:r w:rsidRPr="4FA9AB4E">
        <w:t>Organization</w:t>
      </w:r>
      <w:bookmarkEnd w:id="12"/>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proofErr w:type="gramStart"/>
            <w:r>
              <w:t>•(</w:t>
            </w:r>
            <w:proofErr w:type="gramEnd"/>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proofErr w:type="gramStart"/>
            <w:r>
              <w:t>•(</w:t>
            </w:r>
            <w:proofErr w:type="gramEnd"/>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w:t>
      </w:r>
      <w:proofErr w:type="gramStart"/>
      <w:r w:rsidRPr="001E0472">
        <w:rPr>
          <w:sz w:val="18"/>
          <w:szCs w:val="18"/>
        </w:rPr>
        <w:t>1)UUID</w:t>
      </w:r>
      <w:proofErr w:type="gramEnd"/>
      <w:r w:rsidRPr="001E0472">
        <w:rPr>
          <w:sz w:val="18"/>
          <w:szCs w:val="18"/>
        </w:rPr>
        <w:t xml:space="preserve">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w:t>
      </w:r>
      <w:proofErr w:type="gramStart"/>
      <w:r w:rsidRPr="001746E8">
        <w:rPr>
          <w:sz w:val="18"/>
          <w:szCs w:val="18"/>
        </w:rPr>
        <w:t>2)</w:t>
      </w:r>
      <w:r w:rsidR="00D76607">
        <w:rPr>
          <w:sz w:val="18"/>
          <w:szCs w:val="18"/>
        </w:rPr>
        <w:t>Several</w:t>
      </w:r>
      <w:proofErr w:type="gramEnd"/>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7EEA0925" w:rsidR="0073567D" w:rsidRDefault="0073567D" w:rsidP="0073567D">
      <w:pPr>
        <w:spacing w:after="0" w:line="240" w:lineRule="auto"/>
        <w:rPr>
          <w:sz w:val="18"/>
          <w:szCs w:val="18"/>
        </w:rPr>
      </w:pPr>
      <w:r>
        <w:rPr>
          <w:sz w:val="18"/>
          <w:szCs w:val="18"/>
        </w:rPr>
        <w:t>(</w:t>
      </w:r>
      <w:proofErr w:type="gramStart"/>
      <w:r>
        <w:rPr>
          <w:sz w:val="18"/>
          <w:szCs w:val="18"/>
        </w:rPr>
        <w:t>3)</w:t>
      </w:r>
      <w:r w:rsidR="00C95D59">
        <w:rPr>
          <w:sz w:val="18"/>
          <w:szCs w:val="18"/>
        </w:rPr>
        <w:t>Core</w:t>
      </w:r>
      <w:proofErr w:type="gramEnd"/>
      <w:r w:rsidR="00C95D59">
        <w:rPr>
          <w:sz w:val="18"/>
          <w:szCs w:val="18"/>
        </w:rPr>
        <w:t xml:space="preserve"> v</w:t>
      </w:r>
      <w:r>
        <w:rPr>
          <w:sz w:val="18"/>
          <w:szCs w:val="18"/>
        </w:rPr>
        <w:t>1.3</w:t>
      </w:r>
      <w:r w:rsidR="00C95D59">
        <w:rPr>
          <w:sz w:val="18"/>
          <w:szCs w:val="18"/>
        </w:rPr>
        <w:t>.0</w:t>
      </w:r>
      <w:r>
        <w:rPr>
          <w:sz w:val="18"/>
          <w:szCs w:val="18"/>
        </w:rPr>
        <w:t xml:space="preserve"> that includes </w:t>
      </w:r>
      <w:proofErr w:type="spellStart"/>
      <w:r>
        <w:rPr>
          <w:sz w:val="18"/>
          <w:szCs w:val="18"/>
        </w:rPr>
        <w:t>triangleset</w:t>
      </w:r>
      <w:proofErr w:type="spellEnd"/>
      <w:r>
        <w:rPr>
          <w:sz w:val="18"/>
          <w:szCs w:val="18"/>
        </w:rPr>
        <w:t xml:space="preserve"> </w:t>
      </w:r>
      <w:del w:id="13" w:author="Gonzalez, Jordi" w:date="2025-03-03T11:09:00Z" w16du:dateUtc="2025-03-03T10:09:00Z">
        <w:r w:rsidDel="009A74C4">
          <w:rPr>
            <w:sz w:val="18"/>
            <w:szCs w:val="18"/>
          </w:rPr>
          <w:delText xml:space="preserve">and mirrormesh </w:delText>
        </w:r>
      </w:del>
      <w:r>
        <w:rPr>
          <w:sz w:val="18"/>
          <w:szCs w:val="18"/>
        </w:rPr>
        <w:t>schema objects</w:t>
      </w:r>
    </w:p>
    <w:p w14:paraId="2F45E8BC" w14:textId="6B55E0AE" w:rsidR="005E25F5" w:rsidRDefault="005E25F5" w:rsidP="0073567D">
      <w:pPr>
        <w:spacing w:after="0" w:line="240" w:lineRule="auto"/>
        <w:rPr>
          <w:sz w:val="18"/>
          <w:szCs w:val="18"/>
        </w:rPr>
      </w:pPr>
      <w:r>
        <w:rPr>
          <w:sz w:val="18"/>
          <w:szCs w:val="18"/>
        </w:rPr>
        <w:t>(</w:t>
      </w:r>
      <w:proofErr w:type="gramStart"/>
      <w:r>
        <w:rPr>
          <w:sz w:val="18"/>
          <w:szCs w:val="18"/>
        </w:rPr>
        <w:t>4)Production</w:t>
      </w:r>
      <w:proofErr w:type="gramEnd"/>
      <w:r>
        <w:rPr>
          <w:sz w:val="18"/>
          <w:szCs w:val="18"/>
        </w:rPr>
        <w:t xml:space="preserve">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4" w:name="_Toc162180983"/>
      <w:r w:rsidRPr="00833FA5">
        <w:rPr>
          <w:rFonts w:eastAsia="Verdana" w:cs="Verdana"/>
        </w:rPr>
        <w:lastRenderedPageBreak/>
        <w:t>Test Case Numbering</w:t>
      </w:r>
      <w:bookmarkEnd w:id="14"/>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 xml:space="preserve">Neither </w:t>
      </w:r>
      <w:proofErr w:type="gramStart"/>
      <w:r w:rsidR="007A69AD">
        <w:t>Beam</w:t>
      </w:r>
      <w:r w:rsidR="001746E8">
        <w:t xml:space="preserve">, </w:t>
      </w:r>
      <w:r w:rsidR="007A69AD">
        <w:t xml:space="preserve"> </w:t>
      </w:r>
      <w:r>
        <w:t>Slice</w:t>
      </w:r>
      <w:proofErr w:type="gramEnd"/>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5" w:name="_Toc162180984"/>
      <w:r w:rsidRPr="00833FA5">
        <w:rPr>
          <w:rFonts w:eastAsia="Verdana" w:cs="Verdana"/>
        </w:rPr>
        <w:t xml:space="preserve">Test Case </w:t>
      </w:r>
      <w:r>
        <w:rPr>
          <w:rFonts w:eastAsia="Verdana" w:cs="Verdana"/>
        </w:rPr>
        <w:t>Size</w:t>
      </w:r>
      <w:bookmarkEnd w:id="15"/>
    </w:p>
    <w:p w14:paraId="326434A1" w14:textId="1E2010E8" w:rsidR="004B4F86" w:rsidRDefault="004B4F86" w:rsidP="004B4F86">
      <w:r>
        <w:t xml:space="preserve">The following max size coordinates are used for test case </w:t>
      </w:r>
      <w:proofErr w:type="spellStart"/>
      <w:r>
        <w:t>renderable</w:t>
      </w:r>
      <w:proofErr w:type="spellEnd"/>
      <w:r>
        <w:t xml:space="preserv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6"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6"/>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proofErr w:type="gramStart"/>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proofErr w:type="gram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 xml:space="preserve">Some test suites at the time they were written, such as beam lattice and secure content, did not have available implementations that render color. So, thumbnails are presented as monochrome images even though in some cases the test intent is to show the difference in </w:t>
      </w:r>
      <w:proofErr w:type="gramStart"/>
      <w:r>
        <w:t>color .</w:t>
      </w:r>
      <w:proofErr w:type="gramEnd"/>
      <w:r>
        <w:t xml:space="preserve">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7" w:name="_Toc162180986"/>
      <w:proofErr w:type="spellStart"/>
      <w:r>
        <w:rPr>
          <w:rFonts w:eastAsia="Verdana" w:cs="Verdana"/>
        </w:rPr>
        <w:t>basematerials</w:t>
      </w:r>
      <w:proofErr w:type="spellEnd"/>
      <w:r w:rsidR="00682770">
        <w:rPr>
          <w:rFonts w:eastAsia="Verdana" w:cs="Verdana"/>
        </w:rPr>
        <w:t xml:space="preserve"> name Attribute Mapping</w:t>
      </w:r>
      <w:bookmarkEnd w:id="17"/>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8" w:name="_Toc162180987"/>
      <w:r w:rsidR="00BE6AF9" w:rsidRPr="00833FA5">
        <w:t>Test Case Definitions</w:t>
      </w:r>
      <w:bookmarkEnd w:id="18"/>
    </w:p>
    <w:p w14:paraId="3F305D88" w14:textId="76F0349E" w:rsidR="002C4BC7" w:rsidRPr="00833FA5" w:rsidRDefault="00BF066F" w:rsidP="00833FA5">
      <w:pPr>
        <w:pStyle w:val="Heading2"/>
      </w:pPr>
      <w:r>
        <w:t xml:space="preserve"> </w:t>
      </w:r>
      <w:bookmarkStart w:id="19" w:name="_Toc162180988"/>
      <w:r w:rsidR="00BE6AF9" w:rsidRPr="00833FA5">
        <w:t xml:space="preserve">Positive </w:t>
      </w:r>
      <w:r w:rsidR="002C4BC7" w:rsidRPr="00833FA5">
        <w:t>OPC Test Cases</w:t>
      </w:r>
      <w:bookmarkEnd w:id="19"/>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w:t>
            </w:r>
            <w:proofErr w:type="gramStart"/>
            <w:r w:rsidRPr="00256D15">
              <w:rPr>
                <w:rFonts w:asciiTheme="minorHAnsi" w:eastAsia="Calibri" w:hAnsiTheme="minorHAnsi" w:cs="Calibri"/>
                <w:bCs/>
                <w:szCs w:val="20"/>
              </w:rPr>
              <w:t>extension, and</w:t>
            </w:r>
            <w:proofErr w:type="gramEnd"/>
            <w:r w:rsidRPr="00256D15">
              <w:rPr>
                <w:rFonts w:asciiTheme="minorHAnsi" w:eastAsia="Calibri" w:hAnsiTheme="minorHAnsi" w:cs="Calibri"/>
                <w:bCs/>
                <w:szCs w:val="20"/>
              </w:rPr>
              <w:t xml:space="preserve">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DF776B"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but rather has an explicit override for each model part. Rename the extensions of the model parts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xml:space="preserve">. Rename the thumbnail extension to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DF776B"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w:t>
            </w:r>
            <w:proofErr w:type="gramStart"/>
            <w:r w:rsidRPr="00EE6072">
              <w:rPr>
                <w:rFonts w:asciiTheme="minorHAnsi" w:eastAsia="Calibri" w:hAnsiTheme="minorHAnsi" w:cs="Calibri"/>
                <w:szCs w:val="20"/>
              </w:rPr>
              <w:t>@ !</w:t>
            </w:r>
            <w:proofErr w:type="gramEnd"/>
            <w:r w:rsidRPr="00EE6072">
              <w:rPr>
                <w:rFonts w:asciiTheme="minorHAnsi" w:eastAsia="Calibri" w:hAnsiTheme="minorHAnsi" w:cs="Calibri"/>
                <w:szCs w:val="20"/>
              </w:rPr>
              <w:t xml:space="preserve">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DF776B"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20" w:name="_Toc162180989"/>
      <w:r w:rsidR="00A21BEB" w:rsidRPr="006D0B37">
        <w:t>Negative OPC Test Cases</w:t>
      </w:r>
      <w:bookmarkEnd w:id="20"/>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proofErr w:type="gram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w:t>
            </w:r>
            <w:proofErr w:type="gramEnd"/>
            <w:r w:rsidR="00471F5A" w:rsidRPr="00471F5A">
              <w:rPr>
                <w:rFonts w:asciiTheme="minorHAnsi" w:eastAsia="Calibri" w:hAnsiTheme="minorHAnsi" w:cs="Calibri"/>
              </w:rPr>
              <w:t>=&amp;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21" w:name="_Hlk68444499"/>
            <w:bookmarkStart w:id="22"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21"/>
          </w:p>
          <w:bookmarkEnd w:id="22"/>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w:t>
            </w:r>
            <w:proofErr w:type="gramStart"/>
            <w:r w:rsidRPr="00F84397">
              <w:rPr>
                <w:rFonts w:asciiTheme="minorHAnsi" w:eastAsia="Calibri" w:hAnsiTheme="minorHAnsi" w:cs="Calibri"/>
              </w:rPr>
              <w:t>“.model</w:t>
            </w:r>
            <w:proofErr w:type="gramEnd"/>
            <w:r w:rsidRPr="00F84397">
              <w:rPr>
                <w:rFonts w:asciiTheme="minorHAnsi" w:eastAsia="Calibri" w:hAnsiTheme="minorHAnsi" w:cs="Calibri"/>
              </w:rPr>
              <w:t xml:space="preserve">”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w:t>
            </w:r>
            <w:proofErr w:type="gramStart"/>
            <w:r>
              <w:rPr>
                <w:rFonts w:asciiTheme="minorHAnsi" w:hAnsiTheme="minorHAnsi"/>
              </w:rPr>
              <w:t xml:space="preserve">02 </w:t>
            </w:r>
            <w:r w:rsidRPr="00F84397">
              <w:rPr>
                <w:rFonts w:asciiTheme="minorHAnsi" w:hAnsiTheme="minorHAnsi"/>
              </w:rPr>
              <w:t xml:space="preserve"> –</w:t>
            </w:r>
            <w:proofErr w:type="gramEnd"/>
            <w:r w:rsidRPr="00F84397">
              <w:rPr>
                <w:rFonts w:asciiTheme="minorHAnsi" w:hAnsiTheme="minorHAnsi"/>
              </w:rPr>
              <w:t xml:space="preserve">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23" w:name="_Toc162180990"/>
      <w:r w:rsidR="00BE6AF9" w:rsidRPr="006D0B37">
        <w:t xml:space="preserve">Positive </w:t>
      </w:r>
      <w:r w:rsidR="002C4BC7" w:rsidRPr="006D0B37">
        <w:t>3MF Core Test Cases</w:t>
      </w:r>
      <w:bookmarkEnd w:id="23"/>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17103B" w:rsidP="1465993C">
            <w:pPr>
              <w:rPr>
                <w:rFonts w:asciiTheme="minorHAnsi" w:eastAsiaTheme="minorEastAsia" w:hAnsiTheme="minorHAnsi"/>
                <w:bCs/>
                <w:szCs w:val="20"/>
              </w:rPr>
            </w:pPr>
            <w:hyperlink r:id="rId11" w:anchor="421-Component" w:history="1">
              <w:r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7271D5" w:rsidP="007271D5">
            <w:pPr>
              <w:rPr>
                <w:rFonts w:asciiTheme="minorHAnsi" w:eastAsiaTheme="minorEastAsia" w:hAnsiTheme="minorHAnsi"/>
                <w:b/>
                <w:bCs/>
                <w:szCs w:val="20"/>
              </w:rPr>
            </w:pPr>
            <w:hyperlink r:id="rId12" w:anchor="211-3D-Parts-and-Payload-Relationships" w:history="1">
              <w:r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7271D5" w:rsidP="007271D5">
            <w:pPr>
              <w:rPr>
                <w:rFonts w:asciiTheme="minorHAnsi" w:eastAsiaTheme="minorEastAsia" w:hAnsiTheme="minorHAnsi"/>
                <w:szCs w:val="20"/>
              </w:rPr>
            </w:pPr>
            <w:hyperlink r:id="rId13" w:anchor="31-Coordinate-Space" w:history="1">
              <w:r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7271D5" w:rsidP="007271D5">
            <w:pPr>
              <w:rPr>
                <w:rFonts w:asciiTheme="minorHAnsi" w:eastAsiaTheme="minorEastAsia" w:hAnsiTheme="minorHAnsi"/>
                <w:b/>
                <w:bCs/>
                <w:szCs w:val="20"/>
              </w:rPr>
            </w:pPr>
            <w:hyperlink r:id="rId14" w:anchor="341-Metadata" w:history="1">
              <w:r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proofErr w:type="gramStart"/>
            <w:r w:rsidRPr="00F84397">
              <w:rPr>
                <w:rFonts w:asciiTheme="minorHAnsi" w:eastAsiaTheme="minorEastAsia" w:hAnsiTheme="minorHAnsi"/>
                <w:szCs w:val="20"/>
              </w:rPr>
              <w:t>xmlns:v</w:t>
            </w:r>
            <w:proofErr w:type="spellEnd"/>
            <w:proofErr w:type="gram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v:anyname</w:t>
            </w:r>
            <w:proofErr w:type="gramEnd"/>
            <w:r w:rsidRPr="00F84397">
              <w:rPr>
                <w:rFonts w:asciiTheme="minorHAnsi" w:eastAsiaTheme="minorEastAsia" w:hAnsiTheme="minorHAnsi"/>
                <w:szCs w:val="20"/>
              </w:rPr>
              <w:t>"&gt;this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7271D5" w:rsidP="007271D5">
            <w:pPr>
              <w:rPr>
                <w:rFonts w:asciiTheme="minorHAnsi" w:eastAsiaTheme="minorEastAsia" w:hAnsiTheme="minorHAnsi"/>
                <w:b/>
                <w:bCs/>
                <w:szCs w:val="20"/>
              </w:rPr>
            </w:pPr>
            <w:hyperlink r:id="rId15" w:anchor="341-Metadata" w:history="1">
              <w:r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7271D5" w:rsidP="007271D5">
            <w:pPr>
              <w:rPr>
                <w:rFonts w:asciiTheme="minorHAnsi" w:eastAsiaTheme="minorEastAsia" w:hAnsiTheme="minorHAnsi"/>
                <w:b/>
                <w:bCs/>
                <w:szCs w:val="20"/>
              </w:rPr>
            </w:pPr>
            <w:hyperlink r:id="rId16" w:anchor="343-Build-Instructions" w:history="1">
              <w:r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7271D5" w:rsidP="007271D5">
            <w:pPr>
              <w:rPr>
                <w:rFonts w:asciiTheme="minorHAnsi" w:eastAsiaTheme="minorEastAsia" w:hAnsiTheme="minorHAnsi"/>
                <w:b/>
                <w:bCs/>
                <w:szCs w:val="20"/>
              </w:rPr>
            </w:pPr>
            <w:hyperlink r:id="rId17" w:anchor="342-Resources" w:history="1">
              <w:r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7271D5" w:rsidP="007271D5">
            <w:pPr>
              <w:rPr>
                <w:rFonts w:asciiTheme="minorHAnsi" w:eastAsiaTheme="minorEastAsia" w:hAnsiTheme="minorHAnsi"/>
                <w:b/>
                <w:bCs/>
                <w:szCs w:val="20"/>
              </w:rPr>
            </w:pPr>
            <w:hyperlink r:id="rId18" w:anchor="343-Build-Instructions" w:history="1">
              <w:r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 xml:space="preserve">color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 xml:space="preserve">This will override the object </w:t>
            </w:r>
            <w:proofErr w:type="spellStart"/>
            <w:r>
              <w:rPr>
                <w:rFonts w:asciiTheme="minorHAnsi" w:eastAsiaTheme="minorEastAsia" w:hAnsiTheme="minorHAnsi"/>
                <w:szCs w:val="20"/>
              </w:rPr>
              <w:t>pid</w:t>
            </w:r>
            <w:proofErr w:type="spellEnd"/>
            <w:r>
              <w:rPr>
                <w:rFonts w:asciiTheme="minorHAnsi" w:eastAsiaTheme="minorEastAsia" w:hAnsiTheme="minorHAnsi"/>
                <w:szCs w:val="20"/>
              </w:rPr>
              <w:t xml:space="preserve"> and </w:t>
            </w:r>
            <w:proofErr w:type="spellStart"/>
            <w:r>
              <w:rPr>
                <w:rFonts w:asciiTheme="minorHAnsi" w:eastAsiaTheme="minorEastAsia" w:hAnsiTheme="minorHAnsi"/>
                <w:szCs w:val="20"/>
              </w:rPr>
              <w:t>pindex</w:t>
            </w:r>
            <w:proofErr w:type="spellEnd"/>
            <w:r>
              <w:rPr>
                <w:rFonts w:asciiTheme="minorHAnsi" w:eastAsiaTheme="minorEastAsia" w:hAnsiTheme="minorHAnsi"/>
                <w:szCs w:val="20"/>
              </w:rPr>
              <w:t xml:space="preserve">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proofErr w:type="gram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being</w:t>
            </w:r>
            <w:proofErr w:type="gramEnd"/>
            <w:r>
              <w:rPr>
                <w:rFonts w:asciiTheme="minorHAnsi" w:eastAsiaTheme="minorEastAsia" w:hAnsiTheme="minorHAnsi"/>
                <w:szCs w:val="20"/>
              </w:rPr>
              <w:t xml:space="preserve">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 xml:space="preserve">NOTE: </w:t>
            </w:r>
            <w:proofErr w:type="spellStart"/>
            <w:r>
              <w:rPr>
                <w:rFonts w:asciiTheme="minorHAnsi" w:eastAsiaTheme="minorEastAsia" w:hAnsiTheme="minorHAnsi"/>
                <w:szCs w:val="20"/>
              </w:rPr>
              <w:t>Basematerials</w:t>
            </w:r>
            <w:proofErr w:type="spellEnd"/>
            <w:r>
              <w:rPr>
                <w:rFonts w:asciiTheme="minorHAnsi" w:eastAsiaTheme="minorEastAsia" w:hAnsiTheme="minorHAnsi"/>
                <w:szCs w:val="20"/>
              </w:rPr>
              <w:t xml:space="preserve">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7271D5" w:rsidP="007271D5">
            <w:pPr>
              <w:rPr>
                <w:rFonts w:asciiTheme="minorHAnsi" w:eastAsiaTheme="minorEastAsia" w:hAnsiTheme="minorHAnsi"/>
                <w:b/>
                <w:bCs/>
                <w:szCs w:val="20"/>
              </w:rPr>
            </w:pPr>
            <w:hyperlink r:id="rId19" w:anchor="342-Resources" w:history="1">
              <w:r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7271D5" w:rsidP="007271D5">
            <w:pPr>
              <w:rPr>
                <w:rFonts w:asciiTheme="minorHAnsi" w:eastAsiaTheme="minorEastAsia" w:hAnsiTheme="minorHAnsi"/>
                <w:b/>
                <w:bCs/>
                <w:szCs w:val="20"/>
              </w:rPr>
            </w:pPr>
            <w:hyperlink r:id="rId20" w:anchor="611-JPEG-Images" w:history="1">
              <w:r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7271D5" w:rsidP="007271D5">
            <w:pPr>
              <w:rPr>
                <w:rFonts w:asciiTheme="minorHAnsi" w:eastAsiaTheme="minorEastAsia" w:hAnsiTheme="minorHAnsi"/>
                <w:b/>
                <w:bCs/>
                <w:szCs w:val="20"/>
              </w:rPr>
            </w:pPr>
            <w:hyperlink r:id="rId21" w:anchor="41-Meshes" w:history="1">
              <w:r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7271D5" w:rsidP="007271D5">
            <w:pPr>
              <w:rPr>
                <w:rFonts w:asciiTheme="minorHAnsi" w:eastAsiaTheme="minorEastAsia" w:hAnsiTheme="minorHAnsi"/>
                <w:b/>
                <w:bCs/>
                <w:szCs w:val="20"/>
              </w:rPr>
            </w:pPr>
            <w:hyperlink r:id="rId22" w:anchor="234-Whitespace" w:history="1">
              <w:r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7271D5" w:rsidP="007271D5">
            <w:pPr>
              <w:rPr>
                <w:rFonts w:asciiTheme="minorHAnsi" w:eastAsiaTheme="minorEastAsia" w:hAnsiTheme="minorHAnsi"/>
                <w:b/>
                <w:bCs/>
              </w:rPr>
            </w:pPr>
            <w:hyperlink r:id="rId23" w:anchor="235-Language" w:history="1">
              <w:r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 xml:space="preserve">both adjacent in XY </w:t>
            </w:r>
            <w:proofErr w:type="gramStart"/>
            <w:r w:rsidR="00314972">
              <w:rPr>
                <w:rFonts w:asciiTheme="minorHAnsi" w:eastAsia="Calibri" w:hAnsiTheme="minorHAnsi" w:cs="Calibri"/>
              </w:rPr>
              <w:t>space, and</w:t>
            </w:r>
            <w:proofErr w:type="gramEnd"/>
            <w:r w:rsidR="00314972">
              <w:rPr>
                <w:rFonts w:asciiTheme="minorHAnsi" w:eastAsia="Calibri" w:hAnsiTheme="minorHAnsi" w:cs="Calibri"/>
              </w:rPr>
              <w:t xml:space="preserve">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7271D5" w:rsidP="007271D5">
            <w:pPr>
              <w:rPr>
                <w:rFonts w:asciiTheme="minorHAnsi" w:eastAsiaTheme="minorEastAsia" w:hAnsiTheme="minorHAnsi"/>
                <w:b/>
                <w:bCs/>
              </w:rPr>
            </w:pPr>
            <w:hyperlink r:id="rId24" w:anchor="3431-Item-Element" w:history="1">
              <w:r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7271D5" w:rsidP="007271D5">
            <w:pPr>
              <w:rPr>
                <w:rFonts w:asciiTheme="minorHAnsi" w:eastAsiaTheme="minorEastAsia" w:hAnsiTheme="minorHAnsi"/>
                <w:b/>
                <w:bCs/>
              </w:rPr>
            </w:pPr>
            <w:hyperlink r:id="rId25" w:anchor="411-Fill-Rule" w:history="1">
              <w:r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7271D5" w:rsidP="007271D5">
            <w:pPr>
              <w:rPr>
                <w:rFonts w:asciiTheme="minorHAnsi" w:eastAsiaTheme="minorEastAsia" w:hAnsiTheme="minorHAnsi"/>
                <w:b/>
                <w:bCs/>
              </w:rPr>
            </w:pPr>
            <w:hyperlink r:id="rId26" w:anchor="235-Language" w:history="1">
              <w:r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7271D5" w:rsidP="007271D5">
            <w:pPr>
              <w:rPr>
                <w:rFonts w:asciiTheme="minorHAnsi" w:eastAsiaTheme="minorEastAsia" w:hAnsiTheme="minorHAnsi"/>
                <w:b/>
                <w:bCs/>
                <w:szCs w:val="20"/>
              </w:rPr>
            </w:pPr>
            <w:hyperlink r:id="rId27" w:anchor="611-JPEG-Images" w:history="1">
              <w:r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proofErr w:type="gram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w:t>
            </w:r>
            <w:proofErr w:type="gramEnd"/>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7271D5" w:rsidP="007271D5">
            <w:pPr>
              <w:rPr>
                <w:rFonts w:asciiTheme="minorHAnsi" w:eastAsiaTheme="minorEastAsia" w:hAnsiTheme="minorHAnsi"/>
                <w:b/>
                <w:szCs w:val="20"/>
              </w:rPr>
            </w:pPr>
            <w:hyperlink r:id="rId28" w:anchor="612-PNG-Images" w:history="1">
              <w:r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680115" w:rsidP="00680115">
            <w:pPr>
              <w:rPr>
                <w:rFonts w:asciiTheme="minorHAnsi" w:eastAsiaTheme="minorEastAsia" w:hAnsiTheme="minorHAnsi"/>
                <w:b/>
                <w:bCs/>
                <w:szCs w:val="20"/>
              </w:rPr>
            </w:pPr>
            <w:hyperlink r:id="rId29" w:anchor="Chapter-5-Material-Resources" w:history="1">
              <w:r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Modify Content Types so that extension </w:t>
            </w:r>
            <w:proofErr w:type="gramStart"/>
            <w:r w:rsidRPr="00F84397">
              <w:rPr>
                <w:rFonts w:asciiTheme="minorHAnsi" w:eastAsiaTheme="minorEastAsia" w:hAnsiTheme="minorHAnsi"/>
              </w:rPr>
              <w:t>“.model</w:t>
            </w:r>
            <w:proofErr w:type="gramEnd"/>
            <w:r w:rsidRPr="00F84397">
              <w:rPr>
                <w:rFonts w:asciiTheme="minorHAnsi" w:eastAsiaTheme="minorEastAsia" w:hAnsiTheme="minorHAnsi"/>
              </w:rPr>
              <w:t>”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680115" w:rsidP="00680115">
            <w:pPr>
              <w:rPr>
                <w:rFonts w:asciiTheme="minorHAnsi" w:eastAsiaTheme="minorEastAsia" w:hAnsiTheme="minorHAnsi"/>
                <w:b/>
                <w:bCs/>
              </w:rPr>
            </w:pPr>
            <w:hyperlink r:id="rId30" w:anchor="22-Part-Naming-Recommendations" w:history="1">
              <w:r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680115" w:rsidP="00680115">
            <w:pPr>
              <w:rPr>
                <w:rFonts w:asciiTheme="minorHAnsi" w:eastAsiaTheme="minorEastAsia" w:hAnsiTheme="minorHAnsi"/>
                <w:b/>
              </w:rPr>
            </w:pPr>
            <w:hyperlink r:id="rId31" w:anchor="33-3D-Matrices" w:history="1">
              <w:r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w:t>
            </w:r>
            <w:proofErr w:type="gramStart"/>
            <w:r w:rsidRPr="00F84397">
              <w:rPr>
                <w:rFonts w:asciiTheme="minorHAnsi" w:eastAsiaTheme="minorEastAsia" w:hAnsiTheme="minorHAnsi"/>
                <w:szCs w:val="20"/>
              </w:rPr>
              <w:t>interlocking, but</w:t>
            </w:r>
            <w:proofErr w:type="gramEnd"/>
            <w:r w:rsidRPr="00F84397">
              <w:rPr>
                <w:rFonts w:asciiTheme="minorHAnsi" w:eastAsiaTheme="minorEastAsia" w:hAnsiTheme="minorHAnsi"/>
                <w:szCs w:val="20"/>
              </w:rPr>
              <w:t xml:space="preserve">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680115" w:rsidP="00680115">
            <w:pPr>
              <w:rPr>
                <w:rFonts w:asciiTheme="minorHAnsi" w:eastAsiaTheme="minorEastAsia" w:hAnsiTheme="minorHAnsi"/>
                <w:b/>
                <w:bCs/>
                <w:szCs w:val="20"/>
              </w:rPr>
            </w:pPr>
            <w:hyperlink r:id="rId32" w:anchor="3431-Item-Element" w:history="1">
              <w:r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680115" w:rsidP="00680115">
            <w:pPr>
              <w:rPr>
                <w:rFonts w:asciiTheme="minorHAnsi" w:eastAsiaTheme="minorEastAsia" w:hAnsiTheme="minorHAnsi"/>
                <w:b/>
                <w:bCs/>
              </w:rPr>
            </w:pPr>
            <w:hyperlink r:id="rId33" w:anchor="3431-Item-Element" w:history="1">
              <w:r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680115" w:rsidP="00680115">
            <w:pPr>
              <w:rPr>
                <w:rFonts w:asciiTheme="minorHAnsi" w:eastAsiaTheme="minorEastAsia" w:hAnsiTheme="minorHAnsi"/>
                <w:b/>
                <w:bCs/>
              </w:rPr>
            </w:pPr>
            <w:hyperlink r:id="rId34" w:anchor="Chapter-4-Object-Resources" w:history="1">
              <w:r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680115" w:rsidP="00680115">
            <w:pPr>
              <w:rPr>
                <w:rFonts w:asciiTheme="minorHAnsi" w:eastAsiaTheme="minorEastAsia" w:hAnsiTheme="minorHAnsi"/>
                <w:b/>
                <w:bCs/>
                <w:szCs w:val="20"/>
              </w:rPr>
            </w:pPr>
            <w:hyperlink r:id="rId35" w:anchor="v41-Meshes" w:history="1">
              <w:r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 xml:space="preserve">331 </w:t>
      </w:r>
      <w:proofErr w:type="gramStart"/>
      <w:r w:rsidR="4FA9AB4E">
        <w:t>Non-Degeneracy</w:t>
      </w:r>
      <w:proofErr w:type="gramEnd"/>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680115" w:rsidP="00680115">
            <w:pPr>
              <w:rPr>
                <w:rFonts w:asciiTheme="minorHAnsi" w:eastAsiaTheme="minorEastAsia" w:hAnsiTheme="minorHAnsi"/>
                <w:b/>
                <w:bCs/>
              </w:rPr>
            </w:pPr>
            <w:hyperlink r:id="rId36" w:anchor="41-Meshes" w:history="1">
              <w:r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680115" w:rsidP="00680115">
            <w:pPr>
              <w:rPr>
                <w:rFonts w:asciiTheme="minorHAnsi" w:eastAsiaTheme="minorEastAsia" w:hAnsiTheme="minorHAnsi"/>
                <w:b/>
                <w:bCs/>
              </w:rPr>
            </w:pPr>
            <w:hyperlink r:id="rId37" w:anchor="4131-Vertex" w:history="1">
              <w:r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680115" w:rsidP="00680115">
            <w:pPr>
              <w:rPr>
                <w:rFonts w:asciiTheme="minorHAnsi" w:eastAsiaTheme="minorEastAsia" w:hAnsiTheme="minorHAnsi"/>
                <w:b/>
                <w:szCs w:val="20"/>
              </w:rPr>
            </w:pPr>
            <w:hyperlink r:id="rId38" w:anchor="611-JPEG-Images" w:history="1">
              <w:r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w:t>
            </w:r>
            <w:proofErr w:type="gramStart"/>
            <w:r>
              <w:rPr>
                <w:rFonts w:asciiTheme="minorHAnsi" w:hAnsiTheme="minorHAnsi"/>
                <w:szCs w:val="20"/>
              </w:rPr>
              <w:t>–  Use</w:t>
            </w:r>
            <w:proofErr w:type="gramEnd"/>
            <w:r>
              <w:rPr>
                <w:rFonts w:asciiTheme="minorHAnsi" w:hAnsiTheme="minorHAnsi"/>
                <w:szCs w:val="20"/>
              </w:rPr>
              <w:t xml:space="preserv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680115" w:rsidP="00680115">
            <w:pPr>
              <w:rPr>
                <w:rFonts w:asciiTheme="minorHAnsi" w:eastAsiaTheme="minorEastAsia" w:hAnsiTheme="minorHAnsi"/>
                <w:b/>
                <w:szCs w:val="20"/>
              </w:rPr>
            </w:pPr>
            <w:hyperlink r:id="rId39" w:anchor="611-JPEG-Images" w:history="1">
              <w:r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680115" w:rsidP="00680115">
            <w:pPr>
              <w:rPr>
                <w:rFonts w:asciiTheme="minorHAnsi" w:eastAsiaTheme="minorEastAsia" w:hAnsiTheme="minorHAnsi"/>
                <w:b/>
                <w:szCs w:val="20"/>
              </w:rPr>
            </w:pPr>
            <w:hyperlink r:id="rId40" w:anchor="611-JPEG-Images" w:history="1">
              <w:r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w:t>
            </w:r>
            <w:proofErr w:type="gramStart"/>
            <w:r>
              <w:rPr>
                <w:rFonts w:asciiTheme="minorHAnsi" w:hAnsiTheme="minorHAnsi"/>
                <w:szCs w:val="20"/>
              </w:rPr>
              <w:t>preserve</w:t>
            </w:r>
            <w:proofErr w:type="gramEnd"/>
            <w:r>
              <w:rPr>
                <w:rFonts w:asciiTheme="minorHAnsi" w:hAnsiTheme="minorHAnsi"/>
                <w:szCs w:val="20"/>
              </w:rPr>
              <w:t xml:space="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883950" w:rsidP="00883950">
            <w:pPr>
              <w:rPr>
                <w:rFonts w:asciiTheme="minorHAnsi" w:eastAsiaTheme="minorEastAsia" w:hAnsiTheme="minorHAnsi"/>
                <w:b/>
                <w:szCs w:val="20"/>
              </w:rPr>
            </w:pPr>
            <w:hyperlink r:id="rId41" w:anchor="341-Metadata" w:history="1">
              <w:r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proofErr w:type="gramStart"/>
            <w:r>
              <w:rPr>
                <w:rFonts w:asciiTheme="minorHAnsi" w:eastAsiaTheme="majorEastAsia" w:hAnsiTheme="minorHAnsi" w:cstheme="minorHAnsi"/>
                <w:b/>
                <w:bCs/>
                <w:color w:val="000000" w:themeColor="text1"/>
                <w:szCs w:val="20"/>
              </w:rPr>
              <w:t>x:vendor</w:t>
            </w:r>
            <w:proofErr w:type="gramEnd"/>
            <w:r>
              <w:rPr>
                <w:rFonts w:asciiTheme="minorHAnsi" w:eastAsiaTheme="majorEastAsia" w:hAnsiTheme="minorHAnsi" w:cstheme="minorHAnsi"/>
                <w:b/>
                <w:bCs/>
                <w:color w:val="000000" w:themeColor="text1"/>
                <w:szCs w:val="20"/>
              </w:rPr>
              <w:t>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proofErr w:type="gramStart"/>
            <w:r>
              <w:rPr>
                <w:rFonts w:asciiTheme="minorHAnsi" w:eastAsiaTheme="majorEastAsia" w:hAnsiTheme="minorHAnsi" w:cstheme="minorHAnsi"/>
                <w:b/>
                <w:bCs/>
                <w:color w:val="000000" w:themeColor="text1"/>
                <w:szCs w:val="20"/>
              </w:rPr>
              <w:t>x:vendor</w:t>
            </w:r>
            <w:proofErr w:type="gramEnd"/>
            <w:r>
              <w:rPr>
                <w:rFonts w:asciiTheme="minorHAnsi" w:eastAsiaTheme="majorEastAsia" w:hAnsiTheme="minorHAnsi" w:cstheme="minorHAnsi"/>
                <w:b/>
                <w:bCs/>
                <w:color w:val="000000" w:themeColor="text1"/>
                <w:szCs w:val="20"/>
              </w:rPr>
              <w:t>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9B04A2" w:rsidP="00B679AF">
            <w:pPr>
              <w:rPr>
                <w:rFonts w:asciiTheme="minorHAnsi" w:eastAsiaTheme="minorEastAsia" w:hAnsiTheme="minorHAnsi"/>
                <w:b/>
                <w:bCs/>
                <w:szCs w:val="20"/>
              </w:rPr>
            </w:pPr>
            <w:hyperlink r:id="rId42" w:anchor="33-3D-Matrices" w:history="1">
              <w:r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w:t>
            </w:r>
            <w:proofErr w:type="gramStart"/>
            <w:r w:rsidR="00565E06">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4" w:name="_Toc162180991"/>
      <w:r w:rsidR="00A21BEB">
        <w:t>Negative 3MF Core Test Cases</w:t>
      </w:r>
      <w:bookmarkEnd w:id="24"/>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proofErr w:type="gramStart"/>
            <w:r w:rsidRPr="00F84397">
              <w:rPr>
                <w:rFonts w:asciiTheme="minorHAnsi" w:eastAsiaTheme="minorEastAsia" w:hAnsiTheme="minorHAnsi"/>
                <w:szCs w:val="20"/>
              </w:rPr>
              <w:t>=”External</w:t>
            </w:r>
            <w:proofErr w:type="gramEnd"/>
            <w:r w:rsidRPr="00F84397">
              <w:rPr>
                <w:rFonts w:asciiTheme="minorHAnsi" w:eastAsiaTheme="minorEastAsia" w:hAnsiTheme="minorHAnsi"/>
                <w:szCs w:val="20"/>
              </w:rPr>
              <w:t>”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A57F6B" w:rsidP="00A57F6B">
            <w:pPr>
              <w:rPr>
                <w:rFonts w:asciiTheme="minorHAnsi" w:eastAsiaTheme="minorEastAsia" w:hAnsiTheme="minorHAnsi"/>
                <w:b/>
                <w:bCs/>
                <w:szCs w:val="20"/>
              </w:rPr>
            </w:pPr>
            <w:hyperlink r:id="rId44" w:anchor="421-Component" w:history="1">
              <w:r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proofErr w:type="gramStart"/>
            <w:r w:rsidRPr="00F84397">
              <w:rPr>
                <w:rFonts w:asciiTheme="minorHAnsi" w:eastAsiaTheme="minorEastAsia" w:hAnsiTheme="minorHAnsi"/>
                <w:szCs w:val="20"/>
              </w:rPr>
              <w:t>=”External</w:t>
            </w:r>
            <w:proofErr w:type="gramEnd"/>
            <w:r w:rsidRPr="00F84397">
              <w:rPr>
                <w:rFonts w:asciiTheme="minorHAnsi" w:eastAsiaTheme="minorEastAsia" w:hAnsiTheme="minorHAnsi"/>
                <w:szCs w:val="20"/>
              </w:rPr>
              <w:t>”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A57F6B" w:rsidP="00A57F6B">
            <w:pPr>
              <w:rPr>
                <w:rFonts w:asciiTheme="minorHAnsi" w:eastAsiaTheme="minorEastAsia" w:hAnsiTheme="minorHAnsi"/>
                <w:b/>
                <w:bCs/>
                <w:szCs w:val="20"/>
              </w:rPr>
            </w:pPr>
            <w:hyperlink r:id="rId46" w:anchor="Chapter-5-Material-Resources" w:history="1">
              <w:r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gramStart"/>
            <w:r w:rsidRPr="00F84397">
              <w:rPr>
                <w:rFonts w:asciiTheme="minorHAnsi" w:eastAsiaTheme="minorEastAsia" w:hAnsiTheme="minorHAnsi"/>
                <w:szCs w:val="20"/>
              </w:rPr>
              <w:t>“.</w:t>
            </w:r>
            <w:proofErr w:type="spellStart"/>
            <w:r w:rsidRPr="00F84397">
              <w:rPr>
                <w:rFonts w:asciiTheme="minorHAnsi" w:eastAsiaTheme="minorEastAsia" w:hAnsiTheme="minorHAnsi"/>
                <w:szCs w:val="20"/>
              </w:rPr>
              <w:t>rels</w:t>
            </w:r>
            <w:proofErr w:type="spellEnd"/>
            <w:proofErr w:type="gram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w:t>
            </w:r>
            <w:proofErr w:type="gramStart"/>
            <w:r w:rsidRPr="00F84397">
              <w:rPr>
                <w:rFonts w:asciiTheme="minorHAnsi" w:eastAsiaTheme="minorEastAsia" w:hAnsiTheme="minorHAnsi"/>
                <w:szCs w:val="20"/>
              </w:rPr>
              <w:t>relationship  that</w:t>
            </w:r>
            <w:proofErr w:type="gramEnd"/>
            <w:r w:rsidRPr="00F84397">
              <w:rPr>
                <w:rFonts w:asciiTheme="minorHAnsi" w:eastAsiaTheme="minorEastAsia" w:hAnsiTheme="minorHAnsi"/>
                <w:szCs w:val="20"/>
              </w:rPr>
              <w:t xml:space="preserve">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w:t>
            </w:r>
            <w:proofErr w:type="gramStart"/>
            <w:r w:rsidRPr="00F84397">
              <w:rPr>
                <w:rFonts w:asciiTheme="minorHAnsi" w:eastAsiaTheme="minorEastAsia" w:hAnsiTheme="minorHAnsi"/>
                <w:szCs w:val="20"/>
              </w:rPr>
              <w:t>relationship  that</w:t>
            </w:r>
            <w:proofErr w:type="gramEnd"/>
            <w:r w:rsidRPr="00F84397">
              <w:rPr>
                <w:rFonts w:asciiTheme="minorHAnsi" w:eastAsiaTheme="minorEastAsia" w:hAnsiTheme="minorHAnsi"/>
                <w:szCs w:val="20"/>
              </w:rPr>
              <w:t xml:space="preserve">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 xml:space="preserve">Use a numeric leading digit for the root model’s relationship </w:t>
            </w:r>
            <w:proofErr w:type="spellStart"/>
            <w:r w:rsidR="007778A8">
              <w:rPr>
                <w:rFonts w:asciiTheme="minorHAnsi" w:eastAsiaTheme="minorEastAsia" w:hAnsiTheme="minorHAnsi"/>
                <w:szCs w:val="20"/>
              </w:rPr>
              <w:t>iD</w:t>
            </w:r>
            <w:proofErr w:type="spellEnd"/>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 xml:space="preserve">Add an incorrect relationship “Type” attribute value in </w:t>
            </w:r>
            <w:proofErr w:type="gramStart"/>
            <w:r w:rsidRPr="00F84397">
              <w:rPr>
                <w:rFonts w:asciiTheme="minorHAnsi" w:eastAsiaTheme="minorEastAsia" w:hAnsiTheme="minorHAnsi"/>
                <w:szCs w:val="20"/>
              </w:rPr>
              <w:t>root .</w:t>
            </w:r>
            <w:proofErr w:type="spellStart"/>
            <w:r w:rsidRPr="00F84397">
              <w:rPr>
                <w:rFonts w:asciiTheme="minorHAnsi" w:eastAsiaTheme="minorEastAsia" w:hAnsiTheme="minorHAnsi"/>
                <w:szCs w:val="20"/>
              </w:rPr>
              <w:t>rels</w:t>
            </w:r>
            <w:proofErr w:type="spellEnd"/>
            <w:proofErr w:type="gram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A57F6B" w:rsidP="00A57F6B">
            <w:pPr>
              <w:rPr>
                <w:rFonts w:asciiTheme="minorHAnsi" w:eastAsiaTheme="minorEastAsia" w:hAnsiTheme="minorHAnsi"/>
                <w:b/>
                <w:bCs/>
                <w:szCs w:val="20"/>
              </w:rPr>
            </w:pPr>
            <w:hyperlink r:id="rId47" w:anchor="211-3D-Parts-and-Payload-Relationships" w:history="1">
              <w:r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A57F6B" w:rsidP="00A57F6B">
            <w:pPr>
              <w:rPr>
                <w:rFonts w:asciiTheme="minorHAnsi" w:eastAsiaTheme="minorEastAsia" w:hAnsiTheme="minorHAnsi"/>
                <w:b/>
                <w:bCs/>
                <w:szCs w:val="20"/>
              </w:rPr>
            </w:pPr>
            <w:hyperlink r:id="rId48" w:anchor="211-3D-Parts-and-Payload-Relationships" w:history="1">
              <w:r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 xml:space="preserve">Rename the 3dmodel.model.rels file so that it has a name that does not map to the 3dmodel.model part (i.e. </w:t>
            </w:r>
            <w:proofErr w:type="spellStart"/>
            <w:proofErr w:type="gramStart"/>
            <w:r w:rsidRPr="00F84397">
              <w:rPr>
                <w:rFonts w:asciiTheme="minorHAnsi" w:eastAsiaTheme="minorEastAsia" w:hAnsiTheme="minorHAnsi"/>
                <w:szCs w:val="20"/>
              </w:rPr>
              <w:t>wrongmodel.model</w:t>
            </w:r>
            <w:proofErr w:type="gramEnd"/>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A57F6B" w:rsidP="00A57F6B">
            <w:pPr>
              <w:rPr>
                <w:rFonts w:asciiTheme="minorHAnsi" w:eastAsiaTheme="minorEastAsia" w:hAnsiTheme="minorHAnsi"/>
                <w:b/>
                <w:bCs/>
                <w:szCs w:val="20"/>
              </w:rPr>
            </w:pPr>
            <w:hyperlink r:id="rId49" w:anchor="211-3D-Parts-and-Payload-Relationships" w:history="1">
              <w:r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proofErr w:type="gramStart"/>
            <w:r w:rsidRPr="00F84397">
              <w:rPr>
                <w:rFonts w:asciiTheme="minorHAnsi" w:eastAsiaTheme="minorEastAsia" w:hAnsiTheme="minorHAnsi"/>
                <w:szCs w:val="20"/>
              </w:rPr>
              <w:t>xml:space</w:t>
            </w:r>
            <w:proofErr w:type="spellEnd"/>
            <w:proofErr w:type="gram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A57F6B" w:rsidP="00A57F6B">
            <w:pPr>
              <w:rPr>
                <w:rFonts w:asciiTheme="minorHAnsi" w:eastAsiaTheme="minorEastAsia" w:hAnsiTheme="minorHAnsi"/>
                <w:b/>
                <w:bCs/>
                <w:szCs w:val="20"/>
              </w:rPr>
            </w:pPr>
            <w:hyperlink r:id="rId50" w:anchor="234-Whitespace" w:history="1">
              <w:r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x:anyname</w:t>
            </w:r>
            <w:proofErr w:type="gramEnd"/>
            <w:r w:rsidRPr="00F84397">
              <w:rPr>
                <w:rFonts w:asciiTheme="minorHAnsi" w:eastAsiaTheme="minorEastAsia" w:hAnsiTheme="minorHAnsi"/>
                <w:szCs w:val="20"/>
              </w:rPr>
              <w:t>"&gt;this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x:anyname</w:t>
            </w:r>
            <w:proofErr w:type="gramEnd"/>
            <w:r w:rsidRPr="00F84397">
              <w:rPr>
                <w:rFonts w:asciiTheme="minorHAnsi" w:eastAsiaTheme="minorEastAsia" w:hAnsiTheme="minorHAnsi"/>
                <w:szCs w:val="20"/>
              </w:rPr>
              <w:t>"&gt;this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A57F6B" w:rsidP="00A57F6B">
            <w:pPr>
              <w:rPr>
                <w:rFonts w:asciiTheme="minorHAnsi" w:eastAsiaTheme="minorEastAsia" w:hAnsiTheme="minorHAnsi"/>
                <w:b/>
                <w:bCs/>
                <w:szCs w:val="20"/>
              </w:rPr>
            </w:pPr>
            <w:hyperlink r:id="rId51" w:anchor="341-Metadata" w:history="1">
              <w:r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 xml:space="preserve">411 </w:t>
      </w:r>
      <w:proofErr w:type="gramStart"/>
      <w:r w:rsidR="4FA9AB4E">
        <w:t>Non Unique</w:t>
      </w:r>
      <w:proofErr w:type="gramEnd"/>
      <w:r w:rsidR="4FA9AB4E">
        <w:t xml:space="preserv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A57F6B" w:rsidP="00A57F6B">
            <w:pPr>
              <w:rPr>
                <w:rFonts w:asciiTheme="minorHAnsi" w:eastAsiaTheme="minorEastAsia" w:hAnsiTheme="minorHAnsi"/>
                <w:b/>
                <w:bCs/>
                <w:szCs w:val="20"/>
              </w:rPr>
            </w:pPr>
            <w:hyperlink r:id="rId52" w:anchor="4141-Triangle" w:history="1">
              <w:r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A57F6B" w:rsidP="00A57F6B">
            <w:pPr>
              <w:rPr>
                <w:rFonts w:asciiTheme="minorHAnsi" w:eastAsiaTheme="minorEastAsia" w:hAnsiTheme="minorHAnsi"/>
                <w:b/>
                <w:bCs/>
                <w:szCs w:val="20"/>
              </w:rPr>
            </w:pPr>
            <w:hyperlink r:id="rId53" w:anchor="412-Overlapping-order" w:history="1">
              <w:r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 xml:space="preserve">Link to Requirement in 3MF </w:t>
            </w:r>
            <w:proofErr w:type="gramStart"/>
            <w:r>
              <w:rPr>
                <w:rFonts w:asciiTheme="minorHAnsi" w:eastAsiaTheme="minorEastAsia" w:hAnsiTheme="minorHAnsi"/>
                <w:bCs/>
                <w:szCs w:val="20"/>
              </w:rPr>
              <w:t>Specification</w:t>
            </w:r>
            <w:r w:rsidR="00E214AD">
              <w:rPr>
                <w:rFonts w:asciiTheme="minorHAnsi" w:eastAsiaTheme="minorEastAsia" w:hAnsiTheme="minorHAnsi"/>
                <w:bCs/>
                <w:szCs w:val="20"/>
              </w:rPr>
              <w:t xml:space="preserve">  OPC</w:t>
            </w:r>
            <w:proofErr w:type="gramEnd"/>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A57F6B" w:rsidP="00A57F6B">
            <w:pPr>
              <w:rPr>
                <w:rFonts w:asciiTheme="minorHAnsi" w:eastAsia="Calibri" w:hAnsiTheme="minorHAnsi" w:cs="Calibri"/>
                <w:b/>
                <w:szCs w:val="20"/>
              </w:rPr>
            </w:pPr>
            <w:hyperlink r:id="rId54" w:anchor="22-Part-Naming-Recommendations" w:history="1">
              <w:r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A57F6B" w:rsidP="00A57F6B">
            <w:pPr>
              <w:rPr>
                <w:rFonts w:asciiTheme="minorHAnsi" w:hAnsiTheme="minorHAnsi"/>
                <w:b/>
                <w:szCs w:val="20"/>
              </w:rPr>
            </w:pPr>
            <w:hyperlink r:id="rId55" w:anchor="41-Meshes" w:history="1">
              <w:r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5" w:name="_Toc517687731"/>
      <w:r w:rsidRPr="005072AF">
        <w:t>N_???_417 Prior Object References</w:t>
      </w:r>
      <w:bookmarkEnd w:id="25"/>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 xml:space="preserve">forward reference by defining an object with a reference to a </w:t>
            </w:r>
            <w:proofErr w:type="spellStart"/>
            <w:r>
              <w:rPr>
                <w:rFonts w:asciiTheme="minorHAnsi" w:hAnsiTheme="minorHAnsi"/>
                <w:szCs w:val="20"/>
              </w:rPr>
              <w:t>slicestackID</w:t>
            </w:r>
            <w:proofErr w:type="spellEnd"/>
            <w:r>
              <w:rPr>
                <w:rFonts w:asciiTheme="minorHAnsi" w:hAnsiTheme="minorHAnsi"/>
                <w:szCs w:val="20"/>
              </w:rPr>
              <w:t xml:space="preserve">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4378F6" w:rsidP="004378F6">
            <w:pPr>
              <w:rPr>
                <w:rFonts w:asciiTheme="minorHAnsi" w:eastAsiaTheme="minorEastAsia" w:hAnsiTheme="minorHAnsi"/>
                <w:b/>
                <w:bCs/>
                <w:szCs w:val="20"/>
              </w:rPr>
            </w:pPr>
            <w:hyperlink r:id="rId56" w:anchor="421-Component" w:history="1">
              <w:r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4378F6" w:rsidP="004378F6">
            <w:pPr>
              <w:rPr>
                <w:rFonts w:asciiTheme="minorHAnsi" w:hAnsiTheme="minorHAnsi"/>
                <w:b/>
                <w:szCs w:val="20"/>
              </w:rPr>
            </w:pPr>
            <w:hyperlink r:id="rId57" w:anchor="41-Meshes" w:history="1">
              <w:r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4378F6" w:rsidP="004378F6">
            <w:pPr>
              <w:rPr>
                <w:rFonts w:asciiTheme="minorHAnsi" w:eastAsiaTheme="minorEastAsia" w:hAnsiTheme="minorHAnsi"/>
                <w:b/>
                <w:bCs/>
                <w:szCs w:val="20"/>
              </w:rPr>
            </w:pPr>
            <w:hyperlink r:id="rId58" w:anchor="611-JPEG-Images" w:history="1">
              <w:r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Include a DTD declaration as </w:t>
            </w:r>
            <w:proofErr w:type="gramStart"/>
            <w:r w:rsidRPr="00F84397">
              <w:rPr>
                <w:rFonts w:asciiTheme="minorHAnsi" w:hAnsiTheme="minorHAnsi"/>
                <w:szCs w:val="20"/>
              </w:rPr>
              <w:t>follows after</w:t>
            </w:r>
            <w:proofErr w:type="gramEnd"/>
            <w:r w:rsidRPr="00F84397">
              <w:rPr>
                <w:rFonts w:asciiTheme="minorHAnsi" w:hAnsiTheme="minorHAnsi"/>
                <w:szCs w:val="20"/>
              </w:rPr>
              <w:t xml:space="preserve">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proofErr w:type="gramStart"/>
            <w:r w:rsidRPr="00F84397">
              <w:rPr>
                <w:rFonts w:asciiTheme="minorHAnsi" w:hAnsiTheme="minorHAnsi"/>
                <w:szCs w:val="20"/>
              </w:rPr>
              <w:t>to,from</w:t>
            </w:r>
            <w:proofErr w:type="gramEnd"/>
            <w:r w:rsidRPr="00F84397">
              <w:rPr>
                <w:rFonts w:asciiTheme="minorHAnsi" w:hAnsiTheme="minorHAnsi"/>
                <w:szCs w:val="20"/>
              </w:rPr>
              <w:t>,heading,body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4378F6" w:rsidP="004378F6">
            <w:pPr>
              <w:rPr>
                <w:rFonts w:asciiTheme="minorHAnsi" w:eastAsiaTheme="minorEastAsia" w:hAnsiTheme="minorHAnsi"/>
                <w:b/>
                <w:bCs/>
                <w:szCs w:val="20"/>
              </w:rPr>
            </w:pPr>
            <w:hyperlink r:id="rId59" w:anchor="232-XML-Usage" w:history="1">
              <w:r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4378F6" w:rsidP="004378F6">
            <w:pPr>
              <w:rPr>
                <w:rFonts w:asciiTheme="minorHAnsi" w:eastAsiaTheme="minorEastAsia" w:hAnsiTheme="minorHAnsi"/>
                <w:b/>
                <w:bCs/>
                <w:szCs w:val="20"/>
              </w:rPr>
            </w:pPr>
            <w:hyperlink r:id="rId60" w:anchor="33-3D-Matrices" w:history="1">
              <w:r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4378F6" w:rsidP="004378F6">
            <w:pPr>
              <w:rPr>
                <w:rFonts w:asciiTheme="minorHAnsi" w:eastAsiaTheme="minorEastAsia" w:hAnsiTheme="minorHAnsi"/>
                <w:b/>
                <w:bCs/>
                <w:szCs w:val="20"/>
              </w:rPr>
            </w:pPr>
            <w:hyperlink r:id="rId61" w:anchor="232-XML-Usage" w:history="1">
              <w:r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w:t>
            </w:r>
            <w:proofErr w:type="gramStart"/>
            <w:r>
              <w:rPr>
                <w:rFonts w:asciiTheme="minorHAnsi" w:eastAsiaTheme="minorEastAsia" w:hAnsiTheme="minorHAnsi"/>
                <w:bCs/>
                <w:szCs w:val="20"/>
              </w:rPr>
              <w:t>defined, and</w:t>
            </w:r>
            <w:proofErr w:type="gramEnd"/>
            <w:r>
              <w:rPr>
                <w:rFonts w:asciiTheme="minorHAnsi" w:eastAsiaTheme="minorEastAsia" w:hAnsiTheme="minorHAnsi"/>
                <w:bCs/>
                <w:szCs w:val="20"/>
              </w:rPr>
              <w:t xml:space="preserve">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4378F6" w:rsidP="004378F6">
            <w:pPr>
              <w:rPr>
                <w:rFonts w:asciiTheme="minorHAnsi" w:eastAsiaTheme="minorEastAsia" w:hAnsiTheme="minorHAnsi"/>
                <w:b/>
                <w:bCs/>
                <w:szCs w:val="20"/>
              </w:rPr>
            </w:pPr>
            <w:hyperlink r:id="rId62" w:anchor="Chapter-4-Object-Resources" w:history="1">
              <w:r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4378F6" w:rsidP="004378F6">
            <w:pPr>
              <w:rPr>
                <w:rFonts w:asciiTheme="minorHAnsi" w:eastAsiaTheme="minorEastAsia" w:hAnsiTheme="minorHAnsi"/>
                <w:b/>
                <w:bCs/>
              </w:rPr>
            </w:pPr>
            <w:hyperlink r:id="rId63" w:anchor="412-Overlapping-order" w:history="1">
              <w:r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4378F6" w:rsidP="004378F6">
            <w:pPr>
              <w:rPr>
                <w:rFonts w:asciiTheme="minorHAnsi" w:eastAsiaTheme="minorEastAsia" w:hAnsiTheme="minorHAnsi"/>
                <w:b/>
                <w:bCs/>
                <w:szCs w:val="20"/>
              </w:rPr>
            </w:pPr>
            <w:hyperlink r:id="rId64" w:anchor="413-Vertices" w:history="1">
              <w:r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6" w:name="_Toc162180992"/>
      <w:r>
        <w:lastRenderedPageBreak/>
        <w:t xml:space="preserve">Positive 3MF </w:t>
      </w:r>
      <w:r w:rsidR="00590837">
        <w:t>Material</w:t>
      </w:r>
      <w:r w:rsidR="002C4BC7">
        <w:t xml:space="preserve"> Extension Test Cases</w:t>
      </w:r>
      <w:bookmarkEnd w:id="26"/>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w:t>
            </w:r>
            <w:proofErr w:type="gramStart"/>
            <w:r>
              <w:rPr>
                <w:rFonts w:asciiTheme="minorHAnsi" w:eastAsiaTheme="minorEastAsia" w:hAnsiTheme="minorHAnsi"/>
                <w:bCs/>
                <w:szCs w:val="20"/>
              </w:rPr>
              <w:t xml:space="preserve">-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roofErr w:type="gramEnd"/>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w:t>
            </w:r>
            <w:proofErr w:type="gramStart"/>
            <w:r w:rsidR="00D634E8" w:rsidRPr="007A0441">
              <w:rPr>
                <w:rFonts w:asciiTheme="minorHAnsi" w:eastAsiaTheme="minorEastAsia" w:hAnsiTheme="minorHAnsi"/>
                <w:bCs/>
                <w:szCs w:val="20"/>
              </w:rPr>
              <w:t xml:space="preserve">1 </w:t>
            </w:r>
            <w:r w:rsidRPr="007A0441">
              <w:rPr>
                <w:rFonts w:asciiTheme="minorHAnsi" w:eastAsiaTheme="minorEastAsia" w:hAnsiTheme="minorHAnsi"/>
                <w:bCs/>
                <w:szCs w:val="20"/>
              </w:rPr>
              <w:t>.</w:t>
            </w:r>
            <w:proofErr w:type="gramEnd"/>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AB7CFE" w:rsidP="00AB7CFE">
            <w:pPr>
              <w:rPr>
                <w:rFonts w:asciiTheme="minorHAnsi" w:eastAsiaTheme="minorEastAsia" w:hAnsiTheme="minorHAnsi"/>
                <w:b/>
                <w:bCs/>
                <w:szCs w:val="20"/>
              </w:rPr>
            </w:pPr>
            <w:hyperlink r:id="rId65" w:anchor="Chapter-4-Object-Resources" w:history="1">
              <w:r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proofErr w:type="gramStart"/>
            <w:r w:rsidRPr="00AB6D69">
              <w:rPr>
                <w:rFonts w:asciiTheme="minorHAnsi" w:hAnsiTheme="minorHAnsi"/>
                <w:szCs w:val="20"/>
              </w:rPr>
              <w:t>If</w:t>
            </w:r>
            <w:proofErr w:type="gramEnd"/>
            <w:r w:rsidRPr="00AB6D69">
              <w:rPr>
                <w:rFonts w:asciiTheme="minorHAnsi" w:hAnsiTheme="minorHAnsi"/>
                <w:szCs w:val="20"/>
              </w:rPr>
              <w:t xml:space="preserve">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AB7CFE" w:rsidP="00AB7CFE">
            <w:pPr>
              <w:rPr>
                <w:rFonts w:asciiTheme="minorHAnsi" w:eastAsiaTheme="minorEastAsia" w:hAnsiTheme="minorHAnsi"/>
                <w:b/>
                <w:bCs/>
                <w:szCs w:val="20"/>
              </w:rPr>
            </w:pPr>
            <w:hyperlink r:id="rId66" w:anchor="4141-Triangle" w:history="1">
              <w:r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w:t>
            </w:r>
            <w:proofErr w:type="gramStart"/>
            <w:r w:rsidR="00072F52" w:rsidRPr="003F5722">
              <w:rPr>
                <w:rFonts w:asciiTheme="minorHAnsi" w:eastAsiaTheme="minorEastAsia" w:hAnsiTheme="minorHAnsi"/>
                <w:bCs/>
                <w:szCs w:val="20"/>
              </w:rPr>
              <w:t>m</w:t>
            </w:r>
            <w:r w:rsidR="00A22760" w:rsidRPr="003F5722">
              <w:rPr>
                <w:rFonts w:asciiTheme="minorHAnsi" w:eastAsiaTheme="minorEastAsia" w:hAnsiTheme="minorHAnsi"/>
                <w:bCs/>
                <w:szCs w:val="20"/>
              </w:rPr>
              <w:t>erged together</w:t>
            </w:r>
            <w:proofErr w:type="gramEnd"/>
            <w:r w:rsidR="00A22760" w:rsidRPr="003F5722">
              <w:rPr>
                <w:rFonts w:asciiTheme="minorHAnsi" w:eastAsiaTheme="minorEastAsia" w:hAnsiTheme="minorHAnsi"/>
                <w:bCs/>
                <w:szCs w:val="20"/>
              </w:rPr>
              <w:t>.</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AB7CFE" w:rsidP="00AB7CFE">
            <w:pPr>
              <w:rPr>
                <w:rFonts w:asciiTheme="minorHAnsi" w:eastAsiaTheme="minorEastAsia" w:hAnsiTheme="minorHAnsi"/>
                <w:b/>
                <w:bCs/>
                <w:szCs w:val="20"/>
              </w:rPr>
            </w:pPr>
            <w:hyperlink r:id="rId67" w:anchor="51-Multi" w:history="1">
              <w:r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proofErr w:type="gram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being</w:t>
            </w:r>
            <w:proofErr w:type="gramEnd"/>
            <w:r>
              <w:rPr>
                <w:rFonts w:asciiTheme="minorHAnsi" w:eastAsiaTheme="minorEastAsia" w:hAnsiTheme="minorHAnsi"/>
                <w:szCs w:val="20"/>
              </w:rPr>
              <w:t xml:space="preserve">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 xml:space="preserve">Link to Requirement in 3MF </w:t>
            </w:r>
            <w:proofErr w:type="gramStart"/>
            <w:r w:rsidRPr="00AB7CFE">
              <w:rPr>
                <w:rFonts w:asciiTheme="minorHAnsi" w:eastAsiaTheme="minorEastAsia" w:hAnsiTheme="minorHAnsi"/>
                <w:bCs/>
                <w:szCs w:val="20"/>
              </w:rPr>
              <w:t>Specification</w:t>
            </w:r>
            <w:r w:rsidR="00A2427E">
              <w:rPr>
                <w:rFonts w:asciiTheme="minorHAnsi" w:eastAsiaTheme="minorEastAsia" w:hAnsiTheme="minorHAnsi"/>
                <w:bCs/>
                <w:szCs w:val="20"/>
              </w:rPr>
              <w:t xml:space="preserve">  N</w:t>
            </w:r>
            <w:proofErr w:type="gramEnd"/>
            <w:r w:rsidR="00A2427E">
              <w:rPr>
                <w:rFonts w:asciiTheme="minorHAnsi" w:eastAsiaTheme="minorEastAsia" w:hAnsiTheme="minorHAnsi"/>
                <w:bCs/>
                <w:szCs w:val="20"/>
              </w:rPr>
              <w:t>/A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 xml:space="preserve">Paint textures on a variety of </w:t>
            </w:r>
            <w:proofErr w:type="gramStart"/>
            <w:r>
              <w:rPr>
                <w:rFonts w:asciiTheme="minorHAnsi" w:hAnsiTheme="minorHAnsi"/>
                <w:szCs w:val="20"/>
              </w:rPr>
              <w:t>real world</w:t>
            </w:r>
            <w:proofErr w:type="gramEnd"/>
            <w:r>
              <w:rPr>
                <w:rFonts w:asciiTheme="minorHAnsi" w:hAnsiTheme="minorHAnsi"/>
                <w:szCs w:val="20"/>
              </w:rPr>
              <w:t xml:space="preserve">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 xml:space="preserve">The following table listing specific textures from Appendix B to specific </w:t>
            </w:r>
            <w:proofErr w:type="gramStart"/>
            <w:r>
              <w:rPr>
                <w:rFonts w:asciiTheme="minorHAnsi" w:eastAsiaTheme="minorEastAsia" w:hAnsiTheme="minorHAnsi"/>
                <w:b/>
                <w:bCs/>
                <w:szCs w:val="20"/>
              </w:rPr>
              <w:t>real world</w:t>
            </w:r>
            <w:proofErr w:type="gramEnd"/>
            <w:r>
              <w:rPr>
                <w:rFonts w:asciiTheme="minorHAnsi" w:eastAsiaTheme="minorEastAsia" w:hAnsiTheme="minorHAnsi"/>
                <w:b/>
                <w:bCs/>
                <w:szCs w:val="20"/>
              </w:rPr>
              <w:t xml:space="preserve">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w:t>
            </w:r>
            <w:proofErr w:type="gramStart"/>
            <w:r>
              <w:rPr>
                <w:rFonts w:asciiTheme="minorHAnsi" w:hAnsiTheme="minorHAnsi"/>
                <w:szCs w:val="20"/>
              </w:rPr>
              <w:t>as long as</w:t>
            </w:r>
            <w:proofErr w:type="gramEnd"/>
            <w:r>
              <w:rPr>
                <w:rFonts w:asciiTheme="minorHAnsi" w:hAnsiTheme="minorHAnsi"/>
                <w:szCs w:val="20"/>
              </w:rPr>
              <w:t xml:space="preserve">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object. There should be no forward </w:t>
            </w:r>
            <w:proofErr w:type="gramStart"/>
            <w:r w:rsidR="005B2DB8" w:rsidRPr="005B2DB8">
              <w:rPr>
                <w:rFonts w:asciiTheme="minorHAnsi" w:eastAsia="Calibri" w:hAnsiTheme="minorHAnsi" w:cs="Calibri"/>
                <w:szCs w:val="20"/>
              </w:rPr>
              <w:t>references</w:t>
            </w:r>
            <w:proofErr w:type="gramEnd"/>
            <w:r w:rsidR="005B2DB8" w:rsidRPr="005B2DB8">
              <w:rPr>
                <w:rFonts w:asciiTheme="minorHAnsi" w:eastAsia="Calibri" w:hAnsiTheme="minorHAnsi" w:cs="Calibri"/>
                <w:szCs w:val="20"/>
              </w:rPr>
              <w:t xml:space="preserve">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r w:rsidR="00EB7486">
              <w:rPr>
                <w:rFonts w:asciiTheme="minorHAnsi" w:eastAsiaTheme="minorEastAsia" w:hAnsiTheme="minorHAnsi"/>
                <w:bCs/>
                <w:szCs w:val="20"/>
              </w:rPr>
              <w:t>multiproperties</w:t>
            </w:r>
            <w:proofErr w:type="spell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w:t>
            </w:r>
            <w:proofErr w:type="gramStart"/>
            <w:r w:rsidR="00715812" w:rsidRPr="00715812">
              <w:rPr>
                <w:rFonts w:asciiTheme="minorHAnsi" w:eastAsiaTheme="minorEastAsia" w:hAnsiTheme="minorHAnsi"/>
                <w:bCs/>
                <w:szCs w:val="20"/>
              </w:rPr>
              <w:t xml:space="preserve">images </w:t>
            </w:r>
            <w:r w:rsidR="007B2D5F" w:rsidRPr="00715812">
              <w:rPr>
                <w:rFonts w:asciiTheme="minorHAnsi" w:eastAsiaTheme="minorEastAsia" w:hAnsiTheme="minorHAnsi"/>
                <w:bCs/>
                <w:szCs w:val="20"/>
              </w:rPr>
              <w:t xml:space="preserve"> in</w:t>
            </w:r>
            <w:proofErr w:type="gramEnd"/>
            <w:r w:rsidR="007B2D5F" w:rsidRPr="00715812">
              <w:rPr>
                <w:rFonts w:asciiTheme="minorHAnsi" w:eastAsiaTheme="minorEastAsia" w:hAnsiTheme="minorHAnsi"/>
                <w:bCs/>
                <w:szCs w:val="20"/>
              </w:rPr>
              <w:t xml:space="preserve">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proofErr w:type="gramStart"/>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w:t>
            </w:r>
            <w:proofErr w:type="gramEnd"/>
            <w:r w:rsidRPr="007A1C78">
              <w:rPr>
                <w:rFonts w:asciiTheme="minorHAnsi" w:eastAsiaTheme="minorEastAsia" w:hAnsiTheme="minorHAnsi"/>
                <w:bCs/>
                <w:szCs w:val="20"/>
              </w:rPr>
              <w:t xml:space="preserv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proofErr w:type="gramStart"/>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w:t>
            </w:r>
            <w:proofErr w:type="gramEnd"/>
            <w:r w:rsidRPr="007A1C78">
              <w:rPr>
                <w:rFonts w:asciiTheme="minorHAnsi" w:eastAsiaTheme="minorEastAsia" w:hAnsiTheme="minorHAnsi"/>
                <w:bCs/>
                <w:szCs w:val="20"/>
              </w:rPr>
              <w:t xml:space="preserv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w:t>
            </w:r>
            <w:proofErr w:type="gramStart"/>
            <w:r w:rsidR="00844BE0">
              <w:rPr>
                <w:rFonts w:asciiTheme="minorHAnsi" w:eastAsiaTheme="minorEastAsia" w:hAnsiTheme="minorHAnsi"/>
                <w:bCs/>
                <w:szCs w:val="20"/>
              </w:rPr>
              <w:t xml:space="preserve">–  </w:t>
            </w:r>
            <w:r w:rsidR="001758E5">
              <w:rPr>
                <w:rFonts w:asciiTheme="minorHAnsi" w:eastAsiaTheme="minorEastAsia" w:hAnsiTheme="minorHAnsi"/>
                <w:bCs/>
                <w:szCs w:val="20"/>
              </w:rPr>
              <w:t>Demonstrate</w:t>
            </w:r>
            <w:proofErr w:type="gramEnd"/>
            <w:r w:rsidR="001758E5">
              <w:rPr>
                <w:rFonts w:asciiTheme="minorHAnsi" w:eastAsiaTheme="minorEastAsia" w:hAnsiTheme="minorHAnsi"/>
                <w:bCs/>
                <w:szCs w:val="20"/>
              </w:rPr>
              <w:t xml:space="preserv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w:t>
            </w:r>
            <w:proofErr w:type="gramStart"/>
            <w:r w:rsidR="008F4287">
              <w:rPr>
                <w:rFonts w:asciiTheme="minorHAnsi" w:eastAsiaTheme="minorEastAsia" w:hAnsiTheme="minorHAnsi"/>
                <w:bCs/>
                <w:szCs w:val="20"/>
              </w:rPr>
              <w:t>Use  negative</w:t>
            </w:r>
            <w:proofErr w:type="gramEnd"/>
            <w:r w:rsidR="008F4287">
              <w:rPr>
                <w:rFonts w:asciiTheme="minorHAnsi" w:eastAsiaTheme="minorEastAsia" w:hAnsiTheme="minorHAnsi"/>
                <w:bCs/>
                <w:szCs w:val="20"/>
              </w:rPr>
              <w:t xml:space="preser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proofErr w:type="gramStart"/>
            <w:r w:rsidR="00956D42">
              <w:rPr>
                <w:rFonts w:asciiTheme="minorHAnsi" w:eastAsiaTheme="minorEastAsia" w:hAnsiTheme="minorHAnsi"/>
                <w:bCs/>
                <w:szCs w:val="20"/>
              </w:rPr>
              <w:t>Use  negative</w:t>
            </w:r>
            <w:proofErr w:type="gramEnd"/>
            <w:r w:rsidR="00956D42">
              <w:rPr>
                <w:rFonts w:asciiTheme="minorHAnsi" w:eastAsiaTheme="minorEastAsia" w:hAnsiTheme="minorHAnsi"/>
                <w:bCs/>
                <w:szCs w:val="20"/>
              </w:rPr>
              <w:t xml:space="preser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w:t>
            </w:r>
            <w:proofErr w:type="gramStart"/>
            <w:r w:rsidR="00D17249">
              <w:rPr>
                <w:rFonts w:asciiTheme="minorHAnsi" w:eastAsiaTheme="minorEastAsia" w:hAnsiTheme="minorHAnsi"/>
                <w:bCs/>
                <w:szCs w:val="20"/>
              </w:rPr>
              <w:t>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w:t>
            </w:r>
            <w:proofErr w:type="gramEnd"/>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proofErr w:type="gramStart"/>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w:t>
            </w:r>
            <w:proofErr w:type="gramEnd"/>
            <w:r w:rsidRPr="000A53BF">
              <w:rPr>
                <w:rFonts w:asciiTheme="minorHAnsi" w:eastAsiaTheme="minorEastAsia" w:hAnsiTheme="minorHAnsi"/>
                <w:bCs/>
                <w:szCs w:val="20"/>
              </w:rPr>
              <w:t xml:space="preserve">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w:t>
            </w:r>
            <w:proofErr w:type="gramStart"/>
            <w:r w:rsidRPr="007B5C29">
              <w:rPr>
                <w:rFonts w:asciiTheme="minorHAnsi" w:eastAsiaTheme="minorEastAsia" w:hAnsiTheme="minorHAnsi"/>
                <w:bCs/>
                <w:szCs w:val="20"/>
              </w:rPr>
              <w:t>maintained</w:t>
            </w:r>
            <w:proofErr w:type="gramEnd"/>
            <w:r w:rsidRPr="007B5C29">
              <w:rPr>
                <w:rFonts w:asciiTheme="minorHAnsi" w:eastAsiaTheme="minorEastAsia" w:hAnsiTheme="minorHAnsi"/>
                <w:bCs/>
                <w:szCs w:val="20"/>
              </w:rPr>
              <w:t xml:space="preserve">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AB7CFE" w:rsidP="00AB7CFE">
            <w:pPr>
              <w:rPr>
                <w:rFonts w:asciiTheme="minorHAnsi" w:eastAsiaTheme="minorEastAsia" w:hAnsiTheme="minorHAnsi"/>
                <w:b/>
                <w:bCs/>
                <w:szCs w:val="20"/>
              </w:rPr>
            </w:pPr>
            <w:hyperlink r:id="rId68" w:anchor="3431-Item-Element" w:history="1">
              <w:r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 xml:space="preserve">Use multiple </w:t>
            </w:r>
            <w:proofErr w:type="gramStart"/>
            <w:r>
              <w:rPr>
                <w:rFonts w:asciiTheme="minorHAnsi" w:hAnsiTheme="minorHAnsi"/>
                <w:szCs w:val="20"/>
              </w:rPr>
              <w:t>tab</w:t>
            </w:r>
            <w:proofErr w:type="gramEnd"/>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AB7CFE" w:rsidP="00AB7CFE">
            <w:pPr>
              <w:rPr>
                <w:rFonts w:asciiTheme="minorHAnsi" w:eastAsiaTheme="minorEastAsia" w:hAnsiTheme="minorHAnsi"/>
                <w:bCs/>
                <w:szCs w:val="20"/>
              </w:rPr>
            </w:pPr>
            <w:hyperlink r:id="rId69" w:anchor="234-Whitespace" w:history="1">
              <w:r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DF776B"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w:t>
            </w:r>
            <w:proofErr w:type="gramStart"/>
            <w:r w:rsidRPr="004461AF">
              <w:rPr>
                <w:rFonts w:asciiTheme="minorHAnsi" w:hAnsiTheme="minorHAnsi" w:cstheme="minorHAnsi"/>
                <w:szCs w:val="20"/>
                <w:lang w:val="es-ES_tradnl"/>
              </w:rPr>
              <w:t>NO</w:t>
            </w:r>
            <w:r w:rsidR="0079053F" w:rsidRPr="004461AF">
              <w:rPr>
                <w:rFonts w:asciiTheme="minorHAnsi" w:hAnsiTheme="minorHAnsi" w:cstheme="minorHAnsi"/>
                <w:szCs w:val="20"/>
                <w:lang w:val="es-ES_tradnl"/>
              </w:rPr>
              <w:t>(</w:t>
            </w:r>
            <w:proofErr w:type="gramEnd"/>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AB7CFE" w:rsidP="00AB7CFE">
            <w:pPr>
              <w:rPr>
                <w:rFonts w:asciiTheme="minorHAnsi" w:eastAsiaTheme="minorEastAsia" w:hAnsiTheme="minorHAnsi"/>
                <w:bCs/>
                <w:szCs w:val="20"/>
              </w:rPr>
            </w:pPr>
            <w:hyperlink r:id="rId70" w:anchor="Chapter-6-Texture-2d" w:history="1">
              <w:r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 xml:space="preserve">Characteristics combinations </w:t>
      </w:r>
      <w:proofErr w:type="gramStart"/>
      <w:r w:rsidRPr="005E0BC7">
        <w:rPr>
          <w:rFonts w:asciiTheme="minorHAnsi" w:eastAsiaTheme="majorEastAsia" w:hAnsiTheme="minorHAnsi" w:cstheme="minorHAnsi"/>
          <w:b/>
          <w:bCs/>
          <w:szCs w:val="20"/>
        </w:rPr>
        <w:t>uses</w:t>
      </w:r>
      <w:proofErr w:type="gramEnd"/>
      <w:r w:rsidRPr="005E0BC7">
        <w:rPr>
          <w:rFonts w:asciiTheme="minorHAnsi" w:eastAsiaTheme="majorEastAsia" w:hAnsiTheme="minorHAnsi" w:cstheme="minorHAnsi"/>
          <w:b/>
          <w:bCs/>
          <w:szCs w:val="20"/>
        </w:rPr>
        <w:t xml:space="preserve">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 xml:space="preserve">Test case to illustrate impact of not converting to linear RBG space prior to alpha blending. If the render to not covert to linear space the image </w:t>
            </w:r>
            <w:proofErr w:type="gramStart"/>
            <w:r>
              <w:rPr>
                <w:rFonts w:asciiTheme="minorHAnsi" w:hAnsiTheme="minorHAnsi" w:cstheme="minorHAnsi"/>
                <w:szCs w:val="20"/>
              </w:rPr>
              <w:t>will</w:t>
            </w:r>
            <w:proofErr w:type="gramEnd"/>
            <w:r>
              <w:rPr>
                <w:rFonts w:asciiTheme="minorHAnsi" w:hAnsiTheme="minorHAnsi" w:cstheme="minorHAnsi"/>
                <w:szCs w:val="20"/>
              </w:rPr>
              <w:t xml:space="preserve">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7" w:name="_Toc162180993"/>
      <w:r w:rsidRPr="00A55754">
        <w:t xml:space="preserve">Negative </w:t>
      </w:r>
      <w:r w:rsidR="00A954BA" w:rsidRPr="00A55754">
        <w:t xml:space="preserve">Material </w:t>
      </w:r>
      <w:r w:rsidRPr="00A55754">
        <w:t>Extension Test Cases</w:t>
      </w:r>
      <w:bookmarkEnd w:id="27"/>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AB7CFE" w:rsidP="00AB7CFE">
            <w:pPr>
              <w:rPr>
                <w:rFonts w:asciiTheme="minorHAnsi" w:eastAsiaTheme="minorEastAsia" w:hAnsiTheme="minorHAnsi"/>
                <w:b/>
                <w:bCs/>
                <w:szCs w:val="20"/>
              </w:rPr>
            </w:pPr>
            <w:hyperlink r:id="rId71" w:anchor="Chapter-4-Object-Resources" w:history="1">
              <w:r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AB7CFE" w:rsidP="00AB7CFE">
            <w:pPr>
              <w:rPr>
                <w:rFonts w:asciiTheme="minorHAnsi" w:eastAsiaTheme="minorEastAsia" w:hAnsiTheme="minorHAnsi"/>
                <w:b/>
                <w:bCs/>
                <w:szCs w:val="20"/>
              </w:rPr>
            </w:pPr>
            <w:hyperlink r:id="rId72" w:anchor="Chapter-5-Material-Resources" w:history="1">
              <w:r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proofErr w:type="gramStart"/>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proofErr w:type="gram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AB7CFE" w:rsidP="00AB7CFE">
            <w:pPr>
              <w:rPr>
                <w:rFonts w:asciiTheme="minorHAnsi" w:eastAsiaTheme="minorEastAsia" w:hAnsiTheme="minorHAnsi"/>
                <w:b/>
                <w:bCs/>
                <w:szCs w:val="20"/>
              </w:rPr>
            </w:pPr>
            <w:hyperlink r:id="rId73" w:anchor="Chapter-6-Texture-2d" w:history="1">
              <w:r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There should be no forward </w:t>
            </w:r>
            <w:proofErr w:type="gramStart"/>
            <w:r w:rsidR="005B2DB8" w:rsidRPr="005B2DB8">
              <w:rPr>
                <w:rFonts w:asciiTheme="minorHAnsi" w:eastAsiaTheme="minorEastAsia" w:hAnsiTheme="minorHAnsi"/>
                <w:bCs/>
                <w:szCs w:val="20"/>
              </w:rPr>
              <w:t>references</w:t>
            </w:r>
            <w:proofErr w:type="gramEnd"/>
            <w:r w:rsidR="005B2DB8" w:rsidRPr="005B2DB8">
              <w:rPr>
                <w:rFonts w:asciiTheme="minorHAnsi" w:eastAsiaTheme="minorEastAsia" w:hAnsiTheme="minorHAnsi"/>
                <w:bCs/>
                <w:szCs w:val="20"/>
              </w:rPr>
              <w:t xml:space="preserve">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w:t>
            </w:r>
            <w:proofErr w:type="gramStart"/>
            <w:r w:rsidRPr="007B24BE">
              <w:rPr>
                <w:rFonts w:asciiTheme="minorHAnsi" w:eastAsiaTheme="minorEastAsia" w:hAnsiTheme="minorHAnsi"/>
                <w:bCs/>
                <w:szCs w:val="20"/>
              </w:rPr>
              <w:t>-  Incorrect</w:t>
            </w:r>
            <w:proofErr w:type="gramEnd"/>
            <w:r w:rsidRPr="007B24BE">
              <w:rPr>
                <w:rFonts w:asciiTheme="minorHAnsi" w:eastAsiaTheme="minorEastAsia" w:hAnsiTheme="minorHAnsi"/>
                <w:bCs/>
                <w:szCs w:val="20"/>
              </w:rPr>
              <w:t xml:space="preserve">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w:t>
            </w:r>
            <w:proofErr w:type="gramStart"/>
            <w:r w:rsidR="00AC3074" w:rsidRPr="007B24BE">
              <w:rPr>
                <w:rFonts w:asciiTheme="minorHAnsi" w:eastAsiaTheme="minorEastAsia" w:hAnsiTheme="minorHAnsi"/>
                <w:bCs/>
                <w:szCs w:val="20"/>
              </w:rPr>
              <w:t>-  Incorrect</w:t>
            </w:r>
            <w:proofErr w:type="gramEnd"/>
            <w:r w:rsidR="00AC3074" w:rsidRPr="007B24BE">
              <w:rPr>
                <w:rFonts w:asciiTheme="minorHAnsi" w:eastAsiaTheme="minorEastAsia" w:hAnsiTheme="minorHAnsi"/>
                <w:bCs/>
                <w:szCs w:val="20"/>
              </w:rPr>
              <w:t xml:space="preserve">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 xml:space="preserve">Misc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8" w:name="_Toc162180994"/>
      <w:r>
        <w:lastRenderedPageBreak/>
        <w:t xml:space="preserve">Positive </w:t>
      </w:r>
      <w:r w:rsidR="002C4BC7">
        <w:t>Production Extension Test Cases</w:t>
      </w:r>
      <w:bookmarkEnd w:id="28"/>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proofErr w:type="spellStart"/>
            <w:proofErr w:type="gram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Only</w:t>
            </w:r>
            <w:proofErr w:type="gramEnd"/>
            <w:r w:rsidRPr="00BF6411">
              <w:rPr>
                <w:rFonts w:asciiTheme="minorHAnsi" w:eastAsiaTheme="minorEastAsia" w:hAnsiTheme="minorHAnsi"/>
                <w:sz w:val="16"/>
                <w:szCs w:val="16"/>
              </w:rPr>
              <w:t xml:space="preserve">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Remote </w:t>
            </w:r>
            <w:proofErr w:type="spellStart"/>
            <w:r w:rsidRPr="00BF6411">
              <w:rPr>
                <w:rFonts w:asciiTheme="minorHAnsi" w:eastAsiaTheme="minorEastAsia" w:hAnsiTheme="minorHAnsi"/>
                <w:sz w:val="16"/>
                <w:szCs w:val="16"/>
              </w:rPr>
              <w:t>Sliceref</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Remote </w:t>
            </w:r>
            <w:proofErr w:type="spellStart"/>
            <w:r w:rsidRPr="00BF6411">
              <w:rPr>
                <w:rFonts w:asciiTheme="minorHAnsi" w:eastAsiaTheme="minorEastAsia" w:hAnsiTheme="minorHAnsi"/>
                <w:sz w:val="16"/>
                <w:szCs w:val="16"/>
              </w:rPr>
              <w:t>Sliceref</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9" w:name="_Toc517687772"/>
      <w:r>
        <w:t>PP_</w:t>
      </w:r>
      <w:r w:rsidR="00935CCA">
        <w:t>0</w:t>
      </w:r>
      <w:r>
        <w:t>7</w:t>
      </w:r>
      <w:r w:rsidRPr="0056587D">
        <w:t>0</w:t>
      </w:r>
      <w:r>
        <w:t>1</w:t>
      </w:r>
      <w:r w:rsidRPr="0056587D">
        <w:t xml:space="preserve"> </w:t>
      </w:r>
      <w:r>
        <w:t>Object and Slice Mapping</w:t>
      </w:r>
      <w:bookmarkEnd w:id="29"/>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 xml:space="preserve">Construct sliced 3MF test files that iterate through the possible mapping relationships between Build Items, Objects, Components, and Slice Stacks. This will require slicing </w:t>
            </w:r>
            <w:proofErr w:type="gramStart"/>
            <w:r w:rsidRPr="71FECA1E">
              <w:rPr>
                <w:rFonts w:asciiTheme="minorHAnsi" w:eastAsiaTheme="minorEastAsia" w:hAnsiTheme="minorHAnsi"/>
              </w:rPr>
              <w:t>a number of</w:t>
            </w:r>
            <w:proofErr w:type="gramEnd"/>
            <w:r w:rsidRPr="71FECA1E">
              <w:rPr>
                <w:rFonts w:asciiTheme="minorHAnsi" w:eastAsiaTheme="minorEastAsia" w:hAnsiTheme="minorHAnsi"/>
              </w:rPr>
              <w:t xml:space="preserve">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DF776B"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AB7CFE" w:rsidP="00AB7CFE">
            <w:pPr>
              <w:rPr>
                <w:rFonts w:asciiTheme="minorHAnsi" w:eastAsiaTheme="minorEastAsia" w:hAnsiTheme="minorHAnsi"/>
                <w:b/>
                <w:bCs/>
                <w:szCs w:val="20"/>
              </w:rPr>
            </w:pPr>
            <w:hyperlink r:id="rId74" w:anchor="SliceRef" w:history="1">
              <w:r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proofErr w:type="spellStart"/>
            <w:proofErr w:type="gram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Only</w:t>
            </w:r>
            <w:proofErr w:type="gramEnd"/>
            <w:r w:rsidRPr="00405047">
              <w:rPr>
                <w:rFonts w:asciiTheme="minorHAnsi" w:eastAsiaTheme="minorEastAsia" w:hAnsiTheme="minorHAnsi"/>
                <w:sz w:val="18"/>
                <w:szCs w:val="18"/>
              </w:rPr>
              <w:t xml:space="preserve">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 xml:space="preserve">Component -&gt; remote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AB7CFE" w:rsidP="00AB7CFE">
            <w:pPr>
              <w:rPr>
                <w:rFonts w:asciiTheme="minorHAnsi" w:eastAsiaTheme="minorEastAsia" w:hAnsiTheme="minorHAnsi"/>
                <w:b/>
                <w:bCs/>
                <w:szCs w:val="20"/>
              </w:rPr>
            </w:pPr>
            <w:hyperlink r:id="rId75" w:anchor="32-Path-Usage" w:history="1">
              <w:r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that points to another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w:t>
            </w:r>
            <w:proofErr w:type="gramStart"/>
            <w:r w:rsidRPr="00BF6411">
              <w:rPr>
                <w:rFonts w:asciiTheme="minorHAnsi" w:eastAsiaTheme="minorEastAsia" w:hAnsiTheme="minorHAnsi"/>
                <w:szCs w:val="20"/>
              </w:rPr>
              <w:t>a number of</w:t>
            </w:r>
            <w:proofErr w:type="gramEnd"/>
            <w:r w:rsidRPr="00BF6411">
              <w:rPr>
                <w:rFonts w:asciiTheme="minorHAnsi" w:eastAsiaTheme="minorEastAsia" w:hAnsiTheme="minorHAnsi"/>
                <w:szCs w:val="20"/>
              </w:rPr>
              <w:t xml:space="preserve">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DF776B"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w:t>
            </w:r>
            <w:proofErr w:type="spellStart"/>
            <w:r w:rsidR="00FC23EC" w:rsidRPr="00285823">
              <w:rPr>
                <w:rFonts w:asciiTheme="minorHAnsi" w:eastAsiaTheme="minorEastAsia" w:hAnsiTheme="minorHAnsi"/>
                <w:szCs w:val="20"/>
              </w:rPr>
              <w:t>Sliceref</w:t>
            </w:r>
            <w:proofErr w:type="spellEnd"/>
            <w:r w:rsidR="00FC23EC" w:rsidRPr="00285823">
              <w:rPr>
                <w:rFonts w:asciiTheme="minorHAnsi" w:eastAsiaTheme="minorEastAsia" w:hAnsiTheme="minorHAnsi"/>
                <w:szCs w:val="20"/>
              </w:rPr>
              <w:t xml:space="preserve">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The following test cases define the </w:t>
            </w:r>
            <w:proofErr w:type="spellStart"/>
            <w:r w:rsidRPr="00285823">
              <w:rPr>
                <w:rFonts w:asciiTheme="minorHAnsi" w:eastAsiaTheme="minorEastAsia" w:hAnsiTheme="minorHAnsi"/>
                <w:szCs w:val="20"/>
              </w:rPr>
              <w:t>slicestackID</w:t>
            </w:r>
            <w:proofErr w:type="spellEnd"/>
            <w:r w:rsidRPr="00285823">
              <w:rPr>
                <w:rFonts w:asciiTheme="minorHAnsi" w:eastAsiaTheme="minorEastAsia" w:hAnsiTheme="minorHAnsi"/>
                <w:szCs w:val="20"/>
              </w:rPr>
              <w:t xml:space="preserve">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will not contain a </w:t>
            </w:r>
            <w:proofErr w:type="spellStart"/>
            <w:r w:rsidRPr="00285823">
              <w:rPr>
                <w:rFonts w:asciiTheme="minorHAnsi" w:eastAsiaTheme="minorEastAsia" w:hAnsiTheme="minorHAnsi"/>
                <w:szCs w:val="20"/>
              </w:rPr>
              <w:t>slicestackID</w:t>
            </w:r>
            <w:proofErr w:type="spellEnd"/>
            <w:r w:rsidRPr="00285823">
              <w:rPr>
                <w:rFonts w:asciiTheme="minorHAnsi" w:eastAsiaTheme="minorEastAsia" w:hAnsiTheme="minorHAnsi"/>
                <w:szCs w:val="20"/>
              </w:rPr>
              <w:t>.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AB7CFE" w:rsidP="00AB7CFE">
            <w:pPr>
              <w:rPr>
                <w:rFonts w:asciiTheme="minorHAnsi" w:eastAsiaTheme="minorEastAsia" w:hAnsiTheme="minorHAnsi"/>
                <w:b/>
                <w:bCs/>
                <w:szCs w:val="20"/>
              </w:rPr>
            </w:pPr>
            <w:hyperlink r:id="rId76" w:anchor="SliceRef" w:history="1">
              <w:r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 xml:space="preserve">A test case that use 3 different mesh objects defined in separate parts to build 30 objects, 10 of each via build item element on the build platform. Objects should be positioned both adjacent in XY </w:t>
            </w:r>
            <w:proofErr w:type="gramStart"/>
            <w:r w:rsidRPr="009D7DD0">
              <w:rPr>
                <w:rFonts w:asciiTheme="minorHAnsi" w:eastAsia="Calibri" w:hAnsiTheme="minorHAnsi" w:cs="Calibri"/>
              </w:rPr>
              <w:t>space, and</w:t>
            </w:r>
            <w:proofErr w:type="gramEnd"/>
            <w:r w:rsidRPr="009D7DD0">
              <w:rPr>
                <w:rFonts w:asciiTheme="minorHAnsi" w:eastAsia="Calibri" w:hAnsiTheme="minorHAnsi" w:cs="Calibri"/>
              </w:rPr>
              <w:t xml:space="preserve">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AB7CFE" w:rsidP="00AB7CFE">
            <w:pPr>
              <w:rPr>
                <w:rFonts w:asciiTheme="minorHAnsi" w:eastAsiaTheme="minorEastAsia" w:hAnsiTheme="minorHAnsi"/>
                <w:b/>
                <w:bCs/>
                <w:szCs w:val="20"/>
              </w:rPr>
            </w:pPr>
            <w:hyperlink r:id="rId77" w:anchor="Chapter-2-Model-Reationships" w:history="1">
              <w:r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w:t>
      </w:r>
      <w:proofErr w:type="gramStart"/>
      <w:r w:rsidRPr="008A4CB4">
        <w:rPr>
          <w:rFonts w:asciiTheme="minorHAnsi" w:hAnsiTheme="minorHAnsi" w:cstheme="minorHAnsi"/>
          <w:szCs w:val="20"/>
        </w:rPr>
        <w:t>is</w:t>
      </w:r>
      <w:proofErr w:type="gramEnd"/>
      <w:r w:rsidRPr="008A4CB4">
        <w:rPr>
          <w:rFonts w:asciiTheme="minorHAnsi" w:hAnsiTheme="minorHAnsi" w:cstheme="minorHAnsi"/>
          <w:szCs w:val="20"/>
        </w:rPr>
        <w:t xml:space="preserve">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Printing and slicing processes – Will only render/slice a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If no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Viewing and editing processes – Will render any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 xml:space="preserve">Alt1 -&gt; Alt2 -&gt; </w:t>
      </w:r>
      <w:proofErr w:type="gramStart"/>
      <w:r w:rsidRPr="008A4CB4">
        <w:rPr>
          <w:rFonts w:asciiTheme="minorHAnsi" w:hAnsiTheme="minorHAnsi" w:cstheme="minorHAnsi"/>
          <w:color w:val="222222"/>
          <w:szCs w:val="20"/>
          <w:shd w:val="clear" w:color="auto" w:fill="FFFFFF"/>
        </w:rPr>
        <w:t>Altn  -</w:t>
      </w:r>
      <w:proofErr w:type="gramEnd"/>
      <w:r w:rsidRPr="008A4CB4">
        <w:rPr>
          <w:rFonts w:asciiTheme="minorHAnsi" w:hAnsiTheme="minorHAnsi" w:cstheme="minorHAnsi"/>
          <w:color w:val="222222"/>
          <w:szCs w:val="20"/>
          <w:shd w:val="clear" w:color="auto" w:fill="FFFFFF"/>
        </w:rPr>
        <w:t>&gt;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w:t>
      </w:r>
      <w:proofErr w:type="spellStart"/>
      <w:r w:rsidRPr="008A4CB4">
        <w:rPr>
          <w:rFonts w:asciiTheme="minorHAnsi" w:hAnsiTheme="minorHAnsi" w:cstheme="minorHAnsi"/>
          <w:i/>
          <w:iCs/>
          <w:color w:val="24292F"/>
          <w:szCs w:val="20"/>
          <w:shd w:val="clear" w:color="auto" w:fill="FFFFFF"/>
        </w:rPr>
        <w:t>fullres</w:t>
      </w:r>
      <w:proofErr w:type="spellEnd"/>
      <w:r w:rsidRPr="008A4CB4">
        <w:rPr>
          <w:rFonts w:asciiTheme="minorHAnsi" w:hAnsiTheme="minorHAnsi" w:cstheme="minorHAnsi"/>
          <w:i/>
          <w:iCs/>
          <w:color w:val="24292F"/>
          <w:szCs w:val="20"/>
          <w:shd w:val="clear" w:color="auto" w:fill="FFFFFF"/>
        </w:rPr>
        <w:t>" version, for example, for packing purposes</w:t>
      </w:r>
      <w:r w:rsidRPr="008A4CB4">
        <w:rPr>
          <w:rFonts w:asciiTheme="minorHAnsi" w:hAnsiTheme="minorHAnsi" w:cstheme="minorHAnsi"/>
          <w:color w:val="24292F"/>
          <w:szCs w:val="20"/>
          <w:shd w:val="clear" w:color="auto" w:fill="FFFFFF"/>
        </w:rPr>
        <w:t xml:space="preserve">.” is not specifically tested as part of this test suite, although all obfuscated images used in the test suite will enclose any </w:t>
      </w:r>
      <w:proofErr w:type="spellStart"/>
      <w:r w:rsidRPr="008A4CB4">
        <w:rPr>
          <w:rFonts w:asciiTheme="minorHAnsi" w:hAnsiTheme="minorHAnsi" w:cstheme="minorHAnsi"/>
          <w:color w:val="24292F"/>
          <w:szCs w:val="20"/>
          <w:shd w:val="clear" w:color="auto" w:fill="FFFFFF"/>
        </w:rPr>
        <w:t>fullres</w:t>
      </w:r>
      <w:proofErr w:type="spellEnd"/>
      <w:r w:rsidRPr="008A4CB4">
        <w:rPr>
          <w:rFonts w:asciiTheme="minorHAnsi" w:hAnsiTheme="minorHAnsi" w:cstheme="minorHAnsi"/>
          <w:color w:val="24292F"/>
          <w:szCs w:val="20"/>
          <w:shd w:val="clear" w:color="auto" w:fill="FFFFFF"/>
        </w:rPr>
        <w:t xml:space="preserve">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w:t>
      </w:r>
      <w:proofErr w:type="spellStart"/>
      <w:r w:rsidRPr="008A4CB4">
        <w:rPr>
          <w:rFonts w:asciiTheme="minorHAnsi" w:hAnsiTheme="minorHAnsi" w:cstheme="minorHAnsi"/>
          <w:color w:val="24292F"/>
          <w:szCs w:val="20"/>
          <w:shd w:val="clear" w:color="auto" w:fill="FFFFFF"/>
        </w:rPr>
        <w:t>meshresoluition</w:t>
      </w:r>
      <w:proofErr w:type="spellEnd"/>
      <w:r w:rsidRPr="008A4CB4">
        <w:rPr>
          <w:rFonts w:asciiTheme="minorHAnsi" w:hAnsiTheme="minorHAnsi" w:cstheme="minorHAnsi"/>
          <w:color w:val="24292F"/>
          <w:szCs w:val="20"/>
          <w:shd w:val="clear" w:color="auto" w:fill="FFFFFF"/>
        </w:rPr>
        <w:t xml:space="preserve">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xml:space="preserve">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 xml:space="preserve">8) Testing of an alternative selection where the consumer does not support a required extension is performed in non-secure test case P_XPX_0722_02 by declaring a non-existent namespace extension and then mapping that namespaces prefix into the model element’s </w:t>
      </w:r>
      <w:proofErr w:type="spellStart"/>
      <w:r w:rsidRPr="008A4CB4">
        <w:rPr>
          <w:rFonts w:asciiTheme="minorHAnsi" w:hAnsiTheme="minorHAnsi" w:cstheme="minorHAnsi"/>
          <w:szCs w:val="20"/>
        </w:rPr>
        <w:t>requiredextensions</w:t>
      </w:r>
      <w:proofErr w:type="spellEnd"/>
      <w:r w:rsidRPr="008A4CB4">
        <w:rPr>
          <w:rFonts w:asciiTheme="minorHAnsi" w:hAnsiTheme="minorHAnsi" w:cstheme="minorHAnsi"/>
          <w:szCs w:val="20"/>
        </w:rPr>
        <w:t xml:space="preserve">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proofErr w:type="spellStart"/>
      <w:r w:rsidRPr="008A4CB4">
        <w:rPr>
          <w:rFonts w:asciiTheme="minorHAnsi" w:hAnsiTheme="minorHAnsi" w:cstheme="minorHAnsi"/>
          <w:b/>
          <w:bCs/>
          <w:szCs w:val="20"/>
        </w:rPr>
        <w:t>consumerid</w:t>
      </w:r>
      <w:proofErr w:type="spellEnd"/>
      <w:r w:rsidRPr="008A4CB4">
        <w:rPr>
          <w:rFonts w:asciiTheme="minorHAnsi" w:hAnsiTheme="minorHAnsi" w:cstheme="minorHAnsi"/>
          <w:b/>
          <w:bCs/>
          <w:szCs w:val="20"/>
        </w:rPr>
        <w:t>="test3mf01"</w:t>
      </w:r>
      <w:r w:rsidRPr="008A4CB4">
        <w:rPr>
          <w:rFonts w:asciiTheme="minorHAnsi" w:hAnsiTheme="minorHAnsi" w:cstheme="minorHAnsi"/>
          <w:szCs w:val="20"/>
        </w:rPr>
        <w:t xml:space="preserve">, even though for their production code they use a different </w:t>
      </w:r>
      <w:proofErr w:type="spellStart"/>
      <w:r w:rsidRPr="008A4CB4">
        <w:rPr>
          <w:rFonts w:asciiTheme="minorHAnsi" w:hAnsiTheme="minorHAnsi" w:cstheme="minorHAnsi"/>
          <w:szCs w:val="20"/>
        </w:rPr>
        <w:t>consumerid</w:t>
      </w:r>
      <w:proofErr w:type="spellEnd"/>
      <w:r w:rsidRPr="008A4CB4">
        <w:rPr>
          <w:rFonts w:asciiTheme="minorHAnsi" w:hAnsiTheme="minorHAnsi" w:cstheme="minorHAnsi"/>
          <w:szCs w:val="20"/>
        </w:rPr>
        <w:t xml:space="preserve">. Secondly, the consumer under test should embed the private key shown in Appendix D and map this to </w:t>
      </w:r>
      <w:proofErr w:type="spellStart"/>
      <w:r w:rsidRPr="008A4CB4">
        <w:rPr>
          <w:rFonts w:asciiTheme="minorHAnsi" w:hAnsiTheme="minorHAnsi" w:cstheme="minorHAnsi"/>
          <w:b/>
          <w:bCs/>
          <w:szCs w:val="20"/>
        </w:rPr>
        <w:t>keyid</w:t>
      </w:r>
      <w:proofErr w:type="spellEnd"/>
      <w:r w:rsidRPr="008A4CB4">
        <w:rPr>
          <w:rFonts w:asciiTheme="minorHAnsi" w:hAnsiTheme="minorHAnsi" w:cstheme="minorHAnsi"/>
          <w:b/>
          <w:bCs/>
          <w:szCs w:val="20"/>
        </w:rPr>
        <w:t>= “test3mfkek01”</w:t>
      </w:r>
      <w:r w:rsidRPr="008A4CB4">
        <w:rPr>
          <w:rFonts w:asciiTheme="minorHAnsi" w:hAnsiTheme="minorHAnsi" w:cstheme="minorHAnsi"/>
          <w:szCs w:val="20"/>
        </w:rPr>
        <w:t xml:space="preserve"> to be able to decrypt the test case’s encrypted content. The </w:t>
      </w:r>
      <w:proofErr w:type="spellStart"/>
      <w:r w:rsidRPr="008A4CB4">
        <w:rPr>
          <w:rFonts w:asciiTheme="minorHAnsi" w:hAnsiTheme="minorHAnsi" w:cstheme="minorHAnsi"/>
          <w:szCs w:val="20"/>
        </w:rPr>
        <w:t>consumerid</w:t>
      </w:r>
      <w:proofErr w:type="spellEnd"/>
      <w:r w:rsidRPr="008A4CB4">
        <w:rPr>
          <w:rFonts w:asciiTheme="minorHAnsi" w:hAnsiTheme="minorHAnsi" w:cstheme="minorHAnsi"/>
          <w:szCs w:val="20"/>
        </w:rPr>
        <w:t xml:space="preserve"> and </w:t>
      </w:r>
      <w:proofErr w:type="spellStart"/>
      <w:r w:rsidRPr="008A4CB4">
        <w:rPr>
          <w:rFonts w:asciiTheme="minorHAnsi" w:hAnsiTheme="minorHAnsi" w:cstheme="minorHAnsi"/>
          <w:szCs w:val="20"/>
        </w:rPr>
        <w:t>keyid</w:t>
      </w:r>
      <w:proofErr w:type="spellEnd"/>
      <w:r w:rsidRPr="008A4CB4">
        <w:rPr>
          <w:rFonts w:asciiTheme="minorHAnsi" w:hAnsiTheme="minorHAnsi" w:cstheme="minorHAnsi"/>
          <w:szCs w:val="20"/>
        </w:rPr>
        <w:t xml:space="preserve">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fullres</w:t>
            </w:r>
            <w:proofErr w:type="spellEnd"/>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lowres</w:t>
            </w:r>
            <w:proofErr w:type="spellEnd"/>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proofErr w:type="spellEnd"/>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proofErr w:type="spellStart"/>
            <w:r w:rsidRPr="008A4CB4">
              <w:rPr>
                <w:rFonts w:asciiTheme="minorHAnsi" w:hAnsiTheme="minorHAnsi" w:cstheme="minorHAnsi"/>
                <w:szCs w:val="20"/>
              </w:rPr>
              <w:t>fullres</w:t>
            </w:r>
            <w:proofErr w:type="spellEnd"/>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 xml:space="preserve">Production Alternatives Combinations – </w:t>
      </w:r>
      <w:proofErr w:type="gramStart"/>
      <w:r w:rsidR="00734676" w:rsidRPr="00734676">
        <w:t>Non Secure</w:t>
      </w:r>
      <w:proofErr w:type="gramEnd"/>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w:t>
            </w:r>
            <w:proofErr w:type="gramStart"/>
            <w:r w:rsidRPr="00F5722F">
              <w:rPr>
                <w:rFonts w:asciiTheme="minorHAnsi" w:hAnsiTheme="minorHAnsi" w:cstheme="minorHAnsi"/>
              </w:rPr>
              <w:t>model, but</w:t>
            </w:r>
            <w:proofErr w:type="gramEnd"/>
            <w:r w:rsidRPr="00F5722F">
              <w:rPr>
                <w:rFonts w:asciiTheme="minorHAnsi" w:hAnsiTheme="minorHAnsi" w:cstheme="minorHAnsi"/>
              </w:rPr>
              <w:t xml:space="preserve">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 with mesh, alternatives wrapper but no alternative elements. Both printer and view use case should render the primary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alternatives, but with first alternative supporting a required extension not supported by the printer. Both use cases will select second priority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alternatives: Alt1 =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alt2=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alternative points a non-root model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second alternative points to an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defined. The Viewer use case will select the first alternative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that points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because it is the first alternative. The printer use case will not select the first alternative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printer use case will instead select the second alternative 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alternative element takes precedence of over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primary object to mesh objects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There are also two alternatives: Alt1 = obfuscated, alt2=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Viewer use case will select the first alternative (obfuscated). The printer use case will not select primary object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 xml:space="preserve">as </w:t>
            </w:r>
            <w:proofErr w:type="gramStart"/>
            <w:r w:rsidRPr="00F25EB6">
              <w:rPr>
                <w:rFonts w:asciiTheme="minorHAnsi" w:hAnsiTheme="minorHAnsi" w:cstheme="minorHAnsi"/>
              </w:rPr>
              <w:t xml:space="preserve">the  </w:t>
            </w:r>
            <w:proofErr w:type="spellStart"/>
            <w:r w:rsidRPr="00F25EB6">
              <w:rPr>
                <w:rFonts w:asciiTheme="minorHAnsi" w:hAnsiTheme="minorHAnsi" w:cstheme="minorHAnsi"/>
              </w:rPr>
              <w:t>modelresolution</w:t>
            </w:r>
            <w:proofErr w:type="spellEnd"/>
            <w:proofErr w:type="gramEnd"/>
            <w:r w:rsidRPr="00F25EB6">
              <w:rPr>
                <w:rFonts w:asciiTheme="minorHAnsi" w:hAnsiTheme="minorHAnsi" w:cstheme="minorHAnsi"/>
              </w:rPr>
              <w:t xml:space="preserve"> in the primary object (</w:t>
            </w:r>
            <w:proofErr w:type="spellStart"/>
            <w:r w:rsidRPr="00F25EB6">
              <w:rPr>
                <w:rFonts w:asciiTheme="minorHAnsi" w:hAnsiTheme="minorHAnsi" w:cstheme="minorHAnsi"/>
              </w:rPr>
              <w:t>lowres</w:t>
            </w:r>
            <w:proofErr w:type="spellEnd"/>
            <w:r w:rsidRPr="00F25EB6">
              <w:rPr>
                <w:rFonts w:asciiTheme="minorHAnsi" w:hAnsiTheme="minorHAnsi" w:cstheme="minorHAnsi"/>
              </w:rPr>
              <w:t>)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 xml:space="preserve">05 – The printer use case will generate an exception as there are no models that are either </w:t>
            </w:r>
            <w:proofErr w:type="spellStart"/>
            <w:r>
              <w:rPr>
                <w:rFonts w:asciiTheme="minorHAnsi" w:eastAsiaTheme="minorEastAsia" w:hAnsiTheme="minorHAnsi"/>
                <w:szCs w:val="20"/>
              </w:rPr>
              <w:t>fullres</w:t>
            </w:r>
            <w:proofErr w:type="spellEnd"/>
            <w:r>
              <w:rPr>
                <w:rFonts w:asciiTheme="minorHAnsi" w:eastAsiaTheme="minorEastAsia" w:hAnsiTheme="minorHAnsi"/>
                <w:szCs w:val="20"/>
              </w:rPr>
              <w:t xml:space="preserve">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w:t>
            </w:r>
            <w:proofErr w:type="gramStart"/>
            <w:r w:rsidRPr="00517D2C">
              <w:rPr>
                <w:rFonts w:asciiTheme="minorHAnsi" w:hAnsiTheme="minorHAnsi" w:cstheme="minorHAnsi"/>
              </w:rPr>
              <w:t>item</w:t>
            </w:r>
            <w:proofErr w:type="gramEnd"/>
            <w:r w:rsidRPr="00517D2C">
              <w:rPr>
                <w:rFonts w:asciiTheme="minorHAnsi" w:hAnsiTheme="minorHAnsi" w:cstheme="minorHAnsi"/>
              </w:rPr>
              <w:t xml:space="preserve">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30" w:name="_Toc162180995"/>
      <w:r>
        <w:lastRenderedPageBreak/>
        <w:t>Negative Production Extension Test Cases</w:t>
      </w:r>
      <w:bookmarkEnd w:id="30"/>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AB7CFE" w:rsidP="00AB7CFE">
            <w:pPr>
              <w:rPr>
                <w:rFonts w:asciiTheme="minorHAnsi" w:eastAsiaTheme="minorEastAsia" w:hAnsiTheme="minorHAnsi"/>
                <w:b/>
                <w:bCs/>
                <w:szCs w:val="20"/>
              </w:rPr>
            </w:pPr>
            <w:hyperlink r:id="rId84" w:anchor="411-Item" w:history="1">
              <w:r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AB7CFE" w:rsidP="00AB7CFE">
            <w:pPr>
              <w:rPr>
                <w:rFonts w:asciiTheme="minorHAnsi" w:eastAsiaTheme="minorEastAsia" w:hAnsiTheme="minorHAnsi"/>
                <w:b/>
                <w:bCs/>
                <w:szCs w:val="20"/>
              </w:rPr>
            </w:pPr>
            <w:hyperlink r:id="rId85"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w:t>
            </w:r>
            <w:proofErr w:type="spellStart"/>
            <w:r w:rsidRPr="00CF6942">
              <w:rPr>
                <w:rFonts w:asciiTheme="minorHAnsi" w:hAnsiTheme="minorHAnsi" w:cstheme="minorHAnsi"/>
              </w:rPr>
              <w:t>objectID</w:t>
            </w:r>
            <w:proofErr w:type="spellEnd"/>
            <w:r w:rsidRPr="00CF6942">
              <w:rPr>
                <w:rFonts w:asciiTheme="minorHAnsi" w:hAnsiTheme="minorHAnsi" w:cstheme="minorHAnsi"/>
              </w:rPr>
              <w:t xml:space="preserve">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w:t>
            </w:r>
            <w:proofErr w:type="spellStart"/>
            <w:r w:rsidRPr="00CF6942">
              <w:rPr>
                <w:rFonts w:asciiTheme="minorHAnsi" w:hAnsiTheme="minorHAnsi" w:cstheme="minorHAnsi"/>
              </w:rPr>
              <w:t>modelresolution</w:t>
            </w:r>
            <w:proofErr w:type="spellEnd"/>
            <w:r w:rsidRPr="00CF6942">
              <w:rPr>
                <w:rFonts w:asciiTheme="minorHAnsi" w:hAnsiTheme="minorHAnsi" w:cstheme="minorHAnsi"/>
              </w:rPr>
              <w:t xml:space="preserve">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CF6942" w:rsidP="005A41B1">
            <w:pPr>
              <w:rPr>
                <w:rFonts w:asciiTheme="minorHAnsi" w:eastAsiaTheme="minorEastAsia" w:hAnsiTheme="minorHAnsi"/>
                <w:b/>
                <w:bCs/>
                <w:szCs w:val="20"/>
              </w:rPr>
            </w:pPr>
            <w:hyperlink r:id="rId86"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w:t>
            </w:r>
            <w:proofErr w:type="spellStart"/>
            <w:r w:rsidRPr="00CF6942">
              <w:rPr>
                <w:rFonts w:asciiTheme="minorHAnsi" w:hAnsiTheme="minorHAnsi" w:cstheme="minorHAnsi"/>
              </w:rPr>
              <w:t>non root</w:t>
            </w:r>
            <w:proofErr w:type="spellEnd"/>
            <w:r w:rsidRPr="00CF6942">
              <w:rPr>
                <w:rFonts w:asciiTheme="minorHAnsi" w:hAnsiTheme="minorHAnsi" w:cstheme="minorHAnsi"/>
              </w:rPr>
              <w:t xml:space="preserve">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proofErr w:type="gramStart"/>
            <w:r w:rsidRPr="00CF6942">
              <w:rPr>
                <w:rFonts w:asciiTheme="minorHAnsi" w:hAnsiTheme="minorHAnsi" w:cstheme="minorHAnsi"/>
                <w:b/>
                <w:bCs/>
              </w:rPr>
              <w:t>03</w:t>
            </w:r>
            <w:r w:rsidRPr="00CF6942">
              <w:rPr>
                <w:rFonts w:asciiTheme="minorHAnsi" w:hAnsiTheme="minorHAnsi" w:cstheme="minorHAnsi"/>
              </w:rPr>
              <w:t xml:space="preserve">  -</w:t>
            </w:r>
            <w:proofErr w:type="gramEnd"/>
            <w:r w:rsidRPr="00CF6942">
              <w:rPr>
                <w:rFonts w:asciiTheme="minorHAnsi" w:hAnsiTheme="minorHAnsi" w:cstheme="minorHAnsi"/>
              </w:rPr>
              <w:t xml:space="preserve">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w:t>
            </w:r>
            <w:proofErr w:type="spellStart"/>
            <w:r w:rsidRPr="00CF6942">
              <w:rPr>
                <w:rFonts w:asciiTheme="minorHAnsi" w:hAnsiTheme="minorHAnsi" w:cstheme="minorHAnsi"/>
              </w:rPr>
              <w:t>fullres</w:t>
            </w:r>
            <w:proofErr w:type="spellEnd"/>
            <w:r w:rsidRPr="00CF6942">
              <w:rPr>
                <w:rFonts w:asciiTheme="minorHAnsi" w:hAnsiTheme="minorHAnsi" w:cstheme="minorHAnsi"/>
              </w:rPr>
              <w:t xml:space="preserve"> mesh </w:t>
            </w:r>
            <w:proofErr w:type="gramStart"/>
            <w:r w:rsidRPr="00CF6942">
              <w:rPr>
                <w:rFonts w:asciiTheme="minorHAnsi" w:hAnsiTheme="minorHAnsi" w:cstheme="minorHAnsi"/>
              </w:rPr>
              <w:t>object, but</w:t>
            </w:r>
            <w:proofErr w:type="gramEnd"/>
            <w:r w:rsidRPr="00CF6942">
              <w:rPr>
                <w:rFonts w:asciiTheme="minorHAnsi" w:hAnsiTheme="minorHAnsi" w:cstheme="minorHAnsi"/>
              </w:rPr>
              <w:t xml:space="preserve">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CF6942" w:rsidP="005A41B1">
            <w:pPr>
              <w:rPr>
                <w:rFonts w:asciiTheme="minorHAnsi" w:eastAsiaTheme="minorEastAsia" w:hAnsiTheme="minorHAnsi"/>
                <w:b/>
                <w:bCs/>
                <w:szCs w:val="20"/>
              </w:rPr>
            </w:pPr>
            <w:hyperlink r:id="rId87"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31" w:name="_Toc162180996"/>
      <w:r>
        <w:lastRenderedPageBreak/>
        <w:t xml:space="preserve">Miscellaneous 3MF </w:t>
      </w:r>
      <w:r w:rsidR="002C4BC7">
        <w:t>Test Cases</w:t>
      </w:r>
      <w:bookmarkEnd w:id="31"/>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w:t>
            </w:r>
            <w:proofErr w:type="gramStart"/>
            <w:r w:rsidR="001E2CD3">
              <w:rPr>
                <w:rFonts w:asciiTheme="minorHAnsi" w:eastAsiaTheme="minorEastAsia" w:hAnsiTheme="minorHAnsi"/>
                <w:bCs/>
              </w:rPr>
              <w:t>both the</w:t>
            </w:r>
            <w:proofErr w:type="gramEnd"/>
            <w:r w:rsidR="001E2CD3">
              <w:rPr>
                <w:rFonts w:asciiTheme="minorHAnsi" w:eastAsiaTheme="minorEastAsia" w:hAnsiTheme="minorHAnsi"/>
                <w:bCs/>
              </w:rPr>
              <w:t xml:space="preserv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 xml:space="preserve">Create a thumbnail for each object and reference in the object element and the root </w:t>
            </w:r>
            <w:proofErr w:type="gramStart"/>
            <w:r w:rsidR="008A31BF">
              <w:rPr>
                <w:rFonts w:asciiTheme="minorHAnsi" w:eastAsiaTheme="minorEastAsia" w:hAnsiTheme="minorHAnsi"/>
                <w:bCs/>
              </w:rPr>
              <w:t>model .</w:t>
            </w:r>
            <w:proofErr w:type="spellStart"/>
            <w:r w:rsidR="008A31BF">
              <w:rPr>
                <w:rFonts w:asciiTheme="minorHAnsi" w:eastAsiaTheme="minorEastAsia" w:hAnsiTheme="minorHAnsi"/>
                <w:bCs/>
              </w:rPr>
              <w:t>rels</w:t>
            </w:r>
            <w:proofErr w:type="spellEnd"/>
            <w:proofErr w:type="gram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t>
            </w:r>
            <w:proofErr w:type="gramStart"/>
            <w:r w:rsidR="00B4537B">
              <w:rPr>
                <w:rFonts w:asciiTheme="minorHAnsi" w:eastAsiaTheme="minorEastAsia" w:hAnsiTheme="minorHAnsi"/>
                <w:bCs/>
              </w:rPr>
              <w:t>will produce will produce</w:t>
            </w:r>
            <w:proofErr w:type="gramEnd"/>
            <w:r w:rsidR="00B4537B">
              <w:rPr>
                <w:rFonts w:asciiTheme="minorHAnsi" w:eastAsiaTheme="minorEastAsia" w:hAnsiTheme="minorHAnsi"/>
                <w:bCs/>
              </w:rPr>
              <w:t xml:space="preserv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 xml:space="preserve">number of </w:t>
            </w:r>
            <w:proofErr w:type="gramStart"/>
            <w:r w:rsidRPr="002C22AB">
              <w:rPr>
                <w:rFonts w:asciiTheme="minorHAnsi" w:eastAsia="Calibri" w:hAnsiTheme="minorHAnsi" w:cs="Calibri"/>
                <w:szCs w:val="20"/>
              </w:rPr>
              <w:t>object</w:t>
            </w:r>
            <w:proofErr w:type="gramEnd"/>
            <w:r w:rsidRPr="002C22AB">
              <w:rPr>
                <w:rFonts w:asciiTheme="minorHAnsi" w:eastAsia="Calibri" w:hAnsiTheme="minorHAnsi" w:cs="Calibri"/>
                <w:szCs w:val="20"/>
              </w:rPr>
              <w:t xml:space="preserve">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w:t>
            </w:r>
            <w:proofErr w:type="spellStart"/>
            <w:r>
              <w:rPr>
                <w:rFonts w:asciiTheme="minorHAnsi" w:eastAsia="Calibri" w:hAnsiTheme="minorHAnsi" w:cs="Calibri"/>
              </w:rPr>
              <w:t>xmlns</w:t>
            </w:r>
            <w:proofErr w:type="spellEnd"/>
            <w:r>
              <w:rPr>
                <w:rFonts w:asciiTheme="minorHAnsi" w:eastAsia="Calibri" w:hAnsiTheme="minorHAnsi" w:cs="Calibri"/>
              </w:rPr>
              <w:t xml:space="preserve">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32" w:name="_Toc517687740"/>
      <w:bookmarkStart w:id="33" w:name="_Toc162180997"/>
      <w:r>
        <w:lastRenderedPageBreak/>
        <w:t>Positive 3MF Slice Extension Test Cases</w:t>
      </w:r>
      <w:bookmarkEnd w:id="32"/>
      <w:bookmarkEnd w:id="33"/>
    </w:p>
    <w:p w14:paraId="4097BEE9" w14:textId="3E1329BD" w:rsidR="004360B7" w:rsidRPr="000A759F" w:rsidRDefault="004360B7" w:rsidP="000A759F">
      <w:pPr>
        <w:pStyle w:val="Heading3"/>
      </w:pPr>
      <w:r w:rsidRPr="000A759F">
        <w:t xml:space="preserve"> </w:t>
      </w:r>
      <w:bookmarkStart w:id="34" w:name="_Toc517687741"/>
      <w:r w:rsidRPr="000A759F">
        <w:t xml:space="preserve">P_???_1501 </w:t>
      </w:r>
      <w:proofErr w:type="spellStart"/>
      <w:r w:rsidRPr="000A759F">
        <w:t>Meshresolution</w:t>
      </w:r>
      <w:proofErr w:type="spellEnd"/>
      <w:r w:rsidRPr="000A759F">
        <w:t xml:space="preserve"> Attribute</w:t>
      </w:r>
      <w:bookmarkEnd w:id="34"/>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AB7CFE" w:rsidP="00AB7CFE">
            <w:pPr>
              <w:rPr>
                <w:rFonts w:asciiTheme="minorHAnsi" w:eastAsiaTheme="minorEastAsia" w:hAnsiTheme="minorHAnsi"/>
                <w:b/>
                <w:bCs/>
                <w:szCs w:val="20"/>
              </w:rPr>
            </w:pPr>
            <w:hyperlink r:id="rId88" w:anchor="Slice-Extension-Additions-Overview" w:history="1">
              <w:r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5" w:name="_Toc517687742"/>
      <w:r w:rsidRPr="000A759F">
        <w:t>P_???_1502 Transform Matrices</w:t>
      </w:r>
      <w:bookmarkEnd w:id="35"/>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6" w:name="_Toc517687743"/>
      <w:r w:rsidRPr="000A759F">
        <w:t>P_???_1503 Slice Increments</w:t>
      </w:r>
      <w:bookmarkEnd w:id="36"/>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AB7CFE" w:rsidP="00AB7CFE">
            <w:pPr>
              <w:rPr>
                <w:rFonts w:asciiTheme="minorHAnsi" w:eastAsia="Calibri" w:hAnsiTheme="minorHAnsi" w:cs="Calibri"/>
                <w:b/>
              </w:rPr>
            </w:pPr>
            <w:hyperlink r:id="rId89" w:anchor="Slice-Data-Processing-Rules" w:history="1">
              <w:r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7"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37"/>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7E2AE8" w:rsidP="007E2AE8">
            <w:pPr>
              <w:rPr>
                <w:rFonts w:asciiTheme="minorHAnsi" w:eastAsiaTheme="minorEastAsia" w:hAnsiTheme="minorHAnsi"/>
                <w:b/>
                <w:bCs/>
              </w:rPr>
            </w:pPr>
            <w:hyperlink r:id="rId90" w:anchor="SliceRef" w:history="1">
              <w:r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8" w:name="_Toc517687745"/>
      <w:r w:rsidRPr="000A759F">
        <w:t>P_???_1505 Polygon Definition with Positive Fill Rule</w:t>
      </w:r>
      <w:bookmarkEnd w:id="38"/>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7E2AE8" w:rsidP="007E2AE8">
            <w:pPr>
              <w:rPr>
                <w:rFonts w:asciiTheme="minorHAnsi" w:eastAsia="Calibri" w:hAnsiTheme="minorHAnsi" w:cs="Calibri"/>
              </w:rPr>
            </w:pPr>
            <w:hyperlink r:id="rId91" w:anchor="Polygon" w:history="1">
              <w:r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9" w:name="_Toc517687746"/>
      <w:r w:rsidRPr="000A759F">
        <w:t>P_???_1506 Ignore Object Level Material Mapping</w:t>
      </w:r>
      <w:bookmarkEnd w:id="39"/>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w:t>
            </w:r>
            <w:proofErr w:type="gramStart"/>
            <w:r w:rsidRPr="00F84397">
              <w:rPr>
                <w:rFonts w:asciiTheme="minorHAnsi" w:eastAsia="Calibri" w:hAnsiTheme="minorHAnsi" w:cs="Calibri"/>
              </w:rPr>
              <w:t>materials</w:t>
            </w:r>
            <w:proofErr w:type="gramEnd"/>
            <w:r w:rsidRPr="00F84397">
              <w:rPr>
                <w:rFonts w:asciiTheme="minorHAnsi" w:eastAsia="Calibri" w:hAnsiTheme="minorHAnsi" w:cs="Calibri"/>
              </w:rPr>
              <w:t>.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7E2AE8" w:rsidP="007E2AE8">
            <w:pPr>
              <w:rPr>
                <w:rFonts w:asciiTheme="minorHAnsi" w:eastAsiaTheme="minorEastAsia" w:hAnsiTheme="minorHAnsi"/>
                <w:b/>
                <w:bCs/>
              </w:rPr>
            </w:pPr>
            <w:hyperlink r:id="rId92" w:anchor="Segment" w:history="1">
              <w:r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40" w:name="_Toc517687747"/>
      <w:r w:rsidRPr="000A759F">
        <w:t>P_???_1507 Multiple Polygons Representing a Slice</w:t>
      </w:r>
      <w:bookmarkEnd w:id="40"/>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7E2AE8" w:rsidP="007E2AE8">
            <w:pPr>
              <w:rPr>
                <w:rFonts w:asciiTheme="minorHAnsi" w:eastAsiaTheme="minorEastAsia" w:hAnsiTheme="minorHAnsi"/>
                <w:b/>
                <w:bCs/>
              </w:rPr>
            </w:pPr>
            <w:hyperlink r:id="rId93" w:anchor="Polygon" w:history="1">
              <w:r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41" w:name="_Toc517687748"/>
      <w:r w:rsidRPr="000A759F">
        <w:t>P_???_1508 Collapsing Proximal Vertices</w:t>
      </w:r>
      <w:bookmarkEnd w:id="41"/>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7E2AE8" w:rsidP="007E2AE8">
            <w:pPr>
              <w:rPr>
                <w:rFonts w:asciiTheme="minorHAnsi" w:eastAsia="Calibri" w:hAnsiTheme="minorHAnsi" w:cs="Calibri"/>
                <w:b/>
                <w:szCs w:val="20"/>
              </w:rPr>
            </w:pPr>
            <w:hyperlink r:id="rId94" w:anchor="Segment" w:history="1">
              <w:r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42" w:name="_Toc517687749"/>
      <w:r w:rsidRPr="000A759F">
        <w:t>P_???_1509 Small of number of vertices and polygons</w:t>
      </w:r>
      <w:bookmarkEnd w:id="42"/>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43" w:name="_Toc517687750"/>
      <w:r w:rsidRPr="000A759F">
        <w:t>P_???_1510 Complex 2D Geometries</w:t>
      </w:r>
      <w:bookmarkEnd w:id="43"/>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 xml:space="preserve">Slice an object that represents a complex maze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4" w:name="_Toc517687751"/>
      <w:r w:rsidRPr="000A759F">
        <w:t>P_???_1511 Z-Axis Offsets</w:t>
      </w:r>
      <w:bookmarkEnd w:id="44"/>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5" w:name="_Toc517687752"/>
      <w:r w:rsidRPr="000A759F">
        <w:t>P_???_1512 XY Axis Positioning</w:t>
      </w:r>
      <w:bookmarkEnd w:id="45"/>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proofErr w:type="gramStart"/>
            <w:r w:rsidRPr="00F84397">
              <w:rPr>
                <w:rFonts w:asciiTheme="minorHAnsi" w:eastAsia="Calibri" w:hAnsiTheme="minorHAnsi" w:cs="Calibri"/>
                <w:szCs w:val="20"/>
              </w:rPr>
              <w:t>object</w:t>
            </w:r>
            <w:proofErr w:type="gramEnd"/>
            <w:r w:rsidRPr="00F84397">
              <w:rPr>
                <w:rFonts w:asciiTheme="minorHAnsi" w:eastAsia="Calibri" w:hAnsiTheme="minorHAnsi" w:cs="Calibri"/>
                <w:szCs w:val="20"/>
              </w:rPr>
              <w:t xml:space="preserve">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6" w:name="_Toc517687753"/>
      <w:r w:rsidRPr="000A759F">
        <w:t>P_???_1513 Multiple Slice Stacks</w:t>
      </w:r>
      <w:bookmarkEnd w:id="46"/>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7" w:name="_Toc517687754"/>
      <w:r w:rsidRPr="000A759F">
        <w:t>P_???_1514 Duplicate IDs</w:t>
      </w:r>
      <w:bookmarkEnd w:id="47"/>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7E2AE8" w:rsidP="007E2AE8">
            <w:pPr>
              <w:rPr>
                <w:rFonts w:asciiTheme="minorHAnsi" w:eastAsia="Calibri" w:hAnsiTheme="minorHAnsi" w:cs="Calibri"/>
                <w:b/>
              </w:rPr>
            </w:pPr>
            <w:hyperlink r:id="rId95" w:anchor="Object" w:history="1">
              <w:r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8" w:name="_Toc517687755"/>
      <w:r>
        <w:t>P_???_1515 namespace prefixes</w:t>
      </w:r>
      <w:bookmarkEnd w:id="48"/>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 xml:space="preserve">Modify namespace prefixes of extensions so they are something other </w:t>
            </w:r>
            <w:proofErr w:type="gramStart"/>
            <w:r>
              <w:rPr>
                <w:rFonts w:asciiTheme="minorHAnsi" w:hAnsiTheme="minorHAnsi"/>
              </w:rPr>
              <w:t>than  “</w:t>
            </w:r>
            <w:proofErr w:type="gramEnd"/>
            <w:r>
              <w:rPr>
                <w:rFonts w:asciiTheme="minorHAnsi" w:hAnsiTheme="minorHAnsi"/>
              </w:rPr>
              <w:t>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w:t>
            </w:r>
            <w:proofErr w:type="spellStart"/>
            <w:r>
              <w:rPr>
                <w:rFonts w:asciiTheme="minorHAnsi" w:eastAsia="Calibri" w:hAnsiTheme="minorHAnsi" w:cs="Calibri"/>
              </w:rPr>
              <w:t>xmlns</w:t>
            </w:r>
            <w:proofErr w:type="spellEnd"/>
            <w:r>
              <w:rPr>
                <w:rFonts w:asciiTheme="minorHAnsi" w:eastAsia="Calibri" w:hAnsiTheme="minorHAnsi" w:cs="Calibri"/>
              </w:rPr>
              <w:t xml:space="preserve">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9"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49"/>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proofErr w:type="gramStart"/>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w:t>
            </w:r>
            <w:proofErr w:type="gramEnd"/>
            <w:r w:rsidR="00B142E0">
              <w:rPr>
                <w:rFonts w:asciiTheme="minorHAnsi" w:eastAsia="Verdana" w:hAnsiTheme="minorHAnsi" w:cs="Verdana"/>
              </w:rPr>
              <w:t xml:space="preserve">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50" w:name="_Toc517687757"/>
      <w:r w:rsidRPr="000A759F">
        <w:t>P_???_1517 Polygon Slice</w:t>
      </w:r>
      <w:bookmarkEnd w:id="50"/>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7E2AE8" w:rsidP="007E2AE8">
            <w:pPr>
              <w:rPr>
                <w:rFonts w:asciiTheme="minorHAnsi" w:eastAsia="Calibri" w:hAnsiTheme="minorHAnsi" w:cs="Calibri"/>
                <w:b/>
              </w:rPr>
            </w:pPr>
            <w:hyperlink r:id="rId96" w:anchor="Polygon" w:history="1">
              <w:r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proofErr w:type="gramStart"/>
            <w:r>
              <w:rPr>
                <w:rFonts w:asciiTheme="minorHAnsi" w:hAnsiTheme="minorHAnsi"/>
              </w:rPr>
              <w:t>A</w:t>
            </w:r>
            <w:proofErr w:type="gramEnd"/>
            <w:r>
              <w:rPr>
                <w:rFonts w:asciiTheme="minorHAnsi" w:hAnsiTheme="minorHAnsi"/>
              </w:rPr>
              <w:t xml:space="preserve">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proofErr w:type="gramStart"/>
            <w:r w:rsidRPr="008B2F87">
              <w:rPr>
                <w:rFonts w:asciiTheme="minorHAnsi" w:eastAsia="Calibri" w:hAnsiTheme="minorHAnsi" w:cs="Calibri"/>
                <w:b/>
              </w:rPr>
              <w:t>–</w:t>
            </w:r>
            <w:r>
              <w:rPr>
                <w:rFonts w:asciiTheme="minorHAnsi" w:eastAsia="Calibri" w:hAnsiTheme="minorHAnsi" w:cs="Calibri"/>
              </w:rPr>
              <w:t xml:space="preserve">  Map</w:t>
            </w:r>
            <w:proofErr w:type="gramEnd"/>
            <w:r>
              <w:rPr>
                <w:rFonts w:asciiTheme="minorHAnsi" w:eastAsia="Calibri" w:hAnsiTheme="minorHAnsi" w:cs="Calibri"/>
              </w:rPr>
              <w:t xml:space="preserve">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r>
              <w:rPr>
                <w:rFonts w:asciiTheme="minorHAnsi" w:eastAsia="Calibri" w:hAnsiTheme="minorHAnsi" w:cs="Calibri"/>
              </w:rPr>
              <w:t>slicestack</w:t>
            </w:r>
            <w:proofErr w:type="spell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51" w:name="_Toc517687758"/>
      <w:r>
        <w:br w:type="page"/>
      </w:r>
    </w:p>
    <w:p w14:paraId="5207D9F9" w14:textId="52BCD448" w:rsidR="004360B7" w:rsidRDefault="004360B7" w:rsidP="00D4648B">
      <w:pPr>
        <w:pStyle w:val="Heading2"/>
        <w:rPr>
          <w:i/>
          <w:iCs/>
        </w:rPr>
      </w:pPr>
      <w:bookmarkStart w:id="52" w:name="_Toc162180998"/>
      <w:r>
        <w:lastRenderedPageBreak/>
        <w:t>Negative Slice Extension Test Cases</w:t>
      </w:r>
      <w:bookmarkEnd w:id="51"/>
      <w:bookmarkEnd w:id="52"/>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53" w:name="_Toc517687759"/>
      <w:r>
        <w:t>N_???_16</w:t>
      </w:r>
      <w:r w:rsidRPr="0056587D">
        <w:t>0</w:t>
      </w:r>
      <w:r>
        <w:t>1</w:t>
      </w:r>
      <w:r w:rsidRPr="0056587D">
        <w:t xml:space="preserve"> Transform Matrices</w:t>
      </w:r>
      <w:bookmarkEnd w:id="53"/>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7E2AE8" w:rsidP="007E2AE8">
            <w:pPr>
              <w:rPr>
                <w:rFonts w:asciiTheme="minorHAnsi" w:eastAsia="Calibri" w:hAnsiTheme="minorHAnsi" w:cs="Calibri"/>
                <w:b/>
              </w:rPr>
            </w:pPr>
            <w:hyperlink r:id="rId97" w:history="1">
              <w:r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4" w:name="_Toc517687762"/>
      <w:r>
        <w:t xml:space="preserve">N_???_1604 Locally Defined Slice Stack and </w:t>
      </w:r>
      <w:proofErr w:type="spellStart"/>
      <w:r>
        <w:t>Sliceref</w:t>
      </w:r>
      <w:bookmarkEnd w:id="54"/>
      <w:proofErr w:type="spellEnd"/>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 xml:space="preserve">Invalid </w:t>
            </w:r>
            <w:proofErr w:type="spellStart"/>
            <w:r>
              <w:rPr>
                <w:rFonts w:asciiTheme="minorHAnsi" w:hAnsiTheme="minorHAnsi"/>
              </w:rPr>
              <w:t>Sliceref</w:t>
            </w:r>
            <w:proofErr w:type="spellEnd"/>
            <w:r>
              <w:rPr>
                <w:rFonts w:asciiTheme="minorHAnsi" w:hAnsiTheme="minorHAnsi"/>
              </w:rPr>
              <w:t xml:space="preserve">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 xml:space="preserve">ave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point to the same part that contains the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7E2AE8" w:rsidP="007E2AE8">
            <w:pPr>
              <w:rPr>
                <w:rFonts w:asciiTheme="minorHAnsi" w:eastAsiaTheme="minorEastAsia" w:hAnsiTheme="minorHAnsi"/>
                <w:b/>
                <w:bCs/>
              </w:rPr>
            </w:pPr>
            <w:hyperlink r:id="rId98" w:anchor="SliceRef" w:history="1">
              <w:r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5" w:name="_Toc517687763"/>
      <w:r>
        <w:t xml:space="preserve">N_???_1605 Two Layered </w:t>
      </w:r>
      <w:proofErr w:type="spellStart"/>
      <w:r>
        <w:t>Slicestack</w:t>
      </w:r>
      <w:proofErr w:type="spellEnd"/>
      <w:r>
        <w:t xml:space="preserve"> Reference Abstraction</w:t>
      </w:r>
      <w:bookmarkEnd w:id="55"/>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w:t>
            </w:r>
            <w:proofErr w:type="spellStart"/>
            <w:r>
              <w:rPr>
                <w:rFonts w:asciiTheme="minorHAnsi" w:hAnsiTheme="minorHAnsi"/>
              </w:rPr>
              <w:t>Sliceref</w:t>
            </w:r>
            <w:proofErr w:type="spellEnd"/>
            <w:r>
              <w:rPr>
                <w:rFonts w:asciiTheme="minorHAnsi" w:hAnsiTheme="minorHAnsi"/>
              </w:rPr>
              <w:t xml:space="preserve">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6" w:name="_Toc517687764"/>
      <w:r>
        <w:t xml:space="preserve">N_???_1606 </w:t>
      </w:r>
      <w:proofErr w:type="spellStart"/>
      <w:r>
        <w:t>Ztop</w:t>
      </w:r>
      <w:proofErr w:type="spellEnd"/>
      <w:r>
        <w:t xml:space="preserve"> Smaller Than </w:t>
      </w:r>
      <w:proofErr w:type="spellStart"/>
      <w:r>
        <w:t>Zbottom</w:t>
      </w:r>
      <w:bookmarkEnd w:id="56"/>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7E2AE8" w:rsidP="007E2AE8">
            <w:pPr>
              <w:rPr>
                <w:rFonts w:asciiTheme="minorHAnsi" w:eastAsiaTheme="minorEastAsia" w:hAnsiTheme="minorHAnsi"/>
                <w:b/>
                <w:bCs/>
              </w:rPr>
            </w:pPr>
            <w:hyperlink r:id="rId99" w:anchor="Chapter-3-Slice" w:history="1">
              <w:r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7" w:name="_Toc517687765"/>
      <w:r>
        <w:t xml:space="preserve">N_???_1607 </w:t>
      </w:r>
      <w:proofErr w:type="spellStart"/>
      <w:r>
        <w:t>Ztop</w:t>
      </w:r>
      <w:proofErr w:type="spellEnd"/>
      <w:r>
        <w:t xml:space="preserve"> Lower Than Preceding Value</w:t>
      </w:r>
      <w:bookmarkEnd w:id="57"/>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7E2AE8" w:rsidP="007E2AE8">
            <w:pPr>
              <w:rPr>
                <w:rFonts w:asciiTheme="minorHAnsi" w:eastAsiaTheme="minorEastAsia" w:hAnsiTheme="minorHAnsi"/>
                <w:b/>
                <w:bCs/>
                <w:szCs w:val="20"/>
              </w:rPr>
            </w:pPr>
            <w:hyperlink r:id="rId100" w:anchor="Chapter-3-Slice" w:history="1">
              <w:r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8" w:name="_Toc517687766"/>
      <w:r>
        <w:t xml:space="preserve">N_???_1608 </w:t>
      </w:r>
      <w:proofErr w:type="gramStart"/>
      <w:r>
        <w:t>Non-Distinct</w:t>
      </w:r>
      <w:proofErr w:type="gramEnd"/>
      <w:r>
        <w:t xml:space="preserve"> v2 Attributes</w:t>
      </w:r>
      <w:bookmarkEnd w:id="58"/>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7E2AE8" w:rsidP="007E2AE8">
            <w:pPr>
              <w:rPr>
                <w:rFonts w:asciiTheme="minorHAnsi" w:eastAsiaTheme="minorEastAsia" w:hAnsiTheme="minorHAnsi"/>
                <w:b/>
                <w:bCs/>
              </w:rPr>
            </w:pPr>
            <w:hyperlink r:id="rId101" w:anchor="Segment" w:history="1">
              <w:r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9" w:name="_Toc517687767"/>
      <w:r>
        <w:t>N_???_1609 Polygon Slice Descriptions</w:t>
      </w:r>
      <w:bookmarkEnd w:id="59"/>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7E2AE8" w:rsidP="007E2AE8">
            <w:pPr>
              <w:rPr>
                <w:rFonts w:asciiTheme="minorHAnsi" w:eastAsia="Calibri" w:hAnsiTheme="minorHAnsi" w:cs="Calibri"/>
                <w:b/>
              </w:rPr>
            </w:pPr>
            <w:hyperlink r:id="rId102" w:anchor="Polygon" w:history="1">
              <w:r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60" w:name="_Toc517687768"/>
      <w:r>
        <w:t xml:space="preserve">N_???_1610 Unique </w:t>
      </w:r>
      <w:proofErr w:type="spellStart"/>
      <w:r>
        <w:t>Slicestack</w:t>
      </w:r>
      <w:proofErr w:type="spellEnd"/>
      <w:r>
        <w:t xml:space="preserve"> ID</w:t>
      </w:r>
      <w:bookmarkEnd w:id="60"/>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7E2AE8" w:rsidP="007E2AE8">
            <w:pPr>
              <w:rPr>
                <w:rFonts w:asciiTheme="minorHAnsi" w:eastAsia="Calibri" w:hAnsiTheme="minorHAnsi" w:cs="Calibri"/>
                <w:b/>
              </w:rPr>
            </w:pPr>
            <w:hyperlink r:id="rId103" w:anchor="Object" w:history="1">
              <w:r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61" w:name="_Toc517687770"/>
      <w:r>
        <w:t>N_???_1</w:t>
      </w:r>
      <w:r w:rsidRPr="00C027CB">
        <w:t xml:space="preserve">612 Overlapping </w:t>
      </w:r>
      <w:proofErr w:type="spellStart"/>
      <w:r w:rsidRPr="00C027CB">
        <w:t>Slicestacks</w:t>
      </w:r>
      <w:bookmarkEnd w:id="61"/>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7E2AE8" w:rsidP="007E2AE8">
            <w:pPr>
              <w:rPr>
                <w:rFonts w:asciiTheme="minorHAnsi" w:eastAsia="Calibri" w:hAnsiTheme="minorHAnsi" w:cs="Calibri"/>
                <w:b/>
              </w:rPr>
            </w:pPr>
            <w:hyperlink r:id="rId104" w:anchor="SliceRef" w:history="1">
              <w:r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62" w:name="_Toc162180999"/>
      <w:r>
        <w:lastRenderedPageBreak/>
        <w:t>Positive Beam Lattice Extension Test Cases</w:t>
      </w:r>
      <w:bookmarkEnd w:id="62"/>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w:t>
      </w:r>
      <w:proofErr w:type="spellStart"/>
      <w:r w:rsidR="000E543D" w:rsidRPr="00D1431C">
        <w:t>beamlattice</w:t>
      </w:r>
      <w:proofErr w:type="spellEnd"/>
      <w:r w:rsidR="000E543D" w:rsidRPr="00D1431C">
        <w:t xml:space="preserv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w:t>
            </w:r>
            <w:proofErr w:type="gramStart"/>
            <w:r>
              <w:rPr>
                <w:rFonts w:asciiTheme="minorHAnsi" w:hAnsiTheme="minorHAnsi"/>
              </w:rPr>
              <w:t xml:space="preserve">include  </w:t>
            </w:r>
            <w:proofErr w:type="spellStart"/>
            <w:r>
              <w:rPr>
                <w:rFonts w:asciiTheme="minorHAnsi" w:hAnsiTheme="minorHAnsi"/>
              </w:rPr>
              <w:t>pid</w:t>
            </w:r>
            <w:proofErr w:type="spellEnd"/>
            <w:proofErr w:type="gram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proofErr w:type="gramStart"/>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ices</w:t>
            </w:r>
            <w:proofErr w:type="gramEnd"/>
            <w:r>
              <w:rPr>
                <w:rFonts w:asciiTheme="minorHAnsi" w:eastAsia="Calibri" w:hAnsiTheme="minorHAnsi" w:cs="Calibri"/>
              </w:rPr>
              <w:t xml:space="preserve">.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proofErr w:type="gram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w:t>
            </w:r>
            <w:proofErr w:type="gramEnd"/>
            <w:r w:rsidR="00650B58">
              <w:rPr>
                <w:rFonts w:asciiTheme="minorHAnsi" w:eastAsia="Calibri" w:hAnsiTheme="minorHAnsi" w:cs="Calibri"/>
              </w:rPr>
              <w:t xml:space="preserve">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w:t>
            </w:r>
            <w:proofErr w:type="gramStart"/>
            <w:r>
              <w:rPr>
                <w:rFonts w:asciiTheme="minorHAnsi" w:eastAsia="Calibri" w:hAnsiTheme="minorHAnsi" w:cs="Calibri"/>
              </w:rPr>
              <w:t xml:space="preserve">the </w:t>
            </w:r>
            <w:r w:rsidRPr="00833EDF">
              <w:rPr>
                <w:rFonts w:asciiTheme="minorHAnsi" w:eastAsia="Calibri" w:hAnsiTheme="minorHAnsi" w:cs="Calibri"/>
              </w:rPr>
              <w:t xml:space="preserve"> effect</w:t>
            </w:r>
            <w:proofErr w:type="gramEnd"/>
            <w:r w:rsidRPr="00833EDF">
              <w:rPr>
                <w:rFonts w:asciiTheme="minorHAnsi" w:eastAsia="Calibri" w:hAnsiTheme="minorHAnsi" w:cs="Calibri"/>
              </w:rPr>
              <w:t xml:space="preserve">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sidR="003F7730">
              <w:rPr>
                <w:rFonts w:asciiTheme="minorHAnsi" w:eastAsia="Calibri" w:hAnsiTheme="minorHAnsi" w:cs="Calibri"/>
              </w:rPr>
              <w:t xml:space="preserve">  with</w:t>
            </w:r>
            <w:proofErr w:type="gramEnd"/>
            <w:r w:rsidR="003F7730">
              <w:rPr>
                <w:rFonts w:asciiTheme="minorHAnsi" w:eastAsia="Calibri" w:hAnsiTheme="minorHAnsi" w:cs="Calibri"/>
              </w:rPr>
              <w:t xml:space="preserve">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sidR="003F7730">
              <w:rPr>
                <w:rFonts w:asciiTheme="minorHAnsi" w:eastAsia="Calibri" w:hAnsiTheme="minorHAnsi" w:cs="Calibri"/>
              </w:rPr>
              <w:t xml:space="preserve">  with</w:t>
            </w:r>
            <w:proofErr w:type="gramEnd"/>
            <w:r w:rsidR="003F7730">
              <w:rPr>
                <w:rFonts w:asciiTheme="minorHAnsi" w:eastAsia="Calibri" w:hAnsiTheme="minorHAnsi" w:cs="Calibri"/>
              </w:rPr>
              <w:t xml:space="preserve">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Pr>
                <w:rFonts w:asciiTheme="minorHAnsi" w:eastAsia="Calibri" w:hAnsiTheme="minorHAnsi" w:cs="Calibri"/>
              </w:rPr>
              <w:t xml:space="preserve">  with</w:t>
            </w:r>
            <w:proofErr w:type="gramEnd"/>
            <w:r>
              <w:rPr>
                <w:rFonts w:asciiTheme="minorHAnsi" w:eastAsia="Calibri" w:hAnsiTheme="minorHAnsi" w:cs="Calibri"/>
              </w:rPr>
              <w:t xml:space="preserve">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Pr>
                <w:rFonts w:asciiTheme="minorHAnsi" w:eastAsia="Calibri" w:hAnsiTheme="minorHAnsi" w:cs="Calibri"/>
              </w:rPr>
              <w:t xml:space="preserve">  with</w:t>
            </w:r>
            <w:proofErr w:type="gramEnd"/>
            <w:r>
              <w:rPr>
                <w:rFonts w:asciiTheme="minorHAnsi" w:eastAsia="Calibri" w:hAnsiTheme="minorHAnsi" w:cs="Calibri"/>
              </w:rPr>
              <w:t xml:space="preserve">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xml:space="preserve">. </w:t>
            </w:r>
            <w:proofErr w:type="spellStart"/>
            <w:r w:rsidR="00240531">
              <w:rPr>
                <w:rFonts w:asciiTheme="minorHAnsi" w:eastAsia="Calibri" w:hAnsiTheme="minorHAnsi" w:cs="Calibri"/>
              </w:rPr>
              <w:t>Renderable</w:t>
            </w:r>
            <w:proofErr w:type="spellEnd"/>
            <w:r w:rsidR="00240531">
              <w:rPr>
                <w:rFonts w:asciiTheme="minorHAnsi" w:eastAsia="Calibri" w:hAnsiTheme="minorHAnsi" w:cs="Calibri"/>
              </w:rPr>
              <w:t xml:space="preserv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xml:space="preserve">. </w:t>
            </w:r>
            <w:proofErr w:type="spellStart"/>
            <w:r>
              <w:rPr>
                <w:rFonts w:asciiTheme="minorHAnsi" w:eastAsia="Calibri" w:hAnsiTheme="minorHAnsi" w:cs="Calibri"/>
              </w:rPr>
              <w:t>Renderable</w:t>
            </w:r>
            <w:proofErr w:type="spellEnd"/>
            <w:r>
              <w:rPr>
                <w:rFonts w:asciiTheme="minorHAnsi" w:eastAsia="Calibri" w:hAnsiTheme="minorHAnsi" w:cs="Calibri"/>
              </w:rPr>
              <w:t xml:space="preserv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w:t>
            </w:r>
            <w:proofErr w:type="gramStart"/>
            <w:r w:rsidR="00936937" w:rsidRPr="00936937">
              <w:rPr>
                <w:rFonts w:asciiTheme="minorHAnsi" w:eastAsia="Calibri" w:hAnsiTheme="minorHAnsi" w:cs="Calibri"/>
              </w:rPr>
              <w:t xml:space="preserve">from  </w:t>
            </w:r>
            <w:proofErr w:type="spellStart"/>
            <w:r w:rsidR="00936937" w:rsidRPr="00936937">
              <w:rPr>
                <w:rFonts w:asciiTheme="minorHAnsi" w:eastAsia="Calibri" w:hAnsiTheme="minorHAnsi" w:cs="Calibri"/>
              </w:rPr>
              <w:t>Netfabb’s</w:t>
            </w:r>
            <w:proofErr w:type="spellEnd"/>
            <w:proofErr w:type="gram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w:t>
            </w:r>
            <w:proofErr w:type="gramStart"/>
            <w:r w:rsidR="00AD32F4">
              <w:rPr>
                <w:rFonts w:asciiTheme="minorHAnsi" w:hAnsiTheme="minorHAnsi"/>
              </w:rPr>
              <w:t>colors  mapped</w:t>
            </w:r>
            <w:proofErr w:type="gramEnd"/>
            <w:r w:rsidR="00AD32F4">
              <w:rPr>
                <w:rFonts w:asciiTheme="minorHAnsi" w:hAnsiTheme="minorHAnsi"/>
              </w:rPr>
              <w:t xml:space="preserve">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w:t>
            </w:r>
            <w:proofErr w:type="gramStart"/>
            <w:r w:rsidR="009C78C1" w:rsidRPr="009C78C1">
              <w:rPr>
                <w:rFonts w:asciiTheme="minorHAnsi" w:eastAsia="Calibri" w:hAnsiTheme="minorHAnsi" w:cs="Calibri"/>
              </w:rPr>
              <w:t>that  cap</w:t>
            </w:r>
            <w:proofErr w:type="gramEnd"/>
            <w:r w:rsidR="009C78C1" w:rsidRPr="009C78C1">
              <w:rPr>
                <w:rFonts w:asciiTheme="minorHAnsi" w:eastAsia="Calibri" w:hAnsiTheme="minorHAnsi" w:cs="Calibri"/>
              </w:rPr>
              <w:t xml:space="preserve">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w:t>
            </w:r>
            <w:proofErr w:type="gramStart"/>
            <w:r w:rsidR="009C78C1" w:rsidRPr="009C78C1">
              <w:rPr>
                <w:rFonts w:asciiTheme="minorHAnsi" w:eastAsia="Calibri" w:hAnsiTheme="minorHAnsi" w:cs="Calibri"/>
              </w:rPr>
              <w:t>that  cap</w:t>
            </w:r>
            <w:proofErr w:type="gramEnd"/>
            <w:r w:rsidR="009C78C1" w:rsidRPr="009C78C1">
              <w:rPr>
                <w:rFonts w:asciiTheme="minorHAnsi" w:eastAsia="Calibri" w:hAnsiTheme="minorHAnsi" w:cs="Calibri"/>
              </w:rPr>
              <w:t xml:space="preserve">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r w:rsidR="00284ECD" w:rsidRPr="00284ECD">
              <w:rPr>
                <w:rFonts w:asciiTheme="minorHAnsi" w:eastAsia="Calibri" w:hAnsiTheme="minorHAnsi" w:cs="Calibri"/>
              </w:rPr>
              <w:t>solidsupport</w:t>
            </w:r>
            <w:proofErr w:type="spell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 xml:space="preserve">Component, </w:t>
      </w:r>
      <w:proofErr w:type="gramStart"/>
      <w:r w:rsidR="005736A8">
        <w:t>build,  and</w:t>
      </w:r>
      <w:proofErr w:type="gramEnd"/>
      <w:r w:rsidR="005736A8">
        <w:t xml:space="preserve">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w:t>
            </w:r>
            <w:proofErr w:type="gramStart"/>
            <w:r w:rsidR="00D634A0">
              <w:rPr>
                <w:rFonts w:asciiTheme="minorHAnsi" w:eastAsia="Calibri" w:hAnsiTheme="minorHAnsi" w:cs="Calibri"/>
              </w:rPr>
              <w:t>a  3</w:t>
            </w:r>
            <w:proofErr w:type="gramEnd"/>
            <w:r w:rsidR="00D634A0">
              <w:rPr>
                <w:rFonts w:asciiTheme="minorHAnsi" w:eastAsia="Calibri" w:hAnsiTheme="minorHAnsi" w:cs="Calibri"/>
              </w:rPr>
              <w:t xml:space="preserve">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w:t>
            </w:r>
            <w:proofErr w:type="gramStart"/>
            <w:r w:rsidRPr="001E0472">
              <w:rPr>
                <w:rFonts w:asciiTheme="minorHAnsi" w:eastAsia="Calibri" w:hAnsiTheme="minorHAnsi" w:cs="Calibri"/>
              </w:rPr>
              <w:t>specified  in</w:t>
            </w:r>
            <w:proofErr w:type="gramEnd"/>
            <w:r w:rsidRPr="001E0472">
              <w:rPr>
                <w:rFonts w:asciiTheme="minorHAnsi" w:eastAsia="Calibri" w:hAnsiTheme="minorHAnsi" w:cs="Calibri"/>
              </w:rPr>
              <w:t xml:space="preserve">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w:t>
            </w:r>
            <w:proofErr w:type="gramStart"/>
            <w:r w:rsidRPr="006D14E9">
              <w:rPr>
                <w:rFonts w:asciiTheme="minorHAnsi" w:eastAsia="Calibri" w:hAnsiTheme="minorHAnsi" w:cs="Calibri"/>
              </w:rPr>
              <w:t>all,  with</w:t>
            </w:r>
            <w:proofErr w:type="gramEnd"/>
            <w:r w:rsidRPr="006D14E9">
              <w:rPr>
                <w:rFonts w:asciiTheme="minorHAnsi" w:eastAsia="Calibri" w:hAnsiTheme="minorHAnsi" w:cs="Calibri"/>
              </w:rPr>
              <w:t xml:space="preserve">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w:t>
            </w:r>
            <w:proofErr w:type="gramStart"/>
            <w:r w:rsidRPr="006D14E9">
              <w:rPr>
                <w:rFonts w:asciiTheme="minorHAnsi" w:eastAsia="Calibri" w:hAnsiTheme="minorHAnsi" w:cs="Calibri"/>
              </w:rPr>
              <w:t>ball,  or</w:t>
            </w:r>
            <w:proofErr w:type="gramEnd"/>
            <w:r w:rsidRPr="006D14E9">
              <w:rPr>
                <w:rFonts w:asciiTheme="minorHAnsi" w:eastAsia="Calibri" w:hAnsiTheme="minorHAnsi" w:cs="Calibri"/>
              </w:rPr>
              <w:t xml:space="preserv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w:t>
            </w:r>
            <w:proofErr w:type="gramStart"/>
            <w:r w:rsidRPr="006D14E9">
              <w:rPr>
                <w:rFonts w:asciiTheme="minorHAnsi" w:eastAsia="Calibri" w:hAnsiTheme="minorHAnsi" w:cs="Calibri"/>
              </w:rPr>
              <w:t>lower level</w:t>
            </w:r>
            <w:proofErr w:type="gramEnd"/>
            <w:r w:rsidRPr="006D14E9">
              <w:rPr>
                <w:rFonts w:asciiTheme="minorHAnsi" w:eastAsia="Calibri" w:hAnsiTheme="minorHAnsi" w:cs="Calibri"/>
              </w:rPr>
              <w:t xml:space="preserve">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proofErr w:type="spellStart"/>
      <w:r w:rsidR="000E7E1A">
        <w:t>ball</w:t>
      </w:r>
      <w:r w:rsidR="000E7E1A" w:rsidRPr="006D14E9">
        <w:t>mode</w:t>
      </w:r>
      <w:proofErr w:type="spellEnd"/>
      <w:r w:rsidR="000E7E1A" w:rsidRPr="006D14E9">
        <w:t xml:space="preserv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 xml:space="preserve">llustrate use of </w:t>
            </w:r>
            <w:proofErr w:type="spellStart"/>
            <w:r>
              <w:rPr>
                <w:rFonts w:asciiTheme="minorHAnsi" w:eastAsia="Calibri" w:hAnsiTheme="minorHAnsi" w:cs="Calibri"/>
              </w:rPr>
              <w:t>ballref</w:t>
            </w:r>
            <w:proofErr w:type="spellEnd"/>
            <w:r>
              <w:rPr>
                <w:rFonts w:asciiTheme="minorHAnsi" w:eastAsia="Calibri" w:hAnsiTheme="minorHAnsi" w:cs="Calibri"/>
              </w:rPr>
              <w:t xml:space="preserve"> in a </w:t>
            </w:r>
            <w:proofErr w:type="spellStart"/>
            <w:r>
              <w:rPr>
                <w:rFonts w:asciiTheme="minorHAnsi" w:eastAsia="Calibri" w:hAnsiTheme="minorHAnsi" w:cs="Calibri"/>
              </w:rPr>
              <w:t>beamset</w:t>
            </w:r>
            <w:proofErr w:type="spellEnd"/>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63" w:name="_Toc162181000"/>
      <w:r>
        <w:lastRenderedPageBreak/>
        <w:t>Negative Beam Lattice Extension Test Cases</w:t>
      </w:r>
      <w:bookmarkEnd w:id="63"/>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proofErr w:type="gramStart"/>
            <w:r w:rsidR="003A7D93">
              <w:rPr>
                <w:rFonts w:asciiTheme="minorHAnsi" w:eastAsia="Calibri" w:hAnsiTheme="minorHAnsi" w:cs="Calibri"/>
              </w:rPr>
              <w:t>out of range</w:t>
            </w:r>
            <w:proofErr w:type="gramEnd"/>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 xml:space="preserve">an </w:t>
            </w:r>
            <w:proofErr w:type="gramStart"/>
            <w:r w:rsidR="003A7D93">
              <w:rPr>
                <w:rFonts w:asciiTheme="minorHAnsi" w:eastAsia="Calibri" w:hAnsiTheme="minorHAnsi" w:cs="Calibri"/>
              </w:rPr>
              <w:t>out of range</w:t>
            </w:r>
            <w:proofErr w:type="gramEnd"/>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 xml:space="preserve">ball p attribute points to an </w:t>
            </w:r>
            <w:proofErr w:type="gramStart"/>
            <w:r w:rsidR="003A7D93" w:rsidRPr="001E0472">
              <w:rPr>
                <w:rFonts w:asciiTheme="minorHAnsi" w:hAnsiTheme="minorHAnsi" w:cstheme="minorHAnsi"/>
              </w:rPr>
              <w:t>out of range</w:t>
            </w:r>
            <w:proofErr w:type="gramEnd"/>
            <w:r w:rsidR="003A7D93" w:rsidRPr="001E0472">
              <w:rPr>
                <w:rFonts w:asciiTheme="minorHAnsi" w:hAnsiTheme="minorHAnsi" w:cstheme="minorHAnsi"/>
              </w:rPr>
              <w:t xml:space="preserv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proofErr w:type="gramStart"/>
            <w:r w:rsidR="003A7D93">
              <w:rPr>
                <w:rFonts w:asciiTheme="minorHAnsi" w:eastAsia="Calibri" w:hAnsiTheme="minorHAnsi" w:cs="Calibri"/>
              </w:rPr>
              <w:t>out of range</w:t>
            </w:r>
            <w:proofErr w:type="gramEnd"/>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w:t>
      </w:r>
      <w:proofErr w:type="gramStart"/>
      <w:r w:rsidRPr="003A7C36">
        <w:t>In particular an</w:t>
      </w:r>
      <w:proofErr w:type="gramEnd"/>
      <w:r w:rsidRPr="003A7C36">
        <w:t xml:space="preserve">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4" w:name="_Toc162181001"/>
      <w:r>
        <w:lastRenderedPageBreak/>
        <w:t xml:space="preserve">Positive </w:t>
      </w:r>
      <w:r w:rsidR="000C75E7">
        <w:t>Secure Content</w:t>
      </w:r>
      <w:r>
        <w:t xml:space="preserve"> Extension Test Cases</w:t>
      </w:r>
      <w:bookmarkEnd w:id="64"/>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proofErr w:type="spellStart"/>
      <w:r w:rsidRPr="00AB58BA">
        <w:rPr>
          <w:rFonts w:cstheme="minorHAnsi"/>
          <w:b/>
          <w:bCs/>
        </w:rPr>
        <w:t>consumerid</w:t>
      </w:r>
      <w:proofErr w:type="spellEnd"/>
      <w:r w:rsidRPr="00AB58BA">
        <w:rPr>
          <w:rFonts w:cstheme="minorHAnsi"/>
          <w:b/>
          <w:bCs/>
        </w:rPr>
        <w:t>="test3mf01"</w:t>
      </w:r>
      <w:r w:rsidRPr="00CD33E8">
        <w:rPr>
          <w:rFonts w:cstheme="minorHAnsi"/>
        </w:rPr>
        <w:t xml:space="preserve">, even though for their production code they use a different </w:t>
      </w:r>
      <w:proofErr w:type="spellStart"/>
      <w:r w:rsidRPr="00CD33E8">
        <w:rPr>
          <w:rFonts w:cstheme="minorHAnsi"/>
        </w:rPr>
        <w:t>consumerid</w:t>
      </w:r>
      <w:proofErr w:type="spellEnd"/>
      <w:r w:rsidRPr="00CD33E8">
        <w:rPr>
          <w:rFonts w:cstheme="minorHAnsi"/>
        </w:rPr>
        <w:t>.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proofErr w:type="spellStart"/>
      <w:r w:rsidRPr="00AB58BA">
        <w:rPr>
          <w:rFonts w:cstheme="minorHAnsi"/>
          <w:b/>
          <w:bCs/>
        </w:rPr>
        <w:t>keyid</w:t>
      </w:r>
      <w:proofErr w:type="spellEnd"/>
      <w:r w:rsidRPr="00AB58BA">
        <w:rPr>
          <w:rFonts w:cstheme="minorHAnsi"/>
          <w:b/>
          <w:bCs/>
        </w:rPr>
        <w:t>= “test3mfkek01”</w:t>
      </w:r>
      <w:r w:rsidRPr="00CD33E8">
        <w:rPr>
          <w:rFonts w:cstheme="minorHAnsi"/>
        </w:rPr>
        <w:t xml:space="preserve"> </w:t>
      </w:r>
      <w:proofErr w:type="gramStart"/>
      <w:r>
        <w:rPr>
          <w:rFonts w:cstheme="minorHAnsi"/>
        </w:rPr>
        <w:t xml:space="preserve">in order </w:t>
      </w:r>
      <w:r w:rsidRPr="00CD33E8">
        <w:rPr>
          <w:rFonts w:cstheme="minorHAnsi"/>
        </w:rPr>
        <w:t>to</w:t>
      </w:r>
      <w:proofErr w:type="gramEnd"/>
      <w:r w:rsidRPr="00CD33E8">
        <w:rPr>
          <w:rFonts w:cstheme="minorHAnsi"/>
        </w:rPr>
        <w:t xml:space="preserve">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proofErr w:type="spellStart"/>
      <w:r w:rsidR="008324E5">
        <w:rPr>
          <w:rFonts w:cstheme="minorHAnsi"/>
        </w:rPr>
        <w:t>consumerid</w:t>
      </w:r>
      <w:proofErr w:type="spellEnd"/>
      <w:r w:rsidR="008324E5">
        <w:rPr>
          <w:rFonts w:cstheme="minorHAnsi"/>
        </w:rPr>
        <w:t xml:space="preserve"> and </w:t>
      </w:r>
      <w:proofErr w:type="spellStart"/>
      <w:r w:rsidR="008324E5">
        <w:rPr>
          <w:rFonts w:cstheme="minorHAnsi"/>
        </w:rPr>
        <w:t>keyid</w:t>
      </w:r>
      <w:proofErr w:type="spellEnd"/>
      <w:r w:rsidR="008324E5">
        <w:rPr>
          <w:rFonts w:cstheme="minorHAnsi"/>
        </w:rPr>
        <w:t xml:space="preserve">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 xml:space="preserve">ion </w:t>
      </w:r>
      <w:proofErr w:type="gramStart"/>
      <w:r w:rsidR="005D65BA">
        <w:rPr>
          <w:rFonts w:cstheme="minorHAnsi"/>
        </w:rPr>
        <w:t>except  one</w:t>
      </w:r>
      <w:proofErr w:type="gramEnd"/>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w:t>
      </w:r>
      <w:proofErr w:type="gramStart"/>
      <w:r w:rsidRPr="005A690B">
        <w:rPr>
          <w:rFonts w:cstheme="minorHAnsi"/>
        </w:rPr>
        <w:t xml:space="preserve">Extension </w:t>
      </w:r>
      <w:r w:rsidR="005D65BA">
        <w:rPr>
          <w:rFonts w:cstheme="minorHAnsi"/>
        </w:rPr>
        <w:t xml:space="preserve"> –</w:t>
      </w:r>
      <w:proofErr w:type="gramEnd"/>
      <w:r w:rsidR="005D65BA">
        <w:rPr>
          <w:rFonts w:cstheme="minorHAnsi"/>
        </w:rPr>
        <w:t xml:space="preserve">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 xml:space="preserve">Unless noted otherwise, </w:t>
      </w:r>
      <w:proofErr w:type="spellStart"/>
      <w:r>
        <w:rPr>
          <w:rFonts w:cstheme="minorHAnsi"/>
        </w:rPr>
        <w:t>renderable</w:t>
      </w:r>
      <w:proofErr w:type="spellEnd"/>
      <w:r>
        <w:rPr>
          <w:rFonts w:cstheme="minorHAnsi"/>
        </w:rPr>
        <w:t xml:space="preserv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r>
      <w:proofErr w:type="gramStart"/>
      <w:r w:rsidRPr="005A690B">
        <w:rPr>
          <w:rFonts w:cstheme="minorHAnsi"/>
        </w:rPr>
        <w:t>printable-box</w:t>
      </w:r>
      <w:proofErr w:type="gramEnd"/>
      <w:r w:rsidRPr="005A690B">
        <w:rPr>
          <w:rFonts w:cstheme="minorHAnsi"/>
        </w:rPr>
        <w:t>="(35000.0,35000.0,35000.0)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w:t>
      </w:r>
      <w:proofErr w:type="gramStart"/>
      <w:r w:rsidRPr="005A690B">
        <w:rPr>
          <w:rFonts w:cstheme="minorHAnsi"/>
        </w:rPr>
        <w:t>encrypted.model</w:t>
      </w:r>
      <w:proofErr w:type="gramEnd"/>
      <w:r w:rsidRPr="005A690B">
        <w:rPr>
          <w:rFonts w:cstheme="minorHAnsi"/>
        </w:rPr>
        <w:t>”</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w:t>
      </w:r>
      <w:proofErr w:type="gramStart"/>
      <w:r w:rsidRPr="005A690B">
        <w:rPr>
          <w:rFonts w:cstheme="minorHAnsi"/>
        </w:rPr>
        <w:t>unencrypted  version</w:t>
      </w:r>
      <w:r w:rsidR="00DB626C">
        <w:rPr>
          <w:rFonts w:cstheme="minorHAnsi"/>
        </w:rPr>
        <w:t>s</w:t>
      </w:r>
      <w:proofErr w:type="gramEnd"/>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w:t>
      </w:r>
      <w:proofErr w:type="gramStart"/>
      <w:r w:rsidR="00DB626C" w:rsidRPr="005A690B">
        <w:rPr>
          <w:rFonts w:cstheme="minorHAnsi"/>
        </w:rPr>
        <w:t>encrypted.model</w:t>
      </w:r>
      <w:proofErr w:type="gramEnd"/>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5" w:name="_Hlk57213686"/>
      <w:r>
        <w:rPr>
          <w:rFonts w:cstheme="minorHAnsi"/>
        </w:rPr>
        <w:t>package</w:t>
      </w:r>
    </w:p>
    <w:bookmarkEnd w:id="65"/>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proofErr w:type="gramStart"/>
      <w:r w:rsidR="00B931C0">
        <w:rPr>
          <w:rFonts w:cstheme="minorHAnsi"/>
        </w:rPr>
        <w:t>may</w:t>
      </w:r>
      <w:r w:rsidR="005C36A1" w:rsidRPr="005C36A1">
        <w:rPr>
          <w:rFonts w:cstheme="minorHAnsi"/>
        </w:rPr>
        <w:t xml:space="preserve"> </w:t>
      </w:r>
      <w:r w:rsidRPr="005C36A1">
        <w:rPr>
          <w:rFonts w:cstheme="minorHAnsi"/>
        </w:rPr>
        <w:t xml:space="preserve"> gracefully</w:t>
      </w:r>
      <w:proofErr w:type="gramEnd"/>
      <w:r w:rsidRPr="005C36A1">
        <w:rPr>
          <w:rFonts w:cstheme="minorHAnsi"/>
        </w:rPr>
        <w:t xml:space="preserve">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w:t>
      </w:r>
      <w:proofErr w:type="spellStart"/>
      <w:r>
        <w:rPr>
          <w:rFonts w:cstheme="minorHAnsi"/>
        </w:rPr>
        <w:t>keyid</w:t>
      </w:r>
      <w:proofErr w:type="spellEnd"/>
      <w:r>
        <w:rPr>
          <w:rFonts w:cstheme="minorHAnsi"/>
        </w:rPr>
        <w:t xml:space="preserve">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 xml:space="preserve">All test cases will use a </w:t>
      </w:r>
      <w:proofErr w:type="gramStart"/>
      <w:r w:rsidRPr="005A690B">
        <w:rPr>
          <w:rFonts w:cstheme="minorHAnsi"/>
          <w:color w:val="24292E"/>
          <w:shd w:val="clear" w:color="auto" w:fill="FFFFFF"/>
        </w:rPr>
        <w:t>96 bit</w:t>
      </w:r>
      <w:proofErr w:type="gramEnd"/>
      <w:r w:rsidRPr="005A690B">
        <w:rPr>
          <w:rFonts w:cstheme="minorHAnsi"/>
          <w:color w:val="24292E"/>
          <w:shd w:val="clear" w:color="auto" w:fill="FFFFFF"/>
        </w:rPr>
        <w:t xml:space="preserve">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proofErr w:type="gramStart"/>
      <w:r>
        <w:rPr>
          <w:rFonts w:cstheme="minorHAnsi"/>
          <w:color w:val="24292E"/>
          <w:shd w:val="clear" w:color="auto" w:fill="FFFFFF"/>
        </w:rPr>
        <w:t>accessright</w:t>
      </w:r>
      <w:proofErr w:type="spellEnd"/>
      <w:r>
        <w:rPr>
          <w:rFonts w:cstheme="minorHAnsi"/>
          <w:color w:val="24292E"/>
          <w:shd w:val="clear" w:color="auto" w:fill="FFFFFF"/>
        </w:rPr>
        <w:t xml:space="preserve">  object</w:t>
      </w:r>
      <w:proofErr w:type="gramEnd"/>
      <w:r>
        <w:rPr>
          <w:rFonts w:cstheme="minorHAnsi"/>
          <w:color w:val="24292E"/>
          <w:shd w:val="clear" w:color="auto" w:fill="FFFFFF"/>
        </w:rPr>
        <w:t xml:space="preserve">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proofErr w:type="gramStart"/>
      <w:r w:rsidRPr="005A690B">
        <w:rPr>
          <w:rFonts w:eastAsia="Times New Roman" w:cstheme="minorHAnsi"/>
          <w:color w:val="24292E"/>
        </w:rPr>
        <w:t>=</w:t>
      </w:r>
      <w:r>
        <w:rPr>
          <w:rFonts w:eastAsia="Times New Roman" w:cstheme="minorHAnsi"/>
          <w:color w:val="24292E"/>
        </w:rPr>
        <w:t>”</w:t>
      </w:r>
      <w:r w:rsidR="00284BC3" w:rsidRPr="000C75E7">
        <w:t>http://www.w3.org/2001/04/xmlenc#sha256</w:t>
      </w:r>
      <w:proofErr w:type="gramEnd"/>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w:t>
      </w:r>
      <w:proofErr w:type="gramStart"/>
      <w:r w:rsidRPr="005A690B">
        <w:rPr>
          <w:rFonts w:eastAsia="Times New Roman" w:cstheme="minorHAnsi"/>
          <w:color w:val="24292E"/>
        </w:rPr>
        <w:t>1  variation</w:t>
      </w:r>
      <w:proofErr w:type="gramEnd"/>
      <w:r w:rsidRPr="005A690B">
        <w:rPr>
          <w:rFonts w:eastAsia="Times New Roman" w:cstheme="minorHAnsi"/>
          <w:color w:val="24292E"/>
        </w:rPr>
        <w:t xml:space="preserve">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proofErr w:type="gramStart"/>
      <w:r w:rsidRPr="005A690B">
        <w:rPr>
          <w:rFonts w:eastAsia="Times New Roman" w:cstheme="minorHAnsi"/>
          <w:color w:val="6F42C1"/>
        </w:rPr>
        <w:t>mgfalgorithm</w:t>
      </w:r>
      <w:proofErr w:type="spellEnd"/>
      <w:r w:rsidRPr="005A690B">
        <w:rPr>
          <w:rFonts w:cstheme="minorHAnsi"/>
        </w:rPr>
        <w:t xml:space="preserve">  =</w:t>
      </w:r>
      <w:proofErr w:type="gramEnd"/>
      <w:r w:rsidRPr="005A690B">
        <w:rPr>
          <w:rFonts w:cstheme="minorHAnsi"/>
        </w:rPr>
        <w:t xml:space="preserve">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proofErr w:type="gramStart"/>
      <w:r w:rsidRPr="005A690B">
        <w:rPr>
          <w:rFonts w:eastAsia="Times New Roman" w:cstheme="minorHAnsi"/>
          <w:color w:val="6F42C1"/>
        </w:rPr>
        <w:t>mgfalgorithm</w:t>
      </w:r>
      <w:proofErr w:type="spellEnd"/>
      <w:r w:rsidRPr="005A690B">
        <w:rPr>
          <w:rFonts w:cstheme="minorHAnsi"/>
        </w:rPr>
        <w:t xml:space="preserve">  =</w:t>
      </w:r>
      <w:proofErr w:type="gramEnd"/>
      <w:r w:rsidRPr="005A690B">
        <w:rPr>
          <w:rFonts w:cstheme="minorHAnsi"/>
        </w:rPr>
        <w:t xml:space="preserve">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 xml:space="preserve">Test case with a mixture of non-root model encrypted and unencrypted </w:t>
            </w:r>
            <w:proofErr w:type="gramStart"/>
            <w:r w:rsidR="00E97781" w:rsidRPr="000C75E7">
              <w:rPr>
                <w:rFonts w:asciiTheme="minorHAnsi" w:hAnsiTheme="minorHAnsi" w:cstheme="minorHAnsi"/>
              </w:rPr>
              <w:t>content</w:t>
            </w:r>
            <w:r w:rsidR="00E3097E">
              <w:rPr>
                <w:rFonts w:asciiTheme="minorHAnsi" w:hAnsiTheme="minorHAnsi" w:cstheme="minorHAnsi"/>
              </w:rPr>
              <w:t xml:space="preserve">  (</w:t>
            </w:r>
            <w:proofErr w:type="gramEnd"/>
            <w:r w:rsidR="00E3097E">
              <w:rPr>
                <w:rFonts w:asciiTheme="minorHAnsi" w:hAnsiTheme="minorHAnsi" w:cstheme="minorHAnsi"/>
              </w:rPr>
              <w:t>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proofErr w:type="gramStart"/>
            <w:r w:rsidR="003255B8">
              <w:rPr>
                <w:rFonts w:asciiTheme="minorHAnsi" w:eastAsia="Calibri" w:hAnsiTheme="minorHAnsi" w:cs="Calibri"/>
              </w:rPr>
              <w:t>root.rels</w:t>
            </w:r>
            <w:proofErr w:type="spellEnd"/>
            <w:proofErr w:type="gram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proofErr w:type="gramStart"/>
            <w:r w:rsidR="006F58AB">
              <w:rPr>
                <w:rFonts w:asciiTheme="minorHAnsi" w:eastAsia="Calibri" w:hAnsiTheme="minorHAnsi" w:cs="Calibri"/>
              </w:rPr>
              <w:t xml:space="preserve">and </w:t>
            </w:r>
            <w:r w:rsidRPr="000C75E7">
              <w:rPr>
                <w:rFonts w:asciiTheme="minorHAnsi" w:eastAsia="Calibri" w:hAnsiTheme="minorHAnsi" w:cs="Calibri"/>
              </w:rPr>
              <w:t xml:space="preserve"> geometries</w:t>
            </w:r>
            <w:proofErr w:type="gramEnd"/>
            <w:r w:rsidRPr="000C75E7">
              <w:rPr>
                <w:rFonts w:asciiTheme="minorHAnsi" w:eastAsia="Calibri" w:hAnsiTheme="minorHAnsi" w:cs="Calibri"/>
              </w:rPr>
              <w:t xml:space="preserve">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w:t>
            </w:r>
            <w:proofErr w:type="spellStart"/>
            <w:r w:rsidRPr="00AB58BA">
              <w:rPr>
                <w:rFonts w:asciiTheme="minorHAnsi" w:hAnsiTheme="minorHAnsi" w:cstheme="minorHAnsi"/>
              </w:rPr>
              <w:t>keyid</w:t>
            </w:r>
            <w:proofErr w:type="spellEnd"/>
            <w:r w:rsidRPr="00AB58BA">
              <w:rPr>
                <w:rFonts w:asciiTheme="minorHAnsi" w:hAnsiTheme="minorHAnsi" w:cstheme="minorHAnsi"/>
              </w:rPr>
              <w:t xml:space="preserve">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w:t>
            </w:r>
            <w:proofErr w:type="gramStart"/>
            <w:r w:rsidRPr="00AB58BA">
              <w:rPr>
                <w:rFonts w:asciiTheme="minorHAnsi" w:hAnsiTheme="minorHAnsi" w:cstheme="minorHAnsi"/>
              </w:rPr>
              <w:t>decrypt</w:t>
            </w:r>
            <w:r>
              <w:rPr>
                <w:rFonts w:asciiTheme="minorHAnsi" w:hAnsiTheme="minorHAnsi" w:cstheme="minorHAnsi"/>
              </w:rPr>
              <w:t xml:space="preserve">  (</w:t>
            </w:r>
            <w:proofErr w:type="gramEnd"/>
            <w:r>
              <w:rPr>
                <w:rFonts w:asciiTheme="minorHAnsi" w:hAnsiTheme="minorHAnsi" w:cstheme="minorHAnsi"/>
              </w:rPr>
              <w:t>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w:t>
            </w:r>
            <w:proofErr w:type="gramStart"/>
            <w:r w:rsidR="00C826BB" w:rsidRPr="00C826BB">
              <w:rPr>
                <w:rFonts w:asciiTheme="minorHAnsi" w:eastAsia="Calibri" w:hAnsiTheme="minorHAnsi" w:cs="Calibri"/>
              </w:rPr>
              <w:t>model  in</w:t>
            </w:r>
            <w:proofErr w:type="gramEnd"/>
            <w:r w:rsidR="00C826BB" w:rsidRPr="00C826BB">
              <w:rPr>
                <w:rFonts w:asciiTheme="minorHAnsi" w:eastAsia="Calibri" w:hAnsiTheme="minorHAnsi" w:cs="Calibri"/>
              </w:rPr>
              <w:t xml:space="preserve">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(sha</w:t>
            </w:r>
            <w:r w:rsidR="00FF7608">
              <w:rPr>
                <w:rFonts w:asciiTheme="minorHAnsi" w:eastAsia="Calibri" w:hAnsiTheme="minorHAnsi" w:cs="Calibri"/>
              </w:rPr>
              <w:t xml:space="preserve">256 </w:t>
            </w:r>
            <w:proofErr w:type="gramStart"/>
            <w:r w:rsidR="00FF7608">
              <w:rPr>
                <w:rFonts w:asciiTheme="minorHAnsi" w:eastAsia="Calibri" w:hAnsiTheme="minorHAnsi" w:cs="Calibri"/>
              </w:rPr>
              <w:t>&amp;</w:t>
            </w:r>
            <w:r w:rsidR="003F776E">
              <w:rPr>
                <w:rFonts w:asciiTheme="minorHAnsi" w:eastAsia="Calibri" w:hAnsiTheme="minorHAnsi" w:cs="Calibri"/>
              </w:rPr>
              <w:t xml:space="preserve">  sha</w:t>
            </w:r>
            <w:proofErr w:type="gramEnd"/>
            <w:r w:rsidR="003F776E">
              <w:rPr>
                <w:rFonts w:asciiTheme="minorHAnsi" w:eastAsia="Calibri" w:hAnsiTheme="minorHAnsi" w:cs="Calibri"/>
              </w:rPr>
              <w:t>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6" w:name="_Toc162181002"/>
      <w:r>
        <w:lastRenderedPageBreak/>
        <w:t>Negative Secure Content Extension Test Cases</w:t>
      </w:r>
      <w:bookmarkEnd w:id="66"/>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w:t>
            </w:r>
            <w:proofErr w:type="spellStart"/>
            <w:r w:rsidR="001821FC">
              <w:rPr>
                <w:rFonts w:asciiTheme="minorHAnsi" w:eastAsia="Calibri" w:hAnsiTheme="minorHAnsi" w:cs="Calibri"/>
              </w:rPr>
              <w:t>consumerid</w:t>
            </w:r>
            <w:proofErr w:type="spellEnd"/>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w:t>
            </w:r>
            <w:proofErr w:type="spellStart"/>
            <w:r w:rsidR="001821FC">
              <w:rPr>
                <w:rFonts w:asciiTheme="minorHAnsi" w:eastAsia="Calibri" w:hAnsiTheme="minorHAnsi" w:cs="Calibri"/>
              </w:rPr>
              <w:t>consumerid</w:t>
            </w:r>
            <w:proofErr w:type="spellEnd"/>
            <w:r w:rsidR="001821FC">
              <w:rPr>
                <w:rFonts w:asciiTheme="minorHAnsi" w:eastAsia="Calibri" w:hAnsiTheme="minorHAnsi" w:cs="Calibri"/>
              </w:rPr>
              <w:t xml:space="preserve">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w:t>
            </w:r>
            <w:proofErr w:type="spellStart"/>
            <w:r w:rsidR="00766F85">
              <w:rPr>
                <w:rFonts w:asciiTheme="minorHAnsi" w:eastAsia="Calibri" w:hAnsiTheme="minorHAnsi" w:cs="Calibri"/>
              </w:rPr>
              <w:t>keyid</w:t>
            </w:r>
            <w:proofErr w:type="spellEnd"/>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Keystore has test </w:t>
            </w:r>
            <w:proofErr w:type="spellStart"/>
            <w:r>
              <w:rPr>
                <w:rFonts w:asciiTheme="minorHAnsi" w:eastAsia="Calibri" w:hAnsiTheme="minorHAnsi" w:cs="Calibri"/>
              </w:rPr>
              <w:t>consumerid</w:t>
            </w:r>
            <w:proofErr w:type="spellEnd"/>
            <w:r>
              <w:rPr>
                <w:rFonts w:asciiTheme="minorHAnsi" w:eastAsia="Calibri" w:hAnsiTheme="minorHAnsi" w:cs="Calibri"/>
              </w:rPr>
              <w:t xml:space="preserve"> listed but omits the </w:t>
            </w:r>
            <w:proofErr w:type="spellStart"/>
            <w:r>
              <w:rPr>
                <w:rFonts w:asciiTheme="minorHAnsi" w:eastAsia="Calibri" w:hAnsiTheme="minorHAnsi" w:cs="Calibri"/>
              </w:rPr>
              <w:t>keyid</w:t>
            </w:r>
            <w:proofErr w:type="spellEnd"/>
            <w:r>
              <w:rPr>
                <w:rFonts w:asciiTheme="minorHAnsi" w:eastAsia="Calibri" w:hAnsiTheme="minorHAnsi" w:cs="Calibri"/>
              </w:rPr>
              <w:t xml:space="preserve">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w:t>
            </w:r>
            <w:proofErr w:type="gramStart"/>
            <w:r w:rsidR="0022404F">
              <w:rPr>
                <w:rFonts w:asciiTheme="minorHAnsi" w:hAnsiTheme="minorHAnsi"/>
              </w:rPr>
              <w:t xml:space="preserve">values, </w:t>
            </w:r>
            <w:r w:rsidR="006F58AB">
              <w:rPr>
                <w:rFonts w:asciiTheme="minorHAnsi" w:hAnsiTheme="minorHAnsi"/>
              </w:rPr>
              <w:t xml:space="preserve"> but</w:t>
            </w:r>
            <w:proofErr w:type="gramEnd"/>
            <w:r w:rsidR="006F58AB">
              <w:rPr>
                <w:rFonts w:asciiTheme="minorHAnsi" w:hAnsiTheme="minorHAnsi"/>
              </w:rPr>
              <w:t xml:space="preserve">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w:t>
            </w:r>
            <w:proofErr w:type="gramStart"/>
            <w:r w:rsidR="0077325F">
              <w:rPr>
                <w:rFonts w:asciiTheme="minorHAnsi" w:eastAsia="Calibri" w:hAnsiTheme="minorHAnsi" w:cs="Calibri"/>
              </w:rPr>
              <w:t>value</w:t>
            </w:r>
            <w:r w:rsidR="006F58AB">
              <w:rPr>
                <w:rFonts w:asciiTheme="minorHAnsi" w:eastAsia="Calibri" w:hAnsiTheme="minorHAnsi" w:cs="Calibri"/>
              </w:rPr>
              <w:t xml:space="preserve"> </w:t>
            </w:r>
            <w:r w:rsidR="00E257A2">
              <w:rPr>
                <w:rFonts w:asciiTheme="minorHAnsi" w:eastAsia="Calibri" w:hAnsiTheme="minorHAnsi" w:cs="Calibri"/>
              </w:rPr>
              <w:t xml:space="preserve"> (</w:t>
            </w:r>
            <w:proofErr w:type="gramEnd"/>
            <w:r w:rsidR="00E257A2">
              <w:rPr>
                <w:rFonts w:asciiTheme="minorHAnsi" w:eastAsia="Calibri" w:hAnsiTheme="minorHAnsi" w:cs="Calibri"/>
              </w:rPr>
              <w:t>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w:t>
            </w:r>
            <w:proofErr w:type="gramStart"/>
            <w:r>
              <w:rPr>
                <w:rFonts w:asciiTheme="minorHAnsi" w:hAnsiTheme="minorHAnsi"/>
              </w:rPr>
              <w:t>all of</w:t>
            </w:r>
            <w:proofErr w:type="gramEnd"/>
            <w:r>
              <w:rPr>
                <w:rFonts w:asciiTheme="minorHAnsi" w:hAnsiTheme="minorHAnsi"/>
              </w:rPr>
              <w:t xml:space="preserve">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xml:space="preserve">– Printer should generate </w:t>
            </w:r>
            <w:proofErr w:type="gramStart"/>
            <w:r w:rsidRPr="00BF6411">
              <w:rPr>
                <w:rFonts w:asciiTheme="minorHAnsi" w:eastAsia="Verdana" w:hAnsiTheme="minorHAnsi" w:cs="Verdana"/>
              </w:rPr>
              <w:t>error</w:t>
            </w:r>
            <w:r w:rsidR="00543EA3">
              <w:rPr>
                <w:rFonts w:asciiTheme="minorHAnsi" w:eastAsia="Verdana" w:hAnsiTheme="minorHAnsi" w:cs="Verdana"/>
              </w:rPr>
              <w:t>,</w:t>
            </w:r>
            <w:proofErr w:type="gramEnd"/>
            <w:r w:rsidR="00543EA3">
              <w:rPr>
                <w:rFonts w:asciiTheme="minorHAnsi" w:eastAsia="Verdana" w:hAnsiTheme="minorHAnsi" w:cs="Verdana"/>
              </w:rPr>
              <w:t xml:space="preserve">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additional </w:t>
            </w:r>
            <w:proofErr w:type="spellStart"/>
            <w:r w:rsidR="00E97781" w:rsidRPr="000C75E7">
              <w:rPr>
                <w:rFonts w:asciiTheme="minorHAnsi" w:hAnsiTheme="minorHAnsi" w:cstheme="minorHAnsi"/>
              </w:rPr>
              <w:t>consumerid</w:t>
            </w:r>
            <w:proofErr w:type="spellEnd"/>
            <w:r w:rsidR="00E97781" w:rsidRPr="000C75E7">
              <w:rPr>
                <w:rFonts w:asciiTheme="minorHAnsi" w:hAnsiTheme="minorHAnsi" w:cstheme="minorHAnsi"/>
              </w:rPr>
              <w:t xml:space="preserve"> with associated encrypted content, some overlapping the test consumer, some unique to the alternate consumer. The CEK for the alternate </w:t>
            </w:r>
            <w:proofErr w:type="spellStart"/>
            <w:r w:rsidR="00E97781" w:rsidRPr="000C75E7">
              <w:rPr>
                <w:rFonts w:asciiTheme="minorHAnsi" w:hAnsiTheme="minorHAnsi" w:cstheme="minorHAnsi"/>
              </w:rPr>
              <w:t>consumer</w:t>
            </w:r>
            <w:r w:rsidR="00D93920">
              <w:rPr>
                <w:rFonts w:asciiTheme="minorHAnsi" w:hAnsiTheme="minorHAnsi" w:cstheme="minorHAnsi"/>
              </w:rPr>
              <w:t>id</w:t>
            </w:r>
            <w:proofErr w:type="spellEnd"/>
            <w:r w:rsidR="00E97781" w:rsidRPr="000C75E7">
              <w:rPr>
                <w:rFonts w:asciiTheme="minorHAnsi" w:hAnsiTheme="minorHAnsi" w:cstheme="minorHAnsi"/>
              </w:rPr>
              <w:t xml:space="preserve"> will be wrapped with a different PKI pair than the test </w:t>
            </w:r>
            <w:proofErr w:type="spellStart"/>
            <w:r w:rsidR="00E97781" w:rsidRPr="000C75E7">
              <w:rPr>
                <w:rFonts w:asciiTheme="minorHAnsi" w:hAnsiTheme="minorHAnsi" w:cstheme="minorHAnsi"/>
              </w:rPr>
              <w:t>consumer</w:t>
            </w:r>
            <w:r w:rsidR="00D93920">
              <w:rPr>
                <w:rFonts w:asciiTheme="minorHAnsi" w:hAnsiTheme="minorHAnsi" w:cstheme="minorHAnsi"/>
              </w:rPr>
              <w:t>id</w:t>
            </w:r>
            <w:proofErr w:type="spellEnd"/>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w:t>
            </w:r>
            <w:proofErr w:type="gramStart"/>
            <w:r w:rsidR="00E97781" w:rsidRPr="000C75E7">
              <w:rPr>
                <w:rFonts w:asciiTheme="minorHAnsi" w:hAnsiTheme="minorHAnsi" w:cstheme="minorHAnsi"/>
              </w:rPr>
              <w:t xml:space="preserve">unencrypted  </w:t>
            </w:r>
            <w:proofErr w:type="spellStart"/>
            <w:r w:rsidR="00E97781" w:rsidRPr="000C75E7">
              <w:rPr>
                <w:rFonts w:asciiTheme="minorHAnsi" w:hAnsiTheme="minorHAnsi" w:cstheme="minorHAnsi"/>
              </w:rPr>
              <w:t>renderable</w:t>
            </w:r>
            <w:proofErr w:type="spellEnd"/>
            <w:proofErr w:type="gramEnd"/>
            <w:r w:rsidR="00E97781" w:rsidRPr="000C75E7">
              <w:rPr>
                <w:rFonts w:asciiTheme="minorHAnsi" w:hAnsiTheme="minorHAnsi" w:cstheme="minorHAnsi"/>
              </w:rPr>
              <w:t xml:space="preserve"> content in root model, but with no encrypted content mapped to the test </w:t>
            </w:r>
            <w:proofErr w:type="spellStart"/>
            <w:r w:rsidR="00E97781" w:rsidRPr="000C75E7">
              <w:rPr>
                <w:rFonts w:asciiTheme="minorHAnsi" w:hAnsiTheme="minorHAnsi" w:cstheme="minorHAnsi"/>
              </w:rPr>
              <w:t>consumerid</w:t>
            </w:r>
            <w:proofErr w:type="spellEnd"/>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test consumer listed twice, with a test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xml:space="preserve"> and an alternate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xml:space="preserve"> respectively. The associated encrypted content for the alternate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xml:space="preserve"> will partially overlap the test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xml:space="preserve"> will be wrapped with a different PKI pair than the test </w:t>
            </w:r>
            <w:proofErr w:type="spellStart"/>
            <w:r w:rsidR="009825A1" w:rsidRPr="000C75E7">
              <w:rPr>
                <w:rFonts w:asciiTheme="minorHAnsi" w:hAnsiTheme="minorHAnsi" w:cstheme="minorHAnsi"/>
              </w:rPr>
              <w:t>consumer</w:t>
            </w:r>
            <w:r w:rsidR="009825A1">
              <w:rPr>
                <w:rFonts w:asciiTheme="minorHAnsi" w:hAnsiTheme="minorHAnsi" w:cstheme="minorHAnsi"/>
              </w:rPr>
              <w:t>id</w:t>
            </w:r>
            <w:proofErr w:type="spellEnd"/>
            <w:r w:rsidR="007156AC">
              <w:rPr>
                <w:rFonts w:asciiTheme="minorHAnsi" w:hAnsiTheme="minorHAnsi" w:cstheme="minorHAnsi"/>
              </w:rPr>
              <w:t>. Note that thi</w:t>
            </w:r>
            <w:r w:rsidR="007156AC">
              <w:rPr>
                <w:rFonts w:asciiTheme="minorHAnsi" w:eastAsia="Calibri" w:hAnsiTheme="minorHAnsi" w:cs="Calibri"/>
              </w:rPr>
              <w:t xml:space="preserve">s test case will be a clone of test case 01, with the only difference being the mapping of the </w:t>
            </w:r>
            <w:proofErr w:type="spellStart"/>
            <w:r w:rsidR="007156AC">
              <w:rPr>
                <w:rFonts w:asciiTheme="minorHAnsi" w:eastAsia="Calibri" w:hAnsiTheme="minorHAnsi" w:cs="Calibri"/>
              </w:rPr>
              <w:t>consumerid</w:t>
            </w:r>
            <w:proofErr w:type="spellEnd"/>
            <w:r w:rsidR="007156AC">
              <w:rPr>
                <w:rFonts w:asciiTheme="minorHAnsi" w:eastAsia="Calibri" w:hAnsiTheme="minorHAnsi" w:cs="Calibri"/>
              </w:rPr>
              <w:t xml:space="preserve"> and </w:t>
            </w:r>
            <w:proofErr w:type="spellStart"/>
            <w:r w:rsidR="007156AC">
              <w:rPr>
                <w:rFonts w:asciiTheme="minorHAnsi" w:eastAsia="Calibri" w:hAnsiTheme="minorHAnsi" w:cs="Calibri"/>
              </w:rPr>
              <w:t>keyid</w:t>
            </w:r>
            <w:proofErr w:type="spellEnd"/>
            <w:r w:rsidR="007156AC">
              <w:rPr>
                <w:rFonts w:asciiTheme="minorHAnsi" w:eastAsia="Calibri" w:hAnsiTheme="minorHAnsi" w:cs="Calibri"/>
              </w:rPr>
              <w:t xml:space="preserve">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w:t>
            </w:r>
            <w:proofErr w:type="spellStart"/>
            <w:r w:rsidR="00E97781" w:rsidRPr="000C75E7">
              <w:rPr>
                <w:rFonts w:asciiTheme="minorHAnsi" w:hAnsiTheme="minorHAnsi" w:cstheme="minorHAnsi"/>
              </w:rPr>
              <w:t>renderable</w:t>
            </w:r>
            <w:proofErr w:type="spellEnd"/>
            <w:r w:rsidR="00E97781" w:rsidRPr="000C75E7">
              <w:rPr>
                <w:rFonts w:asciiTheme="minorHAnsi" w:hAnsiTheme="minorHAnsi" w:cstheme="minorHAnsi"/>
              </w:rPr>
              <w:t xml:space="preserv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w:t>
            </w:r>
            <w:proofErr w:type="gramStart"/>
            <w:r>
              <w:rPr>
                <w:rFonts w:asciiTheme="minorHAnsi" w:eastAsia="Calibri" w:hAnsiTheme="minorHAnsi" w:cs="Calibri"/>
              </w:rPr>
              <w:t>root ,</w:t>
            </w:r>
            <w:proofErr w:type="spellStart"/>
            <w:r>
              <w:rPr>
                <w:rFonts w:asciiTheme="minorHAnsi" w:eastAsia="Calibri" w:hAnsiTheme="minorHAnsi" w:cs="Calibri"/>
              </w:rPr>
              <w:t>rels</w:t>
            </w:r>
            <w:proofErr w:type="spellEnd"/>
            <w:proofErr w:type="gram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proofErr w:type="gramStart"/>
            <w:r w:rsidR="00641684" w:rsidRPr="0077325F">
              <w:rPr>
                <w:rFonts w:asciiTheme="minorHAnsi" w:eastAsia="Calibri" w:hAnsiTheme="minorHAnsi" w:cs="Calibri"/>
              </w:rPr>
              <w:t>resourcedatagroup:resourcedata</w:t>
            </w:r>
            <w:proofErr w:type="gramEnd"/>
            <w:r w:rsidR="00641684" w:rsidRPr="0077325F">
              <w:rPr>
                <w:rFonts w:asciiTheme="minorHAnsi" w:eastAsia="Calibri" w:hAnsiTheme="minorHAnsi" w:cs="Calibri"/>
              </w:rPr>
              <w:t>:cekparams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 xml:space="preserve">Keystore relationship missing from </w:t>
            </w:r>
            <w:proofErr w:type="gramStart"/>
            <w:r w:rsidR="00A91554">
              <w:rPr>
                <w:rFonts w:asciiTheme="minorHAnsi" w:eastAsia="Calibri" w:hAnsiTheme="minorHAnsi" w:cs="Calibri"/>
              </w:rPr>
              <w:t>root .</w:t>
            </w:r>
            <w:proofErr w:type="spellStart"/>
            <w:r w:rsidR="00A91554">
              <w:rPr>
                <w:rFonts w:asciiTheme="minorHAnsi" w:eastAsia="Calibri" w:hAnsiTheme="minorHAnsi" w:cs="Calibri"/>
              </w:rPr>
              <w:t>rels</w:t>
            </w:r>
            <w:proofErr w:type="spellEnd"/>
            <w:proofErr w:type="gram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proofErr w:type="gramStart"/>
            <w:r w:rsidRPr="0077325F">
              <w:rPr>
                <w:rFonts w:asciiTheme="minorHAnsi" w:eastAsia="Calibri" w:hAnsiTheme="minorHAnsi" w:cs="Calibri"/>
              </w:rPr>
              <w:t>resourcedatagroup:resourcedata</w:t>
            </w:r>
            <w:proofErr w:type="spellEnd"/>
            <w:proofErr w:type="gram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 xml:space="preserve">invalid </w:t>
            </w:r>
            <w:proofErr w:type="gramStart"/>
            <w:r w:rsidR="009B09BF">
              <w:rPr>
                <w:rFonts w:asciiTheme="minorHAnsi" w:eastAsia="Calibri" w:hAnsiTheme="minorHAnsi" w:cs="Calibri"/>
              </w:rPr>
              <w:t>root .</w:t>
            </w:r>
            <w:proofErr w:type="spellStart"/>
            <w:r w:rsidR="009B09BF">
              <w:rPr>
                <w:rFonts w:asciiTheme="minorHAnsi" w:eastAsia="Calibri" w:hAnsiTheme="minorHAnsi" w:cs="Calibri"/>
              </w:rPr>
              <w:t>rels</w:t>
            </w:r>
            <w:proofErr w:type="spellEnd"/>
            <w:proofErr w:type="gram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7" w:name="_Toc162181003"/>
      <w:r>
        <w:lastRenderedPageBreak/>
        <w:t>Positive v1.3.0 Core Test Cases</w:t>
      </w:r>
      <w:bookmarkEnd w:id="67"/>
      <w:r>
        <w:t xml:space="preserve"> </w:t>
      </w:r>
    </w:p>
    <w:p w14:paraId="51EC6094" w14:textId="2AD6B9C2"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w:t>
      </w:r>
      <w:proofErr w:type="spellStart"/>
      <w:r w:rsidR="0039797B">
        <w:t>traingleset</w:t>
      </w:r>
      <w:proofErr w:type="spellEnd"/>
      <w:r w:rsidR="0039797B">
        <w:t xml:space="preserve"> </w:t>
      </w:r>
      <w:del w:id="68" w:author="Gonzalez, Jordi" w:date="2025-03-03T11:07:00Z" w16du:dateUtc="2025-03-03T10:07:00Z">
        <w:r w:rsidR="0039797B" w:rsidDel="00E0527F">
          <w:delText xml:space="preserve">and mirrormesh </w:delText>
        </w:r>
      </w:del>
      <w:r w:rsidR="0039797B">
        <w:t>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w:t>
            </w:r>
            <w:proofErr w:type="gramStart"/>
            <w:r>
              <w:rPr>
                <w:rFonts w:asciiTheme="minorHAnsi" w:hAnsiTheme="minorHAnsi"/>
                <w:szCs w:val="20"/>
              </w:rPr>
              <w:t>ref</w:t>
            </w:r>
            <w:proofErr w:type="gramEnd"/>
            <w:r>
              <w:rPr>
                <w:rFonts w:asciiTheme="minorHAnsi" w:hAnsiTheme="minorHAnsi"/>
                <w:szCs w:val="20"/>
              </w:rPr>
              <w:t xml:space="preserve"> and </w:t>
            </w:r>
            <w:proofErr w:type="spellStart"/>
            <w:r>
              <w:rPr>
                <w:rFonts w:asciiTheme="minorHAnsi" w:hAnsiTheme="minorHAnsi"/>
                <w:szCs w:val="20"/>
              </w:rPr>
              <w:t>refranges</w:t>
            </w:r>
            <w:proofErr w:type="spellEnd"/>
            <w:r>
              <w:rPr>
                <w:rFonts w:asciiTheme="minorHAnsi" w:hAnsiTheme="minorHAnsi"/>
                <w:szCs w:val="20"/>
              </w:rPr>
              <w:t>.</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Triangle set with no ref or </w:t>
            </w:r>
            <w:proofErr w:type="spellStart"/>
            <w:r>
              <w:rPr>
                <w:rFonts w:asciiTheme="minorHAnsi" w:hAnsiTheme="minorHAnsi"/>
                <w:szCs w:val="20"/>
              </w:rPr>
              <w:t>refrange</w:t>
            </w:r>
            <w:proofErr w:type="spellEnd"/>
            <w:r>
              <w:rPr>
                <w:rFonts w:asciiTheme="minorHAnsi" w:hAnsiTheme="minorHAnsi"/>
                <w:szCs w:val="20"/>
              </w:rPr>
              <w:t xml:space="preserv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07DA13A0" w:rsidR="00731299" w:rsidDel="00E0527F" w:rsidRDefault="00731299" w:rsidP="00731299">
      <w:pPr>
        <w:rPr>
          <w:del w:id="69" w:author="Gonzalez, Jordi" w:date="2025-03-03T11:07:00Z" w16du:dateUtc="2025-03-03T10:07:00Z"/>
        </w:rPr>
      </w:pPr>
    </w:p>
    <w:p w14:paraId="48675B31" w14:textId="77777777" w:rsidR="00896F2F" w:rsidRDefault="00896F2F">
      <w:pPr>
        <w:rPr>
          <w:rFonts w:eastAsiaTheme="majorEastAsia" w:cstheme="majorBidi"/>
          <w:b/>
          <w:bCs/>
          <w:color w:val="365F91" w:themeColor="accent1" w:themeShade="BF"/>
          <w:szCs w:val="20"/>
        </w:rPr>
      </w:pPr>
      <w:r>
        <w:br w:type="page"/>
      </w:r>
    </w:p>
    <w:p w14:paraId="729BF091" w14:textId="1D49F99E" w:rsidR="00731299" w:rsidDel="00E0527F" w:rsidRDefault="00731299" w:rsidP="00731299">
      <w:pPr>
        <w:pStyle w:val="Heading3"/>
        <w:rPr>
          <w:del w:id="70" w:author="Gonzalez, Jordi" w:date="2025-03-03T11:07:00Z" w16du:dateUtc="2025-03-03T10:07:00Z"/>
        </w:rPr>
      </w:pPr>
      <w:del w:id="71" w:author="Gonzalez, Jordi" w:date="2025-03-03T11:07:00Z" w16du:dateUtc="2025-03-03T10:07:00Z">
        <w:r w:rsidDel="00E0527F">
          <w:lastRenderedPageBreak/>
          <w:delText>P_</w:delText>
        </w:r>
        <w:r w:rsidR="00896F2F" w:rsidDel="00E0527F">
          <w:delText>XXX</w:delText>
        </w:r>
        <w:r w:rsidDel="00E0527F">
          <w:delText>_2201 Mirror Mesh</w:delText>
        </w:r>
      </w:del>
    </w:p>
    <w:tbl>
      <w:tblPr>
        <w:tblStyle w:val="TableGrid"/>
        <w:tblW w:w="9648" w:type="dxa"/>
        <w:tblLook w:val="04A0" w:firstRow="1" w:lastRow="0" w:firstColumn="1" w:lastColumn="0" w:noHBand="0" w:noVBand="1"/>
      </w:tblPr>
      <w:tblGrid>
        <w:gridCol w:w="2628"/>
        <w:gridCol w:w="7020"/>
      </w:tblGrid>
      <w:tr w:rsidR="00731299" w:rsidRPr="00F84397" w:rsidDel="00E0527F" w14:paraId="12C71A78" w14:textId="0E991340" w:rsidTr="00CE3569">
        <w:trPr>
          <w:del w:id="72" w:author="Gonzalez, Jordi" w:date="2025-03-03T11:07:00Z" w16du:dateUtc="2025-03-03T10:07:00Z"/>
        </w:trPr>
        <w:tc>
          <w:tcPr>
            <w:tcW w:w="2628" w:type="dxa"/>
            <w:tcBorders>
              <w:bottom w:val="single" w:sz="4" w:space="0" w:color="auto"/>
            </w:tcBorders>
            <w:shd w:val="clear" w:color="auto" w:fill="D9D9D9" w:themeFill="background1" w:themeFillShade="D9"/>
          </w:tcPr>
          <w:p w14:paraId="6368D885" w14:textId="42F8C83E" w:rsidR="00731299" w:rsidRPr="00F84397" w:rsidDel="00E0527F" w:rsidRDefault="00731299" w:rsidP="00CE3569">
            <w:pPr>
              <w:rPr>
                <w:del w:id="73" w:author="Gonzalez, Jordi" w:date="2025-03-03T11:07:00Z" w16du:dateUtc="2025-03-03T10:07:00Z"/>
                <w:rFonts w:asciiTheme="minorHAnsi" w:eastAsiaTheme="minorEastAsia" w:hAnsiTheme="minorHAnsi"/>
                <w:b/>
                <w:bCs/>
                <w:szCs w:val="20"/>
              </w:rPr>
            </w:pPr>
            <w:del w:id="74" w:author="Gonzalez, Jordi" w:date="2025-03-03T11:07:00Z" w16du:dateUtc="2025-03-03T10:07:00Z">
              <w:r w:rsidRPr="00F84397" w:rsidDel="00E0527F">
                <w:rPr>
                  <w:rFonts w:asciiTheme="minorHAnsi" w:eastAsiaTheme="minorEastAsia" w:hAnsiTheme="minorHAnsi"/>
                  <w:b/>
                  <w:bCs/>
                  <w:szCs w:val="20"/>
                </w:rPr>
                <w:delText>Test Scenario Description</w:delText>
              </w:r>
            </w:del>
          </w:p>
          <w:p w14:paraId="48474B3F" w14:textId="5D26C83D" w:rsidR="00731299" w:rsidRPr="00F84397" w:rsidDel="00E0527F" w:rsidRDefault="00731299" w:rsidP="00CE3569">
            <w:pPr>
              <w:rPr>
                <w:del w:id="75" w:author="Gonzalez, Jordi" w:date="2025-03-03T11:07:00Z" w16du:dateUtc="2025-03-03T10:07:00Z"/>
                <w:rFonts w:asciiTheme="minorHAnsi" w:hAnsiTheme="minorHAnsi"/>
                <w:b/>
                <w:szCs w:val="20"/>
              </w:rPr>
            </w:pPr>
          </w:p>
        </w:tc>
        <w:tc>
          <w:tcPr>
            <w:tcW w:w="7020" w:type="dxa"/>
          </w:tcPr>
          <w:p w14:paraId="721E7D0F" w14:textId="0ED9A645" w:rsidR="00731299" w:rsidDel="00E0527F" w:rsidRDefault="00731299" w:rsidP="00CE3569">
            <w:pPr>
              <w:rPr>
                <w:del w:id="76" w:author="Gonzalez, Jordi" w:date="2025-03-03T11:07:00Z" w16du:dateUtc="2025-03-03T10:07:00Z"/>
                <w:rFonts w:asciiTheme="minorHAnsi" w:hAnsiTheme="minorHAnsi"/>
                <w:szCs w:val="20"/>
              </w:rPr>
            </w:pPr>
            <w:del w:id="77" w:author="Gonzalez, Jordi" w:date="2025-03-03T11:07:00Z" w16du:dateUtc="2025-03-03T10:07:00Z">
              <w:r w:rsidDel="00E0527F">
                <w:rPr>
                  <w:rFonts w:asciiTheme="minorHAnsi" w:hAnsiTheme="minorHAnsi"/>
                  <w:szCs w:val="20"/>
                </w:rPr>
                <w:delText>These are test cases that use the mirror mesh core spec addition.</w:delText>
              </w:r>
            </w:del>
          </w:p>
          <w:p w14:paraId="16B0AC1A" w14:textId="4ECC4C54" w:rsidR="00731299" w:rsidRPr="00F84397" w:rsidDel="00E0527F" w:rsidRDefault="00731299" w:rsidP="00CE3569">
            <w:pPr>
              <w:rPr>
                <w:del w:id="78" w:author="Gonzalez, Jordi" w:date="2025-03-03T11:07:00Z" w16du:dateUtc="2025-03-03T10:07:00Z"/>
                <w:rFonts w:asciiTheme="minorHAnsi" w:hAnsiTheme="minorHAnsi"/>
                <w:szCs w:val="20"/>
              </w:rPr>
            </w:pPr>
          </w:p>
        </w:tc>
      </w:tr>
      <w:tr w:rsidR="00731299" w:rsidRPr="00F84397" w:rsidDel="00E0527F" w14:paraId="2C48788C" w14:textId="7C483A68" w:rsidTr="00CE3569">
        <w:trPr>
          <w:trHeight w:val="56"/>
          <w:del w:id="79" w:author="Gonzalez, Jordi" w:date="2025-03-03T11:07:00Z" w16du:dateUtc="2025-03-03T10:07:00Z"/>
        </w:trPr>
        <w:tc>
          <w:tcPr>
            <w:tcW w:w="2628" w:type="dxa"/>
            <w:shd w:val="clear" w:color="auto" w:fill="D9D9D9" w:themeFill="background1" w:themeFillShade="D9"/>
          </w:tcPr>
          <w:p w14:paraId="7B4F29D5" w14:textId="6A517D43" w:rsidR="00731299" w:rsidRPr="00F84397" w:rsidDel="00E0527F" w:rsidRDefault="00731299" w:rsidP="00CE3569">
            <w:pPr>
              <w:rPr>
                <w:del w:id="80" w:author="Gonzalez, Jordi" w:date="2025-03-03T11:07:00Z" w16du:dateUtc="2025-03-03T10:07:00Z"/>
                <w:rFonts w:asciiTheme="minorHAnsi" w:eastAsiaTheme="minorEastAsia" w:hAnsiTheme="minorHAnsi"/>
                <w:b/>
                <w:bCs/>
                <w:szCs w:val="20"/>
              </w:rPr>
            </w:pPr>
            <w:del w:id="81" w:author="Gonzalez, Jordi" w:date="2025-03-03T11:07:00Z" w16du:dateUtc="2025-03-03T10:07:00Z">
              <w:r w:rsidRPr="00F84397" w:rsidDel="00E0527F">
                <w:rPr>
                  <w:rFonts w:asciiTheme="minorHAnsi" w:eastAsiaTheme="minorEastAsia" w:hAnsiTheme="minorHAnsi"/>
                  <w:b/>
                  <w:bCs/>
                  <w:szCs w:val="20"/>
                </w:rPr>
                <w:delText>Pass/Fail Criteria</w:delText>
              </w:r>
            </w:del>
          </w:p>
          <w:p w14:paraId="2704D215" w14:textId="533F6408" w:rsidR="00731299" w:rsidRPr="00F84397" w:rsidDel="00E0527F" w:rsidRDefault="00731299" w:rsidP="00CE3569">
            <w:pPr>
              <w:rPr>
                <w:del w:id="82" w:author="Gonzalez, Jordi" w:date="2025-03-03T11:07:00Z" w16du:dateUtc="2025-03-03T10:07:00Z"/>
                <w:rFonts w:asciiTheme="minorHAnsi" w:hAnsiTheme="minorHAnsi"/>
                <w:b/>
                <w:szCs w:val="20"/>
              </w:rPr>
            </w:pPr>
          </w:p>
        </w:tc>
        <w:tc>
          <w:tcPr>
            <w:tcW w:w="7020" w:type="dxa"/>
          </w:tcPr>
          <w:p w14:paraId="7EFC3349" w14:textId="215CB2E8" w:rsidR="00731299" w:rsidRPr="00F84397" w:rsidDel="00E0527F" w:rsidRDefault="00731299" w:rsidP="00CE3569">
            <w:pPr>
              <w:rPr>
                <w:del w:id="83" w:author="Gonzalez, Jordi" w:date="2025-03-03T11:07:00Z" w16du:dateUtc="2025-03-03T10:07:00Z"/>
                <w:rFonts w:asciiTheme="minorHAnsi" w:eastAsiaTheme="minorEastAsia" w:hAnsiTheme="minorHAnsi"/>
                <w:szCs w:val="20"/>
              </w:rPr>
            </w:pPr>
            <w:del w:id="84" w:author="Gonzalez, Jordi" w:date="2025-03-03T11:07:00Z" w16du:dateUtc="2025-03-03T10:07:00Z">
              <w:r w:rsidRPr="00F84397" w:rsidDel="00E0527F">
                <w:rPr>
                  <w:rFonts w:asciiTheme="minorHAnsi" w:eastAsia="Calibri" w:hAnsiTheme="minorHAnsi" w:cs="Calibri"/>
                  <w:szCs w:val="20"/>
                </w:rPr>
                <w:delText>01</w:delText>
              </w:r>
              <w:r w:rsidDel="00E0527F">
                <w:rPr>
                  <w:rFonts w:asciiTheme="minorHAnsi" w:eastAsia="Calibri" w:hAnsiTheme="minorHAnsi" w:cs="Calibri"/>
                  <w:szCs w:val="20"/>
                </w:rPr>
                <w:delText xml:space="preserve"> to </w:delText>
              </w:r>
              <w:r w:rsidR="00E75FE0" w:rsidDel="00E0527F">
                <w:rPr>
                  <w:rFonts w:asciiTheme="minorHAnsi" w:eastAsia="Calibri" w:hAnsiTheme="minorHAnsi" w:cs="Calibri"/>
                  <w:szCs w:val="20"/>
                </w:rPr>
                <w:delText>12</w:delText>
              </w:r>
              <w:r w:rsidDel="00E0527F">
                <w:rPr>
                  <w:rFonts w:asciiTheme="minorHAnsi" w:eastAsia="Calibri" w:hAnsiTheme="minorHAnsi" w:cs="Calibri"/>
                  <w:szCs w:val="20"/>
                </w:rPr>
                <w:delText xml:space="preserve"> </w:delText>
              </w:r>
              <w:r w:rsidRPr="00F84397" w:rsidDel="00E0527F">
                <w:rPr>
                  <w:rFonts w:asciiTheme="minorHAnsi" w:eastAsia="Calibri" w:hAnsiTheme="minorHAnsi" w:cs="Calibri"/>
                  <w:szCs w:val="20"/>
                </w:rPr>
                <w:delText xml:space="preserve"> – Printer should </w:delText>
              </w:r>
              <w:r w:rsidDel="00E0527F">
                <w:rPr>
                  <w:rFonts w:asciiTheme="minorHAnsi" w:eastAsia="Calibri" w:hAnsiTheme="minorHAnsi" w:cs="Calibri"/>
                  <w:szCs w:val="20"/>
                </w:rPr>
                <w:delText xml:space="preserve">not </w:delText>
              </w:r>
              <w:r w:rsidRPr="00F84397" w:rsidDel="00E0527F">
                <w:rPr>
                  <w:rFonts w:asciiTheme="minorHAnsi" w:eastAsia="Calibri" w:hAnsiTheme="minorHAnsi" w:cs="Calibri"/>
                  <w:szCs w:val="20"/>
                </w:rPr>
                <w:delText>generate error</w:delText>
              </w:r>
            </w:del>
          </w:p>
        </w:tc>
      </w:tr>
      <w:tr w:rsidR="00731299" w:rsidRPr="00F84397" w:rsidDel="00E0527F" w14:paraId="17198507" w14:textId="14AD9997" w:rsidTr="00CE3569">
        <w:trPr>
          <w:trHeight w:val="56"/>
          <w:del w:id="85" w:author="Gonzalez, Jordi" w:date="2025-03-03T11:07:00Z" w16du:dateUtc="2025-03-03T10:07:00Z"/>
        </w:trPr>
        <w:tc>
          <w:tcPr>
            <w:tcW w:w="2628" w:type="dxa"/>
            <w:shd w:val="clear" w:color="auto" w:fill="D9D9D9" w:themeFill="background1" w:themeFillShade="D9"/>
          </w:tcPr>
          <w:p w14:paraId="7345649A" w14:textId="5D9F5E4C" w:rsidR="00731299" w:rsidRPr="00F84397" w:rsidDel="00E0527F" w:rsidRDefault="00731299" w:rsidP="00CE3569">
            <w:pPr>
              <w:rPr>
                <w:del w:id="86" w:author="Gonzalez, Jordi" w:date="2025-03-03T11:07:00Z" w16du:dateUtc="2025-03-03T10:07:00Z"/>
                <w:rFonts w:asciiTheme="minorHAnsi" w:eastAsiaTheme="minorEastAsia" w:hAnsiTheme="minorHAnsi"/>
                <w:b/>
                <w:bCs/>
                <w:szCs w:val="20"/>
              </w:rPr>
            </w:pPr>
            <w:del w:id="87" w:author="Gonzalez, Jordi" w:date="2025-03-03T11:07:00Z" w16du:dateUtc="2025-03-03T10:07:00Z">
              <w:r w:rsidRPr="00F84397" w:rsidDel="00E0527F">
                <w:rPr>
                  <w:rFonts w:asciiTheme="minorHAnsi" w:eastAsiaTheme="minorEastAsia" w:hAnsiTheme="minorHAnsi"/>
                  <w:b/>
                  <w:bCs/>
                  <w:szCs w:val="20"/>
                </w:rPr>
                <w:delText>Test Case Iterations</w:delText>
              </w:r>
            </w:del>
          </w:p>
          <w:p w14:paraId="48316EAB" w14:textId="45F1670B" w:rsidR="00731299" w:rsidRPr="00F84397" w:rsidDel="00E0527F" w:rsidRDefault="00731299" w:rsidP="00CE3569">
            <w:pPr>
              <w:rPr>
                <w:del w:id="88" w:author="Gonzalez, Jordi" w:date="2025-03-03T11:07:00Z" w16du:dateUtc="2025-03-03T10:07:00Z"/>
                <w:rFonts w:asciiTheme="minorHAnsi" w:hAnsiTheme="minorHAnsi"/>
                <w:b/>
                <w:szCs w:val="20"/>
              </w:rPr>
            </w:pPr>
          </w:p>
        </w:tc>
        <w:tc>
          <w:tcPr>
            <w:tcW w:w="7020" w:type="dxa"/>
          </w:tcPr>
          <w:p w14:paraId="2B6F6060" w14:textId="413405FB" w:rsidR="00731299" w:rsidDel="00E0527F" w:rsidRDefault="00731299" w:rsidP="00CE3569">
            <w:pPr>
              <w:rPr>
                <w:del w:id="89" w:author="Gonzalez, Jordi" w:date="2025-03-03T11:07:00Z" w16du:dateUtc="2025-03-03T10:07:00Z"/>
                <w:rFonts w:asciiTheme="minorHAnsi" w:hAnsiTheme="minorHAnsi"/>
                <w:szCs w:val="20"/>
              </w:rPr>
            </w:pPr>
            <w:del w:id="90" w:author="Gonzalez, Jordi" w:date="2025-03-03T11:07:00Z" w16du:dateUtc="2025-03-03T10:07:00Z">
              <w:r w:rsidRPr="00E97456" w:rsidDel="00E0527F">
                <w:rPr>
                  <w:rFonts w:asciiTheme="minorHAnsi" w:hAnsiTheme="minorHAnsi"/>
                  <w:b/>
                  <w:szCs w:val="20"/>
                </w:rPr>
                <w:delText>01</w:delText>
              </w:r>
              <w:r w:rsidDel="00E0527F">
                <w:rPr>
                  <w:rFonts w:asciiTheme="minorHAnsi" w:hAnsiTheme="minorHAnsi"/>
                  <w:szCs w:val="20"/>
                </w:rPr>
                <w:delText xml:space="preserve"> – Mirrormesh with reference to an object containing a mes</w:delText>
              </w:r>
              <w:r w:rsidR="00942B81" w:rsidDel="00E0527F">
                <w:rPr>
                  <w:rFonts w:asciiTheme="minorHAnsi" w:hAnsiTheme="minorHAnsi"/>
                  <w:szCs w:val="20"/>
                </w:rPr>
                <w:delText>h</w:delText>
              </w:r>
              <w:r w:rsidDel="00E0527F">
                <w:rPr>
                  <w:rFonts w:asciiTheme="minorHAnsi" w:hAnsiTheme="minorHAnsi"/>
                  <w:szCs w:val="20"/>
                </w:rPr>
                <w:delText>.</w:delText>
              </w:r>
            </w:del>
          </w:p>
          <w:p w14:paraId="6AD11CF0" w14:textId="03D635E5" w:rsidR="00731299" w:rsidDel="00E0527F" w:rsidRDefault="00731299" w:rsidP="00CE3569">
            <w:pPr>
              <w:rPr>
                <w:del w:id="91" w:author="Gonzalez, Jordi" w:date="2025-03-03T11:07:00Z" w16du:dateUtc="2025-03-03T10:07:00Z"/>
                <w:rFonts w:asciiTheme="minorHAnsi" w:hAnsiTheme="minorHAnsi"/>
                <w:szCs w:val="20"/>
              </w:rPr>
            </w:pPr>
          </w:p>
          <w:p w14:paraId="735009C3" w14:textId="4EEC7882" w:rsidR="00731299" w:rsidRPr="009A585A" w:rsidDel="00E0527F" w:rsidRDefault="00731299" w:rsidP="00CE3569">
            <w:pPr>
              <w:rPr>
                <w:del w:id="92" w:author="Gonzalez, Jordi" w:date="2025-03-03T11:07:00Z" w16du:dateUtc="2025-03-03T10:07:00Z"/>
                <w:rFonts w:asciiTheme="minorHAnsi" w:eastAsiaTheme="minorEastAsia" w:hAnsiTheme="minorHAnsi"/>
                <w:szCs w:val="20"/>
              </w:rPr>
            </w:pPr>
            <w:del w:id="93" w:author="Gonzalez, Jordi" w:date="2025-03-03T11:07:00Z" w16du:dateUtc="2025-03-03T10:07:00Z">
              <w:r w:rsidRPr="00E97456" w:rsidDel="00E0527F">
                <w:rPr>
                  <w:rFonts w:asciiTheme="minorHAnsi" w:hAnsiTheme="minorHAnsi"/>
                  <w:b/>
                  <w:szCs w:val="20"/>
                </w:rPr>
                <w:delText>02</w:delText>
              </w:r>
              <w:r w:rsidDel="00E0527F">
                <w:rPr>
                  <w:rFonts w:asciiTheme="minorHAnsi" w:hAnsiTheme="minorHAnsi"/>
                  <w:szCs w:val="20"/>
                </w:rPr>
                <w:delText xml:space="preserve"> – </w:delText>
              </w:r>
              <w:r w:rsidR="00942B81" w:rsidDel="00E0527F">
                <w:rPr>
                  <w:rFonts w:asciiTheme="minorHAnsi" w:hAnsiTheme="minorHAnsi"/>
                  <w:szCs w:val="20"/>
                </w:rPr>
                <w:delText xml:space="preserve">Non-root model Mirrormesh reference to original mesh object in </w:delText>
              </w:r>
              <w:r w:rsidR="00E11AF2" w:rsidDel="00E0527F">
                <w:rPr>
                  <w:rFonts w:asciiTheme="minorHAnsi" w:hAnsiTheme="minorHAnsi"/>
                  <w:szCs w:val="20"/>
                </w:rPr>
                <w:delText>the non-</w:delText>
              </w:r>
              <w:r w:rsidR="00942B81" w:rsidDel="00E0527F">
                <w:rPr>
                  <w:rFonts w:asciiTheme="minorHAnsi" w:hAnsiTheme="minorHAnsi"/>
                  <w:szCs w:val="20"/>
                </w:rPr>
                <w:delText>root model. Requires production extension</w:delText>
              </w:r>
            </w:del>
          </w:p>
          <w:p w14:paraId="6093714D" w14:textId="60D7E545" w:rsidR="00731299" w:rsidDel="00E0527F" w:rsidRDefault="00731299" w:rsidP="00CE3569">
            <w:pPr>
              <w:rPr>
                <w:del w:id="94" w:author="Gonzalez, Jordi" w:date="2025-03-03T11:07:00Z" w16du:dateUtc="2025-03-03T10:07:00Z"/>
                <w:rFonts w:asciiTheme="minorHAnsi" w:eastAsia="Calibri" w:hAnsiTheme="minorHAnsi" w:cs="Calibri"/>
                <w:szCs w:val="20"/>
                <w:highlight w:val="green"/>
              </w:rPr>
            </w:pPr>
          </w:p>
          <w:p w14:paraId="136E93BB" w14:textId="46EDEED8" w:rsidR="00731299" w:rsidDel="00E0527F" w:rsidRDefault="00731299" w:rsidP="00CE3569">
            <w:pPr>
              <w:rPr>
                <w:del w:id="95" w:author="Gonzalez, Jordi" w:date="2025-03-03T11:07:00Z" w16du:dateUtc="2025-03-03T10:07:00Z"/>
                <w:rFonts w:asciiTheme="minorHAnsi" w:hAnsiTheme="minorHAnsi"/>
                <w:szCs w:val="20"/>
              </w:rPr>
            </w:pPr>
            <w:del w:id="96" w:author="Gonzalez, Jordi" w:date="2025-03-03T11:07:00Z" w16du:dateUtc="2025-03-03T10:07:00Z">
              <w:r w:rsidRPr="00B46FF8" w:rsidDel="00E0527F">
                <w:rPr>
                  <w:rFonts w:asciiTheme="minorHAnsi" w:hAnsiTheme="minorHAnsi"/>
                  <w:b/>
                  <w:szCs w:val="20"/>
                </w:rPr>
                <w:delText>0</w:delText>
              </w:r>
              <w:r w:rsidDel="00E0527F">
                <w:rPr>
                  <w:rFonts w:asciiTheme="minorHAnsi" w:hAnsiTheme="minorHAnsi"/>
                  <w:b/>
                  <w:szCs w:val="20"/>
                </w:rPr>
                <w:delText xml:space="preserve">3 </w:delText>
              </w:r>
              <w:r w:rsidDel="00E0527F">
                <w:rPr>
                  <w:rFonts w:asciiTheme="minorHAnsi" w:hAnsiTheme="minorHAnsi"/>
                  <w:szCs w:val="20"/>
                </w:rPr>
                <w:delText xml:space="preserve">– </w:delText>
              </w:r>
              <w:r w:rsidR="00942B81" w:rsidDel="00E0527F">
                <w:rPr>
                  <w:rFonts w:asciiTheme="minorHAnsi" w:hAnsiTheme="minorHAnsi"/>
                  <w:szCs w:val="20"/>
                </w:rPr>
                <w:delText>Four Mirrormesh objects transforming the original mesh with different transform plane positions</w:delText>
              </w:r>
            </w:del>
          </w:p>
          <w:p w14:paraId="142630F9" w14:textId="30F09ECD" w:rsidR="00731299" w:rsidDel="00E0527F" w:rsidRDefault="00731299" w:rsidP="00CE3569">
            <w:pPr>
              <w:rPr>
                <w:del w:id="97" w:author="Gonzalez, Jordi" w:date="2025-03-03T11:07:00Z" w16du:dateUtc="2025-03-03T10:07:00Z"/>
                <w:rFonts w:asciiTheme="minorHAnsi" w:hAnsiTheme="minorHAnsi"/>
                <w:szCs w:val="20"/>
              </w:rPr>
            </w:pPr>
          </w:p>
          <w:p w14:paraId="1831713D" w14:textId="404C07CE" w:rsidR="00731299" w:rsidDel="00E0527F" w:rsidRDefault="00731299" w:rsidP="00CE3569">
            <w:pPr>
              <w:rPr>
                <w:del w:id="98" w:author="Gonzalez, Jordi" w:date="2025-03-03T11:07:00Z" w16du:dateUtc="2025-03-03T10:07:00Z"/>
                <w:rFonts w:asciiTheme="minorHAnsi" w:hAnsiTheme="minorHAnsi"/>
                <w:szCs w:val="20"/>
              </w:rPr>
            </w:pPr>
            <w:del w:id="99" w:author="Gonzalez, Jordi" w:date="2025-03-03T11:07:00Z" w16du:dateUtc="2025-03-03T10:07:00Z">
              <w:r w:rsidRPr="00B46FF8" w:rsidDel="00E0527F">
                <w:rPr>
                  <w:rFonts w:asciiTheme="minorHAnsi" w:hAnsiTheme="minorHAnsi"/>
                  <w:b/>
                  <w:szCs w:val="20"/>
                </w:rPr>
                <w:delText>0</w:delText>
              </w:r>
              <w:r w:rsidDel="00E0527F">
                <w:rPr>
                  <w:rFonts w:asciiTheme="minorHAnsi" w:hAnsiTheme="minorHAnsi"/>
                  <w:b/>
                  <w:szCs w:val="20"/>
                </w:rPr>
                <w:delText xml:space="preserve">4 </w:delText>
              </w:r>
              <w:r w:rsidDel="00E0527F">
                <w:rPr>
                  <w:rFonts w:asciiTheme="minorHAnsi" w:hAnsiTheme="minorHAnsi"/>
                  <w:szCs w:val="20"/>
                </w:rPr>
                <w:delText xml:space="preserve">– </w:delText>
              </w:r>
              <w:r w:rsidR="00942B81" w:rsidDel="00E0527F">
                <w:rPr>
                  <w:rFonts w:asciiTheme="minorHAnsi" w:hAnsiTheme="minorHAnsi"/>
                  <w:szCs w:val="20"/>
                </w:rPr>
                <w:delText xml:space="preserve">Repeat of </w:delText>
              </w:r>
              <w:r w:rsidR="00553466" w:rsidDel="00E0527F">
                <w:rPr>
                  <w:rFonts w:asciiTheme="minorHAnsi" w:hAnsiTheme="minorHAnsi"/>
                  <w:szCs w:val="20"/>
                </w:rPr>
                <w:delText>iteration 01</w:delText>
              </w:r>
              <w:r w:rsidR="00942B81" w:rsidDel="00E0527F">
                <w:rPr>
                  <w:rFonts w:asciiTheme="minorHAnsi" w:hAnsiTheme="minorHAnsi"/>
                  <w:szCs w:val="20"/>
                </w:rPr>
                <w:delText xml:space="preserve"> with mirromesh data omitted</w:delText>
              </w:r>
            </w:del>
          </w:p>
          <w:p w14:paraId="3BD1EE27" w14:textId="3FD43C08" w:rsidR="00731299" w:rsidDel="00E0527F" w:rsidRDefault="00731299" w:rsidP="00CE3569">
            <w:pPr>
              <w:rPr>
                <w:del w:id="100" w:author="Gonzalez, Jordi" w:date="2025-03-03T11:07:00Z" w16du:dateUtc="2025-03-03T10:07:00Z"/>
                <w:rFonts w:asciiTheme="minorHAnsi" w:hAnsiTheme="minorHAnsi"/>
                <w:szCs w:val="20"/>
              </w:rPr>
            </w:pPr>
          </w:p>
          <w:p w14:paraId="7FAA2275" w14:textId="28C3A155" w:rsidR="00731299" w:rsidDel="00E0527F" w:rsidRDefault="00731299" w:rsidP="00CE3569">
            <w:pPr>
              <w:rPr>
                <w:del w:id="101" w:author="Gonzalez, Jordi" w:date="2025-03-03T11:07:00Z" w16du:dateUtc="2025-03-03T10:07:00Z"/>
                <w:rFonts w:asciiTheme="minorHAnsi" w:hAnsiTheme="minorHAnsi"/>
                <w:szCs w:val="20"/>
              </w:rPr>
            </w:pPr>
            <w:del w:id="102" w:author="Gonzalez, Jordi" w:date="2025-03-03T11:07:00Z" w16du:dateUtc="2025-03-03T10:07:00Z">
              <w:r w:rsidDel="00E0527F">
                <w:rPr>
                  <w:rFonts w:asciiTheme="minorHAnsi" w:hAnsiTheme="minorHAnsi"/>
                  <w:b/>
                  <w:szCs w:val="20"/>
                </w:rPr>
                <w:delText xml:space="preserve">05 </w:delText>
              </w:r>
              <w:r w:rsidDel="00E0527F">
                <w:rPr>
                  <w:rFonts w:asciiTheme="minorHAnsi" w:hAnsiTheme="minorHAnsi"/>
                  <w:szCs w:val="20"/>
                </w:rPr>
                <w:delText xml:space="preserve">– </w:delText>
              </w:r>
              <w:r w:rsidR="00942B81" w:rsidDel="00E0527F">
                <w:rPr>
                  <w:rFonts w:asciiTheme="minorHAnsi" w:hAnsiTheme="minorHAnsi"/>
                  <w:szCs w:val="20"/>
                </w:rPr>
                <w:delText xml:space="preserve">Repeat of </w:delText>
              </w:r>
              <w:r w:rsidR="00553466" w:rsidDel="00E0527F">
                <w:rPr>
                  <w:rFonts w:asciiTheme="minorHAnsi" w:hAnsiTheme="minorHAnsi"/>
                  <w:szCs w:val="20"/>
                </w:rPr>
                <w:delText>iteration 02</w:delText>
              </w:r>
              <w:r w:rsidR="00942B81" w:rsidDel="00E0527F">
                <w:rPr>
                  <w:rFonts w:asciiTheme="minorHAnsi" w:hAnsiTheme="minorHAnsi"/>
                  <w:szCs w:val="20"/>
                </w:rPr>
                <w:delText xml:space="preserve"> with mirrormesh data omitted</w:delText>
              </w:r>
              <w:r w:rsidR="00EE6434" w:rsidDel="00E0527F">
                <w:rPr>
                  <w:rFonts w:asciiTheme="minorHAnsi" w:hAnsiTheme="minorHAnsi"/>
                  <w:szCs w:val="20"/>
                </w:rPr>
                <w:delText>. Requires product extension</w:delText>
              </w:r>
            </w:del>
          </w:p>
          <w:p w14:paraId="3CF8EFF8" w14:textId="74110D0C" w:rsidR="00731299" w:rsidDel="00E0527F" w:rsidRDefault="00731299" w:rsidP="00CE3569">
            <w:pPr>
              <w:rPr>
                <w:del w:id="103" w:author="Gonzalez, Jordi" w:date="2025-03-03T11:07:00Z" w16du:dateUtc="2025-03-03T10:07:00Z"/>
                <w:rFonts w:asciiTheme="minorHAnsi" w:hAnsiTheme="minorHAnsi"/>
                <w:szCs w:val="20"/>
              </w:rPr>
            </w:pPr>
          </w:p>
          <w:p w14:paraId="351AD489" w14:textId="7C857EFC" w:rsidR="00731299" w:rsidDel="00E0527F" w:rsidRDefault="00731299" w:rsidP="00CE3569">
            <w:pPr>
              <w:rPr>
                <w:del w:id="104" w:author="Gonzalez, Jordi" w:date="2025-03-03T11:07:00Z" w16du:dateUtc="2025-03-03T10:07:00Z"/>
                <w:rFonts w:asciiTheme="minorHAnsi" w:hAnsiTheme="minorHAnsi"/>
                <w:szCs w:val="20"/>
              </w:rPr>
            </w:pPr>
            <w:del w:id="105" w:author="Gonzalez, Jordi" w:date="2025-03-03T11:07:00Z" w16du:dateUtc="2025-03-03T10:07:00Z">
              <w:r w:rsidDel="00E0527F">
                <w:rPr>
                  <w:rFonts w:asciiTheme="minorHAnsi" w:hAnsiTheme="minorHAnsi"/>
                  <w:b/>
                  <w:szCs w:val="20"/>
                </w:rPr>
                <w:delText xml:space="preserve">06 </w:delText>
              </w:r>
              <w:r w:rsidDel="00E0527F">
                <w:rPr>
                  <w:rFonts w:asciiTheme="minorHAnsi" w:hAnsiTheme="minorHAnsi"/>
                  <w:szCs w:val="20"/>
                </w:rPr>
                <w:delText xml:space="preserve">– </w:delText>
              </w:r>
              <w:r w:rsidR="00942B81" w:rsidDel="00E0527F">
                <w:rPr>
                  <w:rFonts w:asciiTheme="minorHAnsi" w:hAnsiTheme="minorHAnsi"/>
                  <w:szCs w:val="20"/>
                </w:rPr>
                <w:delText xml:space="preserve">Repeat of </w:delText>
              </w:r>
              <w:r w:rsidR="00553466" w:rsidDel="00E0527F">
                <w:rPr>
                  <w:rFonts w:asciiTheme="minorHAnsi" w:hAnsiTheme="minorHAnsi"/>
                  <w:szCs w:val="20"/>
                </w:rPr>
                <w:delText>iteration 03</w:delText>
              </w:r>
              <w:r w:rsidR="00942B81" w:rsidDel="00E0527F">
                <w:rPr>
                  <w:rFonts w:asciiTheme="minorHAnsi" w:hAnsiTheme="minorHAnsi"/>
                  <w:szCs w:val="20"/>
                </w:rPr>
                <w:delText xml:space="preserve"> with mirrormesh data omitted</w:delText>
              </w:r>
            </w:del>
          </w:p>
          <w:p w14:paraId="2CB07806" w14:textId="286577FE" w:rsidR="00942B81" w:rsidDel="00E0527F" w:rsidRDefault="00942B81" w:rsidP="00CE3569">
            <w:pPr>
              <w:rPr>
                <w:del w:id="106" w:author="Gonzalez, Jordi" w:date="2025-03-03T11:07:00Z" w16du:dateUtc="2025-03-03T10:07:00Z"/>
                <w:rFonts w:asciiTheme="minorHAnsi" w:hAnsiTheme="minorHAnsi"/>
                <w:szCs w:val="20"/>
              </w:rPr>
            </w:pPr>
          </w:p>
          <w:p w14:paraId="7B53927E" w14:textId="4BED8013" w:rsidR="00942B81" w:rsidDel="00E0527F" w:rsidRDefault="00942B81" w:rsidP="00942B81">
            <w:pPr>
              <w:rPr>
                <w:del w:id="107" w:author="Gonzalez, Jordi" w:date="2025-03-03T11:07:00Z" w16du:dateUtc="2025-03-03T10:07:00Z"/>
                <w:rFonts w:asciiTheme="minorHAnsi" w:hAnsiTheme="minorHAnsi"/>
                <w:szCs w:val="20"/>
              </w:rPr>
            </w:pPr>
            <w:del w:id="108" w:author="Gonzalez, Jordi" w:date="2025-03-03T11:07:00Z" w16du:dateUtc="2025-03-03T10:07:00Z">
              <w:r w:rsidDel="00E0527F">
                <w:rPr>
                  <w:rFonts w:asciiTheme="minorHAnsi" w:hAnsiTheme="minorHAnsi"/>
                  <w:b/>
                  <w:szCs w:val="20"/>
                </w:rPr>
                <w:delText xml:space="preserve">07 </w:delText>
              </w:r>
              <w:r w:rsidDel="00E0527F">
                <w:rPr>
                  <w:rFonts w:asciiTheme="minorHAnsi" w:hAnsiTheme="minorHAnsi"/>
                  <w:szCs w:val="20"/>
                </w:rPr>
                <w:delText>– Force consumer to use originalmesh to render the object by adding a mismatch between original and mirror mesh number of triangles</w:delText>
              </w:r>
            </w:del>
          </w:p>
          <w:p w14:paraId="0360B0FC" w14:textId="71574279" w:rsidR="00942B81" w:rsidDel="00E0527F" w:rsidRDefault="00942B81" w:rsidP="00942B81">
            <w:pPr>
              <w:rPr>
                <w:del w:id="109" w:author="Gonzalez, Jordi" w:date="2025-03-03T11:07:00Z" w16du:dateUtc="2025-03-03T10:07:00Z"/>
                <w:rFonts w:asciiTheme="minorHAnsi" w:hAnsiTheme="minorHAnsi"/>
                <w:szCs w:val="20"/>
              </w:rPr>
            </w:pPr>
          </w:p>
          <w:p w14:paraId="48A6ADE8" w14:textId="1BB973E5" w:rsidR="00942B81" w:rsidDel="00E0527F" w:rsidRDefault="00942B81" w:rsidP="00942B81">
            <w:pPr>
              <w:rPr>
                <w:del w:id="110" w:author="Gonzalez, Jordi" w:date="2025-03-03T11:07:00Z" w16du:dateUtc="2025-03-03T10:07:00Z"/>
                <w:rFonts w:asciiTheme="minorHAnsi" w:hAnsiTheme="minorHAnsi"/>
                <w:szCs w:val="20"/>
              </w:rPr>
            </w:pPr>
            <w:del w:id="111" w:author="Gonzalez, Jordi" w:date="2025-03-03T11:07:00Z" w16du:dateUtc="2025-03-03T10:07:00Z">
              <w:r w:rsidDel="00E0527F">
                <w:rPr>
                  <w:rFonts w:asciiTheme="minorHAnsi" w:hAnsiTheme="minorHAnsi"/>
                  <w:b/>
                  <w:szCs w:val="20"/>
                </w:rPr>
                <w:delText xml:space="preserve">08 </w:delText>
              </w:r>
              <w:r w:rsidDel="00E0527F">
                <w:rPr>
                  <w:rFonts w:asciiTheme="minorHAnsi" w:hAnsiTheme="minorHAnsi"/>
                  <w:szCs w:val="20"/>
                </w:rPr>
                <w:delText>– Force consumer to use originalmesh to render the object by adding a mismatch between original and mirror mesh number of vertices</w:delText>
              </w:r>
            </w:del>
          </w:p>
          <w:p w14:paraId="4F173706" w14:textId="349FD94E" w:rsidR="00942B81" w:rsidDel="00E0527F" w:rsidRDefault="00942B81" w:rsidP="00942B81">
            <w:pPr>
              <w:rPr>
                <w:del w:id="112" w:author="Gonzalez, Jordi" w:date="2025-03-03T11:07:00Z" w16du:dateUtc="2025-03-03T10:07:00Z"/>
                <w:rFonts w:asciiTheme="minorHAnsi" w:hAnsiTheme="minorHAnsi"/>
                <w:szCs w:val="20"/>
              </w:rPr>
            </w:pPr>
          </w:p>
          <w:p w14:paraId="237EF737" w14:textId="6AF75F54" w:rsidR="00942B81" w:rsidDel="00E0527F" w:rsidRDefault="00942B81" w:rsidP="00942B81">
            <w:pPr>
              <w:rPr>
                <w:del w:id="113" w:author="Gonzalez, Jordi" w:date="2025-03-03T11:07:00Z" w16du:dateUtc="2025-03-03T10:07:00Z"/>
                <w:rFonts w:asciiTheme="minorHAnsi" w:hAnsiTheme="minorHAnsi"/>
                <w:szCs w:val="20"/>
              </w:rPr>
            </w:pPr>
            <w:del w:id="114" w:author="Gonzalez, Jordi" w:date="2025-03-03T11:07:00Z" w16du:dateUtc="2025-03-03T10:07:00Z">
              <w:r w:rsidDel="00E0527F">
                <w:rPr>
                  <w:rFonts w:asciiTheme="minorHAnsi" w:hAnsiTheme="minorHAnsi"/>
                  <w:b/>
                  <w:szCs w:val="20"/>
                </w:rPr>
                <w:delText xml:space="preserve">09 </w:delText>
              </w:r>
              <w:r w:rsidDel="00E0527F">
                <w:rPr>
                  <w:rFonts w:asciiTheme="minorHAnsi" w:hAnsiTheme="minorHAnsi"/>
                  <w:szCs w:val="20"/>
                </w:rPr>
                <w:delText>– Force consumer to use originalmesh to render the object by not reversing v1 and v3 triangle vertex values between original and mirror mesh</w:delText>
              </w:r>
              <w:r w:rsidR="00FC54A2" w:rsidDel="00E0527F">
                <w:rPr>
                  <w:rFonts w:asciiTheme="minorHAnsi" w:hAnsiTheme="minorHAnsi"/>
                  <w:szCs w:val="20"/>
                </w:rPr>
                <w:delText>. It may be difficult to tell if the DUT used the originalmesh or simply reversed the normal pointing inwards in the mirrormesh data. If the render indicated and error with the normal direction, that is an indication that it is not using the originalmesh data as required.</w:delText>
              </w:r>
            </w:del>
          </w:p>
          <w:p w14:paraId="3868B1EF" w14:textId="2F111154" w:rsidR="00942B81" w:rsidDel="00E0527F" w:rsidRDefault="00942B81" w:rsidP="00942B81">
            <w:pPr>
              <w:rPr>
                <w:del w:id="115" w:author="Gonzalez, Jordi" w:date="2025-03-03T11:07:00Z" w16du:dateUtc="2025-03-03T10:07:00Z"/>
                <w:rFonts w:asciiTheme="minorHAnsi" w:hAnsiTheme="minorHAnsi"/>
                <w:szCs w:val="20"/>
              </w:rPr>
            </w:pPr>
          </w:p>
          <w:p w14:paraId="3E7900B4" w14:textId="5E916CDD" w:rsidR="00942B81" w:rsidDel="00E0527F" w:rsidRDefault="00942B81" w:rsidP="00942B81">
            <w:pPr>
              <w:rPr>
                <w:del w:id="116" w:author="Gonzalez, Jordi" w:date="2025-03-03T11:07:00Z" w16du:dateUtc="2025-03-03T10:07:00Z"/>
                <w:rFonts w:asciiTheme="minorHAnsi" w:hAnsiTheme="minorHAnsi"/>
                <w:szCs w:val="20"/>
              </w:rPr>
            </w:pPr>
            <w:del w:id="117" w:author="Gonzalez, Jordi" w:date="2025-03-03T11:07:00Z" w16du:dateUtc="2025-03-03T10:07:00Z">
              <w:r w:rsidDel="00E0527F">
                <w:rPr>
                  <w:rFonts w:asciiTheme="minorHAnsi" w:hAnsiTheme="minorHAnsi"/>
                  <w:b/>
                  <w:szCs w:val="20"/>
                </w:rPr>
                <w:delText xml:space="preserve">10 </w:delText>
              </w:r>
              <w:r w:rsidDel="00E0527F">
                <w:rPr>
                  <w:rFonts w:asciiTheme="minorHAnsi" w:hAnsiTheme="minorHAnsi"/>
                  <w:szCs w:val="20"/>
                </w:rPr>
                <w:delText>– Force consumer to use originalmesh to render the object by not reversing p1 and p3 property index values between original and mirror mesh</w:delText>
              </w:r>
              <w:r w:rsidR="00EE6434" w:rsidDel="00E0527F">
                <w:rPr>
                  <w:rFonts w:asciiTheme="minorHAnsi" w:hAnsiTheme="minorHAnsi"/>
                  <w:szCs w:val="20"/>
                </w:rPr>
                <w:delText>. Requires materials extension</w:delText>
              </w:r>
            </w:del>
          </w:p>
          <w:p w14:paraId="1977DB4D" w14:textId="0C0A5625" w:rsidR="00942B81" w:rsidDel="00E0527F" w:rsidRDefault="00942B81" w:rsidP="00942B81">
            <w:pPr>
              <w:rPr>
                <w:del w:id="118" w:author="Gonzalez, Jordi" w:date="2025-03-03T11:07:00Z" w16du:dateUtc="2025-03-03T10:07:00Z"/>
                <w:rFonts w:asciiTheme="minorHAnsi" w:hAnsiTheme="minorHAnsi"/>
                <w:szCs w:val="20"/>
              </w:rPr>
            </w:pPr>
          </w:p>
          <w:p w14:paraId="78E05209" w14:textId="64DFAE58" w:rsidR="00942B81" w:rsidDel="00E0527F" w:rsidRDefault="00942B81" w:rsidP="00942B81">
            <w:pPr>
              <w:rPr>
                <w:del w:id="119" w:author="Gonzalez, Jordi" w:date="2025-03-03T11:07:00Z" w16du:dateUtc="2025-03-03T10:07:00Z"/>
                <w:rFonts w:asciiTheme="minorHAnsi" w:hAnsiTheme="minorHAnsi"/>
                <w:szCs w:val="20"/>
              </w:rPr>
            </w:pPr>
            <w:del w:id="120" w:author="Gonzalez, Jordi" w:date="2025-03-03T11:07:00Z" w16du:dateUtc="2025-03-03T10:07:00Z">
              <w:r w:rsidDel="00E0527F">
                <w:rPr>
                  <w:rFonts w:asciiTheme="minorHAnsi" w:hAnsiTheme="minorHAnsi"/>
                  <w:b/>
                  <w:szCs w:val="20"/>
                </w:rPr>
                <w:delText xml:space="preserve">11 </w:delText>
              </w:r>
              <w:r w:rsidDel="00E0527F">
                <w:rPr>
                  <w:rFonts w:asciiTheme="minorHAnsi" w:hAnsiTheme="minorHAnsi"/>
                  <w:szCs w:val="20"/>
                </w:rPr>
                <w:delText>– Force consumer to use originalmesh to render the object by making triangle PID values not same between original and mirror mesh</w:delText>
              </w:r>
              <w:r w:rsidR="00EE6434" w:rsidDel="00E0527F">
                <w:rPr>
                  <w:rFonts w:asciiTheme="minorHAnsi" w:hAnsiTheme="minorHAnsi"/>
                  <w:szCs w:val="20"/>
                </w:rPr>
                <w:delText>. Requires materials extension</w:delText>
              </w:r>
            </w:del>
          </w:p>
          <w:p w14:paraId="7422C1D7" w14:textId="74305E27" w:rsidR="00942B81" w:rsidDel="00E0527F" w:rsidRDefault="00942B81" w:rsidP="00942B81">
            <w:pPr>
              <w:rPr>
                <w:del w:id="121" w:author="Gonzalez, Jordi" w:date="2025-03-03T11:07:00Z" w16du:dateUtc="2025-03-03T10:07:00Z"/>
                <w:rFonts w:asciiTheme="minorHAnsi" w:hAnsiTheme="minorHAnsi"/>
                <w:szCs w:val="20"/>
              </w:rPr>
            </w:pPr>
          </w:p>
          <w:p w14:paraId="3874FE7B" w14:textId="1982B1E7" w:rsidR="00942B81" w:rsidDel="00E0527F" w:rsidRDefault="00942B81" w:rsidP="00CE3569">
            <w:pPr>
              <w:rPr>
                <w:del w:id="122" w:author="Gonzalez, Jordi" w:date="2025-03-03T11:07:00Z" w16du:dateUtc="2025-03-03T10:07:00Z"/>
                <w:rFonts w:asciiTheme="minorHAnsi" w:hAnsiTheme="minorHAnsi"/>
                <w:szCs w:val="20"/>
              </w:rPr>
            </w:pPr>
            <w:del w:id="123" w:author="Gonzalez, Jordi" w:date="2025-03-03T11:07:00Z" w16du:dateUtc="2025-03-03T10:07:00Z">
              <w:r w:rsidDel="00E0527F">
                <w:rPr>
                  <w:rFonts w:asciiTheme="minorHAnsi" w:hAnsiTheme="minorHAnsi"/>
                  <w:b/>
                  <w:szCs w:val="20"/>
                </w:rPr>
                <w:delText xml:space="preserve">12 </w:delText>
              </w:r>
              <w:r w:rsidDel="00E0527F">
                <w:rPr>
                  <w:rFonts w:asciiTheme="minorHAnsi" w:hAnsiTheme="minorHAnsi"/>
                  <w:szCs w:val="20"/>
                </w:rPr>
                <w:delText>– Force consumer to use originalmesh to render the object by making triangle p2 value not same between original and mirror mesh</w:delText>
              </w:r>
              <w:r w:rsidR="00EE6434" w:rsidDel="00E0527F">
                <w:rPr>
                  <w:rFonts w:asciiTheme="minorHAnsi" w:hAnsiTheme="minorHAnsi"/>
                  <w:szCs w:val="20"/>
                </w:rPr>
                <w:delText>. Requires materials extension.</w:delText>
              </w:r>
            </w:del>
          </w:p>
          <w:p w14:paraId="615864A2" w14:textId="45EF9ED8" w:rsidR="00731299" w:rsidRPr="009310B3" w:rsidDel="00E0527F" w:rsidRDefault="00731299" w:rsidP="00CE3569">
            <w:pPr>
              <w:rPr>
                <w:del w:id="124" w:author="Gonzalez, Jordi" w:date="2025-03-03T11:07:00Z" w16du:dateUtc="2025-03-03T10:07:00Z"/>
                <w:rFonts w:asciiTheme="minorHAnsi" w:eastAsiaTheme="minorEastAsia" w:hAnsiTheme="minorHAnsi"/>
                <w:szCs w:val="20"/>
              </w:rPr>
            </w:pPr>
          </w:p>
        </w:tc>
      </w:tr>
      <w:tr w:rsidR="00731299" w:rsidRPr="00F84397" w:rsidDel="00E0527F" w14:paraId="75B61742" w14:textId="2A57643B" w:rsidTr="00CE3569">
        <w:trPr>
          <w:trHeight w:val="56"/>
          <w:del w:id="125" w:author="Gonzalez, Jordi" w:date="2025-03-03T11:07:00Z" w16du:dateUtc="2025-03-03T10:07:00Z"/>
        </w:trPr>
        <w:tc>
          <w:tcPr>
            <w:tcW w:w="2628" w:type="dxa"/>
            <w:tcBorders>
              <w:bottom w:val="single" w:sz="4" w:space="0" w:color="auto"/>
            </w:tcBorders>
            <w:shd w:val="clear" w:color="auto" w:fill="D9D9D9" w:themeFill="background1" w:themeFillShade="D9"/>
          </w:tcPr>
          <w:p w14:paraId="49111FC8" w14:textId="44A31CCA" w:rsidR="00731299" w:rsidRPr="00F84397" w:rsidDel="00E0527F" w:rsidRDefault="00731299" w:rsidP="00CE3569">
            <w:pPr>
              <w:rPr>
                <w:del w:id="126" w:author="Gonzalez, Jordi" w:date="2025-03-03T11:07:00Z" w16du:dateUtc="2025-03-03T10:07:00Z"/>
                <w:rFonts w:asciiTheme="minorHAnsi" w:eastAsiaTheme="minorEastAsia" w:hAnsiTheme="minorHAnsi"/>
                <w:b/>
                <w:bCs/>
                <w:szCs w:val="20"/>
              </w:rPr>
            </w:pPr>
            <w:del w:id="127" w:author="Gonzalez, Jordi" w:date="2025-03-03T11:07:00Z" w16du:dateUtc="2025-03-03T10:07:00Z">
              <w:r w:rsidDel="00E0527F">
                <w:rPr>
                  <w:rFonts w:asciiTheme="minorHAnsi" w:eastAsiaTheme="minorEastAsia" w:hAnsiTheme="minorHAnsi"/>
                  <w:b/>
                  <w:bCs/>
                  <w:szCs w:val="20"/>
                </w:rPr>
                <w:delText>Requirement Reference</w:delText>
              </w:r>
            </w:del>
          </w:p>
        </w:tc>
        <w:tc>
          <w:tcPr>
            <w:tcW w:w="7020" w:type="dxa"/>
            <w:tcBorders>
              <w:bottom w:val="single" w:sz="4" w:space="0" w:color="auto"/>
            </w:tcBorders>
          </w:tcPr>
          <w:p w14:paraId="30FD0503" w14:textId="59E11109" w:rsidR="00731299" w:rsidRPr="00F84397" w:rsidDel="00E0527F" w:rsidRDefault="00731299" w:rsidP="00CE3569">
            <w:pPr>
              <w:rPr>
                <w:del w:id="128" w:author="Gonzalez, Jordi" w:date="2025-03-03T11:07:00Z" w16du:dateUtc="2025-03-03T10:07:00Z"/>
                <w:rFonts w:asciiTheme="minorHAnsi" w:eastAsiaTheme="minorEastAsia" w:hAnsiTheme="minorHAnsi"/>
                <w:b/>
                <w:bCs/>
                <w:szCs w:val="20"/>
              </w:rPr>
            </w:pPr>
            <w:del w:id="129" w:author="Gonzalez, Jordi" w:date="2025-03-03T11:07:00Z" w16du:dateUtc="2025-03-03T10:07:00Z">
              <w:r w:rsidRPr="00F94393" w:rsidDel="00E0527F">
                <w:rPr>
                  <w:rFonts w:asciiTheme="minorHAnsi" w:eastAsiaTheme="minorEastAsia" w:hAnsiTheme="minorHAnsi"/>
                  <w:bCs/>
                  <w:szCs w:val="20"/>
                </w:rPr>
                <w:delText>Link to Requirement in 3MF Specification</w:delText>
              </w:r>
            </w:del>
          </w:p>
        </w:tc>
      </w:tr>
    </w:tbl>
    <w:p w14:paraId="5B4646E9" w14:textId="75ACFCBA" w:rsidR="00EE3602" w:rsidDel="00E0527F" w:rsidRDefault="00EE3602" w:rsidP="00731299">
      <w:pPr>
        <w:rPr>
          <w:del w:id="130" w:author="Gonzalez, Jordi" w:date="2025-03-03T11:07:00Z" w16du:dateUtc="2025-03-03T10:07:00Z"/>
        </w:rPr>
      </w:pPr>
    </w:p>
    <w:p w14:paraId="7C44CEB0" w14:textId="51E5B033" w:rsidR="00896F2F" w:rsidDel="00E0527F" w:rsidRDefault="00896F2F">
      <w:pPr>
        <w:rPr>
          <w:del w:id="131" w:author="Gonzalez, Jordi" w:date="2025-03-03T11:08:00Z" w16du:dateUtc="2025-03-03T10:08:00Z"/>
          <w:rFonts w:eastAsiaTheme="majorEastAsia" w:cstheme="majorBidi"/>
          <w:b/>
          <w:bCs/>
          <w:color w:val="365F91" w:themeColor="accent1" w:themeShade="BF"/>
          <w:szCs w:val="20"/>
        </w:rPr>
      </w:pPr>
      <w:del w:id="132" w:author="Gonzalez, Jordi" w:date="2025-03-03T11:07:00Z" w16du:dateUtc="2025-03-03T10:07:00Z">
        <w:r w:rsidDel="00E0527F">
          <w:br w:type="page"/>
        </w:r>
      </w:del>
    </w:p>
    <w:p w14:paraId="5A01F28C" w14:textId="245D481D" w:rsidR="00731299" w:rsidRDefault="00731299" w:rsidP="00731299">
      <w:pPr>
        <w:pStyle w:val="Heading3"/>
      </w:pPr>
      <w:r>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133" w:name="_Toc162181004"/>
      <w:r>
        <w:lastRenderedPageBreak/>
        <w:t>Negative v1.3.0 Core Test Cases</w:t>
      </w:r>
      <w:bookmarkEnd w:id="133"/>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w:t>
            </w:r>
            <w:proofErr w:type="spellStart"/>
            <w:r>
              <w:rPr>
                <w:rFonts w:asciiTheme="minorHAnsi" w:eastAsiaTheme="minorEastAsia" w:hAnsiTheme="minorHAnsi"/>
                <w:szCs w:val="20"/>
              </w:rPr>
              <w:t>refrange</w:t>
            </w:r>
            <w:proofErr w:type="spellEnd"/>
            <w:r>
              <w:rPr>
                <w:rFonts w:asciiTheme="minorHAnsi" w:eastAsiaTheme="minorEastAsia" w:hAnsiTheme="minorHAnsi"/>
                <w:szCs w:val="20"/>
              </w:rPr>
              <w:t xml:space="preserve"> element </w:t>
            </w:r>
            <w:proofErr w:type="spellStart"/>
            <w:r w:rsidRPr="00A35887">
              <w:rPr>
                <w:rFonts w:asciiTheme="minorHAnsi" w:eastAsiaTheme="minorEastAsia" w:hAnsiTheme="minorHAnsi"/>
                <w:szCs w:val="20"/>
              </w:rPr>
              <w:t>endrange</w:t>
            </w:r>
            <w:proofErr w:type="spellEnd"/>
            <w:r w:rsidRPr="00A35887">
              <w:rPr>
                <w:rFonts w:asciiTheme="minorHAnsi" w:eastAsiaTheme="minorEastAsia" w:hAnsiTheme="minorHAnsi"/>
                <w:szCs w:val="20"/>
              </w:rPr>
              <w:t xml:space="preserv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Triangle set with empty string as </w:t>
            </w:r>
            <w:proofErr w:type="spellStart"/>
            <w:r>
              <w:rPr>
                <w:rFonts w:asciiTheme="minorHAnsi" w:eastAsiaTheme="minorEastAsia" w:hAnsiTheme="minorHAnsi"/>
                <w:szCs w:val="20"/>
              </w:rPr>
              <w:t>triangleset</w:t>
            </w:r>
            <w:proofErr w:type="spellEnd"/>
            <w:r>
              <w:rPr>
                <w:rFonts w:asciiTheme="minorHAnsi" w:eastAsiaTheme="minorEastAsia" w:hAnsiTheme="minorHAnsi"/>
                <w:szCs w:val="20"/>
              </w:rPr>
              <w:t xml:space="preserve">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5AB7C724" w:rsidR="00731299" w:rsidDel="0023167D" w:rsidRDefault="00731299" w:rsidP="00731299">
      <w:pPr>
        <w:pStyle w:val="Heading3"/>
        <w:rPr>
          <w:del w:id="134" w:author="Gonzalez, Jordi" w:date="2025-03-03T10:28:00Z" w16du:dateUtc="2025-03-03T09:28:00Z"/>
        </w:rPr>
      </w:pPr>
      <w:del w:id="135" w:author="Gonzalez, Jordi" w:date="2025-03-03T10:28:00Z" w16du:dateUtc="2025-03-03T09:28:00Z">
        <w:r w:rsidDel="0023167D">
          <w:delText>N_</w:delText>
        </w:r>
        <w:r w:rsidR="00896F2F" w:rsidDel="0023167D">
          <w:delText>XXX</w:delText>
        </w:r>
        <w:r w:rsidDel="0023167D">
          <w:delText>_2801 Mirror Mesh</w:delText>
        </w:r>
      </w:del>
    </w:p>
    <w:tbl>
      <w:tblPr>
        <w:tblStyle w:val="TableGrid"/>
        <w:tblW w:w="9648" w:type="dxa"/>
        <w:tblLook w:val="04A0" w:firstRow="1" w:lastRow="0" w:firstColumn="1" w:lastColumn="0" w:noHBand="0" w:noVBand="1"/>
      </w:tblPr>
      <w:tblGrid>
        <w:gridCol w:w="2628"/>
        <w:gridCol w:w="7020"/>
      </w:tblGrid>
      <w:tr w:rsidR="00731299" w:rsidRPr="00F84397" w:rsidDel="0023167D" w14:paraId="205E4EBF" w14:textId="7ADE026B" w:rsidTr="00CE3569">
        <w:trPr>
          <w:del w:id="136" w:author="Gonzalez, Jordi" w:date="2025-03-03T10:28:00Z"/>
        </w:trPr>
        <w:tc>
          <w:tcPr>
            <w:tcW w:w="2628" w:type="dxa"/>
            <w:tcBorders>
              <w:bottom w:val="single" w:sz="4" w:space="0" w:color="auto"/>
            </w:tcBorders>
            <w:shd w:val="clear" w:color="auto" w:fill="D9D9D9" w:themeFill="background1" w:themeFillShade="D9"/>
          </w:tcPr>
          <w:p w14:paraId="70A2FBCB" w14:textId="088DFEC9" w:rsidR="00731299" w:rsidRPr="00F84397" w:rsidDel="0023167D" w:rsidRDefault="00731299" w:rsidP="00CE3569">
            <w:pPr>
              <w:rPr>
                <w:del w:id="137" w:author="Gonzalez, Jordi" w:date="2025-03-03T10:28:00Z" w16du:dateUtc="2025-03-03T09:28:00Z"/>
                <w:rFonts w:asciiTheme="minorHAnsi" w:eastAsiaTheme="minorEastAsia" w:hAnsiTheme="minorHAnsi"/>
                <w:b/>
                <w:bCs/>
                <w:szCs w:val="20"/>
              </w:rPr>
            </w:pPr>
            <w:del w:id="138" w:author="Gonzalez, Jordi" w:date="2025-03-03T10:28:00Z" w16du:dateUtc="2025-03-03T09:28:00Z">
              <w:r w:rsidRPr="00F84397" w:rsidDel="0023167D">
                <w:rPr>
                  <w:rFonts w:asciiTheme="minorHAnsi" w:eastAsiaTheme="minorEastAsia" w:hAnsiTheme="minorHAnsi"/>
                  <w:b/>
                  <w:bCs/>
                  <w:szCs w:val="20"/>
                </w:rPr>
                <w:delText>Test Scenario Description</w:delText>
              </w:r>
            </w:del>
          </w:p>
          <w:p w14:paraId="37A29302" w14:textId="4A74247C" w:rsidR="00731299" w:rsidRPr="00F84397" w:rsidDel="0023167D" w:rsidRDefault="00731299" w:rsidP="00CE3569">
            <w:pPr>
              <w:rPr>
                <w:del w:id="139" w:author="Gonzalez, Jordi" w:date="2025-03-03T10:28:00Z" w16du:dateUtc="2025-03-03T09:28:00Z"/>
                <w:rFonts w:asciiTheme="minorHAnsi" w:hAnsiTheme="minorHAnsi"/>
                <w:b/>
                <w:szCs w:val="20"/>
              </w:rPr>
            </w:pPr>
          </w:p>
        </w:tc>
        <w:tc>
          <w:tcPr>
            <w:tcW w:w="7020" w:type="dxa"/>
          </w:tcPr>
          <w:p w14:paraId="72EE7BBB" w14:textId="2ED4BA19" w:rsidR="00731299" w:rsidDel="0023167D" w:rsidRDefault="00731299" w:rsidP="00CE3569">
            <w:pPr>
              <w:rPr>
                <w:del w:id="140" w:author="Gonzalez, Jordi" w:date="2025-03-03T10:28:00Z" w16du:dateUtc="2025-03-03T09:28:00Z"/>
                <w:rFonts w:asciiTheme="minorHAnsi" w:hAnsiTheme="minorHAnsi"/>
                <w:szCs w:val="20"/>
              </w:rPr>
            </w:pPr>
            <w:del w:id="141" w:author="Gonzalez, Jordi" w:date="2025-03-03T10:28:00Z" w16du:dateUtc="2025-03-03T09:28:00Z">
              <w:r w:rsidDel="0023167D">
                <w:rPr>
                  <w:rFonts w:asciiTheme="minorHAnsi" w:hAnsiTheme="minorHAnsi"/>
                  <w:szCs w:val="20"/>
                </w:rPr>
                <w:delText>These are negative test cases that make use of the mirror mesh core specification addition.</w:delText>
              </w:r>
            </w:del>
          </w:p>
          <w:p w14:paraId="420DA421" w14:textId="31F40E86" w:rsidR="00731299" w:rsidRPr="00F84397" w:rsidDel="0023167D" w:rsidRDefault="00731299" w:rsidP="00CE3569">
            <w:pPr>
              <w:rPr>
                <w:del w:id="142" w:author="Gonzalez, Jordi" w:date="2025-03-03T10:28:00Z" w16du:dateUtc="2025-03-03T09:28:00Z"/>
                <w:rFonts w:asciiTheme="minorHAnsi" w:hAnsiTheme="minorHAnsi"/>
                <w:szCs w:val="20"/>
              </w:rPr>
            </w:pPr>
          </w:p>
        </w:tc>
      </w:tr>
      <w:tr w:rsidR="00731299" w:rsidRPr="00F84397" w:rsidDel="0023167D" w14:paraId="632F06A5" w14:textId="00B93231" w:rsidTr="00CE3569">
        <w:trPr>
          <w:trHeight w:val="56"/>
          <w:del w:id="143" w:author="Gonzalez, Jordi" w:date="2025-03-03T10:28:00Z"/>
        </w:trPr>
        <w:tc>
          <w:tcPr>
            <w:tcW w:w="2628" w:type="dxa"/>
            <w:shd w:val="clear" w:color="auto" w:fill="D9D9D9" w:themeFill="background1" w:themeFillShade="D9"/>
          </w:tcPr>
          <w:p w14:paraId="5CFFB72C" w14:textId="2003B583" w:rsidR="00731299" w:rsidRPr="00F84397" w:rsidDel="0023167D" w:rsidRDefault="00731299" w:rsidP="00CE3569">
            <w:pPr>
              <w:rPr>
                <w:del w:id="144" w:author="Gonzalez, Jordi" w:date="2025-03-03T10:28:00Z" w16du:dateUtc="2025-03-03T09:28:00Z"/>
                <w:rFonts w:asciiTheme="minorHAnsi" w:eastAsiaTheme="minorEastAsia" w:hAnsiTheme="minorHAnsi"/>
                <w:b/>
                <w:bCs/>
                <w:szCs w:val="20"/>
              </w:rPr>
            </w:pPr>
            <w:del w:id="145" w:author="Gonzalez, Jordi" w:date="2025-03-03T10:28:00Z" w16du:dateUtc="2025-03-03T09:28:00Z">
              <w:r w:rsidRPr="00F84397" w:rsidDel="0023167D">
                <w:rPr>
                  <w:rFonts w:asciiTheme="minorHAnsi" w:eastAsiaTheme="minorEastAsia" w:hAnsiTheme="minorHAnsi"/>
                  <w:b/>
                  <w:bCs/>
                  <w:szCs w:val="20"/>
                </w:rPr>
                <w:delText>Pass/Fail Criteria</w:delText>
              </w:r>
            </w:del>
          </w:p>
          <w:p w14:paraId="5922FF41" w14:textId="49573443" w:rsidR="00731299" w:rsidRPr="00F84397" w:rsidDel="0023167D" w:rsidRDefault="00731299" w:rsidP="00CE3569">
            <w:pPr>
              <w:rPr>
                <w:del w:id="146" w:author="Gonzalez, Jordi" w:date="2025-03-03T10:28:00Z" w16du:dateUtc="2025-03-03T09:28:00Z"/>
                <w:rFonts w:asciiTheme="minorHAnsi" w:hAnsiTheme="minorHAnsi"/>
                <w:b/>
                <w:szCs w:val="20"/>
              </w:rPr>
            </w:pPr>
          </w:p>
        </w:tc>
        <w:tc>
          <w:tcPr>
            <w:tcW w:w="7020" w:type="dxa"/>
          </w:tcPr>
          <w:p w14:paraId="2EA74C83" w14:textId="5C213348" w:rsidR="00731299" w:rsidRPr="00F84397" w:rsidDel="0023167D" w:rsidRDefault="00731299" w:rsidP="00CE3569">
            <w:pPr>
              <w:rPr>
                <w:del w:id="147" w:author="Gonzalez, Jordi" w:date="2025-03-03T10:28:00Z" w16du:dateUtc="2025-03-03T09:28:00Z"/>
                <w:rFonts w:asciiTheme="minorHAnsi" w:eastAsiaTheme="minorEastAsia" w:hAnsiTheme="minorHAnsi"/>
                <w:szCs w:val="20"/>
              </w:rPr>
            </w:pPr>
            <w:del w:id="148" w:author="Gonzalez, Jordi" w:date="2025-03-03T10:28:00Z" w16du:dateUtc="2025-03-03T09:28:00Z">
              <w:r w:rsidRPr="00F84397" w:rsidDel="0023167D">
                <w:rPr>
                  <w:rFonts w:asciiTheme="minorHAnsi" w:eastAsia="Calibri" w:hAnsiTheme="minorHAnsi" w:cs="Calibri"/>
                  <w:szCs w:val="20"/>
                </w:rPr>
                <w:delText>01</w:delText>
              </w:r>
              <w:r w:rsidDel="0023167D">
                <w:rPr>
                  <w:rFonts w:asciiTheme="minorHAnsi" w:eastAsia="Calibri" w:hAnsiTheme="minorHAnsi" w:cs="Calibri"/>
                  <w:szCs w:val="20"/>
                </w:rPr>
                <w:delText xml:space="preserve"> </w:delText>
              </w:r>
              <w:r w:rsidRPr="00F84397" w:rsidDel="0023167D">
                <w:rPr>
                  <w:rFonts w:asciiTheme="minorHAnsi" w:eastAsia="Calibri" w:hAnsiTheme="minorHAnsi" w:cs="Calibri"/>
                  <w:szCs w:val="20"/>
                </w:rPr>
                <w:delText xml:space="preserve"> – Printer should generate error</w:delText>
              </w:r>
            </w:del>
          </w:p>
        </w:tc>
      </w:tr>
      <w:tr w:rsidR="00731299" w:rsidRPr="00F84397" w:rsidDel="0023167D" w14:paraId="2C50BCA8" w14:textId="6DFF76D4" w:rsidTr="00CE3569">
        <w:trPr>
          <w:trHeight w:val="56"/>
          <w:del w:id="149" w:author="Gonzalez, Jordi" w:date="2025-03-03T10:28:00Z"/>
        </w:trPr>
        <w:tc>
          <w:tcPr>
            <w:tcW w:w="2628" w:type="dxa"/>
            <w:shd w:val="clear" w:color="auto" w:fill="D9D9D9" w:themeFill="background1" w:themeFillShade="D9"/>
          </w:tcPr>
          <w:p w14:paraId="1E1EC59B" w14:textId="059E4799" w:rsidR="00731299" w:rsidRPr="00F84397" w:rsidDel="0023167D" w:rsidRDefault="00731299" w:rsidP="00CE3569">
            <w:pPr>
              <w:rPr>
                <w:del w:id="150" w:author="Gonzalez, Jordi" w:date="2025-03-03T10:28:00Z" w16du:dateUtc="2025-03-03T09:28:00Z"/>
                <w:rFonts w:asciiTheme="minorHAnsi" w:eastAsiaTheme="minorEastAsia" w:hAnsiTheme="minorHAnsi"/>
                <w:b/>
                <w:bCs/>
                <w:szCs w:val="20"/>
              </w:rPr>
            </w:pPr>
            <w:del w:id="151" w:author="Gonzalez, Jordi" w:date="2025-03-03T10:28:00Z" w16du:dateUtc="2025-03-03T09:28:00Z">
              <w:r w:rsidRPr="00F84397" w:rsidDel="0023167D">
                <w:rPr>
                  <w:rFonts w:asciiTheme="minorHAnsi" w:eastAsiaTheme="minorEastAsia" w:hAnsiTheme="minorHAnsi"/>
                  <w:b/>
                  <w:bCs/>
                  <w:szCs w:val="20"/>
                </w:rPr>
                <w:delText>Test Case Iterations</w:delText>
              </w:r>
            </w:del>
          </w:p>
          <w:p w14:paraId="1D8F80BC" w14:textId="242D6983" w:rsidR="00731299" w:rsidRPr="00F84397" w:rsidDel="0023167D" w:rsidRDefault="00731299" w:rsidP="00CE3569">
            <w:pPr>
              <w:rPr>
                <w:del w:id="152" w:author="Gonzalez, Jordi" w:date="2025-03-03T10:28:00Z" w16du:dateUtc="2025-03-03T09:28:00Z"/>
                <w:rFonts w:asciiTheme="minorHAnsi" w:hAnsiTheme="minorHAnsi"/>
                <w:b/>
                <w:szCs w:val="20"/>
              </w:rPr>
            </w:pPr>
          </w:p>
        </w:tc>
        <w:tc>
          <w:tcPr>
            <w:tcW w:w="7020" w:type="dxa"/>
          </w:tcPr>
          <w:p w14:paraId="254A7355" w14:textId="48A789F6" w:rsidR="00731299" w:rsidRPr="00A35887" w:rsidDel="0023167D" w:rsidRDefault="00731299" w:rsidP="00CE3569">
            <w:pPr>
              <w:rPr>
                <w:del w:id="153" w:author="Gonzalez, Jordi" w:date="2025-03-03T10:28:00Z" w16du:dateUtc="2025-03-03T09:28:00Z"/>
                <w:rFonts w:asciiTheme="minorHAnsi" w:eastAsiaTheme="minorEastAsia" w:hAnsiTheme="minorHAnsi"/>
                <w:szCs w:val="20"/>
              </w:rPr>
            </w:pPr>
            <w:del w:id="154" w:author="Gonzalez, Jordi" w:date="2025-03-03T10:28:00Z" w16du:dateUtc="2025-03-03T09:28:00Z">
              <w:r w:rsidDel="0023167D">
                <w:rPr>
                  <w:rFonts w:asciiTheme="minorHAnsi" w:eastAsiaTheme="minorEastAsia" w:hAnsiTheme="minorHAnsi"/>
                  <w:b/>
                  <w:bCs/>
                  <w:szCs w:val="20"/>
                </w:rPr>
                <w:delText>01</w:delText>
              </w:r>
              <w:r w:rsidRPr="00F84397" w:rsidDel="0023167D">
                <w:rPr>
                  <w:rFonts w:asciiTheme="minorHAnsi" w:eastAsiaTheme="minorEastAsia" w:hAnsiTheme="minorHAnsi"/>
                  <w:b/>
                  <w:bCs/>
                  <w:szCs w:val="20"/>
                </w:rPr>
                <w:delText xml:space="preserve"> – </w:delText>
              </w:r>
              <w:r w:rsidDel="0023167D">
                <w:rPr>
                  <w:rFonts w:asciiTheme="minorHAnsi" w:eastAsiaTheme="minorEastAsia" w:hAnsiTheme="minorHAnsi"/>
                  <w:szCs w:val="20"/>
                </w:rPr>
                <w:delText>Includes a mirrormesh with originalmesh containing a mirrormesh element</w:delText>
              </w:r>
            </w:del>
          </w:p>
          <w:p w14:paraId="34373ED9" w14:textId="5E6490BC" w:rsidR="00731299" w:rsidRPr="00F84397" w:rsidDel="0023167D" w:rsidRDefault="00731299" w:rsidP="00CE3569">
            <w:pPr>
              <w:rPr>
                <w:del w:id="155" w:author="Gonzalez, Jordi" w:date="2025-03-03T10:28:00Z" w16du:dateUtc="2025-03-03T09:28:00Z"/>
                <w:rFonts w:asciiTheme="minorHAnsi" w:eastAsiaTheme="minorEastAsia" w:hAnsiTheme="minorHAnsi"/>
                <w:b/>
                <w:bCs/>
                <w:szCs w:val="20"/>
              </w:rPr>
            </w:pPr>
          </w:p>
          <w:p w14:paraId="4672E2CC" w14:textId="4F9D8C12" w:rsidR="00731299" w:rsidDel="0023167D" w:rsidRDefault="00731299" w:rsidP="00CE3569">
            <w:pPr>
              <w:rPr>
                <w:del w:id="156" w:author="Gonzalez, Jordi" w:date="2025-03-03T10:28:00Z" w16du:dateUtc="2025-03-03T09:28:00Z"/>
                <w:rFonts w:asciiTheme="minorHAnsi" w:eastAsiaTheme="minorEastAsia" w:hAnsiTheme="minorHAnsi"/>
                <w:szCs w:val="20"/>
              </w:rPr>
            </w:pPr>
            <w:del w:id="157" w:author="Gonzalez, Jordi" w:date="2025-03-03T10:28:00Z" w16du:dateUtc="2025-03-03T09:28:00Z">
              <w:r w:rsidDel="0023167D">
                <w:rPr>
                  <w:rFonts w:asciiTheme="minorHAnsi" w:eastAsiaTheme="minorEastAsia" w:hAnsiTheme="minorHAnsi"/>
                  <w:b/>
                  <w:bCs/>
                  <w:szCs w:val="20"/>
                </w:rPr>
                <w:delText xml:space="preserve">02 </w:delText>
              </w:r>
              <w:r w:rsidRPr="00A35887" w:rsidDel="0023167D">
                <w:rPr>
                  <w:rFonts w:asciiTheme="minorHAnsi" w:eastAsiaTheme="minorEastAsia" w:hAnsiTheme="minorHAnsi"/>
                  <w:b/>
                  <w:bCs/>
                  <w:szCs w:val="20"/>
                </w:rPr>
                <w:delText xml:space="preserve">– </w:delText>
              </w:r>
              <w:r w:rsidDel="0023167D">
                <w:rPr>
                  <w:rFonts w:asciiTheme="minorHAnsi" w:eastAsiaTheme="minorEastAsia" w:hAnsiTheme="minorHAnsi"/>
                  <w:szCs w:val="20"/>
                </w:rPr>
                <w:delText>Mirrormesh with invalid originalmesh ID</w:delText>
              </w:r>
            </w:del>
          </w:p>
          <w:p w14:paraId="4DB6EC4D" w14:textId="6A137A6F" w:rsidR="00942B81" w:rsidDel="0023167D" w:rsidRDefault="00942B81" w:rsidP="00CE3569">
            <w:pPr>
              <w:rPr>
                <w:del w:id="158" w:author="Gonzalez, Jordi" w:date="2025-03-03T10:28:00Z" w16du:dateUtc="2025-03-03T09:28:00Z"/>
                <w:rFonts w:asciiTheme="minorHAnsi" w:eastAsiaTheme="minorEastAsia" w:hAnsiTheme="minorHAnsi"/>
                <w:szCs w:val="20"/>
              </w:rPr>
            </w:pPr>
          </w:p>
          <w:p w14:paraId="3A1EB77F" w14:textId="0D2DCF43" w:rsidR="00942B81" w:rsidRPr="00942B81" w:rsidDel="0023167D" w:rsidRDefault="00942B81" w:rsidP="00CE3569">
            <w:pPr>
              <w:rPr>
                <w:del w:id="159" w:author="Gonzalez, Jordi" w:date="2025-03-03T10:28:00Z" w16du:dateUtc="2025-03-03T09:28:00Z"/>
                <w:rFonts w:asciiTheme="minorHAnsi" w:eastAsiaTheme="minorEastAsia" w:hAnsiTheme="minorHAnsi"/>
                <w:szCs w:val="20"/>
              </w:rPr>
            </w:pPr>
            <w:del w:id="160" w:author="Gonzalez, Jordi" w:date="2025-03-03T10:28:00Z" w16du:dateUtc="2025-03-03T09:28:00Z">
              <w:r w:rsidDel="0023167D">
                <w:rPr>
                  <w:rFonts w:asciiTheme="minorHAnsi" w:eastAsiaTheme="minorEastAsia" w:hAnsiTheme="minorHAnsi"/>
                  <w:b/>
                  <w:bCs/>
                  <w:szCs w:val="20"/>
                </w:rPr>
                <w:delText xml:space="preserve">03 </w:delText>
              </w:r>
              <w:r w:rsidRPr="00A35887" w:rsidDel="0023167D">
                <w:rPr>
                  <w:rFonts w:asciiTheme="minorHAnsi" w:eastAsiaTheme="minorEastAsia" w:hAnsiTheme="minorHAnsi"/>
                  <w:b/>
                  <w:bCs/>
                  <w:szCs w:val="20"/>
                </w:rPr>
                <w:delText xml:space="preserve">– </w:delText>
              </w:r>
              <w:r w:rsidDel="0023167D">
                <w:rPr>
                  <w:rFonts w:asciiTheme="minorHAnsi" w:eastAsiaTheme="minorEastAsia" w:hAnsiTheme="minorHAnsi"/>
                  <w:szCs w:val="20"/>
                </w:rPr>
                <w:delText xml:space="preserve">Mirrormesh with originalmesh pointing to object with a component </w:delText>
              </w:r>
              <w:r w:rsidR="00391CE6" w:rsidDel="0023167D">
                <w:rPr>
                  <w:rFonts w:asciiTheme="minorHAnsi" w:eastAsiaTheme="minorEastAsia" w:hAnsiTheme="minorHAnsi"/>
                  <w:szCs w:val="20"/>
                </w:rPr>
                <w:delText>reference</w:delText>
              </w:r>
            </w:del>
          </w:p>
          <w:p w14:paraId="40738F64" w14:textId="3174EEF2" w:rsidR="00731299" w:rsidRPr="00A35887" w:rsidDel="0023167D" w:rsidRDefault="00731299" w:rsidP="00CE3569">
            <w:pPr>
              <w:rPr>
                <w:del w:id="161" w:author="Gonzalez, Jordi" w:date="2025-03-03T10:28:00Z" w16du:dateUtc="2025-03-03T09:28:00Z"/>
                <w:rFonts w:asciiTheme="minorHAnsi" w:eastAsiaTheme="minorEastAsia" w:hAnsiTheme="minorHAnsi"/>
                <w:szCs w:val="20"/>
              </w:rPr>
            </w:pPr>
          </w:p>
        </w:tc>
      </w:tr>
      <w:tr w:rsidR="00731299" w:rsidRPr="00F84397" w:rsidDel="0023167D" w14:paraId="7C936F93" w14:textId="15BD02B1" w:rsidTr="00CE3569">
        <w:trPr>
          <w:trHeight w:val="56"/>
          <w:del w:id="162" w:author="Gonzalez, Jordi" w:date="2025-03-03T10:28:00Z"/>
        </w:trPr>
        <w:tc>
          <w:tcPr>
            <w:tcW w:w="2628" w:type="dxa"/>
            <w:tcBorders>
              <w:bottom w:val="single" w:sz="4" w:space="0" w:color="auto"/>
            </w:tcBorders>
            <w:shd w:val="clear" w:color="auto" w:fill="D9D9D9" w:themeFill="background1" w:themeFillShade="D9"/>
          </w:tcPr>
          <w:p w14:paraId="30623DE4" w14:textId="1F68629E" w:rsidR="00731299" w:rsidRPr="00F84397" w:rsidDel="0023167D" w:rsidRDefault="00731299" w:rsidP="00CE3569">
            <w:pPr>
              <w:rPr>
                <w:del w:id="163" w:author="Gonzalez, Jordi" w:date="2025-03-03T10:28:00Z" w16du:dateUtc="2025-03-03T09:28:00Z"/>
                <w:rFonts w:asciiTheme="minorHAnsi" w:eastAsiaTheme="minorEastAsia" w:hAnsiTheme="minorHAnsi"/>
                <w:b/>
                <w:bCs/>
                <w:szCs w:val="20"/>
              </w:rPr>
            </w:pPr>
            <w:del w:id="164" w:author="Gonzalez, Jordi" w:date="2025-03-03T10:28:00Z" w16du:dateUtc="2025-03-03T09:28:00Z">
              <w:r w:rsidDel="0023167D">
                <w:rPr>
                  <w:rFonts w:asciiTheme="minorHAnsi" w:eastAsiaTheme="minorEastAsia" w:hAnsiTheme="minorHAnsi"/>
                  <w:b/>
                  <w:bCs/>
                  <w:szCs w:val="20"/>
                </w:rPr>
                <w:delText>Requirement Reference</w:delText>
              </w:r>
            </w:del>
          </w:p>
        </w:tc>
        <w:tc>
          <w:tcPr>
            <w:tcW w:w="7020" w:type="dxa"/>
            <w:tcBorders>
              <w:bottom w:val="single" w:sz="4" w:space="0" w:color="auto"/>
            </w:tcBorders>
          </w:tcPr>
          <w:p w14:paraId="43ED2AE5" w14:textId="348CB9B4" w:rsidR="00731299" w:rsidRPr="00F84397" w:rsidDel="0023167D" w:rsidRDefault="00731299" w:rsidP="00CE3569">
            <w:pPr>
              <w:rPr>
                <w:del w:id="165" w:author="Gonzalez, Jordi" w:date="2025-03-03T10:28:00Z" w16du:dateUtc="2025-03-03T09:28:00Z"/>
                <w:rFonts w:asciiTheme="minorHAnsi" w:eastAsiaTheme="minorEastAsia" w:hAnsiTheme="minorHAnsi"/>
                <w:b/>
                <w:bCs/>
                <w:szCs w:val="20"/>
              </w:rPr>
            </w:pPr>
            <w:del w:id="166" w:author="Gonzalez, Jordi" w:date="2025-03-03T10:28:00Z" w16du:dateUtc="2025-03-03T09:28:00Z">
              <w:r w:rsidRPr="00F94393" w:rsidDel="0023167D">
                <w:rPr>
                  <w:rFonts w:asciiTheme="minorHAnsi" w:eastAsiaTheme="minorEastAsia" w:hAnsiTheme="minorHAnsi"/>
                  <w:bCs/>
                  <w:szCs w:val="20"/>
                </w:rPr>
                <w:delText>Link to Requirement in 3MF Specification</w:delText>
              </w:r>
            </w:del>
          </w:p>
        </w:tc>
      </w:tr>
    </w:tbl>
    <w:p w14:paraId="3F2C592E" w14:textId="0F1CF1AF" w:rsidR="00731299" w:rsidDel="0023167D" w:rsidRDefault="00731299" w:rsidP="00731299">
      <w:pPr>
        <w:rPr>
          <w:del w:id="167" w:author="Gonzalez, Jordi" w:date="2025-03-03T10:28:00Z" w16du:dateUtc="2025-03-03T09:28:00Z"/>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 xml:space="preserve">in </w:t>
            </w:r>
            <w:proofErr w:type="spellStart"/>
            <w:r w:rsidR="007E0E24">
              <w:rPr>
                <w:rFonts w:asciiTheme="minorHAnsi" w:eastAsiaTheme="minorEastAsia" w:hAnsiTheme="minorHAnsi"/>
                <w:szCs w:val="20"/>
              </w:rPr>
              <w:t>Content_Types</w:t>
            </w:r>
            <w:proofErr w:type="spellEnd"/>
            <w:r w:rsidR="007E0E24">
              <w:rPr>
                <w:rFonts w:asciiTheme="minorHAnsi" w:eastAsiaTheme="minorEastAsia" w:hAnsiTheme="minorHAnsi"/>
                <w:szCs w:val="20"/>
              </w:rPr>
              <w:t xml:space="preserve"> Override </w:t>
            </w:r>
            <w:proofErr w:type="spellStart"/>
            <w:r w:rsidR="007E0E24">
              <w:rPr>
                <w:rFonts w:asciiTheme="minorHAnsi" w:eastAsiaTheme="minorEastAsia" w:hAnsiTheme="minorHAnsi"/>
                <w:szCs w:val="20"/>
              </w:rPr>
              <w:t>PartName</w:t>
            </w:r>
            <w:proofErr w:type="spellEnd"/>
            <w:r w:rsidR="007E0E24">
              <w:rPr>
                <w:rFonts w:asciiTheme="minorHAnsi" w:eastAsiaTheme="minorEastAsia" w:hAnsiTheme="minorHAnsi"/>
                <w:szCs w:val="20"/>
              </w:rPr>
              <w:t xml:space="preserv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168" w:name="_Toc162181005"/>
      <w:r w:rsidRPr="00B768E8">
        <w:t>Boolean</w:t>
      </w:r>
      <w:r>
        <w:t xml:space="preserve"> Extension Test Case Guidelines</w:t>
      </w:r>
      <w:bookmarkEnd w:id="168"/>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 xml:space="preserve">Demonstrate a difference </w:t>
      </w:r>
      <w:proofErr w:type="spellStart"/>
      <w:r>
        <w:t>boolean</w:t>
      </w:r>
      <w:proofErr w:type="spellEnd"/>
      <w:r>
        <w:t xml:space="preserve"> operation</w:t>
      </w:r>
    </w:p>
    <w:p w14:paraId="4635C157" w14:textId="44B7994C" w:rsidR="00C31ACB" w:rsidRDefault="00C31ACB" w:rsidP="008E4E98">
      <w:pPr>
        <w:pStyle w:val="ListParagraph"/>
        <w:numPr>
          <w:ilvl w:val="0"/>
          <w:numId w:val="20"/>
        </w:numPr>
      </w:pPr>
      <w:r>
        <w:t xml:space="preserve">Demonstrate an intersection </w:t>
      </w:r>
      <w:proofErr w:type="spellStart"/>
      <w:r>
        <w:t>boolean</w:t>
      </w:r>
      <w:proofErr w:type="spellEnd"/>
      <w:r>
        <w:t xml:space="preserve"> operation</w:t>
      </w:r>
    </w:p>
    <w:p w14:paraId="1746F1D6" w14:textId="6CA4E138" w:rsidR="00C31ACB" w:rsidRDefault="00C31ACB" w:rsidP="008E4E98">
      <w:pPr>
        <w:pStyle w:val="ListParagraph"/>
        <w:numPr>
          <w:ilvl w:val="0"/>
          <w:numId w:val="20"/>
        </w:numPr>
      </w:pPr>
      <w:r>
        <w:t xml:space="preserve">Demonstrate composite </w:t>
      </w:r>
      <w:proofErr w:type="spellStart"/>
      <w:r>
        <w:t>boolean</w:t>
      </w:r>
      <w:proofErr w:type="spellEnd"/>
      <w:r>
        <w:t xml:space="preserve"> operations using union, difference, and intersection</w:t>
      </w:r>
    </w:p>
    <w:p w14:paraId="17B8604F" w14:textId="039CB3A6" w:rsidR="00C31ACB" w:rsidRDefault="00C31ACB" w:rsidP="008E4E98">
      <w:pPr>
        <w:pStyle w:val="ListParagraph"/>
        <w:numPr>
          <w:ilvl w:val="0"/>
          <w:numId w:val="20"/>
        </w:numPr>
      </w:pPr>
      <w:r>
        <w:t xml:space="preserve">Demonstrate default state of </w:t>
      </w:r>
      <w:proofErr w:type="spellStart"/>
      <w:r>
        <w:t>booleanshape</w:t>
      </w:r>
      <w:proofErr w:type="spellEnd"/>
      <w:r>
        <w:t xml:space="preserve"> operation attribute if not specified</w:t>
      </w:r>
      <w:r w:rsidR="008F1CA1">
        <w:t xml:space="preserve"> </w:t>
      </w:r>
      <w:r>
        <w:t>(Union)</w:t>
      </w:r>
    </w:p>
    <w:p w14:paraId="175367B5" w14:textId="1E9E53D3" w:rsidR="00C31ACB" w:rsidRDefault="00C31ACB" w:rsidP="008E4E98">
      <w:pPr>
        <w:pStyle w:val="ListParagraph"/>
        <w:numPr>
          <w:ilvl w:val="0"/>
          <w:numId w:val="20"/>
        </w:numPr>
      </w:pPr>
      <w:proofErr w:type="spellStart"/>
      <w:r>
        <w:t>booleanshape</w:t>
      </w:r>
      <w:proofErr w:type="spellEnd"/>
      <w:r>
        <w:t xml:space="preserve"> with an example of single </w:t>
      </w:r>
      <w:proofErr w:type="spellStart"/>
      <w:r>
        <w:t>boolean</w:t>
      </w:r>
      <w:proofErr w:type="spellEnd"/>
      <w:r>
        <w:t xml:space="preserve"> sub element and an example of multiple </w:t>
      </w:r>
      <w:proofErr w:type="spellStart"/>
      <w:r>
        <w:t>boolean</w:t>
      </w:r>
      <w:proofErr w:type="spellEnd"/>
      <w:r>
        <w:t xml:space="preserve"> sub elements</w:t>
      </w:r>
    </w:p>
    <w:p w14:paraId="75BE3649" w14:textId="6A4F9621" w:rsidR="00C31ACB" w:rsidRDefault="00C31ACB" w:rsidP="008E4E98">
      <w:pPr>
        <w:pStyle w:val="ListParagraph"/>
        <w:numPr>
          <w:ilvl w:val="0"/>
          <w:numId w:val="20"/>
        </w:numPr>
      </w:pPr>
      <w:r>
        <w:t xml:space="preserve">Demonstrate a union operation where the </w:t>
      </w:r>
      <w:proofErr w:type="spellStart"/>
      <w:r>
        <w:t>booleanshape</w:t>
      </w:r>
      <w:proofErr w:type="spellEnd"/>
      <w:r>
        <w:t xml:space="preserve"> </w:t>
      </w:r>
      <w:proofErr w:type="spellStart"/>
      <w:r>
        <w:t>objectID</w:t>
      </w:r>
      <w:proofErr w:type="spellEnd"/>
      <w:r>
        <w:t xml:space="preserve"> reference points to an object containing a </w:t>
      </w:r>
      <w:proofErr w:type="spellStart"/>
      <w:r>
        <w:t>beamlattice</w:t>
      </w:r>
      <w:proofErr w:type="spellEnd"/>
      <w:r>
        <w:t xml:space="preserve"> structure </w:t>
      </w:r>
    </w:p>
    <w:p w14:paraId="1D357CD1"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8021FCA" w14:textId="29CDBD5F" w:rsidR="00C31ACB" w:rsidRDefault="00C31ACB" w:rsidP="008E4E98">
      <w:pPr>
        <w:pStyle w:val="ListParagraph"/>
        <w:numPr>
          <w:ilvl w:val="0"/>
          <w:numId w:val="20"/>
        </w:numPr>
      </w:pPr>
      <w:r>
        <w:t xml:space="preserve">Demonstrate a difference </w:t>
      </w:r>
      <w:proofErr w:type="spellStart"/>
      <w:r>
        <w:t>boolean</w:t>
      </w:r>
      <w:proofErr w:type="spellEnd"/>
      <w:r>
        <w:t xml:space="preserve"> operation where the </w:t>
      </w:r>
      <w:proofErr w:type="spellStart"/>
      <w:r>
        <w:t>booleanshape</w:t>
      </w:r>
      <w:proofErr w:type="spellEnd"/>
      <w:r>
        <w:t xml:space="preserve"> </w:t>
      </w:r>
      <w:proofErr w:type="spellStart"/>
      <w:r>
        <w:t>objectID</w:t>
      </w:r>
      <w:proofErr w:type="spellEnd"/>
      <w:r>
        <w:t xml:space="preserve"> reference points to an object containing a </w:t>
      </w:r>
      <w:proofErr w:type="spellStart"/>
      <w:r>
        <w:t>beamlattice</w:t>
      </w:r>
      <w:proofErr w:type="spellEnd"/>
      <w:r>
        <w:t xml:space="preserve"> structure </w:t>
      </w:r>
    </w:p>
    <w:p w14:paraId="748A5542"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79F5ACC0" w14:textId="1BF77A64" w:rsidR="00C31ACB" w:rsidRDefault="00C31ACB" w:rsidP="008E4E98">
      <w:pPr>
        <w:pStyle w:val="ListParagraph"/>
        <w:numPr>
          <w:ilvl w:val="0"/>
          <w:numId w:val="20"/>
        </w:numPr>
      </w:pPr>
      <w:r>
        <w:t xml:space="preserve">Demonstrate an intersection </w:t>
      </w:r>
      <w:proofErr w:type="spellStart"/>
      <w:r>
        <w:t>boolean</w:t>
      </w:r>
      <w:proofErr w:type="spellEnd"/>
      <w:r>
        <w:t xml:space="preserve"> operation where the </w:t>
      </w:r>
      <w:proofErr w:type="spellStart"/>
      <w:r>
        <w:t>booleanshape</w:t>
      </w:r>
      <w:proofErr w:type="spellEnd"/>
      <w:r>
        <w:t xml:space="preserve"> </w:t>
      </w:r>
      <w:proofErr w:type="spellStart"/>
      <w:r>
        <w:t>objectID</w:t>
      </w:r>
      <w:proofErr w:type="spellEnd"/>
      <w:r>
        <w:t xml:space="preserve"> reference points to an object containing a </w:t>
      </w:r>
      <w:proofErr w:type="spellStart"/>
      <w:r>
        <w:t>beamlattice</w:t>
      </w:r>
      <w:proofErr w:type="spellEnd"/>
      <w:r>
        <w:t xml:space="preserve"> structure </w:t>
      </w:r>
    </w:p>
    <w:p w14:paraId="60F1319E"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0095B95" w14:textId="1CD813E8" w:rsidR="00C31ACB" w:rsidRDefault="00C31ACB" w:rsidP="008E4E98">
      <w:pPr>
        <w:pStyle w:val="ListParagraph"/>
        <w:numPr>
          <w:ilvl w:val="0"/>
          <w:numId w:val="20"/>
        </w:numPr>
      </w:pPr>
      <w:r>
        <w:t xml:space="preserve">Multiple Object Interactions – Have the same primary object operated on by multiple </w:t>
      </w:r>
      <w:proofErr w:type="spellStart"/>
      <w:r>
        <w:t>boolean</w:t>
      </w:r>
      <w:proofErr w:type="spellEnd"/>
      <w:r>
        <w:t xml:space="preserve">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169" w:name="_Toc162181006"/>
      <w:r>
        <w:t>Positive Boolean Extension Test Cases</w:t>
      </w:r>
      <w:bookmarkEnd w:id="169"/>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Demonstrate a difference </w:t>
            </w:r>
            <w:proofErr w:type="spellStart"/>
            <w:r w:rsidR="000D4BB2" w:rsidRPr="000D4BB2">
              <w:rPr>
                <w:rFonts w:asciiTheme="minorHAnsi" w:hAnsiTheme="minorHAnsi" w:cstheme="minorHAnsi"/>
              </w:rPr>
              <w:t>boolean</w:t>
            </w:r>
            <w:proofErr w:type="spellEnd"/>
            <w:r w:rsidR="000D4BB2" w:rsidRPr="000D4BB2">
              <w:rPr>
                <w:rFonts w:asciiTheme="minorHAnsi" w:hAnsiTheme="minorHAnsi" w:cstheme="minorHAnsi"/>
              </w:rPr>
              <w:t xml:space="preserve">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an intersection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composite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default state of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with an example of single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sub element and an example of multiple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union operation where the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difference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operation where the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an intersection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operation where the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Multiple Object Interactions – Have the same primary object operated on by multiple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Root model Boolean operations with all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w:t>
            </w:r>
            <w:proofErr w:type="spellStart"/>
            <w:r w:rsidR="000D4BB2" w:rsidRPr="000D4BB2">
              <w:rPr>
                <w:rFonts w:asciiTheme="minorHAnsi" w:hAnsiTheme="minorHAnsi" w:cstheme="minorHAnsi"/>
              </w:rPr>
              <w:t>objectid</w:t>
            </w:r>
            <w:proofErr w:type="spellEnd"/>
            <w:r w:rsidR="000D4BB2" w:rsidRPr="000D4BB2">
              <w:rPr>
                <w:rFonts w:asciiTheme="minorHAnsi" w:hAnsiTheme="minorHAnsi" w:cstheme="minorHAnsi"/>
              </w:rPr>
              <w:t xml:space="preserve">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Non-root model Boolean operations with all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Boolean operations where transforms are used for both the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and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where no transforms are used for both the </w:t>
            </w:r>
            <w:proofErr w:type="spellStart"/>
            <w:r w:rsidR="000D4BB2" w:rsidRPr="000D4BB2">
              <w:rPr>
                <w:rFonts w:asciiTheme="minorHAnsi" w:hAnsiTheme="minorHAnsi" w:cstheme="minorHAnsi"/>
              </w:rPr>
              <w:t>booleanshape</w:t>
            </w:r>
            <w:proofErr w:type="spellEnd"/>
            <w:r w:rsidR="000D4BB2" w:rsidRPr="000D4BB2">
              <w:rPr>
                <w:rFonts w:asciiTheme="minorHAnsi" w:hAnsiTheme="minorHAnsi" w:cstheme="minorHAnsi"/>
              </w:rPr>
              <w:t xml:space="preserve"> and </w:t>
            </w:r>
            <w:proofErr w:type="spellStart"/>
            <w:r w:rsidR="000D4BB2" w:rsidRPr="000D4BB2">
              <w:rPr>
                <w:rFonts w:asciiTheme="minorHAnsi" w:hAnsiTheme="minorHAnsi" w:cstheme="minorHAnsi"/>
              </w:rPr>
              <w:t>boolean</w:t>
            </w:r>
            <w:proofErr w:type="spellEnd"/>
            <w:r w:rsidR="000D4BB2" w:rsidRPr="000D4BB2">
              <w:rPr>
                <w:rFonts w:asciiTheme="minorHAnsi" w:hAnsiTheme="minorHAnsi" w:cstheme="minorHAnsi"/>
              </w:rPr>
              <w:t xml:space="preserve">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Boolean operations where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Demonstrate that the order of </w:t>
            </w:r>
            <w:proofErr w:type="spellStart"/>
            <w:r w:rsidR="000D4BB2" w:rsidRPr="000D4BB2">
              <w:rPr>
                <w:rFonts w:asciiTheme="minorHAnsi" w:hAnsiTheme="minorHAnsi" w:cstheme="minorHAnsi"/>
              </w:rPr>
              <w:t>boolean</w:t>
            </w:r>
            <w:proofErr w:type="spellEnd"/>
            <w:r w:rsidR="000D4BB2" w:rsidRPr="000D4BB2">
              <w:rPr>
                <w:rFonts w:asciiTheme="minorHAnsi" w:hAnsiTheme="minorHAnsi" w:cstheme="minorHAnsi"/>
              </w:rPr>
              <w:t xml:space="preserve"> object references in </w:t>
            </w:r>
            <w:proofErr w:type="spellStart"/>
            <w:r w:rsidR="000D4BB2" w:rsidRPr="000D4BB2">
              <w:rPr>
                <w:rFonts w:asciiTheme="minorHAnsi" w:hAnsiTheme="minorHAnsi" w:cstheme="minorHAnsi"/>
              </w:rPr>
              <w:t>booleanshape</w:t>
            </w:r>
            <w:proofErr w:type="spellEnd"/>
            <w:r w:rsidR="000D4BB2" w:rsidRPr="000D4BB2">
              <w:rPr>
                <w:rFonts w:asciiTheme="minorHAnsi" w:hAnsiTheme="minorHAnsi" w:cstheme="minorHAnsi"/>
              </w:rPr>
              <w:t xml:space="preserv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w:t>
            </w:r>
            <w:proofErr w:type="gramStart"/>
            <w:r w:rsidR="000D4BB2" w:rsidRPr="000D4BB2">
              <w:rPr>
                <w:rFonts w:asciiTheme="minorHAnsi" w:eastAsia="Calibri" w:hAnsiTheme="minorHAnsi" w:cstheme="minorHAnsi"/>
              </w:rPr>
              <w:t>reference  in</w:t>
            </w:r>
            <w:proofErr w:type="gramEnd"/>
            <w:r w:rsidR="000D4BB2" w:rsidRPr="000D4BB2">
              <w:rPr>
                <w:rFonts w:asciiTheme="minorHAnsi" w:eastAsia="Calibri" w:hAnsiTheme="minorHAnsi" w:cstheme="minorHAnsi"/>
              </w:rPr>
              <w:t xml:space="preserve"> the same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w:t>
            </w:r>
            <w:proofErr w:type="gramStart"/>
            <w:r w:rsidR="000D4BB2" w:rsidRPr="000D4BB2">
              <w:rPr>
                <w:rFonts w:asciiTheme="minorHAnsi" w:eastAsia="Calibri" w:hAnsiTheme="minorHAnsi" w:cstheme="minorHAnsi"/>
              </w:rPr>
              <w:t>reference  in</w:t>
            </w:r>
            <w:proofErr w:type="gramEnd"/>
            <w:r w:rsidR="000D4BB2" w:rsidRPr="000D4BB2">
              <w:rPr>
                <w:rFonts w:asciiTheme="minorHAnsi" w:eastAsia="Calibri" w:hAnsiTheme="minorHAnsi" w:cstheme="minorHAnsi"/>
              </w:rPr>
              <w:t xml:space="preserve"> different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points to an object that itself contains a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Boolean operations involving union, difference, and intersection where objects are </w:t>
            </w:r>
            <w:proofErr w:type="gramStart"/>
            <w:r w:rsidR="00374D95" w:rsidRPr="00374D95">
              <w:rPr>
                <w:rFonts w:asciiTheme="minorHAnsi" w:hAnsiTheme="minorHAnsi" w:cstheme="minorHAnsi"/>
              </w:rPr>
              <w:t>NOT  overlapping</w:t>
            </w:r>
            <w:proofErr w:type="gramEnd"/>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Create a group of mesh objects in a single mech, the have that group of objects intersected by a single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Union color – Overlapping objects with at least one surface colinear (last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object </w:t>
            </w:r>
            <w:proofErr w:type="gramStart"/>
            <w:r w:rsidR="00374D95" w:rsidRPr="00374D95">
              <w:rPr>
                <w:rFonts w:asciiTheme="minorHAnsi" w:eastAsia="Calibri" w:hAnsiTheme="minorHAnsi" w:cstheme="minorHAnsi"/>
              </w:rPr>
              <w:t>rendered  wins</w:t>
            </w:r>
            <w:proofErr w:type="gramEnd"/>
            <w:r w:rsidR="00374D95" w:rsidRPr="00374D95">
              <w:rPr>
                <w:rFonts w:asciiTheme="minorHAnsi" w:eastAsia="Calibri" w:hAnsiTheme="minorHAnsi" w:cstheme="minorHAnsi"/>
              </w:rPr>
              <w:t>),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Difference color - Subtracting object color, examples of where subtracting object does and </w:t>
            </w:r>
            <w:proofErr w:type="gramStart"/>
            <w:r w:rsidR="00374D95" w:rsidRPr="00374D95">
              <w:rPr>
                <w:rFonts w:asciiTheme="minorHAnsi" w:hAnsiTheme="minorHAnsi" w:cstheme="minorHAnsi"/>
              </w:rPr>
              <w:t>does  not</w:t>
            </w:r>
            <w:proofErr w:type="gramEnd"/>
            <w:r w:rsidR="00374D95" w:rsidRPr="00374D95">
              <w:rPr>
                <w:rFonts w:asciiTheme="minorHAnsi" w:hAnsiTheme="minorHAnsi" w:cstheme="minorHAnsi"/>
              </w:rPr>
              <w:t xml:space="preserve">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Intersection color - Color of object defining new surface, examples of where new surface </w:t>
            </w:r>
            <w:proofErr w:type="gramStart"/>
            <w:r w:rsidR="00374D95" w:rsidRPr="00374D95">
              <w:rPr>
                <w:rFonts w:asciiTheme="minorHAnsi" w:eastAsia="Calibri" w:hAnsiTheme="minorHAnsi" w:cstheme="minorHAnsi"/>
              </w:rPr>
              <w:t>does</w:t>
            </w:r>
            <w:proofErr w:type="gramEnd"/>
            <w:r w:rsidR="00374D95" w:rsidRPr="00374D95">
              <w:rPr>
                <w:rFonts w:asciiTheme="minorHAnsi" w:eastAsia="Calibri" w:hAnsiTheme="minorHAnsi" w:cstheme="minorHAnsi"/>
              </w:rPr>
              <w:t xml:space="preserve">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3E028630" w14:textId="51C2D1A6" w:rsidR="0003381D" w:rsidRDefault="00646ADA" w:rsidP="0003381D">
      <w:pPr>
        <w:pStyle w:val="Heading3"/>
      </w:pPr>
      <w:r>
        <w:rPr>
          <w:rFonts w:eastAsia="Verdana" w:cs="Verdana"/>
          <w:sz w:val="28"/>
          <w:szCs w:val="28"/>
        </w:rPr>
        <w:br w:type="page"/>
      </w:r>
      <w:r w:rsidR="0003381D">
        <w:lastRenderedPageBreak/>
        <w:t xml:space="preserve">P_OPX_3011_XX Components of </w:t>
      </w:r>
      <w:proofErr w:type="spellStart"/>
      <w:r w:rsidR="0003381D">
        <w:t>booleans</w:t>
      </w:r>
      <w:proofErr w:type="spellEnd"/>
    </w:p>
    <w:tbl>
      <w:tblPr>
        <w:tblStyle w:val="TableGrid"/>
        <w:tblW w:w="0" w:type="auto"/>
        <w:tblLook w:val="04A0" w:firstRow="1" w:lastRow="0" w:firstColumn="1" w:lastColumn="0" w:noHBand="0" w:noVBand="1"/>
      </w:tblPr>
      <w:tblGrid>
        <w:gridCol w:w="2569"/>
        <w:gridCol w:w="6781"/>
      </w:tblGrid>
      <w:tr w:rsidR="0003381D" w:rsidRPr="00BF6411" w14:paraId="40DB855C" w14:textId="77777777" w:rsidTr="00101FCB">
        <w:tc>
          <w:tcPr>
            <w:tcW w:w="2569" w:type="dxa"/>
            <w:tcBorders>
              <w:bottom w:val="single" w:sz="4" w:space="0" w:color="auto"/>
            </w:tcBorders>
            <w:shd w:val="clear" w:color="auto" w:fill="D9D9D9" w:themeFill="background1" w:themeFillShade="D9"/>
          </w:tcPr>
          <w:p w14:paraId="01E2A62D"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Test Scenario Description</w:t>
            </w:r>
          </w:p>
          <w:p w14:paraId="6F0DAB71" w14:textId="77777777" w:rsidR="0003381D" w:rsidRPr="00BF6411" w:rsidRDefault="0003381D" w:rsidP="00101FCB">
            <w:pPr>
              <w:rPr>
                <w:rFonts w:asciiTheme="minorHAnsi" w:hAnsiTheme="minorHAnsi"/>
              </w:rPr>
            </w:pPr>
          </w:p>
        </w:tc>
        <w:tc>
          <w:tcPr>
            <w:tcW w:w="6781" w:type="dxa"/>
          </w:tcPr>
          <w:p w14:paraId="7A76F680" w14:textId="6A1E6CF3" w:rsidR="0003381D" w:rsidRPr="00BF6411" w:rsidRDefault="00556C9B" w:rsidP="00101FCB">
            <w:pPr>
              <w:rPr>
                <w:rFonts w:asciiTheme="minorHAnsi" w:hAnsiTheme="minorHAnsi"/>
              </w:rPr>
            </w:pPr>
            <w:r>
              <w:rPr>
                <w:rFonts w:asciiTheme="minorHAnsi" w:hAnsiTheme="minorHAnsi"/>
              </w:rPr>
              <w:t xml:space="preserve">Components of </w:t>
            </w:r>
            <w:proofErr w:type="spellStart"/>
            <w:r>
              <w:rPr>
                <w:rFonts w:asciiTheme="minorHAnsi" w:hAnsiTheme="minorHAnsi"/>
              </w:rPr>
              <w:t>booleans</w:t>
            </w:r>
            <w:proofErr w:type="spellEnd"/>
          </w:p>
        </w:tc>
      </w:tr>
      <w:tr w:rsidR="0003381D" w:rsidRPr="00BF6411" w14:paraId="336877B1" w14:textId="77777777" w:rsidTr="00101FCB">
        <w:tc>
          <w:tcPr>
            <w:tcW w:w="2569" w:type="dxa"/>
            <w:shd w:val="clear" w:color="auto" w:fill="D9D9D9" w:themeFill="background1" w:themeFillShade="D9"/>
          </w:tcPr>
          <w:p w14:paraId="4097F3D0"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Pass/Fail Criteria</w:t>
            </w:r>
          </w:p>
          <w:p w14:paraId="207140CA" w14:textId="77777777" w:rsidR="0003381D" w:rsidRPr="00BF6411" w:rsidRDefault="0003381D" w:rsidP="00101FCB">
            <w:pPr>
              <w:rPr>
                <w:rFonts w:asciiTheme="minorHAnsi" w:hAnsiTheme="minorHAnsi"/>
              </w:rPr>
            </w:pPr>
          </w:p>
        </w:tc>
        <w:tc>
          <w:tcPr>
            <w:tcW w:w="6781" w:type="dxa"/>
          </w:tcPr>
          <w:p w14:paraId="33CF5123" w14:textId="77777777" w:rsidR="0003381D" w:rsidRPr="00BF6411" w:rsidRDefault="0003381D" w:rsidP="00101FC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03381D" w:rsidRPr="00BF6411" w14:paraId="237C8A05" w14:textId="77777777" w:rsidTr="00101FCB">
        <w:tc>
          <w:tcPr>
            <w:tcW w:w="2569" w:type="dxa"/>
            <w:shd w:val="clear" w:color="auto" w:fill="D9D9D9" w:themeFill="background1" w:themeFillShade="D9"/>
          </w:tcPr>
          <w:p w14:paraId="49C4A22F"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Test Case Iterations</w:t>
            </w:r>
          </w:p>
          <w:p w14:paraId="178EB999" w14:textId="77777777" w:rsidR="0003381D" w:rsidRPr="00BF6411" w:rsidRDefault="0003381D" w:rsidP="00101FCB">
            <w:pPr>
              <w:rPr>
                <w:rFonts w:asciiTheme="minorHAnsi" w:hAnsiTheme="minorHAnsi"/>
              </w:rPr>
            </w:pPr>
          </w:p>
        </w:tc>
        <w:tc>
          <w:tcPr>
            <w:tcW w:w="6781" w:type="dxa"/>
          </w:tcPr>
          <w:p w14:paraId="5972D1DC" w14:textId="1567234A" w:rsidR="0003381D" w:rsidRPr="003D6634" w:rsidRDefault="0003381D" w:rsidP="00101FCB">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000952C5">
              <w:rPr>
                <w:rFonts w:asciiTheme="minorHAnsi" w:eastAsia="Calibri" w:hAnsiTheme="minorHAnsi" w:cstheme="minorHAnsi"/>
                <w:b/>
              </w:rPr>
              <w:t xml:space="preserve"> </w:t>
            </w:r>
            <w:r w:rsidR="003C1C16">
              <w:rPr>
                <w:rFonts w:asciiTheme="minorHAnsi" w:eastAsia="Calibri" w:hAnsiTheme="minorHAnsi" w:cstheme="minorHAnsi"/>
              </w:rPr>
              <w:t xml:space="preserve">Component with only a </w:t>
            </w:r>
            <w:proofErr w:type="spellStart"/>
            <w:r w:rsidR="00B4336E">
              <w:rPr>
                <w:rFonts w:asciiTheme="minorHAnsi" w:eastAsia="Calibri" w:hAnsiTheme="minorHAnsi" w:cstheme="minorHAnsi"/>
              </w:rPr>
              <w:t>b</w:t>
            </w:r>
            <w:r w:rsidR="003C1C16">
              <w:rPr>
                <w:rFonts w:asciiTheme="minorHAnsi" w:eastAsia="Calibri" w:hAnsiTheme="minorHAnsi" w:cstheme="minorHAnsi"/>
              </w:rPr>
              <w:t>oolean</w:t>
            </w:r>
            <w:r w:rsidR="00B4336E">
              <w:rPr>
                <w:rFonts w:asciiTheme="minorHAnsi" w:eastAsia="Calibri" w:hAnsiTheme="minorHAnsi" w:cstheme="minorHAnsi"/>
              </w:rPr>
              <w:t>shape</w:t>
            </w:r>
            <w:proofErr w:type="spellEnd"/>
            <w:r w:rsidR="003C1C16">
              <w:rPr>
                <w:rFonts w:asciiTheme="minorHAnsi" w:eastAsia="Calibri" w:hAnsiTheme="minorHAnsi" w:cstheme="minorHAnsi"/>
              </w:rPr>
              <w:t xml:space="preserve"> object</w:t>
            </w:r>
          </w:p>
          <w:p w14:paraId="24E9D65E" w14:textId="77777777" w:rsidR="0003381D" w:rsidRPr="003D6634" w:rsidRDefault="0003381D" w:rsidP="00101FCB">
            <w:pPr>
              <w:rPr>
                <w:rFonts w:asciiTheme="minorHAnsi" w:eastAsia="Calibri" w:hAnsiTheme="minorHAnsi" w:cstheme="minorHAnsi"/>
              </w:rPr>
            </w:pPr>
          </w:p>
          <w:p w14:paraId="39D187C6" w14:textId="49C5EBA6" w:rsidR="0003381D" w:rsidRDefault="0003381D" w:rsidP="00101FCB">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952C5">
              <w:rPr>
                <w:rFonts w:asciiTheme="minorHAnsi" w:hAnsiTheme="minorHAnsi" w:cstheme="minorHAnsi"/>
              </w:rPr>
              <w:t xml:space="preserve">Component with multiple </w:t>
            </w:r>
            <w:r w:rsidR="00C11C22">
              <w:rPr>
                <w:rFonts w:asciiTheme="minorHAnsi" w:hAnsiTheme="minorHAnsi" w:cstheme="minorHAnsi"/>
              </w:rPr>
              <w:t>references</w:t>
            </w:r>
            <w:r w:rsidR="000952C5">
              <w:rPr>
                <w:rFonts w:asciiTheme="minorHAnsi" w:hAnsiTheme="minorHAnsi" w:cstheme="minorHAnsi"/>
              </w:rPr>
              <w:t xml:space="preserve"> to same </w:t>
            </w:r>
            <w:proofErr w:type="spellStart"/>
            <w:r w:rsidR="00B4336E">
              <w:rPr>
                <w:rFonts w:asciiTheme="minorHAnsi" w:eastAsia="Calibri" w:hAnsiTheme="minorHAnsi" w:cstheme="minorHAnsi"/>
              </w:rPr>
              <w:t>booleanshape</w:t>
            </w:r>
            <w:proofErr w:type="spellEnd"/>
            <w:r w:rsidR="00B4336E">
              <w:rPr>
                <w:rFonts w:asciiTheme="minorHAnsi" w:eastAsia="Calibri" w:hAnsiTheme="minorHAnsi" w:cstheme="minorHAnsi"/>
              </w:rPr>
              <w:t xml:space="preserve"> object</w:t>
            </w:r>
          </w:p>
          <w:p w14:paraId="3652968A" w14:textId="77777777" w:rsidR="0003381D" w:rsidRPr="003D6634" w:rsidRDefault="0003381D" w:rsidP="00101FCB">
            <w:pPr>
              <w:rPr>
                <w:rFonts w:asciiTheme="minorHAnsi" w:eastAsia="Calibri" w:hAnsiTheme="minorHAnsi" w:cstheme="minorHAnsi"/>
              </w:rPr>
            </w:pPr>
          </w:p>
          <w:p w14:paraId="78B28221" w14:textId="4BF48247" w:rsidR="0003381D" w:rsidRDefault="0003381D" w:rsidP="00101FCB">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952C5">
              <w:rPr>
                <w:rFonts w:asciiTheme="minorHAnsi" w:eastAsia="Calibri" w:hAnsiTheme="minorHAnsi" w:cstheme="minorHAnsi"/>
              </w:rPr>
              <w:t xml:space="preserve">Component with multiple </w:t>
            </w:r>
            <w:proofErr w:type="spellStart"/>
            <w:r w:rsidR="00B4336E">
              <w:rPr>
                <w:rFonts w:asciiTheme="minorHAnsi" w:eastAsia="Calibri" w:hAnsiTheme="minorHAnsi" w:cstheme="minorHAnsi"/>
              </w:rPr>
              <w:t>booleanshape</w:t>
            </w:r>
            <w:proofErr w:type="spellEnd"/>
            <w:r w:rsidR="00B4336E">
              <w:rPr>
                <w:rFonts w:asciiTheme="minorHAnsi" w:eastAsia="Calibri" w:hAnsiTheme="minorHAnsi" w:cstheme="minorHAnsi"/>
              </w:rPr>
              <w:t xml:space="preserve"> objects</w:t>
            </w:r>
          </w:p>
          <w:p w14:paraId="7337170F" w14:textId="77777777" w:rsidR="0003381D" w:rsidRPr="00BF6411" w:rsidRDefault="0003381D" w:rsidP="00101FCB">
            <w:pPr>
              <w:rPr>
                <w:rFonts w:asciiTheme="minorHAnsi" w:hAnsiTheme="minorHAnsi"/>
              </w:rPr>
            </w:pPr>
          </w:p>
        </w:tc>
      </w:tr>
      <w:tr w:rsidR="0003381D" w:rsidRPr="00BF6411" w14:paraId="3E2C95BD" w14:textId="77777777" w:rsidTr="00101FCB">
        <w:tc>
          <w:tcPr>
            <w:tcW w:w="2569" w:type="dxa"/>
            <w:tcBorders>
              <w:bottom w:val="single" w:sz="4" w:space="0" w:color="auto"/>
            </w:tcBorders>
            <w:shd w:val="clear" w:color="auto" w:fill="D9D9D9" w:themeFill="background1" w:themeFillShade="D9"/>
          </w:tcPr>
          <w:p w14:paraId="7BC7A71F" w14:textId="77777777" w:rsidR="0003381D" w:rsidRPr="00BF6411" w:rsidRDefault="0003381D" w:rsidP="00101FCB">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5635124" w14:textId="77777777" w:rsidR="0003381D" w:rsidRPr="00285823" w:rsidRDefault="0003381D" w:rsidP="00101FCB">
            <w:pPr>
              <w:rPr>
                <w:rFonts w:asciiTheme="minorHAnsi" w:eastAsia="Calibri" w:hAnsiTheme="minorHAnsi" w:cs="Calibri"/>
                <w:b/>
              </w:rPr>
            </w:pPr>
          </w:p>
        </w:tc>
      </w:tr>
    </w:tbl>
    <w:p w14:paraId="5EB604E8" w14:textId="4F794E53" w:rsidR="00646ADA" w:rsidRDefault="00646ADA">
      <w:pPr>
        <w:rPr>
          <w:rFonts w:eastAsia="Verdana" w:cs="Verdana"/>
          <w:b/>
          <w:bCs/>
          <w:color w:val="365F91" w:themeColor="accent1" w:themeShade="BF"/>
          <w:sz w:val="28"/>
          <w:szCs w:val="28"/>
        </w:rPr>
      </w:pPr>
    </w:p>
    <w:p w14:paraId="4A6D3857" w14:textId="2F36FB28" w:rsidR="00646ADA" w:rsidRDefault="00646ADA" w:rsidP="00646ADA">
      <w:pPr>
        <w:pStyle w:val="Heading2"/>
        <w:rPr>
          <w:i/>
          <w:iCs/>
        </w:rPr>
      </w:pPr>
      <w:bookmarkStart w:id="170" w:name="_Toc162181007"/>
      <w:r>
        <w:t>Negative Boolean Extension Test Cases</w:t>
      </w:r>
      <w:bookmarkEnd w:id="170"/>
      <w:r>
        <w:t xml:space="preserve"> </w:t>
      </w:r>
    </w:p>
    <w:p w14:paraId="6D353A6D" w14:textId="2EB06B39" w:rsidR="00A41826" w:rsidRDefault="00A41826" w:rsidP="00A41826">
      <w:pPr>
        <w:pStyle w:val="Heading3"/>
      </w:pPr>
      <w:r>
        <w:t xml:space="preserve">N_OPX_3100_XX </w:t>
      </w:r>
      <w:r w:rsidRPr="00E32A9A">
        <w:t xml:space="preserve">Wrong </w:t>
      </w:r>
      <w:proofErr w:type="spellStart"/>
      <w:r w:rsidRPr="00E32A9A">
        <w:t>objectID</w:t>
      </w:r>
      <w:proofErr w:type="spellEnd"/>
      <w:r w:rsidRPr="00E32A9A">
        <w:t xml:space="preserve">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w:t>
            </w:r>
            <w:proofErr w:type="spellStart"/>
            <w:r w:rsidRPr="0030458A">
              <w:rPr>
                <w:rFonts w:asciiTheme="minorHAnsi" w:hAnsiTheme="minorHAnsi"/>
              </w:rPr>
              <w:t>objectID</w:t>
            </w:r>
            <w:proofErr w:type="spellEnd"/>
            <w:r w:rsidRPr="0030458A">
              <w:rPr>
                <w:rFonts w:asciiTheme="minorHAnsi" w:hAnsiTheme="minorHAnsi"/>
              </w:rPr>
              <w:t xml:space="preserve">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attribute points to </w:t>
            </w:r>
            <w:proofErr w:type="gramStart"/>
            <w:r w:rsidR="00374D95" w:rsidRPr="00374D95">
              <w:rPr>
                <w:rFonts w:asciiTheme="minorHAnsi" w:eastAsia="Calibri" w:hAnsiTheme="minorHAnsi" w:cstheme="minorHAnsi"/>
              </w:rPr>
              <w:t>a</w:t>
            </w:r>
            <w:proofErr w:type="gramEnd"/>
            <w:r w:rsidR="00374D95" w:rsidRPr="00374D95">
              <w:rPr>
                <w:rFonts w:asciiTheme="minorHAnsi" w:eastAsia="Calibri" w:hAnsiTheme="minorHAnsi" w:cstheme="minorHAnsi"/>
              </w:rPr>
              <w:t xml:space="preserve">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Multiple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with no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lastRenderedPageBreak/>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w:t>
            </w:r>
            <w:proofErr w:type="spellStart"/>
            <w:r w:rsidR="00374D95" w:rsidRPr="00374D95">
              <w:rPr>
                <w:rFonts w:asciiTheme="minorHAnsi" w:hAnsiTheme="minorHAnsi" w:cstheme="minorHAnsi"/>
              </w:rPr>
              <w:t>objectID</w:t>
            </w:r>
            <w:proofErr w:type="spellEnd"/>
            <w:r w:rsidR="00374D95" w:rsidRPr="00374D95">
              <w:rPr>
                <w:rFonts w:asciiTheme="minorHAnsi" w:hAnsiTheme="minorHAnsi" w:cstheme="minorHAnsi"/>
              </w:rPr>
              <w:t xml:space="preserve">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references object containing </w:t>
            </w:r>
            <w:proofErr w:type="spellStart"/>
            <w:r w:rsidR="00374D95" w:rsidRPr="00374D95">
              <w:rPr>
                <w:rFonts w:asciiTheme="minorHAnsi" w:eastAsia="Calibri" w:hAnsiTheme="minorHAnsi" w:cstheme="minorHAnsi"/>
              </w:rPr>
              <w:t>booleanshape</w:t>
            </w:r>
            <w:proofErr w:type="spellEnd"/>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references object containing a </w:t>
            </w:r>
            <w:proofErr w:type="spellStart"/>
            <w:r w:rsidR="00374D95" w:rsidRPr="00374D95">
              <w:rPr>
                <w:rFonts w:asciiTheme="minorHAnsi" w:eastAsia="Calibri" w:hAnsiTheme="minorHAnsi" w:cstheme="minorHAnsi"/>
              </w:rPr>
              <w:t>beamlattice</w:t>
            </w:r>
            <w:proofErr w:type="spellEnd"/>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Object containing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has </w:t>
            </w:r>
            <w:proofErr w:type="spellStart"/>
            <w:r w:rsidR="00374D95" w:rsidRPr="00374D95">
              <w:rPr>
                <w:rFonts w:asciiTheme="minorHAnsi" w:hAnsiTheme="minorHAnsi" w:cstheme="minorHAnsi"/>
              </w:rPr>
              <w:t>pid</w:t>
            </w:r>
            <w:proofErr w:type="spellEnd"/>
            <w:r w:rsidR="00374D95" w:rsidRPr="00374D95">
              <w:rPr>
                <w:rFonts w:asciiTheme="minorHAnsi" w:hAnsiTheme="minorHAnsi" w:cstheme="minorHAnsi"/>
              </w:rPr>
              <w:t xml:space="preserve"> and </w:t>
            </w:r>
            <w:proofErr w:type="spellStart"/>
            <w:r w:rsidR="00374D95" w:rsidRPr="00374D95">
              <w:rPr>
                <w:rFonts w:asciiTheme="minorHAnsi" w:hAnsiTheme="minorHAnsi" w:cstheme="minorHAnsi"/>
              </w:rPr>
              <w:t>pindex</w:t>
            </w:r>
            <w:proofErr w:type="spellEnd"/>
            <w:r w:rsidR="00374D95" w:rsidRPr="00374D95">
              <w:rPr>
                <w:rFonts w:asciiTheme="minorHAnsi" w:hAnsiTheme="minorHAnsi" w:cstheme="minorHAnsi"/>
              </w:rPr>
              <w:t xml:space="preserve">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Production namespace prefix on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and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Create a forward </w:t>
            </w:r>
            <w:proofErr w:type="gramStart"/>
            <w:r w:rsidR="00374D95" w:rsidRPr="00374D95">
              <w:rPr>
                <w:rFonts w:asciiTheme="minorHAnsi" w:eastAsia="Calibri" w:hAnsiTheme="minorHAnsi" w:cstheme="minorHAnsi"/>
              </w:rPr>
              <w:t>reference  where</w:t>
            </w:r>
            <w:proofErr w:type="gramEnd"/>
            <w:r w:rsidR="00374D95" w:rsidRPr="00374D95">
              <w:rPr>
                <w:rFonts w:asciiTheme="minorHAnsi" w:eastAsia="Calibri" w:hAnsiTheme="minorHAnsi" w:cstheme="minorHAnsi"/>
              </w:rPr>
              <w:t xml:space="preserve"> a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attribute points to triangular mesh object that is defined after the object containing the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Create a forward </w:t>
            </w:r>
            <w:proofErr w:type="gramStart"/>
            <w:r w:rsidR="00374D95" w:rsidRPr="00374D95">
              <w:rPr>
                <w:rFonts w:asciiTheme="minorHAnsi" w:eastAsia="Calibri" w:hAnsiTheme="minorHAnsi" w:cstheme="minorHAnsi"/>
              </w:rPr>
              <w:t>reference  where</w:t>
            </w:r>
            <w:proofErr w:type="gramEnd"/>
            <w:r w:rsidR="00374D95" w:rsidRPr="00374D95">
              <w:rPr>
                <w:rFonts w:asciiTheme="minorHAnsi" w:eastAsia="Calibri" w:hAnsiTheme="minorHAnsi" w:cstheme="minorHAnsi"/>
              </w:rPr>
              <w:t xml:space="preserve"> a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attribute points to another object containing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that is defined after the object containing the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171" w:name="_Toc162181008"/>
      <w:r>
        <w:t>Positive Displacement Extension Test Cases</w:t>
      </w:r>
      <w:bookmarkEnd w:id="171"/>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w:t>
      </w:r>
      <w:proofErr w:type="gramStart"/>
      <w:r w:rsidRPr="00E32A9A">
        <w:t xml:space="preserve">objects </w:t>
      </w:r>
      <w:r>
        <w:t xml:space="preserve"> and</w:t>
      </w:r>
      <w:proofErr w:type="gramEnd"/>
      <w:r>
        <w:t xml:space="preserve">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xml:space="preserve">, production extension, and </w:t>
      </w:r>
      <w:proofErr w:type="spellStart"/>
      <w:r>
        <w:t>boolean</w:t>
      </w:r>
      <w:proofErr w:type="spellEnd"/>
      <w:r>
        <w:t xml:space="preserve">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w:t>
            </w:r>
            <w:proofErr w:type="gramStart"/>
            <w:r w:rsidRPr="0028565B">
              <w:rPr>
                <w:rFonts w:asciiTheme="minorHAnsi" w:hAnsiTheme="minorHAnsi"/>
              </w:rPr>
              <w:t>specifying  A</w:t>
            </w:r>
            <w:proofErr w:type="gramEnd"/>
            <w:r w:rsidRPr="0028565B">
              <w:rPr>
                <w:rFonts w:asciiTheme="minorHAnsi" w:hAnsiTheme="minorHAnsi"/>
              </w:rPr>
              <w:t xml:space="preserve">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w:t>
            </w:r>
            <w:proofErr w:type="spellStart"/>
            <w:r w:rsidRPr="0028565B">
              <w:rPr>
                <w:rFonts w:asciiTheme="minorHAnsi" w:hAnsiTheme="minorHAnsi"/>
              </w:rPr>
              <w:t>png</w:t>
            </w:r>
            <w:proofErr w:type="spellEnd"/>
            <w:r w:rsidRPr="0028565B">
              <w:rPr>
                <w:rFonts w:asciiTheme="minorHAnsi" w:hAnsiTheme="minorHAnsi"/>
              </w:rPr>
              <w:t>)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31DE0A21"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it has the same effect as explicitly enumerating 'wrap' as the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value. Use </w:t>
            </w:r>
            <w:proofErr w:type="spellStart"/>
            <w:r w:rsidRPr="0028565B">
              <w:rPr>
                <w:rFonts w:asciiTheme="minorHAnsi" w:hAnsiTheme="minorHAnsi"/>
              </w:rPr>
              <w:t>tilestyle</w:t>
            </w:r>
            <w:proofErr w:type="spellEnd"/>
            <w:r w:rsidRPr="0028565B">
              <w:rPr>
                <w:rFonts w:asciiTheme="minorHAnsi" w:hAnsiTheme="minorHAnsi"/>
              </w:rPr>
              <w:t xml:space="preserve"> UV coordinates in the positive quadrant of the UV coordinate system</w:t>
            </w:r>
            <w:r w:rsidR="004A71CD">
              <w:rPr>
                <w:rFonts w:asciiTheme="minorHAnsi" w:hAnsiTheme="minorHAnsi"/>
              </w:rPr>
              <w:t xml:space="preserve">, with </w:t>
            </w:r>
            <w:r w:rsidR="000260BC">
              <w:rPr>
                <w:rFonts w:asciiTheme="minorHAnsi" w:hAnsiTheme="minorHAnsi"/>
              </w:rPr>
              <w:t>filter ‘nearest’ on a B&amp;W texture</w:t>
            </w:r>
            <w:r w:rsidRPr="0028565B">
              <w:rPr>
                <w:rFonts w:asciiTheme="minorHAnsi" w:hAnsiTheme="minorHAnsi"/>
              </w:rPr>
              <w:t>.</w:t>
            </w:r>
          </w:p>
          <w:p w14:paraId="11D11B19" w14:textId="77777777" w:rsidR="0028565B" w:rsidRDefault="0028565B" w:rsidP="0028565B">
            <w:pPr>
              <w:rPr>
                <w:rFonts w:asciiTheme="minorHAnsi" w:hAnsiTheme="minorHAnsi"/>
              </w:rPr>
            </w:pPr>
          </w:p>
          <w:p w14:paraId="01AB2287" w14:textId="43F7E3C3"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w:t>
            </w:r>
            <w:proofErr w:type="spellStart"/>
            <w:r w:rsidRPr="0028565B">
              <w:rPr>
                <w:rFonts w:asciiTheme="minorHAnsi" w:hAnsiTheme="minorHAnsi"/>
              </w:rPr>
              <w:t>tilestyle</w:t>
            </w:r>
            <w:proofErr w:type="spellEnd"/>
            <w:r w:rsidRPr="0028565B">
              <w:rPr>
                <w:rFonts w:asciiTheme="minorHAnsi" w:hAnsiTheme="minorHAnsi"/>
              </w:rPr>
              <w:t>" attributes and include the other with a non-default value</w:t>
            </w:r>
            <w:r w:rsidR="000258FD">
              <w:rPr>
                <w:rFonts w:asciiTheme="minorHAnsi" w:hAnsiTheme="minorHAnsi"/>
              </w:rPr>
              <w:t xml:space="preserve">, with </w:t>
            </w:r>
            <w:r w:rsidR="00095CB6">
              <w:rPr>
                <w:rFonts w:asciiTheme="minorHAnsi" w:hAnsiTheme="minorHAnsi"/>
              </w:rPr>
              <w:t xml:space="preserve">filter </w:t>
            </w:r>
            <w:r w:rsidR="003E50BB">
              <w:rPr>
                <w:rFonts w:asciiTheme="minorHAnsi" w:hAnsiTheme="minorHAnsi"/>
              </w:rPr>
              <w:t>‘</w:t>
            </w:r>
            <w:r w:rsidR="00095CB6">
              <w:rPr>
                <w:rFonts w:asciiTheme="minorHAnsi" w:hAnsiTheme="minorHAnsi"/>
              </w:rPr>
              <w:t>linear</w:t>
            </w:r>
            <w:r w:rsidR="003E50BB">
              <w:rPr>
                <w:rFonts w:asciiTheme="minorHAnsi" w:hAnsiTheme="minorHAnsi"/>
              </w:rPr>
              <w:t>’</w:t>
            </w:r>
            <w:r w:rsidR="000260BC">
              <w:rPr>
                <w:rFonts w:asciiTheme="minorHAnsi" w:hAnsiTheme="minorHAnsi"/>
              </w:rPr>
              <w:t xml:space="preserve"> on a B&amp;W texture</w:t>
            </w:r>
            <w:r w:rsidRPr="0028565B">
              <w:rPr>
                <w:rFonts w:asciiTheme="minorHAnsi" w:hAnsiTheme="minorHAnsi"/>
              </w:rPr>
              <w:t>.</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'mirror'</w:t>
            </w:r>
            <w:r w:rsidR="003E50BB">
              <w:rPr>
                <w:rFonts w:asciiTheme="minorHAnsi" w:hAnsiTheme="minorHAnsi"/>
              </w:rPr>
              <w:t>,</w:t>
            </w:r>
            <w:r w:rsidR="00095CB6">
              <w:rPr>
                <w:rFonts w:asciiTheme="minorHAnsi" w:hAnsiTheme="minorHAnsi"/>
              </w:rPr>
              <w:t xml:space="preserve"> with filter </w:t>
            </w:r>
            <w:r w:rsidR="003E50BB">
              <w:rPr>
                <w:rFonts w:asciiTheme="minorHAnsi" w:hAnsiTheme="minorHAnsi"/>
              </w:rPr>
              <w:t>‘</w:t>
            </w:r>
            <w:r w:rsidR="00095CB6">
              <w:rPr>
                <w:rFonts w:asciiTheme="minorHAnsi" w:hAnsiTheme="minorHAnsi"/>
              </w:rPr>
              <w:t>nearest</w:t>
            </w:r>
            <w:r w:rsidR="003E50BB">
              <w:rPr>
                <w:rFonts w:asciiTheme="minorHAnsi" w:hAnsiTheme="minorHAnsi"/>
              </w:rPr>
              <w:t>’</w:t>
            </w:r>
            <w:r w:rsidRPr="0028565B">
              <w:rPr>
                <w:rFonts w:asciiTheme="minorHAnsi" w:hAnsiTheme="minorHAnsi"/>
              </w:rPr>
              <w:t>.</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'clamp'</w:t>
            </w:r>
            <w:r w:rsidR="003E50BB">
              <w:rPr>
                <w:rFonts w:asciiTheme="minorHAnsi" w:hAnsiTheme="minorHAnsi"/>
              </w:rPr>
              <w:t>, with filter ‘linear’</w:t>
            </w:r>
            <w:r w:rsidRPr="0028565B">
              <w:rPr>
                <w:rFonts w:asciiTheme="minorHAnsi" w:hAnsiTheme="minorHAnsi"/>
              </w:rPr>
              <w:t>.</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'None'</w:t>
            </w:r>
            <w:r w:rsidR="003E50BB">
              <w:rPr>
                <w:rFonts w:asciiTheme="minorHAnsi" w:hAnsiTheme="minorHAnsi"/>
              </w:rPr>
              <w:t>, with filter ‘nearest’</w:t>
            </w:r>
            <w:r w:rsidRPr="0028565B">
              <w:rPr>
                <w:rFonts w:asciiTheme="minorHAnsi" w:hAnsiTheme="minorHAnsi"/>
              </w:rPr>
              <w:t>.</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coordinates extending into the negative UV coordinate space</w:t>
            </w:r>
            <w:r w:rsidR="00E14389">
              <w:rPr>
                <w:rFonts w:asciiTheme="minorHAnsi" w:hAnsiTheme="minorHAnsi"/>
              </w:rPr>
              <w:t>, with filter ‘linear’</w:t>
            </w:r>
            <w:r w:rsidRPr="0028565B">
              <w:rPr>
                <w:rFonts w:asciiTheme="minorHAnsi" w:hAnsiTheme="minorHAnsi"/>
              </w:rPr>
              <w:t>.</w:t>
            </w:r>
          </w:p>
          <w:p w14:paraId="48DFDECD" w14:textId="77777777" w:rsidR="0028565B" w:rsidRDefault="0028565B" w:rsidP="0028565B">
            <w:pPr>
              <w:rPr>
                <w:rFonts w:asciiTheme="minorHAnsi" w:hAnsiTheme="minorHAnsi"/>
              </w:rPr>
            </w:pPr>
          </w:p>
          <w:p w14:paraId="17C5EAC8" w14:textId="2B34C340"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p</w:t>
            </w:r>
            <w:r w:rsidR="00E14389">
              <w:rPr>
                <w:rFonts w:asciiTheme="minorHAnsi" w:hAnsiTheme="minorHAnsi"/>
              </w:rPr>
              <w:t>o</w:t>
            </w:r>
            <w:r w:rsidRPr="0028565B">
              <w:rPr>
                <w:rFonts w:asciiTheme="minorHAnsi" w:hAnsiTheme="minorHAnsi"/>
              </w:rPr>
              <w:t>sitive quadrant of the UV coordinate system</w:t>
            </w:r>
            <w:r w:rsidR="00E14389">
              <w:rPr>
                <w:rFonts w:asciiTheme="minorHAnsi" w:hAnsiTheme="minorHAnsi"/>
              </w:rPr>
              <w:t>, with filter ‘nearest’</w:t>
            </w:r>
            <w:r w:rsidRPr="0028565B">
              <w:rPr>
                <w:rFonts w:asciiTheme="minorHAnsi" w:hAnsiTheme="minorHAnsi"/>
              </w:rPr>
              <w:t>.</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t>17</w:t>
            </w:r>
            <w:r w:rsidRPr="0028565B">
              <w:rPr>
                <w:rFonts w:asciiTheme="minorHAnsi" w:hAnsiTheme="minorHAnsi"/>
              </w:rPr>
              <w:t xml:space="preserve"> - Implement a test case that contains multiple displacement2d definitions and utilizes </w:t>
            </w:r>
            <w:proofErr w:type="gramStart"/>
            <w:r w:rsidRPr="0028565B">
              <w:rPr>
                <w:rFonts w:asciiTheme="minorHAnsi" w:hAnsiTheme="minorHAnsi"/>
              </w:rPr>
              <w:t>both of them</w:t>
            </w:r>
            <w:proofErr w:type="gramEnd"/>
            <w:r w:rsidRPr="0028565B">
              <w:rPr>
                <w:rFonts w:asciiTheme="minorHAnsi" w:hAnsiTheme="minorHAnsi"/>
              </w:rPr>
              <w:t xml:space="preserve"> within the same </w:t>
            </w:r>
            <w:proofErr w:type="spellStart"/>
            <w:r w:rsidRPr="0028565B">
              <w:rPr>
                <w:rFonts w:asciiTheme="minorHAnsi" w:hAnsiTheme="minorHAnsi"/>
              </w:rPr>
              <w:t>displacementmesh</w:t>
            </w:r>
            <w:proofErr w:type="spellEnd"/>
            <w:r w:rsidRPr="0028565B">
              <w:rPr>
                <w:rFonts w:asciiTheme="minorHAnsi" w:hAnsiTheme="minorHAnsi"/>
              </w:rPr>
              <w:t xml:space="preserve">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proofErr w:type="spellStart"/>
      <w:r w:rsidR="0028565B" w:rsidRPr="0028565B">
        <w:t>NormVectorGroup</w:t>
      </w:r>
      <w:proofErr w:type="spellEnd"/>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proofErr w:type="spellStart"/>
            <w:r w:rsidRPr="0028565B">
              <w:rPr>
                <w:rFonts w:asciiTheme="minorHAnsi" w:hAnsiTheme="minorHAnsi"/>
              </w:rPr>
              <w:t>NormVectorGroup</w:t>
            </w:r>
            <w:proofErr w:type="spellEnd"/>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w:t>
            </w:r>
            <w:proofErr w:type="spellStart"/>
            <w:r w:rsidRPr="0028565B">
              <w:rPr>
                <w:rFonts w:asciiTheme="minorHAnsi" w:hAnsiTheme="minorHAnsi"/>
              </w:rPr>
              <w:t>normvector</w:t>
            </w:r>
            <w:proofErr w:type="spellEnd"/>
            <w:r w:rsidRPr="0028565B">
              <w:rPr>
                <w:rFonts w:asciiTheme="minorHAnsi" w:hAnsiTheme="minorHAnsi"/>
              </w:rPr>
              <w:t xml:space="preserve"> groups and utilizes </w:t>
            </w:r>
            <w:proofErr w:type="gramStart"/>
            <w:r w:rsidRPr="0028565B">
              <w:rPr>
                <w:rFonts w:asciiTheme="minorHAnsi" w:hAnsiTheme="minorHAnsi"/>
              </w:rPr>
              <w:t>both of them</w:t>
            </w:r>
            <w:proofErr w:type="gramEnd"/>
            <w:r w:rsidRPr="0028565B">
              <w:rPr>
                <w:rFonts w:asciiTheme="minorHAnsi" w:hAnsiTheme="minorHAnsi"/>
              </w:rPr>
              <w:t xml:space="preserve"> within the same </w:t>
            </w:r>
            <w:proofErr w:type="spellStart"/>
            <w:r w:rsidRPr="0028565B">
              <w:rPr>
                <w:rFonts w:asciiTheme="minorHAnsi" w:hAnsiTheme="minorHAnsi"/>
              </w:rPr>
              <w:t>displacementmesh</w:t>
            </w:r>
            <w:proofErr w:type="spellEnd"/>
            <w:r w:rsidRPr="0028565B">
              <w:rPr>
                <w:rFonts w:asciiTheme="minorHAnsi" w:hAnsiTheme="minorHAnsi"/>
              </w:rPr>
              <w:t xml:space="preserve">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proofErr w:type="spellStart"/>
      <w:r w:rsidR="008061A7" w:rsidRPr="008061A7">
        <w:t>NormVector</w:t>
      </w:r>
      <w:proofErr w:type="spellEnd"/>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proofErr w:type="spellStart"/>
            <w:r w:rsidRPr="008061A7">
              <w:rPr>
                <w:rFonts w:asciiTheme="minorHAnsi" w:hAnsiTheme="minorHAnsi"/>
              </w:rPr>
              <w:t>NormVector</w:t>
            </w:r>
            <w:proofErr w:type="spellEnd"/>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w:t>
            </w:r>
            <w:proofErr w:type="spellStart"/>
            <w:r w:rsidRPr="008061A7">
              <w:rPr>
                <w:rFonts w:asciiTheme="minorHAnsi" w:hAnsiTheme="minorHAnsi"/>
              </w:rPr>
              <w:t>normvector</w:t>
            </w:r>
            <w:proofErr w:type="spellEnd"/>
            <w:r w:rsidRPr="008061A7">
              <w:rPr>
                <w:rFonts w:asciiTheme="minorHAnsi" w:hAnsiTheme="minorHAnsi"/>
              </w:rPr>
              <w:t xml:space="preserve">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w:t>
            </w:r>
            <w:proofErr w:type="spellStart"/>
            <w:r w:rsidRPr="008061A7">
              <w:rPr>
                <w:rFonts w:asciiTheme="minorHAnsi" w:hAnsiTheme="minorHAnsi"/>
              </w:rPr>
              <w:t>normvector’s</w:t>
            </w:r>
            <w:proofErr w:type="spellEnd"/>
            <w:r w:rsidRPr="008061A7">
              <w:rPr>
                <w:rFonts w:asciiTheme="minorHAnsi" w:hAnsiTheme="minorHAnsi"/>
              </w:rPr>
              <w:t xml:space="preserve">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w:t>
            </w:r>
            <w:proofErr w:type="spellStart"/>
            <w:r w:rsidRPr="008061A7">
              <w:rPr>
                <w:rFonts w:asciiTheme="minorHAnsi" w:hAnsiTheme="minorHAnsi"/>
              </w:rPr>
              <w:t>normvectors</w:t>
            </w:r>
            <w:proofErr w:type="spellEnd"/>
            <w:r w:rsidRPr="008061A7">
              <w:rPr>
                <w:rFonts w:asciiTheme="minorHAnsi" w:hAnsiTheme="minorHAnsi"/>
              </w:rPr>
              <w:t xml:space="preserve">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w:t>
            </w:r>
            <w:proofErr w:type="spellStart"/>
            <w:r w:rsidRPr="008061A7">
              <w:rPr>
                <w:rFonts w:asciiTheme="minorHAnsi" w:hAnsiTheme="minorHAnsi"/>
              </w:rPr>
              <w:t>normvector</w:t>
            </w:r>
            <w:proofErr w:type="spellEnd"/>
            <w:r w:rsidRPr="008061A7">
              <w:rPr>
                <w:rFonts w:asciiTheme="minorHAnsi" w:hAnsiTheme="minorHAnsi"/>
              </w:rPr>
              <w:t xml:space="preserve">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xml:space="preserve">- Illustrate the effect of a unit (all 1's) vector.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w:t>
            </w:r>
            <w:proofErr w:type="spellStart"/>
            <w:r w:rsidRPr="008061A7">
              <w:rPr>
                <w:rFonts w:asciiTheme="minorHAnsi" w:hAnsiTheme="minorHAnsi"/>
              </w:rPr>
              <w:t>normvector</w:t>
            </w:r>
            <w:proofErr w:type="spellEnd"/>
            <w:r w:rsidRPr="008061A7">
              <w:rPr>
                <w:rFonts w:asciiTheme="minorHAnsi" w:hAnsiTheme="minorHAnsi"/>
              </w:rPr>
              <w:t xml:space="preserve">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w:t>
            </w:r>
            <w:proofErr w:type="gramStart"/>
            <w:r w:rsidRPr="008061A7">
              <w:rPr>
                <w:rFonts w:asciiTheme="minorHAnsi" w:hAnsiTheme="minorHAnsi"/>
              </w:rPr>
              <w:t>effect</w:t>
            </w:r>
            <w:proofErr w:type="gramEnd"/>
            <w:r w:rsidRPr="008061A7">
              <w:rPr>
                <w:rFonts w:asciiTheme="minorHAnsi" w:hAnsiTheme="minorHAnsi"/>
              </w:rPr>
              <w:t xml:space="preserve">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w:t>
            </w:r>
            <w:proofErr w:type="gramStart"/>
            <w:r w:rsidRPr="008061A7">
              <w:rPr>
                <w:rFonts w:asciiTheme="minorHAnsi" w:hAnsiTheme="minorHAnsi"/>
              </w:rPr>
              <w:t>both of them</w:t>
            </w:r>
            <w:proofErr w:type="gramEnd"/>
            <w:r w:rsidRPr="008061A7">
              <w:rPr>
                <w:rFonts w:asciiTheme="minorHAnsi" w:hAnsiTheme="minorHAnsi"/>
              </w:rPr>
              <w:t xml:space="preserve">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w:t>
            </w:r>
            <w:proofErr w:type="spellStart"/>
            <w:r w:rsidRPr="00BC1367">
              <w:rPr>
                <w:rFonts w:asciiTheme="minorHAnsi" w:hAnsiTheme="minorHAnsi"/>
              </w:rPr>
              <w:t>normvectors</w:t>
            </w:r>
            <w:proofErr w:type="spellEnd"/>
            <w:r w:rsidRPr="00BC1367">
              <w:rPr>
                <w:rFonts w:asciiTheme="minorHAnsi" w:hAnsiTheme="minorHAnsi"/>
              </w:rPr>
              <w:t>.</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proofErr w:type="spellStart"/>
      <w:r w:rsidR="00BC1367" w:rsidRPr="00BC1367">
        <w:t>DisplacementMesh</w:t>
      </w:r>
      <w:proofErr w:type="spellEnd"/>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proofErr w:type="spellStart"/>
            <w:r w:rsidRPr="00BC1367">
              <w:rPr>
                <w:rFonts w:asciiTheme="minorHAnsi" w:hAnsiTheme="minorHAnsi"/>
              </w:rPr>
              <w:t>DisplacementMesh</w:t>
            </w:r>
            <w:proofErr w:type="spellEnd"/>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w:t>
            </w:r>
            <w:proofErr w:type="gramStart"/>
            <w:r w:rsidRPr="00BC1367">
              <w:rPr>
                <w:rFonts w:asciiTheme="minorHAnsi" w:hAnsiTheme="minorHAnsi"/>
              </w:rPr>
              <w:t>referenced</w:t>
            </w:r>
            <w:proofErr w:type="gramEnd"/>
            <w:r w:rsidRPr="00BC1367">
              <w:rPr>
                <w:rFonts w:asciiTheme="minorHAnsi" w:hAnsiTheme="minorHAnsi"/>
              </w:rPr>
              <w:t xml:space="preserve">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22332F37"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4528CE3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6E3147">
              <w:rPr>
                <w:rFonts w:asciiTheme="minorHAnsi" w:eastAsia="Verdana" w:hAnsiTheme="minorHAnsi" w:cs="Verdana"/>
              </w:rPr>
              <w:t>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38FC3986" w14:textId="77777777" w:rsidR="00235A64" w:rsidRDefault="00235A64" w:rsidP="00D20CD7">
            <w:pPr>
              <w:rPr>
                <w:rFonts w:asciiTheme="minorHAnsi" w:hAnsiTheme="minorHAnsi"/>
              </w:rPr>
            </w:pPr>
          </w:p>
          <w:p w14:paraId="7D4366E6" w14:textId="0B3B4D19" w:rsidR="00235A64"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use </w:t>
            </w:r>
            <w:r w:rsidR="008E3A40" w:rsidRPr="00D20CD7">
              <w:rPr>
                <w:rFonts w:asciiTheme="minorHAnsi" w:hAnsiTheme="minorHAnsi"/>
              </w:rPr>
              <w:t>of</w:t>
            </w:r>
            <w:r w:rsidR="008E3A40">
              <w:rPr>
                <w:rFonts w:asciiTheme="minorHAnsi" w:hAnsiTheme="minorHAnsi"/>
              </w:rPr>
              <w:t xml:space="preserve"> </w:t>
            </w:r>
            <w:r w:rsidR="008E3A40" w:rsidRPr="00D20CD7">
              <w:rPr>
                <w:rFonts w:asciiTheme="minorHAnsi" w:hAnsiTheme="minorHAnsi"/>
              </w:rPr>
              <w:t>displacement</w:t>
            </w:r>
            <w:r w:rsidR="00F11514">
              <w:rPr>
                <w:rFonts w:asciiTheme="minorHAnsi" w:hAnsiTheme="minorHAnsi"/>
              </w:rPr>
              <w:t xml:space="preserve"> </w:t>
            </w:r>
            <w:r w:rsidR="008E3A40">
              <w:rPr>
                <w:rFonts w:asciiTheme="minorHAnsi" w:hAnsiTheme="minorHAnsi"/>
              </w:rPr>
              <w:t>with non-intersecting sides.</w:t>
            </w:r>
          </w:p>
          <w:p w14:paraId="68EE65FA" w14:textId="77777777" w:rsidR="008E3A40" w:rsidRPr="00D20CD7" w:rsidRDefault="008E3A40" w:rsidP="00235A64">
            <w:pPr>
              <w:rPr>
                <w:rFonts w:asciiTheme="minorHAnsi" w:hAnsiTheme="minorHAnsi"/>
              </w:rPr>
            </w:pPr>
          </w:p>
          <w:p w14:paraId="3CD83A66" w14:textId="63EBF66C" w:rsidR="00235A64" w:rsidRPr="00D20CD7"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use of displacement </w:t>
            </w:r>
            <w:r w:rsidR="008E3A40">
              <w:rPr>
                <w:rFonts w:asciiTheme="minorHAnsi" w:hAnsiTheme="minorHAnsi"/>
              </w:rPr>
              <w:t>with intersecting sides.</w:t>
            </w:r>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 Override some of the default color with just a p1 in one triangle (no </w:t>
            </w:r>
            <w:proofErr w:type="spellStart"/>
            <w:r w:rsidRPr="00D20CD7">
              <w:rPr>
                <w:rFonts w:asciiTheme="minorHAnsi" w:hAnsiTheme="minorHAnsi"/>
              </w:rPr>
              <w:t>pid</w:t>
            </w:r>
            <w:proofErr w:type="spellEnd"/>
            <w:r w:rsidRPr="00D20CD7">
              <w:rPr>
                <w:rFonts w:asciiTheme="minorHAnsi" w:hAnsiTheme="minorHAnsi"/>
              </w:rPr>
              <w:t>).</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gradient color superimposed on the displacement using a triangle </w:t>
            </w:r>
            <w:proofErr w:type="spellStart"/>
            <w:r w:rsidRPr="00D20CD7">
              <w:rPr>
                <w:rFonts w:asciiTheme="minorHAnsi" w:hAnsiTheme="minorHAnsi"/>
              </w:rPr>
              <w:t>pid</w:t>
            </w:r>
            <w:proofErr w:type="spellEnd"/>
            <w:r w:rsidRPr="00D20CD7">
              <w:rPr>
                <w:rFonts w:asciiTheme="minorHAnsi" w:hAnsiTheme="minorHAnsi"/>
              </w:rPr>
              <w:t xml:space="preserve"> to override the object </w:t>
            </w:r>
            <w:proofErr w:type="spellStart"/>
            <w:r w:rsidRPr="00D20CD7">
              <w:rPr>
                <w:rFonts w:asciiTheme="minorHAnsi" w:hAnsiTheme="minorHAnsi"/>
              </w:rPr>
              <w:t>pid</w:t>
            </w:r>
            <w:proofErr w:type="spellEnd"/>
            <w:r w:rsidRPr="00D20CD7">
              <w:rPr>
                <w:rFonts w:asciiTheme="minorHAnsi" w:hAnsiTheme="minorHAnsi"/>
              </w:rPr>
              <w:t>,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xml:space="preserve">- Use a displacement as a </w:t>
            </w:r>
            <w:proofErr w:type="spellStart"/>
            <w:r w:rsidRPr="00D20CD7">
              <w:rPr>
                <w:rFonts w:asciiTheme="minorHAnsi" w:hAnsiTheme="minorHAnsi"/>
              </w:rPr>
              <w:t>booleanshape</w:t>
            </w:r>
            <w:proofErr w:type="spellEnd"/>
            <w:r w:rsidRPr="00D20CD7">
              <w:rPr>
                <w:rFonts w:asciiTheme="minorHAnsi" w:hAnsiTheme="minorHAnsi"/>
              </w:rPr>
              <w:t xml:space="preserve"> in a </w:t>
            </w:r>
            <w:proofErr w:type="spellStart"/>
            <w:r w:rsidRPr="00D20CD7">
              <w:rPr>
                <w:rFonts w:asciiTheme="minorHAnsi" w:hAnsiTheme="minorHAnsi"/>
              </w:rPr>
              <w:t>boolean</w:t>
            </w:r>
            <w:proofErr w:type="spellEnd"/>
            <w:r w:rsidRPr="00D20CD7">
              <w:rPr>
                <w:rFonts w:asciiTheme="minorHAnsi" w:hAnsiTheme="minorHAnsi"/>
              </w:rPr>
              <w:t xml:space="preserve">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xml:space="preserve">- Use a displacement as a </w:t>
            </w:r>
            <w:proofErr w:type="spellStart"/>
            <w:r w:rsidRPr="00D20CD7">
              <w:rPr>
                <w:rFonts w:asciiTheme="minorHAnsi" w:hAnsiTheme="minorHAnsi"/>
              </w:rPr>
              <w:t>booleanshape</w:t>
            </w:r>
            <w:proofErr w:type="spellEnd"/>
            <w:r w:rsidRPr="00D20CD7">
              <w:rPr>
                <w:rFonts w:asciiTheme="minorHAnsi" w:hAnsiTheme="minorHAnsi"/>
              </w:rPr>
              <w:t xml:space="preserve"> in a </w:t>
            </w:r>
            <w:proofErr w:type="spellStart"/>
            <w:r w:rsidRPr="00D20CD7">
              <w:rPr>
                <w:rFonts w:asciiTheme="minorHAnsi" w:hAnsiTheme="minorHAnsi"/>
              </w:rPr>
              <w:t>boolean</w:t>
            </w:r>
            <w:proofErr w:type="spellEnd"/>
            <w:r w:rsidRPr="00D20CD7">
              <w:rPr>
                <w:rFonts w:asciiTheme="minorHAnsi" w:hAnsiTheme="minorHAnsi"/>
              </w:rPr>
              <w:t xml:space="preserve">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xml:space="preserve">- Use a displacement as a </w:t>
            </w:r>
            <w:proofErr w:type="spellStart"/>
            <w:r w:rsidRPr="00D20CD7">
              <w:rPr>
                <w:rFonts w:asciiTheme="minorHAnsi" w:hAnsiTheme="minorHAnsi"/>
              </w:rPr>
              <w:t>booleanshape</w:t>
            </w:r>
            <w:proofErr w:type="spellEnd"/>
            <w:r w:rsidRPr="00D20CD7">
              <w:rPr>
                <w:rFonts w:asciiTheme="minorHAnsi" w:hAnsiTheme="minorHAnsi"/>
              </w:rPr>
              <w:t xml:space="preserve"> in a </w:t>
            </w:r>
            <w:proofErr w:type="spellStart"/>
            <w:r w:rsidRPr="00D20CD7">
              <w:rPr>
                <w:rFonts w:asciiTheme="minorHAnsi" w:hAnsiTheme="minorHAnsi"/>
              </w:rPr>
              <w:t>boolean</w:t>
            </w:r>
            <w:proofErr w:type="spellEnd"/>
            <w:r w:rsidRPr="00D20CD7">
              <w:rPr>
                <w:rFonts w:asciiTheme="minorHAnsi" w:hAnsiTheme="minorHAnsi"/>
              </w:rPr>
              <w:t xml:space="preserve">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2 bit</w:t>
            </w:r>
            <w:proofErr w:type="gramEnd"/>
            <w:r w:rsidRPr="00D20CD7">
              <w:rPr>
                <w:rFonts w:asciiTheme="minorHAnsi" w:hAnsiTheme="minorHAnsi" w:cstheme="minorHAnsi"/>
              </w:rPr>
              <w:t xml:space="preserve">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4 bit</w:t>
            </w:r>
            <w:proofErr w:type="gramEnd"/>
            <w:r w:rsidRPr="00D20CD7">
              <w:rPr>
                <w:rFonts w:asciiTheme="minorHAnsi" w:hAnsiTheme="minorHAnsi" w:cstheme="minorHAnsi"/>
              </w:rPr>
              <w:t xml:space="preserve">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16 bit</w:t>
            </w:r>
            <w:proofErr w:type="gramEnd"/>
            <w:r w:rsidRPr="00D20CD7">
              <w:rPr>
                <w:rFonts w:asciiTheme="minorHAnsi" w:hAnsiTheme="minorHAnsi" w:cstheme="minorHAnsi"/>
              </w:rPr>
              <w:t xml:space="preserve">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1 bit (2 color) </w:t>
            </w:r>
            <w:proofErr w:type="spellStart"/>
            <w:r w:rsidRPr="008E4E98">
              <w:rPr>
                <w:rFonts w:asciiTheme="minorHAnsi" w:hAnsiTheme="minorHAnsi" w:cstheme="minorHAnsi"/>
              </w:rPr>
              <w:t>paletted</w:t>
            </w:r>
            <w:proofErr w:type="spellEnd"/>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2 bit (4 color) </w:t>
            </w:r>
            <w:proofErr w:type="spellStart"/>
            <w:r w:rsidRPr="008E4E98">
              <w:rPr>
                <w:rFonts w:asciiTheme="minorHAnsi" w:hAnsiTheme="minorHAnsi" w:cstheme="minorHAnsi"/>
              </w:rPr>
              <w:t>paletted</w:t>
            </w:r>
            <w:proofErr w:type="spellEnd"/>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4 bit (16 color) </w:t>
            </w:r>
            <w:proofErr w:type="spellStart"/>
            <w:r w:rsidRPr="008E4E98">
              <w:rPr>
                <w:rFonts w:asciiTheme="minorHAnsi" w:hAnsiTheme="minorHAnsi" w:cstheme="minorHAnsi"/>
              </w:rPr>
              <w:t>paletted</w:t>
            </w:r>
            <w:proofErr w:type="spellEnd"/>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bit (256 color) </w:t>
            </w:r>
            <w:proofErr w:type="spellStart"/>
            <w:r w:rsidRPr="008E4E98">
              <w:rPr>
                <w:rFonts w:asciiTheme="minorHAnsi" w:hAnsiTheme="minorHAnsi" w:cstheme="minorHAnsi"/>
              </w:rPr>
              <w:t>paletted</w:t>
            </w:r>
            <w:proofErr w:type="spellEnd"/>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xml:space="preserve">–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bit grayscale + 8 bit </w:t>
            </w:r>
            <w:proofErr w:type="gramStart"/>
            <w:r w:rsidRPr="008E4E98">
              <w:rPr>
                <w:rFonts w:asciiTheme="minorHAnsi" w:hAnsiTheme="minorHAnsi"/>
              </w:rPr>
              <w:t>alpha-channel</w:t>
            </w:r>
            <w:proofErr w:type="gramEnd"/>
          </w:p>
          <w:p w14:paraId="31A17691" w14:textId="77777777" w:rsidR="00D20CD7" w:rsidRPr="008E4E98" w:rsidRDefault="00D20CD7" w:rsidP="008E4E98">
            <w:pPr>
              <w:pStyle w:val="ListParagraph"/>
              <w:numPr>
                <w:ilvl w:val="0"/>
                <w:numId w:val="24"/>
              </w:numPr>
              <w:rPr>
                <w:rFonts w:asciiTheme="minorHAnsi" w:hAnsiTheme="minorHAnsi"/>
              </w:rPr>
            </w:pPr>
            <w:proofErr w:type="gramStart"/>
            <w:r w:rsidRPr="008E4E98">
              <w:rPr>
                <w:rFonts w:asciiTheme="minorHAnsi" w:hAnsiTheme="minorHAnsi"/>
              </w:rPr>
              <w:t>16 bit</w:t>
            </w:r>
            <w:proofErr w:type="gramEnd"/>
            <w:r w:rsidRPr="008E4E98">
              <w:rPr>
                <w:rFonts w:asciiTheme="minorHAnsi" w:hAnsiTheme="minorHAnsi"/>
              </w:rPr>
              <w:t xml:space="preserve">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3x8 bits </w:t>
            </w:r>
            <w:proofErr w:type="spellStart"/>
            <w:r w:rsidRPr="008E4E98">
              <w:rPr>
                <w:rFonts w:asciiTheme="minorHAnsi" w:hAnsiTheme="minorHAnsi"/>
              </w:rPr>
              <w:t>rgb</w:t>
            </w:r>
            <w:proofErr w:type="spellEnd"/>
            <w:r w:rsidRPr="008E4E98">
              <w:rPr>
                <w:rFonts w:asciiTheme="minorHAnsi" w:hAnsiTheme="minorHAnsi"/>
              </w:rPr>
              <w:t xml:space="preserve"> color + 8 bit </w:t>
            </w:r>
            <w:proofErr w:type="gramStart"/>
            <w:r w:rsidRPr="008E4E98">
              <w:rPr>
                <w:rFonts w:asciiTheme="minorHAnsi" w:hAnsiTheme="minorHAnsi"/>
              </w:rPr>
              <w:t>alpha-channel</w:t>
            </w:r>
            <w:proofErr w:type="gramEnd"/>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3x16 bits </w:t>
            </w:r>
            <w:proofErr w:type="spellStart"/>
            <w:r w:rsidRPr="008E4E98">
              <w:rPr>
                <w:rFonts w:asciiTheme="minorHAnsi" w:hAnsiTheme="minorHAnsi"/>
              </w:rPr>
              <w:t>rgb</w:t>
            </w:r>
            <w:proofErr w:type="spellEnd"/>
            <w:r w:rsidRPr="008E4E98">
              <w:rPr>
                <w:rFonts w:asciiTheme="minorHAnsi" w:hAnsiTheme="minorHAnsi"/>
              </w:rPr>
              <w:t xml:space="preserve"> color + 16 bit </w:t>
            </w:r>
            <w:proofErr w:type="gramStart"/>
            <w:r w:rsidRPr="008E4E98">
              <w:rPr>
                <w:rFonts w:asciiTheme="minorHAnsi" w:hAnsiTheme="minorHAnsi"/>
              </w:rPr>
              <w:t>alpha-channel</w:t>
            </w:r>
            <w:proofErr w:type="gramEnd"/>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172" w:name="_Toc162181009"/>
      <w:r>
        <w:t>Negative Displacement Extension Test Cases</w:t>
      </w:r>
      <w:bookmarkEnd w:id="172"/>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proofErr w:type="spellStart"/>
      <w:r w:rsidR="00CB2322" w:rsidRPr="00CB2322">
        <w:t>normvector</w:t>
      </w:r>
      <w:proofErr w:type="spellEnd"/>
      <w:r w:rsidR="00CB2322" w:rsidRPr="00CB2322">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proofErr w:type="spellStart"/>
            <w:r w:rsidRPr="00CB2322">
              <w:rPr>
                <w:rFonts w:asciiTheme="minorHAnsi" w:hAnsiTheme="minorHAnsi"/>
              </w:rPr>
              <w:t>normvector</w:t>
            </w:r>
            <w:proofErr w:type="spellEnd"/>
            <w:r w:rsidRPr="00CB2322">
              <w:rPr>
                <w:rFonts w:asciiTheme="minorHAnsi" w:hAnsiTheme="minorHAnsi"/>
              </w:rPr>
              <w:t xml:space="preserve">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w:t>
            </w:r>
            <w:proofErr w:type="spellStart"/>
            <w:r w:rsidR="00CB2322" w:rsidRPr="00CB2322">
              <w:rPr>
                <w:rFonts w:asciiTheme="minorHAnsi" w:eastAsia="Calibri" w:hAnsiTheme="minorHAnsi" w:cstheme="minorHAnsi"/>
                <w:bCs/>
              </w:rPr>
              <w:t>normvector</w:t>
            </w:r>
            <w:proofErr w:type="spellEnd"/>
            <w:r w:rsidR="00CB2322" w:rsidRPr="00CB2322">
              <w:rPr>
                <w:rFonts w:asciiTheme="minorHAnsi" w:eastAsia="Calibri" w:hAnsiTheme="minorHAnsi" w:cstheme="minorHAnsi"/>
                <w:bCs/>
              </w:rPr>
              <w:t xml:space="preserve">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disp2dgroup “</w:t>
            </w:r>
            <w:proofErr w:type="spellStart"/>
            <w:r w:rsidRPr="00CB2322">
              <w:rPr>
                <w:rFonts w:asciiTheme="minorHAnsi" w:hAnsiTheme="minorHAnsi"/>
              </w:rPr>
              <w:t>dispid</w:t>
            </w:r>
            <w:proofErr w:type="spellEnd"/>
            <w:r w:rsidRPr="00CB2322">
              <w:rPr>
                <w:rFonts w:asciiTheme="minorHAnsi" w:hAnsiTheme="minorHAnsi"/>
              </w:rPr>
              <w:t xml:space="preserve">”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disp2dgroup “</w:t>
            </w:r>
            <w:proofErr w:type="spellStart"/>
            <w:r w:rsidRPr="00CB2322">
              <w:rPr>
                <w:rFonts w:asciiTheme="minorHAnsi" w:hAnsiTheme="minorHAnsi"/>
              </w:rPr>
              <w:t>nid</w:t>
            </w:r>
            <w:proofErr w:type="spellEnd"/>
            <w:r w:rsidRPr="00CB2322">
              <w:rPr>
                <w:rFonts w:asciiTheme="minorHAnsi" w:hAnsiTheme="minorHAnsi"/>
              </w:rPr>
              <w:t xml:space="preserve">”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 xml:space="preserve">disp2coord “n” attribute that is outside the valid index range for </w:t>
            </w:r>
            <w:proofErr w:type="spellStart"/>
            <w:r w:rsidRPr="00CB2322">
              <w:rPr>
                <w:rFonts w:asciiTheme="minorHAnsi" w:hAnsiTheme="minorHAnsi"/>
              </w:rPr>
              <w:t>normvector’s</w:t>
            </w:r>
            <w:proofErr w:type="spellEnd"/>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proofErr w:type="spellStart"/>
      <w:r w:rsidR="00CB2322" w:rsidRPr="00CB2322">
        <w:t>displacementmesh</w:t>
      </w:r>
      <w:proofErr w:type="spellEnd"/>
      <w:r w:rsidR="00CB2322" w:rsidRPr="00CB2322">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proofErr w:type="spellStart"/>
            <w:r w:rsidRPr="00CB2322">
              <w:rPr>
                <w:rFonts w:asciiTheme="minorHAnsi" w:hAnsiTheme="minorHAnsi"/>
              </w:rPr>
              <w:t>displacementmesh</w:t>
            </w:r>
            <w:proofErr w:type="spellEnd"/>
            <w:r w:rsidRPr="00CB2322">
              <w:rPr>
                <w:rFonts w:asciiTheme="minorHAnsi" w:hAnsiTheme="minorHAnsi"/>
              </w:rPr>
              <w:t xml:space="preserve">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w:t>
            </w:r>
            <w:proofErr w:type="spellStart"/>
            <w:r w:rsidRPr="00CB2322">
              <w:rPr>
                <w:rFonts w:asciiTheme="minorHAnsi" w:hAnsiTheme="minorHAnsi"/>
              </w:rPr>
              <w:t>displacementmesh</w:t>
            </w:r>
            <w:proofErr w:type="spellEnd"/>
            <w:r w:rsidRPr="00CB2322">
              <w:rPr>
                <w:rFonts w:asciiTheme="minorHAnsi" w:hAnsiTheme="minorHAnsi"/>
              </w:rPr>
              <w:t xml:space="preserve">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w:t>
            </w:r>
            <w:proofErr w:type="spellStart"/>
            <w:r w:rsidRPr="00CB2322">
              <w:rPr>
                <w:rFonts w:asciiTheme="minorHAnsi" w:hAnsiTheme="minorHAnsi"/>
              </w:rPr>
              <w:t>displacementmesh</w:t>
            </w:r>
            <w:proofErr w:type="spellEnd"/>
            <w:r w:rsidRPr="00CB2322">
              <w:rPr>
                <w:rFonts w:asciiTheme="minorHAnsi" w:hAnsiTheme="minorHAnsi"/>
              </w:rPr>
              <w:t xml:space="preserve">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proofErr w:type="gramStart"/>
      <w:r w:rsidR="004257F7" w:rsidRPr="004257F7">
        <w:t>triangles</w:t>
      </w:r>
      <w:proofErr w:type="gramEnd"/>
      <w:r w:rsidR="004257F7" w:rsidRPr="004257F7">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xml:space="preserve">. Note that test case iterations 9, 10, 11, 12, 15, and 16 have </w:t>
            </w:r>
            <w:proofErr w:type="spellStart"/>
            <w:r w:rsidR="00A85CDA">
              <w:rPr>
                <w:rFonts w:asciiTheme="minorHAnsi" w:hAnsiTheme="minorHAnsi"/>
              </w:rPr>
              <w:t>requiredExtensions</w:t>
            </w:r>
            <w:proofErr w:type="spellEnd"/>
            <w:r w:rsidR="00A85CDA">
              <w:rPr>
                <w:rFonts w:asciiTheme="minorHAnsi" w:hAnsiTheme="minorHAnsi"/>
              </w:rPr>
              <w:t xml:space="preserve"> with the </w:t>
            </w:r>
            <w:proofErr w:type="spellStart"/>
            <w:r w:rsidR="00A85CDA">
              <w:rPr>
                <w:rFonts w:asciiTheme="minorHAnsi" w:hAnsiTheme="minorHAnsi"/>
              </w:rPr>
              <w:t>materialextension</w:t>
            </w:r>
            <w:proofErr w:type="spellEnd"/>
            <w:r w:rsidR="00A85CDA">
              <w:rPr>
                <w:rFonts w:asciiTheme="minorHAnsi" w:hAnsiTheme="minorHAnsi"/>
              </w:rPr>
              <w:t xml:space="preserve">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w:t>
            </w:r>
            <w:proofErr w:type="gramStart"/>
            <w:r w:rsidR="006C0C1A">
              <w:rPr>
                <w:rFonts w:asciiTheme="minorHAnsi" w:eastAsia="Calibri" w:hAnsiTheme="minorHAnsi" w:cs="Calibri"/>
                <w:szCs w:val="20"/>
              </w:rPr>
              <w:t>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97C98BB"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w:t>
            </w:r>
            <w:r w:rsidR="009D3409">
              <w:rPr>
                <w:rFonts w:asciiTheme="minorHAnsi" w:hAnsiTheme="minorHAnsi"/>
              </w:rPr>
              <w:t>v</w:t>
            </w:r>
            <w:r w:rsidRPr="006C0C1A">
              <w:rPr>
                <w:rFonts w:asciiTheme="minorHAnsi" w:hAnsiTheme="minorHAnsi"/>
              </w:rPr>
              <w:t xml:space="preserve">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w:t>
            </w:r>
            <w:proofErr w:type="spellStart"/>
            <w:r w:rsidRPr="006C0C1A">
              <w:rPr>
                <w:rFonts w:asciiTheme="minorHAnsi" w:hAnsiTheme="minorHAnsi"/>
              </w:rPr>
              <w:t>pid</w:t>
            </w:r>
            <w:proofErr w:type="spellEnd"/>
            <w:r w:rsidRPr="006C0C1A">
              <w:rPr>
                <w:rFonts w:asciiTheme="minorHAnsi" w:hAnsiTheme="minorHAnsi"/>
              </w:rPr>
              <w:t xml:space="preserve">"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triangle with “p1” specified, but no “</w:t>
            </w:r>
            <w:proofErr w:type="spellStart"/>
            <w:r w:rsidRPr="006C0C1A">
              <w:rPr>
                <w:rFonts w:asciiTheme="minorHAnsi" w:hAnsiTheme="minorHAnsi"/>
              </w:rPr>
              <w:t>pid</w:t>
            </w:r>
            <w:proofErr w:type="spellEnd"/>
            <w:r w:rsidRPr="006C0C1A">
              <w:rPr>
                <w:rFonts w:asciiTheme="minorHAnsi" w:hAnsiTheme="minorHAnsi"/>
              </w:rPr>
              <w:t xml:space="preserve">” in triangle nor in object </w:t>
            </w:r>
          </w:p>
          <w:p w14:paraId="525D3CF8" w14:textId="77777777" w:rsidR="006C0C1A" w:rsidRDefault="006C0C1A" w:rsidP="006C0C1A">
            <w:pPr>
              <w:rPr>
                <w:rFonts w:asciiTheme="minorHAnsi" w:hAnsiTheme="minorHAnsi"/>
              </w:rPr>
            </w:pPr>
          </w:p>
          <w:p w14:paraId="22608E0C" w14:textId="4BFC1BF8"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r w:rsidR="006E14B0">
              <w:rPr>
                <w:rFonts w:asciiTheme="minorHAnsi" w:hAnsiTheme="minorHAnsi"/>
              </w:rPr>
              <w:t>1</w:t>
            </w:r>
          </w:p>
          <w:p w14:paraId="29105B8F" w14:textId="77777777" w:rsidR="00A2737B" w:rsidRDefault="00A2737B" w:rsidP="006C0C1A">
            <w:pPr>
              <w:rPr>
                <w:rFonts w:asciiTheme="minorHAnsi" w:hAnsiTheme="minorHAnsi"/>
              </w:rPr>
            </w:pPr>
          </w:p>
          <w:p w14:paraId="461961BF" w14:textId="77777777" w:rsidR="006C0C1A" w:rsidRDefault="00A2737B" w:rsidP="006C0C1A">
            <w:pPr>
              <w:rPr>
                <w:rFonts w:asciiTheme="minorHAnsi" w:hAnsiTheme="minorHAnsi"/>
              </w:rPr>
            </w:pPr>
            <w:r w:rsidRPr="006C0C1A">
              <w:rPr>
                <w:rFonts w:asciiTheme="minorHAnsi" w:hAnsiTheme="minorHAnsi"/>
                <w:b/>
                <w:bCs/>
              </w:rPr>
              <w:t>1</w:t>
            </w:r>
            <w:r>
              <w:rPr>
                <w:rFonts w:asciiTheme="minorHAnsi" w:hAnsiTheme="minorHAnsi"/>
                <w:b/>
                <w:bCs/>
              </w:rPr>
              <w:t>7</w:t>
            </w:r>
            <w:r w:rsidRPr="006C0C1A">
              <w:rPr>
                <w:rFonts w:asciiTheme="minorHAnsi" w:hAnsiTheme="minorHAnsi"/>
              </w:rPr>
              <w:t xml:space="preserve"> - triangle "</w:t>
            </w:r>
            <w:proofErr w:type="spellStart"/>
            <w:r>
              <w:rPr>
                <w:rFonts w:asciiTheme="minorHAnsi" w:hAnsiTheme="minorHAnsi"/>
              </w:rPr>
              <w:t>p</w:t>
            </w:r>
            <w:r w:rsidRPr="006C0C1A">
              <w:rPr>
                <w:rFonts w:asciiTheme="minorHAnsi" w:hAnsiTheme="minorHAnsi"/>
              </w:rPr>
              <w:t>id</w:t>
            </w:r>
            <w:proofErr w:type="spellEnd"/>
            <w:r w:rsidRPr="006C0C1A">
              <w:rPr>
                <w:rFonts w:asciiTheme="minorHAnsi" w:hAnsiTheme="minorHAnsi"/>
              </w:rPr>
              <w:t>" attribute points to a disp2dgroup resource</w:t>
            </w:r>
          </w:p>
          <w:p w14:paraId="68FD9383" w14:textId="77777777" w:rsidR="00D21E1B" w:rsidRDefault="00D21E1B" w:rsidP="006C0C1A">
            <w:pPr>
              <w:rPr>
                <w:rFonts w:asciiTheme="minorHAnsi" w:hAnsiTheme="minorHAnsi"/>
              </w:rPr>
            </w:pPr>
          </w:p>
          <w:p w14:paraId="1FD5E20F" w14:textId="52ACC5F4" w:rsidR="00D21E1B" w:rsidRDefault="00D21E1B" w:rsidP="006C0C1A">
            <w:pPr>
              <w:rPr>
                <w:rFonts w:asciiTheme="minorHAnsi" w:hAnsiTheme="minorHAnsi"/>
              </w:rPr>
            </w:pPr>
            <w:r w:rsidRPr="006C0C1A">
              <w:rPr>
                <w:rFonts w:asciiTheme="minorHAnsi" w:hAnsiTheme="minorHAnsi"/>
                <w:b/>
                <w:bCs/>
              </w:rPr>
              <w:t>1</w:t>
            </w:r>
            <w:r>
              <w:rPr>
                <w:rFonts w:asciiTheme="minorHAnsi" w:hAnsiTheme="minorHAnsi"/>
                <w:b/>
                <w:bCs/>
              </w:rPr>
              <w:t>8</w:t>
            </w:r>
            <w:r w:rsidRPr="006C0C1A">
              <w:rPr>
                <w:rFonts w:asciiTheme="minorHAnsi" w:hAnsiTheme="minorHAnsi"/>
              </w:rPr>
              <w:t xml:space="preserve"> - triangle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38726C1B" w14:textId="77777777" w:rsidR="0097470A" w:rsidRDefault="0097470A" w:rsidP="0097470A">
            <w:pPr>
              <w:rPr>
                <w:rFonts w:asciiTheme="minorHAnsi" w:hAnsiTheme="minorHAnsi"/>
              </w:rPr>
            </w:pPr>
          </w:p>
          <w:p w14:paraId="51EE279C" w14:textId="673CF849" w:rsidR="0097470A" w:rsidRDefault="0097470A" w:rsidP="006C0C1A">
            <w:pPr>
              <w:rPr>
                <w:rFonts w:asciiTheme="minorHAnsi" w:hAnsiTheme="minorHAnsi"/>
              </w:rPr>
            </w:pPr>
            <w:r w:rsidRPr="006C0C1A">
              <w:rPr>
                <w:rFonts w:asciiTheme="minorHAnsi" w:hAnsiTheme="minorHAnsi"/>
                <w:b/>
                <w:bCs/>
              </w:rPr>
              <w:t>1</w:t>
            </w:r>
            <w:r>
              <w:rPr>
                <w:rFonts w:asciiTheme="minorHAnsi" w:hAnsiTheme="minorHAnsi"/>
                <w:b/>
                <w:bCs/>
              </w:rPr>
              <w:t>9</w:t>
            </w:r>
            <w:r w:rsidRPr="006C0C1A">
              <w:rPr>
                <w:rFonts w:asciiTheme="minorHAnsi" w:hAnsiTheme="minorHAnsi"/>
              </w:rPr>
              <w:t xml:space="preserve"> - triangle</w:t>
            </w:r>
            <w:r w:rsidR="00EC23D9">
              <w:rPr>
                <w:rFonts w:asciiTheme="minorHAnsi" w:hAnsiTheme="minorHAnsi"/>
              </w:rPr>
              <w:t>s</w:t>
            </w:r>
            <w:r w:rsidRPr="006C0C1A">
              <w:rPr>
                <w:rFonts w:asciiTheme="minorHAnsi" w:hAnsiTheme="minorHAnsi"/>
              </w:rPr>
              <w:t xml:space="preserv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w:t>
            </w:r>
            <w:proofErr w:type="spellStart"/>
            <w:r w:rsidRPr="006C0C1A">
              <w:rPr>
                <w:rFonts w:asciiTheme="minorHAnsi" w:hAnsiTheme="minorHAnsi"/>
              </w:rPr>
              <w:t>dispid</w:t>
            </w:r>
            <w:proofErr w:type="spellEnd"/>
            <w:r w:rsidRPr="006C0C1A">
              <w:rPr>
                <w:rFonts w:asciiTheme="minorHAnsi" w:hAnsiTheme="minorHAnsi"/>
              </w:rPr>
              <w:t xml:space="preserve">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w:t>
            </w:r>
            <w:proofErr w:type="spellStart"/>
            <w:r w:rsidRPr="006C0C1A">
              <w:rPr>
                <w:rFonts w:asciiTheme="minorHAnsi" w:hAnsiTheme="minorHAnsi"/>
              </w:rPr>
              <w:t>nid</w:t>
            </w:r>
            <w:proofErr w:type="spellEnd"/>
            <w:r w:rsidRPr="006C0C1A">
              <w:rPr>
                <w:rFonts w:asciiTheme="minorHAnsi" w:hAnsiTheme="minorHAnsi"/>
              </w:rPr>
              <w:t xml:space="preserve">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w:t>
            </w:r>
            <w:proofErr w:type="spellStart"/>
            <w:r w:rsidRPr="00364BD1">
              <w:rPr>
                <w:rFonts w:asciiTheme="minorHAnsi" w:hAnsiTheme="minorHAnsi"/>
              </w:rPr>
              <w:t>displacementmesh</w:t>
            </w:r>
            <w:proofErr w:type="spellEnd"/>
            <w:r w:rsidRPr="00364BD1">
              <w:rPr>
                <w:rFonts w:asciiTheme="minorHAnsi" w:hAnsiTheme="minorHAnsi"/>
              </w:rPr>
              <w:t xml:space="preserve">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w:t>
            </w:r>
            <w:proofErr w:type="spellStart"/>
            <w:r w:rsidRPr="00364BD1">
              <w:rPr>
                <w:rFonts w:asciiTheme="minorHAnsi" w:hAnsiTheme="minorHAnsi"/>
              </w:rPr>
              <w:t>displacementmesh</w:t>
            </w:r>
            <w:proofErr w:type="spellEnd"/>
            <w:r w:rsidRPr="00364BD1">
              <w:rPr>
                <w:rFonts w:asciiTheme="minorHAnsi" w:hAnsiTheme="minorHAnsi"/>
              </w:rPr>
              <w:t xml:space="preserve">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w:t>
            </w:r>
            <w:proofErr w:type="spellStart"/>
            <w:r w:rsidRPr="00364BD1">
              <w:rPr>
                <w:rFonts w:asciiTheme="minorHAnsi" w:hAnsiTheme="minorHAnsi"/>
              </w:rPr>
              <w:t>displacementmesh</w:t>
            </w:r>
            <w:proofErr w:type="spellEnd"/>
            <w:r w:rsidRPr="00364BD1">
              <w:rPr>
                <w:rFonts w:asciiTheme="minorHAnsi" w:hAnsiTheme="minorHAnsi"/>
              </w:rPr>
              <w:t xml:space="preserve">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w:t>
            </w:r>
            <w:proofErr w:type="spellStart"/>
            <w:r w:rsidRPr="00364BD1">
              <w:rPr>
                <w:rFonts w:asciiTheme="minorHAnsi" w:hAnsiTheme="minorHAnsi"/>
              </w:rPr>
              <w:t>displacementmesh</w:t>
            </w:r>
            <w:proofErr w:type="spellEnd"/>
            <w:r w:rsidRPr="00364BD1">
              <w:rPr>
                <w:rFonts w:asciiTheme="minorHAnsi" w:hAnsiTheme="minorHAnsi"/>
              </w:rPr>
              <w:t xml:space="preserve">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w:t>
            </w:r>
            <w:proofErr w:type="spellStart"/>
            <w:r w:rsidRPr="00364BD1">
              <w:rPr>
                <w:rFonts w:asciiTheme="minorHAnsi" w:hAnsiTheme="minorHAnsi"/>
              </w:rPr>
              <w:t>displacementmesh</w:t>
            </w:r>
            <w:proofErr w:type="spellEnd"/>
            <w:r w:rsidRPr="00364BD1">
              <w:rPr>
                <w:rFonts w:asciiTheme="minorHAnsi" w:hAnsiTheme="minorHAnsi"/>
              </w:rPr>
              <w:t xml:space="preserve">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w:t>
            </w:r>
            <w:proofErr w:type="spellStart"/>
            <w:r w:rsidRPr="00364BD1">
              <w:rPr>
                <w:rFonts w:asciiTheme="minorHAnsi" w:hAnsiTheme="minorHAnsi"/>
              </w:rPr>
              <w:t>ContentType</w:t>
            </w:r>
            <w:proofErr w:type="spellEnd"/>
            <w:r w:rsidRPr="00364BD1">
              <w:rPr>
                <w:rFonts w:asciiTheme="minorHAnsi" w:hAnsiTheme="minorHAnsi"/>
              </w:rPr>
              <w:t xml:space="preserv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proofErr w:type="spellStart"/>
            <w:r w:rsidRPr="00364BD1">
              <w:rPr>
                <w:rFonts w:asciiTheme="minorHAnsi" w:hAnsiTheme="minorHAnsi"/>
              </w:rPr>
              <w:t>contenttype</w:t>
            </w:r>
            <w:proofErr w:type="spellEnd"/>
            <w:r w:rsidRPr="00364BD1">
              <w:rPr>
                <w:rFonts w:asciiTheme="minorHAnsi" w:hAnsiTheme="minorHAnsi"/>
              </w:rPr>
              <w:t xml:space="preserv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w:t>
            </w:r>
            <w:proofErr w:type="spellStart"/>
            <w:r w:rsidRPr="00364BD1">
              <w:rPr>
                <w:rFonts w:asciiTheme="minorHAnsi" w:hAnsiTheme="minorHAnsi"/>
              </w:rPr>
              <w:t>tilelstyle</w:t>
            </w:r>
            <w:proofErr w:type="spellEnd"/>
            <w:r w:rsidRPr="00364BD1">
              <w:rPr>
                <w:rFonts w:asciiTheme="minorHAnsi" w:hAnsiTheme="minorHAnsi"/>
              </w:rPr>
              <w:t xml:space="preserv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173" w:name="_Toc162181010"/>
      <w:r>
        <w:lastRenderedPageBreak/>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173"/>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proofErr w:type="spellStart"/>
      <w:r w:rsidR="001A2C28">
        <w:t>QualityLogic</w:t>
      </w:r>
      <w:proofErr w:type="spellEnd"/>
      <w:r w:rsidR="001A2C28">
        <w:t xml:space="preserve">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343CDB" w:rsidP="00343CDB">
            <w:hyperlink r:id="rId118">
              <w:proofErr w:type="spellStart"/>
              <w:r w:rsidRPr="00C82134">
                <w:rPr>
                  <w:rFonts w:ascii="Helvetica Neue" w:eastAsia="Helvetica Neue" w:hAnsi="Helvetica Neue" w:cs="Helvetica Neue"/>
                  <w:b/>
                  <w:sz w:val="16"/>
                  <w:szCs w:val="16"/>
                  <w:u w:val="single"/>
                  <w:shd w:val="clear" w:color="auto" w:fill="F5F5F5"/>
                </w:rPr>
                <w:t>chessHorse</w:t>
              </w:r>
              <w:proofErr w:type="spellEnd"/>
            </w:hyperlink>
            <w:r w:rsidRPr="00C82134">
              <w:rPr>
                <w:rFonts w:ascii="Helvetica Neue" w:eastAsia="Helvetica Neue" w:hAnsi="Helvetica Neue" w:cs="Helvetica Neue"/>
                <w:sz w:val="16"/>
                <w:szCs w:val="16"/>
                <w:shd w:val="clear" w:color="auto" w:fill="F5F5F5"/>
              </w:rPr>
              <w:t> by </w:t>
            </w:r>
            <w:proofErr w:type="spellStart"/>
            <w:r>
              <w:fldChar w:fldCharType="begin"/>
            </w:r>
            <w:r>
              <w:instrText>HYPERLINK "http://www.thingiverse.com/jbarrettoda" \h</w:instrText>
            </w:r>
            <w:r>
              <w:fldChar w:fldCharType="separate"/>
            </w:r>
            <w:r w:rsidRPr="00C82134">
              <w:rPr>
                <w:rFonts w:ascii="Helvetica Neue" w:eastAsia="Helvetica Neue" w:hAnsi="Helvetica Neue" w:cs="Helvetica Neue"/>
                <w:b/>
                <w:sz w:val="16"/>
                <w:szCs w:val="16"/>
                <w:u w:val="single"/>
                <w:shd w:val="clear" w:color="auto" w:fill="F5F5F5"/>
              </w:rPr>
              <w:t>jbarrettoda</w:t>
            </w:r>
            <w:proofErr w:type="spellEnd"/>
            <w:r>
              <w:fldChar w:fldCharType="end"/>
            </w:r>
            <w:r w:rsidRPr="00C82134">
              <w:rPr>
                <w:rFonts w:ascii="Helvetica Neue" w:eastAsia="Helvetica Neue" w:hAnsi="Helvetica Neue" w:cs="Helvetica Neue"/>
                <w:sz w:val="16"/>
                <w:szCs w:val="16"/>
                <w:shd w:val="clear" w:color="auto" w:fill="F5F5F5"/>
              </w:rPr>
              <w:t xml:space="preserve"> is licensed under </w:t>
            </w:r>
            <w:proofErr w:type="spellStart"/>
            <w:r w:rsidRPr="00C82134">
              <w:rPr>
                <w:rFonts w:ascii="Helvetica Neue" w:eastAsia="Helvetica Neue" w:hAnsi="Helvetica Neue" w:cs="Helvetica Neue"/>
                <w:sz w:val="16"/>
                <w:szCs w:val="16"/>
                <w:shd w:val="clear" w:color="auto" w:fill="F5F5F5"/>
              </w:rPr>
              <w:t>the</w:t>
            </w:r>
            <w:hyperlink r:id="rId119">
              <w:r w:rsidRPr="00C82134">
                <w:rPr>
                  <w:rFonts w:ascii="Helvetica Neue" w:eastAsia="Helvetica Neue" w:hAnsi="Helvetica Neue" w:cs="Helvetica Neue"/>
                  <w:b/>
                  <w:sz w:val="16"/>
                  <w:szCs w:val="16"/>
                  <w:u w:val="single"/>
                  <w:shd w:val="clear" w:color="auto" w:fill="F5F5F5"/>
                </w:rPr>
                <w:t>Creative</w:t>
              </w:r>
              <w:proofErr w:type="spellEnd"/>
              <w:r w:rsidRPr="00C82134">
                <w:rPr>
                  <w:rFonts w:ascii="Helvetica Neue" w:eastAsia="Helvetica Neue" w:hAnsi="Helvetica Neue" w:cs="Helvetica Neue"/>
                  <w:b/>
                  <w:sz w:val="16"/>
                  <w:szCs w:val="16"/>
                  <w:u w:val="single"/>
                  <w:shd w:val="clear" w:color="auto" w:fill="F5F5F5"/>
                </w:rPr>
                <w:t xml:space="preserve"> Commons - Attribution</w:t>
              </w:r>
            </w:hyperlink>
            <w:r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343CDB" w:rsidP="00343CDB">
            <w:pPr>
              <w:rPr>
                <w:rFonts w:asciiTheme="minorHAnsi" w:hAnsiTheme="minorHAnsi"/>
                <w:noProof/>
                <w:sz w:val="16"/>
                <w:szCs w:val="16"/>
              </w:rPr>
            </w:pPr>
            <w:hyperlink r:id="rId121">
              <w:r w:rsidRPr="00343CDB">
                <w:rPr>
                  <w:rFonts w:ascii="Arial" w:eastAsia="Arial" w:hAnsi="Arial" w:cs="Arial"/>
                  <w:b/>
                  <w:sz w:val="16"/>
                  <w:szCs w:val="16"/>
                  <w:shd w:val="clear" w:color="auto" w:fill="F5F5F5"/>
                </w:rPr>
                <w:t>Deer</w:t>
              </w:r>
            </w:hyperlink>
            <w:r w:rsidRPr="00343CDB">
              <w:rPr>
                <w:rFonts w:ascii="Arial" w:eastAsia="Arial" w:hAnsi="Arial" w:cs="Arial"/>
                <w:sz w:val="16"/>
                <w:szCs w:val="16"/>
                <w:shd w:val="clear" w:color="auto" w:fill="F5F5F5"/>
              </w:rPr>
              <w:t xml:space="preserve"> by </w:t>
            </w:r>
            <w:hyperlink r:id="rId122">
              <w:proofErr w:type="spellStart"/>
              <w:r w:rsidRPr="00343CDB">
                <w:rPr>
                  <w:rFonts w:ascii="Arial" w:eastAsia="Arial" w:hAnsi="Arial" w:cs="Arial"/>
                  <w:b/>
                  <w:sz w:val="16"/>
                  <w:szCs w:val="16"/>
                  <w:shd w:val="clear" w:color="auto" w:fill="F5F5F5"/>
                </w:rPr>
                <w:t>YahooJAPAN</w:t>
              </w:r>
              <w:proofErr w:type="spellEnd"/>
            </w:hyperlink>
            <w:r w:rsidRPr="00343CDB">
              <w:rPr>
                <w:rFonts w:ascii="Arial" w:eastAsia="Arial" w:hAnsi="Arial" w:cs="Arial"/>
                <w:sz w:val="16"/>
                <w:szCs w:val="16"/>
                <w:shd w:val="clear" w:color="auto" w:fill="F5F5F5"/>
              </w:rPr>
              <w:t xml:space="preserve"> is licensed under the </w:t>
            </w:r>
            <w:hyperlink r:id="rId123">
              <w:r w:rsidRPr="00343CDB">
                <w:rPr>
                  <w:rFonts w:ascii="Arial" w:eastAsia="Arial" w:hAnsi="Arial" w:cs="Arial"/>
                  <w:b/>
                  <w:sz w:val="16"/>
                  <w:szCs w:val="16"/>
                  <w:shd w:val="clear" w:color="auto" w:fill="F5F5F5"/>
                </w:rPr>
                <w:t>Creative Commons - Attribution</w:t>
              </w:r>
            </w:hyperlink>
            <w:r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343CDB" w:rsidP="00343CDB">
            <w:pPr>
              <w:rPr>
                <w:rFonts w:asciiTheme="minorHAnsi" w:hAnsiTheme="minorHAnsi"/>
                <w:noProof/>
                <w:sz w:val="16"/>
                <w:szCs w:val="16"/>
              </w:rPr>
            </w:pPr>
            <w:hyperlink r:id="rId125">
              <w:r w:rsidRPr="00343CDB">
                <w:rPr>
                  <w:rFonts w:ascii="Arial" w:eastAsia="Arial" w:hAnsi="Arial" w:cs="Arial"/>
                  <w:b/>
                  <w:sz w:val="16"/>
                  <w:szCs w:val="16"/>
                  <w:shd w:val="clear" w:color="auto" w:fill="F5F5F5"/>
                </w:rPr>
                <w:t>Alligator</w:t>
              </w:r>
            </w:hyperlink>
            <w:r w:rsidRPr="00343CDB">
              <w:rPr>
                <w:rFonts w:ascii="Arial" w:eastAsia="Arial" w:hAnsi="Arial" w:cs="Arial"/>
                <w:sz w:val="16"/>
                <w:szCs w:val="16"/>
                <w:shd w:val="clear" w:color="auto" w:fill="F5F5F5"/>
              </w:rPr>
              <w:t xml:space="preserve"> by </w:t>
            </w:r>
            <w:hyperlink r:id="rId126">
              <w:r w:rsidRPr="00343CDB">
                <w:rPr>
                  <w:rFonts w:ascii="Arial" w:eastAsia="Arial" w:hAnsi="Arial" w:cs="Arial"/>
                  <w:b/>
                  <w:sz w:val="16"/>
                  <w:szCs w:val="16"/>
                  <w:shd w:val="clear" w:color="auto" w:fill="F5F5F5"/>
                </w:rPr>
                <w:t>willie</w:t>
              </w:r>
            </w:hyperlink>
            <w:r w:rsidRPr="00343CDB">
              <w:rPr>
                <w:rFonts w:ascii="Arial" w:eastAsia="Arial" w:hAnsi="Arial" w:cs="Arial"/>
                <w:sz w:val="16"/>
                <w:szCs w:val="16"/>
                <w:shd w:val="clear" w:color="auto" w:fill="F5F5F5"/>
              </w:rPr>
              <w:t xml:space="preserve"> is licensed under the </w:t>
            </w:r>
            <w:hyperlink r:id="rId127">
              <w:r w:rsidRPr="00343CDB">
                <w:rPr>
                  <w:rFonts w:ascii="Arial" w:eastAsia="Arial" w:hAnsi="Arial" w:cs="Arial"/>
                  <w:b/>
                  <w:sz w:val="16"/>
                  <w:szCs w:val="16"/>
                  <w:shd w:val="clear" w:color="auto" w:fill="F5F5F5"/>
                </w:rPr>
                <w:t>Creative Commons - Public Domain Dedication</w:t>
              </w:r>
            </w:hyperlink>
            <w:r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343CDB" w:rsidP="00343CDB">
            <w:pPr>
              <w:rPr>
                <w:rFonts w:asciiTheme="minorHAnsi" w:hAnsiTheme="minorHAnsi"/>
                <w:noProof/>
                <w:sz w:val="16"/>
                <w:szCs w:val="16"/>
              </w:rPr>
            </w:pPr>
            <w:hyperlink r:id="rId130">
              <w:r w:rsidRPr="00343CDB">
                <w:rPr>
                  <w:rFonts w:ascii="Arial" w:eastAsia="Arial" w:hAnsi="Arial" w:cs="Arial"/>
                  <w:b/>
                  <w:sz w:val="16"/>
                  <w:szCs w:val="16"/>
                  <w:shd w:val="clear" w:color="auto" w:fill="F5F5F5"/>
                </w:rPr>
                <w:t>Duck</w:t>
              </w:r>
            </w:hyperlink>
            <w:r w:rsidRPr="00343CDB">
              <w:rPr>
                <w:rFonts w:ascii="Arial" w:eastAsia="Arial" w:hAnsi="Arial" w:cs="Arial"/>
                <w:sz w:val="16"/>
                <w:szCs w:val="16"/>
                <w:shd w:val="clear" w:color="auto" w:fill="F5F5F5"/>
              </w:rPr>
              <w:t xml:space="preserve"> by </w:t>
            </w:r>
            <w:hyperlink r:id="rId131">
              <w:proofErr w:type="spellStart"/>
              <w:r w:rsidRPr="00343CDB">
                <w:rPr>
                  <w:rFonts w:ascii="Arial" w:eastAsia="Arial" w:hAnsi="Arial" w:cs="Arial"/>
                  <w:b/>
                  <w:sz w:val="16"/>
                  <w:szCs w:val="16"/>
                  <w:shd w:val="clear" w:color="auto" w:fill="F5F5F5"/>
                </w:rPr>
                <w:t>Roboduck</w:t>
              </w:r>
              <w:proofErr w:type="spellEnd"/>
            </w:hyperlink>
            <w:r w:rsidRPr="00343CDB">
              <w:rPr>
                <w:rFonts w:ascii="Arial" w:eastAsia="Arial" w:hAnsi="Arial" w:cs="Arial"/>
                <w:sz w:val="16"/>
                <w:szCs w:val="16"/>
                <w:shd w:val="clear" w:color="auto" w:fill="F5F5F5"/>
              </w:rPr>
              <w:t xml:space="preserve"> is licensed under the </w:t>
            </w:r>
            <w:hyperlink r:id="rId132">
              <w:r w:rsidRPr="00343CDB">
                <w:rPr>
                  <w:rFonts w:ascii="Arial" w:eastAsia="Arial" w:hAnsi="Arial" w:cs="Arial"/>
                  <w:b/>
                  <w:sz w:val="16"/>
                  <w:szCs w:val="16"/>
                  <w:u w:val="single"/>
                  <w:shd w:val="clear" w:color="auto" w:fill="F5F5F5"/>
                </w:rPr>
                <w:t>Creative Commons - Attribution</w:t>
              </w:r>
            </w:hyperlink>
            <w:r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343CDB" w:rsidP="00343CDB">
            <w:pPr>
              <w:rPr>
                <w:rFonts w:asciiTheme="minorHAnsi" w:hAnsiTheme="minorHAnsi"/>
                <w:noProof/>
                <w:sz w:val="22"/>
              </w:rPr>
            </w:pPr>
            <w:hyperlink r:id="rId134">
              <w:proofErr w:type="spellStart"/>
              <w:r>
                <w:rPr>
                  <w:rFonts w:ascii="Arial" w:eastAsia="Arial" w:hAnsi="Arial" w:cs="Arial"/>
                  <w:b/>
                  <w:sz w:val="16"/>
                  <w:szCs w:val="16"/>
                  <w:shd w:val="clear" w:color="auto" w:fill="F5F5F5"/>
                </w:rPr>
                <w:t>Geeetech</w:t>
              </w:r>
              <w:proofErr w:type="spellEnd"/>
              <w:r>
                <w:rPr>
                  <w:rFonts w:ascii="Arial" w:eastAsia="Arial" w:hAnsi="Arial" w:cs="Arial"/>
                  <w:b/>
                  <w:sz w:val="16"/>
                  <w:szCs w:val="16"/>
                  <w:shd w:val="clear" w:color="auto" w:fill="F5F5F5"/>
                </w:rPr>
                <w:t xml:space="preserve"> GT2560 housing</w:t>
              </w:r>
            </w:hyperlink>
            <w:r>
              <w:rPr>
                <w:rFonts w:ascii="Arial" w:eastAsia="Arial" w:hAnsi="Arial" w:cs="Arial"/>
                <w:sz w:val="16"/>
                <w:szCs w:val="16"/>
                <w:shd w:val="clear" w:color="auto" w:fill="F5F5F5"/>
              </w:rPr>
              <w:t xml:space="preserve"> by </w:t>
            </w:r>
            <w:hyperlink r:id="rId135">
              <w:r>
                <w:rPr>
                  <w:rFonts w:ascii="Arial" w:eastAsia="Arial" w:hAnsi="Arial" w:cs="Arial"/>
                  <w:b/>
                  <w:sz w:val="16"/>
                  <w:szCs w:val="16"/>
                  <w:shd w:val="clear" w:color="auto" w:fill="F5F5F5"/>
                </w:rPr>
                <w:t>lukie80</w:t>
              </w:r>
            </w:hyperlink>
            <w:r>
              <w:rPr>
                <w:rFonts w:ascii="Arial" w:eastAsia="Arial" w:hAnsi="Arial" w:cs="Arial"/>
                <w:sz w:val="16"/>
                <w:szCs w:val="16"/>
                <w:shd w:val="clear" w:color="auto" w:fill="F5F5F5"/>
              </w:rPr>
              <w:t xml:space="preserve"> is licensed under the </w:t>
            </w:r>
            <w:hyperlink r:id="rId136">
              <w:r>
                <w:rPr>
                  <w:rFonts w:ascii="Arial" w:eastAsia="Arial" w:hAnsi="Arial" w:cs="Arial"/>
                  <w:b/>
                  <w:sz w:val="16"/>
                  <w:szCs w:val="16"/>
                  <w:shd w:val="clear" w:color="auto" w:fill="F5F5F5"/>
                </w:rPr>
                <w:t>Creative Commons - Attribution</w:t>
              </w:r>
            </w:hyperlink>
            <w:r>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343CDB" w:rsidP="00343CDB">
            <w:pPr>
              <w:rPr>
                <w:rFonts w:asciiTheme="minorHAnsi" w:hAnsiTheme="minorHAnsi"/>
                <w:noProof/>
                <w:sz w:val="22"/>
              </w:rPr>
            </w:pPr>
            <w:hyperlink r:id="rId138">
              <w:r>
                <w:rPr>
                  <w:rFonts w:ascii="Arial" w:eastAsia="Arial" w:hAnsi="Arial" w:cs="Arial"/>
                  <w:b/>
                  <w:sz w:val="16"/>
                  <w:szCs w:val="16"/>
                  <w:shd w:val="clear" w:color="auto" w:fill="F5F5F5"/>
                </w:rPr>
                <w:t>FJ Cruiser Snorkel Grill</w:t>
              </w:r>
            </w:hyperlink>
            <w:r>
              <w:rPr>
                <w:rFonts w:ascii="Arial" w:eastAsia="Arial" w:hAnsi="Arial" w:cs="Arial"/>
                <w:sz w:val="16"/>
                <w:szCs w:val="16"/>
                <w:shd w:val="clear" w:color="auto" w:fill="F5F5F5"/>
              </w:rPr>
              <w:t xml:space="preserve"> by </w:t>
            </w:r>
            <w:hyperlink r:id="rId139">
              <w:r>
                <w:rPr>
                  <w:rFonts w:ascii="Arial" w:eastAsia="Arial" w:hAnsi="Arial" w:cs="Arial"/>
                  <w:b/>
                  <w:sz w:val="16"/>
                  <w:szCs w:val="16"/>
                  <w:shd w:val="clear" w:color="auto" w:fill="F5F5F5"/>
                </w:rPr>
                <w:t>LordNova2</w:t>
              </w:r>
            </w:hyperlink>
            <w:r>
              <w:rPr>
                <w:rFonts w:ascii="Arial" w:eastAsia="Arial" w:hAnsi="Arial" w:cs="Arial"/>
                <w:sz w:val="16"/>
                <w:szCs w:val="16"/>
                <w:shd w:val="clear" w:color="auto" w:fill="F5F5F5"/>
              </w:rPr>
              <w:t xml:space="preserve"> is licensed under the </w:t>
            </w:r>
            <w:hyperlink r:id="rId140">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343CDB" w:rsidP="00343CDB">
            <w:pPr>
              <w:rPr>
                <w:rFonts w:asciiTheme="minorHAnsi" w:hAnsiTheme="minorHAnsi"/>
                <w:noProof/>
                <w:sz w:val="22"/>
              </w:rPr>
            </w:pPr>
            <w:hyperlink r:id="rId142">
              <w:r>
                <w:rPr>
                  <w:rFonts w:ascii="Arial" w:eastAsia="Arial" w:hAnsi="Arial" w:cs="Arial"/>
                  <w:b/>
                  <w:sz w:val="16"/>
                  <w:szCs w:val="16"/>
                  <w:shd w:val="clear" w:color="auto" w:fill="F5F5F5"/>
                </w:rPr>
                <w:t xml:space="preserve">Customizable stereographic projection </w:t>
              </w:r>
              <w:proofErr w:type="spellStart"/>
              <w:r>
                <w:rPr>
                  <w:rFonts w:ascii="Arial" w:eastAsia="Arial" w:hAnsi="Arial" w:cs="Arial"/>
                  <w:b/>
                  <w:sz w:val="16"/>
                  <w:szCs w:val="16"/>
                  <w:shd w:val="clear" w:color="auto" w:fill="F5F5F5"/>
                </w:rPr>
                <w:t>lowres</w:t>
              </w:r>
              <w:proofErr w:type="spellEnd"/>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43">
              <w:r>
                <w:rPr>
                  <w:rFonts w:ascii="Arial" w:eastAsia="Arial" w:hAnsi="Arial" w:cs="Arial"/>
                  <w:b/>
                  <w:sz w:val="16"/>
                  <w:szCs w:val="16"/>
                  <w:shd w:val="clear" w:color="auto" w:fill="F5F5F5"/>
                </w:rPr>
                <w:t>threonin</w:t>
              </w:r>
              <w:proofErr w:type="spellEnd"/>
            </w:hyperlink>
            <w:r>
              <w:rPr>
                <w:rFonts w:ascii="Arial" w:eastAsia="Arial" w:hAnsi="Arial" w:cs="Arial"/>
                <w:sz w:val="16"/>
                <w:szCs w:val="16"/>
                <w:shd w:val="clear" w:color="auto" w:fill="F5F5F5"/>
              </w:rPr>
              <w:t xml:space="preserve"> is licensed under the </w:t>
            </w:r>
            <w:hyperlink r:id="rId144">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343CDB" w:rsidP="00343CDB">
            <w:pPr>
              <w:rPr>
                <w:rFonts w:asciiTheme="minorHAnsi" w:hAnsiTheme="minorHAnsi"/>
                <w:noProof/>
                <w:sz w:val="22"/>
              </w:rPr>
            </w:pPr>
            <w:hyperlink r:id="rId146">
              <w:r>
                <w:rPr>
                  <w:rFonts w:ascii="Arial" w:eastAsia="Arial" w:hAnsi="Arial" w:cs="Arial"/>
                  <w:b/>
                  <w:sz w:val="16"/>
                  <w:szCs w:val="16"/>
                  <w:shd w:val="clear" w:color="auto" w:fill="F5F5F5"/>
                </w:rPr>
                <w:t>Ventilated Build Platform</w:t>
              </w:r>
            </w:hyperlink>
            <w:r>
              <w:rPr>
                <w:rFonts w:ascii="Arial" w:eastAsia="Arial" w:hAnsi="Arial" w:cs="Arial"/>
                <w:sz w:val="16"/>
                <w:szCs w:val="16"/>
                <w:shd w:val="clear" w:color="auto" w:fill="F5F5F5"/>
              </w:rPr>
              <w:t xml:space="preserve"> by </w:t>
            </w:r>
            <w:hyperlink r:id="rId147">
              <w:proofErr w:type="spellStart"/>
              <w:r>
                <w:rPr>
                  <w:rFonts w:ascii="Arial" w:eastAsia="Arial" w:hAnsi="Arial" w:cs="Arial"/>
                  <w:b/>
                  <w:sz w:val="16"/>
                  <w:szCs w:val="16"/>
                  <w:shd w:val="clear" w:color="auto" w:fill="F5F5F5"/>
                </w:rPr>
                <w:t>deherzog</w:t>
              </w:r>
              <w:proofErr w:type="spellEnd"/>
            </w:hyperlink>
            <w:r>
              <w:rPr>
                <w:rFonts w:ascii="Arial" w:eastAsia="Arial" w:hAnsi="Arial" w:cs="Arial"/>
                <w:sz w:val="16"/>
                <w:szCs w:val="16"/>
                <w:shd w:val="clear" w:color="auto" w:fill="F5F5F5"/>
              </w:rPr>
              <w:t xml:space="preserve"> is licensed under the </w:t>
            </w:r>
            <w:hyperlink r:id="rId148">
              <w:r>
                <w:rPr>
                  <w:rFonts w:ascii="Arial" w:eastAsia="Arial" w:hAnsi="Arial" w:cs="Arial"/>
                  <w:b/>
                  <w:sz w:val="16"/>
                  <w:szCs w:val="16"/>
                  <w:shd w:val="clear" w:color="auto" w:fill="F5F5F5"/>
                </w:rPr>
                <w:t>Public Domain</w:t>
              </w:r>
            </w:hyperlink>
            <w:r>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343CDB" w:rsidP="00343CDB">
            <w:pPr>
              <w:rPr>
                <w:rFonts w:asciiTheme="minorHAnsi" w:hAnsiTheme="minorHAnsi"/>
                <w:noProof/>
                <w:sz w:val="22"/>
              </w:rPr>
            </w:pPr>
            <w:hyperlink r:id="rId150">
              <w:proofErr w:type="spellStart"/>
              <w:r>
                <w:rPr>
                  <w:rFonts w:ascii="Arial" w:eastAsia="Arial" w:hAnsi="Arial" w:cs="Arial"/>
                  <w:b/>
                  <w:sz w:val="16"/>
                  <w:szCs w:val="16"/>
                  <w:shd w:val="clear" w:color="auto" w:fill="F5F5F5"/>
                </w:rPr>
                <w:t>bowden</w:t>
              </w:r>
              <w:proofErr w:type="spellEnd"/>
              <w:r>
                <w:rPr>
                  <w:rFonts w:ascii="Arial" w:eastAsia="Arial" w:hAnsi="Arial" w:cs="Arial"/>
                  <w:b/>
                  <w:sz w:val="16"/>
                  <w:szCs w:val="16"/>
                  <w:shd w:val="clear" w:color="auto" w:fill="F5F5F5"/>
                </w:rPr>
                <w:t xml:space="preserve"> capable </w:t>
              </w:r>
              <w:proofErr w:type="spellStart"/>
              <w:r>
                <w:rPr>
                  <w:rFonts w:ascii="Arial" w:eastAsia="Arial" w:hAnsi="Arial" w:cs="Arial"/>
                  <w:b/>
                  <w:sz w:val="16"/>
                  <w:szCs w:val="16"/>
                  <w:shd w:val="clear" w:color="auto" w:fill="F5F5F5"/>
                </w:rPr>
                <w:t>gregs</w:t>
              </w:r>
              <w:proofErr w:type="spellEnd"/>
              <w:r>
                <w:rPr>
                  <w:rFonts w:ascii="Arial" w:eastAsia="Arial" w:hAnsi="Arial" w:cs="Arial"/>
                  <w:b/>
                  <w:sz w:val="16"/>
                  <w:szCs w:val="16"/>
                  <w:shd w:val="clear" w:color="auto" w:fill="F5F5F5"/>
                </w:rPr>
                <w:t xml:space="preserve"> extruder with adapters</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51">
              <w:r>
                <w:rPr>
                  <w:rFonts w:ascii="Arial" w:eastAsia="Arial" w:hAnsi="Arial" w:cs="Arial"/>
                  <w:b/>
                  <w:sz w:val="16"/>
                  <w:szCs w:val="16"/>
                  <w:shd w:val="clear" w:color="auto" w:fill="F5F5F5"/>
                </w:rPr>
                <w:t>nicksears</w:t>
              </w:r>
              <w:proofErr w:type="spellEnd"/>
            </w:hyperlink>
            <w:r>
              <w:rPr>
                <w:rFonts w:ascii="Arial" w:eastAsia="Arial" w:hAnsi="Arial" w:cs="Arial"/>
                <w:sz w:val="16"/>
                <w:szCs w:val="16"/>
                <w:shd w:val="clear" w:color="auto" w:fill="F5F5F5"/>
              </w:rPr>
              <w:t xml:space="preserve"> is licensed under the </w:t>
            </w:r>
            <w:hyperlink r:id="rId152">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343CDB" w:rsidP="00343CDB">
            <w:pPr>
              <w:rPr>
                <w:rFonts w:asciiTheme="minorHAnsi" w:hAnsiTheme="minorHAnsi"/>
                <w:sz w:val="22"/>
              </w:rPr>
            </w:pPr>
            <w:hyperlink r:id="rId154">
              <w:r>
                <w:rPr>
                  <w:rFonts w:ascii="Arial" w:eastAsia="Arial" w:hAnsi="Arial" w:cs="Arial"/>
                  <w:b/>
                  <w:sz w:val="16"/>
                  <w:szCs w:val="16"/>
                  <w:shd w:val="clear" w:color="auto" w:fill="F5F5F5"/>
                </w:rPr>
                <w:t>Rouleau de PLA / ABS dispenser roll</w:t>
              </w:r>
            </w:hyperlink>
            <w:r>
              <w:rPr>
                <w:rFonts w:ascii="Arial" w:eastAsia="Arial" w:hAnsi="Arial" w:cs="Arial"/>
                <w:sz w:val="16"/>
                <w:szCs w:val="16"/>
                <w:shd w:val="clear" w:color="auto" w:fill="F5F5F5"/>
              </w:rPr>
              <w:t xml:space="preserve"> by </w:t>
            </w:r>
            <w:hyperlink r:id="rId155">
              <w:proofErr w:type="spellStart"/>
              <w:r>
                <w:rPr>
                  <w:rFonts w:ascii="Arial" w:eastAsia="Arial" w:hAnsi="Arial" w:cs="Arial"/>
                  <w:b/>
                  <w:sz w:val="16"/>
                  <w:szCs w:val="16"/>
                  <w:shd w:val="clear" w:color="auto" w:fill="F5F5F5"/>
                </w:rPr>
                <w:t>Alf_Arobase</w:t>
              </w:r>
            </w:hyperlink>
            <w:r>
              <w:rPr>
                <w:rFonts w:ascii="Arial" w:eastAsia="Arial" w:hAnsi="Arial" w:cs="Arial"/>
                <w:sz w:val="16"/>
                <w:szCs w:val="16"/>
                <w:shd w:val="clear" w:color="auto" w:fill="F5F5F5"/>
              </w:rPr>
              <w:t>is</w:t>
            </w:r>
            <w:proofErr w:type="spellEnd"/>
            <w:r>
              <w:rPr>
                <w:rFonts w:ascii="Arial" w:eastAsia="Arial" w:hAnsi="Arial" w:cs="Arial"/>
                <w:sz w:val="16"/>
                <w:szCs w:val="16"/>
                <w:shd w:val="clear" w:color="auto" w:fill="F5F5F5"/>
              </w:rPr>
              <w:t xml:space="preserve"> licensed under the </w:t>
            </w:r>
            <w:hyperlink r:id="rId156">
              <w:r>
                <w:rPr>
                  <w:rFonts w:ascii="Arial" w:eastAsia="Arial" w:hAnsi="Arial" w:cs="Arial"/>
                  <w:b/>
                  <w:sz w:val="16"/>
                  <w:szCs w:val="16"/>
                  <w:shd w:val="clear" w:color="auto" w:fill="F5F5F5"/>
                </w:rPr>
                <w:t>GNU - GPL</w:t>
              </w:r>
            </w:hyperlink>
            <w:r>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343CDB" w:rsidP="00343CDB">
            <w:pPr>
              <w:rPr>
                <w:rFonts w:asciiTheme="minorHAnsi" w:hAnsiTheme="minorHAnsi"/>
                <w:noProof/>
                <w:sz w:val="22"/>
              </w:rPr>
            </w:pPr>
            <w:hyperlink r:id="rId158">
              <w:proofErr w:type="spellStart"/>
              <w:r>
                <w:rPr>
                  <w:rFonts w:ascii="Arial" w:eastAsia="Arial" w:hAnsi="Arial" w:cs="Arial"/>
                  <w:b/>
                  <w:sz w:val="16"/>
                  <w:szCs w:val="16"/>
                  <w:shd w:val="clear" w:color="auto" w:fill="F5F5F5"/>
                </w:rPr>
                <w:t>bowden</w:t>
              </w:r>
              <w:proofErr w:type="spellEnd"/>
              <w:r>
                <w:rPr>
                  <w:rFonts w:ascii="Arial" w:eastAsia="Arial" w:hAnsi="Arial" w:cs="Arial"/>
                  <w:b/>
                  <w:sz w:val="16"/>
                  <w:szCs w:val="16"/>
                  <w:shd w:val="clear" w:color="auto" w:fill="F5F5F5"/>
                </w:rPr>
                <w:t xml:space="preserve"> capable </w:t>
              </w:r>
              <w:proofErr w:type="spellStart"/>
              <w:r>
                <w:rPr>
                  <w:rFonts w:ascii="Arial" w:eastAsia="Arial" w:hAnsi="Arial" w:cs="Arial"/>
                  <w:b/>
                  <w:sz w:val="16"/>
                  <w:szCs w:val="16"/>
                  <w:shd w:val="clear" w:color="auto" w:fill="F5F5F5"/>
                </w:rPr>
                <w:t>gregs</w:t>
              </w:r>
              <w:proofErr w:type="spellEnd"/>
              <w:r>
                <w:rPr>
                  <w:rFonts w:ascii="Arial" w:eastAsia="Arial" w:hAnsi="Arial" w:cs="Arial"/>
                  <w:b/>
                  <w:sz w:val="16"/>
                  <w:szCs w:val="16"/>
                  <w:shd w:val="clear" w:color="auto" w:fill="F5F5F5"/>
                </w:rPr>
                <w:t xml:space="preserve"> extruder with adapters</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59">
              <w:r>
                <w:rPr>
                  <w:rFonts w:ascii="Arial" w:eastAsia="Arial" w:hAnsi="Arial" w:cs="Arial"/>
                  <w:b/>
                  <w:sz w:val="16"/>
                  <w:szCs w:val="16"/>
                  <w:shd w:val="clear" w:color="auto" w:fill="F5F5F5"/>
                </w:rPr>
                <w:t>nicksears</w:t>
              </w:r>
              <w:proofErr w:type="spellEnd"/>
            </w:hyperlink>
            <w:r>
              <w:rPr>
                <w:rFonts w:ascii="Arial" w:eastAsia="Arial" w:hAnsi="Arial" w:cs="Arial"/>
                <w:sz w:val="16"/>
                <w:szCs w:val="16"/>
                <w:shd w:val="clear" w:color="auto" w:fill="F5F5F5"/>
              </w:rPr>
              <w:t xml:space="preserve"> is licensed under the </w:t>
            </w:r>
            <w:hyperlink r:id="rId160">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343CDB" w:rsidP="00343CDB">
            <w:pPr>
              <w:rPr>
                <w:rFonts w:asciiTheme="minorHAnsi" w:hAnsiTheme="minorHAnsi"/>
                <w:noProof/>
                <w:sz w:val="22"/>
              </w:rPr>
            </w:pPr>
            <w:hyperlink r:id="rId162">
              <w:r>
                <w:rPr>
                  <w:rFonts w:ascii="Arial" w:eastAsia="Arial" w:hAnsi="Arial" w:cs="Arial"/>
                  <w:b/>
                  <w:sz w:val="16"/>
                  <w:szCs w:val="16"/>
                  <w:shd w:val="clear" w:color="auto" w:fill="F5F5F5"/>
                </w:rPr>
                <w:t xml:space="preserve">Prusa i3 </w:t>
              </w:r>
              <w:proofErr w:type="spellStart"/>
              <w:r>
                <w:rPr>
                  <w:rFonts w:ascii="Arial" w:eastAsia="Arial" w:hAnsi="Arial" w:cs="Arial"/>
                  <w:b/>
                  <w:sz w:val="16"/>
                  <w:szCs w:val="16"/>
                  <w:shd w:val="clear" w:color="auto" w:fill="F5F5F5"/>
                </w:rPr>
                <w:t>Tristruder</w:t>
              </w:r>
              <w:proofErr w:type="spellEnd"/>
              <w:r>
                <w:rPr>
                  <w:rFonts w:ascii="Arial" w:eastAsia="Arial" w:hAnsi="Arial" w:cs="Arial"/>
                  <w:b/>
                  <w:sz w:val="16"/>
                  <w:szCs w:val="16"/>
                  <w:shd w:val="clear" w:color="auto" w:fill="F5F5F5"/>
                </w:rPr>
                <w:t xml:space="preserve"> with 18mm Probe Mount</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63">
              <w:r>
                <w:rPr>
                  <w:rFonts w:ascii="Arial" w:eastAsia="Arial" w:hAnsi="Arial" w:cs="Arial"/>
                  <w:b/>
                  <w:sz w:val="16"/>
                  <w:szCs w:val="16"/>
                  <w:shd w:val="clear" w:color="auto" w:fill="F5F5F5"/>
                </w:rPr>
                <w:t>insapio</w:t>
              </w:r>
              <w:proofErr w:type="spellEnd"/>
            </w:hyperlink>
            <w:r>
              <w:rPr>
                <w:rFonts w:ascii="Arial" w:eastAsia="Arial" w:hAnsi="Arial" w:cs="Arial"/>
                <w:sz w:val="16"/>
                <w:szCs w:val="16"/>
                <w:shd w:val="clear" w:color="auto" w:fill="F5F5F5"/>
              </w:rPr>
              <w:t xml:space="preserve"> is licensed under the </w:t>
            </w:r>
            <w:hyperlink r:id="rId164">
              <w:r>
                <w:rPr>
                  <w:rFonts w:ascii="Arial" w:eastAsia="Arial" w:hAnsi="Arial" w:cs="Arial"/>
                  <w:b/>
                  <w:sz w:val="16"/>
                  <w:szCs w:val="16"/>
                  <w:shd w:val="clear" w:color="auto" w:fill="F5F5F5"/>
                </w:rPr>
                <w:t>Creative Commons - Attribution</w:t>
              </w:r>
            </w:hyperlink>
            <w:r>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343CDB" w:rsidP="00343CDB">
            <w:pPr>
              <w:rPr>
                <w:rFonts w:asciiTheme="minorHAnsi" w:hAnsiTheme="minorHAnsi"/>
                <w:noProof/>
                <w:sz w:val="22"/>
              </w:rPr>
            </w:pPr>
            <w:hyperlink r:id="rId166">
              <w:r>
                <w:rPr>
                  <w:rFonts w:ascii="Arial" w:eastAsia="Arial" w:hAnsi="Arial" w:cs="Arial"/>
                  <w:b/>
                  <w:sz w:val="16"/>
                  <w:szCs w:val="16"/>
                  <w:shd w:val="clear" w:color="auto" w:fill="F5F5F5"/>
                </w:rPr>
                <w:t>Flex Coupler with Embedded Hardware</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67">
              <w:r>
                <w:rPr>
                  <w:rFonts w:ascii="Arial" w:eastAsia="Arial" w:hAnsi="Arial" w:cs="Arial"/>
                  <w:b/>
                  <w:sz w:val="16"/>
                  <w:szCs w:val="16"/>
                  <w:u w:val="single"/>
                  <w:shd w:val="clear" w:color="auto" w:fill="F5F5F5"/>
                </w:rPr>
                <w:t>chayesSAS</w:t>
              </w:r>
              <w:proofErr w:type="spellEnd"/>
            </w:hyperlink>
            <w:r>
              <w:rPr>
                <w:rFonts w:ascii="Arial" w:eastAsia="Arial" w:hAnsi="Arial" w:cs="Arial"/>
                <w:sz w:val="16"/>
                <w:szCs w:val="16"/>
                <w:shd w:val="clear" w:color="auto" w:fill="F5F5F5"/>
              </w:rPr>
              <w:t xml:space="preserve"> is licensed under the </w:t>
            </w:r>
            <w:hyperlink r:id="rId168">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343CDB" w:rsidP="00343CDB">
            <w:pPr>
              <w:rPr>
                <w:rFonts w:asciiTheme="minorHAnsi" w:hAnsiTheme="minorHAnsi"/>
                <w:noProof/>
                <w:sz w:val="22"/>
              </w:rPr>
            </w:pPr>
            <w:hyperlink r:id="rId170">
              <w:r>
                <w:rPr>
                  <w:rFonts w:ascii="Arial" w:eastAsia="Arial" w:hAnsi="Arial" w:cs="Arial"/>
                  <w:b/>
                  <w:sz w:val="16"/>
                  <w:szCs w:val="16"/>
                  <w:shd w:val="clear" w:color="auto" w:fill="F5F5F5"/>
                </w:rPr>
                <w:t>HyperX Cloud Headset rest/stand</w:t>
              </w:r>
            </w:hyperlink>
            <w:r>
              <w:rPr>
                <w:rFonts w:ascii="Arial" w:eastAsia="Arial" w:hAnsi="Arial" w:cs="Arial"/>
                <w:sz w:val="16"/>
                <w:szCs w:val="16"/>
                <w:shd w:val="clear" w:color="auto" w:fill="F5F5F5"/>
              </w:rPr>
              <w:t xml:space="preserve"> by </w:t>
            </w:r>
            <w:hyperlink r:id="rId171">
              <w:proofErr w:type="spellStart"/>
              <w:r>
                <w:rPr>
                  <w:rFonts w:ascii="Arial" w:eastAsia="Arial" w:hAnsi="Arial" w:cs="Arial"/>
                  <w:b/>
                  <w:sz w:val="16"/>
                  <w:szCs w:val="16"/>
                  <w:shd w:val="clear" w:color="auto" w:fill="F5F5F5"/>
                </w:rPr>
                <w:t>thatcloudguy</w:t>
              </w:r>
              <w:proofErr w:type="spellEnd"/>
            </w:hyperlink>
            <w:r>
              <w:rPr>
                <w:rFonts w:ascii="Arial" w:eastAsia="Arial" w:hAnsi="Arial" w:cs="Arial"/>
                <w:sz w:val="16"/>
                <w:szCs w:val="16"/>
                <w:shd w:val="clear" w:color="auto" w:fill="F5F5F5"/>
              </w:rPr>
              <w:t xml:space="preserve"> is licensed under the </w:t>
            </w:r>
            <w:hyperlink r:id="rId172">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343CDB" w:rsidP="00343CDB">
            <w:pPr>
              <w:rPr>
                <w:rFonts w:asciiTheme="minorHAnsi" w:hAnsiTheme="minorHAnsi"/>
                <w:noProof/>
                <w:sz w:val="22"/>
              </w:rPr>
            </w:pPr>
            <w:hyperlink r:id="rId174">
              <w:r>
                <w:rPr>
                  <w:rFonts w:ascii="Arial" w:eastAsia="Arial" w:hAnsi="Arial" w:cs="Arial"/>
                  <w:b/>
                  <w:sz w:val="16"/>
                  <w:szCs w:val="16"/>
                  <w:shd w:val="clear" w:color="auto" w:fill="F5F5F5"/>
                </w:rPr>
                <w:t>FPV Pod (Pan) - Hawkeye 1700 - GoPro/Xiaomi Yi + Board Cam Mount</w:t>
              </w:r>
            </w:hyperlink>
            <w:r>
              <w:rPr>
                <w:rFonts w:ascii="Arial" w:eastAsia="Arial" w:hAnsi="Arial" w:cs="Arial"/>
                <w:sz w:val="16"/>
                <w:szCs w:val="16"/>
                <w:shd w:val="clear" w:color="auto" w:fill="F5F5F5"/>
              </w:rPr>
              <w:t xml:space="preserve"> by </w:t>
            </w:r>
            <w:hyperlink r:id="rId175">
              <w:r>
                <w:rPr>
                  <w:rFonts w:ascii="Arial" w:eastAsia="Arial" w:hAnsi="Arial" w:cs="Arial"/>
                  <w:b/>
                  <w:sz w:val="16"/>
                  <w:szCs w:val="16"/>
                  <w:shd w:val="clear" w:color="auto" w:fill="F5F5F5"/>
                </w:rPr>
                <w:t>Bl0K3</w:t>
              </w:r>
            </w:hyperlink>
            <w:r>
              <w:rPr>
                <w:rFonts w:ascii="Arial" w:eastAsia="Arial" w:hAnsi="Arial" w:cs="Arial"/>
                <w:sz w:val="16"/>
                <w:szCs w:val="16"/>
                <w:shd w:val="clear" w:color="auto" w:fill="F5F5F5"/>
              </w:rPr>
              <w:t xml:space="preserve"> is licensed under </w:t>
            </w:r>
            <w:proofErr w:type="spellStart"/>
            <w:r>
              <w:rPr>
                <w:rFonts w:ascii="Arial" w:eastAsia="Arial" w:hAnsi="Arial" w:cs="Arial"/>
                <w:sz w:val="16"/>
                <w:szCs w:val="16"/>
                <w:shd w:val="clear" w:color="auto" w:fill="F5F5F5"/>
              </w:rPr>
              <w:t>the</w:t>
            </w:r>
            <w:hyperlink r:id="rId176">
              <w:r>
                <w:rPr>
                  <w:rFonts w:ascii="Arial" w:eastAsia="Arial" w:hAnsi="Arial" w:cs="Arial"/>
                  <w:b/>
                  <w:sz w:val="16"/>
                  <w:szCs w:val="16"/>
                  <w:shd w:val="clear" w:color="auto" w:fill="F5F5F5"/>
                </w:rPr>
                <w:t>Creative</w:t>
              </w:r>
              <w:proofErr w:type="spellEnd"/>
              <w:r>
                <w:rPr>
                  <w:rFonts w:ascii="Arial" w:eastAsia="Arial" w:hAnsi="Arial" w:cs="Arial"/>
                  <w:b/>
                  <w:sz w:val="16"/>
                  <w:szCs w:val="16"/>
                  <w:shd w:val="clear" w:color="auto" w:fill="F5F5F5"/>
                </w:rPr>
                <w:t xml:space="preserve"> Commons - Attribution - Share </w:t>
              </w:r>
              <w:proofErr w:type="spellStart"/>
              <w:r>
                <w:rPr>
                  <w:rFonts w:ascii="Arial" w:eastAsia="Arial" w:hAnsi="Arial" w:cs="Arial"/>
                  <w:b/>
                  <w:sz w:val="16"/>
                  <w:szCs w:val="16"/>
                  <w:shd w:val="clear" w:color="auto" w:fill="F5F5F5"/>
                </w:rPr>
                <w:t>Alike</w:t>
              </w:r>
            </w:hyperlink>
            <w:r>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343CDB" w:rsidP="00343CDB">
            <w:pPr>
              <w:rPr>
                <w:rFonts w:asciiTheme="minorHAnsi" w:hAnsiTheme="minorHAnsi"/>
                <w:noProof/>
                <w:sz w:val="22"/>
              </w:rPr>
            </w:pPr>
            <w:hyperlink r:id="rId178">
              <w:r>
                <w:rPr>
                  <w:rFonts w:ascii="Arial" w:eastAsia="Arial" w:hAnsi="Arial" w:cs="Arial"/>
                  <w:b/>
                  <w:sz w:val="16"/>
                  <w:szCs w:val="16"/>
                  <w:shd w:val="clear" w:color="auto" w:fill="F5F5F5"/>
                </w:rPr>
                <w:t>FPV Pod (Pan) - Hawkeye 1700 - GoPro/Xiaomi Yi + Board Cam Mount</w:t>
              </w:r>
            </w:hyperlink>
            <w:r>
              <w:rPr>
                <w:rFonts w:ascii="Arial" w:eastAsia="Arial" w:hAnsi="Arial" w:cs="Arial"/>
                <w:sz w:val="16"/>
                <w:szCs w:val="16"/>
                <w:shd w:val="clear" w:color="auto" w:fill="F5F5F5"/>
              </w:rPr>
              <w:t xml:space="preserve"> by </w:t>
            </w:r>
            <w:hyperlink r:id="rId179">
              <w:r>
                <w:rPr>
                  <w:rFonts w:ascii="Arial" w:eastAsia="Arial" w:hAnsi="Arial" w:cs="Arial"/>
                  <w:b/>
                  <w:sz w:val="16"/>
                  <w:szCs w:val="16"/>
                  <w:shd w:val="clear" w:color="auto" w:fill="F5F5F5"/>
                </w:rPr>
                <w:t>Bl0K3</w:t>
              </w:r>
            </w:hyperlink>
            <w:r>
              <w:rPr>
                <w:rFonts w:ascii="Arial" w:eastAsia="Arial" w:hAnsi="Arial" w:cs="Arial"/>
                <w:sz w:val="16"/>
                <w:szCs w:val="16"/>
                <w:shd w:val="clear" w:color="auto" w:fill="F5F5F5"/>
              </w:rPr>
              <w:t xml:space="preserve"> is licensed under </w:t>
            </w:r>
            <w:proofErr w:type="spellStart"/>
            <w:r>
              <w:rPr>
                <w:rFonts w:ascii="Arial" w:eastAsia="Arial" w:hAnsi="Arial" w:cs="Arial"/>
                <w:sz w:val="16"/>
                <w:szCs w:val="16"/>
                <w:shd w:val="clear" w:color="auto" w:fill="F5F5F5"/>
              </w:rPr>
              <w:t>the</w:t>
            </w:r>
            <w:hyperlink r:id="rId180">
              <w:r>
                <w:rPr>
                  <w:rFonts w:ascii="Arial" w:eastAsia="Arial" w:hAnsi="Arial" w:cs="Arial"/>
                  <w:b/>
                  <w:sz w:val="16"/>
                  <w:szCs w:val="16"/>
                  <w:shd w:val="clear" w:color="auto" w:fill="F5F5F5"/>
                </w:rPr>
                <w:t>Creative</w:t>
              </w:r>
              <w:proofErr w:type="spellEnd"/>
              <w:r>
                <w:rPr>
                  <w:rFonts w:ascii="Arial" w:eastAsia="Arial" w:hAnsi="Arial" w:cs="Arial"/>
                  <w:b/>
                  <w:sz w:val="16"/>
                  <w:szCs w:val="16"/>
                  <w:shd w:val="clear" w:color="auto" w:fill="F5F5F5"/>
                </w:rPr>
                <w:t xml:space="preserve"> Commons - Attribution - Share </w:t>
              </w:r>
              <w:proofErr w:type="spellStart"/>
              <w:r>
                <w:rPr>
                  <w:rFonts w:ascii="Arial" w:eastAsia="Arial" w:hAnsi="Arial" w:cs="Arial"/>
                  <w:b/>
                  <w:sz w:val="16"/>
                  <w:szCs w:val="16"/>
                  <w:shd w:val="clear" w:color="auto" w:fill="F5F5F5"/>
                </w:rPr>
                <w:t>Alike</w:t>
              </w:r>
            </w:hyperlink>
            <w:r>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174"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174"/>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175"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 xml:space="preserve">PNG without alpha </w:t>
      </w:r>
      <w:proofErr w:type="gramStart"/>
      <w:r>
        <w:rPr>
          <w:rFonts w:eastAsia="Verdana" w:cs="Verdana"/>
          <w:szCs w:val="20"/>
        </w:rPr>
        <w:t>are</w:t>
      </w:r>
      <w:proofErr w:type="gramEnd"/>
      <w:r>
        <w:rPr>
          <w:rFonts w:eastAsia="Verdana" w:cs="Verdana"/>
          <w:szCs w:val="20"/>
        </w:rPr>
        <w:t xml:space="preserv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175"/>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proofErr w:type="gramStart"/>
            <w:r>
              <w:t xml:space="preserve">Multiple </w:t>
            </w:r>
            <w:r w:rsidR="001E5D4B">
              <w:t xml:space="preserve"> </w:t>
            </w:r>
            <w:r>
              <w:t>C</w:t>
            </w:r>
            <w:r w:rsidR="001E5D4B">
              <w:t>ells</w:t>
            </w:r>
            <w:proofErr w:type="gramEnd"/>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A635E">
          <w:headerReference w:type="default" r:id="rId247"/>
          <w:footerReference w:type="default" r:id="rId248"/>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176" w:name="_Toc162181012"/>
      <w:r w:rsidR="000D77D9">
        <w:t>Appendix C</w:t>
      </w:r>
      <w:r w:rsidR="00DD1728" w:rsidRPr="7B2B6F25">
        <w:t xml:space="preserve"> - </w:t>
      </w:r>
      <w:r w:rsidR="00DD1728">
        <w:t>Test Case to Test Suite Mapping</w:t>
      </w:r>
      <w:bookmarkEnd w:id="176"/>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177"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177"/>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08C98EED" w14:textId="0926CA24" w:rsidTr="0061524D">
        <w:tc>
          <w:tcPr>
            <w:tcW w:w="1255" w:type="dxa"/>
          </w:tcPr>
          <w:p w14:paraId="2EC3F04E" w14:textId="4375121B" w:rsidR="0061524D" w:rsidRDefault="0061524D" w:rsidP="00D92B57">
            <w:pPr>
              <w:jc w:val="center"/>
              <w:rPr>
                <w:szCs w:val="20"/>
              </w:rPr>
            </w:pPr>
            <w:r>
              <w:rPr>
                <w:szCs w:val="20"/>
              </w:rPr>
              <w:t>2201_01</w:t>
            </w:r>
          </w:p>
        </w:tc>
        <w:tc>
          <w:tcPr>
            <w:tcW w:w="990" w:type="dxa"/>
          </w:tcPr>
          <w:p w14:paraId="2DE69E01" w14:textId="77777777" w:rsidR="0061524D" w:rsidRPr="00283A38" w:rsidRDefault="0061524D" w:rsidP="00D92B57">
            <w:pPr>
              <w:jc w:val="center"/>
              <w:rPr>
                <w:rFonts w:cstheme="minorHAnsi"/>
                <w:szCs w:val="20"/>
              </w:rPr>
            </w:pPr>
          </w:p>
        </w:tc>
        <w:tc>
          <w:tcPr>
            <w:tcW w:w="990" w:type="dxa"/>
          </w:tcPr>
          <w:p w14:paraId="034852A6" w14:textId="77777777" w:rsidR="0061524D" w:rsidRPr="00487927" w:rsidRDefault="0061524D" w:rsidP="00D92B57">
            <w:pPr>
              <w:jc w:val="center"/>
              <w:rPr>
                <w:rFonts w:cstheme="minorHAnsi"/>
                <w:szCs w:val="20"/>
              </w:rPr>
            </w:pPr>
          </w:p>
        </w:tc>
        <w:tc>
          <w:tcPr>
            <w:tcW w:w="990" w:type="dxa"/>
          </w:tcPr>
          <w:p w14:paraId="08976C52" w14:textId="77777777" w:rsidR="0061524D" w:rsidRPr="00487927" w:rsidRDefault="0061524D" w:rsidP="00D92B57">
            <w:pPr>
              <w:jc w:val="center"/>
              <w:rPr>
                <w:rFonts w:cstheme="minorHAnsi"/>
                <w:szCs w:val="20"/>
              </w:rPr>
            </w:pPr>
          </w:p>
        </w:tc>
        <w:tc>
          <w:tcPr>
            <w:tcW w:w="990" w:type="dxa"/>
          </w:tcPr>
          <w:p w14:paraId="34233A3E" w14:textId="77777777" w:rsidR="0061524D" w:rsidRPr="00487927" w:rsidRDefault="0061524D" w:rsidP="00D92B57">
            <w:pPr>
              <w:jc w:val="center"/>
              <w:rPr>
                <w:rFonts w:cstheme="minorHAnsi"/>
                <w:szCs w:val="20"/>
              </w:rPr>
            </w:pPr>
          </w:p>
        </w:tc>
        <w:tc>
          <w:tcPr>
            <w:tcW w:w="990" w:type="dxa"/>
          </w:tcPr>
          <w:p w14:paraId="467E2CB0" w14:textId="77777777" w:rsidR="0061524D" w:rsidRPr="00487927" w:rsidRDefault="0061524D" w:rsidP="00D92B57">
            <w:pPr>
              <w:jc w:val="center"/>
              <w:rPr>
                <w:rFonts w:cstheme="minorHAnsi"/>
                <w:szCs w:val="20"/>
              </w:rPr>
            </w:pPr>
          </w:p>
        </w:tc>
        <w:tc>
          <w:tcPr>
            <w:tcW w:w="990" w:type="dxa"/>
          </w:tcPr>
          <w:p w14:paraId="7185342A" w14:textId="77777777" w:rsidR="0061524D" w:rsidRPr="00487927" w:rsidRDefault="0061524D" w:rsidP="00D92B57">
            <w:pPr>
              <w:jc w:val="center"/>
              <w:rPr>
                <w:rFonts w:cstheme="minorHAnsi"/>
                <w:szCs w:val="20"/>
              </w:rPr>
            </w:pPr>
          </w:p>
        </w:tc>
        <w:tc>
          <w:tcPr>
            <w:tcW w:w="1080" w:type="dxa"/>
          </w:tcPr>
          <w:p w14:paraId="1E2F17B6" w14:textId="77777777" w:rsidR="0061524D" w:rsidRPr="00283A38" w:rsidDel="00B92203" w:rsidRDefault="0061524D" w:rsidP="00D92B57">
            <w:pPr>
              <w:jc w:val="center"/>
              <w:rPr>
                <w:rFonts w:cstheme="minorHAnsi"/>
                <w:szCs w:val="20"/>
              </w:rPr>
            </w:pPr>
          </w:p>
        </w:tc>
        <w:tc>
          <w:tcPr>
            <w:tcW w:w="990" w:type="dxa"/>
          </w:tcPr>
          <w:p w14:paraId="0FAD5CB0" w14:textId="77777777" w:rsidR="0061524D" w:rsidRPr="00283A38" w:rsidRDefault="0061524D" w:rsidP="00D92B57">
            <w:pPr>
              <w:jc w:val="center"/>
              <w:rPr>
                <w:rFonts w:cstheme="minorHAnsi"/>
                <w:szCs w:val="20"/>
              </w:rPr>
            </w:pPr>
          </w:p>
        </w:tc>
        <w:tc>
          <w:tcPr>
            <w:tcW w:w="990" w:type="dxa"/>
          </w:tcPr>
          <w:p w14:paraId="0DAFEBB4" w14:textId="14529D66"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D578DD9" w14:textId="77777777" w:rsidR="0061524D" w:rsidRPr="00283A38" w:rsidRDefault="0061524D" w:rsidP="00D92B57">
            <w:pPr>
              <w:jc w:val="center"/>
              <w:rPr>
                <w:rFonts w:cstheme="minorHAnsi"/>
                <w:szCs w:val="20"/>
              </w:rPr>
            </w:pPr>
          </w:p>
        </w:tc>
        <w:tc>
          <w:tcPr>
            <w:tcW w:w="1103" w:type="dxa"/>
          </w:tcPr>
          <w:p w14:paraId="30257396" w14:textId="77777777" w:rsidR="0061524D" w:rsidRPr="00283A38" w:rsidRDefault="0061524D" w:rsidP="00D92B57">
            <w:pPr>
              <w:jc w:val="center"/>
              <w:rPr>
                <w:rFonts w:cstheme="minorHAnsi"/>
                <w:szCs w:val="20"/>
              </w:rPr>
            </w:pPr>
          </w:p>
        </w:tc>
      </w:tr>
      <w:tr w:rsidR="0061524D" w:rsidRPr="00487927" w14:paraId="0158AFAC" w14:textId="06F86D85" w:rsidTr="0061524D">
        <w:tc>
          <w:tcPr>
            <w:tcW w:w="1255" w:type="dxa"/>
          </w:tcPr>
          <w:p w14:paraId="3229018E" w14:textId="52AE9DF7" w:rsidR="0061524D" w:rsidRDefault="0061524D" w:rsidP="00D92B57">
            <w:pPr>
              <w:jc w:val="center"/>
              <w:rPr>
                <w:szCs w:val="20"/>
              </w:rPr>
            </w:pPr>
            <w:r>
              <w:rPr>
                <w:szCs w:val="20"/>
              </w:rPr>
              <w:t>2201_02</w:t>
            </w:r>
          </w:p>
        </w:tc>
        <w:tc>
          <w:tcPr>
            <w:tcW w:w="990" w:type="dxa"/>
          </w:tcPr>
          <w:p w14:paraId="6A2D7A4D" w14:textId="77777777" w:rsidR="0061524D" w:rsidRPr="00283A38" w:rsidRDefault="0061524D" w:rsidP="00D92B57">
            <w:pPr>
              <w:jc w:val="center"/>
              <w:rPr>
                <w:rFonts w:cstheme="minorHAnsi"/>
                <w:szCs w:val="20"/>
              </w:rPr>
            </w:pPr>
          </w:p>
        </w:tc>
        <w:tc>
          <w:tcPr>
            <w:tcW w:w="990" w:type="dxa"/>
          </w:tcPr>
          <w:p w14:paraId="6DB9D461" w14:textId="77777777" w:rsidR="0061524D" w:rsidRPr="00487927" w:rsidRDefault="0061524D" w:rsidP="00D92B57">
            <w:pPr>
              <w:jc w:val="center"/>
              <w:rPr>
                <w:rFonts w:cstheme="minorHAnsi"/>
                <w:szCs w:val="20"/>
              </w:rPr>
            </w:pPr>
          </w:p>
        </w:tc>
        <w:tc>
          <w:tcPr>
            <w:tcW w:w="990" w:type="dxa"/>
          </w:tcPr>
          <w:p w14:paraId="0D158979" w14:textId="77777777" w:rsidR="0061524D" w:rsidRPr="00487927" w:rsidRDefault="0061524D" w:rsidP="00D92B57">
            <w:pPr>
              <w:jc w:val="center"/>
              <w:rPr>
                <w:rFonts w:cstheme="minorHAnsi"/>
                <w:szCs w:val="20"/>
              </w:rPr>
            </w:pPr>
          </w:p>
        </w:tc>
        <w:tc>
          <w:tcPr>
            <w:tcW w:w="990" w:type="dxa"/>
          </w:tcPr>
          <w:p w14:paraId="0E47A0BB" w14:textId="77777777" w:rsidR="0061524D" w:rsidRPr="00487927" w:rsidRDefault="0061524D" w:rsidP="00D92B57">
            <w:pPr>
              <w:jc w:val="center"/>
              <w:rPr>
                <w:rFonts w:cstheme="minorHAnsi"/>
                <w:szCs w:val="20"/>
              </w:rPr>
            </w:pPr>
          </w:p>
        </w:tc>
        <w:tc>
          <w:tcPr>
            <w:tcW w:w="990" w:type="dxa"/>
          </w:tcPr>
          <w:p w14:paraId="6CEDDB21" w14:textId="77777777" w:rsidR="0061524D" w:rsidRPr="00487927" w:rsidRDefault="0061524D" w:rsidP="00D92B57">
            <w:pPr>
              <w:jc w:val="center"/>
              <w:rPr>
                <w:rFonts w:cstheme="minorHAnsi"/>
                <w:szCs w:val="20"/>
              </w:rPr>
            </w:pPr>
          </w:p>
        </w:tc>
        <w:tc>
          <w:tcPr>
            <w:tcW w:w="990" w:type="dxa"/>
          </w:tcPr>
          <w:p w14:paraId="7BFC7FD7" w14:textId="77777777" w:rsidR="0061524D" w:rsidRPr="00487927" w:rsidRDefault="0061524D" w:rsidP="00D92B57">
            <w:pPr>
              <w:jc w:val="center"/>
              <w:rPr>
                <w:rFonts w:cstheme="minorHAnsi"/>
                <w:szCs w:val="20"/>
              </w:rPr>
            </w:pPr>
          </w:p>
        </w:tc>
        <w:tc>
          <w:tcPr>
            <w:tcW w:w="1080" w:type="dxa"/>
          </w:tcPr>
          <w:p w14:paraId="20C148E1" w14:textId="77777777" w:rsidR="0061524D" w:rsidRPr="00283A38" w:rsidDel="00B92203" w:rsidRDefault="0061524D" w:rsidP="00D92B57">
            <w:pPr>
              <w:jc w:val="center"/>
              <w:rPr>
                <w:rFonts w:cstheme="minorHAnsi"/>
                <w:szCs w:val="20"/>
              </w:rPr>
            </w:pPr>
          </w:p>
        </w:tc>
        <w:tc>
          <w:tcPr>
            <w:tcW w:w="990" w:type="dxa"/>
          </w:tcPr>
          <w:p w14:paraId="32159743" w14:textId="77777777" w:rsidR="0061524D" w:rsidRPr="00283A38" w:rsidRDefault="0061524D" w:rsidP="00D92B57">
            <w:pPr>
              <w:jc w:val="center"/>
              <w:rPr>
                <w:rFonts w:cstheme="minorHAnsi"/>
                <w:szCs w:val="20"/>
              </w:rPr>
            </w:pPr>
          </w:p>
        </w:tc>
        <w:tc>
          <w:tcPr>
            <w:tcW w:w="990" w:type="dxa"/>
          </w:tcPr>
          <w:p w14:paraId="508777C7" w14:textId="406CFCEA"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8FBD5BE" w14:textId="77777777" w:rsidR="0061524D" w:rsidRPr="00283A38" w:rsidRDefault="0061524D" w:rsidP="00D92B57">
            <w:pPr>
              <w:jc w:val="center"/>
              <w:rPr>
                <w:rFonts w:cstheme="minorHAnsi"/>
                <w:szCs w:val="20"/>
              </w:rPr>
            </w:pPr>
          </w:p>
        </w:tc>
        <w:tc>
          <w:tcPr>
            <w:tcW w:w="1103" w:type="dxa"/>
          </w:tcPr>
          <w:p w14:paraId="038E4164" w14:textId="77777777" w:rsidR="0061524D" w:rsidRPr="00283A38" w:rsidRDefault="0061524D" w:rsidP="00D92B57">
            <w:pPr>
              <w:jc w:val="center"/>
              <w:rPr>
                <w:rFonts w:cstheme="minorHAnsi"/>
                <w:szCs w:val="20"/>
              </w:rPr>
            </w:pPr>
          </w:p>
        </w:tc>
      </w:tr>
      <w:tr w:rsidR="0061524D" w:rsidRPr="00487927" w14:paraId="48139645" w14:textId="216F8B69" w:rsidTr="0061524D">
        <w:tc>
          <w:tcPr>
            <w:tcW w:w="1255" w:type="dxa"/>
          </w:tcPr>
          <w:p w14:paraId="36ABBFAB" w14:textId="6E04EC69" w:rsidR="0061524D" w:rsidRDefault="0061524D" w:rsidP="00D92B57">
            <w:pPr>
              <w:jc w:val="center"/>
              <w:rPr>
                <w:szCs w:val="20"/>
              </w:rPr>
            </w:pPr>
            <w:r>
              <w:rPr>
                <w:szCs w:val="20"/>
              </w:rPr>
              <w:t>2201_03</w:t>
            </w:r>
          </w:p>
        </w:tc>
        <w:tc>
          <w:tcPr>
            <w:tcW w:w="990" w:type="dxa"/>
          </w:tcPr>
          <w:p w14:paraId="75E4D577" w14:textId="77777777" w:rsidR="0061524D" w:rsidRPr="00283A38" w:rsidRDefault="0061524D" w:rsidP="00D92B57">
            <w:pPr>
              <w:jc w:val="center"/>
              <w:rPr>
                <w:rFonts w:cstheme="minorHAnsi"/>
                <w:szCs w:val="20"/>
              </w:rPr>
            </w:pPr>
          </w:p>
        </w:tc>
        <w:tc>
          <w:tcPr>
            <w:tcW w:w="990" w:type="dxa"/>
          </w:tcPr>
          <w:p w14:paraId="66DE27F8" w14:textId="77777777" w:rsidR="0061524D" w:rsidRPr="00487927" w:rsidRDefault="0061524D" w:rsidP="00D92B57">
            <w:pPr>
              <w:jc w:val="center"/>
              <w:rPr>
                <w:rFonts w:cstheme="minorHAnsi"/>
                <w:szCs w:val="20"/>
              </w:rPr>
            </w:pPr>
          </w:p>
        </w:tc>
        <w:tc>
          <w:tcPr>
            <w:tcW w:w="990" w:type="dxa"/>
          </w:tcPr>
          <w:p w14:paraId="73B04B1A" w14:textId="77777777" w:rsidR="0061524D" w:rsidRPr="00487927" w:rsidRDefault="0061524D" w:rsidP="00D92B57">
            <w:pPr>
              <w:jc w:val="center"/>
              <w:rPr>
                <w:rFonts w:cstheme="minorHAnsi"/>
                <w:szCs w:val="20"/>
              </w:rPr>
            </w:pPr>
          </w:p>
        </w:tc>
        <w:tc>
          <w:tcPr>
            <w:tcW w:w="990" w:type="dxa"/>
          </w:tcPr>
          <w:p w14:paraId="4D3E27DE" w14:textId="77777777" w:rsidR="0061524D" w:rsidRPr="00487927" w:rsidRDefault="0061524D" w:rsidP="00D92B57">
            <w:pPr>
              <w:jc w:val="center"/>
              <w:rPr>
                <w:rFonts w:cstheme="minorHAnsi"/>
                <w:szCs w:val="20"/>
              </w:rPr>
            </w:pPr>
          </w:p>
        </w:tc>
        <w:tc>
          <w:tcPr>
            <w:tcW w:w="990" w:type="dxa"/>
          </w:tcPr>
          <w:p w14:paraId="648C6090" w14:textId="77777777" w:rsidR="0061524D" w:rsidRPr="00487927" w:rsidRDefault="0061524D" w:rsidP="00D92B57">
            <w:pPr>
              <w:jc w:val="center"/>
              <w:rPr>
                <w:rFonts w:cstheme="minorHAnsi"/>
                <w:szCs w:val="20"/>
              </w:rPr>
            </w:pPr>
          </w:p>
        </w:tc>
        <w:tc>
          <w:tcPr>
            <w:tcW w:w="990" w:type="dxa"/>
          </w:tcPr>
          <w:p w14:paraId="78616A3F" w14:textId="77777777" w:rsidR="0061524D" w:rsidRPr="00487927" w:rsidRDefault="0061524D" w:rsidP="00D92B57">
            <w:pPr>
              <w:jc w:val="center"/>
              <w:rPr>
                <w:rFonts w:cstheme="minorHAnsi"/>
                <w:szCs w:val="20"/>
              </w:rPr>
            </w:pPr>
          </w:p>
        </w:tc>
        <w:tc>
          <w:tcPr>
            <w:tcW w:w="1080" w:type="dxa"/>
          </w:tcPr>
          <w:p w14:paraId="4C35EF58" w14:textId="77777777" w:rsidR="0061524D" w:rsidRPr="00283A38" w:rsidDel="00B92203" w:rsidRDefault="0061524D" w:rsidP="00D92B57">
            <w:pPr>
              <w:jc w:val="center"/>
              <w:rPr>
                <w:rFonts w:cstheme="minorHAnsi"/>
                <w:szCs w:val="20"/>
              </w:rPr>
            </w:pPr>
          </w:p>
        </w:tc>
        <w:tc>
          <w:tcPr>
            <w:tcW w:w="990" w:type="dxa"/>
          </w:tcPr>
          <w:p w14:paraId="4C2BD191" w14:textId="77777777" w:rsidR="0061524D" w:rsidRPr="00283A38" w:rsidRDefault="0061524D" w:rsidP="00D92B57">
            <w:pPr>
              <w:jc w:val="center"/>
              <w:rPr>
                <w:rFonts w:cstheme="minorHAnsi"/>
                <w:szCs w:val="20"/>
              </w:rPr>
            </w:pPr>
          </w:p>
        </w:tc>
        <w:tc>
          <w:tcPr>
            <w:tcW w:w="990" w:type="dxa"/>
          </w:tcPr>
          <w:p w14:paraId="557CF315" w14:textId="302F72F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43D6A3A" w14:textId="77777777" w:rsidR="0061524D" w:rsidRPr="00283A38" w:rsidRDefault="0061524D" w:rsidP="00D92B57">
            <w:pPr>
              <w:jc w:val="center"/>
              <w:rPr>
                <w:rFonts w:cstheme="minorHAnsi"/>
                <w:szCs w:val="20"/>
              </w:rPr>
            </w:pPr>
          </w:p>
        </w:tc>
        <w:tc>
          <w:tcPr>
            <w:tcW w:w="1103" w:type="dxa"/>
          </w:tcPr>
          <w:p w14:paraId="4F4403E6" w14:textId="77777777" w:rsidR="0061524D" w:rsidRPr="00283A38" w:rsidRDefault="0061524D" w:rsidP="00D92B57">
            <w:pPr>
              <w:jc w:val="center"/>
              <w:rPr>
                <w:rFonts w:cstheme="minorHAnsi"/>
                <w:szCs w:val="20"/>
              </w:rPr>
            </w:pPr>
          </w:p>
        </w:tc>
      </w:tr>
      <w:tr w:rsidR="0061524D" w:rsidRPr="00487927" w14:paraId="7C3A5A37" w14:textId="3EA3165E" w:rsidTr="0061524D">
        <w:tc>
          <w:tcPr>
            <w:tcW w:w="1255" w:type="dxa"/>
          </w:tcPr>
          <w:p w14:paraId="1D8304AE" w14:textId="4DEE5AAD" w:rsidR="0061524D" w:rsidRDefault="0061524D" w:rsidP="00D92B57">
            <w:pPr>
              <w:jc w:val="center"/>
              <w:rPr>
                <w:szCs w:val="20"/>
              </w:rPr>
            </w:pPr>
            <w:r>
              <w:rPr>
                <w:szCs w:val="20"/>
              </w:rPr>
              <w:t>2201_04</w:t>
            </w:r>
          </w:p>
        </w:tc>
        <w:tc>
          <w:tcPr>
            <w:tcW w:w="990" w:type="dxa"/>
          </w:tcPr>
          <w:p w14:paraId="46575450" w14:textId="1FA091C5" w:rsidR="0061524D" w:rsidRPr="00283A38" w:rsidRDefault="0061524D" w:rsidP="00D92B57">
            <w:pPr>
              <w:jc w:val="center"/>
              <w:rPr>
                <w:rFonts w:cstheme="minorHAnsi"/>
                <w:szCs w:val="20"/>
              </w:rPr>
            </w:pPr>
          </w:p>
        </w:tc>
        <w:tc>
          <w:tcPr>
            <w:tcW w:w="990" w:type="dxa"/>
          </w:tcPr>
          <w:p w14:paraId="1F4A5762" w14:textId="77777777" w:rsidR="0061524D" w:rsidRPr="00487927" w:rsidRDefault="0061524D" w:rsidP="00D92B57">
            <w:pPr>
              <w:jc w:val="center"/>
              <w:rPr>
                <w:rFonts w:cstheme="minorHAnsi"/>
                <w:szCs w:val="20"/>
              </w:rPr>
            </w:pPr>
          </w:p>
        </w:tc>
        <w:tc>
          <w:tcPr>
            <w:tcW w:w="990" w:type="dxa"/>
          </w:tcPr>
          <w:p w14:paraId="020707AC" w14:textId="77777777" w:rsidR="0061524D" w:rsidRPr="00487927" w:rsidRDefault="0061524D" w:rsidP="00D92B57">
            <w:pPr>
              <w:jc w:val="center"/>
              <w:rPr>
                <w:rFonts w:cstheme="minorHAnsi"/>
                <w:szCs w:val="20"/>
              </w:rPr>
            </w:pPr>
          </w:p>
        </w:tc>
        <w:tc>
          <w:tcPr>
            <w:tcW w:w="990" w:type="dxa"/>
          </w:tcPr>
          <w:p w14:paraId="62BE0662" w14:textId="77777777" w:rsidR="0061524D" w:rsidRPr="00487927" w:rsidRDefault="0061524D" w:rsidP="00D92B57">
            <w:pPr>
              <w:jc w:val="center"/>
              <w:rPr>
                <w:rFonts w:cstheme="minorHAnsi"/>
                <w:szCs w:val="20"/>
              </w:rPr>
            </w:pPr>
          </w:p>
        </w:tc>
        <w:tc>
          <w:tcPr>
            <w:tcW w:w="990" w:type="dxa"/>
          </w:tcPr>
          <w:p w14:paraId="2F07C096" w14:textId="77777777" w:rsidR="0061524D" w:rsidRPr="00487927" w:rsidRDefault="0061524D" w:rsidP="00D92B57">
            <w:pPr>
              <w:jc w:val="center"/>
              <w:rPr>
                <w:rFonts w:cstheme="minorHAnsi"/>
                <w:szCs w:val="20"/>
              </w:rPr>
            </w:pPr>
          </w:p>
        </w:tc>
        <w:tc>
          <w:tcPr>
            <w:tcW w:w="990" w:type="dxa"/>
          </w:tcPr>
          <w:p w14:paraId="577402F2" w14:textId="77777777" w:rsidR="0061524D" w:rsidRPr="00487927" w:rsidRDefault="0061524D" w:rsidP="00D92B57">
            <w:pPr>
              <w:jc w:val="center"/>
              <w:rPr>
                <w:rFonts w:cstheme="minorHAnsi"/>
                <w:szCs w:val="20"/>
              </w:rPr>
            </w:pPr>
          </w:p>
        </w:tc>
        <w:tc>
          <w:tcPr>
            <w:tcW w:w="1080" w:type="dxa"/>
          </w:tcPr>
          <w:p w14:paraId="18A1F08F" w14:textId="77777777" w:rsidR="0061524D" w:rsidRPr="00283A38" w:rsidDel="00B92203" w:rsidRDefault="0061524D" w:rsidP="00D92B57">
            <w:pPr>
              <w:jc w:val="center"/>
              <w:rPr>
                <w:rFonts w:cstheme="minorHAnsi"/>
                <w:szCs w:val="20"/>
              </w:rPr>
            </w:pPr>
          </w:p>
        </w:tc>
        <w:tc>
          <w:tcPr>
            <w:tcW w:w="990" w:type="dxa"/>
          </w:tcPr>
          <w:p w14:paraId="17964DFB" w14:textId="77777777" w:rsidR="0061524D" w:rsidRPr="00283A38" w:rsidRDefault="0061524D" w:rsidP="00D92B57">
            <w:pPr>
              <w:jc w:val="center"/>
              <w:rPr>
                <w:rFonts w:cstheme="minorHAnsi"/>
                <w:szCs w:val="20"/>
              </w:rPr>
            </w:pPr>
          </w:p>
        </w:tc>
        <w:tc>
          <w:tcPr>
            <w:tcW w:w="990" w:type="dxa"/>
          </w:tcPr>
          <w:p w14:paraId="7D77E22C" w14:textId="2759BB3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C2BD101" w14:textId="77777777" w:rsidR="0061524D" w:rsidRPr="00283A38" w:rsidRDefault="0061524D" w:rsidP="00D92B57">
            <w:pPr>
              <w:jc w:val="center"/>
              <w:rPr>
                <w:rFonts w:cstheme="minorHAnsi"/>
                <w:szCs w:val="20"/>
              </w:rPr>
            </w:pPr>
          </w:p>
        </w:tc>
        <w:tc>
          <w:tcPr>
            <w:tcW w:w="1103" w:type="dxa"/>
          </w:tcPr>
          <w:p w14:paraId="119DE42D" w14:textId="77777777" w:rsidR="0061524D" w:rsidRPr="00283A38" w:rsidRDefault="0061524D" w:rsidP="00D92B57">
            <w:pPr>
              <w:jc w:val="center"/>
              <w:rPr>
                <w:rFonts w:cstheme="minorHAnsi"/>
                <w:szCs w:val="20"/>
              </w:rPr>
            </w:pPr>
          </w:p>
        </w:tc>
      </w:tr>
      <w:tr w:rsidR="0061524D" w:rsidRPr="00487927" w14:paraId="0AC3C565" w14:textId="63AA7F21" w:rsidTr="0061524D">
        <w:tc>
          <w:tcPr>
            <w:tcW w:w="1255" w:type="dxa"/>
          </w:tcPr>
          <w:p w14:paraId="1F7FBF50" w14:textId="048F8871" w:rsidR="0061524D" w:rsidRDefault="0061524D" w:rsidP="00D92B57">
            <w:pPr>
              <w:jc w:val="center"/>
              <w:rPr>
                <w:szCs w:val="20"/>
              </w:rPr>
            </w:pPr>
            <w:r>
              <w:rPr>
                <w:szCs w:val="20"/>
              </w:rPr>
              <w:t>2201_05</w:t>
            </w:r>
          </w:p>
        </w:tc>
        <w:tc>
          <w:tcPr>
            <w:tcW w:w="990" w:type="dxa"/>
          </w:tcPr>
          <w:p w14:paraId="02DB2BAB" w14:textId="77777777" w:rsidR="0061524D" w:rsidRPr="00283A38" w:rsidRDefault="0061524D" w:rsidP="00D92B57">
            <w:pPr>
              <w:jc w:val="center"/>
              <w:rPr>
                <w:rFonts w:cstheme="minorHAnsi"/>
                <w:szCs w:val="20"/>
              </w:rPr>
            </w:pPr>
          </w:p>
        </w:tc>
        <w:tc>
          <w:tcPr>
            <w:tcW w:w="990" w:type="dxa"/>
          </w:tcPr>
          <w:p w14:paraId="2D26FD2A" w14:textId="77777777" w:rsidR="0061524D" w:rsidRPr="00487927" w:rsidRDefault="0061524D" w:rsidP="00D92B57">
            <w:pPr>
              <w:jc w:val="center"/>
              <w:rPr>
                <w:rFonts w:cstheme="minorHAnsi"/>
                <w:szCs w:val="20"/>
              </w:rPr>
            </w:pPr>
          </w:p>
        </w:tc>
        <w:tc>
          <w:tcPr>
            <w:tcW w:w="990" w:type="dxa"/>
          </w:tcPr>
          <w:p w14:paraId="4BCAF705" w14:textId="77777777" w:rsidR="0061524D" w:rsidRPr="00487927" w:rsidRDefault="0061524D" w:rsidP="00D92B57">
            <w:pPr>
              <w:jc w:val="center"/>
              <w:rPr>
                <w:rFonts w:cstheme="minorHAnsi"/>
                <w:szCs w:val="20"/>
              </w:rPr>
            </w:pPr>
          </w:p>
        </w:tc>
        <w:tc>
          <w:tcPr>
            <w:tcW w:w="990" w:type="dxa"/>
          </w:tcPr>
          <w:p w14:paraId="44736597" w14:textId="77777777" w:rsidR="0061524D" w:rsidRPr="00487927" w:rsidRDefault="0061524D" w:rsidP="00D92B57">
            <w:pPr>
              <w:jc w:val="center"/>
              <w:rPr>
                <w:rFonts w:cstheme="minorHAnsi"/>
                <w:szCs w:val="20"/>
              </w:rPr>
            </w:pPr>
          </w:p>
        </w:tc>
        <w:tc>
          <w:tcPr>
            <w:tcW w:w="990" w:type="dxa"/>
          </w:tcPr>
          <w:p w14:paraId="1A0D257A" w14:textId="77777777" w:rsidR="0061524D" w:rsidRPr="00487927" w:rsidRDefault="0061524D" w:rsidP="00D92B57">
            <w:pPr>
              <w:jc w:val="center"/>
              <w:rPr>
                <w:rFonts w:cstheme="minorHAnsi"/>
                <w:szCs w:val="20"/>
              </w:rPr>
            </w:pPr>
          </w:p>
        </w:tc>
        <w:tc>
          <w:tcPr>
            <w:tcW w:w="990" w:type="dxa"/>
          </w:tcPr>
          <w:p w14:paraId="05638813" w14:textId="77777777" w:rsidR="0061524D" w:rsidRPr="00487927" w:rsidRDefault="0061524D" w:rsidP="00D92B57">
            <w:pPr>
              <w:jc w:val="center"/>
              <w:rPr>
                <w:rFonts w:cstheme="minorHAnsi"/>
                <w:szCs w:val="20"/>
              </w:rPr>
            </w:pPr>
          </w:p>
        </w:tc>
        <w:tc>
          <w:tcPr>
            <w:tcW w:w="1080" w:type="dxa"/>
          </w:tcPr>
          <w:p w14:paraId="5667F0B5" w14:textId="77777777" w:rsidR="0061524D" w:rsidRPr="00283A38" w:rsidDel="00B92203" w:rsidRDefault="0061524D" w:rsidP="00D92B57">
            <w:pPr>
              <w:jc w:val="center"/>
              <w:rPr>
                <w:rFonts w:cstheme="minorHAnsi"/>
                <w:szCs w:val="20"/>
              </w:rPr>
            </w:pPr>
          </w:p>
        </w:tc>
        <w:tc>
          <w:tcPr>
            <w:tcW w:w="990" w:type="dxa"/>
          </w:tcPr>
          <w:p w14:paraId="6C8A253F" w14:textId="77777777" w:rsidR="0061524D" w:rsidRPr="00283A38" w:rsidRDefault="0061524D" w:rsidP="00D92B57">
            <w:pPr>
              <w:jc w:val="center"/>
              <w:rPr>
                <w:rFonts w:cstheme="minorHAnsi"/>
                <w:szCs w:val="20"/>
              </w:rPr>
            </w:pPr>
          </w:p>
        </w:tc>
        <w:tc>
          <w:tcPr>
            <w:tcW w:w="990" w:type="dxa"/>
          </w:tcPr>
          <w:p w14:paraId="7D97235A" w14:textId="38708FF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2C9BDD8" w14:textId="77777777" w:rsidR="0061524D" w:rsidRPr="00283A38" w:rsidRDefault="0061524D" w:rsidP="00D92B57">
            <w:pPr>
              <w:jc w:val="center"/>
              <w:rPr>
                <w:rFonts w:cstheme="minorHAnsi"/>
                <w:szCs w:val="20"/>
              </w:rPr>
            </w:pPr>
          </w:p>
        </w:tc>
        <w:tc>
          <w:tcPr>
            <w:tcW w:w="1103" w:type="dxa"/>
          </w:tcPr>
          <w:p w14:paraId="1EDBEFA7" w14:textId="77777777" w:rsidR="0061524D" w:rsidRPr="00283A38" w:rsidRDefault="0061524D" w:rsidP="00D92B57">
            <w:pPr>
              <w:jc w:val="center"/>
              <w:rPr>
                <w:rFonts w:cstheme="minorHAnsi"/>
                <w:szCs w:val="20"/>
              </w:rPr>
            </w:pPr>
          </w:p>
        </w:tc>
      </w:tr>
      <w:tr w:rsidR="0061524D" w:rsidRPr="00487927" w14:paraId="56D3471B" w14:textId="3011F7F9" w:rsidTr="0061524D">
        <w:tc>
          <w:tcPr>
            <w:tcW w:w="1255" w:type="dxa"/>
          </w:tcPr>
          <w:p w14:paraId="3F6CB1EB" w14:textId="5FDCC161" w:rsidR="0061524D" w:rsidRDefault="0061524D" w:rsidP="00D92B57">
            <w:pPr>
              <w:jc w:val="center"/>
              <w:rPr>
                <w:szCs w:val="20"/>
              </w:rPr>
            </w:pPr>
            <w:r>
              <w:rPr>
                <w:szCs w:val="20"/>
              </w:rPr>
              <w:t>2201_06</w:t>
            </w:r>
          </w:p>
        </w:tc>
        <w:tc>
          <w:tcPr>
            <w:tcW w:w="990" w:type="dxa"/>
          </w:tcPr>
          <w:p w14:paraId="47F25D50" w14:textId="77777777" w:rsidR="0061524D" w:rsidRPr="00283A38" w:rsidRDefault="0061524D" w:rsidP="00D92B57">
            <w:pPr>
              <w:jc w:val="center"/>
              <w:rPr>
                <w:rFonts w:cstheme="minorHAnsi"/>
                <w:szCs w:val="20"/>
              </w:rPr>
            </w:pPr>
          </w:p>
        </w:tc>
        <w:tc>
          <w:tcPr>
            <w:tcW w:w="990" w:type="dxa"/>
          </w:tcPr>
          <w:p w14:paraId="37F290D7" w14:textId="77777777" w:rsidR="0061524D" w:rsidRPr="00487927" w:rsidRDefault="0061524D" w:rsidP="00D92B57">
            <w:pPr>
              <w:jc w:val="center"/>
              <w:rPr>
                <w:rFonts w:cstheme="minorHAnsi"/>
                <w:szCs w:val="20"/>
              </w:rPr>
            </w:pPr>
          </w:p>
        </w:tc>
        <w:tc>
          <w:tcPr>
            <w:tcW w:w="990" w:type="dxa"/>
          </w:tcPr>
          <w:p w14:paraId="6FAB6C95" w14:textId="77777777" w:rsidR="0061524D" w:rsidRPr="00487927" w:rsidRDefault="0061524D" w:rsidP="00D92B57">
            <w:pPr>
              <w:jc w:val="center"/>
              <w:rPr>
                <w:rFonts w:cstheme="minorHAnsi"/>
                <w:szCs w:val="20"/>
              </w:rPr>
            </w:pPr>
          </w:p>
        </w:tc>
        <w:tc>
          <w:tcPr>
            <w:tcW w:w="990" w:type="dxa"/>
          </w:tcPr>
          <w:p w14:paraId="1E718039" w14:textId="77777777" w:rsidR="0061524D" w:rsidRPr="00487927" w:rsidRDefault="0061524D" w:rsidP="00D92B57">
            <w:pPr>
              <w:jc w:val="center"/>
              <w:rPr>
                <w:rFonts w:cstheme="minorHAnsi"/>
                <w:szCs w:val="20"/>
              </w:rPr>
            </w:pPr>
          </w:p>
        </w:tc>
        <w:tc>
          <w:tcPr>
            <w:tcW w:w="990" w:type="dxa"/>
          </w:tcPr>
          <w:p w14:paraId="0350DA5C" w14:textId="77777777" w:rsidR="0061524D" w:rsidRPr="00487927" w:rsidRDefault="0061524D" w:rsidP="00D92B57">
            <w:pPr>
              <w:jc w:val="center"/>
              <w:rPr>
                <w:rFonts w:cstheme="minorHAnsi"/>
                <w:szCs w:val="20"/>
              </w:rPr>
            </w:pPr>
          </w:p>
        </w:tc>
        <w:tc>
          <w:tcPr>
            <w:tcW w:w="990" w:type="dxa"/>
          </w:tcPr>
          <w:p w14:paraId="4FD5B21E" w14:textId="77777777" w:rsidR="0061524D" w:rsidRPr="00487927" w:rsidRDefault="0061524D" w:rsidP="00D92B57">
            <w:pPr>
              <w:jc w:val="center"/>
              <w:rPr>
                <w:rFonts w:cstheme="minorHAnsi"/>
                <w:szCs w:val="20"/>
              </w:rPr>
            </w:pPr>
          </w:p>
        </w:tc>
        <w:tc>
          <w:tcPr>
            <w:tcW w:w="1080" w:type="dxa"/>
          </w:tcPr>
          <w:p w14:paraId="541F19AB" w14:textId="77777777" w:rsidR="0061524D" w:rsidRPr="00283A38" w:rsidDel="00B92203" w:rsidRDefault="0061524D" w:rsidP="00D92B57">
            <w:pPr>
              <w:jc w:val="center"/>
              <w:rPr>
                <w:rFonts w:cstheme="minorHAnsi"/>
                <w:szCs w:val="20"/>
              </w:rPr>
            </w:pPr>
          </w:p>
        </w:tc>
        <w:tc>
          <w:tcPr>
            <w:tcW w:w="990" w:type="dxa"/>
          </w:tcPr>
          <w:p w14:paraId="48288DC3" w14:textId="77777777" w:rsidR="0061524D" w:rsidRPr="00283A38" w:rsidRDefault="0061524D" w:rsidP="00D92B57">
            <w:pPr>
              <w:jc w:val="center"/>
              <w:rPr>
                <w:rFonts w:cstheme="minorHAnsi"/>
                <w:szCs w:val="20"/>
              </w:rPr>
            </w:pPr>
          </w:p>
        </w:tc>
        <w:tc>
          <w:tcPr>
            <w:tcW w:w="990" w:type="dxa"/>
          </w:tcPr>
          <w:p w14:paraId="2FC34FC9" w14:textId="514ECB4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E3B70A4" w14:textId="77777777" w:rsidR="0061524D" w:rsidRPr="00283A38" w:rsidRDefault="0061524D" w:rsidP="00D92B57">
            <w:pPr>
              <w:jc w:val="center"/>
              <w:rPr>
                <w:rFonts w:cstheme="minorHAnsi"/>
                <w:szCs w:val="20"/>
              </w:rPr>
            </w:pPr>
          </w:p>
        </w:tc>
        <w:tc>
          <w:tcPr>
            <w:tcW w:w="1103" w:type="dxa"/>
          </w:tcPr>
          <w:p w14:paraId="3C62D6D6" w14:textId="77777777" w:rsidR="0061524D" w:rsidRPr="00283A38" w:rsidRDefault="0061524D" w:rsidP="00D92B57">
            <w:pPr>
              <w:jc w:val="center"/>
              <w:rPr>
                <w:rFonts w:cstheme="minorHAnsi"/>
                <w:szCs w:val="20"/>
              </w:rPr>
            </w:pPr>
          </w:p>
        </w:tc>
      </w:tr>
      <w:tr w:rsidR="0061524D" w:rsidRPr="00487927" w14:paraId="27D523BE" w14:textId="77948D1A" w:rsidTr="0061524D">
        <w:tc>
          <w:tcPr>
            <w:tcW w:w="1255" w:type="dxa"/>
          </w:tcPr>
          <w:p w14:paraId="1E1C991F" w14:textId="37A275F2" w:rsidR="0061524D" w:rsidRDefault="0061524D" w:rsidP="00D92B57">
            <w:pPr>
              <w:jc w:val="center"/>
              <w:rPr>
                <w:szCs w:val="20"/>
              </w:rPr>
            </w:pPr>
            <w:r>
              <w:rPr>
                <w:szCs w:val="20"/>
              </w:rPr>
              <w:t>2201_07</w:t>
            </w:r>
          </w:p>
        </w:tc>
        <w:tc>
          <w:tcPr>
            <w:tcW w:w="990" w:type="dxa"/>
          </w:tcPr>
          <w:p w14:paraId="4A2AF66E" w14:textId="77777777" w:rsidR="0061524D" w:rsidRPr="00283A38" w:rsidRDefault="0061524D" w:rsidP="00D92B57">
            <w:pPr>
              <w:jc w:val="center"/>
              <w:rPr>
                <w:rFonts w:cstheme="minorHAnsi"/>
                <w:szCs w:val="20"/>
              </w:rPr>
            </w:pPr>
          </w:p>
        </w:tc>
        <w:tc>
          <w:tcPr>
            <w:tcW w:w="990" w:type="dxa"/>
          </w:tcPr>
          <w:p w14:paraId="6D3CAE54" w14:textId="77777777" w:rsidR="0061524D" w:rsidRPr="00487927" w:rsidRDefault="0061524D" w:rsidP="00D92B57">
            <w:pPr>
              <w:jc w:val="center"/>
              <w:rPr>
                <w:rFonts w:cstheme="minorHAnsi"/>
                <w:szCs w:val="20"/>
              </w:rPr>
            </w:pPr>
          </w:p>
        </w:tc>
        <w:tc>
          <w:tcPr>
            <w:tcW w:w="990" w:type="dxa"/>
          </w:tcPr>
          <w:p w14:paraId="4BF8BA96" w14:textId="77777777" w:rsidR="0061524D" w:rsidRPr="00487927" w:rsidRDefault="0061524D" w:rsidP="00D92B57">
            <w:pPr>
              <w:jc w:val="center"/>
              <w:rPr>
                <w:rFonts w:cstheme="minorHAnsi"/>
                <w:szCs w:val="20"/>
              </w:rPr>
            </w:pPr>
          </w:p>
        </w:tc>
        <w:tc>
          <w:tcPr>
            <w:tcW w:w="990" w:type="dxa"/>
          </w:tcPr>
          <w:p w14:paraId="201ADFE4" w14:textId="77777777" w:rsidR="0061524D" w:rsidRPr="00487927" w:rsidRDefault="0061524D" w:rsidP="00D92B57">
            <w:pPr>
              <w:jc w:val="center"/>
              <w:rPr>
                <w:rFonts w:cstheme="minorHAnsi"/>
                <w:szCs w:val="20"/>
              </w:rPr>
            </w:pPr>
          </w:p>
        </w:tc>
        <w:tc>
          <w:tcPr>
            <w:tcW w:w="990" w:type="dxa"/>
          </w:tcPr>
          <w:p w14:paraId="420BE7AC" w14:textId="77777777" w:rsidR="0061524D" w:rsidRPr="00487927" w:rsidRDefault="0061524D" w:rsidP="00D92B57">
            <w:pPr>
              <w:jc w:val="center"/>
              <w:rPr>
                <w:rFonts w:cstheme="minorHAnsi"/>
                <w:szCs w:val="20"/>
              </w:rPr>
            </w:pPr>
          </w:p>
        </w:tc>
        <w:tc>
          <w:tcPr>
            <w:tcW w:w="990" w:type="dxa"/>
          </w:tcPr>
          <w:p w14:paraId="5DC39403" w14:textId="77777777" w:rsidR="0061524D" w:rsidRPr="00487927" w:rsidRDefault="0061524D" w:rsidP="00D92B57">
            <w:pPr>
              <w:jc w:val="center"/>
              <w:rPr>
                <w:rFonts w:cstheme="minorHAnsi"/>
                <w:szCs w:val="20"/>
              </w:rPr>
            </w:pPr>
          </w:p>
        </w:tc>
        <w:tc>
          <w:tcPr>
            <w:tcW w:w="1080" w:type="dxa"/>
          </w:tcPr>
          <w:p w14:paraId="331231D3" w14:textId="77777777" w:rsidR="0061524D" w:rsidRPr="00283A38" w:rsidDel="00B92203" w:rsidRDefault="0061524D" w:rsidP="00D92B57">
            <w:pPr>
              <w:jc w:val="center"/>
              <w:rPr>
                <w:rFonts w:cstheme="minorHAnsi"/>
                <w:szCs w:val="20"/>
              </w:rPr>
            </w:pPr>
          </w:p>
        </w:tc>
        <w:tc>
          <w:tcPr>
            <w:tcW w:w="990" w:type="dxa"/>
          </w:tcPr>
          <w:p w14:paraId="5C0E335B" w14:textId="77777777" w:rsidR="0061524D" w:rsidRPr="00283A38" w:rsidRDefault="0061524D" w:rsidP="00D92B57">
            <w:pPr>
              <w:jc w:val="center"/>
              <w:rPr>
                <w:rFonts w:cstheme="minorHAnsi"/>
                <w:szCs w:val="20"/>
              </w:rPr>
            </w:pPr>
          </w:p>
        </w:tc>
        <w:tc>
          <w:tcPr>
            <w:tcW w:w="990" w:type="dxa"/>
          </w:tcPr>
          <w:p w14:paraId="7BC799CA" w14:textId="56D9E5A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4DC7C6E" w14:textId="77777777" w:rsidR="0061524D" w:rsidRPr="00283A38" w:rsidRDefault="0061524D" w:rsidP="00D92B57">
            <w:pPr>
              <w:jc w:val="center"/>
              <w:rPr>
                <w:rFonts w:cstheme="minorHAnsi"/>
                <w:szCs w:val="20"/>
              </w:rPr>
            </w:pPr>
          </w:p>
        </w:tc>
        <w:tc>
          <w:tcPr>
            <w:tcW w:w="1103" w:type="dxa"/>
          </w:tcPr>
          <w:p w14:paraId="18F6039A" w14:textId="77777777" w:rsidR="0061524D" w:rsidRPr="00283A38" w:rsidRDefault="0061524D" w:rsidP="00D92B57">
            <w:pPr>
              <w:jc w:val="center"/>
              <w:rPr>
                <w:rFonts w:cstheme="minorHAnsi"/>
                <w:szCs w:val="20"/>
              </w:rPr>
            </w:pPr>
          </w:p>
        </w:tc>
      </w:tr>
      <w:tr w:rsidR="0061524D" w:rsidRPr="00487927" w14:paraId="542B3638" w14:textId="5BAF3F6C" w:rsidTr="0061524D">
        <w:tc>
          <w:tcPr>
            <w:tcW w:w="1255" w:type="dxa"/>
          </w:tcPr>
          <w:p w14:paraId="2AA4B13E" w14:textId="2F91AB8C" w:rsidR="0061524D" w:rsidRDefault="0061524D" w:rsidP="00D92B57">
            <w:pPr>
              <w:jc w:val="center"/>
              <w:rPr>
                <w:szCs w:val="20"/>
              </w:rPr>
            </w:pPr>
            <w:r>
              <w:rPr>
                <w:szCs w:val="20"/>
              </w:rPr>
              <w:t>2201_08</w:t>
            </w:r>
          </w:p>
        </w:tc>
        <w:tc>
          <w:tcPr>
            <w:tcW w:w="990" w:type="dxa"/>
          </w:tcPr>
          <w:p w14:paraId="0B30521F" w14:textId="77777777" w:rsidR="0061524D" w:rsidRPr="00283A38" w:rsidRDefault="0061524D" w:rsidP="00D92B57">
            <w:pPr>
              <w:jc w:val="center"/>
              <w:rPr>
                <w:rFonts w:cstheme="minorHAnsi"/>
                <w:szCs w:val="20"/>
              </w:rPr>
            </w:pPr>
          </w:p>
        </w:tc>
        <w:tc>
          <w:tcPr>
            <w:tcW w:w="990" w:type="dxa"/>
          </w:tcPr>
          <w:p w14:paraId="57CB2462" w14:textId="77777777" w:rsidR="0061524D" w:rsidRPr="00487927" w:rsidRDefault="0061524D" w:rsidP="00D92B57">
            <w:pPr>
              <w:jc w:val="center"/>
              <w:rPr>
                <w:rFonts w:cstheme="minorHAnsi"/>
                <w:szCs w:val="20"/>
              </w:rPr>
            </w:pPr>
          </w:p>
        </w:tc>
        <w:tc>
          <w:tcPr>
            <w:tcW w:w="990" w:type="dxa"/>
          </w:tcPr>
          <w:p w14:paraId="273FBB7D" w14:textId="77777777" w:rsidR="0061524D" w:rsidRPr="00487927" w:rsidRDefault="0061524D" w:rsidP="00D92B57">
            <w:pPr>
              <w:jc w:val="center"/>
              <w:rPr>
                <w:rFonts w:cstheme="minorHAnsi"/>
                <w:szCs w:val="20"/>
              </w:rPr>
            </w:pPr>
          </w:p>
        </w:tc>
        <w:tc>
          <w:tcPr>
            <w:tcW w:w="990" w:type="dxa"/>
          </w:tcPr>
          <w:p w14:paraId="530875DD" w14:textId="77777777" w:rsidR="0061524D" w:rsidRPr="00487927" w:rsidRDefault="0061524D" w:rsidP="00D92B57">
            <w:pPr>
              <w:jc w:val="center"/>
              <w:rPr>
                <w:rFonts w:cstheme="minorHAnsi"/>
                <w:szCs w:val="20"/>
              </w:rPr>
            </w:pPr>
          </w:p>
        </w:tc>
        <w:tc>
          <w:tcPr>
            <w:tcW w:w="990" w:type="dxa"/>
          </w:tcPr>
          <w:p w14:paraId="069E75C2" w14:textId="77777777" w:rsidR="0061524D" w:rsidRPr="00487927" w:rsidRDefault="0061524D" w:rsidP="00D92B57">
            <w:pPr>
              <w:jc w:val="center"/>
              <w:rPr>
                <w:rFonts w:cstheme="minorHAnsi"/>
                <w:szCs w:val="20"/>
              </w:rPr>
            </w:pPr>
          </w:p>
        </w:tc>
        <w:tc>
          <w:tcPr>
            <w:tcW w:w="990" w:type="dxa"/>
          </w:tcPr>
          <w:p w14:paraId="0818381F" w14:textId="77777777" w:rsidR="0061524D" w:rsidRPr="00487927" w:rsidRDefault="0061524D" w:rsidP="00D92B57">
            <w:pPr>
              <w:jc w:val="center"/>
              <w:rPr>
                <w:rFonts w:cstheme="minorHAnsi"/>
                <w:szCs w:val="20"/>
              </w:rPr>
            </w:pPr>
          </w:p>
        </w:tc>
        <w:tc>
          <w:tcPr>
            <w:tcW w:w="1080" w:type="dxa"/>
          </w:tcPr>
          <w:p w14:paraId="242DA9EC" w14:textId="77777777" w:rsidR="0061524D" w:rsidRPr="00283A38" w:rsidDel="00B92203" w:rsidRDefault="0061524D" w:rsidP="00D92B57">
            <w:pPr>
              <w:jc w:val="center"/>
              <w:rPr>
                <w:rFonts w:cstheme="minorHAnsi"/>
                <w:szCs w:val="20"/>
              </w:rPr>
            </w:pPr>
          </w:p>
        </w:tc>
        <w:tc>
          <w:tcPr>
            <w:tcW w:w="990" w:type="dxa"/>
          </w:tcPr>
          <w:p w14:paraId="06DC801B" w14:textId="77777777" w:rsidR="0061524D" w:rsidRPr="00283A38" w:rsidRDefault="0061524D" w:rsidP="00D92B57">
            <w:pPr>
              <w:jc w:val="center"/>
              <w:rPr>
                <w:rFonts w:cstheme="minorHAnsi"/>
                <w:szCs w:val="20"/>
              </w:rPr>
            </w:pPr>
          </w:p>
        </w:tc>
        <w:tc>
          <w:tcPr>
            <w:tcW w:w="990" w:type="dxa"/>
          </w:tcPr>
          <w:p w14:paraId="1A5DABE1" w14:textId="004CC0C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C90A1D7" w14:textId="77777777" w:rsidR="0061524D" w:rsidRPr="00283A38" w:rsidRDefault="0061524D" w:rsidP="00D92B57">
            <w:pPr>
              <w:jc w:val="center"/>
              <w:rPr>
                <w:rFonts w:cstheme="minorHAnsi"/>
                <w:szCs w:val="20"/>
              </w:rPr>
            </w:pPr>
          </w:p>
        </w:tc>
        <w:tc>
          <w:tcPr>
            <w:tcW w:w="1103" w:type="dxa"/>
          </w:tcPr>
          <w:p w14:paraId="6D210A6B" w14:textId="77777777" w:rsidR="0061524D" w:rsidRPr="00283A38" w:rsidRDefault="0061524D" w:rsidP="00D92B57">
            <w:pPr>
              <w:jc w:val="center"/>
              <w:rPr>
                <w:rFonts w:cstheme="minorHAnsi"/>
                <w:szCs w:val="20"/>
              </w:rPr>
            </w:pPr>
          </w:p>
        </w:tc>
      </w:tr>
      <w:tr w:rsidR="0061524D" w:rsidRPr="00487927" w14:paraId="14A1FACD" w14:textId="5FA771F6" w:rsidTr="0061524D">
        <w:tc>
          <w:tcPr>
            <w:tcW w:w="1255" w:type="dxa"/>
          </w:tcPr>
          <w:p w14:paraId="1F0C8728" w14:textId="1B6AB2B4" w:rsidR="0061524D" w:rsidRDefault="0061524D" w:rsidP="00D92B57">
            <w:pPr>
              <w:jc w:val="center"/>
              <w:rPr>
                <w:szCs w:val="20"/>
              </w:rPr>
            </w:pPr>
            <w:r>
              <w:rPr>
                <w:szCs w:val="20"/>
              </w:rPr>
              <w:t>2201_09</w:t>
            </w:r>
          </w:p>
        </w:tc>
        <w:tc>
          <w:tcPr>
            <w:tcW w:w="990" w:type="dxa"/>
          </w:tcPr>
          <w:p w14:paraId="3EA9D4AF" w14:textId="77777777" w:rsidR="0061524D" w:rsidRPr="00283A38" w:rsidRDefault="0061524D" w:rsidP="00D92B57">
            <w:pPr>
              <w:jc w:val="center"/>
              <w:rPr>
                <w:rFonts w:cstheme="minorHAnsi"/>
                <w:szCs w:val="20"/>
              </w:rPr>
            </w:pPr>
          </w:p>
        </w:tc>
        <w:tc>
          <w:tcPr>
            <w:tcW w:w="990" w:type="dxa"/>
          </w:tcPr>
          <w:p w14:paraId="14511E89" w14:textId="77777777" w:rsidR="0061524D" w:rsidRPr="00487927" w:rsidRDefault="0061524D" w:rsidP="00D92B57">
            <w:pPr>
              <w:jc w:val="center"/>
              <w:rPr>
                <w:rFonts w:cstheme="minorHAnsi"/>
                <w:szCs w:val="20"/>
              </w:rPr>
            </w:pPr>
          </w:p>
        </w:tc>
        <w:tc>
          <w:tcPr>
            <w:tcW w:w="990" w:type="dxa"/>
          </w:tcPr>
          <w:p w14:paraId="070D22E6" w14:textId="77777777" w:rsidR="0061524D" w:rsidRPr="00487927" w:rsidRDefault="0061524D" w:rsidP="00D92B57">
            <w:pPr>
              <w:jc w:val="center"/>
              <w:rPr>
                <w:rFonts w:cstheme="minorHAnsi"/>
                <w:szCs w:val="20"/>
              </w:rPr>
            </w:pPr>
          </w:p>
        </w:tc>
        <w:tc>
          <w:tcPr>
            <w:tcW w:w="990" w:type="dxa"/>
          </w:tcPr>
          <w:p w14:paraId="1E007CB7" w14:textId="77777777" w:rsidR="0061524D" w:rsidRPr="00487927" w:rsidRDefault="0061524D" w:rsidP="00D92B57">
            <w:pPr>
              <w:jc w:val="center"/>
              <w:rPr>
                <w:rFonts w:cstheme="minorHAnsi"/>
                <w:szCs w:val="20"/>
              </w:rPr>
            </w:pPr>
          </w:p>
        </w:tc>
        <w:tc>
          <w:tcPr>
            <w:tcW w:w="990" w:type="dxa"/>
          </w:tcPr>
          <w:p w14:paraId="13BD43F0" w14:textId="77777777" w:rsidR="0061524D" w:rsidRPr="00487927" w:rsidRDefault="0061524D" w:rsidP="00D92B57">
            <w:pPr>
              <w:jc w:val="center"/>
              <w:rPr>
                <w:rFonts w:cstheme="minorHAnsi"/>
                <w:szCs w:val="20"/>
              </w:rPr>
            </w:pPr>
          </w:p>
        </w:tc>
        <w:tc>
          <w:tcPr>
            <w:tcW w:w="990" w:type="dxa"/>
          </w:tcPr>
          <w:p w14:paraId="5EE3FE4A" w14:textId="77777777" w:rsidR="0061524D" w:rsidRPr="00487927" w:rsidRDefault="0061524D" w:rsidP="00D92B57">
            <w:pPr>
              <w:jc w:val="center"/>
              <w:rPr>
                <w:rFonts w:cstheme="minorHAnsi"/>
                <w:szCs w:val="20"/>
              </w:rPr>
            </w:pPr>
          </w:p>
        </w:tc>
        <w:tc>
          <w:tcPr>
            <w:tcW w:w="1080" w:type="dxa"/>
          </w:tcPr>
          <w:p w14:paraId="6B9F4E3F" w14:textId="77777777" w:rsidR="0061524D" w:rsidRPr="00283A38" w:rsidDel="00B92203" w:rsidRDefault="0061524D" w:rsidP="00D92B57">
            <w:pPr>
              <w:jc w:val="center"/>
              <w:rPr>
                <w:rFonts w:cstheme="minorHAnsi"/>
                <w:szCs w:val="20"/>
              </w:rPr>
            </w:pPr>
          </w:p>
        </w:tc>
        <w:tc>
          <w:tcPr>
            <w:tcW w:w="990" w:type="dxa"/>
          </w:tcPr>
          <w:p w14:paraId="5989C045" w14:textId="77777777" w:rsidR="0061524D" w:rsidRPr="00283A38" w:rsidRDefault="0061524D" w:rsidP="00D92B57">
            <w:pPr>
              <w:jc w:val="center"/>
              <w:rPr>
                <w:rFonts w:cstheme="minorHAnsi"/>
                <w:szCs w:val="20"/>
              </w:rPr>
            </w:pPr>
          </w:p>
        </w:tc>
        <w:tc>
          <w:tcPr>
            <w:tcW w:w="990" w:type="dxa"/>
          </w:tcPr>
          <w:p w14:paraId="4E229736" w14:textId="1B8BEB6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1E004CA" w14:textId="77777777" w:rsidR="0061524D" w:rsidRPr="00283A38" w:rsidRDefault="0061524D" w:rsidP="00D92B57">
            <w:pPr>
              <w:jc w:val="center"/>
              <w:rPr>
                <w:rFonts w:cstheme="minorHAnsi"/>
                <w:szCs w:val="20"/>
              </w:rPr>
            </w:pPr>
          </w:p>
        </w:tc>
        <w:tc>
          <w:tcPr>
            <w:tcW w:w="1103" w:type="dxa"/>
          </w:tcPr>
          <w:p w14:paraId="35CBD18B" w14:textId="77777777" w:rsidR="0061524D" w:rsidRPr="00283A38" w:rsidRDefault="0061524D" w:rsidP="00D92B57">
            <w:pPr>
              <w:jc w:val="center"/>
              <w:rPr>
                <w:rFonts w:cstheme="minorHAnsi"/>
                <w:szCs w:val="20"/>
              </w:rPr>
            </w:pPr>
          </w:p>
        </w:tc>
      </w:tr>
      <w:tr w:rsidR="0061524D" w:rsidRPr="00487927" w14:paraId="31511E53" w14:textId="13303CBB" w:rsidTr="0061524D">
        <w:tc>
          <w:tcPr>
            <w:tcW w:w="1255" w:type="dxa"/>
          </w:tcPr>
          <w:p w14:paraId="22F536F5" w14:textId="534A74CB" w:rsidR="0061524D" w:rsidRDefault="0061524D" w:rsidP="00D92B57">
            <w:pPr>
              <w:jc w:val="center"/>
              <w:rPr>
                <w:szCs w:val="20"/>
              </w:rPr>
            </w:pPr>
            <w:r>
              <w:rPr>
                <w:szCs w:val="20"/>
              </w:rPr>
              <w:t>2201_10</w:t>
            </w:r>
          </w:p>
        </w:tc>
        <w:tc>
          <w:tcPr>
            <w:tcW w:w="990" w:type="dxa"/>
          </w:tcPr>
          <w:p w14:paraId="344A0A81" w14:textId="77777777" w:rsidR="0061524D" w:rsidRPr="00283A38" w:rsidRDefault="0061524D" w:rsidP="00D92B57">
            <w:pPr>
              <w:jc w:val="center"/>
              <w:rPr>
                <w:rFonts w:cstheme="minorHAnsi"/>
                <w:szCs w:val="20"/>
              </w:rPr>
            </w:pPr>
          </w:p>
        </w:tc>
        <w:tc>
          <w:tcPr>
            <w:tcW w:w="990" w:type="dxa"/>
          </w:tcPr>
          <w:p w14:paraId="1781C4DE" w14:textId="77777777" w:rsidR="0061524D" w:rsidRPr="00487927" w:rsidRDefault="0061524D" w:rsidP="00D92B57">
            <w:pPr>
              <w:jc w:val="center"/>
              <w:rPr>
                <w:rFonts w:cstheme="minorHAnsi"/>
                <w:szCs w:val="20"/>
              </w:rPr>
            </w:pPr>
          </w:p>
        </w:tc>
        <w:tc>
          <w:tcPr>
            <w:tcW w:w="990" w:type="dxa"/>
          </w:tcPr>
          <w:p w14:paraId="686A2F7E" w14:textId="77777777" w:rsidR="0061524D" w:rsidRPr="00487927" w:rsidRDefault="0061524D" w:rsidP="00D92B57">
            <w:pPr>
              <w:jc w:val="center"/>
              <w:rPr>
                <w:rFonts w:cstheme="minorHAnsi"/>
                <w:szCs w:val="20"/>
              </w:rPr>
            </w:pPr>
          </w:p>
        </w:tc>
        <w:tc>
          <w:tcPr>
            <w:tcW w:w="990" w:type="dxa"/>
          </w:tcPr>
          <w:p w14:paraId="4CACF37A" w14:textId="77777777" w:rsidR="0061524D" w:rsidRPr="00487927" w:rsidRDefault="0061524D" w:rsidP="00D92B57">
            <w:pPr>
              <w:jc w:val="center"/>
              <w:rPr>
                <w:rFonts w:cstheme="minorHAnsi"/>
                <w:szCs w:val="20"/>
              </w:rPr>
            </w:pPr>
          </w:p>
        </w:tc>
        <w:tc>
          <w:tcPr>
            <w:tcW w:w="990" w:type="dxa"/>
          </w:tcPr>
          <w:p w14:paraId="22056F15" w14:textId="77777777" w:rsidR="0061524D" w:rsidRPr="00487927" w:rsidRDefault="0061524D" w:rsidP="00D92B57">
            <w:pPr>
              <w:jc w:val="center"/>
              <w:rPr>
                <w:rFonts w:cstheme="minorHAnsi"/>
                <w:szCs w:val="20"/>
              </w:rPr>
            </w:pPr>
          </w:p>
        </w:tc>
        <w:tc>
          <w:tcPr>
            <w:tcW w:w="990" w:type="dxa"/>
          </w:tcPr>
          <w:p w14:paraId="4583315A" w14:textId="77777777" w:rsidR="0061524D" w:rsidRPr="00487927" w:rsidRDefault="0061524D" w:rsidP="00D92B57">
            <w:pPr>
              <w:jc w:val="center"/>
              <w:rPr>
                <w:rFonts w:cstheme="minorHAnsi"/>
                <w:szCs w:val="20"/>
              </w:rPr>
            </w:pPr>
          </w:p>
        </w:tc>
        <w:tc>
          <w:tcPr>
            <w:tcW w:w="1080" w:type="dxa"/>
          </w:tcPr>
          <w:p w14:paraId="5509106D" w14:textId="77777777" w:rsidR="0061524D" w:rsidRPr="00283A38" w:rsidDel="00B92203" w:rsidRDefault="0061524D" w:rsidP="00D92B57">
            <w:pPr>
              <w:jc w:val="center"/>
              <w:rPr>
                <w:rFonts w:cstheme="minorHAnsi"/>
                <w:szCs w:val="20"/>
              </w:rPr>
            </w:pPr>
          </w:p>
        </w:tc>
        <w:tc>
          <w:tcPr>
            <w:tcW w:w="990" w:type="dxa"/>
          </w:tcPr>
          <w:p w14:paraId="57C8116B" w14:textId="77777777" w:rsidR="0061524D" w:rsidRPr="00283A38" w:rsidRDefault="0061524D" w:rsidP="00D92B57">
            <w:pPr>
              <w:jc w:val="center"/>
              <w:rPr>
                <w:rFonts w:cstheme="minorHAnsi"/>
                <w:szCs w:val="20"/>
              </w:rPr>
            </w:pPr>
          </w:p>
        </w:tc>
        <w:tc>
          <w:tcPr>
            <w:tcW w:w="990" w:type="dxa"/>
          </w:tcPr>
          <w:p w14:paraId="1CA16DF5" w14:textId="61D2C43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D21328" w14:textId="77777777" w:rsidR="0061524D" w:rsidRPr="00283A38" w:rsidRDefault="0061524D" w:rsidP="00D92B57">
            <w:pPr>
              <w:jc w:val="center"/>
              <w:rPr>
                <w:rFonts w:cstheme="minorHAnsi"/>
                <w:szCs w:val="20"/>
              </w:rPr>
            </w:pPr>
          </w:p>
        </w:tc>
        <w:tc>
          <w:tcPr>
            <w:tcW w:w="1103" w:type="dxa"/>
          </w:tcPr>
          <w:p w14:paraId="3C9690A6" w14:textId="77777777" w:rsidR="0061524D" w:rsidRPr="00283A38" w:rsidRDefault="0061524D" w:rsidP="00D92B57">
            <w:pPr>
              <w:jc w:val="center"/>
              <w:rPr>
                <w:rFonts w:cstheme="minorHAnsi"/>
                <w:szCs w:val="20"/>
              </w:rPr>
            </w:pPr>
          </w:p>
        </w:tc>
      </w:tr>
      <w:tr w:rsidR="0061524D" w:rsidRPr="00487927" w14:paraId="23D62FA7" w14:textId="6D99DD23" w:rsidTr="0061524D">
        <w:tc>
          <w:tcPr>
            <w:tcW w:w="1255" w:type="dxa"/>
          </w:tcPr>
          <w:p w14:paraId="599A220D" w14:textId="7AA9C212" w:rsidR="0061524D" w:rsidRDefault="0061524D" w:rsidP="00D92B57">
            <w:pPr>
              <w:jc w:val="center"/>
              <w:rPr>
                <w:szCs w:val="20"/>
              </w:rPr>
            </w:pPr>
            <w:r>
              <w:rPr>
                <w:szCs w:val="20"/>
              </w:rPr>
              <w:t>2201_11</w:t>
            </w:r>
          </w:p>
        </w:tc>
        <w:tc>
          <w:tcPr>
            <w:tcW w:w="990" w:type="dxa"/>
          </w:tcPr>
          <w:p w14:paraId="09192E6F" w14:textId="77777777" w:rsidR="0061524D" w:rsidRPr="00283A38" w:rsidRDefault="0061524D" w:rsidP="00D92B57">
            <w:pPr>
              <w:jc w:val="center"/>
              <w:rPr>
                <w:rFonts w:cstheme="minorHAnsi"/>
                <w:szCs w:val="20"/>
              </w:rPr>
            </w:pPr>
          </w:p>
        </w:tc>
        <w:tc>
          <w:tcPr>
            <w:tcW w:w="990" w:type="dxa"/>
          </w:tcPr>
          <w:p w14:paraId="26170668" w14:textId="77777777" w:rsidR="0061524D" w:rsidRPr="00487927" w:rsidRDefault="0061524D" w:rsidP="00D92B57">
            <w:pPr>
              <w:jc w:val="center"/>
              <w:rPr>
                <w:rFonts w:cstheme="minorHAnsi"/>
                <w:szCs w:val="20"/>
              </w:rPr>
            </w:pPr>
          </w:p>
        </w:tc>
        <w:tc>
          <w:tcPr>
            <w:tcW w:w="990" w:type="dxa"/>
          </w:tcPr>
          <w:p w14:paraId="5C5D9274" w14:textId="77777777" w:rsidR="0061524D" w:rsidRPr="00487927" w:rsidRDefault="0061524D" w:rsidP="00D92B57">
            <w:pPr>
              <w:jc w:val="center"/>
              <w:rPr>
                <w:rFonts w:cstheme="minorHAnsi"/>
                <w:szCs w:val="20"/>
              </w:rPr>
            </w:pPr>
          </w:p>
        </w:tc>
        <w:tc>
          <w:tcPr>
            <w:tcW w:w="990" w:type="dxa"/>
          </w:tcPr>
          <w:p w14:paraId="0CC861B5" w14:textId="77777777" w:rsidR="0061524D" w:rsidRPr="00487927" w:rsidRDefault="0061524D" w:rsidP="00D92B57">
            <w:pPr>
              <w:jc w:val="center"/>
              <w:rPr>
                <w:rFonts w:cstheme="minorHAnsi"/>
                <w:szCs w:val="20"/>
              </w:rPr>
            </w:pPr>
          </w:p>
        </w:tc>
        <w:tc>
          <w:tcPr>
            <w:tcW w:w="990" w:type="dxa"/>
          </w:tcPr>
          <w:p w14:paraId="7E591000" w14:textId="77777777" w:rsidR="0061524D" w:rsidRPr="00487927" w:rsidRDefault="0061524D" w:rsidP="00D92B57">
            <w:pPr>
              <w:jc w:val="center"/>
              <w:rPr>
                <w:rFonts w:cstheme="minorHAnsi"/>
                <w:szCs w:val="20"/>
              </w:rPr>
            </w:pPr>
          </w:p>
        </w:tc>
        <w:tc>
          <w:tcPr>
            <w:tcW w:w="990" w:type="dxa"/>
          </w:tcPr>
          <w:p w14:paraId="39C7D97E" w14:textId="77777777" w:rsidR="0061524D" w:rsidRPr="00487927" w:rsidRDefault="0061524D" w:rsidP="00D92B57">
            <w:pPr>
              <w:jc w:val="center"/>
              <w:rPr>
                <w:rFonts w:cstheme="minorHAnsi"/>
                <w:szCs w:val="20"/>
              </w:rPr>
            </w:pPr>
          </w:p>
        </w:tc>
        <w:tc>
          <w:tcPr>
            <w:tcW w:w="1080" w:type="dxa"/>
          </w:tcPr>
          <w:p w14:paraId="42EF9C9A" w14:textId="77777777" w:rsidR="0061524D" w:rsidRPr="00283A38" w:rsidDel="00B92203" w:rsidRDefault="0061524D" w:rsidP="00D92B57">
            <w:pPr>
              <w:jc w:val="center"/>
              <w:rPr>
                <w:rFonts w:cstheme="minorHAnsi"/>
                <w:szCs w:val="20"/>
              </w:rPr>
            </w:pPr>
          </w:p>
        </w:tc>
        <w:tc>
          <w:tcPr>
            <w:tcW w:w="990" w:type="dxa"/>
          </w:tcPr>
          <w:p w14:paraId="7D579403" w14:textId="77777777" w:rsidR="0061524D" w:rsidRPr="00283A38" w:rsidRDefault="0061524D" w:rsidP="00D92B57">
            <w:pPr>
              <w:jc w:val="center"/>
              <w:rPr>
                <w:rFonts w:cstheme="minorHAnsi"/>
                <w:szCs w:val="20"/>
              </w:rPr>
            </w:pPr>
          </w:p>
        </w:tc>
        <w:tc>
          <w:tcPr>
            <w:tcW w:w="990" w:type="dxa"/>
          </w:tcPr>
          <w:p w14:paraId="505C10F2" w14:textId="6DBDFBC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D856AFA" w14:textId="77777777" w:rsidR="0061524D" w:rsidRPr="00283A38" w:rsidRDefault="0061524D" w:rsidP="00D92B57">
            <w:pPr>
              <w:jc w:val="center"/>
              <w:rPr>
                <w:rFonts w:cstheme="minorHAnsi"/>
                <w:szCs w:val="20"/>
              </w:rPr>
            </w:pPr>
          </w:p>
        </w:tc>
        <w:tc>
          <w:tcPr>
            <w:tcW w:w="1103" w:type="dxa"/>
          </w:tcPr>
          <w:p w14:paraId="42C589A4" w14:textId="77777777" w:rsidR="0061524D" w:rsidRPr="00283A38" w:rsidRDefault="0061524D" w:rsidP="00D92B57">
            <w:pPr>
              <w:jc w:val="center"/>
              <w:rPr>
                <w:rFonts w:cstheme="minorHAnsi"/>
                <w:szCs w:val="20"/>
              </w:rPr>
            </w:pPr>
          </w:p>
        </w:tc>
      </w:tr>
      <w:tr w:rsidR="0061524D" w:rsidRPr="00487927" w14:paraId="101A467C" w14:textId="295183A3" w:rsidTr="0061524D">
        <w:tc>
          <w:tcPr>
            <w:tcW w:w="1255" w:type="dxa"/>
          </w:tcPr>
          <w:p w14:paraId="4B30E956" w14:textId="25732AB5" w:rsidR="0061524D" w:rsidRDefault="0061524D" w:rsidP="00D92B57">
            <w:pPr>
              <w:jc w:val="center"/>
              <w:rPr>
                <w:szCs w:val="20"/>
              </w:rPr>
            </w:pPr>
            <w:r>
              <w:rPr>
                <w:szCs w:val="20"/>
              </w:rPr>
              <w:t>2201_12</w:t>
            </w:r>
          </w:p>
        </w:tc>
        <w:tc>
          <w:tcPr>
            <w:tcW w:w="990" w:type="dxa"/>
          </w:tcPr>
          <w:p w14:paraId="2E74750A" w14:textId="77777777" w:rsidR="0061524D" w:rsidRPr="00283A38" w:rsidRDefault="0061524D" w:rsidP="00D92B57">
            <w:pPr>
              <w:jc w:val="center"/>
              <w:rPr>
                <w:rFonts w:cstheme="minorHAnsi"/>
                <w:szCs w:val="20"/>
              </w:rPr>
            </w:pPr>
          </w:p>
        </w:tc>
        <w:tc>
          <w:tcPr>
            <w:tcW w:w="990" w:type="dxa"/>
          </w:tcPr>
          <w:p w14:paraId="44BAD095" w14:textId="77777777" w:rsidR="0061524D" w:rsidRPr="00487927" w:rsidRDefault="0061524D" w:rsidP="00D92B57">
            <w:pPr>
              <w:jc w:val="center"/>
              <w:rPr>
                <w:rFonts w:cstheme="minorHAnsi"/>
                <w:szCs w:val="20"/>
              </w:rPr>
            </w:pPr>
          </w:p>
        </w:tc>
        <w:tc>
          <w:tcPr>
            <w:tcW w:w="990" w:type="dxa"/>
          </w:tcPr>
          <w:p w14:paraId="4DE0B6B3" w14:textId="77777777" w:rsidR="0061524D" w:rsidRPr="00487927" w:rsidRDefault="0061524D" w:rsidP="00D92B57">
            <w:pPr>
              <w:jc w:val="center"/>
              <w:rPr>
                <w:rFonts w:cstheme="minorHAnsi"/>
                <w:szCs w:val="20"/>
              </w:rPr>
            </w:pPr>
          </w:p>
        </w:tc>
        <w:tc>
          <w:tcPr>
            <w:tcW w:w="990" w:type="dxa"/>
          </w:tcPr>
          <w:p w14:paraId="40CDD14F" w14:textId="77777777" w:rsidR="0061524D" w:rsidRPr="00487927" w:rsidRDefault="0061524D" w:rsidP="00D92B57">
            <w:pPr>
              <w:jc w:val="center"/>
              <w:rPr>
                <w:rFonts w:cstheme="minorHAnsi"/>
                <w:szCs w:val="20"/>
              </w:rPr>
            </w:pPr>
          </w:p>
        </w:tc>
        <w:tc>
          <w:tcPr>
            <w:tcW w:w="990" w:type="dxa"/>
          </w:tcPr>
          <w:p w14:paraId="32E3AD33" w14:textId="77777777" w:rsidR="0061524D" w:rsidRPr="00487927" w:rsidRDefault="0061524D" w:rsidP="00D92B57">
            <w:pPr>
              <w:jc w:val="center"/>
              <w:rPr>
                <w:rFonts w:cstheme="minorHAnsi"/>
                <w:szCs w:val="20"/>
              </w:rPr>
            </w:pPr>
          </w:p>
        </w:tc>
        <w:tc>
          <w:tcPr>
            <w:tcW w:w="990" w:type="dxa"/>
          </w:tcPr>
          <w:p w14:paraId="63784DC6" w14:textId="77777777" w:rsidR="0061524D" w:rsidRPr="00487927" w:rsidRDefault="0061524D" w:rsidP="00D92B57">
            <w:pPr>
              <w:jc w:val="center"/>
              <w:rPr>
                <w:rFonts w:cstheme="minorHAnsi"/>
                <w:szCs w:val="20"/>
              </w:rPr>
            </w:pPr>
          </w:p>
        </w:tc>
        <w:tc>
          <w:tcPr>
            <w:tcW w:w="1080" w:type="dxa"/>
          </w:tcPr>
          <w:p w14:paraId="194C9360" w14:textId="77777777" w:rsidR="0061524D" w:rsidRPr="00283A38" w:rsidDel="00B92203" w:rsidRDefault="0061524D" w:rsidP="00D92B57">
            <w:pPr>
              <w:jc w:val="center"/>
              <w:rPr>
                <w:rFonts w:cstheme="minorHAnsi"/>
                <w:szCs w:val="20"/>
              </w:rPr>
            </w:pPr>
          </w:p>
        </w:tc>
        <w:tc>
          <w:tcPr>
            <w:tcW w:w="990" w:type="dxa"/>
          </w:tcPr>
          <w:p w14:paraId="29BE99AD" w14:textId="77777777" w:rsidR="0061524D" w:rsidRPr="00283A38" w:rsidRDefault="0061524D" w:rsidP="00D92B57">
            <w:pPr>
              <w:jc w:val="center"/>
              <w:rPr>
                <w:rFonts w:cstheme="minorHAnsi"/>
                <w:szCs w:val="20"/>
              </w:rPr>
            </w:pPr>
          </w:p>
        </w:tc>
        <w:tc>
          <w:tcPr>
            <w:tcW w:w="990" w:type="dxa"/>
          </w:tcPr>
          <w:p w14:paraId="46E65118" w14:textId="2C71931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6583A30" w14:textId="77777777" w:rsidR="0061524D" w:rsidRPr="00283A38" w:rsidRDefault="0061524D" w:rsidP="00D92B57">
            <w:pPr>
              <w:jc w:val="center"/>
              <w:rPr>
                <w:rFonts w:cstheme="minorHAnsi"/>
                <w:szCs w:val="20"/>
              </w:rPr>
            </w:pPr>
          </w:p>
        </w:tc>
        <w:tc>
          <w:tcPr>
            <w:tcW w:w="1103" w:type="dxa"/>
          </w:tcPr>
          <w:p w14:paraId="3733CC86"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lastRenderedPageBreak/>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19262A" w:rsidRPr="00283A38" w14:paraId="6F6DF831" w14:textId="662C9A88" w:rsidTr="0061524D">
        <w:tc>
          <w:tcPr>
            <w:tcW w:w="1255" w:type="dxa"/>
          </w:tcPr>
          <w:p w14:paraId="70826974" w14:textId="0C9BAC91" w:rsidR="0019262A" w:rsidRDefault="0019262A" w:rsidP="0019262A">
            <w:pPr>
              <w:jc w:val="center"/>
              <w:rPr>
                <w:szCs w:val="20"/>
              </w:rPr>
            </w:pPr>
            <w:r>
              <w:rPr>
                <w:szCs w:val="20"/>
              </w:rPr>
              <w:t>3010-01</w:t>
            </w:r>
          </w:p>
        </w:tc>
        <w:tc>
          <w:tcPr>
            <w:tcW w:w="990" w:type="dxa"/>
          </w:tcPr>
          <w:p w14:paraId="56146C5E" w14:textId="77777777" w:rsidR="0019262A" w:rsidRPr="00283A38" w:rsidRDefault="0019262A" w:rsidP="0019262A">
            <w:pPr>
              <w:jc w:val="center"/>
              <w:rPr>
                <w:rFonts w:cstheme="minorHAnsi"/>
                <w:szCs w:val="20"/>
              </w:rPr>
            </w:pPr>
          </w:p>
        </w:tc>
        <w:tc>
          <w:tcPr>
            <w:tcW w:w="990" w:type="dxa"/>
          </w:tcPr>
          <w:p w14:paraId="688E3B45" w14:textId="77777777" w:rsidR="0019262A" w:rsidRPr="00487927" w:rsidRDefault="0019262A" w:rsidP="0019262A">
            <w:pPr>
              <w:jc w:val="center"/>
              <w:rPr>
                <w:rFonts w:cstheme="minorHAnsi"/>
                <w:szCs w:val="20"/>
              </w:rPr>
            </w:pPr>
          </w:p>
        </w:tc>
        <w:tc>
          <w:tcPr>
            <w:tcW w:w="990" w:type="dxa"/>
          </w:tcPr>
          <w:p w14:paraId="3384C033" w14:textId="77777777" w:rsidR="0019262A" w:rsidRPr="00487927" w:rsidRDefault="0019262A" w:rsidP="0019262A">
            <w:pPr>
              <w:jc w:val="center"/>
              <w:rPr>
                <w:rFonts w:cstheme="minorHAnsi"/>
                <w:szCs w:val="20"/>
              </w:rPr>
            </w:pPr>
          </w:p>
        </w:tc>
        <w:tc>
          <w:tcPr>
            <w:tcW w:w="990" w:type="dxa"/>
          </w:tcPr>
          <w:p w14:paraId="06CE4138" w14:textId="77777777" w:rsidR="0019262A" w:rsidRPr="00487927" w:rsidRDefault="0019262A" w:rsidP="0019262A">
            <w:pPr>
              <w:jc w:val="center"/>
              <w:rPr>
                <w:rFonts w:cstheme="minorHAnsi"/>
                <w:szCs w:val="20"/>
              </w:rPr>
            </w:pPr>
          </w:p>
        </w:tc>
        <w:tc>
          <w:tcPr>
            <w:tcW w:w="990" w:type="dxa"/>
          </w:tcPr>
          <w:p w14:paraId="31A8A8E8" w14:textId="77777777" w:rsidR="0019262A" w:rsidRPr="00487927" w:rsidRDefault="0019262A" w:rsidP="0019262A">
            <w:pPr>
              <w:jc w:val="center"/>
              <w:rPr>
                <w:rFonts w:cstheme="minorHAnsi"/>
                <w:szCs w:val="20"/>
              </w:rPr>
            </w:pPr>
          </w:p>
        </w:tc>
        <w:tc>
          <w:tcPr>
            <w:tcW w:w="990" w:type="dxa"/>
          </w:tcPr>
          <w:p w14:paraId="2E64A286" w14:textId="77777777" w:rsidR="0019262A" w:rsidRPr="00487927" w:rsidRDefault="0019262A" w:rsidP="0019262A">
            <w:pPr>
              <w:jc w:val="center"/>
              <w:rPr>
                <w:rFonts w:cstheme="minorHAnsi"/>
                <w:szCs w:val="20"/>
              </w:rPr>
            </w:pPr>
          </w:p>
        </w:tc>
        <w:tc>
          <w:tcPr>
            <w:tcW w:w="1080" w:type="dxa"/>
          </w:tcPr>
          <w:p w14:paraId="65BBCB24" w14:textId="77777777" w:rsidR="0019262A" w:rsidRPr="00283A38" w:rsidRDefault="0019262A" w:rsidP="0019262A">
            <w:pPr>
              <w:jc w:val="center"/>
              <w:rPr>
                <w:rFonts w:cstheme="minorHAnsi"/>
                <w:szCs w:val="20"/>
              </w:rPr>
            </w:pPr>
          </w:p>
        </w:tc>
        <w:tc>
          <w:tcPr>
            <w:tcW w:w="990" w:type="dxa"/>
          </w:tcPr>
          <w:p w14:paraId="706D0376" w14:textId="77777777" w:rsidR="0019262A" w:rsidRPr="00283A38" w:rsidRDefault="0019262A" w:rsidP="0019262A">
            <w:pPr>
              <w:jc w:val="center"/>
              <w:rPr>
                <w:rFonts w:cstheme="minorHAnsi"/>
                <w:szCs w:val="20"/>
              </w:rPr>
            </w:pPr>
          </w:p>
        </w:tc>
        <w:tc>
          <w:tcPr>
            <w:tcW w:w="990" w:type="dxa"/>
          </w:tcPr>
          <w:p w14:paraId="212AA87A" w14:textId="77777777" w:rsidR="0019262A" w:rsidRPr="00283A38" w:rsidRDefault="0019262A" w:rsidP="0019262A">
            <w:pPr>
              <w:jc w:val="center"/>
              <w:rPr>
                <w:rFonts w:cstheme="minorHAnsi"/>
                <w:szCs w:val="20"/>
              </w:rPr>
            </w:pPr>
          </w:p>
        </w:tc>
        <w:tc>
          <w:tcPr>
            <w:tcW w:w="1103" w:type="dxa"/>
          </w:tcPr>
          <w:p w14:paraId="7C8E054B" w14:textId="03FBAF9E" w:rsidR="0019262A" w:rsidRPr="00D65767" w:rsidRDefault="0019262A" w:rsidP="0019262A">
            <w:pPr>
              <w:jc w:val="center"/>
              <w:rPr>
                <w:rFonts w:cstheme="minorHAnsi"/>
                <w:szCs w:val="20"/>
              </w:rPr>
            </w:pPr>
            <w:r w:rsidRPr="00D65767">
              <w:rPr>
                <w:rFonts w:cstheme="minorHAnsi"/>
                <w:szCs w:val="20"/>
              </w:rPr>
              <w:t>•</w:t>
            </w:r>
          </w:p>
        </w:tc>
        <w:tc>
          <w:tcPr>
            <w:tcW w:w="1103" w:type="dxa"/>
          </w:tcPr>
          <w:p w14:paraId="58314479" w14:textId="77777777" w:rsidR="0019262A" w:rsidRPr="00D65767" w:rsidRDefault="0019262A" w:rsidP="0019262A">
            <w:pPr>
              <w:jc w:val="center"/>
              <w:rPr>
                <w:rFonts w:cstheme="minorHAnsi"/>
                <w:szCs w:val="20"/>
              </w:rPr>
            </w:pPr>
          </w:p>
        </w:tc>
      </w:tr>
      <w:tr w:rsidR="0019262A" w:rsidRPr="00283A38" w14:paraId="649D1065" w14:textId="37D274C4" w:rsidTr="0061524D">
        <w:tc>
          <w:tcPr>
            <w:tcW w:w="1255" w:type="dxa"/>
          </w:tcPr>
          <w:p w14:paraId="68D76A02" w14:textId="698CE63C" w:rsidR="0019262A" w:rsidRDefault="0019262A" w:rsidP="0019262A">
            <w:pPr>
              <w:jc w:val="center"/>
              <w:rPr>
                <w:szCs w:val="20"/>
              </w:rPr>
            </w:pPr>
            <w:r>
              <w:rPr>
                <w:szCs w:val="20"/>
              </w:rPr>
              <w:t>3010-02</w:t>
            </w:r>
          </w:p>
        </w:tc>
        <w:tc>
          <w:tcPr>
            <w:tcW w:w="990" w:type="dxa"/>
          </w:tcPr>
          <w:p w14:paraId="2B0AB275" w14:textId="77777777" w:rsidR="0019262A" w:rsidRPr="00283A38" w:rsidRDefault="0019262A" w:rsidP="0019262A">
            <w:pPr>
              <w:jc w:val="center"/>
              <w:rPr>
                <w:rFonts w:cstheme="minorHAnsi"/>
                <w:szCs w:val="20"/>
              </w:rPr>
            </w:pPr>
          </w:p>
        </w:tc>
        <w:tc>
          <w:tcPr>
            <w:tcW w:w="990" w:type="dxa"/>
          </w:tcPr>
          <w:p w14:paraId="546D0347" w14:textId="77777777" w:rsidR="0019262A" w:rsidRPr="00487927" w:rsidRDefault="0019262A" w:rsidP="0019262A">
            <w:pPr>
              <w:jc w:val="center"/>
              <w:rPr>
                <w:rFonts w:cstheme="minorHAnsi"/>
                <w:szCs w:val="20"/>
              </w:rPr>
            </w:pPr>
          </w:p>
        </w:tc>
        <w:tc>
          <w:tcPr>
            <w:tcW w:w="990" w:type="dxa"/>
          </w:tcPr>
          <w:p w14:paraId="75238D49" w14:textId="77777777" w:rsidR="0019262A" w:rsidRPr="00487927" w:rsidRDefault="0019262A" w:rsidP="0019262A">
            <w:pPr>
              <w:jc w:val="center"/>
              <w:rPr>
                <w:rFonts w:cstheme="minorHAnsi"/>
                <w:szCs w:val="20"/>
              </w:rPr>
            </w:pPr>
          </w:p>
        </w:tc>
        <w:tc>
          <w:tcPr>
            <w:tcW w:w="990" w:type="dxa"/>
          </w:tcPr>
          <w:p w14:paraId="6FF02932" w14:textId="77777777" w:rsidR="0019262A" w:rsidRPr="00487927" w:rsidRDefault="0019262A" w:rsidP="0019262A">
            <w:pPr>
              <w:jc w:val="center"/>
              <w:rPr>
                <w:rFonts w:cstheme="minorHAnsi"/>
                <w:szCs w:val="20"/>
              </w:rPr>
            </w:pPr>
          </w:p>
        </w:tc>
        <w:tc>
          <w:tcPr>
            <w:tcW w:w="990" w:type="dxa"/>
          </w:tcPr>
          <w:p w14:paraId="6B6950C8" w14:textId="77777777" w:rsidR="0019262A" w:rsidRPr="00487927" w:rsidRDefault="0019262A" w:rsidP="0019262A">
            <w:pPr>
              <w:jc w:val="center"/>
              <w:rPr>
                <w:rFonts w:cstheme="minorHAnsi"/>
                <w:szCs w:val="20"/>
              </w:rPr>
            </w:pPr>
          </w:p>
        </w:tc>
        <w:tc>
          <w:tcPr>
            <w:tcW w:w="990" w:type="dxa"/>
          </w:tcPr>
          <w:p w14:paraId="424CFEF8" w14:textId="77777777" w:rsidR="0019262A" w:rsidRPr="00487927" w:rsidRDefault="0019262A" w:rsidP="0019262A">
            <w:pPr>
              <w:jc w:val="center"/>
              <w:rPr>
                <w:rFonts w:cstheme="minorHAnsi"/>
                <w:szCs w:val="20"/>
              </w:rPr>
            </w:pPr>
          </w:p>
        </w:tc>
        <w:tc>
          <w:tcPr>
            <w:tcW w:w="1080" w:type="dxa"/>
          </w:tcPr>
          <w:p w14:paraId="1EDE42BE" w14:textId="77777777" w:rsidR="0019262A" w:rsidRPr="00283A38" w:rsidRDefault="0019262A" w:rsidP="0019262A">
            <w:pPr>
              <w:jc w:val="center"/>
              <w:rPr>
                <w:rFonts w:cstheme="minorHAnsi"/>
                <w:szCs w:val="20"/>
              </w:rPr>
            </w:pPr>
          </w:p>
        </w:tc>
        <w:tc>
          <w:tcPr>
            <w:tcW w:w="990" w:type="dxa"/>
          </w:tcPr>
          <w:p w14:paraId="4FB333E9" w14:textId="77777777" w:rsidR="0019262A" w:rsidRPr="00283A38" w:rsidRDefault="0019262A" w:rsidP="0019262A">
            <w:pPr>
              <w:jc w:val="center"/>
              <w:rPr>
                <w:rFonts w:cstheme="minorHAnsi"/>
                <w:szCs w:val="20"/>
              </w:rPr>
            </w:pPr>
          </w:p>
        </w:tc>
        <w:tc>
          <w:tcPr>
            <w:tcW w:w="990" w:type="dxa"/>
          </w:tcPr>
          <w:p w14:paraId="28DB5706" w14:textId="77777777" w:rsidR="0019262A" w:rsidRPr="00283A38" w:rsidRDefault="0019262A" w:rsidP="0019262A">
            <w:pPr>
              <w:jc w:val="center"/>
              <w:rPr>
                <w:rFonts w:cstheme="minorHAnsi"/>
                <w:szCs w:val="20"/>
              </w:rPr>
            </w:pPr>
          </w:p>
        </w:tc>
        <w:tc>
          <w:tcPr>
            <w:tcW w:w="1103" w:type="dxa"/>
          </w:tcPr>
          <w:p w14:paraId="01A651CF" w14:textId="749D5EC6" w:rsidR="0019262A" w:rsidRPr="00D65767" w:rsidRDefault="0019262A" w:rsidP="0019262A">
            <w:pPr>
              <w:jc w:val="center"/>
              <w:rPr>
                <w:rFonts w:cstheme="minorHAnsi"/>
                <w:szCs w:val="20"/>
              </w:rPr>
            </w:pPr>
            <w:r w:rsidRPr="00D65767">
              <w:rPr>
                <w:rFonts w:cstheme="minorHAnsi"/>
                <w:szCs w:val="20"/>
              </w:rPr>
              <w:t>•</w:t>
            </w:r>
          </w:p>
        </w:tc>
        <w:tc>
          <w:tcPr>
            <w:tcW w:w="1103" w:type="dxa"/>
          </w:tcPr>
          <w:p w14:paraId="1FD64465" w14:textId="77777777" w:rsidR="0019262A" w:rsidRPr="00D65767" w:rsidRDefault="0019262A" w:rsidP="0019262A">
            <w:pPr>
              <w:jc w:val="center"/>
              <w:rPr>
                <w:rFonts w:cstheme="minorHAnsi"/>
                <w:szCs w:val="20"/>
              </w:rPr>
            </w:pPr>
          </w:p>
        </w:tc>
      </w:tr>
      <w:tr w:rsidR="0019262A" w:rsidRPr="00283A38" w14:paraId="047DCD6E" w14:textId="650B921A" w:rsidTr="0061524D">
        <w:tc>
          <w:tcPr>
            <w:tcW w:w="1255" w:type="dxa"/>
          </w:tcPr>
          <w:p w14:paraId="788AD43F" w14:textId="5449C518" w:rsidR="0019262A" w:rsidRDefault="0019262A" w:rsidP="0019262A">
            <w:pPr>
              <w:jc w:val="center"/>
              <w:rPr>
                <w:szCs w:val="20"/>
              </w:rPr>
            </w:pPr>
            <w:r>
              <w:rPr>
                <w:szCs w:val="20"/>
              </w:rPr>
              <w:t>3010-03</w:t>
            </w:r>
          </w:p>
        </w:tc>
        <w:tc>
          <w:tcPr>
            <w:tcW w:w="990" w:type="dxa"/>
          </w:tcPr>
          <w:p w14:paraId="00FD6D3A" w14:textId="77777777" w:rsidR="0019262A" w:rsidRPr="00283A38" w:rsidRDefault="0019262A" w:rsidP="0019262A">
            <w:pPr>
              <w:jc w:val="center"/>
              <w:rPr>
                <w:rFonts w:cstheme="minorHAnsi"/>
                <w:szCs w:val="20"/>
              </w:rPr>
            </w:pPr>
          </w:p>
        </w:tc>
        <w:tc>
          <w:tcPr>
            <w:tcW w:w="990" w:type="dxa"/>
          </w:tcPr>
          <w:p w14:paraId="1553F2C2" w14:textId="77777777" w:rsidR="0019262A" w:rsidRPr="00487927" w:rsidRDefault="0019262A" w:rsidP="0019262A">
            <w:pPr>
              <w:jc w:val="center"/>
              <w:rPr>
                <w:rFonts w:cstheme="minorHAnsi"/>
                <w:szCs w:val="20"/>
              </w:rPr>
            </w:pPr>
          </w:p>
        </w:tc>
        <w:tc>
          <w:tcPr>
            <w:tcW w:w="990" w:type="dxa"/>
          </w:tcPr>
          <w:p w14:paraId="5094C828" w14:textId="77777777" w:rsidR="0019262A" w:rsidRPr="00487927" w:rsidRDefault="0019262A" w:rsidP="0019262A">
            <w:pPr>
              <w:jc w:val="center"/>
              <w:rPr>
                <w:rFonts w:cstheme="minorHAnsi"/>
                <w:szCs w:val="20"/>
              </w:rPr>
            </w:pPr>
          </w:p>
        </w:tc>
        <w:tc>
          <w:tcPr>
            <w:tcW w:w="990" w:type="dxa"/>
          </w:tcPr>
          <w:p w14:paraId="76CF770A" w14:textId="77777777" w:rsidR="0019262A" w:rsidRPr="00487927" w:rsidRDefault="0019262A" w:rsidP="0019262A">
            <w:pPr>
              <w:jc w:val="center"/>
              <w:rPr>
                <w:rFonts w:cstheme="minorHAnsi"/>
                <w:szCs w:val="20"/>
              </w:rPr>
            </w:pPr>
          </w:p>
        </w:tc>
        <w:tc>
          <w:tcPr>
            <w:tcW w:w="990" w:type="dxa"/>
          </w:tcPr>
          <w:p w14:paraId="1016AE53" w14:textId="77777777" w:rsidR="0019262A" w:rsidRPr="00487927" w:rsidRDefault="0019262A" w:rsidP="0019262A">
            <w:pPr>
              <w:jc w:val="center"/>
              <w:rPr>
                <w:rFonts w:cstheme="minorHAnsi"/>
                <w:szCs w:val="20"/>
              </w:rPr>
            </w:pPr>
          </w:p>
        </w:tc>
        <w:tc>
          <w:tcPr>
            <w:tcW w:w="990" w:type="dxa"/>
          </w:tcPr>
          <w:p w14:paraId="512A6B03" w14:textId="77777777" w:rsidR="0019262A" w:rsidRPr="00487927" w:rsidRDefault="0019262A" w:rsidP="0019262A">
            <w:pPr>
              <w:jc w:val="center"/>
              <w:rPr>
                <w:rFonts w:cstheme="minorHAnsi"/>
                <w:szCs w:val="20"/>
              </w:rPr>
            </w:pPr>
          </w:p>
        </w:tc>
        <w:tc>
          <w:tcPr>
            <w:tcW w:w="1080" w:type="dxa"/>
          </w:tcPr>
          <w:p w14:paraId="63582928" w14:textId="77777777" w:rsidR="0019262A" w:rsidRPr="00283A38" w:rsidRDefault="0019262A" w:rsidP="0019262A">
            <w:pPr>
              <w:jc w:val="center"/>
              <w:rPr>
                <w:rFonts w:cstheme="minorHAnsi"/>
                <w:szCs w:val="20"/>
              </w:rPr>
            </w:pPr>
          </w:p>
        </w:tc>
        <w:tc>
          <w:tcPr>
            <w:tcW w:w="990" w:type="dxa"/>
          </w:tcPr>
          <w:p w14:paraId="482FBFEB" w14:textId="77777777" w:rsidR="0019262A" w:rsidRPr="00283A38" w:rsidRDefault="0019262A" w:rsidP="0019262A">
            <w:pPr>
              <w:jc w:val="center"/>
              <w:rPr>
                <w:rFonts w:cstheme="minorHAnsi"/>
                <w:szCs w:val="20"/>
              </w:rPr>
            </w:pPr>
          </w:p>
        </w:tc>
        <w:tc>
          <w:tcPr>
            <w:tcW w:w="990" w:type="dxa"/>
          </w:tcPr>
          <w:p w14:paraId="6AE272C9" w14:textId="77777777" w:rsidR="0019262A" w:rsidRPr="00283A38" w:rsidRDefault="0019262A" w:rsidP="0019262A">
            <w:pPr>
              <w:jc w:val="center"/>
              <w:rPr>
                <w:rFonts w:cstheme="minorHAnsi"/>
                <w:szCs w:val="20"/>
              </w:rPr>
            </w:pPr>
          </w:p>
        </w:tc>
        <w:tc>
          <w:tcPr>
            <w:tcW w:w="1103" w:type="dxa"/>
          </w:tcPr>
          <w:p w14:paraId="0C5A6FC0" w14:textId="247C9DE9" w:rsidR="0019262A" w:rsidRPr="00D65767" w:rsidRDefault="0019262A" w:rsidP="0019262A">
            <w:pPr>
              <w:jc w:val="center"/>
              <w:rPr>
                <w:rFonts w:cstheme="minorHAnsi"/>
                <w:szCs w:val="20"/>
              </w:rPr>
            </w:pPr>
            <w:r w:rsidRPr="00D65767">
              <w:rPr>
                <w:rFonts w:cstheme="minorHAnsi"/>
                <w:szCs w:val="20"/>
              </w:rPr>
              <w:t>•</w:t>
            </w:r>
          </w:p>
        </w:tc>
        <w:tc>
          <w:tcPr>
            <w:tcW w:w="1103" w:type="dxa"/>
          </w:tcPr>
          <w:p w14:paraId="07F0E949" w14:textId="77777777" w:rsidR="0019262A" w:rsidRPr="00D65767" w:rsidRDefault="0019262A" w:rsidP="0019262A">
            <w:pPr>
              <w:jc w:val="center"/>
              <w:rPr>
                <w:rFonts w:cstheme="minorHAnsi"/>
                <w:szCs w:val="20"/>
              </w:rPr>
            </w:pPr>
          </w:p>
        </w:tc>
      </w:tr>
      <w:tr w:rsidR="0019262A" w:rsidRPr="00283A38" w14:paraId="32CC6E2F" w14:textId="77777777" w:rsidTr="0061524D">
        <w:trPr>
          <w:ins w:id="178" w:author="Gonzalez, Jordi" w:date="2025-03-03T10:30:00Z"/>
        </w:trPr>
        <w:tc>
          <w:tcPr>
            <w:tcW w:w="1255" w:type="dxa"/>
          </w:tcPr>
          <w:p w14:paraId="75C50BBA" w14:textId="21064FE5" w:rsidR="0019262A" w:rsidRDefault="0019262A" w:rsidP="0019262A">
            <w:pPr>
              <w:jc w:val="center"/>
              <w:rPr>
                <w:ins w:id="179" w:author="Gonzalez, Jordi" w:date="2025-03-03T10:30:00Z" w16du:dateUtc="2025-03-03T09:30:00Z"/>
                <w:szCs w:val="20"/>
              </w:rPr>
            </w:pPr>
            <w:ins w:id="180" w:author="Gonzalez, Jordi" w:date="2025-03-03T10:31:00Z" w16du:dateUtc="2025-03-03T09:31:00Z">
              <w:r>
                <w:rPr>
                  <w:szCs w:val="20"/>
                </w:rPr>
                <w:t>3011-01</w:t>
              </w:r>
            </w:ins>
          </w:p>
        </w:tc>
        <w:tc>
          <w:tcPr>
            <w:tcW w:w="990" w:type="dxa"/>
          </w:tcPr>
          <w:p w14:paraId="235FDA6E" w14:textId="77777777" w:rsidR="0019262A" w:rsidRPr="00283A38" w:rsidRDefault="0019262A" w:rsidP="0019262A">
            <w:pPr>
              <w:jc w:val="center"/>
              <w:rPr>
                <w:ins w:id="181" w:author="Gonzalez, Jordi" w:date="2025-03-03T10:30:00Z" w16du:dateUtc="2025-03-03T09:30:00Z"/>
                <w:rFonts w:cstheme="minorHAnsi"/>
                <w:szCs w:val="20"/>
              </w:rPr>
            </w:pPr>
          </w:p>
        </w:tc>
        <w:tc>
          <w:tcPr>
            <w:tcW w:w="990" w:type="dxa"/>
          </w:tcPr>
          <w:p w14:paraId="2F4B6B2E" w14:textId="77777777" w:rsidR="0019262A" w:rsidRPr="00487927" w:rsidRDefault="0019262A" w:rsidP="0019262A">
            <w:pPr>
              <w:jc w:val="center"/>
              <w:rPr>
                <w:ins w:id="182" w:author="Gonzalez, Jordi" w:date="2025-03-03T10:30:00Z" w16du:dateUtc="2025-03-03T09:30:00Z"/>
                <w:rFonts w:cstheme="minorHAnsi"/>
                <w:szCs w:val="20"/>
              </w:rPr>
            </w:pPr>
          </w:p>
        </w:tc>
        <w:tc>
          <w:tcPr>
            <w:tcW w:w="990" w:type="dxa"/>
          </w:tcPr>
          <w:p w14:paraId="7B5B868B" w14:textId="77777777" w:rsidR="0019262A" w:rsidRPr="00487927" w:rsidRDefault="0019262A" w:rsidP="0019262A">
            <w:pPr>
              <w:jc w:val="center"/>
              <w:rPr>
                <w:ins w:id="183" w:author="Gonzalez, Jordi" w:date="2025-03-03T10:30:00Z" w16du:dateUtc="2025-03-03T09:30:00Z"/>
                <w:rFonts w:cstheme="minorHAnsi"/>
                <w:szCs w:val="20"/>
              </w:rPr>
            </w:pPr>
          </w:p>
        </w:tc>
        <w:tc>
          <w:tcPr>
            <w:tcW w:w="990" w:type="dxa"/>
          </w:tcPr>
          <w:p w14:paraId="0145839A" w14:textId="77777777" w:rsidR="0019262A" w:rsidRPr="00487927" w:rsidRDefault="0019262A" w:rsidP="0019262A">
            <w:pPr>
              <w:jc w:val="center"/>
              <w:rPr>
                <w:ins w:id="184" w:author="Gonzalez, Jordi" w:date="2025-03-03T10:30:00Z" w16du:dateUtc="2025-03-03T09:30:00Z"/>
                <w:rFonts w:cstheme="minorHAnsi"/>
                <w:szCs w:val="20"/>
              </w:rPr>
            </w:pPr>
          </w:p>
        </w:tc>
        <w:tc>
          <w:tcPr>
            <w:tcW w:w="990" w:type="dxa"/>
          </w:tcPr>
          <w:p w14:paraId="62D65D38" w14:textId="77777777" w:rsidR="0019262A" w:rsidRPr="00487927" w:rsidRDefault="0019262A" w:rsidP="0019262A">
            <w:pPr>
              <w:jc w:val="center"/>
              <w:rPr>
                <w:ins w:id="185" w:author="Gonzalez, Jordi" w:date="2025-03-03T10:30:00Z" w16du:dateUtc="2025-03-03T09:30:00Z"/>
                <w:rFonts w:cstheme="minorHAnsi"/>
                <w:szCs w:val="20"/>
              </w:rPr>
            </w:pPr>
          </w:p>
        </w:tc>
        <w:tc>
          <w:tcPr>
            <w:tcW w:w="990" w:type="dxa"/>
          </w:tcPr>
          <w:p w14:paraId="54C328FA" w14:textId="77777777" w:rsidR="0019262A" w:rsidRPr="00487927" w:rsidRDefault="0019262A" w:rsidP="0019262A">
            <w:pPr>
              <w:jc w:val="center"/>
              <w:rPr>
                <w:ins w:id="186" w:author="Gonzalez, Jordi" w:date="2025-03-03T10:30:00Z" w16du:dateUtc="2025-03-03T09:30:00Z"/>
                <w:rFonts w:cstheme="minorHAnsi"/>
                <w:szCs w:val="20"/>
              </w:rPr>
            </w:pPr>
          </w:p>
        </w:tc>
        <w:tc>
          <w:tcPr>
            <w:tcW w:w="1080" w:type="dxa"/>
          </w:tcPr>
          <w:p w14:paraId="5E07D8E2" w14:textId="77777777" w:rsidR="0019262A" w:rsidRPr="00283A38" w:rsidRDefault="0019262A" w:rsidP="0019262A">
            <w:pPr>
              <w:jc w:val="center"/>
              <w:rPr>
                <w:ins w:id="187" w:author="Gonzalez, Jordi" w:date="2025-03-03T10:30:00Z" w16du:dateUtc="2025-03-03T09:30:00Z"/>
                <w:rFonts w:cstheme="minorHAnsi"/>
                <w:szCs w:val="20"/>
              </w:rPr>
            </w:pPr>
          </w:p>
        </w:tc>
        <w:tc>
          <w:tcPr>
            <w:tcW w:w="990" w:type="dxa"/>
          </w:tcPr>
          <w:p w14:paraId="6E183CAD" w14:textId="77777777" w:rsidR="0019262A" w:rsidRPr="00283A38" w:rsidRDefault="0019262A" w:rsidP="0019262A">
            <w:pPr>
              <w:jc w:val="center"/>
              <w:rPr>
                <w:ins w:id="188" w:author="Gonzalez, Jordi" w:date="2025-03-03T10:30:00Z" w16du:dateUtc="2025-03-03T09:30:00Z"/>
                <w:rFonts w:cstheme="minorHAnsi"/>
                <w:szCs w:val="20"/>
              </w:rPr>
            </w:pPr>
          </w:p>
        </w:tc>
        <w:tc>
          <w:tcPr>
            <w:tcW w:w="990" w:type="dxa"/>
          </w:tcPr>
          <w:p w14:paraId="32DCAC3D" w14:textId="77777777" w:rsidR="0019262A" w:rsidRPr="00283A38" w:rsidRDefault="0019262A" w:rsidP="0019262A">
            <w:pPr>
              <w:jc w:val="center"/>
              <w:rPr>
                <w:ins w:id="189" w:author="Gonzalez, Jordi" w:date="2025-03-03T10:30:00Z" w16du:dateUtc="2025-03-03T09:30:00Z"/>
                <w:rFonts w:cstheme="minorHAnsi"/>
                <w:szCs w:val="20"/>
              </w:rPr>
            </w:pPr>
          </w:p>
        </w:tc>
        <w:tc>
          <w:tcPr>
            <w:tcW w:w="1103" w:type="dxa"/>
          </w:tcPr>
          <w:p w14:paraId="56C86F82" w14:textId="4E1AC572" w:rsidR="0019262A" w:rsidRPr="00D65767" w:rsidRDefault="0019262A" w:rsidP="0019262A">
            <w:pPr>
              <w:jc w:val="center"/>
              <w:rPr>
                <w:ins w:id="190" w:author="Gonzalez, Jordi" w:date="2025-03-03T10:30:00Z" w16du:dateUtc="2025-03-03T09:30:00Z"/>
                <w:rFonts w:cstheme="minorHAnsi"/>
                <w:szCs w:val="20"/>
              </w:rPr>
            </w:pPr>
            <w:ins w:id="191" w:author="Gonzalez, Jordi" w:date="2025-03-03T10:31:00Z" w16du:dateUtc="2025-03-03T09:31:00Z">
              <w:r w:rsidRPr="00D65767">
                <w:rPr>
                  <w:rFonts w:cstheme="minorHAnsi"/>
                  <w:szCs w:val="20"/>
                </w:rPr>
                <w:t>•</w:t>
              </w:r>
            </w:ins>
          </w:p>
        </w:tc>
        <w:tc>
          <w:tcPr>
            <w:tcW w:w="1103" w:type="dxa"/>
          </w:tcPr>
          <w:p w14:paraId="626AB5C7" w14:textId="77777777" w:rsidR="0019262A" w:rsidRPr="00D65767" w:rsidRDefault="0019262A" w:rsidP="0019262A">
            <w:pPr>
              <w:jc w:val="center"/>
              <w:rPr>
                <w:ins w:id="192" w:author="Gonzalez, Jordi" w:date="2025-03-03T10:30:00Z" w16du:dateUtc="2025-03-03T09:30:00Z"/>
                <w:rFonts w:cstheme="minorHAnsi"/>
                <w:szCs w:val="20"/>
              </w:rPr>
            </w:pPr>
          </w:p>
        </w:tc>
      </w:tr>
      <w:tr w:rsidR="0019262A" w:rsidRPr="00283A38" w14:paraId="580339CE" w14:textId="77777777" w:rsidTr="0061524D">
        <w:trPr>
          <w:ins w:id="193" w:author="Gonzalez, Jordi" w:date="2025-03-03T10:31:00Z"/>
        </w:trPr>
        <w:tc>
          <w:tcPr>
            <w:tcW w:w="1255" w:type="dxa"/>
          </w:tcPr>
          <w:p w14:paraId="43DB5318" w14:textId="0C12489F" w:rsidR="0019262A" w:rsidRDefault="0019262A" w:rsidP="0019262A">
            <w:pPr>
              <w:jc w:val="center"/>
              <w:rPr>
                <w:ins w:id="194" w:author="Gonzalez, Jordi" w:date="2025-03-03T10:31:00Z" w16du:dateUtc="2025-03-03T09:31:00Z"/>
                <w:szCs w:val="20"/>
              </w:rPr>
            </w:pPr>
            <w:ins w:id="195" w:author="Gonzalez, Jordi" w:date="2025-03-03T10:31:00Z" w16du:dateUtc="2025-03-03T09:31:00Z">
              <w:r>
                <w:rPr>
                  <w:szCs w:val="20"/>
                </w:rPr>
                <w:lastRenderedPageBreak/>
                <w:t>3011-02</w:t>
              </w:r>
            </w:ins>
          </w:p>
        </w:tc>
        <w:tc>
          <w:tcPr>
            <w:tcW w:w="990" w:type="dxa"/>
          </w:tcPr>
          <w:p w14:paraId="500F8D58" w14:textId="77777777" w:rsidR="0019262A" w:rsidRPr="00283A38" w:rsidRDefault="0019262A" w:rsidP="0019262A">
            <w:pPr>
              <w:jc w:val="center"/>
              <w:rPr>
                <w:ins w:id="196" w:author="Gonzalez, Jordi" w:date="2025-03-03T10:31:00Z" w16du:dateUtc="2025-03-03T09:31:00Z"/>
                <w:rFonts w:cstheme="minorHAnsi"/>
                <w:szCs w:val="20"/>
              </w:rPr>
            </w:pPr>
          </w:p>
        </w:tc>
        <w:tc>
          <w:tcPr>
            <w:tcW w:w="990" w:type="dxa"/>
          </w:tcPr>
          <w:p w14:paraId="7FAE49B3" w14:textId="77777777" w:rsidR="0019262A" w:rsidRPr="00487927" w:rsidRDefault="0019262A" w:rsidP="0019262A">
            <w:pPr>
              <w:jc w:val="center"/>
              <w:rPr>
                <w:ins w:id="197" w:author="Gonzalez, Jordi" w:date="2025-03-03T10:31:00Z" w16du:dateUtc="2025-03-03T09:31:00Z"/>
                <w:rFonts w:cstheme="minorHAnsi"/>
                <w:szCs w:val="20"/>
              </w:rPr>
            </w:pPr>
          </w:p>
        </w:tc>
        <w:tc>
          <w:tcPr>
            <w:tcW w:w="990" w:type="dxa"/>
          </w:tcPr>
          <w:p w14:paraId="5C4E44F9" w14:textId="77777777" w:rsidR="0019262A" w:rsidRPr="00487927" w:rsidRDefault="0019262A" w:rsidP="0019262A">
            <w:pPr>
              <w:jc w:val="center"/>
              <w:rPr>
                <w:ins w:id="198" w:author="Gonzalez, Jordi" w:date="2025-03-03T10:31:00Z" w16du:dateUtc="2025-03-03T09:31:00Z"/>
                <w:rFonts w:cstheme="minorHAnsi"/>
                <w:szCs w:val="20"/>
              </w:rPr>
            </w:pPr>
          </w:p>
        </w:tc>
        <w:tc>
          <w:tcPr>
            <w:tcW w:w="990" w:type="dxa"/>
          </w:tcPr>
          <w:p w14:paraId="41B8E27E" w14:textId="77777777" w:rsidR="0019262A" w:rsidRPr="00487927" w:rsidRDefault="0019262A" w:rsidP="0019262A">
            <w:pPr>
              <w:jc w:val="center"/>
              <w:rPr>
                <w:ins w:id="199" w:author="Gonzalez, Jordi" w:date="2025-03-03T10:31:00Z" w16du:dateUtc="2025-03-03T09:31:00Z"/>
                <w:rFonts w:cstheme="minorHAnsi"/>
                <w:szCs w:val="20"/>
              </w:rPr>
            </w:pPr>
          </w:p>
        </w:tc>
        <w:tc>
          <w:tcPr>
            <w:tcW w:w="990" w:type="dxa"/>
          </w:tcPr>
          <w:p w14:paraId="6CD5D409" w14:textId="77777777" w:rsidR="0019262A" w:rsidRPr="00487927" w:rsidRDefault="0019262A" w:rsidP="0019262A">
            <w:pPr>
              <w:jc w:val="center"/>
              <w:rPr>
                <w:ins w:id="200" w:author="Gonzalez, Jordi" w:date="2025-03-03T10:31:00Z" w16du:dateUtc="2025-03-03T09:31:00Z"/>
                <w:rFonts w:cstheme="minorHAnsi"/>
                <w:szCs w:val="20"/>
              </w:rPr>
            </w:pPr>
          </w:p>
        </w:tc>
        <w:tc>
          <w:tcPr>
            <w:tcW w:w="990" w:type="dxa"/>
          </w:tcPr>
          <w:p w14:paraId="62345C6C" w14:textId="77777777" w:rsidR="0019262A" w:rsidRPr="00487927" w:rsidRDefault="0019262A" w:rsidP="0019262A">
            <w:pPr>
              <w:jc w:val="center"/>
              <w:rPr>
                <w:ins w:id="201" w:author="Gonzalez, Jordi" w:date="2025-03-03T10:31:00Z" w16du:dateUtc="2025-03-03T09:31:00Z"/>
                <w:rFonts w:cstheme="minorHAnsi"/>
                <w:szCs w:val="20"/>
              </w:rPr>
            </w:pPr>
          </w:p>
        </w:tc>
        <w:tc>
          <w:tcPr>
            <w:tcW w:w="1080" w:type="dxa"/>
          </w:tcPr>
          <w:p w14:paraId="0DCA7E85" w14:textId="77777777" w:rsidR="0019262A" w:rsidRPr="00283A38" w:rsidRDefault="0019262A" w:rsidP="0019262A">
            <w:pPr>
              <w:jc w:val="center"/>
              <w:rPr>
                <w:ins w:id="202" w:author="Gonzalez, Jordi" w:date="2025-03-03T10:31:00Z" w16du:dateUtc="2025-03-03T09:31:00Z"/>
                <w:rFonts w:cstheme="minorHAnsi"/>
                <w:szCs w:val="20"/>
              </w:rPr>
            </w:pPr>
          </w:p>
        </w:tc>
        <w:tc>
          <w:tcPr>
            <w:tcW w:w="990" w:type="dxa"/>
          </w:tcPr>
          <w:p w14:paraId="2C645B48" w14:textId="77777777" w:rsidR="0019262A" w:rsidRPr="00283A38" w:rsidRDefault="0019262A" w:rsidP="0019262A">
            <w:pPr>
              <w:jc w:val="center"/>
              <w:rPr>
                <w:ins w:id="203" w:author="Gonzalez, Jordi" w:date="2025-03-03T10:31:00Z" w16du:dateUtc="2025-03-03T09:31:00Z"/>
                <w:rFonts w:cstheme="minorHAnsi"/>
                <w:szCs w:val="20"/>
              </w:rPr>
            </w:pPr>
          </w:p>
        </w:tc>
        <w:tc>
          <w:tcPr>
            <w:tcW w:w="990" w:type="dxa"/>
          </w:tcPr>
          <w:p w14:paraId="210E9E04" w14:textId="77777777" w:rsidR="0019262A" w:rsidRPr="00283A38" w:rsidRDefault="0019262A" w:rsidP="0019262A">
            <w:pPr>
              <w:jc w:val="center"/>
              <w:rPr>
                <w:ins w:id="204" w:author="Gonzalez, Jordi" w:date="2025-03-03T10:31:00Z" w16du:dateUtc="2025-03-03T09:31:00Z"/>
                <w:rFonts w:cstheme="minorHAnsi"/>
                <w:szCs w:val="20"/>
              </w:rPr>
            </w:pPr>
          </w:p>
        </w:tc>
        <w:tc>
          <w:tcPr>
            <w:tcW w:w="1103" w:type="dxa"/>
          </w:tcPr>
          <w:p w14:paraId="48D0D685" w14:textId="7787338D" w:rsidR="0019262A" w:rsidRPr="00D65767" w:rsidRDefault="0019262A" w:rsidP="0019262A">
            <w:pPr>
              <w:jc w:val="center"/>
              <w:rPr>
                <w:ins w:id="205" w:author="Gonzalez, Jordi" w:date="2025-03-03T10:31:00Z" w16du:dateUtc="2025-03-03T09:31:00Z"/>
                <w:rFonts w:cstheme="minorHAnsi"/>
                <w:szCs w:val="20"/>
              </w:rPr>
            </w:pPr>
            <w:ins w:id="206" w:author="Gonzalez, Jordi" w:date="2025-03-03T10:31:00Z" w16du:dateUtc="2025-03-03T09:31:00Z">
              <w:r w:rsidRPr="00D65767">
                <w:rPr>
                  <w:rFonts w:cstheme="minorHAnsi"/>
                  <w:szCs w:val="20"/>
                </w:rPr>
                <w:t>•</w:t>
              </w:r>
            </w:ins>
          </w:p>
        </w:tc>
        <w:tc>
          <w:tcPr>
            <w:tcW w:w="1103" w:type="dxa"/>
          </w:tcPr>
          <w:p w14:paraId="0EC288B5" w14:textId="77777777" w:rsidR="0019262A" w:rsidRPr="00D65767" w:rsidRDefault="0019262A" w:rsidP="0019262A">
            <w:pPr>
              <w:jc w:val="center"/>
              <w:rPr>
                <w:ins w:id="207" w:author="Gonzalez, Jordi" w:date="2025-03-03T10:31:00Z" w16du:dateUtc="2025-03-03T09:31:00Z"/>
                <w:rFonts w:cstheme="minorHAnsi"/>
                <w:szCs w:val="20"/>
              </w:rPr>
            </w:pPr>
          </w:p>
        </w:tc>
      </w:tr>
      <w:tr w:rsidR="0019262A" w:rsidRPr="00283A38" w14:paraId="7CA41238" w14:textId="77777777" w:rsidTr="0061524D">
        <w:trPr>
          <w:ins w:id="208" w:author="Gonzalez, Jordi" w:date="2025-03-03T10:31:00Z"/>
        </w:trPr>
        <w:tc>
          <w:tcPr>
            <w:tcW w:w="1255" w:type="dxa"/>
          </w:tcPr>
          <w:p w14:paraId="6E01D987" w14:textId="0FD0E249" w:rsidR="0019262A" w:rsidRDefault="0019262A" w:rsidP="0019262A">
            <w:pPr>
              <w:jc w:val="center"/>
              <w:rPr>
                <w:ins w:id="209" w:author="Gonzalez, Jordi" w:date="2025-03-03T10:31:00Z" w16du:dateUtc="2025-03-03T09:31:00Z"/>
                <w:szCs w:val="20"/>
              </w:rPr>
            </w:pPr>
            <w:ins w:id="210" w:author="Gonzalez, Jordi" w:date="2025-03-03T10:31:00Z" w16du:dateUtc="2025-03-03T09:31:00Z">
              <w:r>
                <w:rPr>
                  <w:szCs w:val="20"/>
                </w:rPr>
                <w:t>3011-03</w:t>
              </w:r>
            </w:ins>
          </w:p>
        </w:tc>
        <w:tc>
          <w:tcPr>
            <w:tcW w:w="990" w:type="dxa"/>
          </w:tcPr>
          <w:p w14:paraId="5802F6EB" w14:textId="77777777" w:rsidR="0019262A" w:rsidRPr="00283A38" w:rsidRDefault="0019262A" w:rsidP="0019262A">
            <w:pPr>
              <w:jc w:val="center"/>
              <w:rPr>
                <w:ins w:id="211" w:author="Gonzalez, Jordi" w:date="2025-03-03T10:31:00Z" w16du:dateUtc="2025-03-03T09:31:00Z"/>
                <w:rFonts w:cstheme="minorHAnsi"/>
                <w:szCs w:val="20"/>
              </w:rPr>
            </w:pPr>
          </w:p>
        </w:tc>
        <w:tc>
          <w:tcPr>
            <w:tcW w:w="990" w:type="dxa"/>
          </w:tcPr>
          <w:p w14:paraId="04C77E59" w14:textId="77777777" w:rsidR="0019262A" w:rsidRPr="00487927" w:rsidRDefault="0019262A" w:rsidP="0019262A">
            <w:pPr>
              <w:jc w:val="center"/>
              <w:rPr>
                <w:ins w:id="212" w:author="Gonzalez, Jordi" w:date="2025-03-03T10:31:00Z" w16du:dateUtc="2025-03-03T09:31:00Z"/>
                <w:rFonts w:cstheme="minorHAnsi"/>
                <w:szCs w:val="20"/>
              </w:rPr>
            </w:pPr>
          </w:p>
        </w:tc>
        <w:tc>
          <w:tcPr>
            <w:tcW w:w="990" w:type="dxa"/>
          </w:tcPr>
          <w:p w14:paraId="7446E22A" w14:textId="77777777" w:rsidR="0019262A" w:rsidRPr="00487927" w:rsidRDefault="0019262A" w:rsidP="0019262A">
            <w:pPr>
              <w:jc w:val="center"/>
              <w:rPr>
                <w:ins w:id="213" w:author="Gonzalez, Jordi" w:date="2025-03-03T10:31:00Z" w16du:dateUtc="2025-03-03T09:31:00Z"/>
                <w:rFonts w:cstheme="minorHAnsi"/>
                <w:szCs w:val="20"/>
              </w:rPr>
            </w:pPr>
          </w:p>
        </w:tc>
        <w:tc>
          <w:tcPr>
            <w:tcW w:w="990" w:type="dxa"/>
          </w:tcPr>
          <w:p w14:paraId="5E5F4A2F" w14:textId="77777777" w:rsidR="0019262A" w:rsidRPr="00487927" w:rsidRDefault="0019262A" w:rsidP="0019262A">
            <w:pPr>
              <w:jc w:val="center"/>
              <w:rPr>
                <w:ins w:id="214" w:author="Gonzalez, Jordi" w:date="2025-03-03T10:31:00Z" w16du:dateUtc="2025-03-03T09:31:00Z"/>
                <w:rFonts w:cstheme="minorHAnsi"/>
                <w:szCs w:val="20"/>
              </w:rPr>
            </w:pPr>
          </w:p>
        </w:tc>
        <w:tc>
          <w:tcPr>
            <w:tcW w:w="990" w:type="dxa"/>
          </w:tcPr>
          <w:p w14:paraId="08ADE0B1" w14:textId="77777777" w:rsidR="0019262A" w:rsidRPr="00487927" w:rsidRDefault="0019262A" w:rsidP="0019262A">
            <w:pPr>
              <w:jc w:val="center"/>
              <w:rPr>
                <w:ins w:id="215" w:author="Gonzalez, Jordi" w:date="2025-03-03T10:31:00Z" w16du:dateUtc="2025-03-03T09:31:00Z"/>
                <w:rFonts w:cstheme="minorHAnsi"/>
                <w:szCs w:val="20"/>
              </w:rPr>
            </w:pPr>
          </w:p>
        </w:tc>
        <w:tc>
          <w:tcPr>
            <w:tcW w:w="990" w:type="dxa"/>
          </w:tcPr>
          <w:p w14:paraId="1191A432" w14:textId="77777777" w:rsidR="0019262A" w:rsidRPr="00487927" w:rsidRDefault="0019262A" w:rsidP="0019262A">
            <w:pPr>
              <w:jc w:val="center"/>
              <w:rPr>
                <w:ins w:id="216" w:author="Gonzalez, Jordi" w:date="2025-03-03T10:31:00Z" w16du:dateUtc="2025-03-03T09:31:00Z"/>
                <w:rFonts w:cstheme="minorHAnsi"/>
                <w:szCs w:val="20"/>
              </w:rPr>
            </w:pPr>
          </w:p>
        </w:tc>
        <w:tc>
          <w:tcPr>
            <w:tcW w:w="1080" w:type="dxa"/>
          </w:tcPr>
          <w:p w14:paraId="1B54C6FE" w14:textId="77777777" w:rsidR="0019262A" w:rsidRPr="00283A38" w:rsidRDefault="0019262A" w:rsidP="0019262A">
            <w:pPr>
              <w:jc w:val="center"/>
              <w:rPr>
                <w:ins w:id="217" w:author="Gonzalez, Jordi" w:date="2025-03-03T10:31:00Z" w16du:dateUtc="2025-03-03T09:31:00Z"/>
                <w:rFonts w:cstheme="minorHAnsi"/>
                <w:szCs w:val="20"/>
              </w:rPr>
            </w:pPr>
          </w:p>
        </w:tc>
        <w:tc>
          <w:tcPr>
            <w:tcW w:w="990" w:type="dxa"/>
          </w:tcPr>
          <w:p w14:paraId="1E62B3ED" w14:textId="77777777" w:rsidR="0019262A" w:rsidRPr="00283A38" w:rsidRDefault="0019262A" w:rsidP="0019262A">
            <w:pPr>
              <w:jc w:val="center"/>
              <w:rPr>
                <w:ins w:id="218" w:author="Gonzalez, Jordi" w:date="2025-03-03T10:31:00Z" w16du:dateUtc="2025-03-03T09:31:00Z"/>
                <w:rFonts w:cstheme="minorHAnsi"/>
                <w:szCs w:val="20"/>
              </w:rPr>
            </w:pPr>
          </w:p>
        </w:tc>
        <w:tc>
          <w:tcPr>
            <w:tcW w:w="990" w:type="dxa"/>
          </w:tcPr>
          <w:p w14:paraId="4B9D40AC" w14:textId="77777777" w:rsidR="0019262A" w:rsidRPr="00283A38" w:rsidRDefault="0019262A" w:rsidP="0019262A">
            <w:pPr>
              <w:jc w:val="center"/>
              <w:rPr>
                <w:ins w:id="219" w:author="Gonzalez, Jordi" w:date="2025-03-03T10:31:00Z" w16du:dateUtc="2025-03-03T09:31:00Z"/>
                <w:rFonts w:cstheme="minorHAnsi"/>
                <w:szCs w:val="20"/>
              </w:rPr>
            </w:pPr>
          </w:p>
        </w:tc>
        <w:tc>
          <w:tcPr>
            <w:tcW w:w="1103" w:type="dxa"/>
          </w:tcPr>
          <w:p w14:paraId="6AC6DB73" w14:textId="3B8B0E20" w:rsidR="0019262A" w:rsidRPr="00D65767" w:rsidRDefault="0019262A" w:rsidP="0019262A">
            <w:pPr>
              <w:jc w:val="center"/>
              <w:rPr>
                <w:ins w:id="220" w:author="Gonzalez, Jordi" w:date="2025-03-03T10:31:00Z" w16du:dateUtc="2025-03-03T09:31:00Z"/>
                <w:rFonts w:cstheme="minorHAnsi"/>
                <w:szCs w:val="20"/>
              </w:rPr>
            </w:pPr>
            <w:ins w:id="221" w:author="Gonzalez, Jordi" w:date="2025-03-03T10:31:00Z" w16du:dateUtc="2025-03-03T09:31:00Z">
              <w:r w:rsidRPr="00D65767">
                <w:rPr>
                  <w:rFonts w:cstheme="minorHAnsi"/>
                  <w:szCs w:val="20"/>
                </w:rPr>
                <w:t>•</w:t>
              </w:r>
            </w:ins>
          </w:p>
        </w:tc>
        <w:tc>
          <w:tcPr>
            <w:tcW w:w="1103" w:type="dxa"/>
          </w:tcPr>
          <w:p w14:paraId="69DDCA3A" w14:textId="77777777" w:rsidR="0019262A" w:rsidRPr="00D65767" w:rsidRDefault="0019262A" w:rsidP="0019262A">
            <w:pPr>
              <w:jc w:val="center"/>
              <w:rPr>
                <w:ins w:id="222" w:author="Gonzalez, Jordi" w:date="2025-03-03T10:31:00Z" w16du:dateUtc="2025-03-03T09:31:00Z"/>
                <w:rFonts w:cstheme="minorHAnsi"/>
                <w:szCs w:val="20"/>
              </w:rPr>
            </w:pPr>
          </w:p>
        </w:tc>
      </w:tr>
      <w:tr w:rsidR="0019262A" w:rsidRPr="00283A38" w14:paraId="7C840532" w14:textId="77777777" w:rsidTr="00D74E44">
        <w:tc>
          <w:tcPr>
            <w:tcW w:w="1255" w:type="dxa"/>
            <w:shd w:val="clear" w:color="auto" w:fill="D6E3BC" w:themeFill="accent3" w:themeFillTint="66"/>
          </w:tcPr>
          <w:p w14:paraId="7F7DBAB1" w14:textId="7B6B5D5C" w:rsidR="0019262A" w:rsidRDefault="0019262A" w:rsidP="0019262A">
            <w:pPr>
              <w:jc w:val="center"/>
              <w:rPr>
                <w:szCs w:val="20"/>
              </w:rPr>
            </w:pPr>
            <w:r>
              <w:rPr>
                <w:b/>
                <w:szCs w:val="20"/>
              </w:rPr>
              <w:t>Boolean</w:t>
            </w:r>
          </w:p>
        </w:tc>
        <w:tc>
          <w:tcPr>
            <w:tcW w:w="990" w:type="dxa"/>
            <w:shd w:val="clear" w:color="auto" w:fill="D6E3BC" w:themeFill="accent3" w:themeFillTint="66"/>
          </w:tcPr>
          <w:p w14:paraId="15700806" w14:textId="60E98762" w:rsidR="0019262A" w:rsidRPr="00283A38" w:rsidRDefault="0019262A" w:rsidP="0019262A">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19262A" w:rsidRPr="00487927" w:rsidRDefault="0019262A" w:rsidP="0019262A">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19262A" w:rsidRPr="00487927" w:rsidRDefault="0019262A" w:rsidP="0019262A">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19262A" w:rsidRPr="00487927" w:rsidRDefault="0019262A" w:rsidP="0019262A">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19262A" w:rsidRPr="00487927" w:rsidRDefault="0019262A" w:rsidP="0019262A">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19262A" w:rsidRPr="00487927" w:rsidRDefault="0019262A" w:rsidP="0019262A">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19262A" w:rsidRPr="00283A38" w:rsidRDefault="0019262A" w:rsidP="0019262A">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19262A" w:rsidRPr="00283A38" w:rsidRDefault="0019262A" w:rsidP="0019262A">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19262A" w:rsidRPr="00283A38" w:rsidRDefault="0019262A" w:rsidP="0019262A">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19262A" w:rsidRPr="00D65767" w:rsidRDefault="0019262A" w:rsidP="0019262A">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19262A" w:rsidRPr="00D65767" w:rsidRDefault="0019262A" w:rsidP="0019262A">
            <w:pPr>
              <w:jc w:val="center"/>
              <w:rPr>
                <w:rFonts w:cstheme="minorHAnsi"/>
                <w:szCs w:val="20"/>
              </w:rPr>
            </w:pPr>
            <w:r>
              <w:rPr>
                <w:rFonts w:cstheme="minorHAnsi"/>
                <w:bCs/>
                <w:sz w:val="18"/>
                <w:szCs w:val="18"/>
              </w:rPr>
              <w:t>Suite 11</w:t>
            </w:r>
          </w:p>
        </w:tc>
      </w:tr>
      <w:tr w:rsidR="0019262A" w:rsidRPr="00283A38" w14:paraId="7652FDCB" w14:textId="77777777" w:rsidTr="0061524D">
        <w:tc>
          <w:tcPr>
            <w:tcW w:w="1255" w:type="dxa"/>
          </w:tcPr>
          <w:p w14:paraId="47BBC06A" w14:textId="66E30E96" w:rsidR="0019262A" w:rsidRDefault="0019262A" w:rsidP="0019262A">
            <w:pPr>
              <w:jc w:val="center"/>
              <w:rPr>
                <w:szCs w:val="20"/>
              </w:rPr>
            </w:pPr>
            <w:r w:rsidRPr="007709BB">
              <w:t>3200_02</w:t>
            </w:r>
          </w:p>
        </w:tc>
        <w:tc>
          <w:tcPr>
            <w:tcW w:w="990" w:type="dxa"/>
          </w:tcPr>
          <w:p w14:paraId="08D17741" w14:textId="77777777" w:rsidR="0019262A" w:rsidRPr="00283A38" w:rsidRDefault="0019262A" w:rsidP="0019262A">
            <w:pPr>
              <w:jc w:val="center"/>
              <w:rPr>
                <w:rFonts w:cstheme="minorHAnsi"/>
                <w:szCs w:val="20"/>
              </w:rPr>
            </w:pPr>
          </w:p>
        </w:tc>
        <w:tc>
          <w:tcPr>
            <w:tcW w:w="990" w:type="dxa"/>
          </w:tcPr>
          <w:p w14:paraId="66D8BCCC" w14:textId="77777777" w:rsidR="0019262A" w:rsidRPr="00487927" w:rsidRDefault="0019262A" w:rsidP="0019262A">
            <w:pPr>
              <w:jc w:val="center"/>
              <w:rPr>
                <w:rFonts w:cstheme="minorHAnsi"/>
                <w:szCs w:val="20"/>
              </w:rPr>
            </w:pPr>
          </w:p>
        </w:tc>
        <w:tc>
          <w:tcPr>
            <w:tcW w:w="990" w:type="dxa"/>
          </w:tcPr>
          <w:p w14:paraId="23CFC331" w14:textId="77777777" w:rsidR="0019262A" w:rsidRPr="00487927" w:rsidRDefault="0019262A" w:rsidP="0019262A">
            <w:pPr>
              <w:jc w:val="center"/>
              <w:rPr>
                <w:rFonts w:cstheme="minorHAnsi"/>
                <w:szCs w:val="20"/>
              </w:rPr>
            </w:pPr>
          </w:p>
        </w:tc>
        <w:tc>
          <w:tcPr>
            <w:tcW w:w="990" w:type="dxa"/>
          </w:tcPr>
          <w:p w14:paraId="747FE38C" w14:textId="77777777" w:rsidR="0019262A" w:rsidRPr="00487927" w:rsidRDefault="0019262A" w:rsidP="0019262A">
            <w:pPr>
              <w:jc w:val="center"/>
              <w:rPr>
                <w:rFonts w:cstheme="minorHAnsi"/>
                <w:szCs w:val="20"/>
              </w:rPr>
            </w:pPr>
          </w:p>
        </w:tc>
        <w:tc>
          <w:tcPr>
            <w:tcW w:w="990" w:type="dxa"/>
          </w:tcPr>
          <w:p w14:paraId="69496D44" w14:textId="77777777" w:rsidR="0019262A" w:rsidRPr="00487927" w:rsidRDefault="0019262A" w:rsidP="0019262A">
            <w:pPr>
              <w:jc w:val="center"/>
              <w:rPr>
                <w:rFonts w:cstheme="minorHAnsi"/>
                <w:szCs w:val="20"/>
              </w:rPr>
            </w:pPr>
          </w:p>
        </w:tc>
        <w:tc>
          <w:tcPr>
            <w:tcW w:w="990" w:type="dxa"/>
          </w:tcPr>
          <w:p w14:paraId="40F1A9D6" w14:textId="77777777" w:rsidR="0019262A" w:rsidRPr="00487927" w:rsidRDefault="0019262A" w:rsidP="0019262A">
            <w:pPr>
              <w:jc w:val="center"/>
              <w:rPr>
                <w:rFonts w:cstheme="minorHAnsi"/>
                <w:szCs w:val="20"/>
              </w:rPr>
            </w:pPr>
          </w:p>
        </w:tc>
        <w:tc>
          <w:tcPr>
            <w:tcW w:w="1080" w:type="dxa"/>
          </w:tcPr>
          <w:p w14:paraId="120D524F" w14:textId="77777777" w:rsidR="0019262A" w:rsidRPr="00283A38" w:rsidRDefault="0019262A" w:rsidP="0019262A">
            <w:pPr>
              <w:jc w:val="center"/>
              <w:rPr>
                <w:rFonts w:cstheme="minorHAnsi"/>
                <w:szCs w:val="20"/>
              </w:rPr>
            </w:pPr>
          </w:p>
        </w:tc>
        <w:tc>
          <w:tcPr>
            <w:tcW w:w="990" w:type="dxa"/>
          </w:tcPr>
          <w:p w14:paraId="241B52D4" w14:textId="77777777" w:rsidR="0019262A" w:rsidRPr="00283A38" w:rsidRDefault="0019262A" w:rsidP="0019262A">
            <w:pPr>
              <w:jc w:val="center"/>
              <w:rPr>
                <w:rFonts w:cstheme="minorHAnsi"/>
                <w:szCs w:val="20"/>
              </w:rPr>
            </w:pPr>
          </w:p>
        </w:tc>
        <w:tc>
          <w:tcPr>
            <w:tcW w:w="990" w:type="dxa"/>
          </w:tcPr>
          <w:p w14:paraId="47455659" w14:textId="77777777" w:rsidR="0019262A" w:rsidRPr="00283A38" w:rsidRDefault="0019262A" w:rsidP="0019262A">
            <w:pPr>
              <w:jc w:val="center"/>
              <w:rPr>
                <w:rFonts w:cstheme="minorHAnsi"/>
                <w:szCs w:val="20"/>
              </w:rPr>
            </w:pPr>
          </w:p>
        </w:tc>
        <w:tc>
          <w:tcPr>
            <w:tcW w:w="1103" w:type="dxa"/>
          </w:tcPr>
          <w:p w14:paraId="4A0E6B2C" w14:textId="77777777" w:rsidR="0019262A" w:rsidRPr="00D65767" w:rsidRDefault="0019262A" w:rsidP="0019262A">
            <w:pPr>
              <w:jc w:val="center"/>
              <w:rPr>
                <w:rFonts w:cstheme="minorHAnsi"/>
                <w:szCs w:val="20"/>
              </w:rPr>
            </w:pPr>
          </w:p>
        </w:tc>
        <w:tc>
          <w:tcPr>
            <w:tcW w:w="1103" w:type="dxa"/>
          </w:tcPr>
          <w:p w14:paraId="263264D5" w14:textId="2645185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E143E0B" w14:textId="77777777" w:rsidTr="0061524D">
        <w:tc>
          <w:tcPr>
            <w:tcW w:w="1255" w:type="dxa"/>
          </w:tcPr>
          <w:p w14:paraId="779CAF54" w14:textId="2FB3866E" w:rsidR="0019262A" w:rsidRDefault="0019262A" w:rsidP="0019262A">
            <w:pPr>
              <w:jc w:val="center"/>
              <w:rPr>
                <w:szCs w:val="20"/>
              </w:rPr>
            </w:pPr>
            <w:r w:rsidRPr="007709BB">
              <w:t>3200_03</w:t>
            </w:r>
          </w:p>
        </w:tc>
        <w:tc>
          <w:tcPr>
            <w:tcW w:w="990" w:type="dxa"/>
          </w:tcPr>
          <w:p w14:paraId="50FF102B" w14:textId="77777777" w:rsidR="0019262A" w:rsidRPr="00283A38" w:rsidRDefault="0019262A" w:rsidP="0019262A">
            <w:pPr>
              <w:jc w:val="center"/>
              <w:rPr>
                <w:rFonts w:cstheme="minorHAnsi"/>
                <w:szCs w:val="20"/>
              </w:rPr>
            </w:pPr>
          </w:p>
        </w:tc>
        <w:tc>
          <w:tcPr>
            <w:tcW w:w="990" w:type="dxa"/>
          </w:tcPr>
          <w:p w14:paraId="641C15C4" w14:textId="77777777" w:rsidR="0019262A" w:rsidRPr="00487927" w:rsidRDefault="0019262A" w:rsidP="0019262A">
            <w:pPr>
              <w:jc w:val="center"/>
              <w:rPr>
                <w:rFonts w:cstheme="minorHAnsi"/>
                <w:szCs w:val="20"/>
              </w:rPr>
            </w:pPr>
          </w:p>
        </w:tc>
        <w:tc>
          <w:tcPr>
            <w:tcW w:w="990" w:type="dxa"/>
          </w:tcPr>
          <w:p w14:paraId="247BD95F" w14:textId="77777777" w:rsidR="0019262A" w:rsidRPr="00487927" w:rsidRDefault="0019262A" w:rsidP="0019262A">
            <w:pPr>
              <w:jc w:val="center"/>
              <w:rPr>
                <w:rFonts w:cstheme="minorHAnsi"/>
                <w:szCs w:val="20"/>
              </w:rPr>
            </w:pPr>
          </w:p>
        </w:tc>
        <w:tc>
          <w:tcPr>
            <w:tcW w:w="990" w:type="dxa"/>
          </w:tcPr>
          <w:p w14:paraId="3E4ECAD5" w14:textId="77777777" w:rsidR="0019262A" w:rsidRPr="00487927" w:rsidRDefault="0019262A" w:rsidP="0019262A">
            <w:pPr>
              <w:jc w:val="center"/>
              <w:rPr>
                <w:rFonts w:cstheme="minorHAnsi"/>
                <w:szCs w:val="20"/>
              </w:rPr>
            </w:pPr>
          </w:p>
        </w:tc>
        <w:tc>
          <w:tcPr>
            <w:tcW w:w="990" w:type="dxa"/>
          </w:tcPr>
          <w:p w14:paraId="6FC8257E" w14:textId="77777777" w:rsidR="0019262A" w:rsidRPr="00487927" w:rsidRDefault="0019262A" w:rsidP="0019262A">
            <w:pPr>
              <w:jc w:val="center"/>
              <w:rPr>
                <w:rFonts w:cstheme="minorHAnsi"/>
                <w:szCs w:val="20"/>
              </w:rPr>
            </w:pPr>
          </w:p>
        </w:tc>
        <w:tc>
          <w:tcPr>
            <w:tcW w:w="990" w:type="dxa"/>
          </w:tcPr>
          <w:p w14:paraId="6C5343FD" w14:textId="77777777" w:rsidR="0019262A" w:rsidRPr="00487927" w:rsidRDefault="0019262A" w:rsidP="0019262A">
            <w:pPr>
              <w:jc w:val="center"/>
              <w:rPr>
                <w:rFonts w:cstheme="minorHAnsi"/>
                <w:szCs w:val="20"/>
              </w:rPr>
            </w:pPr>
          </w:p>
        </w:tc>
        <w:tc>
          <w:tcPr>
            <w:tcW w:w="1080" w:type="dxa"/>
          </w:tcPr>
          <w:p w14:paraId="51642C6E" w14:textId="77777777" w:rsidR="0019262A" w:rsidRPr="00283A38" w:rsidRDefault="0019262A" w:rsidP="0019262A">
            <w:pPr>
              <w:jc w:val="center"/>
              <w:rPr>
                <w:rFonts w:cstheme="minorHAnsi"/>
                <w:szCs w:val="20"/>
              </w:rPr>
            </w:pPr>
          </w:p>
        </w:tc>
        <w:tc>
          <w:tcPr>
            <w:tcW w:w="990" w:type="dxa"/>
          </w:tcPr>
          <w:p w14:paraId="0B096AFB" w14:textId="77777777" w:rsidR="0019262A" w:rsidRPr="00283A38" w:rsidRDefault="0019262A" w:rsidP="0019262A">
            <w:pPr>
              <w:jc w:val="center"/>
              <w:rPr>
                <w:rFonts w:cstheme="minorHAnsi"/>
                <w:szCs w:val="20"/>
              </w:rPr>
            </w:pPr>
          </w:p>
        </w:tc>
        <w:tc>
          <w:tcPr>
            <w:tcW w:w="990" w:type="dxa"/>
          </w:tcPr>
          <w:p w14:paraId="0359CBB2" w14:textId="77777777" w:rsidR="0019262A" w:rsidRPr="00283A38" w:rsidRDefault="0019262A" w:rsidP="0019262A">
            <w:pPr>
              <w:jc w:val="center"/>
              <w:rPr>
                <w:rFonts w:cstheme="minorHAnsi"/>
                <w:szCs w:val="20"/>
              </w:rPr>
            </w:pPr>
          </w:p>
        </w:tc>
        <w:tc>
          <w:tcPr>
            <w:tcW w:w="1103" w:type="dxa"/>
          </w:tcPr>
          <w:p w14:paraId="26E81B18" w14:textId="77777777" w:rsidR="0019262A" w:rsidRPr="00D65767" w:rsidRDefault="0019262A" w:rsidP="0019262A">
            <w:pPr>
              <w:jc w:val="center"/>
              <w:rPr>
                <w:rFonts w:cstheme="minorHAnsi"/>
                <w:szCs w:val="20"/>
              </w:rPr>
            </w:pPr>
          </w:p>
        </w:tc>
        <w:tc>
          <w:tcPr>
            <w:tcW w:w="1103" w:type="dxa"/>
          </w:tcPr>
          <w:p w14:paraId="316440BC" w14:textId="43C3B4C5" w:rsidR="0019262A" w:rsidRPr="00D65767" w:rsidRDefault="0019262A" w:rsidP="0019262A">
            <w:pPr>
              <w:jc w:val="center"/>
              <w:rPr>
                <w:rFonts w:cstheme="minorHAnsi"/>
                <w:szCs w:val="20"/>
              </w:rPr>
            </w:pPr>
            <w:r w:rsidRPr="00283A38">
              <w:rPr>
                <w:rFonts w:cstheme="minorHAnsi"/>
                <w:szCs w:val="20"/>
              </w:rPr>
              <w:t>•</w:t>
            </w:r>
          </w:p>
        </w:tc>
      </w:tr>
      <w:tr w:rsidR="0019262A" w:rsidRPr="00283A38" w14:paraId="56A3D7DE" w14:textId="77777777" w:rsidTr="0061524D">
        <w:tc>
          <w:tcPr>
            <w:tcW w:w="1255" w:type="dxa"/>
          </w:tcPr>
          <w:p w14:paraId="0995CCAE" w14:textId="1539000E" w:rsidR="0019262A" w:rsidRDefault="0019262A" w:rsidP="0019262A">
            <w:pPr>
              <w:jc w:val="center"/>
              <w:rPr>
                <w:szCs w:val="20"/>
              </w:rPr>
            </w:pPr>
            <w:r w:rsidRPr="007709BB">
              <w:t>3200_04</w:t>
            </w:r>
          </w:p>
        </w:tc>
        <w:tc>
          <w:tcPr>
            <w:tcW w:w="990" w:type="dxa"/>
          </w:tcPr>
          <w:p w14:paraId="52D9E48F" w14:textId="77777777" w:rsidR="0019262A" w:rsidRPr="00283A38" w:rsidRDefault="0019262A" w:rsidP="0019262A">
            <w:pPr>
              <w:jc w:val="center"/>
              <w:rPr>
                <w:rFonts w:cstheme="minorHAnsi"/>
                <w:szCs w:val="20"/>
              </w:rPr>
            </w:pPr>
          </w:p>
        </w:tc>
        <w:tc>
          <w:tcPr>
            <w:tcW w:w="990" w:type="dxa"/>
          </w:tcPr>
          <w:p w14:paraId="0C222861" w14:textId="77777777" w:rsidR="0019262A" w:rsidRPr="00487927" w:rsidRDefault="0019262A" w:rsidP="0019262A">
            <w:pPr>
              <w:jc w:val="center"/>
              <w:rPr>
                <w:rFonts w:cstheme="minorHAnsi"/>
                <w:szCs w:val="20"/>
              </w:rPr>
            </w:pPr>
          </w:p>
        </w:tc>
        <w:tc>
          <w:tcPr>
            <w:tcW w:w="990" w:type="dxa"/>
          </w:tcPr>
          <w:p w14:paraId="1573D055" w14:textId="77777777" w:rsidR="0019262A" w:rsidRPr="00487927" w:rsidRDefault="0019262A" w:rsidP="0019262A">
            <w:pPr>
              <w:jc w:val="center"/>
              <w:rPr>
                <w:rFonts w:cstheme="minorHAnsi"/>
                <w:szCs w:val="20"/>
              </w:rPr>
            </w:pPr>
          </w:p>
        </w:tc>
        <w:tc>
          <w:tcPr>
            <w:tcW w:w="990" w:type="dxa"/>
          </w:tcPr>
          <w:p w14:paraId="170BFE1C" w14:textId="77777777" w:rsidR="0019262A" w:rsidRPr="00487927" w:rsidRDefault="0019262A" w:rsidP="0019262A">
            <w:pPr>
              <w:jc w:val="center"/>
              <w:rPr>
                <w:rFonts w:cstheme="minorHAnsi"/>
                <w:szCs w:val="20"/>
              </w:rPr>
            </w:pPr>
          </w:p>
        </w:tc>
        <w:tc>
          <w:tcPr>
            <w:tcW w:w="990" w:type="dxa"/>
          </w:tcPr>
          <w:p w14:paraId="4220389C" w14:textId="77777777" w:rsidR="0019262A" w:rsidRPr="00487927" w:rsidRDefault="0019262A" w:rsidP="0019262A">
            <w:pPr>
              <w:jc w:val="center"/>
              <w:rPr>
                <w:rFonts w:cstheme="minorHAnsi"/>
                <w:szCs w:val="20"/>
              </w:rPr>
            </w:pPr>
          </w:p>
        </w:tc>
        <w:tc>
          <w:tcPr>
            <w:tcW w:w="990" w:type="dxa"/>
          </w:tcPr>
          <w:p w14:paraId="69289A9A" w14:textId="77777777" w:rsidR="0019262A" w:rsidRPr="00487927" w:rsidRDefault="0019262A" w:rsidP="0019262A">
            <w:pPr>
              <w:jc w:val="center"/>
              <w:rPr>
                <w:rFonts w:cstheme="minorHAnsi"/>
                <w:szCs w:val="20"/>
              </w:rPr>
            </w:pPr>
          </w:p>
        </w:tc>
        <w:tc>
          <w:tcPr>
            <w:tcW w:w="1080" w:type="dxa"/>
          </w:tcPr>
          <w:p w14:paraId="55BFEF4B" w14:textId="77777777" w:rsidR="0019262A" w:rsidRPr="00283A38" w:rsidRDefault="0019262A" w:rsidP="0019262A">
            <w:pPr>
              <w:jc w:val="center"/>
              <w:rPr>
                <w:rFonts w:cstheme="minorHAnsi"/>
                <w:szCs w:val="20"/>
              </w:rPr>
            </w:pPr>
          </w:p>
        </w:tc>
        <w:tc>
          <w:tcPr>
            <w:tcW w:w="990" w:type="dxa"/>
          </w:tcPr>
          <w:p w14:paraId="3F4BF8EC" w14:textId="77777777" w:rsidR="0019262A" w:rsidRPr="00283A38" w:rsidRDefault="0019262A" w:rsidP="0019262A">
            <w:pPr>
              <w:jc w:val="center"/>
              <w:rPr>
                <w:rFonts w:cstheme="minorHAnsi"/>
                <w:szCs w:val="20"/>
              </w:rPr>
            </w:pPr>
          </w:p>
        </w:tc>
        <w:tc>
          <w:tcPr>
            <w:tcW w:w="990" w:type="dxa"/>
          </w:tcPr>
          <w:p w14:paraId="6099460E" w14:textId="77777777" w:rsidR="0019262A" w:rsidRPr="00283A38" w:rsidRDefault="0019262A" w:rsidP="0019262A">
            <w:pPr>
              <w:jc w:val="center"/>
              <w:rPr>
                <w:rFonts w:cstheme="minorHAnsi"/>
                <w:szCs w:val="20"/>
              </w:rPr>
            </w:pPr>
          </w:p>
        </w:tc>
        <w:tc>
          <w:tcPr>
            <w:tcW w:w="1103" w:type="dxa"/>
          </w:tcPr>
          <w:p w14:paraId="73217C7F" w14:textId="77777777" w:rsidR="0019262A" w:rsidRPr="00D65767" w:rsidRDefault="0019262A" w:rsidP="0019262A">
            <w:pPr>
              <w:jc w:val="center"/>
              <w:rPr>
                <w:rFonts w:cstheme="minorHAnsi"/>
                <w:szCs w:val="20"/>
              </w:rPr>
            </w:pPr>
          </w:p>
        </w:tc>
        <w:tc>
          <w:tcPr>
            <w:tcW w:w="1103" w:type="dxa"/>
          </w:tcPr>
          <w:p w14:paraId="66B2062D" w14:textId="45FACA60"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5FB71DF" w14:textId="77777777" w:rsidTr="0061524D">
        <w:tc>
          <w:tcPr>
            <w:tcW w:w="1255" w:type="dxa"/>
          </w:tcPr>
          <w:p w14:paraId="6E42F148" w14:textId="46C3E79C" w:rsidR="0019262A" w:rsidRDefault="0019262A" w:rsidP="0019262A">
            <w:pPr>
              <w:jc w:val="center"/>
              <w:rPr>
                <w:szCs w:val="20"/>
              </w:rPr>
            </w:pPr>
            <w:r w:rsidRPr="007709BB">
              <w:t>3200_05</w:t>
            </w:r>
          </w:p>
        </w:tc>
        <w:tc>
          <w:tcPr>
            <w:tcW w:w="990" w:type="dxa"/>
          </w:tcPr>
          <w:p w14:paraId="192F3D5C" w14:textId="77777777" w:rsidR="0019262A" w:rsidRPr="00283A38" w:rsidRDefault="0019262A" w:rsidP="0019262A">
            <w:pPr>
              <w:jc w:val="center"/>
              <w:rPr>
                <w:rFonts w:cstheme="minorHAnsi"/>
                <w:szCs w:val="20"/>
              </w:rPr>
            </w:pPr>
          </w:p>
        </w:tc>
        <w:tc>
          <w:tcPr>
            <w:tcW w:w="990" w:type="dxa"/>
          </w:tcPr>
          <w:p w14:paraId="4451C2F8" w14:textId="77777777" w:rsidR="0019262A" w:rsidRPr="00487927" w:rsidRDefault="0019262A" w:rsidP="0019262A">
            <w:pPr>
              <w:jc w:val="center"/>
              <w:rPr>
                <w:rFonts w:cstheme="minorHAnsi"/>
                <w:szCs w:val="20"/>
              </w:rPr>
            </w:pPr>
          </w:p>
        </w:tc>
        <w:tc>
          <w:tcPr>
            <w:tcW w:w="990" w:type="dxa"/>
          </w:tcPr>
          <w:p w14:paraId="0FB1880D" w14:textId="77777777" w:rsidR="0019262A" w:rsidRPr="00487927" w:rsidRDefault="0019262A" w:rsidP="0019262A">
            <w:pPr>
              <w:jc w:val="center"/>
              <w:rPr>
                <w:rFonts w:cstheme="minorHAnsi"/>
                <w:szCs w:val="20"/>
              </w:rPr>
            </w:pPr>
          </w:p>
        </w:tc>
        <w:tc>
          <w:tcPr>
            <w:tcW w:w="990" w:type="dxa"/>
          </w:tcPr>
          <w:p w14:paraId="28BD1A0A" w14:textId="77777777" w:rsidR="0019262A" w:rsidRPr="00487927" w:rsidRDefault="0019262A" w:rsidP="0019262A">
            <w:pPr>
              <w:jc w:val="center"/>
              <w:rPr>
                <w:rFonts w:cstheme="minorHAnsi"/>
                <w:szCs w:val="20"/>
              </w:rPr>
            </w:pPr>
          </w:p>
        </w:tc>
        <w:tc>
          <w:tcPr>
            <w:tcW w:w="990" w:type="dxa"/>
          </w:tcPr>
          <w:p w14:paraId="799CB7C3" w14:textId="77777777" w:rsidR="0019262A" w:rsidRPr="00487927" w:rsidRDefault="0019262A" w:rsidP="0019262A">
            <w:pPr>
              <w:jc w:val="center"/>
              <w:rPr>
                <w:rFonts w:cstheme="minorHAnsi"/>
                <w:szCs w:val="20"/>
              </w:rPr>
            </w:pPr>
          </w:p>
        </w:tc>
        <w:tc>
          <w:tcPr>
            <w:tcW w:w="990" w:type="dxa"/>
          </w:tcPr>
          <w:p w14:paraId="0C42B4A5" w14:textId="77777777" w:rsidR="0019262A" w:rsidRPr="00487927" w:rsidRDefault="0019262A" w:rsidP="0019262A">
            <w:pPr>
              <w:jc w:val="center"/>
              <w:rPr>
                <w:rFonts w:cstheme="minorHAnsi"/>
                <w:szCs w:val="20"/>
              </w:rPr>
            </w:pPr>
          </w:p>
        </w:tc>
        <w:tc>
          <w:tcPr>
            <w:tcW w:w="1080" w:type="dxa"/>
          </w:tcPr>
          <w:p w14:paraId="7618DAB5" w14:textId="77777777" w:rsidR="0019262A" w:rsidRPr="00283A38" w:rsidRDefault="0019262A" w:rsidP="0019262A">
            <w:pPr>
              <w:jc w:val="center"/>
              <w:rPr>
                <w:rFonts w:cstheme="minorHAnsi"/>
                <w:szCs w:val="20"/>
              </w:rPr>
            </w:pPr>
          </w:p>
        </w:tc>
        <w:tc>
          <w:tcPr>
            <w:tcW w:w="990" w:type="dxa"/>
          </w:tcPr>
          <w:p w14:paraId="328B3782" w14:textId="77777777" w:rsidR="0019262A" w:rsidRPr="00283A38" w:rsidRDefault="0019262A" w:rsidP="0019262A">
            <w:pPr>
              <w:jc w:val="center"/>
              <w:rPr>
                <w:rFonts w:cstheme="minorHAnsi"/>
                <w:szCs w:val="20"/>
              </w:rPr>
            </w:pPr>
          </w:p>
        </w:tc>
        <w:tc>
          <w:tcPr>
            <w:tcW w:w="990" w:type="dxa"/>
          </w:tcPr>
          <w:p w14:paraId="21DD437B" w14:textId="77777777" w:rsidR="0019262A" w:rsidRPr="00283A38" w:rsidRDefault="0019262A" w:rsidP="0019262A">
            <w:pPr>
              <w:jc w:val="center"/>
              <w:rPr>
                <w:rFonts w:cstheme="minorHAnsi"/>
                <w:szCs w:val="20"/>
              </w:rPr>
            </w:pPr>
          </w:p>
        </w:tc>
        <w:tc>
          <w:tcPr>
            <w:tcW w:w="1103" w:type="dxa"/>
          </w:tcPr>
          <w:p w14:paraId="40728393" w14:textId="77777777" w:rsidR="0019262A" w:rsidRPr="00D65767" w:rsidRDefault="0019262A" w:rsidP="0019262A">
            <w:pPr>
              <w:jc w:val="center"/>
              <w:rPr>
                <w:rFonts w:cstheme="minorHAnsi"/>
                <w:szCs w:val="20"/>
              </w:rPr>
            </w:pPr>
          </w:p>
        </w:tc>
        <w:tc>
          <w:tcPr>
            <w:tcW w:w="1103" w:type="dxa"/>
          </w:tcPr>
          <w:p w14:paraId="042E7998" w14:textId="4132926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788E967" w14:textId="77777777" w:rsidTr="0061524D">
        <w:tc>
          <w:tcPr>
            <w:tcW w:w="1255" w:type="dxa"/>
          </w:tcPr>
          <w:p w14:paraId="1EAA1041" w14:textId="6499334C" w:rsidR="0019262A" w:rsidRDefault="0019262A" w:rsidP="0019262A">
            <w:pPr>
              <w:jc w:val="center"/>
              <w:rPr>
                <w:szCs w:val="20"/>
              </w:rPr>
            </w:pPr>
            <w:r w:rsidRPr="007709BB">
              <w:t>3200_06</w:t>
            </w:r>
          </w:p>
        </w:tc>
        <w:tc>
          <w:tcPr>
            <w:tcW w:w="990" w:type="dxa"/>
          </w:tcPr>
          <w:p w14:paraId="7D3E4296" w14:textId="77777777" w:rsidR="0019262A" w:rsidRPr="00283A38" w:rsidRDefault="0019262A" w:rsidP="0019262A">
            <w:pPr>
              <w:jc w:val="center"/>
              <w:rPr>
                <w:rFonts w:cstheme="minorHAnsi"/>
                <w:szCs w:val="20"/>
              </w:rPr>
            </w:pPr>
          </w:p>
        </w:tc>
        <w:tc>
          <w:tcPr>
            <w:tcW w:w="990" w:type="dxa"/>
          </w:tcPr>
          <w:p w14:paraId="588D5E71" w14:textId="77777777" w:rsidR="0019262A" w:rsidRPr="00487927" w:rsidRDefault="0019262A" w:rsidP="0019262A">
            <w:pPr>
              <w:jc w:val="center"/>
              <w:rPr>
                <w:rFonts w:cstheme="minorHAnsi"/>
                <w:szCs w:val="20"/>
              </w:rPr>
            </w:pPr>
          </w:p>
        </w:tc>
        <w:tc>
          <w:tcPr>
            <w:tcW w:w="990" w:type="dxa"/>
          </w:tcPr>
          <w:p w14:paraId="426CE8E5" w14:textId="77777777" w:rsidR="0019262A" w:rsidRPr="00487927" w:rsidRDefault="0019262A" w:rsidP="0019262A">
            <w:pPr>
              <w:jc w:val="center"/>
              <w:rPr>
                <w:rFonts w:cstheme="minorHAnsi"/>
                <w:szCs w:val="20"/>
              </w:rPr>
            </w:pPr>
          </w:p>
        </w:tc>
        <w:tc>
          <w:tcPr>
            <w:tcW w:w="990" w:type="dxa"/>
          </w:tcPr>
          <w:p w14:paraId="672F7CD8" w14:textId="77777777" w:rsidR="0019262A" w:rsidRPr="00487927" w:rsidRDefault="0019262A" w:rsidP="0019262A">
            <w:pPr>
              <w:jc w:val="center"/>
              <w:rPr>
                <w:rFonts w:cstheme="minorHAnsi"/>
                <w:szCs w:val="20"/>
              </w:rPr>
            </w:pPr>
          </w:p>
        </w:tc>
        <w:tc>
          <w:tcPr>
            <w:tcW w:w="990" w:type="dxa"/>
          </w:tcPr>
          <w:p w14:paraId="23D55AA3" w14:textId="77777777" w:rsidR="0019262A" w:rsidRPr="00487927" w:rsidRDefault="0019262A" w:rsidP="0019262A">
            <w:pPr>
              <w:jc w:val="center"/>
              <w:rPr>
                <w:rFonts w:cstheme="minorHAnsi"/>
                <w:szCs w:val="20"/>
              </w:rPr>
            </w:pPr>
          </w:p>
        </w:tc>
        <w:tc>
          <w:tcPr>
            <w:tcW w:w="990" w:type="dxa"/>
          </w:tcPr>
          <w:p w14:paraId="4B02F5D5" w14:textId="77777777" w:rsidR="0019262A" w:rsidRPr="00487927" w:rsidRDefault="0019262A" w:rsidP="0019262A">
            <w:pPr>
              <w:jc w:val="center"/>
              <w:rPr>
                <w:rFonts w:cstheme="minorHAnsi"/>
                <w:szCs w:val="20"/>
              </w:rPr>
            </w:pPr>
          </w:p>
        </w:tc>
        <w:tc>
          <w:tcPr>
            <w:tcW w:w="1080" w:type="dxa"/>
          </w:tcPr>
          <w:p w14:paraId="4B9DC552" w14:textId="77777777" w:rsidR="0019262A" w:rsidRPr="00283A38" w:rsidRDefault="0019262A" w:rsidP="0019262A">
            <w:pPr>
              <w:jc w:val="center"/>
              <w:rPr>
                <w:rFonts w:cstheme="minorHAnsi"/>
                <w:szCs w:val="20"/>
              </w:rPr>
            </w:pPr>
          </w:p>
        </w:tc>
        <w:tc>
          <w:tcPr>
            <w:tcW w:w="990" w:type="dxa"/>
          </w:tcPr>
          <w:p w14:paraId="7EA7A590" w14:textId="77777777" w:rsidR="0019262A" w:rsidRPr="00283A38" w:rsidRDefault="0019262A" w:rsidP="0019262A">
            <w:pPr>
              <w:jc w:val="center"/>
              <w:rPr>
                <w:rFonts w:cstheme="minorHAnsi"/>
                <w:szCs w:val="20"/>
              </w:rPr>
            </w:pPr>
          </w:p>
        </w:tc>
        <w:tc>
          <w:tcPr>
            <w:tcW w:w="990" w:type="dxa"/>
          </w:tcPr>
          <w:p w14:paraId="00879029" w14:textId="77777777" w:rsidR="0019262A" w:rsidRPr="00283A38" w:rsidRDefault="0019262A" w:rsidP="0019262A">
            <w:pPr>
              <w:jc w:val="center"/>
              <w:rPr>
                <w:rFonts w:cstheme="minorHAnsi"/>
                <w:szCs w:val="20"/>
              </w:rPr>
            </w:pPr>
          </w:p>
        </w:tc>
        <w:tc>
          <w:tcPr>
            <w:tcW w:w="1103" w:type="dxa"/>
          </w:tcPr>
          <w:p w14:paraId="6BB21855" w14:textId="77777777" w:rsidR="0019262A" w:rsidRPr="00D65767" w:rsidRDefault="0019262A" w:rsidP="0019262A">
            <w:pPr>
              <w:jc w:val="center"/>
              <w:rPr>
                <w:rFonts w:cstheme="minorHAnsi"/>
                <w:szCs w:val="20"/>
              </w:rPr>
            </w:pPr>
          </w:p>
        </w:tc>
        <w:tc>
          <w:tcPr>
            <w:tcW w:w="1103" w:type="dxa"/>
          </w:tcPr>
          <w:p w14:paraId="2A5C71DD" w14:textId="4C28395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B2BE391" w14:textId="77777777" w:rsidTr="0061524D">
        <w:tc>
          <w:tcPr>
            <w:tcW w:w="1255" w:type="dxa"/>
          </w:tcPr>
          <w:p w14:paraId="0CE5F20E" w14:textId="6451CC77" w:rsidR="0019262A" w:rsidRDefault="0019262A" w:rsidP="0019262A">
            <w:pPr>
              <w:jc w:val="center"/>
              <w:rPr>
                <w:szCs w:val="20"/>
              </w:rPr>
            </w:pPr>
            <w:r w:rsidRPr="007709BB">
              <w:t>3200_07</w:t>
            </w:r>
          </w:p>
        </w:tc>
        <w:tc>
          <w:tcPr>
            <w:tcW w:w="990" w:type="dxa"/>
          </w:tcPr>
          <w:p w14:paraId="6C83B31D" w14:textId="77777777" w:rsidR="0019262A" w:rsidRPr="00283A38" w:rsidRDefault="0019262A" w:rsidP="0019262A">
            <w:pPr>
              <w:jc w:val="center"/>
              <w:rPr>
                <w:rFonts w:cstheme="minorHAnsi"/>
                <w:szCs w:val="20"/>
              </w:rPr>
            </w:pPr>
          </w:p>
        </w:tc>
        <w:tc>
          <w:tcPr>
            <w:tcW w:w="990" w:type="dxa"/>
          </w:tcPr>
          <w:p w14:paraId="137B49F0" w14:textId="77777777" w:rsidR="0019262A" w:rsidRPr="00487927" w:rsidRDefault="0019262A" w:rsidP="0019262A">
            <w:pPr>
              <w:jc w:val="center"/>
              <w:rPr>
                <w:rFonts w:cstheme="minorHAnsi"/>
                <w:szCs w:val="20"/>
              </w:rPr>
            </w:pPr>
          </w:p>
        </w:tc>
        <w:tc>
          <w:tcPr>
            <w:tcW w:w="990" w:type="dxa"/>
          </w:tcPr>
          <w:p w14:paraId="7BD02CF6" w14:textId="77777777" w:rsidR="0019262A" w:rsidRPr="00487927" w:rsidRDefault="0019262A" w:rsidP="0019262A">
            <w:pPr>
              <w:jc w:val="center"/>
              <w:rPr>
                <w:rFonts w:cstheme="minorHAnsi"/>
                <w:szCs w:val="20"/>
              </w:rPr>
            </w:pPr>
          </w:p>
        </w:tc>
        <w:tc>
          <w:tcPr>
            <w:tcW w:w="990" w:type="dxa"/>
          </w:tcPr>
          <w:p w14:paraId="7C59E315" w14:textId="77777777" w:rsidR="0019262A" w:rsidRPr="00487927" w:rsidRDefault="0019262A" w:rsidP="0019262A">
            <w:pPr>
              <w:jc w:val="center"/>
              <w:rPr>
                <w:rFonts w:cstheme="minorHAnsi"/>
                <w:szCs w:val="20"/>
              </w:rPr>
            </w:pPr>
          </w:p>
        </w:tc>
        <w:tc>
          <w:tcPr>
            <w:tcW w:w="990" w:type="dxa"/>
          </w:tcPr>
          <w:p w14:paraId="1F699770" w14:textId="77777777" w:rsidR="0019262A" w:rsidRPr="00487927" w:rsidRDefault="0019262A" w:rsidP="0019262A">
            <w:pPr>
              <w:jc w:val="center"/>
              <w:rPr>
                <w:rFonts w:cstheme="minorHAnsi"/>
                <w:szCs w:val="20"/>
              </w:rPr>
            </w:pPr>
          </w:p>
        </w:tc>
        <w:tc>
          <w:tcPr>
            <w:tcW w:w="990" w:type="dxa"/>
          </w:tcPr>
          <w:p w14:paraId="30E37270" w14:textId="77777777" w:rsidR="0019262A" w:rsidRPr="00487927" w:rsidRDefault="0019262A" w:rsidP="0019262A">
            <w:pPr>
              <w:jc w:val="center"/>
              <w:rPr>
                <w:rFonts w:cstheme="minorHAnsi"/>
                <w:szCs w:val="20"/>
              </w:rPr>
            </w:pPr>
          </w:p>
        </w:tc>
        <w:tc>
          <w:tcPr>
            <w:tcW w:w="1080" w:type="dxa"/>
          </w:tcPr>
          <w:p w14:paraId="20AA08DB" w14:textId="77777777" w:rsidR="0019262A" w:rsidRPr="00283A38" w:rsidRDefault="0019262A" w:rsidP="0019262A">
            <w:pPr>
              <w:jc w:val="center"/>
              <w:rPr>
                <w:rFonts w:cstheme="minorHAnsi"/>
                <w:szCs w:val="20"/>
              </w:rPr>
            </w:pPr>
          </w:p>
        </w:tc>
        <w:tc>
          <w:tcPr>
            <w:tcW w:w="990" w:type="dxa"/>
          </w:tcPr>
          <w:p w14:paraId="36228F0D" w14:textId="77777777" w:rsidR="0019262A" w:rsidRPr="00283A38" w:rsidRDefault="0019262A" w:rsidP="0019262A">
            <w:pPr>
              <w:jc w:val="center"/>
              <w:rPr>
                <w:rFonts w:cstheme="minorHAnsi"/>
                <w:szCs w:val="20"/>
              </w:rPr>
            </w:pPr>
          </w:p>
        </w:tc>
        <w:tc>
          <w:tcPr>
            <w:tcW w:w="990" w:type="dxa"/>
          </w:tcPr>
          <w:p w14:paraId="66D6C93A" w14:textId="77777777" w:rsidR="0019262A" w:rsidRPr="00283A38" w:rsidRDefault="0019262A" w:rsidP="0019262A">
            <w:pPr>
              <w:jc w:val="center"/>
              <w:rPr>
                <w:rFonts w:cstheme="minorHAnsi"/>
                <w:szCs w:val="20"/>
              </w:rPr>
            </w:pPr>
          </w:p>
        </w:tc>
        <w:tc>
          <w:tcPr>
            <w:tcW w:w="1103" w:type="dxa"/>
          </w:tcPr>
          <w:p w14:paraId="58F2984D" w14:textId="77777777" w:rsidR="0019262A" w:rsidRPr="00D65767" w:rsidRDefault="0019262A" w:rsidP="0019262A">
            <w:pPr>
              <w:jc w:val="center"/>
              <w:rPr>
                <w:rFonts w:cstheme="minorHAnsi"/>
                <w:szCs w:val="20"/>
              </w:rPr>
            </w:pPr>
          </w:p>
        </w:tc>
        <w:tc>
          <w:tcPr>
            <w:tcW w:w="1103" w:type="dxa"/>
          </w:tcPr>
          <w:p w14:paraId="6DC9A0D4" w14:textId="3E2D6F7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02719DA" w14:textId="77777777" w:rsidTr="0061524D">
        <w:tc>
          <w:tcPr>
            <w:tcW w:w="1255" w:type="dxa"/>
          </w:tcPr>
          <w:p w14:paraId="0188E533" w14:textId="311DD39D" w:rsidR="0019262A" w:rsidRDefault="0019262A" w:rsidP="0019262A">
            <w:pPr>
              <w:jc w:val="center"/>
              <w:rPr>
                <w:szCs w:val="20"/>
              </w:rPr>
            </w:pPr>
            <w:r w:rsidRPr="007709BB">
              <w:t>3200_08</w:t>
            </w:r>
          </w:p>
        </w:tc>
        <w:tc>
          <w:tcPr>
            <w:tcW w:w="990" w:type="dxa"/>
          </w:tcPr>
          <w:p w14:paraId="7BCD8E05" w14:textId="77777777" w:rsidR="0019262A" w:rsidRPr="00283A38" w:rsidRDefault="0019262A" w:rsidP="0019262A">
            <w:pPr>
              <w:jc w:val="center"/>
              <w:rPr>
                <w:rFonts w:cstheme="minorHAnsi"/>
                <w:szCs w:val="20"/>
              </w:rPr>
            </w:pPr>
          </w:p>
        </w:tc>
        <w:tc>
          <w:tcPr>
            <w:tcW w:w="990" w:type="dxa"/>
          </w:tcPr>
          <w:p w14:paraId="17CE5460" w14:textId="77777777" w:rsidR="0019262A" w:rsidRPr="00487927" w:rsidRDefault="0019262A" w:rsidP="0019262A">
            <w:pPr>
              <w:jc w:val="center"/>
              <w:rPr>
                <w:rFonts w:cstheme="minorHAnsi"/>
                <w:szCs w:val="20"/>
              </w:rPr>
            </w:pPr>
          </w:p>
        </w:tc>
        <w:tc>
          <w:tcPr>
            <w:tcW w:w="990" w:type="dxa"/>
          </w:tcPr>
          <w:p w14:paraId="61879DF2" w14:textId="77777777" w:rsidR="0019262A" w:rsidRPr="00487927" w:rsidRDefault="0019262A" w:rsidP="0019262A">
            <w:pPr>
              <w:jc w:val="center"/>
              <w:rPr>
                <w:rFonts w:cstheme="minorHAnsi"/>
                <w:szCs w:val="20"/>
              </w:rPr>
            </w:pPr>
          </w:p>
        </w:tc>
        <w:tc>
          <w:tcPr>
            <w:tcW w:w="990" w:type="dxa"/>
          </w:tcPr>
          <w:p w14:paraId="2AC33A29" w14:textId="77777777" w:rsidR="0019262A" w:rsidRPr="00487927" w:rsidRDefault="0019262A" w:rsidP="0019262A">
            <w:pPr>
              <w:jc w:val="center"/>
              <w:rPr>
                <w:rFonts w:cstheme="minorHAnsi"/>
                <w:szCs w:val="20"/>
              </w:rPr>
            </w:pPr>
          </w:p>
        </w:tc>
        <w:tc>
          <w:tcPr>
            <w:tcW w:w="990" w:type="dxa"/>
          </w:tcPr>
          <w:p w14:paraId="1E9B0A4B" w14:textId="77777777" w:rsidR="0019262A" w:rsidRPr="00487927" w:rsidRDefault="0019262A" w:rsidP="0019262A">
            <w:pPr>
              <w:jc w:val="center"/>
              <w:rPr>
                <w:rFonts w:cstheme="minorHAnsi"/>
                <w:szCs w:val="20"/>
              </w:rPr>
            </w:pPr>
          </w:p>
        </w:tc>
        <w:tc>
          <w:tcPr>
            <w:tcW w:w="990" w:type="dxa"/>
          </w:tcPr>
          <w:p w14:paraId="3CE69917" w14:textId="77777777" w:rsidR="0019262A" w:rsidRPr="00487927" w:rsidRDefault="0019262A" w:rsidP="0019262A">
            <w:pPr>
              <w:jc w:val="center"/>
              <w:rPr>
                <w:rFonts w:cstheme="minorHAnsi"/>
                <w:szCs w:val="20"/>
              </w:rPr>
            </w:pPr>
          </w:p>
        </w:tc>
        <w:tc>
          <w:tcPr>
            <w:tcW w:w="1080" w:type="dxa"/>
          </w:tcPr>
          <w:p w14:paraId="758BE9E2" w14:textId="77777777" w:rsidR="0019262A" w:rsidRPr="00283A38" w:rsidRDefault="0019262A" w:rsidP="0019262A">
            <w:pPr>
              <w:jc w:val="center"/>
              <w:rPr>
                <w:rFonts w:cstheme="minorHAnsi"/>
                <w:szCs w:val="20"/>
              </w:rPr>
            </w:pPr>
          </w:p>
        </w:tc>
        <w:tc>
          <w:tcPr>
            <w:tcW w:w="990" w:type="dxa"/>
          </w:tcPr>
          <w:p w14:paraId="13987DD6" w14:textId="77777777" w:rsidR="0019262A" w:rsidRPr="00283A38" w:rsidRDefault="0019262A" w:rsidP="0019262A">
            <w:pPr>
              <w:jc w:val="center"/>
              <w:rPr>
                <w:rFonts w:cstheme="minorHAnsi"/>
                <w:szCs w:val="20"/>
              </w:rPr>
            </w:pPr>
          </w:p>
        </w:tc>
        <w:tc>
          <w:tcPr>
            <w:tcW w:w="990" w:type="dxa"/>
          </w:tcPr>
          <w:p w14:paraId="5C204299" w14:textId="77777777" w:rsidR="0019262A" w:rsidRPr="00283A38" w:rsidRDefault="0019262A" w:rsidP="0019262A">
            <w:pPr>
              <w:jc w:val="center"/>
              <w:rPr>
                <w:rFonts w:cstheme="minorHAnsi"/>
                <w:szCs w:val="20"/>
              </w:rPr>
            </w:pPr>
          </w:p>
        </w:tc>
        <w:tc>
          <w:tcPr>
            <w:tcW w:w="1103" w:type="dxa"/>
          </w:tcPr>
          <w:p w14:paraId="5CA7C8D6" w14:textId="77777777" w:rsidR="0019262A" w:rsidRPr="00D65767" w:rsidRDefault="0019262A" w:rsidP="0019262A">
            <w:pPr>
              <w:jc w:val="center"/>
              <w:rPr>
                <w:rFonts w:cstheme="minorHAnsi"/>
                <w:szCs w:val="20"/>
              </w:rPr>
            </w:pPr>
          </w:p>
        </w:tc>
        <w:tc>
          <w:tcPr>
            <w:tcW w:w="1103" w:type="dxa"/>
          </w:tcPr>
          <w:p w14:paraId="2BD0B11B" w14:textId="701AEBEB"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E7A3738" w14:textId="77777777" w:rsidTr="0061524D">
        <w:tc>
          <w:tcPr>
            <w:tcW w:w="1255" w:type="dxa"/>
          </w:tcPr>
          <w:p w14:paraId="1825F062" w14:textId="604BF477" w:rsidR="0019262A" w:rsidRDefault="0019262A" w:rsidP="0019262A">
            <w:pPr>
              <w:jc w:val="center"/>
              <w:rPr>
                <w:szCs w:val="20"/>
              </w:rPr>
            </w:pPr>
            <w:r w:rsidRPr="007709BB">
              <w:t>3200_09</w:t>
            </w:r>
          </w:p>
        </w:tc>
        <w:tc>
          <w:tcPr>
            <w:tcW w:w="990" w:type="dxa"/>
          </w:tcPr>
          <w:p w14:paraId="02839CF9" w14:textId="77777777" w:rsidR="0019262A" w:rsidRPr="00283A38" w:rsidRDefault="0019262A" w:rsidP="0019262A">
            <w:pPr>
              <w:jc w:val="center"/>
              <w:rPr>
                <w:rFonts w:cstheme="minorHAnsi"/>
                <w:szCs w:val="20"/>
              </w:rPr>
            </w:pPr>
          </w:p>
        </w:tc>
        <w:tc>
          <w:tcPr>
            <w:tcW w:w="990" w:type="dxa"/>
          </w:tcPr>
          <w:p w14:paraId="0E29A6DF" w14:textId="77777777" w:rsidR="0019262A" w:rsidRPr="00487927" w:rsidRDefault="0019262A" w:rsidP="0019262A">
            <w:pPr>
              <w:jc w:val="center"/>
              <w:rPr>
                <w:rFonts w:cstheme="minorHAnsi"/>
                <w:szCs w:val="20"/>
              </w:rPr>
            </w:pPr>
          </w:p>
        </w:tc>
        <w:tc>
          <w:tcPr>
            <w:tcW w:w="990" w:type="dxa"/>
          </w:tcPr>
          <w:p w14:paraId="6EF36525" w14:textId="77777777" w:rsidR="0019262A" w:rsidRPr="00487927" w:rsidRDefault="0019262A" w:rsidP="0019262A">
            <w:pPr>
              <w:jc w:val="center"/>
              <w:rPr>
                <w:rFonts w:cstheme="minorHAnsi"/>
                <w:szCs w:val="20"/>
              </w:rPr>
            </w:pPr>
          </w:p>
        </w:tc>
        <w:tc>
          <w:tcPr>
            <w:tcW w:w="990" w:type="dxa"/>
          </w:tcPr>
          <w:p w14:paraId="0A7C2CC3" w14:textId="77777777" w:rsidR="0019262A" w:rsidRPr="00487927" w:rsidRDefault="0019262A" w:rsidP="0019262A">
            <w:pPr>
              <w:jc w:val="center"/>
              <w:rPr>
                <w:rFonts w:cstheme="minorHAnsi"/>
                <w:szCs w:val="20"/>
              </w:rPr>
            </w:pPr>
          </w:p>
        </w:tc>
        <w:tc>
          <w:tcPr>
            <w:tcW w:w="990" w:type="dxa"/>
          </w:tcPr>
          <w:p w14:paraId="58CDF31B" w14:textId="77777777" w:rsidR="0019262A" w:rsidRPr="00487927" w:rsidRDefault="0019262A" w:rsidP="0019262A">
            <w:pPr>
              <w:jc w:val="center"/>
              <w:rPr>
                <w:rFonts w:cstheme="minorHAnsi"/>
                <w:szCs w:val="20"/>
              </w:rPr>
            </w:pPr>
          </w:p>
        </w:tc>
        <w:tc>
          <w:tcPr>
            <w:tcW w:w="990" w:type="dxa"/>
          </w:tcPr>
          <w:p w14:paraId="6FF42A79" w14:textId="77777777" w:rsidR="0019262A" w:rsidRPr="00487927" w:rsidRDefault="0019262A" w:rsidP="0019262A">
            <w:pPr>
              <w:jc w:val="center"/>
              <w:rPr>
                <w:rFonts w:cstheme="minorHAnsi"/>
                <w:szCs w:val="20"/>
              </w:rPr>
            </w:pPr>
          </w:p>
        </w:tc>
        <w:tc>
          <w:tcPr>
            <w:tcW w:w="1080" w:type="dxa"/>
          </w:tcPr>
          <w:p w14:paraId="050E51BB" w14:textId="77777777" w:rsidR="0019262A" w:rsidRPr="00283A38" w:rsidRDefault="0019262A" w:rsidP="0019262A">
            <w:pPr>
              <w:jc w:val="center"/>
              <w:rPr>
                <w:rFonts w:cstheme="minorHAnsi"/>
                <w:szCs w:val="20"/>
              </w:rPr>
            </w:pPr>
          </w:p>
        </w:tc>
        <w:tc>
          <w:tcPr>
            <w:tcW w:w="990" w:type="dxa"/>
          </w:tcPr>
          <w:p w14:paraId="11622A75" w14:textId="77777777" w:rsidR="0019262A" w:rsidRPr="00283A38" w:rsidRDefault="0019262A" w:rsidP="0019262A">
            <w:pPr>
              <w:jc w:val="center"/>
              <w:rPr>
                <w:rFonts w:cstheme="minorHAnsi"/>
                <w:szCs w:val="20"/>
              </w:rPr>
            </w:pPr>
          </w:p>
        </w:tc>
        <w:tc>
          <w:tcPr>
            <w:tcW w:w="990" w:type="dxa"/>
          </w:tcPr>
          <w:p w14:paraId="7E0394D4" w14:textId="77777777" w:rsidR="0019262A" w:rsidRPr="00283A38" w:rsidRDefault="0019262A" w:rsidP="0019262A">
            <w:pPr>
              <w:jc w:val="center"/>
              <w:rPr>
                <w:rFonts w:cstheme="minorHAnsi"/>
                <w:szCs w:val="20"/>
              </w:rPr>
            </w:pPr>
          </w:p>
        </w:tc>
        <w:tc>
          <w:tcPr>
            <w:tcW w:w="1103" w:type="dxa"/>
          </w:tcPr>
          <w:p w14:paraId="6A719069" w14:textId="77777777" w:rsidR="0019262A" w:rsidRPr="00D65767" w:rsidRDefault="0019262A" w:rsidP="0019262A">
            <w:pPr>
              <w:jc w:val="center"/>
              <w:rPr>
                <w:rFonts w:cstheme="minorHAnsi"/>
                <w:szCs w:val="20"/>
              </w:rPr>
            </w:pPr>
          </w:p>
        </w:tc>
        <w:tc>
          <w:tcPr>
            <w:tcW w:w="1103" w:type="dxa"/>
          </w:tcPr>
          <w:p w14:paraId="21BDEEAD" w14:textId="53D98A96"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27C6EFE" w14:textId="77777777" w:rsidTr="0061524D">
        <w:tc>
          <w:tcPr>
            <w:tcW w:w="1255" w:type="dxa"/>
          </w:tcPr>
          <w:p w14:paraId="5B8C4600" w14:textId="5CEE6F8A" w:rsidR="0019262A" w:rsidRDefault="0019262A" w:rsidP="0019262A">
            <w:pPr>
              <w:jc w:val="center"/>
              <w:rPr>
                <w:szCs w:val="20"/>
              </w:rPr>
            </w:pPr>
            <w:r w:rsidRPr="007709BB">
              <w:t>3200_10</w:t>
            </w:r>
          </w:p>
        </w:tc>
        <w:tc>
          <w:tcPr>
            <w:tcW w:w="990" w:type="dxa"/>
          </w:tcPr>
          <w:p w14:paraId="2F666450" w14:textId="77777777" w:rsidR="0019262A" w:rsidRPr="00283A38" w:rsidRDefault="0019262A" w:rsidP="0019262A">
            <w:pPr>
              <w:jc w:val="center"/>
              <w:rPr>
                <w:rFonts w:cstheme="minorHAnsi"/>
                <w:szCs w:val="20"/>
              </w:rPr>
            </w:pPr>
          </w:p>
        </w:tc>
        <w:tc>
          <w:tcPr>
            <w:tcW w:w="990" w:type="dxa"/>
          </w:tcPr>
          <w:p w14:paraId="062323A3" w14:textId="77777777" w:rsidR="0019262A" w:rsidRPr="00487927" w:rsidRDefault="0019262A" w:rsidP="0019262A">
            <w:pPr>
              <w:jc w:val="center"/>
              <w:rPr>
                <w:rFonts w:cstheme="minorHAnsi"/>
                <w:szCs w:val="20"/>
              </w:rPr>
            </w:pPr>
          </w:p>
        </w:tc>
        <w:tc>
          <w:tcPr>
            <w:tcW w:w="990" w:type="dxa"/>
          </w:tcPr>
          <w:p w14:paraId="0D1ADE23" w14:textId="77777777" w:rsidR="0019262A" w:rsidRPr="00487927" w:rsidRDefault="0019262A" w:rsidP="0019262A">
            <w:pPr>
              <w:jc w:val="center"/>
              <w:rPr>
                <w:rFonts w:cstheme="minorHAnsi"/>
                <w:szCs w:val="20"/>
              </w:rPr>
            </w:pPr>
          </w:p>
        </w:tc>
        <w:tc>
          <w:tcPr>
            <w:tcW w:w="990" w:type="dxa"/>
          </w:tcPr>
          <w:p w14:paraId="5AC8A7D9" w14:textId="77777777" w:rsidR="0019262A" w:rsidRPr="00487927" w:rsidRDefault="0019262A" w:rsidP="0019262A">
            <w:pPr>
              <w:jc w:val="center"/>
              <w:rPr>
                <w:rFonts w:cstheme="minorHAnsi"/>
                <w:szCs w:val="20"/>
              </w:rPr>
            </w:pPr>
          </w:p>
        </w:tc>
        <w:tc>
          <w:tcPr>
            <w:tcW w:w="990" w:type="dxa"/>
          </w:tcPr>
          <w:p w14:paraId="5EDC2671" w14:textId="77777777" w:rsidR="0019262A" w:rsidRPr="00487927" w:rsidRDefault="0019262A" w:rsidP="0019262A">
            <w:pPr>
              <w:jc w:val="center"/>
              <w:rPr>
                <w:rFonts w:cstheme="minorHAnsi"/>
                <w:szCs w:val="20"/>
              </w:rPr>
            </w:pPr>
          </w:p>
        </w:tc>
        <w:tc>
          <w:tcPr>
            <w:tcW w:w="990" w:type="dxa"/>
          </w:tcPr>
          <w:p w14:paraId="3EBBAB7F" w14:textId="77777777" w:rsidR="0019262A" w:rsidRPr="00487927" w:rsidRDefault="0019262A" w:rsidP="0019262A">
            <w:pPr>
              <w:jc w:val="center"/>
              <w:rPr>
                <w:rFonts w:cstheme="minorHAnsi"/>
                <w:szCs w:val="20"/>
              </w:rPr>
            </w:pPr>
          </w:p>
        </w:tc>
        <w:tc>
          <w:tcPr>
            <w:tcW w:w="1080" w:type="dxa"/>
          </w:tcPr>
          <w:p w14:paraId="40AEF6F0" w14:textId="77777777" w:rsidR="0019262A" w:rsidRPr="00283A38" w:rsidRDefault="0019262A" w:rsidP="0019262A">
            <w:pPr>
              <w:jc w:val="center"/>
              <w:rPr>
                <w:rFonts w:cstheme="minorHAnsi"/>
                <w:szCs w:val="20"/>
              </w:rPr>
            </w:pPr>
          </w:p>
        </w:tc>
        <w:tc>
          <w:tcPr>
            <w:tcW w:w="990" w:type="dxa"/>
          </w:tcPr>
          <w:p w14:paraId="134419D3" w14:textId="77777777" w:rsidR="0019262A" w:rsidRPr="00283A38" w:rsidRDefault="0019262A" w:rsidP="0019262A">
            <w:pPr>
              <w:jc w:val="center"/>
              <w:rPr>
                <w:rFonts w:cstheme="minorHAnsi"/>
                <w:szCs w:val="20"/>
              </w:rPr>
            </w:pPr>
          </w:p>
        </w:tc>
        <w:tc>
          <w:tcPr>
            <w:tcW w:w="990" w:type="dxa"/>
          </w:tcPr>
          <w:p w14:paraId="369F75D1" w14:textId="77777777" w:rsidR="0019262A" w:rsidRPr="00283A38" w:rsidRDefault="0019262A" w:rsidP="0019262A">
            <w:pPr>
              <w:jc w:val="center"/>
              <w:rPr>
                <w:rFonts w:cstheme="minorHAnsi"/>
                <w:szCs w:val="20"/>
              </w:rPr>
            </w:pPr>
          </w:p>
        </w:tc>
        <w:tc>
          <w:tcPr>
            <w:tcW w:w="1103" w:type="dxa"/>
          </w:tcPr>
          <w:p w14:paraId="1E779551" w14:textId="77777777" w:rsidR="0019262A" w:rsidRPr="00D65767" w:rsidRDefault="0019262A" w:rsidP="0019262A">
            <w:pPr>
              <w:jc w:val="center"/>
              <w:rPr>
                <w:rFonts w:cstheme="minorHAnsi"/>
                <w:szCs w:val="20"/>
              </w:rPr>
            </w:pPr>
          </w:p>
        </w:tc>
        <w:tc>
          <w:tcPr>
            <w:tcW w:w="1103" w:type="dxa"/>
          </w:tcPr>
          <w:p w14:paraId="6CA7F55A" w14:textId="5BA66BD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1004329" w14:textId="77777777" w:rsidTr="0061524D">
        <w:tc>
          <w:tcPr>
            <w:tcW w:w="1255" w:type="dxa"/>
          </w:tcPr>
          <w:p w14:paraId="7C0F248A" w14:textId="4239FA11" w:rsidR="0019262A" w:rsidRDefault="0019262A" w:rsidP="0019262A">
            <w:pPr>
              <w:jc w:val="center"/>
              <w:rPr>
                <w:szCs w:val="20"/>
              </w:rPr>
            </w:pPr>
            <w:r w:rsidRPr="007709BB">
              <w:t>3200_11</w:t>
            </w:r>
          </w:p>
        </w:tc>
        <w:tc>
          <w:tcPr>
            <w:tcW w:w="990" w:type="dxa"/>
          </w:tcPr>
          <w:p w14:paraId="6BF9AABB" w14:textId="77777777" w:rsidR="0019262A" w:rsidRPr="00283A38" w:rsidRDefault="0019262A" w:rsidP="0019262A">
            <w:pPr>
              <w:jc w:val="center"/>
              <w:rPr>
                <w:rFonts w:cstheme="minorHAnsi"/>
                <w:szCs w:val="20"/>
              </w:rPr>
            </w:pPr>
          </w:p>
        </w:tc>
        <w:tc>
          <w:tcPr>
            <w:tcW w:w="990" w:type="dxa"/>
          </w:tcPr>
          <w:p w14:paraId="6417B7A6" w14:textId="77777777" w:rsidR="0019262A" w:rsidRPr="00487927" w:rsidRDefault="0019262A" w:rsidP="0019262A">
            <w:pPr>
              <w:jc w:val="center"/>
              <w:rPr>
                <w:rFonts w:cstheme="minorHAnsi"/>
                <w:szCs w:val="20"/>
              </w:rPr>
            </w:pPr>
          </w:p>
        </w:tc>
        <w:tc>
          <w:tcPr>
            <w:tcW w:w="990" w:type="dxa"/>
          </w:tcPr>
          <w:p w14:paraId="7CED54E9" w14:textId="77777777" w:rsidR="0019262A" w:rsidRPr="00487927" w:rsidRDefault="0019262A" w:rsidP="0019262A">
            <w:pPr>
              <w:jc w:val="center"/>
              <w:rPr>
                <w:rFonts w:cstheme="minorHAnsi"/>
                <w:szCs w:val="20"/>
              </w:rPr>
            </w:pPr>
          </w:p>
        </w:tc>
        <w:tc>
          <w:tcPr>
            <w:tcW w:w="990" w:type="dxa"/>
          </w:tcPr>
          <w:p w14:paraId="37DF6748" w14:textId="77777777" w:rsidR="0019262A" w:rsidRPr="00487927" w:rsidRDefault="0019262A" w:rsidP="0019262A">
            <w:pPr>
              <w:jc w:val="center"/>
              <w:rPr>
                <w:rFonts w:cstheme="minorHAnsi"/>
                <w:szCs w:val="20"/>
              </w:rPr>
            </w:pPr>
          </w:p>
        </w:tc>
        <w:tc>
          <w:tcPr>
            <w:tcW w:w="990" w:type="dxa"/>
          </w:tcPr>
          <w:p w14:paraId="1089F9B8" w14:textId="77777777" w:rsidR="0019262A" w:rsidRPr="00487927" w:rsidRDefault="0019262A" w:rsidP="0019262A">
            <w:pPr>
              <w:jc w:val="center"/>
              <w:rPr>
                <w:rFonts w:cstheme="minorHAnsi"/>
                <w:szCs w:val="20"/>
              </w:rPr>
            </w:pPr>
          </w:p>
        </w:tc>
        <w:tc>
          <w:tcPr>
            <w:tcW w:w="990" w:type="dxa"/>
          </w:tcPr>
          <w:p w14:paraId="183DC30A" w14:textId="77777777" w:rsidR="0019262A" w:rsidRPr="00487927" w:rsidRDefault="0019262A" w:rsidP="0019262A">
            <w:pPr>
              <w:jc w:val="center"/>
              <w:rPr>
                <w:rFonts w:cstheme="minorHAnsi"/>
                <w:szCs w:val="20"/>
              </w:rPr>
            </w:pPr>
          </w:p>
        </w:tc>
        <w:tc>
          <w:tcPr>
            <w:tcW w:w="1080" w:type="dxa"/>
          </w:tcPr>
          <w:p w14:paraId="14701D25" w14:textId="77777777" w:rsidR="0019262A" w:rsidRPr="00283A38" w:rsidRDefault="0019262A" w:rsidP="0019262A">
            <w:pPr>
              <w:jc w:val="center"/>
              <w:rPr>
                <w:rFonts w:cstheme="minorHAnsi"/>
                <w:szCs w:val="20"/>
              </w:rPr>
            </w:pPr>
          </w:p>
        </w:tc>
        <w:tc>
          <w:tcPr>
            <w:tcW w:w="990" w:type="dxa"/>
          </w:tcPr>
          <w:p w14:paraId="2C1AC4FF" w14:textId="77777777" w:rsidR="0019262A" w:rsidRPr="00283A38" w:rsidRDefault="0019262A" w:rsidP="0019262A">
            <w:pPr>
              <w:jc w:val="center"/>
              <w:rPr>
                <w:rFonts w:cstheme="minorHAnsi"/>
                <w:szCs w:val="20"/>
              </w:rPr>
            </w:pPr>
          </w:p>
        </w:tc>
        <w:tc>
          <w:tcPr>
            <w:tcW w:w="990" w:type="dxa"/>
          </w:tcPr>
          <w:p w14:paraId="1A043917" w14:textId="77777777" w:rsidR="0019262A" w:rsidRPr="00283A38" w:rsidRDefault="0019262A" w:rsidP="0019262A">
            <w:pPr>
              <w:jc w:val="center"/>
              <w:rPr>
                <w:rFonts w:cstheme="minorHAnsi"/>
                <w:szCs w:val="20"/>
              </w:rPr>
            </w:pPr>
          </w:p>
        </w:tc>
        <w:tc>
          <w:tcPr>
            <w:tcW w:w="1103" w:type="dxa"/>
          </w:tcPr>
          <w:p w14:paraId="2F0EE1A7" w14:textId="77777777" w:rsidR="0019262A" w:rsidRPr="00D65767" w:rsidRDefault="0019262A" w:rsidP="0019262A">
            <w:pPr>
              <w:jc w:val="center"/>
              <w:rPr>
                <w:rFonts w:cstheme="minorHAnsi"/>
                <w:szCs w:val="20"/>
              </w:rPr>
            </w:pPr>
          </w:p>
        </w:tc>
        <w:tc>
          <w:tcPr>
            <w:tcW w:w="1103" w:type="dxa"/>
          </w:tcPr>
          <w:p w14:paraId="68F38348" w14:textId="1A83FEA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6933F86" w14:textId="77777777" w:rsidTr="0061524D">
        <w:tc>
          <w:tcPr>
            <w:tcW w:w="1255" w:type="dxa"/>
          </w:tcPr>
          <w:p w14:paraId="53DB2240" w14:textId="453B3E75" w:rsidR="0019262A" w:rsidRDefault="0019262A" w:rsidP="0019262A">
            <w:pPr>
              <w:jc w:val="center"/>
              <w:rPr>
                <w:szCs w:val="20"/>
              </w:rPr>
            </w:pPr>
            <w:r w:rsidRPr="007709BB">
              <w:t>3200_12</w:t>
            </w:r>
          </w:p>
        </w:tc>
        <w:tc>
          <w:tcPr>
            <w:tcW w:w="990" w:type="dxa"/>
          </w:tcPr>
          <w:p w14:paraId="18BDC0E7" w14:textId="77777777" w:rsidR="0019262A" w:rsidRPr="00283A38" w:rsidRDefault="0019262A" w:rsidP="0019262A">
            <w:pPr>
              <w:jc w:val="center"/>
              <w:rPr>
                <w:rFonts w:cstheme="minorHAnsi"/>
                <w:szCs w:val="20"/>
              </w:rPr>
            </w:pPr>
          </w:p>
        </w:tc>
        <w:tc>
          <w:tcPr>
            <w:tcW w:w="990" w:type="dxa"/>
          </w:tcPr>
          <w:p w14:paraId="429E149E" w14:textId="77777777" w:rsidR="0019262A" w:rsidRPr="00487927" w:rsidRDefault="0019262A" w:rsidP="0019262A">
            <w:pPr>
              <w:jc w:val="center"/>
              <w:rPr>
                <w:rFonts w:cstheme="minorHAnsi"/>
                <w:szCs w:val="20"/>
              </w:rPr>
            </w:pPr>
          </w:p>
        </w:tc>
        <w:tc>
          <w:tcPr>
            <w:tcW w:w="990" w:type="dxa"/>
          </w:tcPr>
          <w:p w14:paraId="4589BBCD" w14:textId="77777777" w:rsidR="0019262A" w:rsidRPr="00487927" w:rsidRDefault="0019262A" w:rsidP="0019262A">
            <w:pPr>
              <w:jc w:val="center"/>
              <w:rPr>
                <w:rFonts w:cstheme="minorHAnsi"/>
                <w:szCs w:val="20"/>
              </w:rPr>
            </w:pPr>
          </w:p>
        </w:tc>
        <w:tc>
          <w:tcPr>
            <w:tcW w:w="990" w:type="dxa"/>
          </w:tcPr>
          <w:p w14:paraId="4FF68F79" w14:textId="77777777" w:rsidR="0019262A" w:rsidRPr="00487927" w:rsidRDefault="0019262A" w:rsidP="0019262A">
            <w:pPr>
              <w:jc w:val="center"/>
              <w:rPr>
                <w:rFonts w:cstheme="minorHAnsi"/>
                <w:szCs w:val="20"/>
              </w:rPr>
            </w:pPr>
          </w:p>
        </w:tc>
        <w:tc>
          <w:tcPr>
            <w:tcW w:w="990" w:type="dxa"/>
          </w:tcPr>
          <w:p w14:paraId="40EAF34B" w14:textId="77777777" w:rsidR="0019262A" w:rsidRPr="00487927" w:rsidRDefault="0019262A" w:rsidP="0019262A">
            <w:pPr>
              <w:jc w:val="center"/>
              <w:rPr>
                <w:rFonts w:cstheme="minorHAnsi"/>
                <w:szCs w:val="20"/>
              </w:rPr>
            </w:pPr>
          </w:p>
        </w:tc>
        <w:tc>
          <w:tcPr>
            <w:tcW w:w="990" w:type="dxa"/>
          </w:tcPr>
          <w:p w14:paraId="10845206" w14:textId="77777777" w:rsidR="0019262A" w:rsidRPr="00487927" w:rsidRDefault="0019262A" w:rsidP="0019262A">
            <w:pPr>
              <w:jc w:val="center"/>
              <w:rPr>
                <w:rFonts w:cstheme="minorHAnsi"/>
                <w:szCs w:val="20"/>
              </w:rPr>
            </w:pPr>
          </w:p>
        </w:tc>
        <w:tc>
          <w:tcPr>
            <w:tcW w:w="1080" w:type="dxa"/>
          </w:tcPr>
          <w:p w14:paraId="3F4B787C" w14:textId="77777777" w:rsidR="0019262A" w:rsidRPr="00283A38" w:rsidRDefault="0019262A" w:rsidP="0019262A">
            <w:pPr>
              <w:jc w:val="center"/>
              <w:rPr>
                <w:rFonts w:cstheme="minorHAnsi"/>
                <w:szCs w:val="20"/>
              </w:rPr>
            </w:pPr>
          </w:p>
        </w:tc>
        <w:tc>
          <w:tcPr>
            <w:tcW w:w="990" w:type="dxa"/>
          </w:tcPr>
          <w:p w14:paraId="4D5A11C0" w14:textId="77777777" w:rsidR="0019262A" w:rsidRPr="00283A38" w:rsidRDefault="0019262A" w:rsidP="0019262A">
            <w:pPr>
              <w:jc w:val="center"/>
              <w:rPr>
                <w:rFonts w:cstheme="minorHAnsi"/>
                <w:szCs w:val="20"/>
              </w:rPr>
            </w:pPr>
          </w:p>
        </w:tc>
        <w:tc>
          <w:tcPr>
            <w:tcW w:w="990" w:type="dxa"/>
          </w:tcPr>
          <w:p w14:paraId="1367D163" w14:textId="77777777" w:rsidR="0019262A" w:rsidRPr="00283A38" w:rsidRDefault="0019262A" w:rsidP="0019262A">
            <w:pPr>
              <w:jc w:val="center"/>
              <w:rPr>
                <w:rFonts w:cstheme="minorHAnsi"/>
                <w:szCs w:val="20"/>
              </w:rPr>
            </w:pPr>
          </w:p>
        </w:tc>
        <w:tc>
          <w:tcPr>
            <w:tcW w:w="1103" w:type="dxa"/>
          </w:tcPr>
          <w:p w14:paraId="10D88641" w14:textId="77777777" w:rsidR="0019262A" w:rsidRPr="00D65767" w:rsidRDefault="0019262A" w:rsidP="0019262A">
            <w:pPr>
              <w:jc w:val="center"/>
              <w:rPr>
                <w:rFonts w:cstheme="minorHAnsi"/>
                <w:szCs w:val="20"/>
              </w:rPr>
            </w:pPr>
          </w:p>
        </w:tc>
        <w:tc>
          <w:tcPr>
            <w:tcW w:w="1103" w:type="dxa"/>
          </w:tcPr>
          <w:p w14:paraId="5DA3236F" w14:textId="54CD4DE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F390052" w14:textId="77777777" w:rsidTr="0061524D">
        <w:tc>
          <w:tcPr>
            <w:tcW w:w="1255" w:type="dxa"/>
          </w:tcPr>
          <w:p w14:paraId="742454E8" w14:textId="0CD7F802" w:rsidR="0019262A" w:rsidRDefault="0019262A" w:rsidP="0019262A">
            <w:pPr>
              <w:jc w:val="center"/>
              <w:rPr>
                <w:szCs w:val="20"/>
              </w:rPr>
            </w:pPr>
            <w:r w:rsidRPr="007709BB">
              <w:t>3200_13</w:t>
            </w:r>
          </w:p>
        </w:tc>
        <w:tc>
          <w:tcPr>
            <w:tcW w:w="990" w:type="dxa"/>
          </w:tcPr>
          <w:p w14:paraId="30DA37ED" w14:textId="77777777" w:rsidR="0019262A" w:rsidRPr="00283A38" w:rsidRDefault="0019262A" w:rsidP="0019262A">
            <w:pPr>
              <w:jc w:val="center"/>
              <w:rPr>
                <w:rFonts w:cstheme="minorHAnsi"/>
                <w:szCs w:val="20"/>
              </w:rPr>
            </w:pPr>
          </w:p>
        </w:tc>
        <w:tc>
          <w:tcPr>
            <w:tcW w:w="990" w:type="dxa"/>
          </w:tcPr>
          <w:p w14:paraId="3EA04B73" w14:textId="77777777" w:rsidR="0019262A" w:rsidRPr="00487927" w:rsidRDefault="0019262A" w:rsidP="0019262A">
            <w:pPr>
              <w:jc w:val="center"/>
              <w:rPr>
                <w:rFonts w:cstheme="minorHAnsi"/>
                <w:szCs w:val="20"/>
              </w:rPr>
            </w:pPr>
          </w:p>
        </w:tc>
        <w:tc>
          <w:tcPr>
            <w:tcW w:w="990" w:type="dxa"/>
          </w:tcPr>
          <w:p w14:paraId="267B5824" w14:textId="77777777" w:rsidR="0019262A" w:rsidRPr="00487927" w:rsidRDefault="0019262A" w:rsidP="0019262A">
            <w:pPr>
              <w:jc w:val="center"/>
              <w:rPr>
                <w:rFonts w:cstheme="minorHAnsi"/>
                <w:szCs w:val="20"/>
              </w:rPr>
            </w:pPr>
          </w:p>
        </w:tc>
        <w:tc>
          <w:tcPr>
            <w:tcW w:w="990" w:type="dxa"/>
          </w:tcPr>
          <w:p w14:paraId="64F11CFD" w14:textId="77777777" w:rsidR="0019262A" w:rsidRPr="00487927" w:rsidRDefault="0019262A" w:rsidP="0019262A">
            <w:pPr>
              <w:jc w:val="center"/>
              <w:rPr>
                <w:rFonts w:cstheme="minorHAnsi"/>
                <w:szCs w:val="20"/>
              </w:rPr>
            </w:pPr>
          </w:p>
        </w:tc>
        <w:tc>
          <w:tcPr>
            <w:tcW w:w="990" w:type="dxa"/>
          </w:tcPr>
          <w:p w14:paraId="10F213CB" w14:textId="77777777" w:rsidR="0019262A" w:rsidRPr="00487927" w:rsidRDefault="0019262A" w:rsidP="0019262A">
            <w:pPr>
              <w:jc w:val="center"/>
              <w:rPr>
                <w:rFonts w:cstheme="minorHAnsi"/>
                <w:szCs w:val="20"/>
              </w:rPr>
            </w:pPr>
          </w:p>
        </w:tc>
        <w:tc>
          <w:tcPr>
            <w:tcW w:w="990" w:type="dxa"/>
          </w:tcPr>
          <w:p w14:paraId="31EE0C38" w14:textId="77777777" w:rsidR="0019262A" w:rsidRPr="00487927" w:rsidRDefault="0019262A" w:rsidP="0019262A">
            <w:pPr>
              <w:jc w:val="center"/>
              <w:rPr>
                <w:rFonts w:cstheme="minorHAnsi"/>
                <w:szCs w:val="20"/>
              </w:rPr>
            </w:pPr>
          </w:p>
        </w:tc>
        <w:tc>
          <w:tcPr>
            <w:tcW w:w="1080" w:type="dxa"/>
          </w:tcPr>
          <w:p w14:paraId="14578009" w14:textId="77777777" w:rsidR="0019262A" w:rsidRPr="00283A38" w:rsidRDefault="0019262A" w:rsidP="0019262A">
            <w:pPr>
              <w:jc w:val="center"/>
              <w:rPr>
                <w:rFonts w:cstheme="minorHAnsi"/>
                <w:szCs w:val="20"/>
              </w:rPr>
            </w:pPr>
          </w:p>
        </w:tc>
        <w:tc>
          <w:tcPr>
            <w:tcW w:w="990" w:type="dxa"/>
          </w:tcPr>
          <w:p w14:paraId="7BD79BE1" w14:textId="77777777" w:rsidR="0019262A" w:rsidRPr="00283A38" w:rsidRDefault="0019262A" w:rsidP="0019262A">
            <w:pPr>
              <w:jc w:val="center"/>
              <w:rPr>
                <w:rFonts w:cstheme="minorHAnsi"/>
                <w:szCs w:val="20"/>
              </w:rPr>
            </w:pPr>
          </w:p>
        </w:tc>
        <w:tc>
          <w:tcPr>
            <w:tcW w:w="990" w:type="dxa"/>
          </w:tcPr>
          <w:p w14:paraId="1983F2F0" w14:textId="77777777" w:rsidR="0019262A" w:rsidRPr="00283A38" w:rsidRDefault="0019262A" w:rsidP="0019262A">
            <w:pPr>
              <w:jc w:val="center"/>
              <w:rPr>
                <w:rFonts w:cstheme="minorHAnsi"/>
                <w:szCs w:val="20"/>
              </w:rPr>
            </w:pPr>
          </w:p>
        </w:tc>
        <w:tc>
          <w:tcPr>
            <w:tcW w:w="1103" w:type="dxa"/>
          </w:tcPr>
          <w:p w14:paraId="760B9FC0" w14:textId="77777777" w:rsidR="0019262A" w:rsidRPr="00D65767" w:rsidRDefault="0019262A" w:rsidP="0019262A">
            <w:pPr>
              <w:jc w:val="center"/>
              <w:rPr>
                <w:rFonts w:cstheme="minorHAnsi"/>
                <w:szCs w:val="20"/>
              </w:rPr>
            </w:pPr>
          </w:p>
        </w:tc>
        <w:tc>
          <w:tcPr>
            <w:tcW w:w="1103" w:type="dxa"/>
          </w:tcPr>
          <w:p w14:paraId="36FC7C4A" w14:textId="633316D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84944F9" w14:textId="77777777" w:rsidTr="0061524D">
        <w:tc>
          <w:tcPr>
            <w:tcW w:w="1255" w:type="dxa"/>
          </w:tcPr>
          <w:p w14:paraId="38E5D778" w14:textId="54520E9C" w:rsidR="0019262A" w:rsidRDefault="0019262A" w:rsidP="0019262A">
            <w:pPr>
              <w:jc w:val="center"/>
              <w:rPr>
                <w:szCs w:val="20"/>
              </w:rPr>
            </w:pPr>
            <w:r w:rsidRPr="007709BB">
              <w:t>3200_14</w:t>
            </w:r>
          </w:p>
        </w:tc>
        <w:tc>
          <w:tcPr>
            <w:tcW w:w="990" w:type="dxa"/>
          </w:tcPr>
          <w:p w14:paraId="6487E172" w14:textId="77777777" w:rsidR="0019262A" w:rsidRPr="00283A38" w:rsidRDefault="0019262A" w:rsidP="0019262A">
            <w:pPr>
              <w:jc w:val="center"/>
              <w:rPr>
                <w:rFonts w:cstheme="minorHAnsi"/>
                <w:szCs w:val="20"/>
              </w:rPr>
            </w:pPr>
          </w:p>
        </w:tc>
        <w:tc>
          <w:tcPr>
            <w:tcW w:w="990" w:type="dxa"/>
          </w:tcPr>
          <w:p w14:paraId="4BE0C953" w14:textId="77777777" w:rsidR="0019262A" w:rsidRPr="00487927" w:rsidRDefault="0019262A" w:rsidP="0019262A">
            <w:pPr>
              <w:jc w:val="center"/>
              <w:rPr>
                <w:rFonts w:cstheme="minorHAnsi"/>
                <w:szCs w:val="20"/>
              </w:rPr>
            </w:pPr>
          </w:p>
        </w:tc>
        <w:tc>
          <w:tcPr>
            <w:tcW w:w="990" w:type="dxa"/>
          </w:tcPr>
          <w:p w14:paraId="0998591C" w14:textId="77777777" w:rsidR="0019262A" w:rsidRPr="00487927" w:rsidRDefault="0019262A" w:rsidP="0019262A">
            <w:pPr>
              <w:jc w:val="center"/>
              <w:rPr>
                <w:rFonts w:cstheme="minorHAnsi"/>
                <w:szCs w:val="20"/>
              </w:rPr>
            </w:pPr>
          </w:p>
        </w:tc>
        <w:tc>
          <w:tcPr>
            <w:tcW w:w="990" w:type="dxa"/>
          </w:tcPr>
          <w:p w14:paraId="349F467D" w14:textId="77777777" w:rsidR="0019262A" w:rsidRPr="00487927" w:rsidRDefault="0019262A" w:rsidP="0019262A">
            <w:pPr>
              <w:jc w:val="center"/>
              <w:rPr>
                <w:rFonts w:cstheme="minorHAnsi"/>
                <w:szCs w:val="20"/>
              </w:rPr>
            </w:pPr>
          </w:p>
        </w:tc>
        <w:tc>
          <w:tcPr>
            <w:tcW w:w="990" w:type="dxa"/>
          </w:tcPr>
          <w:p w14:paraId="5D5FEF8B" w14:textId="77777777" w:rsidR="0019262A" w:rsidRPr="00487927" w:rsidRDefault="0019262A" w:rsidP="0019262A">
            <w:pPr>
              <w:jc w:val="center"/>
              <w:rPr>
                <w:rFonts w:cstheme="minorHAnsi"/>
                <w:szCs w:val="20"/>
              </w:rPr>
            </w:pPr>
          </w:p>
        </w:tc>
        <w:tc>
          <w:tcPr>
            <w:tcW w:w="990" w:type="dxa"/>
          </w:tcPr>
          <w:p w14:paraId="447581EF" w14:textId="77777777" w:rsidR="0019262A" w:rsidRPr="00487927" w:rsidRDefault="0019262A" w:rsidP="0019262A">
            <w:pPr>
              <w:jc w:val="center"/>
              <w:rPr>
                <w:rFonts w:cstheme="minorHAnsi"/>
                <w:szCs w:val="20"/>
              </w:rPr>
            </w:pPr>
          </w:p>
        </w:tc>
        <w:tc>
          <w:tcPr>
            <w:tcW w:w="1080" w:type="dxa"/>
          </w:tcPr>
          <w:p w14:paraId="6B0690E1" w14:textId="77777777" w:rsidR="0019262A" w:rsidRPr="00283A38" w:rsidRDefault="0019262A" w:rsidP="0019262A">
            <w:pPr>
              <w:jc w:val="center"/>
              <w:rPr>
                <w:rFonts w:cstheme="minorHAnsi"/>
                <w:szCs w:val="20"/>
              </w:rPr>
            </w:pPr>
          </w:p>
        </w:tc>
        <w:tc>
          <w:tcPr>
            <w:tcW w:w="990" w:type="dxa"/>
          </w:tcPr>
          <w:p w14:paraId="75F0E685" w14:textId="77777777" w:rsidR="0019262A" w:rsidRPr="00283A38" w:rsidRDefault="0019262A" w:rsidP="0019262A">
            <w:pPr>
              <w:jc w:val="center"/>
              <w:rPr>
                <w:rFonts w:cstheme="minorHAnsi"/>
                <w:szCs w:val="20"/>
              </w:rPr>
            </w:pPr>
          </w:p>
        </w:tc>
        <w:tc>
          <w:tcPr>
            <w:tcW w:w="990" w:type="dxa"/>
          </w:tcPr>
          <w:p w14:paraId="35C873FA" w14:textId="77777777" w:rsidR="0019262A" w:rsidRPr="00283A38" w:rsidRDefault="0019262A" w:rsidP="0019262A">
            <w:pPr>
              <w:jc w:val="center"/>
              <w:rPr>
                <w:rFonts w:cstheme="minorHAnsi"/>
                <w:szCs w:val="20"/>
              </w:rPr>
            </w:pPr>
          </w:p>
        </w:tc>
        <w:tc>
          <w:tcPr>
            <w:tcW w:w="1103" w:type="dxa"/>
          </w:tcPr>
          <w:p w14:paraId="66161ACE" w14:textId="77777777" w:rsidR="0019262A" w:rsidRPr="00D65767" w:rsidRDefault="0019262A" w:rsidP="0019262A">
            <w:pPr>
              <w:jc w:val="center"/>
              <w:rPr>
                <w:rFonts w:cstheme="minorHAnsi"/>
                <w:szCs w:val="20"/>
              </w:rPr>
            </w:pPr>
          </w:p>
        </w:tc>
        <w:tc>
          <w:tcPr>
            <w:tcW w:w="1103" w:type="dxa"/>
          </w:tcPr>
          <w:p w14:paraId="790F3AA2" w14:textId="3A01556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089C5EF" w14:textId="77777777" w:rsidTr="0061524D">
        <w:tc>
          <w:tcPr>
            <w:tcW w:w="1255" w:type="dxa"/>
          </w:tcPr>
          <w:p w14:paraId="119F9E62" w14:textId="6B07651D" w:rsidR="0019262A" w:rsidRDefault="0019262A" w:rsidP="0019262A">
            <w:pPr>
              <w:jc w:val="center"/>
              <w:rPr>
                <w:szCs w:val="20"/>
              </w:rPr>
            </w:pPr>
            <w:r w:rsidRPr="007709BB">
              <w:t>3200_15</w:t>
            </w:r>
          </w:p>
        </w:tc>
        <w:tc>
          <w:tcPr>
            <w:tcW w:w="990" w:type="dxa"/>
          </w:tcPr>
          <w:p w14:paraId="338BCE66" w14:textId="77777777" w:rsidR="0019262A" w:rsidRPr="00283A38" w:rsidRDefault="0019262A" w:rsidP="0019262A">
            <w:pPr>
              <w:jc w:val="center"/>
              <w:rPr>
                <w:rFonts w:cstheme="minorHAnsi"/>
                <w:szCs w:val="20"/>
              </w:rPr>
            </w:pPr>
          </w:p>
        </w:tc>
        <w:tc>
          <w:tcPr>
            <w:tcW w:w="990" w:type="dxa"/>
          </w:tcPr>
          <w:p w14:paraId="1579ECC2" w14:textId="77777777" w:rsidR="0019262A" w:rsidRPr="00487927" w:rsidRDefault="0019262A" w:rsidP="0019262A">
            <w:pPr>
              <w:jc w:val="center"/>
              <w:rPr>
                <w:rFonts w:cstheme="minorHAnsi"/>
                <w:szCs w:val="20"/>
              </w:rPr>
            </w:pPr>
          </w:p>
        </w:tc>
        <w:tc>
          <w:tcPr>
            <w:tcW w:w="990" w:type="dxa"/>
          </w:tcPr>
          <w:p w14:paraId="017C8FD1" w14:textId="77777777" w:rsidR="0019262A" w:rsidRPr="00487927" w:rsidRDefault="0019262A" w:rsidP="0019262A">
            <w:pPr>
              <w:jc w:val="center"/>
              <w:rPr>
                <w:rFonts w:cstheme="minorHAnsi"/>
                <w:szCs w:val="20"/>
              </w:rPr>
            </w:pPr>
          </w:p>
        </w:tc>
        <w:tc>
          <w:tcPr>
            <w:tcW w:w="990" w:type="dxa"/>
          </w:tcPr>
          <w:p w14:paraId="22A60764" w14:textId="77777777" w:rsidR="0019262A" w:rsidRPr="00487927" w:rsidRDefault="0019262A" w:rsidP="0019262A">
            <w:pPr>
              <w:jc w:val="center"/>
              <w:rPr>
                <w:rFonts w:cstheme="minorHAnsi"/>
                <w:szCs w:val="20"/>
              </w:rPr>
            </w:pPr>
          </w:p>
        </w:tc>
        <w:tc>
          <w:tcPr>
            <w:tcW w:w="990" w:type="dxa"/>
          </w:tcPr>
          <w:p w14:paraId="56763F3A" w14:textId="77777777" w:rsidR="0019262A" w:rsidRPr="00487927" w:rsidRDefault="0019262A" w:rsidP="0019262A">
            <w:pPr>
              <w:jc w:val="center"/>
              <w:rPr>
                <w:rFonts w:cstheme="minorHAnsi"/>
                <w:szCs w:val="20"/>
              </w:rPr>
            </w:pPr>
          </w:p>
        </w:tc>
        <w:tc>
          <w:tcPr>
            <w:tcW w:w="990" w:type="dxa"/>
          </w:tcPr>
          <w:p w14:paraId="11646662" w14:textId="77777777" w:rsidR="0019262A" w:rsidRPr="00487927" w:rsidRDefault="0019262A" w:rsidP="0019262A">
            <w:pPr>
              <w:jc w:val="center"/>
              <w:rPr>
                <w:rFonts w:cstheme="minorHAnsi"/>
                <w:szCs w:val="20"/>
              </w:rPr>
            </w:pPr>
          </w:p>
        </w:tc>
        <w:tc>
          <w:tcPr>
            <w:tcW w:w="1080" w:type="dxa"/>
          </w:tcPr>
          <w:p w14:paraId="53B8725A" w14:textId="77777777" w:rsidR="0019262A" w:rsidRPr="00283A38" w:rsidRDefault="0019262A" w:rsidP="0019262A">
            <w:pPr>
              <w:jc w:val="center"/>
              <w:rPr>
                <w:rFonts w:cstheme="minorHAnsi"/>
                <w:szCs w:val="20"/>
              </w:rPr>
            </w:pPr>
          </w:p>
        </w:tc>
        <w:tc>
          <w:tcPr>
            <w:tcW w:w="990" w:type="dxa"/>
          </w:tcPr>
          <w:p w14:paraId="6607BBBD" w14:textId="77777777" w:rsidR="0019262A" w:rsidRPr="00283A38" w:rsidRDefault="0019262A" w:rsidP="0019262A">
            <w:pPr>
              <w:jc w:val="center"/>
              <w:rPr>
                <w:rFonts w:cstheme="minorHAnsi"/>
                <w:szCs w:val="20"/>
              </w:rPr>
            </w:pPr>
          </w:p>
        </w:tc>
        <w:tc>
          <w:tcPr>
            <w:tcW w:w="990" w:type="dxa"/>
          </w:tcPr>
          <w:p w14:paraId="51BA21B8" w14:textId="77777777" w:rsidR="0019262A" w:rsidRPr="00283A38" w:rsidRDefault="0019262A" w:rsidP="0019262A">
            <w:pPr>
              <w:jc w:val="center"/>
              <w:rPr>
                <w:rFonts w:cstheme="minorHAnsi"/>
                <w:szCs w:val="20"/>
              </w:rPr>
            </w:pPr>
          </w:p>
        </w:tc>
        <w:tc>
          <w:tcPr>
            <w:tcW w:w="1103" w:type="dxa"/>
          </w:tcPr>
          <w:p w14:paraId="6CAC646F" w14:textId="77777777" w:rsidR="0019262A" w:rsidRPr="00D65767" w:rsidRDefault="0019262A" w:rsidP="0019262A">
            <w:pPr>
              <w:jc w:val="center"/>
              <w:rPr>
                <w:rFonts w:cstheme="minorHAnsi"/>
                <w:szCs w:val="20"/>
              </w:rPr>
            </w:pPr>
          </w:p>
        </w:tc>
        <w:tc>
          <w:tcPr>
            <w:tcW w:w="1103" w:type="dxa"/>
          </w:tcPr>
          <w:p w14:paraId="2C95F94D" w14:textId="603756C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18E5D3B" w14:textId="77777777" w:rsidTr="0061524D">
        <w:tc>
          <w:tcPr>
            <w:tcW w:w="1255" w:type="dxa"/>
          </w:tcPr>
          <w:p w14:paraId="43830414" w14:textId="15BEFFB3" w:rsidR="0019262A" w:rsidRDefault="0019262A" w:rsidP="0019262A">
            <w:pPr>
              <w:jc w:val="center"/>
              <w:rPr>
                <w:szCs w:val="20"/>
              </w:rPr>
            </w:pPr>
            <w:r w:rsidRPr="007709BB">
              <w:t>3200_16</w:t>
            </w:r>
          </w:p>
        </w:tc>
        <w:tc>
          <w:tcPr>
            <w:tcW w:w="990" w:type="dxa"/>
          </w:tcPr>
          <w:p w14:paraId="14405C3E" w14:textId="77777777" w:rsidR="0019262A" w:rsidRPr="00283A38" w:rsidRDefault="0019262A" w:rsidP="0019262A">
            <w:pPr>
              <w:jc w:val="center"/>
              <w:rPr>
                <w:rFonts w:cstheme="minorHAnsi"/>
                <w:szCs w:val="20"/>
              </w:rPr>
            </w:pPr>
          </w:p>
        </w:tc>
        <w:tc>
          <w:tcPr>
            <w:tcW w:w="990" w:type="dxa"/>
          </w:tcPr>
          <w:p w14:paraId="041F7C5C" w14:textId="77777777" w:rsidR="0019262A" w:rsidRPr="00487927" w:rsidRDefault="0019262A" w:rsidP="0019262A">
            <w:pPr>
              <w:jc w:val="center"/>
              <w:rPr>
                <w:rFonts w:cstheme="minorHAnsi"/>
                <w:szCs w:val="20"/>
              </w:rPr>
            </w:pPr>
          </w:p>
        </w:tc>
        <w:tc>
          <w:tcPr>
            <w:tcW w:w="990" w:type="dxa"/>
          </w:tcPr>
          <w:p w14:paraId="46F293FD" w14:textId="77777777" w:rsidR="0019262A" w:rsidRPr="00487927" w:rsidRDefault="0019262A" w:rsidP="0019262A">
            <w:pPr>
              <w:jc w:val="center"/>
              <w:rPr>
                <w:rFonts w:cstheme="minorHAnsi"/>
                <w:szCs w:val="20"/>
              </w:rPr>
            </w:pPr>
          </w:p>
        </w:tc>
        <w:tc>
          <w:tcPr>
            <w:tcW w:w="990" w:type="dxa"/>
          </w:tcPr>
          <w:p w14:paraId="63241E16" w14:textId="77777777" w:rsidR="0019262A" w:rsidRPr="00487927" w:rsidRDefault="0019262A" w:rsidP="0019262A">
            <w:pPr>
              <w:jc w:val="center"/>
              <w:rPr>
                <w:rFonts w:cstheme="minorHAnsi"/>
                <w:szCs w:val="20"/>
              </w:rPr>
            </w:pPr>
          </w:p>
        </w:tc>
        <w:tc>
          <w:tcPr>
            <w:tcW w:w="990" w:type="dxa"/>
          </w:tcPr>
          <w:p w14:paraId="7BA30F46" w14:textId="77777777" w:rsidR="0019262A" w:rsidRPr="00487927" w:rsidRDefault="0019262A" w:rsidP="0019262A">
            <w:pPr>
              <w:jc w:val="center"/>
              <w:rPr>
                <w:rFonts w:cstheme="minorHAnsi"/>
                <w:szCs w:val="20"/>
              </w:rPr>
            </w:pPr>
          </w:p>
        </w:tc>
        <w:tc>
          <w:tcPr>
            <w:tcW w:w="990" w:type="dxa"/>
          </w:tcPr>
          <w:p w14:paraId="398DF61A" w14:textId="77777777" w:rsidR="0019262A" w:rsidRPr="00487927" w:rsidRDefault="0019262A" w:rsidP="0019262A">
            <w:pPr>
              <w:jc w:val="center"/>
              <w:rPr>
                <w:rFonts w:cstheme="minorHAnsi"/>
                <w:szCs w:val="20"/>
              </w:rPr>
            </w:pPr>
          </w:p>
        </w:tc>
        <w:tc>
          <w:tcPr>
            <w:tcW w:w="1080" w:type="dxa"/>
          </w:tcPr>
          <w:p w14:paraId="16271F16" w14:textId="77777777" w:rsidR="0019262A" w:rsidRPr="00283A38" w:rsidRDefault="0019262A" w:rsidP="0019262A">
            <w:pPr>
              <w:jc w:val="center"/>
              <w:rPr>
                <w:rFonts w:cstheme="minorHAnsi"/>
                <w:szCs w:val="20"/>
              </w:rPr>
            </w:pPr>
          </w:p>
        </w:tc>
        <w:tc>
          <w:tcPr>
            <w:tcW w:w="990" w:type="dxa"/>
          </w:tcPr>
          <w:p w14:paraId="75E04816" w14:textId="77777777" w:rsidR="0019262A" w:rsidRPr="00283A38" w:rsidRDefault="0019262A" w:rsidP="0019262A">
            <w:pPr>
              <w:jc w:val="center"/>
              <w:rPr>
                <w:rFonts w:cstheme="minorHAnsi"/>
                <w:szCs w:val="20"/>
              </w:rPr>
            </w:pPr>
          </w:p>
        </w:tc>
        <w:tc>
          <w:tcPr>
            <w:tcW w:w="990" w:type="dxa"/>
          </w:tcPr>
          <w:p w14:paraId="383A5D91" w14:textId="77777777" w:rsidR="0019262A" w:rsidRPr="00283A38" w:rsidRDefault="0019262A" w:rsidP="0019262A">
            <w:pPr>
              <w:jc w:val="center"/>
              <w:rPr>
                <w:rFonts w:cstheme="minorHAnsi"/>
                <w:szCs w:val="20"/>
              </w:rPr>
            </w:pPr>
          </w:p>
        </w:tc>
        <w:tc>
          <w:tcPr>
            <w:tcW w:w="1103" w:type="dxa"/>
          </w:tcPr>
          <w:p w14:paraId="32245AF8" w14:textId="77777777" w:rsidR="0019262A" w:rsidRPr="00D65767" w:rsidRDefault="0019262A" w:rsidP="0019262A">
            <w:pPr>
              <w:jc w:val="center"/>
              <w:rPr>
                <w:rFonts w:cstheme="minorHAnsi"/>
                <w:szCs w:val="20"/>
              </w:rPr>
            </w:pPr>
          </w:p>
        </w:tc>
        <w:tc>
          <w:tcPr>
            <w:tcW w:w="1103" w:type="dxa"/>
          </w:tcPr>
          <w:p w14:paraId="37C2A706" w14:textId="460990E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0A4532A" w14:textId="77777777" w:rsidTr="0061524D">
        <w:tc>
          <w:tcPr>
            <w:tcW w:w="1255" w:type="dxa"/>
          </w:tcPr>
          <w:p w14:paraId="4AD56240" w14:textId="5B643ABC" w:rsidR="0019262A" w:rsidRDefault="0019262A" w:rsidP="0019262A">
            <w:pPr>
              <w:jc w:val="center"/>
              <w:rPr>
                <w:szCs w:val="20"/>
              </w:rPr>
            </w:pPr>
            <w:r w:rsidRPr="007709BB">
              <w:t>3200_17</w:t>
            </w:r>
          </w:p>
        </w:tc>
        <w:tc>
          <w:tcPr>
            <w:tcW w:w="990" w:type="dxa"/>
          </w:tcPr>
          <w:p w14:paraId="772713DA" w14:textId="77777777" w:rsidR="0019262A" w:rsidRPr="00283A38" w:rsidRDefault="0019262A" w:rsidP="0019262A">
            <w:pPr>
              <w:jc w:val="center"/>
              <w:rPr>
                <w:rFonts w:cstheme="minorHAnsi"/>
                <w:szCs w:val="20"/>
              </w:rPr>
            </w:pPr>
          </w:p>
        </w:tc>
        <w:tc>
          <w:tcPr>
            <w:tcW w:w="990" w:type="dxa"/>
          </w:tcPr>
          <w:p w14:paraId="313193E6" w14:textId="77777777" w:rsidR="0019262A" w:rsidRPr="00487927" w:rsidRDefault="0019262A" w:rsidP="0019262A">
            <w:pPr>
              <w:jc w:val="center"/>
              <w:rPr>
                <w:rFonts w:cstheme="minorHAnsi"/>
                <w:szCs w:val="20"/>
              </w:rPr>
            </w:pPr>
          </w:p>
        </w:tc>
        <w:tc>
          <w:tcPr>
            <w:tcW w:w="990" w:type="dxa"/>
          </w:tcPr>
          <w:p w14:paraId="5603A237" w14:textId="77777777" w:rsidR="0019262A" w:rsidRPr="00487927" w:rsidRDefault="0019262A" w:rsidP="0019262A">
            <w:pPr>
              <w:jc w:val="center"/>
              <w:rPr>
                <w:rFonts w:cstheme="minorHAnsi"/>
                <w:szCs w:val="20"/>
              </w:rPr>
            </w:pPr>
          </w:p>
        </w:tc>
        <w:tc>
          <w:tcPr>
            <w:tcW w:w="990" w:type="dxa"/>
          </w:tcPr>
          <w:p w14:paraId="6472F2A4" w14:textId="77777777" w:rsidR="0019262A" w:rsidRPr="00487927" w:rsidRDefault="0019262A" w:rsidP="0019262A">
            <w:pPr>
              <w:jc w:val="center"/>
              <w:rPr>
                <w:rFonts w:cstheme="minorHAnsi"/>
                <w:szCs w:val="20"/>
              </w:rPr>
            </w:pPr>
          </w:p>
        </w:tc>
        <w:tc>
          <w:tcPr>
            <w:tcW w:w="990" w:type="dxa"/>
          </w:tcPr>
          <w:p w14:paraId="28D3758A" w14:textId="77777777" w:rsidR="0019262A" w:rsidRPr="00487927" w:rsidRDefault="0019262A" w:rsidP="0019262A">
            <w:pPr>
              <w:jc w:val="center"/>
              <w:rPr>
                <w:rFonts w:cstheme="minorHAnsi"/>
                <w:szCs w:val="20"/>
              </w:rPr>
            </w:pPr>
          </w:p>
        </w:tc>
        <w:tc>
          <w:tcPr>
            <w:tcW w:w="990" w:type="dxa"/>
          </w:tcPr>
          <w:p w14:paraId="5351018E" w14:textId="77777777" w:rsidR="0019262A" w:rsidRPr="00487927" w:rsidRDefault="0019262A" w:rsidP="0019262A">
            <w:pPr>
              <w:jc w:val="center"/>
              <w:rPr>
                <w:rFonts w:cstheme="minorHAnsi"/>
                <w:szCs w:val="20"/>
              </w:rPr>
            </w:pPr>
          </w:p>
        </w:tc>
        <w:tc>
          <w:tcPr>
            <w:tcW w:w="1080" w:type="dxa"/>
          </w:tcPr>
          <w:p w14:paraId="65B576EE" w14:textId="77777777" w:rsidR="0019262A" w:rsidRPr="00283A38" w:rsidRDefault="0019262A" w:rsidP="0019262A">
            <w:pPr>
              <w:jc w:val="center"/>
              <w:rPr>
                <w:rFonts w:cstheme="minorHAnsi"/>
                <w:szCs w:val="20"/>
              </w:rPr>
            </w:pPr>
          </w:p>
        </w:tc>
        <w:tc>
          <w:tcPr>
            <w:tcW w:w="990" w:type="dxa"/>
          </w:tcPr>
          <w:p w14:paraId="7DA07A33" w14:textId="77777777" w:rsidR="0019262A" w:rsidRPr="00283A38" w:rsidRDefault="0019262A" w:rsidP="0019262A">
            <w:pPr>
              <w:jc w:val="center"/>
              <w:rPr>
                <w:rFonts w:cstheme="minorHAnsi"/>
                <w:szCs w:val="20"/>
              </w:rPr>
            </w:pPr>
          </w:p>
        </w:tc>
        <w:tc>
          <w:tcPr>
            <w:tcW w:w="990" w:type="dxa"/>
          </w:tcPr>
          <w:p w14:paraId="107CEC65" w14:textId="77777777" w:rsidR="0019262A" w:rsidRPr="00283A38" w:rsidRDefault="0019262A" w:rsidP="0019262A">
            <w:pPr>
              <w:jc w:val="center"/>
              <w:rPr>
                <w:rFonts w:cstheme="minorHAnsi"/>
                <w:szCs w:val="20"/>
              </w:rPr>
            </w:pPr>
          </w:p>
        </w:tc>
        <w:tc>
          <w:tcPr>
            <w:tcW w:w="1103" w:type="dxa"/>
          </w:tcPr>
          <w:p w14:paraId="23858788" w14:textId="77777777" w:rsidR="0019262A" w:rsidRPr="00D65767" w:rsidRDefault="0019262A" w:rsidP="0019262A">
            <w:pPr>
              <w:jc w:val="center"/>
              <w:rPr>
                <w:rFonts w:cstheme="minorHAnsi"/>
                <w:szCs w:val="20"/>
              </w:rPr>
            </w:pPr>
          </w:p>
        </w:tc>
        <w:tc>
          <w:tcPr>
            <w:tcW w:w="1103" w:type="dxa"/>
          </w:tcPr>
          <w:p w14:paraId="54AD1FA8" w14:textId="78098C2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92ACCAF" w14:textId="77777777" w:rsidTr="0061524D">
        <w:tc>
          <w:tcPr>
            <w:tcW w:w="1255" w:type="dxa"/>
          </w:tcPr>
          <w:p w14:paraId="40FCDD5C" w14:textId="2F2E2DCB" w:rsidR="0019262A" w:rsidRDefault="0019262A" w:rsidP="0019262A">
            <w:pPr>
              <w:jc w:val="center"/>
              <w:rPr>
                <w:szCs w:val="20"/>
              </w:rPr>
            </w:pPr>
            <w:r w:rsidRPr="007709BB">
              <w:t>3202_01</w:t>
            </w:r>
          </w:p>
        </w:tc>
        <w:tc>
          <w:tcPr>
            <w:tcW w:w="990" w:type="dxa"/>
          </w:tcPr>
          <w:p w14:paraId="3FC4DB41" w14:textId="77777777" w:rsidR="0019262A" w:rsidRPr="00283A38" w:rsidRDefault="0019262A" w:rsidP="0019262A">
            <w:pPr>
              <w:jc w:val="center"/>
              <w:rPr>
                <w:rFonts w:cstheme="minorHAnsi"/>
                <w:szCs w:val="20"/>
              </w:rPr>
            </w:pPr>
          </w:p>
        </w:tc>
        <w:tc>
          <w:tcPr>
            <w:tcW w:w="990" w:type="dxa"/>
          </w:tcPr>
          <w:p w14:paraId="7E1C2C5E" w14:textId="77777777" w:rsidR="0019262A" w:rsidRPr="00487927" w:rsidRDefault="0019262A" w:rsidP="0019262A">
            <w:pPr>
              <w:jc w:val="center"/>
              <w:rPr>
                <w:rFonts w:cstheme="minorHAnsi"/>
                <w:szCs w:val="20"/>
              </w:rPr>
            </w:pPr>
          </w:p>
        </w:tc>
        <w:tc>
          <w:tcPr>
            <w:tcW w:w="990" w:type="dxa"/>
          </w:tcPr>
          <w:p w14:paraId="19DF1799" w14:textId="77777777" w:rsidR="0019262A" w:rsidRPr="00487927" w:rsidRDefault="0019262A" w:rsidP="0019262A">
            <w:pPr>
              <w:jc w:val="center"/>
              <w:rPr>
                <w:rFonts w:cstheme="minorHAnsi"/>
                <w:szCs w:val="20"/>
              </w:rPr>
            </w:pPr>
          </w:p>
        </w:tc>
        <w:tc>
          <w:tcPr>
            <w:tcW w:w="990" w:type="dxa"/>
          </w:tcPr>
          <w:p w14:paraId="1E990F64" w14:textId="77777777" w:rsidR="0019262A" w:rsidRPr="00487927" w:rsidRDefault="0019262A" w:rsidP="0019262A">
            <w:pPr>
              <w:jc w:val="center"/>
              <w:rPr>
                <w:rFonts w:cstheme="minorHAnsi"/>
                <w:szCs w:val="20"/>
              </w:rPr>
            </w:pPr>
          </w:p>
        </w:tc>
        <w:tc>
          <w:tcPr>
            <w:tcW w:w="990" w:type="dxa"/>
          </w:tcPr>
          <w:p w14:paraId="70F03BC1" w14:textId="77777777" w:rsidR="0019262A" w:rsidRPr="00487927" w:rsidRDefault="0019262A" w:rsidP="0019262A">
            <w:pPr>
              <w:jc w:val="center"/>
              <w:rPr>
                <w:rFonts w:cstheme="minorHAnsi"/>
                <w:szCs w:val="20"/>
              </w:rPr>
            </w:pPr>
          </w:p>
        </w:tc>
        <w:tc>
          <w:tcPr>
            <w:tcW w:w="990" w:type="dxa"/>
          </w:tcPr>
          <w:p w14:paraId="4B313F71" w14:textId="77777777" w:rsidR="0019262A" w:rsidRPr="00487927" w:rsidRDefault="0019262A" w:rsidP="0019262A">
            <w:pPr>
              <w:jc w:val="center"/>
              <w:rPr>
                <w:rFonts w:cstheme="minorHAnsi"/>
                <w:szCs w:val="20"/>
              </w:rPr>
            </w:pPr>
          </w:p>
        </w:tc>
        <w:tc>
          <w:tcPr>
            <w:tcW w:w="1080" w:type="dxa"/>
          </w:tcPr>
          <w:p w14:paraId="3B5BB448" w14:textId="77777777" w:rsidR="0019262A" w:rsidRPr="00283A38" w:rsidRDefault="0019262A" w:rsidP="0019262A">
            <w:pPr>
              <w:jc w:val="center"/>
              <w:rPr>
                <w:rFonts w:cstheme="minorHAnsi"/>
                <w:szCs w:val="20"/>
              </w:rPr>
            </w:pPr>
          </w:p>
        </w:tc>
        <w:tc>
          <w:tcPr>
            <w:tcW w:w="990" w:type="dxa"/>
          </w:tcPr>
          <w:p w14:paraId="48200D04" w14:textId="77777777" w:rsidR="0019262A" w:rsidRPr="00283A38" w:rsidRDefault="0019262A" w:rsidP="0019262A">
            <w:pPr>
              <w:jc w:val="center"/>
              <w:rPr>
                <w:rFonts w:cstheme="minorHAnsi"/>
                <w:szCs w:val="20"/>
              </w:rPr>
            </w:pPr>
          </w:p>
        </w:tc>
        <w:tc>
          <w:tcPr>
            <w:tcW w:w="990" w:type="dxa"/>
          </w:tcPr>
          <w:p w14:paraId="10A02AA6" w14:textId="77777777" w:rsidR="0019262A" w:rsidRPr="00283A38" w:rsidRDefault="0019262A" w:rsidP="0019262A">
            <w:pPr>
              <w:jc w:val="center"/>
              <w:rPr>
                <w:rFonts w:cstheme="minorHAnsi"/>
                <w:szCs w:val="20"/>
              </w:rPr>
            </w:pPr>
          </w:p>
        </w:tc>
        <w:tc>
          <w:tcPr>
            <w:tcW w:w="1103" w:type="dxa"/>
          </w:tcPr>
          <w:p w14:paraId="6B90CDC3" w14:textId="77777777" w:rsidR="0019262A" w:rsidRPr="00D65767" w:rsidRDefault="0019262A" w:rsidP="0019262A">
            <w:pPr>
              <w:jc w:val="center"/>
              <w:rPr>
                <w:rFonts w:cstheme="minorHAnsi"/>
                <w:szCs w:val="20"/>
              </w:rPr>
            </w:pPr>
          </w:p>
        </w:tc>
        <w:tc>
          <w:tcPr>
            <w:tcW w:w="1103" w:type="dxa"/>
          </w:tcPr>
          <w:p w14:paraId="2D32992B" w14:textId="21523C3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CEF1233" w14:textId="77777777" w:rsidTr="0061524D">
        <w:tc>
          <w:tcPr>
            <w:tcW w:w="1255" w:type="dxa"/>
          </w:tcPr>
          <w:p w14:paraId="370B29B4" w14:textId="199F8304" w:rsidR="0019262A" w:rsidRDefault="0019262A" w:rsidP="0019262A">
            <w:pPr>
              <w:jc w:val="center"/>
              <w:rPr>
                <w:szCs w:val="20"/>
              </w:rPr>
            </w:pPr>
            <w:r w:rsidRPr="007709BB">
              <w:t>3204_01</w:t>
            </w:r>
          </w:p>
        </w:tc>
        <w:tc>
          <w:tcPr>
            <w:tcW w:w="990" w:type="dxa"/>
          </w:tcPr>
          <w:p w14:paraId="424BBA7A" w14:textId="77777777" w:rsidR="0019262A" w:rsidRPr="00283A38" w:rsidRDefault="0019262A" w:rsidP="0019262A">
            <w:pPr>
              <w:jc w:val="center"/>
              <w:rPr>
                <w:rFonts w:cstheme="minorHAnsi"/>
                <w:szCs w:val="20"/>
              </w:rPr>
            </w:pPr>
          </w:p>
        </w:tc>
        <w:tc>
          <w:tcPr>
            <w:tcW w:w="990" w:type="dxa"/>
          </w:tcPr>
          <w:p w14:paraId="6E3DBD39" w14:textId="77777777" w:rsidR="0019262A" w:rsidRPr="00487927" w:rsidRDefault="0019262A" w:rsidP="0019262A">
            <w:pPr>
              <w:jc w:val="center"/>
              <w:rPr>
                <w:rFonts w:cstheme="minorHAnsi"/>
                <w:szCs w:val="20"/>
              </w:rPr>
            </w:pPr>
          </w:p>
        </w:tc>
        <w:tc>
          <w:tcPr>
            <w:tcW w:w="990" w:type="dxa"/>
          </w:tcPr>
          <w:p w14:paraId="51912AEB" w14:textId="77777777" w:rsidR="0019262A" w:rsidRPr="00487927" w:rsidRDefault="0019262A" w:rsidP="0019262A">
            <w:pPr>
              <w:jc w:val="center"/>
              <w:rPr>
                <w:rFonts w:cstheme="minorHAnsi"/>
                <w:szCs w:val="20"/>
              </w:rPr>
            </w:pPr>
          </w:p>
        </w:tc>
        <w:tc>
          <w:tcPr>
            <w:tcW w:w="990" w:type="dxa"/>
          </w:tcPr>
          <w:p w14:paraId="492852E9" w14:textId="77777777" w:rsidR="0019262A" w:rsidRPr="00487927" w:rsidRDefault="0019262A" w:rsidP="0019262A">
            <w:pPr>
              <w:jc w:val="center"/>
              <w:rPr>
                <w:rFonts w:cstheme="minorHAnsi"/>
                <w:szCs w:val="20"/>
              </w:rPr>
            </w:pPr>
          </w:p>
        </w:tc>
        <w:tc>
          <w:tcPr>
            <w:tcW w:w="990" w:type="dxa"/>
          </w:tcPr>
          <w:p w14:paraId="2B0190CF" w14:textId="77777777" w:rsidR="0019262A" w:rsidRPr="00487927" w:rsidRDefault="0019262A" w:rsidP="0019262A">
            <w:pPr>
              <w:jc w:val="center"/>
              <w:rPr>
                <w:rFonts w:cstheme="minorHAnsi"/>
                <w:szCs w:val="20"/>
              </w:rPr>
            </w:pPr>
          </w:p>
        </w:tc>
        <w:tc>
          <w:tcPr>
            <w:tcW w:w="990" w:type="dxa"/>
          </w:tcPr>
          <w:p w14:paraId="761D18B5" w14:textId="77777777" w:rsidR="0019262A" w:rsidRPr="00487927" w:rsidRDefault="0019262A" w:rsidP="0019262A">
            <w:pPr>
              <w:jc w:val="center"/>
              <w:rPr>
                <w:rFonts w:cstheme="minorHAnsi"/>
                <w:szCs w:val="20"/>
              </w:rPr>
            </w:pPr>
          </w:p>
        </w:tc>
        <w:tc>
          <w:tcPr>
            <w:tcW w:w="1080" w:type="dxa"/>
          </w:tcPr>
          <w:p w14:paraId="5549CAD8" w14:textId="77777777" w:rsidR="0019262A" w:rsidRPr="00283A38" w:rsidRDefault="0019262A" w:rsidP="0019262A">
            <w:pPr>
              <w:jc w:val="center"/>
              <w:rPr>
                <w:rFonts w:cstheme="minorHAnsi"/>
                <w:szCs w:val="20"/>
              </w:rPr>
            </w:pPr>
          </w:p>
        </w:tc>
        <w:tc>
          <w:tcPr>
            <w:tcW w:w="990" w:type="dxa"/>
          </w:tcPr>
          <w:p w14:paraId="0AF79A50" w14:textId="77777777" w:rsidR="0019262A" w:rsidRPr="00283A38" w:rsidRDefault="0019262A" w:rsidP="0019262A">
            <w:pPr>
              <w:jc w:val="center"/>
              <w:rPr>
                <w:rFonts w:cstheme="minorHAnsi"/>
                <w:szCs w:val="20"/>
              </w:rPr>
            </w:pPr>
          </w:p>
        </w:tc>
        <w:tc>
          <w:tcPr>
            <w:tcW w:w="990" w:type="dxa"/>
          </w:tcPr>
          <w:p w14:paraId="57E79A5F" w14:textId="77777777" w:rsidR="0019262A" w:rsidRPr="00283A38" w:rsidRDefault="0019262A" w:rsidP="0019262A">
            <w:pPr>
              <w:jc w:val="center"/>
              <w:rPr>
                <w:rFonts w:cstheme="minorHAnsi"/>
                <w:szCs w:val="20"/>
              </w:rPr>
            </w:pPr>
          </w:p>
        </w:tc>
        <w:tc>
          <w:tcPr>
            <w:tcW w:w="1103" w:type="dxa"/>
          </w:tcPr>
          <w:p w14:paraId="6B1A07E6" w14:textId="77777777" w:rsidR="0019262A" w:rsidRPr="00D65767" w:rsidRDefault="0019262A" w:rsidP="0019262A">
            <w:pPr>
              <w:jc w:val="center"/>
              <w:rPr>
                <w:rFonts w:cstheme="minorHAnsi"/>
                <w:szCs w:val="20"/>
              </w:rPr>
            </w:pPr>
          </w:p>
        </w:tc>
        <w:tc>
          <w:tcPr>
            <w:tcW w:w="1103" w:type="dxa"/>
          </w:tcPr>
          <w:p w14:paraId="60ADF724" w14:textId="6ADBC1B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7438B2A" w14:textId="77777777" w:rsidTr="0061524D">
        <w:tc>
          <w:tcPr>
            <w:tcW w:w="1255" w:type="dxa"/>
          </w:tcPr>
          <w:p w14:paraId="38C973E6" w14:textId="1771E1C2" w:rsidR="0019262A" w:rsidRDefault="0019262A" w:rsidP="0019262A">
            <w:pPr>
              <w:jc w:val="center"/>
              <w:rPr>
                <w:szCs w:val="20"/>
              </w:rPr>
            </w:pPr>
            <w:r w:rsidRPr="007709BB">
              <w:t>3204_02</w:t>
            </w:r>
          </w:p>
        </w:tc>
        <w:tc>
          <w:tcPr>
            <w:tcW w:w="990" w:type="dxa"/>
          </w:tcPr>
          <w:p w14:paraId="237020B6" w14:textId="77777777" w:rsidR="0019262A" w:rsidRPr="00283A38" w:rsidRDefault="0019262A" w:rsidP="0019262A">
            <w:pPr>
              <w:jc w:val="center"/>
              <w:rPr>
                <w:rFonts w:cstheme="minorHAnsi"/>
                <w:szCs w:val="20"/>
              </w:rPr>
            </w:pPr>
          </w:p>
        </w:tc>
        <w:tc>
          <w:tcPr>
            <w:tcW w:w="990" w:type="dxa"/>
          </w:tcPr>
          <w:p w14:paraId="1FA3BE03" w14:textId="77777777" w:rsidR="0019262A" w:rsidRPr="00487927" w:rsidRDefault="0019262A" w:rsidP="0019262A">
            <w:pPr>
              <w:jc w:val="center"/>
              <w:rPr>
                <w:rFonts w:cstheme="minorHAnsi"/>
                <w:szCs w:val="20"/>
              </w:rPr>
            </w:pPr>
          </w:p>
        </w:tc>
        <w:tc>
          <w:tcPr>
            <w:tcW w:w="990" w:type="dxa"/>
          </w:tcPr>
          <w:p w14:paraId="67BD2F09" w14:textId="77777777" w:rsidR="0019262A" w:rsidRPr="00487927" w:rsidRDefault="0019262A" w:rsidP="0019262A">
            <w:pPr>
              <w:jc w:val="center"/>
              <w:rPr>
                <w:rFonts w:cstheme="minorHAnsi"/>
                <w:szCs w:val="20"/>
              </w:rPr>
            </w:pPr>
          </w:p>
        </w:tc>
        <w:tc>
          <w:tcPr>
            <w:tcW w:w="990" w:type="dxa"/>
          </w:tcPr>
          <w:p w14:paraId="5FC26414" w14:textId="77777777" w:rsidR="0019262A" w:rsidRPr="00487927" w:rsidRDefault="0019262A" w:rsidP="0019262A">
            <w:pPr>
              <w:jc w:val="center"/>
              <w:rPr>
                <w:rFonts w:cstheme="minorHAnsi"/>
                <w:szCs w:val="20"/>
              </w:rPr>
            </w:pPr>
          </w:p>
        </w:tc>
        <w:tc>
          <w:tcPr>
            <w:tcW w:w="990" w:type="dxa"/>
          </w:tcPr>
          <w:p w14:paraId="3F863E1D" w14:textId="77777777" w:rsidR="0019262A" w:rsidRPr="00487927" w:rsidRDefault="0019262A" w:rsidP="0019262A">
            <w:pPr>
              <w:jc w:val="center"/>
              <w:rPr>
                <w:rFonts w:cstheme="minorHAnsi"/>
                <w:szCs w:val="20"/>
              </w:rPr>
            </w:pPr>
          </w:p>
        </w:tc>
        <w:tc>
          <w:tcPr>
            <w:tcW w:w="990" w:type="dxa"/>
          </w:tcPr>
          <w:p w14:paraId="1C09B920" w14:textId="77777777" w:rsidR="0019262A" w:rsidRPr="00487927" w:rsidRDefault="0019262A" w:rsidP="0019262A">
            <w:pPr>
              <w:jc w:val="center"/>
              <w:rPr>
                <w:rFonts w:cstheme="minorHAnsi"/>
                <w:szCs w:val="20"/>
              </w:rPr>
            </w:pPr>
          </w:p>
        </w:tc>
        <w:tc>
          <w:tcPr>
            <w:tcW w:w="1080" w:type="dxa"/>
          </w:tcPr>
          <w:p w14:paraId="3C0FCB41" w14:textId="77777777" w:rsidR="0019262A" w:rsidRPr="00283A38" w:rsidRDefault="0019262A" w:rsidP="0019262A">
            <w:pPr>
              <w:jc w:val="center"/>
              <w:rPr>
                <w:rFonts w:cstheme="minorHAnsi"/>
                <w:szCs w:val="20"/>
              </w:rPr>
            </w:pPr>
          </w:p>
        </w:tc>
        <w:tc>
          <w:tcPr>
            <w:tcW w:w="990" w:type="dxa"/>
          </w:tcPr>
          <w:p w14:paraId="44F55328" w14:textId="77777777" w:rsidR="0019262A" w:rsidRPr="00283A38" w:rsidRDefault="0019262A" w:rsidP="0019262A">
            <w:pPr>
              <w:jc w:val="center"/>
              <w:rPr>
                <w:rFonts w:cstheme="minorHAnsi"/>
                <w:szCs w:val="20"/>
              </w:rPr>
            </w:pPr>
          </w:p>
        </w:tc>
        <w:tc>
          <w:tcPr>
            <w:tcW w:w="990" w:type="dxa"/>
          </w:tcPr>
          <w:p w14:paraId="1283F782" w14:textId="77777777" w:rsidR="0019262A" w:rsidRPr="00283A38" w:rsidRDefault="0019262A" w:rsidP="0019262A">
            <w:pPr>
              <w:jc w:val="center"/>
              <w:rPr>
                <w:rFonts w:cstheme="minorHAnsi"/>
                <w:szCs w:val="20"/>
              </w:rPr>
            </w:pPr>
          </w:p>
        </w:tc>
        <w:tc>
          <w:tcPr>
            <w:tcW w:w="1103" w:type="dxa"/>
          </w:tcPr>
          <w:p w14:paraId="6BBADEC3" w14:textId="77777777" w:rsidR="0019262A" w:rsidRPr="00D65767" w:rsidRDefault="0019262A" w:rsidP="0019262A">
            <w:pPr>
              <w:jc w:val="center"/>
              <w:rPr>
                <w:rFonts w:cstheme="minorHAnsi"/>
                <w:szCs w:val="20"/>
              </w:rPr>
            </w:pPr>
          </w:p>
        </w:tc>
        <w:tc>
          <w:tcPr>
            <w:tcW w:w="1103" w:type="dxa"/>
          </w:tcPr>
          <w:p w14:paraId="7B00C2F1" w14:textId="0BA2B5B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45486A0" w14:textId="77777777" w:rsidTr="0061524D">
        <w:tc>
          <w:tcPr>
            <w:tcW w:w="1255" w:type="dxa"/>
          </w:tcPr>
          <w:p w14:paraId="75619F53" w14:textId="06EE96E3" w:rsidR="0019262A" w:rsidRDefault="0019262A" w:rsidP="0019262A">
            <w:pPr>
              <w:jc w:val="center"/>
              <w:rPr>
                <w:szCs w:val="20"/>
              </w:rPr>
            </w:pPr>
            <w:r w:rsidRPr="007709BB">
              <w:t>3204_03</w:t>
            </w:r>
          </w:p>
        </w:tc>
        <w:tc>
          <w:tcPr>
            <w:tcW w:w="990" w:type="dxa"/>
          </w:tcPr>
          <w:p w14:paraId="3D2A3275" w14:textId="77777777" w:rsidR="0019262A" w:rsidRPr="00283A38" w:rsidRDefault="0019262A" w:rsidP="0019262A">
            <w:pPr>
              <w:jc w:val="center"/>
              <w:rPr>
                <w:rFonts w:cstheme="minorHAnsi"/>
                <w:szCs w:val="20"/>
              </w:rPr>
            </w:pPr>
          </w:p>
        </w:tc>
        <w:tc>
          <w:tcPr>
            <w:tcW w:w="990" w:type="dxa"/>
          </w:tcPr>
          <w:p w14:paraId="16DE7D5C" w14:textId="77777777" w:rsidR="0019262A" w:rsidRPr="00487927" w:rsidRDefault="0019262A" w:rsidP="0019262A">
            <w:pPr>
              <w:jc w:val="center"/>
              <w:rPr>
                <w:rFonts w:cstheme="minorHAnsi"/>
                <w:szCs w:val="20"/>
              </w:rPr>
            </w:pPr>
          </w:p>
        </w:tc>
        <w:tc>
          <w:tcPr>
            <w:tcW w:w="990" w:type="dxa"/>
          </w:tcPr>
          <w:p w14:paraId="707BF781" w14:textId="77777777" w:rsidR="0019262A" w:rsidRPr="00487927" w:rsidRDefault="0019262A" w:rsidP="0019262A">
            <w:pPr>
              <w:jc w:val="center"/>
              <w:rPr>
                <w:rFonts w:cstheme="minorHAnsi"/>
                <w:szCs w:val="20"/>
              </w:rPr>
            </w:pPr>
          </w:p>
        </w:tc>
        <w:tc>
          <w:tcPr>
            <w:tcW w:w="990" w:type="dxa"/>
          </w:tcPr>
          <w:p w14:paraId="5ED2FBD5" w14:textId="77777777" w:rsidR="0019262A" w:rsidRPr="00487927" w:rsidRDefault="0019262A" w:rsidP="0019262A">
            <w:pPr>
              <w:jc w:val="center"/>
              <w:rPr>
                <w:rFonts w:cstheme="minorHAnsi"/>
                <w:szCs w:val="20"/>
              </w:rPr>
            </w:pPr>
          </w:p>
        </w:tc>
        <w:tc>
          <w:tcPr>
            <w:tcW w:w="990" w:type="dxa"/>
          </w:tcPr>
          <w:p w14:paraId="5F1410D7" w14:textId="77777777" w:rsidR="0019262A" w:rsidRPr="00487927" w:rsidRDefault="0019262A" w:rsidP="0019262A">
            <w:pPr>
              <w:jc w:val="center"/>
              <w:rPr>
                <w:rFonts w:cstheme="minorHAnsi"/>
                <w:szCs w:val="20"/>
              </w:rPr>
            </w:pPr>
          </w:p>
        </w:tc>
        <w:tc>
          <w:tcPr>
            <w:tcW w:w="990" w:type="dxa"/>
          </w:tcPr>
          <w:p w14:paraId="1FD6E89E" w14:textId="77777777" w:rsidR="0019262A" w:rsidRPr="00487927" w:rsidRDefault="0019262A" w:rsidP="0019262A">
            <w:pPr>
              <w:jc w:val="center"/>
              <w:rPr>
                <w:rFonts w:cstheme="minorHAnsi"/>
                <w:szCs w:val="20"/>
              </w:rPr>
            </w:pPr>
          </w:p>
        </w:tc>
        <w:tc>
          <w:tcPr>
            <w:tcW w:w="1080" w:type="dxa"/>
          </w:tcPr>
          <w:p w14:paraId="12A6A714" w14:textId="77777777" w:rsidR="0019262A" w:rsidRPr="00283A38" w:rsidRDefault="0019262A" w:rsidP="0019262A">
            <w:pPr>
              <w:jc w:val="center"/>
              <w:rPr>
                <w:rFonts w:cstheme="minorHAnsi"/>
                <w:szCs w:val="20"/>
              </w:rPr>
            </w:pPr>
          </w:p>
        </w:tc>
        <w:tc>
          <w:tcPr>
            <w:tcW w:w="990" w:type="dxa"/>
          </w:tcPr>
          <w:p w14:paraId="1E646E27" w14:textId="77777777" w:rsidR="0019262A" w:rsidRPr="00283A38" w:rsidRDefault="0019262A" w:rsidP="0019262A">
            <w:pPr>
              <w:jc w:val="center"/>
              <w:rPr>
                <w:rFonts w:cstheme="minorHAnsi"/>
                <w:szCs w:val="20"/>
              </w:rPr>
            </w:pPr>
          </w:p>
        </w:tc>
        <w:tc>
          <w:tcPr>
            <w:tcW w:w="990" w:type="dxa"/>
          </w:tcPr>
          <w:p w14:paraId="0DE29760" w14:textId="77777777" w:rsidR="0019262A" w:rsidRPr="00283A38" w:rsidRDefault="0019262A" w:rsidP="0019262A">
            <w:pPr>
              <w:jc w:val="center"/>
              <w:rPr>
                <w:rFonts w:cstheme="minorHAnsi"/>
                <w:szCs w:val="20"/>
              </w:rPr>
            </w:pPr>
          </w:p>
        </w:tc>
        <w:tc>
          <w:tcPr>
            <w:tcW w:w="1103" w:type="dxa"/>
          </w:tcPr>
          <w:p w14:paraId="48D6031C" w14:textId="77777777" w:rsidR="0019262A" w:rsidRPr="00D65767" w:rsidRDefault="0019262A" w:rsidP="0019262A">
            <w:pPr>
              <w:jc w:val="center"/>
              <w:rPr>
                <w:rFonts w:cstheme="minorHAnsi"/>
                <w:szCs w:val="20"/>
              </w:rPr>
            </w:pPr>
          </w:p>
        </w:tc>
        <w:tc>
          <w:tcPr>
            <w:tcW w:w="1103" w:type="dxa"/>
          </w:tcPr>
          <w:p w14:paraId="55421CB7" w14:textId="7C21DE41"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F116E07" w14:textId="77777777" w:rsidTr="0061524D">
        <w:tc>
          <w:tcPr>
            <w:tcW w:w="1255" w:type="dxa"/>
          </w:tcPr>
          <w:p w14:paraId="5F1CB660" w14:textId="0A1F39EA" w:rsidR="0019262A" w:rsidRDefault="0019262A" w:rsidP="0019262A">
            <w:pPr>
              <w:jc w:val="center"/>
              <w:rPr>
                <w:szCs w:val="20"/>
              </w:rPr>
            </w:pPr>
            <w:r w:rsidRPr="007709BB">
              <w:t>3204_04</w:t>
            </w:r>
          </w:p>
        </w:tc>
        <w:tc>
          <w:tcPr>
            <w:tcW w:w="990" w:type="dxa"/>
          </w:tcPr>
          <w:p w14:paraId="6B8D63A1" w14:textId="77777777" w:rsidR="0019262A" w:rsidRPr="00283A38" w:rsidRDefault="0019262A" w:rsidP="0019262A">
            <w:pPr>
              <w:jc w:val="center"/>
              <w:rPr>
                <w:rFonts w:cstheme="minorHAnsi"/>
                <w:szCs w:val="20"/>
              </w:rPr>
            </w:pPr>
          </w:p>
        </w:tc>
        <w:tc>
          <w:tcPr>
            <w:tcW w:w="990" w:type="dxa"/>
          </w:tcPr>
          <w:p w14:paraId="2A3400C4" w14:textId="77777777" w:rsidR="0019262A" w:rsidRPr="00487927" w:rsidRDefault="0019262A" w:rsidP="0019262A">
            <w:pPr>
              <w:jc w:val="center"/>
              <w:rPr>
                <w:rFonts w:cstheme="minorHAnsi"/>
                <w:szCs w:val="20"/>
              </w:rPr>
            </w:pPr>
          </w:p>
        </w:tc>
        <w:tc>
          <w:tcPr>
            <w:tcW w:w="990" w:type="dxa"/>
          </w:tcPr>
          <w:p w14:paraId="280E1AA0" w14:textId="77777777" w:rsidR="0019262A" w:rsidRPr="00487927" w:rsidRDefault="0019262A" w:rsidP="0019262A">
            <w:pPr>
              <w:jc w:val="center"/>
              <w:rPr>
                <w:rFonts w:cstheme="minorHAnsi"/>
                <w:szCs w:val="20"/>
              </w:rPr>
            </w:pPr>
          </w:p>
        </w:tc>
        <w:tc>
          <w:tcPr>
            <w:tcW w:w="990" w:type="dxa"/>
          </w:tcPr>
          <w:p w14:paraId="4020212D" w14:textId="77777777" w:rsidR="0019262A" w:rsidRPr="00487927" w:rsidRDefault="0019262A" w:rsidP="0019262A">
            <w:pPr>
              <w:jc w:val="center"/>
              <w:rPr>
                <w:rFonts w:cstheme="minorHAnsi"/>
                <w:szCs w:val="20"/>
              </w:rPr>
            </w:pPr>
          </w:p>
        </w:tc>
        <w:tc>
          <w:tcPr>
            <w:tcW w:w="990" w:type="dxa"/>
          </w:tcPr>
          <w:p w14:paraId="2BA585E7" w14:textId="77777777" w:rsidR="0019262A" w:rsidRPr="00487927" w:rsidRDefault="0019262A" w:rsidP="0019262A">
            <w:pPr>
              <w:jc w:val="center"/>
              <w:rPr>
                <w:rFonts w:cstheme="minorHAnsi"/>
                <w:szCs w:val="20"/>
              </w:rPr>
            </w:pPr>
          </w:p>
        </w:tc>
        <w:tc>
          <w:tcPr>
            <w:tcW w:w="990" w:type="dxa"/>
          </w:tcPr>
          <w:p w14:paraId="080EBE7F" w14:textId="77777777" w:rsidR="0019262A" w:rsidRPr="00487927" w:rsidRDefault="0019262A" w:rsidP="0019262A">
            <w:pPr>
              <w:jc w:val="center"/>
              <w:rPr>
                <w:rFonts w:cstheme="minorHAnsi"/>
                <w:szCs w:val="20"/>
              </w:rPr>
            </w:pPr>
          </w:p>
        </w:tc>
        <w:tc>
          <w:tcPr>
            <w:tcW w:w="1080" w:type="dxa"/>
          </w:tcPr>
          <w:p w14:paraId="38AEBDDE" w14:textId="77777777" w:rsidR="0019262A" w:rsidRPr="00283A38" w:rsidRDefault="0019262A" w:rsidP="0019262A">
            <w:pPr>
              <w:jc w:val="center"/>
              <w:rPr>
                <w:rFonts w:cstheme="minorHAnsi"/>
                <w:szCs w:val="20"/>
              </w:rPr>
            </w:pPr>
          </w:p>
        </w:tc>
        <w:tc>
          <w:tcPr>
            <w:tcW w:w="990" w:type="dxa"/>
          </w:tcPr>
          <w:p w14:paraId="22B6BC2D" w14:textId="77777777" w:rsidR="0019262A" w:rsidRPr="00283A38" w:rsidRDefault="0019262A" w:rsidP="0019262A">
            <w:pPr>
              <w:jc w:val="center"/>
              <w:rPr>
                <w:rFonts w:cstheme="minorHAnsi"/>
                <w:szCs w:val="20"/>
              </w:rPr>
            </w:pPr>
          </w:p>
        </w:tc>
        <w:tc>
          <w:tcPr>
            <w:tcW w:w="990" w:type="dxa"/>
          </w:tcPr>
          <w:p w14:paraId="575DCB9C" w14:textId="77777777" w:rsidR="0019262A" w:rsidRPr="00283A38" w:rsidRDefault="0019262A" w:rsidP="0019262A">
            <w:pPr>
              <w:jc w:val="center"/>
              <w:rPr>
                <w:rFonts w:cstheme="minorHAnsi"/>
                <w:szCs w:val="20"/>
              </w:rPr>
            </w:pPr>
          </w:p>
        </w:tc>
        <w:tc>
          <w:tcPr>
            <w:tcW w:w="1103" w:type="dxa"/>
          </w:tcPr>
          <w:p w14:paraId="44590187" w14:textId="77777777" w:rsidR="0019262A" w:rsidRPr="00D65767" w:rsidRDefault="0019262A" w:rsidP="0019262A">
            <w:pPr>
              <w:jc w:val="center"/>
              <w:rPr>
                <w:rFonts w:cstheme="minorHAnsi"/>
                <w:szCs w:val="20"/>
              </w:rPr>
            </w:pPr>
          </w:p>
        </w:tc>
        <w:tc>
          <w:tcPr>
            <w:tcW w:w="1103" w:type="dxa"/>
          </w:tcPr>
          <w:p w14:paraId="259C7A6D" w14:textId="3A586D55"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E9C15CD" w14:textId="77777777" w:rsidTr="0061524D">
        <w:tc>
          <w:tcPr>
            <w:tcW w:w="1255" w:type="dxa"/>
          </w:tcPr>
          <w:p w14:paraId="7613A0F0" w14:textId="6AFD895E" w:rsidR="0019262A" w:rsidRDefault="0019262A" w:rsidP="0019262A">
            <w:pPr>
              <w:jc w:val="center"/>
              <w:rPr>
                <w:szCs w:val="20"/>
              </w:rPr>
            </w:pPr>
            <w:r w:rsidRPr="007709BB">
              <w:t>3204_05</w:t>
            </w:r>
          </w:p>
        </w:tc>
        <w:tc>
          <w:tcPr>
            <w:tcW w:w="990" w:type="dxa"/>
          </w:tcPr>
          <w:p w14:paraId="6A12034F" w14:textId="77777777" w:rsidR="0019262A" w:rsidRPr="00283A38" w:rsidRDefault="0019262A" w:rsidP="0019262A">
            <w:pPr>
              <w:jc w:val="center"/>
              <w:rPr>
                <w:rFonts w:cstheme="minorHAnsi"/>
                <w:szCs w:val="20"/>
              </w:rPr>
            </w:pPr>
          </w:p>
        </w:tc>
        <w:tc>
          <w:tcPr>
            <w:tcW w:w="990" w:type="dxa"/>
          </w:tcPr>
          <w:p w14:paraId="5015CBBC" w14:textId="77777777" w:rsidR="0019262A" w:rsidRPr="00487927" w:rsidRDefault="0019262A" w:rsidP="0019262A">
            <w:pPr>
              <w:jc w:val="center"/>
              <w:rPr>
                <w:rFonts w:cstheme="minorHAnsi"/>
                <w:szCs w:val="20"/>
              </w:rPr>
            </w:pPr>
          </w:p>
        </w:tc>
        <w:tc>
          <w:tcPr>
            <w:tcW w:w="990" w:type="dxa"/>
          </w:tcPr>
          <w:p w14:paraId="6F35C38F" w14:textId="77777777" w:rsidR="0019262A" w:rsidRPr="00487927" w:rsidRDefault="0019262A" w:rsidP="0019262A">
            <w:pPr>
              <w:jc w:val="center"/>
              <w:rPr>
                <w:rFonts w:cstheme="minorHAnsi"/>
                <w:szCs w:val="20"/>
              </w:rPr>
            </w:pPr>
          </w:p>
        </w:tc>
        <w:tc>
          <w:tcPr>
            <w:tcW w:w="990" w:type="dxa"/>
          </w:tcPr>
          <w:p w14:paraId="7C9C4419" w14:textId="77777777" w:rsidR="0019262A" w:rsidRPr="00487927" w:rsidRDefault="0019262A" w:rsidP="0019262A">
            <w:pPr>
              <w:jc w:val="center"/>
              <w:rPr>
                <w:rFonts w:cstheme="minorHAnsi"/>
                <w:szCs w:val="20"/>
              </w:rPr>
            </w:pPr>
          </w:p>
        </w:tc>
        <w:tc>
          <w:tcPr>
            <w:tcW w:w="990" w:type="dxa"/>
          </w:tcPr>
          <w:p w14:paraId="11ED7CBA" w14:textId="77777777" w:rsidR="0019262A" w:rsidRPr="00487927" w:rsidRDefault="0019262A" w:rsidP="0019262A">
            <w:pPr>
              <w:jc w:val="center"/>
              <w:rPr>
                <w:rFonts w:cstheme="minorHAnsi"/>
                <w:szCs w:val="20"/>
              </w:rPr>
            </w:pPr>
          </w:p>
        </w:tc>
        <w:tc>
          <w:tcPr>
            <w:tcW w:w="990" w:type="dxa"/>
          </w:tcPr>
          <w:p w14:paraId="5ED6B8F8" w14:textId="77777777" w:rsidR="0019262A" w:rsidRPr="00487927" w:rsidRDefault="0019262A" w:rsidP="0019262A">
            <w:pPr>
              <w:jc w:val="center"/>
              <w:rPr>
                <w:rFonts w:cstheme="minorHAnsi"/>
                <w:szCs w:val="20"/>
              </w:rPr>
            </w:pPr>
          </w:p>
        </w:tc>
        <w:tc>
          <w:tcPr>
            <w:tcW w:w="1080" w:type="dxa"/>
          </w:tcPr>
          <w:p w14:paraId="6E82F448" w14:textId="77777777" w:rsidR="0019262A" w:rsidRPr="00283A38" w:rsidRDefault="0019262A" w:rsidP="0019262A">
            <w:pPr>
              <w:jc w:val="center"/>
              <w:rPr>
                <w:rFonts w:cstheme="minorHAnsi"/>
                <w:szCs w:val="20"/>
              </w:rPr>
            </w:pPr>
          </w:p>
        </w:tc>
        <w:tc>
          <w:tcPr>
            <w:tcW w:w="990" w:type="dxa"/>
          </w:tcPr>
          <w:p w14:paraId="30E26777" w14:textId="77777777" w:rsidR="0019262A" w:rsidRPr="00283A38" w:rsidRDefault="0019262A" w:rsidP="0019262A">
            <w:pPr>
              <w:jc w:val="center"/>
              <w:rPr>
                <w:rFonts w:cstheme="minorHAnsi"/>
                <w:szCs w:val="20"/>
              </w:rPr>
            </w:pPr>
          </w:p>
        </w:tc>
        <w:tc>
          <w:tcPr>
            <w:tcW w:w="990" w:type="dxa"/>
          </w:tcPr>
          <w:p w14:paraId="78A81D10" w14:textId="77777777" w:rsidR="0019262A" w:rsidRPr="00283A38" w:rsidRDefault="0019262A" w:rsidP="0019262A">
            <w:pPr>
              <w:jc w:val="center"/>
              <w:rPr>
                <w:rFonts w:cstheme="minorHAnsi"/>
                <w:szCs w:val="20"/>
              </w:rPr>
            </w:pPr>
          </w:p>
        </w:tc>
        <w:tc>
          <w:tcPr>
            <w:tcW w:w="1103" w:type="dxa"/>
          </w:tcPr>
          <w:p w14:paraId="646FF109" w14:textId="77777777" w:rsidR="0019262A" w:rsidRPr="00D65767" w:rsidRDefault="0019262A" w:rsidP="0019262A">
            <w:pPr>
              <w:jc w:val="center"/>
              <w:rPr>
                <w:rFonts w:cstheme="minorHAnsi"/>
                <w:szCs w:val="20"/>
              </w:rPr>
            </w:pPr>
          </w:p>
        </w:tc>
        <w:tc>
          <w:tcPr>
            <w:tcW w:w="1103" w:type="dxa"/>
          </w:tcPr>
          <w:p w14:paraId="357EDAC9" w14:textId="6D672A5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6050998" w14:textId="77777777" w:rsidTr="0061524D">
        <w:tc>
          <w:tcPr>
            <w:tcW w:w="1255" w:type="dxa"/>
          </w:tcPr>
          <w:p w14:paraId="4FD9305C" w14:textId="1B8BC04E" w:rsidR="0019262A" w:rsidRDefault="0019262A" w:rsidP="0019262A">
            <w:pPr>
              <w:jc w:val="center"/>
              <w:rPr>
                <w:szCs w:val="20"/>
              </w:rPr>
            </w:pPr>
            <w:r w:rsidRPr="007709BB">
              <w:t>3204_06</w:t>
            </w:r>
          </w:p>
        </w:tc>
        <w:tc>
          <w:tcPr>
            <w:tcW w:w="990" w:type="dxa"/>
          </w:tcPr>
          <w:p w14:paraId="5A211FB3" w14:textId="77777777" w:rsidR="0019262A" w:rsidRPr="00283A38" w:rsidRDefault="0019262A" w:rsidP="0019262A">
            <w:pPr>
              <w:jc w:val="center"/>
              <w:rPr>
                <w:rFonts w:cstheme="minorHAnsi"/>
                <w:szCs w:val="20"/>
              </w:rPr>
            </w:pPr>
          </w:p>
        </w:tc>
        <w:tc>
          <w:tcPr>
            <w:tcW w:w="990" w:type="dxa"/>
          </w:tcPr>
          <w:p w14:paraId="43C9ED8B" w14:textId="77777777" w:rsidR="0019262A" w:rsidRPr="00487927" w:rsidRDefault="0019262A" w:rsidP="0019262A">
            <w:pPr>
              <w:jc w:val="center"/>
              <w:rPr>
                <w:rFonts w:cstheme="minorHAnsi"/>
                <w:szCs w:val="20"/>
              </w:rPr>
            </w:pPr>
          </w:p>
        </w:tc>
        <w:tc>
          <w:tcPr>
            <w:tcW w:w="990" w:type="dxa"/>
          </w:tcPr>
          <w:p w14:paraId="34AACD55" w14:textId="77777777" w:rsidR="0019262A" w:rsidRPr="00487927" w:rsidRDefault="0019262A" w:rsidP="0019262A">
            <w:pPr>
              <w:jc w:val="center"/>
              <w:rPr>
                <w:rFonts w:cstheme="minorHAnsi"/>
                <w:szCs w:val="20"/>
              </w:rPr>
            </w:pPr>
          </w:p>
        </w:tc>
        <w:tc>
          <w:tcPr>
            <w:tcW w:w="990" w:type="dxa"/>
          </w:tcPr>
          <w:p w14:paraId="1793F592" w14:textId="77777777" w:rsidR="0019262A" w:rsidRPr="00487927" w:rsidRDefault="0019262A" w:rsidP="0019262A">
            <w:pPr>
              <w:jc w:val="center"/>
              <w:rPr>
                <w:rFonts w:cstheme="minorHAnsi"/>
                <w:szCs w:val="20"/>
              </w:rPr>
            </w:pPr>
          </w:p>
        </w:tc>
        <w:tc>
          <w:tcPr>
            <w:tcW w:w="990" w:type="dxa"/>
          </w:tcPr>
          <w:p w14:paraId="2240A4A7" w14:textId="77777777" w:rsidR="0019262A" w:rsidRPr="00487927" w:rsidRDefault="0019262A" w:rsidP="0019262A">
            <w:pPr>
              <w:jc w:val="center"/>
              <w:rPr>
                <w:rFonts w:cstheme="minorHAnsi"/>
                <w:szCs w:val="20"/>
              </w:rPr>
            </w:pPr>
          </w:p>
        </w:tc>
        <w:tc>
          <w:tcPr>
            <w:tcW w:w="990" w:type="dxa"/>
          </w:tcPr>
          <w:p w14:paraId="24F96081" w14:textId="77777777" w:rsidR="0019262A" w:rsidRPr="00487927" w:rsidRDefault="0019262A" w:rsidP="0019262A">
            <w:pPr>
              <w:jc w:val="center"/>
              <w:rPr>
                <w:rFonts w:cstheme="minorHAnsi"/>
                <w:szCs w:val="20"/>
              </w:rPr>
            </w:pPr>
          </w:p>
        </w:tc>
        <w:tc>
          <w:tcPr>
            <w:tcW w:w="1080" w:type="dxa"/>
          </w:tcPr>
          <w:p w14:paraId="0DF7F36F" w14:textId="77777777" w:rsidR="0019262A" w:rsidRPr="00283A38" w:rsidRDefault="0019262A" w:rsidP="0019262A">
            <w:pPr>
              <w:jc w:val="center"/>
              <w:rPr>
                <w:rFonts w:cstheme="minorHAnsi"/>
                <w:szCs w:val="20"/>
              </w:rPr>
            </w:pPr>
          </w:p>
        </w:tc>
        <w:tc>
          <w:tcPr>
            <w:tcW w:w="990" w:type="dxa"/>
          </w:tcPr>
          <w:p w14:paraId="7C429022" w14:textId="77777777" w:rsidR="0019262A" w:rsidRPr="00283A38" w:rsidRDefault="0019262A" w:rsidP="0019262A">
            <w:pPr>
              <w:jc w:val="center"/>
              <w:rPr>
                <w:rFonts w:cstheme="minorHAnsi"/>
                <w:szCs w:val="20"/>
              </w:rPr>
            </w:pPr>
          </w:p>
        </w:tc>
        <w:tc>
          <w:tcPr>
            <w:tcW w:w="990" w:type="dxa"/>
          </w:tcPr>
          <w:p w14:paraId="20A06C01" w14:textId="77777777" w:rsidR="0019262A" w:rsidRPr="00283A38" w:rsidRDefault="0019262A" w:rsidP="0019262A">
            <w:pPr>
              <w:jc w:val="center"/>
              <w:rPr>
                <w:rFonts w:cstheme="minorHAnsi"/>
                <w:szCs w:val="20"/>
              </w:rPr>
            </w:pPr>
          </w:p>
        </w:tc>
        <w:tc>
          <w:tcPr>
            <w:tcW w:w="1103" w:type="dxa"/>
          </w:tcPr>
          <w:p w14:paraId="455C1B62" w14:textId="77777777" w:rsidR="0019262A" w:rsidRPr="00D65767" w:rsidRDefault="0019262A" w:rsidP="0019262A">
            <w:pPr>
              <w:jc w:val="center"/>
              <w:rPr>
                <w:rFonts w:cstheme="minorHAnsi"/>
                <w:szCs w:val="20"/>
              </w:rPr>
            </w:pPr>
          </w:p>
        </w:tc>
        <w:tc>
          <w:tcPr>
            <w:tcW w:w="1103" w:type="dxa"/>
          </w:tcPr>
          <w:p w14:paraId="79936134" w14:textId="29CF80D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04FFAE1" w14:textId="77777777" w:rsidTr="0061524D">
        <w:tc>
          <w:tcPr>
            <w:tcW w:w="1255" w:type="dxa"/>
          </w:tcPr>
          <w:p w14:paraId="76C38080" w14:textId="5B5D2C34" w:rsidR="0019262A" w:rsidRDefault="0019262A" w:rsidP="0019262A">
            <w:pPr>
              <w:jc w:val="center"/>
              <w:rPr>
                <w:szCs w:val="20"/>
              </w:rPr>
            </w:pPr>
            <w:r w:rsidRPr="007709BB">
              <w:t>3204_07</w:t>
            </w:r>
          </w:p>
        </w:tc>
        <w:tc>
          <w:tcPr>
            <w:tcW w:w="990" w:type="dxa"/>
          </w:tcPr>
          <w:p w14:paraId="4525A303" w14:textId="77777777" w:rsidR="0019262A" w:rsidRPr="00283A38" w:rsidRDefault="0019262A" w:rsidP="0019262A">
            <w:pPr>
              <w:jc w:val="center"/>
              <w:rPr>
                <w:rFonts w:cstheme="minorHAnsi"/>
                <w:szCs w:val="20"/>
              </w:rPr>
            </w:pPr>
          </w:p>
        </w:tc>
        <w:tc>
          <w:tcPr>
            <w:tcW w:w="990" w:type="dxa"/>
          </w:tcPr>
          <w:p w14:paraId="4FEB9550" w14:textId="77777777" w:rsidR="0019262A" w:rsidRPr="00487927" w:rsidRDefault="0019262A" w:rsidP="0019262A">
            <w:pPr>
              <w:jc w:val="center"/>
              <w:rPr>
                <w:rFonts w:cstheme="minorHAnsi"/>
                <w:szCs w:val="20"/>
              </w:rPr>
            </w:pPr>
          </w:p>
        </w:tc>
        <w:tc>
          <w:tcPr>
            <w:tcW w:w="990" w:type="dxa"/>
          </w:tcPr>
          <w:p w14:paraId="1BCBF522" w14:textId="77777777" w:rsidR="0019262A" w:rsidRPr="00487927" w:rsidRDefault="0019262A" w:rsidP="0019262A">
            <w:pPr>
              <w:jc w:val="center"/>
              <w:rPr>
                <w:rFonts w:cstheme="minorHAnsi"/>
                <w:szCs w:val="20"/>
              </w:rPr>
            </w:pPr>
          </w:p>
        </w:tc>
        <w:tc>
          <w:tcPr>
            <w:tcW w:w="990" w:type="dxa"/>
          </w:tcPr>
          <w:p w14:paraId="7A87CF5F" w14:textId="77777777" w:rsidR="0019262A" w:rsidRPr="00487927" w:rsidRDefault="0019262A" w:rsidP="0019262A">
            <w:pPr>
              <w:jc w:val="center"/>
              <w:rPr>
                <w:rFonts w:cstheme="minorHAnsi"/>
                <w:szCs w:val="20"/>
              </w:rPr>
            </w:pPr>
          </w:p>
        </w:tc>
        <w:tc>
          <w:tcPr>
            <w:tcW w:w="990" w:type="dxa"/>
          </w:tcPr>
          <w:p w14:paraId="472B6E4A" w14:textId="77777777" w:rsidR="0019262A" w:rsidRPr="00487927" w:rsidRDefault="0019262A" w:rsidP="0019262A">
            <w:pPr>
              <w:jc w:val="center"/>
              <w:rPr>
                <w:rFonts w:cstheme="minorHAnsi"/>
                <w:szCs w:val="20"/>
              </w:rPr>
            </w:pPr>
          </w:p>
        </w:tc>
        <w:tc>
          <w:tcPr>
            <w:tcW w:w="990" w:type="dxa"/>
          </w:tcPr>
          <w:p w14:paraId="6832F39B" w14:textId="77777777" w:rsidR="0019262A" w:rsidRPr="00487927" w:rsidRDefault="0019262A" w:rsidP="0019262A">
            <w:pPr>
              <w:jc w:val="center"/>
              <w:rPr>
                <w:rFonts w:cstheme="minorHAnsi"/>
                <w:szCs w:val="20"/>
              </w:rPr>
            </w:pPr>
          </w:p>
        </w:tc>
        <w:tc>
          <w:tcPr>
            <w:tcW w:w="1080" w:type="dxa"/>
          </w:tcPr>
          <w:p w14:paraId="05B882A4" w14:textId="77777777" w:rsidR="0019262A" w:rsidRPr="00283A38" w:rsidRDefault="0019262A" w:rsidP="0019262A">
            <w:pPr>
              <w:jc w:val="center"/>
              <w:rPr>
                <w:rFonts w:cstheme="minorHAnsi"/>
                <w:szCs w:val="20"/>
              </w:rPr>
            </w:pPr>
          </w:p>
        </w:tc>
        <w:tc>
          <w:tcPr>
            <w:tcW w:w="990" w:type="dxa"/>
          </w:tcPr>
          <w:p w14:paraId="12786E53" w14:textId="77777777" w:rsidR="0019262A" w:rsidRPr="00283A38" w:rsidRDefault="0019262A" w:rsidP="0019262A">
            <w:pPr>
              <w:jc w:val="center"/>
              <w:rPr>
                <w:rFonts w:cstheme="minorHAnsi"/>
                <w:szCs w:val="20"/>
              </w:rPr>
            </w:pPr>
          </w:p>
        </w:tc>
        <w:tc>
          <w:tcPr>
            <w:tcW w:w="990" w:type="dxa"/>
          </w:tcPr>
          <w:p w14:paraId="312D2817" w14:textId="77777777" w:rsidR="0019262A" w:rsidRPr="00283A38" w:rsidRDefault="0019262A" w:rsidP="0019262A">
            <w:pPr>
              <w:jc w:val="center"/>
              <w:rPr>
                <w:rFonts w:cstheme="minorHAnsi"/>
                <w:szCs w:val="20"/>
              </w:rPr>
            </w:pPr>
          </w:p>
        </w:tc>
        <w:tc>
          <w:tcPr>
            <w:tcW w:w="1103" w:type="dxa"/>
          </w:tcPr>
          <w:p w14:paraId="2C67CE34" w14:textId="77777777" w:rsidR="0019262A" w:rsidRPr="00D65767" w:rsidRDefault="0019262A" w:rsidP="0019262A">
            <w:pPr>
              <w:jc w:val="center"/>
              <w:rPr>
                <w:rFonts w:cstheme="minorHAnsi"/>
                <w:szCs w:val="20"/>
              </w:rPr>
            </w:pPr>
          </w:p>
        </w:tc>
        <w:tc>
          <w:tcPr>
            <w:tcW w:w="1103" w:type="dxa"/>
          </w:tcPr>
          <w:p w14:paraId="255E5E2F" w14:textId="188E145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FD83B58" w14:textId="77777777" w:rsidTr="0061524D">
        <w:tc>
          <w:tcPr>
            <w:tcW w:w="1255" w:type="dxa"/>
          </w:tcPr>
          <w:p w14:paraId="461122C9" w14:textId="2075A5C1" w:rsidR="0019262A" w:rsidRDefault="0019262A" w:rsidP="0019262A">
            <w:pPr>
              <w:jc w:val="center"/>
              <w:rPr>
                <w:szCs w:val="20"/>
              </w:rPr>
            </w:pPr>
            <w:r w:rsidRPr="007709BB">
              <w:t>3204_08</w:t>
            </w:r>
          </w:p>
        </w:tc>
        <w:tc>
          <w:tcPr>
            <w:tcW w:w="990" w:type="dxa"/>
          </w:tcPr>
          <w:p w14:paraId="1A7057A8" w14:textId="77777777" w:rsidR="0019262A" w:rsidRPr="00283A38" w:rsidRDefault="0019262A" w:rsidP="0019262A">
            <w:pPr>
              <w:jc w:val="center"/>
              <w:rPr>
                <w:rFonts w:cstheme="minorHAnsi"/>
                <w:szCs w:val="20"/>
              </w:rPr>
            </w:pPr>
          </w:p>
        </w:tc>
        <w:tc>
          <w:tcPr>
            <w:tcW w:w="990" w:type="dxa"/>
          </w:tcPr>
          <w:p w14:paraId="62DF8B51" w14:textId="77777777" w:rsidR="0019262A" w:rsidRPr="00487927" w:rsidRDefault="0019262A" w:rsidP="0019262A">
            <w:pPr>
              <w:jc w:val="center"/>
              <w:rPr>
                <w:rFonts w:cstheme="minorHAnsi"/>
                <w:szCs w:val="20"/>
              </w:rPr>
            </w:pPr>
          </w:p>
        </w:tc>
        <w:tc>
          <w:tcPr>
            <w:tcW w:w="990" w:type="dxa"/>
          </w:tcPr>
          <w:p w14:paraId="34F0809D" w14:textId="77777777" w:rsidR="0019262A" w:rsidRPr="00487927" w:rsidRDefault="0019262A" w:rsidP="0019262A">
            <w:pPr>
              <w:jc w:val="center"/>
              <w:rPr>
                <w:rFonts w:cstheme="minorHAnsi"/>
                <w:szCs w:val="20"/>
              </w:rPr>
            </w:pPr>
          </w:p>
        </w:tc>
        <w:tc>
          <w:tcPr>
            <w:tcW w:w="990" w:type="dxa"/>
          </w:tcPr>
          <w:p w14:paraId="0982C6E1" w14:textId="77777777" w:rsidR="0019262A" w:rsidRPr="00487927" w:rsidRDefault="0019262A" w:rsidP="0019262A">
            <w:pPr>
              <w:jc w:val="center"/>
              <w:rPr>
                <w:rFonts w:cstheme="minorHAnsi"/>
                <w:szCs w:val="20"/>
              </w:rPr>
            </w:pPr>
          </w:p>
        </w:tc>
        <w:tc>
          <w:tcPr>
            <w:tcW w:w="990" w:type="dxa"/>
          </w:tcPr>
          <w:p w14:paraId="79144FEB" w14:textId="77777777" w:rsidR="0019262A" w:rsidRPr="00487927" w:rsidRDefault="0019262A" w:rsidP="0019262A">
            <w:pPr>
              <w:jc w:val="center"/>
              <w:rPr>
                <w:rFonts w:cstheme="minorHAnsi"/>
                <w:szCs w:val="20"/>
              </w:rPr>
            </w:pPr>
          </w:p>
        </w:tc>
        <w:tc>
          <w:tcPr>
            <w:tcW w:w="990" w:type="dxa"/>
          </w:tcPr>
          <w:p w14:paraId="1B4AF4B1" w14:textId="77777777" w:rsidR="0019262A" w:rsidRPr="00487927" w:rsidRDefault="0019262A" w:rsidP="0019262A">
            <w:pPr>
              <w:jc w:val="center"/>
              <w:rPr>
                <w:rFonts w:cstheme="minorHAnsi"/>
                <w:szCs w:val="20"/>
              </w:rPr>
            </w:pPr>
          </w:p>
        </w:tc>
        <w:tc>
          <w:tcPr>
            <w:tcW w:w="1080" w:type="dxa"/>
          </w:tcPr>
          <w:p w14:paraId="2599E9C4" w14:textId="77777777" w:rsidR="0019262A" w:rsidRPr="00283A38" w:rsidRDefault="0019262A" w:rsidP="0019262A">
            <w:pPr>
              <w:jc w:val="center"/>
              <w:rPr>
                <w:rFonts w:cstheme="minorHAnsi"/>
                <w:szCs w:val="20"/>
              </w:rPr>
            </w:pPr>
          </w:p>
        </w:tc>
        <w:tc>
          <w:tcPr>
            <w:tcW w:w="990" w:type="dxa"/>
          </w:tcPr>
          <w:p w14:paraId="1CA9D846" w14:textId="77777777" w:rsidR="0019262A" w:rsidRPr="00283A38" w:rsidRDefault="0019262A" w:rsidP="0019262A">
            <w:pPr>
              <w:jc w:val="center"/>
              <w:rPr>
                <w:rFonts w:cstheme="minorHAnsi"/>
                <w:szCs w:val="20"/>
              </w:rPr>
            </w:pPr>
          </w:p>
        </w:tc>
        <w:tc>
          <w:tcPr>
            <w:tcW w:w="990" w:type="dxa"/>
          </w:tcPr>
          <w:p w14:paraId="3ADAC7A0" w14:textId="77777777" w:rsidR="0019262A" w:rsidRPr="00283A38" w:rsidRDefault="0019262A" w:rsidP="0019262A">
            <w:pPr>
              <w:jc w:val="center"/>
              <w:rPr>
                <w:rFonts w:cstheme="minorHAnsi"/>
                <w:szCs w:val="20"/>
              </w:rPr>
            </w:pPr>
          </w:p>
        </w:tc>
        <w:tc>
          <w:tcPr>
            <w:tcW w:w="1103" w:type="dxa"/>
          </w:tcPr>
          <w:p w14:paraId="762928ED" w14:textId="77777777" w:rsidR="0019262A" w:rsidRPr="00D65767" w:rsidRDefault="0019262A" w:rsidP="0019262A">
            <w:pPr>
              <w:jc w:val="center"/>
              <w:rPr>
                <w:rFonts w:cstheme="minorHAnsi"/>
                <w:szCs w:val="20"/>
              </w:rPr>
            </w:pPr>
          </w:p>
        </w:tc>
        <w:tc>
          <w:tcPr>
            <w:tcW w:w="1103" w:type="dxa"/>
          </w:tcPr>
          <w:p w14:paraId="24140A34" w14:textId="1DB01B5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CB20788" w14:textId="77777777" w:rsidTr="0061524D">
        <w:tc>
          <w:tcPr>
            <w:tcW w:w="1255" w:type="dxa"/>
          </w:tcPr>
          <w:p w14:paraId="785D05F6" w14:textId="5C648EF0" w:rsidR="0019262A" w:rsidRDefault="0019262A" w:rsidP="0019262A">
            <w:pPr>
              <w:jc w:val="center"/>
              <w:rPr>
                <w:szCs w:val="20"/>
              </w:rPr>
            </w:pPr>
            <w:r w:rsidRPr="007709BB">
              <w:t>3206_01</w:t>
            </w:r>
          </w:p>
        </w:tc>
        <w:tc>
          <w:tcPr>
            <w:tcW w:w="990" w:type="dxa"/>
          </w:tcPr>
          <w:p w14:paraId="23BAADE6" w14:textId="77777777" w:rsidR="0019262A" w:rsidRPr="00283A38" w:rsidRDefault="0019262A" w:rsidP="0019262A">
            <w:pPr>
              <w:jc w:val="center"/>
              <w:rPr>
                <w:rFonts w:cstheme="minorHAnsi"/>
                <w:szCs w:val="20"/>
              </w:rPr>
            </w:pPr>
          </w:p>
        </w:tc>
        <w:tc>
          <w:tcPr>
            <w:tcW w:w="990" w:type="dxa"/>
          </w:tcPr>
          <w:p w14:paraId="4BAE0A06" w14:textId="77777777" w:rsidR="0019262A" w:rsidRPr="00487927" w:rsidRDefault="0019262A" w:rsidP="0019262A">
            <w:pPr>
              <w:jc w:val="center"/>
              <w:rPr>
                <w:rFonts w:cstheme="minorHAnsi"/>
                <w:szCs w:val="20"/>
              </w:rPr>
            </w:pPr>
          </w:p>
        </w:tc>
        <w:tc>
          <w:tcPr>
            <w:tcW w:w="990" w:type="dxa"/>
          </w:tcPr>
          <w:p w14:paraId="6EC36E3B" w14:textId="77777777" w:rsidR="0019262A" w:rsidRPr="00487927" w:rsidRDefault="0019262A" w:rsidP="0019262A">
            <w:pPr>
              <w:jc w:val="center"/>
              <w:rPr>
                <w:rFonts w:cstheme="minorHAnsi"/>
                <w:szCs w:val="20"/>
              </w:rPr>
            </w:pPr>
          </w:p>
        </w:tc>
        <w:tc>
          <w:tcPr>
            <w:tcW w:w="990" w:type="dxa"/>
          </w:tcPr>
          <w:p w14:paraId="5A68B668" w14:textId="77777777" w:rsidR="0019262A" w:rsidRPr="00487927" w:rsidRDefault="0019262A" w:rsidP="0019262A">
            <w:pPr>
              <w:jc w:val="center"/>
              <w:rPr>
                <w:rFonts w:cstheme="minorHAnsi"/>
                <w:szCs w:val="20"/>
              </w:rPr>
            </w:pPr>
          </w:p>
        </w:tc>
        <w:tc>
          <w:tcPr>
            <w:tcW w:w="990" w:type="dxa"/>
          </w:tcPr>
          <w:p w14:paraId="7E2AA00D" w14:textId="77777777" w:rsidR="0019262A" w:rsidRPr="00487927" w:rsidRDefault="0019262A" w:rsidP="0019262A">
            <w:pPr>
              <w:jc w:val="center"/>
              <w:rPr>
                <w:rFonts w:cstheme="minorHAnsi"/>
                <w:szCs w:val="20"/>
              </w:rPr>
            </w:pPr>
          </w:p>
        </w:tc>
        <w:tc>
          <w:tcPr>
            <w:tcW w:w="990" w:type="dxa"/>
          </w:tcPr>
          <w:p w14:paraId="444AFE9F" w14:textId="77777777" w:rsidR="0019262A" w:rsidRPr="00487927" w:rsidRDefault="0019262A" w:rsidP="0019262A">
            <w:pPr>
              <w:jc w:val="center"/>
              <w:rPr>
                <w:rFonts w:cstheme="minorHAnsi"/>
                <w:szCs w:val="20"/>
              </w:rPr>
            </w:pPr>
          </w:p>
        </w:tc>
        <w:tc>
          <w:tcPr>
            <w:tcW w:w="1080" w:type="dxa"/>
          </w:tcPr>
          <w:p w14:paraId="0C16E2D2" w14:textId="77777777" w:rsidR="0019262A" w:rsidRPr="00283A38" w:rsidRDefault="0019262A" w:rsidP="0019262A">
            <w:pPr>
              <w:jc w:val="center"/>
              <w:rPr>
                <w:rFonts w:cstheme="minorHAnsi"/>
                <w:szCs w:val="20"/>
              </w:rPr>
            </w:pPr>
          </w:p>
        </w:tc>
        <w:tc>
          <w:tcPr>
            <w:tcW w:w="990" w:type="dxa"/>
          </w:tcPr>
          <w:p w14:paraId="65084996" w14:textId="77777777" w:rsidR="0019262A" w:rsidRPr="00283A38" w:rsidRDefault="0019262A" w:rsidP="0019262A">
            <w:pPr>
              <w:jc w:val="center"/>
              <w:rPr>
                <w:rFonts w:cstheme="minorHAnsi"/>
                <w:szCs w:val="20"/>
              </w:rPr>
            </w:pPr>
          </w:p>
        </w:tc>
        <w:tc>
          <w:tcPr>
            <w:tcW w:w="990" w:type="dxa"/>
          </w:tcPr>
          <w:p w14:paraId="09FBDB48" w14:textId="77777777" w:rsidR="0019262A" w:rsidRPr="00283A38" w:rsidRDefault="0019262A" w:rsidP="0019262A">
            <w:pPr>
              <w:jc w:val="center"/>
              <w:rPr>
                <w:rFonts w:cstheme="minorHAnsi"/>
                <w:szCs w:val="20"/>
              </w:rPr>
            </w:pPr>
          </w:p>
        </w:tc>
        <w:tc>
          <w:tcPr>
            <w:tcW w:w="1103" w:type="dxa"/>
          </w:tcPr>
          <w:p w14:paraId="1E182031" w14:textId="77777777" w:rsidR="0019262A" w:rsidRPr="00D65767" w:rsidRDefault="0019262A" w:rsidP="0019262A">
            <w:pPr>
              <w:jc w:val="center"/>
              <w:rPr>
                <w:rFonts w:cstheme="minorHAnsi"/>
                <w:szCs w:val="20"/>
              </w:rPr>
            </w:pPr>
          </w:p>
        </w:tc>
        <w:tc>
          <w:tcPr>
            <w:tcW w:w="1103" w:type="dxa"/>
          </w:tcPr>
          <w:p w14:paraId="1E97B2C6" w14:textId="08158D2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554C3AD" w14:textId="77777777" w:rsidTr="0061524D">
        <w:tc>
          <w:tcPr>
            <w:tcW w:w="1255" w:type="dxa"/>
          </w:tcPr>
          <w:p w14:paraId="7F0823A1" w14:textId="18CC8560" w:rsidR="0019262A" w:rsidRDefault="0019262A" w:rsidP="0019262A">
            <w:pPr>
              <w:jc w:val="center"/>
              <w:rPr>
                <w:szCs w:val="20"/>
              </w:rPr>
            </w:pPr>
            <w:r w:rsidRPr="007709BB">
              <w:t>3206_02</w:t>
            </w:r>
          </w:p>
        </w:tc>
        <w:tc>
          <w:tcPr>
            <w:tcW w:w="990" w:type="dxa"/>
          </w:tcPr>
          <w:p w14:paraId="764BC2B5" w14:textId="77777777" w:rsidR="0019262A" w:rsidRPr="00283A38" w:rsidRDefault="0019262A" w:rsidP="0019262A">
            <w:pPr>
              <w:jc w:val="center"/>
              <w:rPr>
                <w:rFonts w:cstheme="minorHAnsi"/>
                <w:szCs w:val="20"/>
              </w:rPr>
            </w:pPr>
          </w:p>
        </w:tc>
        <w:tc>
          <w:tcPr>
            <w:tcW w:w="990" w:type="dxa"/>
          </w:tcPr>
          <w:p w14:paraId="53799742" w14:textId="77777777" w:rsidR="0019262A" w:rsidRPr="00487927" w:rsidRDefault="0019262A" w:rsidP="0019262A">
            <w:pPr>
              <w:jc w:val="center"/>
              <w:rPr>
                <w:rFonts w:cstheme="minorHAnsi"/>
                <w:szCs w:val="20"/>
              </w:rPr>
            </w:pPr>
          </w:p>
        </w:tc>
        <w:tc>
          <w:tcPr>
            <w:tcW w:w="990" w:type="dxa"/>
          </w:tcPr>
          <w:p w14:paraId="7AACA267" w14:textId="77777777" w:rsidR="0019262A" w:rsidRPr="00487927" w:rsidRDefault="0019262A" w:rsidP="0019262A">
            <w:pPr>
              <w:jc w:val="center"/>
              <w:rPr>
                <w:rFonts w:cstheme="minorHAnsi"/>
                <w:szCs w:val="20"/>
              </w:rPr>
            </w:pPr>
          </w:p>
        </w:tc>
        <w:tc>
          <w:tcPr>
            <w:tcW w:w="990" w:type="dxa"/>
          </w:tcPr>
          <w:p w14:paraId="4BDF4B0B" w14:textId="77777777" w:rsidR="0019262A" w:rsidRPr="00487927" w:rsidRDefault="0019262A" w:rsidP="0019262A">
            <w:pPr>
              <w:jc w:val="center"/>
              <w:rPr>
                <w:rFonts w:cstheme="minorHAnsi"/>
                <w:szCs w:val="20"/>
              </w:rPr>
            </w:pPr>
          </w:p>
        </w:tc>
        <w:tc>
          <w:tcPr>
            <w:tcW w:w="990" w:type="dxa"/>
          </w:tcPr>
          <w:p w14:paraId="504EC820" w14:textId="77777777" w:rsidR="0019262A" w:rsidRPr="00487927" w:rsidRDefault="0019262A" w:rsidP="0019262A">
            <w:pPr>
              <w:jc w:val="center"/>
              <w:rPr>
                <w:rFonts w:cstheme="minorHAnsi"/>
                <w:szCs w:val="20"/>
              </w:rPr>
            </w:pPr>
          </w:p>
        </w:tc>
        <w:tc>
          <w:tcPr>
            <w:tcW w:w="990" w:type="dxa"/>
          </w:tcPr>
          <w:p w14:paraId="79605960" w14:textId="77777777" w:rsidR="0019262A" w:rsidRPr="00487927" w:rsidRDefault="0019262A" w:rsidP="0019262A">
            <w:pPr>
              <w:jc w:val="center"/>
              <w:rPr>
                <w:rFonts w:cstheme="minorHAnsi"/>
                <w:szCs w:val="20"/>
              </w:rPr>
            </w:pPr>
          </w:p>
        </w:tc>
        <w:tc>
          <w:tcPr>
            <w:tcW w:w="1080" w:type="dxa"/>
          </w:tcPr>
          <w:p w14:paraId="0051AB58" w14:textId="77777777" w:rsidR="0019262A" w:rsidRPr="00283A38" w:rsidRDefault="0019262A" w:rsidP="0019262A">
            <w:pPr>
              <w:jc w:val="center"/>
              <w:rPr>
                <w:rFonts w:cstheme="minorHAnsi"/>
                <w:szCs w:val="20"/>
              </w:rPr>
            </w:pPr>
          </w:p>
        </w:tc>
        <w:tc>
          <w:tcPr>
            <w:tcW w:w="990" w:type="dxa"/>
          </w:tcPr>
          <w:p w14:paraId="5826FEFF" w14:textId="77777777" w:rsidR="0019262A" w:rsidRPr="00283A38" w:rsidRDefault="0019262A" w:rsidP="0019262A">
            <w:pPr>
              <w:jc w:val="center"/>
              <w:rPr>
                <w:rFonts w:cstheme="minorHAnsi"/>
                <w:szCs w:val="20"/>
              </w:rPr>
            </w:pPr>
          </w:p>
        </w:tc>
        <w:tc>
          <w:tcPr>
            <w:tcW w:w="990" w:type="dxa"/>
          </w:tcPr>
          <w:p w14:paraId="6B116709" w14:textId="77777777" w:rsidR="0019262A" w:rsidRPr="00283A38" w:rsidRDefault="0019262A" w:rsidP="0019262A">
            <w:pPr>
              <w:jc w:val="center"/>
              <w:rPr>
                <w:rFonts w:cstheme="minorHAnsi"/>
                <w:szCs w:val="20"/>
              </w:rPr>
            </w:pPr>
          </w:p>
        </w:tc>
        <w:tc>
          <w:tcPr>
            <w:tcW w:w="1103" w:type="dxa"/>
          </w:tcPr>
          <w:p w14:paraId="15AAA9CD" w14:textId="77777777" w:rsidR="0019262A" w:rsidRPr="00D65767" w:rsidRDefault="0019262A" w:rsidP="0019262A">
            <w:pPr>
              <w:jc w:val="center"/>
              <w:rPr>
                <w:rFonts w:cstheme="minorHAnsi"/>
                <w:szCs w:val="20"/>
              </w:rPr>
            </w:pPr>
          </w:p>
        </w:tc>
        <w:tc>
          <w:tcPr>
            <w:tcW w:w="1103" w:type="dxa"/>
          </w:tcPr>
          <w:p w14:paraId="4F40D5BE" w14:textId="3DD4117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A04B57B" w14:textId="77777777" w:rsidTr="0061524D">
        <w:tc>
          <w:tcPr>
            <w:tcW w:w="1255" w:type="dxa"/>
          </w:tcPr>
          <w:p w14:paraId="6D313F6F" w14:textId="792574D6" w:rsidR="0019262A" w:rsidRDefault="0019262A" w:rsidP="0019262A">
            <w:pPr>
              <w:jc w:val="center"/>
              <w:rPr>
                <w:szCs w:val="20"/>
              </w:rPr>
            </w:pPr>
            <w:r w:rsidRPr="007709BB">
              <w:t>3206_03</w:t>
            </w:r>
          </w:p>
        </w:tc>
        <w:tc>
          <w:tcPr>
            <w:tcW w:w="990" w:type="dxa"/>
          </w:tcPr>
          <w:p w14:paraId="155B665C" w14:textId="77777777" w:rsidR="0019262A" w:rsidRPr="00283A38" w:rsidRDefault="0019262A" w:rsidP="0019262A">
            <w:pPr>
              <w:jc w:val="center"/>
              <w:rPr>
                <w:rFonts w:cstheme="minorHAnsi"/>
                <w:szCs w:val="20"/>
              </w:rPr>
            </w:pPr>
          </w:p>
        </w:tc>
        <w:tc>
          <w:tcPr>
            <w:tcW w:w="990" w:type="dxa"/>
          </w:tcPr>
          <w:p w14:paraId="6E729396" w14:textId="77777777" w:rsidR="0019262A" w:rsidRPr="00487927" w:rsidRDefault="0019262A" w:rsidP="0019262A">
            <w:pPr>
              <w:jc w:val="center"/>
              <w:rPr>
                <w:rFonts w:cstheme="minorHAnsi"/>
                <w:szCs w:val="20"/>
              </w:rPr>
            </w:pPr>
          </w:p>
        </w:tc>
        <w:tc>
          <w:tcPr>
            <w:tcW w:w="990" w:type="dxa"/>
          </w:tcPr>
          <w:p w14:paraId="3C94DC3A" w14:textId="77777777" w:rsidR="0019262A" w:rsidRPr="00487927" w:rsidRDefault="0019262A" w:rsidP="0019262A">
            <w:pPr>
              <w:jc w:val="center"/>
              <w:rPr>
                <w:rFonts w:cstheme="minorHAnsi"/>
                <w:szCs w:val="20"/>
              </w:rPr>
            </w:pPr>
          </w:p>
        </w:tc>
        <w:tc>
          <w:tcPr>
            <w:tcW w:w="990" w:type="dxa"/>
          </w:tcPr>
          <w:p w14:paraId="35D164ED" w14:textId="77777777" w:rsidR="0019262A" w:rsidRPr="00487927" w:rsidRDefault="0019262A" w:rsidP="0019262A">
            <w:pPr>
              <w:jc w:val="center"/>
              <w:rPr>
                <w:rFonts w:cstheme="minorHAnsi"/>
                <w:szCs w:val="20"/>
              </w:rPr>
            </w:pPr>
          </w:p>
        </w:tc>
        <w:tc>
          <w:tcPr>
            <w:tcW w:w="990" w:type="dxa"/>
          </w:tcPr>
          <w:p w14:paraId="3D19B95B" w14:textId="77777777" w:rsidR="0019262A" w:rsidRPr="00487927" w:rsidRDefault="0019262A" w:rsidP="0019262A">
            <w:pPr>
              <w:jc w:val="center"/>
              <w:rPr>
                <w:rFonts w:cstheme="minorHAnsi"/>
                <w:szCs w:val="20"/>
              </w:rPr>
            </w:pPr>
          </w:p>
        </w:tc>
        <w:tc>
          <w:tcPr>
            <w:tcW w:w="990" w:type="dxa"/>
          </w:tcPr>
          <w:p w14:paraId="1EE8A90F" w14:textId="77777777" w:rsidR="0019262A" w:rsidRPr="00487927" w:rsidRDefault="0019262A" w:rsidP="0019262A">
            <w:pPr>
              <w:jc w:val="center"/>
              <w:rPr>
                <w:rFonts w:cstheme="minorHAnsi"/>
                <w:szCs w:val="20"/>
              </w:rPr>
            </w:pPr>
          </w:p>
        </w:tc>
        <w:tc>
          <w:tcPr>
            <w:tcW w:w="1080" w:type="dxa"/>
          </w:tcPr>
          <w:p w14:paraId="5EAA657C" w14:textId="77777777" w:rsidR="0019262A" w:rsidRPr="00283A38" w:rsidRDefault="0019262A" w:rsidP="0019262A">
            <w:pPr>
              <w:jc w:val="center"/>
              <w:rPr>
                <w:rFonts w:cstheme="minorHAnsi"/>
                <w:szCs w:val="20"/>
              </w:rPr>
            </w:pPr>
          </w:p>
        </w:tc>
        <w:tc>
          <w:tcPr>
            <w:tcW w:w="990" w:type="dxa"/>
          </w:tcPr>
          <w:p w14:paraId="4A04395C" w14:textId="77777777" w:rsidR="0019262A" w:rsidRPr="00283A38" w:rsidRDefault="0019262A" w:rsidP="0019262A">
            <w:pPr>
              <w:jc w:val="center"/>
              <w:rPr>
                <w:rFonts w:cstheme="minorHAnsi"/>
                <w:szCs w:val="20"/>
              </w:rPr>
            </w:pPr>
          </w:p>
        </w:tc>
        <w:tc>
          <w:tcPr>
            <w:tcW w:w="990" w:type="dxa"/>
          </w:tcPr>
          <w:p w14:paraId="1F196D2B" w14:textId="77777777" w:rsidR="0019262A" w:rsidRPr="00283A38" w:rsidRDefault="0019262A" w:rsidP="0019262A">
            <w:pPr>
              <w:jc w:val="center"/>
              <w:rPr>
                <w:rFonts w:cstheme="minorHAnsi"/>
                <w:szCs w:val="20"/>
              </w:rPr>
            </w:pPr>
          </w:p>
        </w:tc>
        <w:tc>
          <w:tcPr>
            <w:tcW w:w="1103" w:type="dxa"/>
          </w:tcPr>
          <w:p w14:paraId="2D7DCFEE" w14:textId="77777777" w:rsidR="0019262A" w:rsidRPr="00D65767" w:rsidRDefault="0019262A" w:rsidP="0019262A">
            <w:pPr>
              <w:jc w:val="center"/>
              <w:rPr>
                <w:rFonts w:cstheme="minorHAnsi"/>
                <w:szCs w:val="20"/>
              </w:rPr>
            </w:pPr>
          </w:p>
        </w:tc>
        <w:tc>
          <w:tcPr>
            <w:tcW w:w="1103" w:type="dxa"/>
          </w:tcPr>
          <w:p w14:paraId="4E9EB7F9" w14:textId="0BAFD4D6"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ACA85CC" w14:textId="77777777" w:rsidTr="0061524D">
        <w:tc>
          <w:tcPr>
            <w:tcW w:w="1255" w:type="dxa"/>
          </w:tcPr>
          <w:p w14:paraId="189346D1" w14:textId="2D002217" w:rsidR="0019262A" w:rsidRDefault="0019262A" w:rsidP="0019262A">
            <w:pPr>
              <w:jc w:val="center"/>
              <w:rPr>
                <w:szCs w:val="20"/>
              </w:rPr>
            </w:pPr>
            <w:r w:rsidRPr="007709BB">
              <w:t>3206_04</w:t>
            </w:r>
          </w:p>
        </w:tc>
        <w:tc>
          <w:tcPr>
            <w:tcW w:w="990" w:type="dxa"/>
          </w:tcPr>
          <w:p w14:paraId="65107712" w14:textId="77777777" w:rsidR="0019262A" w:rsidRPr="00283A38" w:rsidRDefault="0019262A" w:rsidP="0019262A">
            <w:pPr>
              <w:jc w:val="center"/>
              <w:rPr>
                <w:rFonts w:cstheme="minorHAnsi"/>
                <w:szCs w:val="20"/>
              </w:rPr>
            </w:pPr>
          </w:p>
        </w:tc>
        <w:tc>
          <w:tcPr>
            <w:tcW w:w="990" w:type="dxa"/>
          </w:tcPr>
          <w:p w14:paraId="43B4E1C1" w14:textId="77777777" w:rsidR="0019262A" w:rsidRPr="00487927" w:rsidRDefault="0019262A" w:rsidP="0019262A">
            <w:pPr>
              <w:jc w:val="center"/>
              <w:rPr>
                <w:rFonts w:cstheme="minorHAnsi"/>
                <w:szCs w:val="20"/>
              </w:rPr>
            </w:pPr>
          </w:p>
        </w:tc>
        <w:tc>
          <w:tcPr>
            <w:tcW w:w="990" w:type="dxa"/>
          </w:tcPr>
          <w:p w14:paraId="0D457864" w14:textId="77777777" w:rsidR="0019262A" w:rsidRPr="00487927" w:rsidRDefault="0019262A" w:rsidP="0019262A">
            <w:pPr>
              <w:jc w:val="center"/>
              <w:rPr>
                <w:rFonts w:cstheme="minorHAnsi"/>
                <w:szCs w:val="20"/>
              </w:rPr>
            </w:pPr>
          </w:p>
        </w:tc>
        <w:tc>
          <w:tcPr>
            <w:tcW w:w="990" w:type="dxa"/>
          </w:tcPr>
          <w:p w14:paraId="3D284E8C" w14:textId="77777777" w:rsidR="0019262A" w:rsidRPr="00487927" w:rsidRDefault="0019262A" w:rsidP="0019262A">
            <w:pPr>
              <w:jc w:val="center"/>
              <w:rPr>
                <w:rFonts w:cstheme="minorHAnsi"/>
                <w:szCs w:val="20"/>
              </w:rPr>
            </w:pPr>
          </w:p>
        </w:tc>
        <w:tc>
          <w:tcPr>
            <w:tcW w:w="990" w:type="dxa"/>
          </w:tcPr>
          <w:p w14:paraId="4E5A2FDE" w14:textId="77777777" w:rsidR="0019262A" w:rsidRPr="00487927" w:rsidRDefault="0019262A" w:rsidP="0019262A">
            <w:pPr>
              <w:jc w:val="center"/>
              <w:rPr>
                <w:rFonts w:cstheme="minorHAnsi"/>
                <w:szCs w:val="20"/>
              </w:rPr>
            </w:pPr>
          </w:p>
        </w:tc>
        <w:tc>
          <w:tcPr>
            <w:tcW w:w="990" w:type="dxa"/>
          </w:tcPr>
          <w:p w14:paraId="74EB3DC6" w14:textId="77777777" w:rsidR="0019262A" w:rsidRPr="00487927" w:rsidRDefault="0019262A" w:rsidP="0019262A">
            <w:pPr>
              <w:jc w:val="center"/>
              <w:rPr>
                <w:rFonts w:cstheme="minorHAnsi"/>
                <w:szCs w:val="20"/>
              </w:rPr>
            </w:pPr>
          </w:p>
        </w:tc>
        <w:tc>
          <w:tcPr>
            <w:tcW w:w="1080" w:type="dxa"/>
          </w:tcPr>
          <w:p w14:paraId="7FADC4DE" w14:textId="77777777" w:rsidR="0019262A" w:rsidRPr="00283A38" w:rsidRDefault="0019262A" w:rsidP="0019262A">
            <w:pPr>
              <w:jc w:val="center"/>
              <w:rPr>
                <w:rFonts w:cstheme="minorHAnsi"/>
                <w:szCs w:val="20"/>
              </w:rPr>
            </w:pPr>
          </w:p>
        </w:tc>
        <w:tc>
          <w:tcPr>
            <w:tcW w:w="990" w:type="dxa"/>
          </w:tcPr>
          <w:p w14:paraId="4866873D" w14:textId="77777777" w:rsidR="0019262A" w:rsidRPr="00283A38" w:rsidRDefault="0019262A" w:rsidP="0019262A">
            <w:pPr>
              <w:jc w:val="center"/>
              <w:rPr>
                <w:rFonts w:cstheme="minorHAnsi"/>
                <w:szCs w:val="20"/>
              </w:rPr>
            </w:pPr>
          </w:p>
        </w:tc>
        <w:tc>
          <w:tcPr>
            <w:tcW w:w="990" w:type="dxa"/>
          </w:tcPr>
          <w:p w14:paraId="205EFC1D" w14:textId="77777777" w:rsidR="0019262A" w:rsidRPr="00283A38" w:rsidRDefault="0019262A" w:rsidP="0019262A">
            <w:pPr>
              <w:jc w:val="center"/>
              <w:rPr>
                <w:rFonts w:cstheme="minorHAnsi"/>
                <w:szCs w:val="20"/>
              </w:rPr>
            </w:pPr>
          </w:p>
        </w:tc>
        <w:tc>
          <w:tcPr>
            <w:tcW w:w="1103" w:type="dxa"/>
          </w:tcPr>
          <w:p w14:paraId="76FAACEA" w14:textId="77777777" w:rsidR="0019262A" w:rsidRPr="00D65767" w:rsidRDefault="0019262A" w:rsidP="0019262A">
            <w:pPr>
              <w:jc w:val="center"/>
              <w:rPr>
                <w:rFonts w:cstheme="minorHAnsi"/>
                <w:szCs w:val="20"/>
              </w:rPr>
            </w:pPr>
          </w:p>
        </w:tc>
        <w:tc>
          <w:tcPr>
            <w:tcW w:w="1103" w:type="dxa"/>
          </w:tcPr>
          <w:p w14:paraId="09C878AF" w14:textId="4FBC0505"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9AAF2E7" w14:textId="77777777" w:rsidTr="0061524D">
        <w:tc>
          <w:tcPr>
            <w:tcW w:w="1255" w:type="dxa"/>
          </w:tcPr>
          <w:p w14:paraId="4265B6AC" w14:textId="79289901" w:rsidR="0019262A" w:rsidRDefault="0019262A" w:rsidP="0019262A">
            <w:pPr>
              <w:jc w:val="center"/>
              <w:rPr>
                <w:szCs w:val="20"/>
              </w:rPr>
            </w:pPr>
            <w:r w:rsidRPr="007709BB">
              <w:t>3206_05</w:t>
            </w:r>
          </w:p>
        </w:tc>
        <w:tc>
          <w:tcPr>
            <w:tcW w:w="990" w:type="dxa"/>
          </w:tcPr>
          <w:p w14:paraId="531DCAC3" w14:textId="77777777" w:rsidR="0019262A" w:rsidRPr="00283A38" w:rsidRDefault="0019262A" w:rsidP="0019262A">
            <w:pPr>
              <w:jc w:val="center"/>
              <w:rPr>
                <w:rFonts w:cstheme="minorHAnsi"/>
                <w:szCs w:val="20"/>
              </w:rPr>
            </w:pPr>
          </w:p>
        </w:tc>
        <w:tc>
          <w:tcPr>
            <w:tcW w:w="990" w:type="dxa"/>
          </w:tcPr>
          <w:p w14:paraId="38F8725B" w14:textId="77777777" w:rsidR="0019262A" w:rsidRPr="00487927" w:rsidRDefault="0019262A" w:rsidP="0019262A">
            <w:pPr>
              <w:jc w:val="center"/>
              <w:rPr>
                <w:rFonts w:cstheme="minorHAnsi"/>
                <w:szCs w:val="20"/>
              </w:rPr>
            </w:pPr>
          </w:p>
        </w:tc>
        <w:tc>
          <w:tcPr>
            <w:tcW w:w="990" w:type="dxa"/>
          </w:tcPr>
          <w:p w14:paraId="2E47ECE5" w14:textId="77777777" w:rsidR="0019262A" w:rsidRPr="00487927" w:rsidRDefault="0019262A" w:rsidP="0019262A">
            <w:pPr>
              <w:jc w:val="center"/>
              <w:rPr>
                <w:rFonts w:cstheme="minorHAnsi"/>
                <w:szCs w:val="20"/>
              </w:rPr>
            </w:pPr>
          </w:p>
        </w:tc>
        <w:tc>
          <w:tcPr>
            <w:tcW w:w="990" w:type="dxa"/>
          </w:tcPr>
          <w:p w14:paraId="1857CCE2" w14:textId="77777777" w:rsidR="0019262A" w:rsidRPr="00487927" w:rsidRDefault="0019262A" w:rsidP="0019262A">
            <w:pPr>
              <w:jc w:val="center"/>
              <w:rPr>
                <w:rFonts w:cstheme="minorHAnsi"/>
                <w:szCs w:val="20"/>
              </w:rPr>
            </w:pPr>
          </w:p>
        </w:tc>
        <w:tc>
          <w:tcPr>
            <w:tcW w:w="990" w:type="dxa"/>
          </w:tcPr>
          <w:p w14:paraId="7B5BBCB6" w14:textId="77777777" w:rsidR="0019262A" w:rsidRPr="00487927" w:rsidRDefault="0019262A" w:rsidP="0019262A">
            <w:pPr>
              <w:jc w:val="center"/>
              <w:rPr>
                <w:rFonts w:cstheme="minorHAnsi"/>
                <w:szCs w:val="20"/>
              </w:rPr>
            </w:pPr>
          </w:p>
        </w:tc>
        <w:tc>
          <w:tcPr>
            <w:tcW w:w="990" w:type="dxa"/>
          </w:tcPr>
          <w:p w14:paraId="09637E51" w14:textId="77777777" w:rsidR="0019262A" w:rsidRPr="00487927" w:rsidRDefault="0019262A" w:rsidP="0019262A">
            <w:pPr>
              <w:jc w:val="center"/>
              <w:rPr>
                <w:rFonts w:cstheme="minorHAnsi"/>
                <w:szCs w:val="20"/>
              </w:rPr>
            </w:pPr>
          </w:p>
        </w:tc>
        <w:tc>
          <w:tcPr>
            <w:tcW w:w="1080" w:type="dxa"/>
          </w:tcPr>
          <w:p w14:paraId="48F1A7FE" w14:textId="77777777" w:rsidR="0019262A" w:rsidRPr="00283A38" w:rsidRDefault="0019262A" w:rsidP="0019262A">
            <w:pPr>
              <w:jc w:val="center"/>
              <w:rPr>
                <w:rFonts w:cstheme="minorHAnsi"/>
                <w:szCs w:val="20"/>
              </w:rPr>
            </w:pPr>
          </w:p>
        </w:tc>
        <w:tc>
          <w:tcPr>
            <w:tcW w:w="990" w:type="dxa"/>
          </w:tcPr>
          <w:p w14:paraId="79C68872" w14:textId="77777777" w:rsidR="0019262A" w:rsidRPr="00283A38" w:rsidRDefault="0019262A" w:rsidP="0019262A">
            <w:pPr>
              <w:jc w:val="center"/>
              <w:rPr>
                <w:rFonts w:cstheme="minorHAnsi"/>
                <w:szCs w:val="20"/>
              </w:rPr>
            </w:pPr>
          </w:p>
        </w:tc>
        <w:tc>
          <w:tcPr>
            <w:tcW w:w="990" w:type="dxa"/>
          </w:tcPr>
          <w:p w14:paraId="506D8110" w14:textId="77777777" w:rsidR="0019262A" w:rsidRPr="00283A38" w:rsidRDefault="0019262A" w:rsidP="0019262A">
            <w:pPr>
              <w:jc w:val="center"/>
              <w:rPr>
                <w:rFonts w:cstheme="minorHAnsi"/>
                <w:szCs w:val="20"/>
              </w:rPr>
            </w:pPr>
          </w:p>
        </w:tc>
        <w:tc>
          <w:tcPr>
            <w:tcW w:w="1103" w:type="dxa"/>
          </w:tcPr>
          <w:p w14:paraId="13FD2233" w14:textId="77777777" w:rsidR="0019262A" w:rsidRPr="00D65767" w:rsidRDefault="0019262A" w:rsidP="0019262A">
            <w:pPr>
              <w:jc w:val="center"/>
              <w:rPr>
                <w:rFonts w:cstheme="minorHAnsi"/>
                <w:szCs w:val="20"/>
              </w:rPr>
            </w:pPr>
          </w:p>
        </w:tc>
        <w:tc>
          <w:tcPr>
            <w:tcW w:w="1103" w:type="dxa"/>
          </w:tcPr>
          <w:p w14:paraId="7115BAC4" w14:textId="7B1967E1"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8C9C336" w14:textId="77777777" w:rsidTr="0061524D">
        <w:tc>
          <w:tcPr>
            <w:tcW w:w="1255" w:type="dxa"/>
          </w:tcPr>
          <w:p w14:paraId="429AE04B" w14:textId="2582B499" w:rsidR="0019262A" w:rsidRDefault="0019262A" w:rsidP="0019262A">
            <w:pPr>
              <w:jc w:val="center"/>
              <w:rPr>
                <w:szCs w:val="20"/>
              </w:rPr>
            </w:pPr>
            <w:r w:rsidRPr="007709BB">
              <w:t>3206_06</w:t>
            </w:r>
          </w:p>
        </w:tc>
        <w:tc>
          <w:tcPr>
            <w:tcW w:w="990" w:type="dxa"/>
          </w:tcPr>
          <w:p w14:paraId="4A9B7ECD" w14:textId="77777777" w:rsidR="0019262A" w:rsidRPr="00283A38" w:rsidRDefault="0019262A" w:rsidP="0019262A">
            <w:pPr>
              <w:jc w:val="center"/>
              <w:rPr>
                <w:rFonts w:cstheme="minorHAnsi"/>
                <w:szCs w:val="20"/>
              </w:rPr>
            </w:pPr>
          </w:p>
        </w:tc>
        <w:tc>
          <w:tcPr>
            <w:tcW w:w="990" w:type="dxa"/>
          </w:tcPr>
          <w:p w14:paraId="4A5C6B58" w14:textId="77777777" w:rsidR="0019262A" w:rsidRPr="00487927" w:rsidRDefault="0019262A" w:rsidP="0019262A">
            <w:pPr>
              <w:jc w:val="center"/>
              <w:rPr>
                <w:rFonts w:cstheme="minorHAnsi"/>
                <w:szCs w:val="20"/>
              </w:rPr>
            </w:pPr>
          </w:p>
        </w:tc>
        <w:tc>
          <w:tcPr>
            <w:tcW w:w="990" w:type="dxa"/>
          </w:tcPr>
          <w:p w14:paraId="568EE5E2" w14:textId="77777777" w:rsidR="0019262A" w:rsidRPr="00487927" w:rsidRDefault="0019262A" w:rsidP="0019262A">
            <w:pPr>
              <w:jc w:val="center"/>
              <w:rPr>
                <w:rFonts w:cstheme="minorHAnsi"/>
                <w:szCs w:val="20"/>
              </w:rPr>
            </w:pPr>
          </w:p>
        </w:tc>
        <w:tc>
          <w:tcPr>
            <w:tcW w:w="990" w:type="dxa"/>
          </w:tcPr>
          <w:p w14:paraId="431603EA" w14:textId="77777777" w:rsidR="0019262A" w:rsidRPr="00487927" w:rsidRDefault="0019262A" w:rsidP="0019262A">
            <w:pPr>
              <w:jc w:val="center"/>
              <w:rPr>
                <w:rFonts w:cstheme="minorHAnsi"/>
                <w:szCs w:val="20"/>
              </w:rPr>
            </w:pPr>
          </w:p>
        </w:tc>
        <w:tc>
          <w:tcPr>
            <w:tcW w:w="990" w:type="dxa"/>
          </w:tcPr>
          <w:p w14:paraId="3EA108AA" w14:textId="77777777" w:rsidR="0019262A" w:rsidRPr="00487927" w:rsidRDefault="0019262A" w:rsidP="0019262A">
            <w:pPr>
              <w:jc w:val="center"/>
              <w:rPr>
                <w:rFonts w:cstheme="minorHAnsi"/>
                <w:szCs w:val="20"/>
              </w:rPr>
            </w:pPr>
          </w:p>
        </w:tc>
        <w:tc>
          <w:tcPr>
            <w:tcW w:w="990" w:type="dxa"/>
          </w:tcPr>
          <w:p w14:paraId="42D647BC" w14:textId="77777777" w:rsidR="0019262A" w:rsidRPr="00487927" w:rsidRDefault="0019262A" w:rsidP="0019262A">
            <w:pPr>
              <w:jc w:val="center"/>
              <w:rPr>
                <w:rFonts w:cstheme="minorHAnsi"/>
                <w:szCs w:val="20"/>
              </w:rPr>
            </w:pPr>
          </w:p>
        </w:tc>
        <w:tc>
          <w:tcPr>
            <w:tcW w:w="1080" w:type="dxa"/>
          </w:tcPr>
          <w:p w14:paraId="318AD94E" w14:textId="77777777" w:rsidR="0019262A" w:rsidRPr="00283A38" w:rsidRDefault="0019262A" w:rsidP="0019262A">
            <w:pPr>
              <w:jc w:val="center"/>
              <w:rPr>
                <w:rFonts w:cstheme="minorHAnsi"/>
                <w:szCs w:val="20"/>
              </w:rPr>
            </w:pPr>
          </w:p>
        </w:tc>
        <w:tc>
          <w:tcPr>
            <w:tcW w:w="990" w:type="dxa"/>
          </w:tcPr>
          <w:p w14:paraId="36BF4F4B" w14:textId="77777777" w:rsidR="0019262A" w:rsidRPr="00283A38" w:rsidRDefault="0019262A" w:rsidP="0019262A">
            <w:pPr>
              <w:jc w:val="center"/>
              <w:rPr>
                <w:rFonts w:cstheme="minorHAnsi"/>
                <w:szCs w:val="20"/>
              </w:rPr>
            </w:pPr>
          </w:p>
        </w:tc>
        <w:tc>
          <w:tcPr>
            <w:tcW w:w="990" w:type="dxa"/>
          </w:tcPr>
          <w:p w14:paraId="6451AE6F" w14:textId="77777777" w:rsidR="0019262A" w:rsidRPr="00283A38" w:rsidRDefault="0019262A" w:rsidP="0019262A">
            <w:pPr>
              <w:jc w:val="center"/>
              <w:rPr>
                <w:rFonts w:cstheme="minorHAnsi"/>
                <w:szCs w:val="20"/>
              </w:rPr>
            </w:pPr>
          </w:p>
        </w:tc>
        <w:tc>
          <w:tcPr>
            <w:tcW w:w="1103" w:type="dxa"/>
          </w:tcPr>
          <w:p w14:paraId="2C9DCF63" w14:textId="77777777" w:rsidR="0019262A" w:rsidRPr="00D65767" w:rsidRDefault="0019262A" w:rsidP="0019262A">
            <w:pPr>
              <w:jc w:val="center"/>
              <w:rPr>
                <w:rFonts w:cstheme="minorHAnsi"/>
                <w:szCs w:val="20"/>
              </w:rPr>
            </w:pPr>
          </w:p>
        </w:tc>
        <w:tc>
          <w:tcPr>
            <w:tcW w:w="1103" w:type="dxa"/>
          </w:tcPr>
          <w:p w14:paraId="3D29D47E" w14:textId="18B3257E" w:rsidR="0019262A" w:rsidRPr="00D65767" w:rsidRDefault="0019262A" w:rsidP="0019262A">
            <w:pPr>
              <w:jc w:val="center"/>
              <w:rPr>
                <w:rFonts w:cstheme="minorHAnsi"/>
                <w:szCs w:val="20"/>
              </w:rPr>
            </w:pPr>
            <w:r w:rsidRPr="00283A38">
              <w:rPr>
                <w:rFonts w:cstheme="minorHAnsi"/>
                <w:szCs w:val="20"/>
              </w:rPr>
              <w:t>•</w:t>
            </w:r>
          </w:p>
        </w:tc>
      </w:tr>
      <w:tr w:rsidR="0019262A" w:rsidRPr="00283A38" w14:paraId="7015906C" w14:textId="77777777" w:rsidTr="0061524D">
        <w:tc>
          <w:tcPr>
            <w:tcW w:w="1255" w:type="dxa"/>
          </w:tcPr>
          <w:p w14:paraId="635020A3" w14:textId="22572787" w:rsidR="0019262A" w:rsidRDefault="0019262A" w:rsidP="0019262A">
            <w:pPr>
              <w:jc w:val="center"/>
              <w:rPr>
                <w:szCs w:val="20"/>
              </w:rPr>
            </w:pPr>
            <w:r w:rsidRPr="007709BB">
              <w:t>3206_07</w:t>
            </w:r>
          </w:p>
        </w:tc>
        <w:tc>
          <w:tcPr>
            <w:tcW w:w="990" w:type="dxa"/>
          </w:tcPr>
          <w:p w14:paraId="1401057A" w14:textId="77777777" w:rsidR="0019262A" w:rsidRPr="00283A38" w:rsidRDefault="0019262A" w:rsidP="0019262A">
            <w:pPr>
              <w:jc w:val="center"/>
              <w:rPr>
                <w:rFonts w:cstheme="minorHAnsi"/>
                <w:szCs w:val="20"/>
              </w:rPr>
            </w:pPr>
          </w:p>
        </w:tc>
        <w:tc>
          <w:tcPr>
            <w:tcW w:w="990" w:type="dxa"/>
          </w:tcPr>
          <w:p w14:paraId="063BE141" w14:textId="77777777" w:rsidR="0019262A" w:rsidRPr="00487927" w:rsidRDefault="0019262A" w:rsidP="0019262A">
            <w:pPr>
              <w:jc w:val="center"/>
              <w:rPr>
                <w:rFonts w:cstheme="minorHAnsi"/>
                <w:szCs w:val="20"/>
              </w:rPr>
            </w:pPr>
          </w:p>
        </w:tc>
        <w:tc>
          <w:tcPr>
            <w:tcW w:w="990" w:type="dxa"/>
          </w:tcPr>
          <w:p w14:paraId="423D3C7A" w14:textId="77777777" w:rsidR="0019262A" w:rsidRPr="00487927" w:rsidRDefault="0019262A" w:rsidP="0019262A">
            <w:pPr>
              <w:jc w:val="center"/>
              <w:rPr>
                <w:rFonts w:cstheme="minorHAnsi"/>
                <w:szCs w:val="20"/>
              </w:rPr>
            </w:pPr>
          </w:p>
        </w:tc>
        <w:tc>
          <w:tcPr>
            <w:tcW w:w="990" w:type="dxa"/>
          </w:tcPr>
          <w:p w14:paraId="4245E132" w14:textId="77777777" w:rsidR="0019262A" w:rsidRPr="00487927" w:rsidRDefault="0019262A" w:rsidP="0019262A">
            <w:pPr>
              <w:jc w:val="center"/>
              <w:rPr>
                <w:rFonts w:cstheme="minorHAnsi"/>
                <w:szCs w:val="20"/>
              </w:rPr>
            </w:pPr>
          </w:p>
        </w:tc>
        <w:tc>
          <w:tcPr>
            <w:tcW w:w="990" w:type="dxa"/>
          </w:tcPr>
          <w:p w14:paraId="0DDD22F1" w14:textId="77777777" w:rsidR="0019262A" w:rsidRPr="00487927" w:rsidRDefault="0019262A" w:rsidP="0019262A">
            <w:pPr>
              <w:jc w:val="center"/>
              <w:rPr>
                <w:rFonts w:cstheme="minorHAnsi"/>
                <w:szCs w:val="20"/>
              </w:rPr>
            </w:pPr>
          </w:p>
        </w:tc>
        <w:tc>
          <w:tcPr>
            <w:tcW w:w="990" w:type="dxa"/>
          </w:tcPr>
          <w:p w14:paraId="779240FA" w14:textId="77777777" w:rsidR="0019262A" w:rsidRPr="00487927" w:rsidRDefault="0019262A" w:rsidP="0019262A">
            <w:pPr>
              <w:jc w:val="center"/>
              <w:rPr>
                <w:rFonts w:cstheme="minorHAnsi"/>
                <w:szCs w:val="20"/>
              </w:rPr>
            </w:pPr>
          </w:p>
        </w:tc>
        <w:tc>
          <w:tcPr>
            <w:tcW w:w="1080" w:type="dxa"/>
          </w:tcPr>
          <w:p w14:paraId="40D3B753" w14:textId="77777777" w:rsidR="0019262A" w:rsidRPr="00283A38" w:rsidRDefault="0019262A" w:rsidP="0019262A">
            <w:pPr>
              <w:jc w:val="center"/>
              <w:rPr>
                <w:rFonts w:cstheme="minorHAnsi"/>
                <w:szCs w:val="20"/>
              </w:rPr>
            </w:pPr>
          </w:p>
        </w:tc>
        <w:tc>
          <w:tcPr>
            <w:tcW w:w="990" w:type="dxa"/>
          </w:tcPr>
          <w:p w14:paraId="152CB269" w14:textId="77777777" w:rsidR="0019262A" w:rsidRPr="00283A38" w:rsidRDefault="0019262A" w:rsidP="0019262A">
            <w:pPr>
              <w:jc w:val="center"/>
              <w:rPr>
                <w:rFonts w:cstheme="minorHAnsi"/>
                <w:szCs w:val="20"/>
              </w:rPr>
            </w:pPr>
          </w:p>
        </w:tc>
        <w:tc>
          <w:tcPr>
            <w:tcW w:w="990" w:type="dxa"/>
          </w:tcPr>
          <w:p w14:paraId="6EC53604" w14:textId="77777777" w:rsidR="0019262A" w:rsidRPr="00283A38" w:rsidRDefault="0019262A" w:rsidP="0019262A">
            <w:pPr>
              <w:jc w:val="center"/>
              <w:rPr>
                <w:rFonts w:cstheme="minorHAnsi"/>
                <w:szCs w:val="20"/>
              </w:rPr>
            </w:pPr>
          </w:p>
        </w:tc>
        <w:tc>
          <w:tcPr>
            <w:tcW w:w="1103" w:type="dxa"/>
          </w:tcPr>
          <w:p w14:paraId="1EB6296C" w14:textId="77777777" w:rsidR="0019262A" w:rsidRPr="00D65767" w:rsidRDefault="0019262A" w:rsidP="0019262A">
            <w:pPr>
              <w:jc w:val="center"/>
              <w:rPr>
                <w:rFonts w:cstheme="minorHAnsi"/>
                <w:szCs w:val="20"/>
              </w:rPr>
            </w:pPr>
          </w:p>
        </w:tc>
        <w:tc>
          <w:tcPr>
            <w:tcW w:w="1103" w:type="dxa"/>
          </w:tcPr>
          <w:p w14:paraId="4D5FD259" w14:textId="2BB204E7"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A46A110" w14:textId="77777777" w:rsidTr="0061524D">
        <w:tc>
          <w:tcPr>
            <w:tcW w:w="1255" w:type="dxa"/>
          </w:tcPr>
          <w:p w14:paraId="4738F302" w14:textId="049426A3" w:rsidR="0019262A" w:rsidRDefault="0019262A" w:rsidP="0019262A">
            <w:pPr>
              <w:jc w:val="center"/>
              <w:rPr>
                <w:szCs w:val="20"/>
              </w:rPr>
            </w:pPr>
            <w:r w:rsidRPr="007709BB">
              <w:t>3206_08</w:t>
            </w:r>
          </w:p>
        </w:tc>
        <w:tc>
          <w:tcPr>
            <w:tcW w:w="990" w:type="dxa"/>
          </w:tcPr>
          <w:p w14:paraId="6ECF5DAE" w14:textId="77777777" w:rsidR="0019262A" w:rsidRPr="00283A38" w:rsidRDefault="0019262A" w:rsidP="0019262A">
            <w:pPr>
              <w:jc w:val="center"/>
              <w:rPr>
                <w:rFonts w:cstheme="minorHAnsi"/>
                <w:szCs w:val="20"/>
              </w:rPr>
            </w:pPr>
          </w:p>
        </w:tc>
        <w:tc>
          <w:tcPr>
            <w:tcW w:w="990" w:type="dxa"/>
          </w:tcPr>
          <w:p w14:paraId="2449C0C4" w14:textId="77777777" w:rsidR="0019262A" w:rsidRPr="00487927" w:rsidRDefault="0019262A" w:rsidP="0019262A">
            <w:pPr>
              <w:jc w:val="center"/>
              <w:rPr>
                <w:rFonts w:cstheme="minorHAnsi"/>
                <w:szCs w:val="20"/>
              </w:rPr>
            </w:pPr>
          </w:p>
        </w:tc>
        <w:tc>
          <w:tcPr>
            <w:tcW w:w="990" w:type="dxa"/>
          </w:tcPr>
          <w:p w14:paraId="3C74F00D" w14:textId="77777777" w:rsidR="0019262A" w:rsidRPr="00487927" w:rsidRDefault="0019262A" w:rsidP="0019262A">
            <w:pPr>
              <w:jc w:val="center"/>
              <w:rPr>
                <w:rFonts w:cstheme="minorHAnsi"/>
                <w:szCs w:val="20"/>
              </w:rPr>
            </w:pPr>
          </w:p>
        </w:tc>
        <w:tc>
          <w:tcPr>
            <w:tcW w:w="990" w:type="dxa"/>
          </w:tcPr>
          <w:p w14:paraId="6D29FC2F" w14:textId="77777777" w:rsidR="0019262A" w:rsidRPr="00487927" w:rsidRDefault="0019262A" w:rsidP="0019262A">
            <w:pPr>
              <w:jc w:val="center"/>
              <w:rPr>
                <w:rFonts w:cstheme="minorHAnsi"/>
                <w:szCs w:val="20"/>
              </w:rPr>
            </w:pPr>
          </w:p>
        </w:tc>
        <w:tc>
          <w:tcPr>
            <w:tcW w:w="990" w:type="dxa"/>
          </w:tcPr>
          <w:p w14:paraId="7EBC92A1" w14:textId="77777777" w:rsidR="0019262A" w:rsidRPr="00487927" w:rsidRDefault="0019262A" w:rsidP="0019262A">
            <w:pPr>
              <w:jc w:val="center"/>
              <w:rPr>
                <w:rFonts w:cstheme="minorHAnsi"/>
                <w:szCs w:val="20"/>
              </w:rPr>
            </w:pPr>
          </w:p>
        </w:tc>
        <w:tc>
          <w:tcPr>
            <w:tcW w:w="990" w:type="dxa"/>
          </w:tcPr>
          <w:p w14:paraId="2352188F" w14:textId="77777777" w:rsidR="0019262A" w:rsidRPr="00487927" w:rsidRDefault="0019262A" w:rsidP="0019262A">
            <w:pPr>
              <w:jc w:val="center"/>
              <w:rPr>
                <w:rFonts w:cstheme="minorHAnsi"/>
                <w:szCs w:val="20"/>
              </w:rPr>
            </w:pPr>
          </w:p>
        </w:tc>
        <w:tc>
          <w:tcPr>
            <w:tcW w:w="1080" w:type="dxa"/>
          </w:tcPr>
          <w:p w14:paraId="1F84F959" w14:textId="77777777" w:rsidR="0019262A" w:rsidRPr="00283A38" w:rsidRDefault="0019262A" w:rsidP="0019262A">
            <w:pPr>
              <w:jc w:val="center"/>
              <w:rPr>
                <w:rFonts w:cstheme="minorHAnsi"/>
                <w:szCs w:val="20"/>
              </w:rPr>
            </w:pPr>
          </w:p>
        </w:tc>
        <w:tc>
          <w:tcPr>
            <w:tcW w:w="990" w:type="dxa"/>
          </w:tcPr>
          <w:p w14:paraId="4B5E852D" w14:textId="77777777" w:rsidR="0019262A" w:rsidRPr="00283A38" w:rsidRDefault="0019262A" w:rsidP="0019262A">
            <w:pPr>
              <w:jc w:val="center"/>
              <w:rPr>
                <w:rFonts w:cstheme="minorHAnsi"/>
                <w:szCs w:val="20"/>
              </w:rPr>
            </w:pPr>
          </w:p>
        </w:tc>
        <w:tc>
          <w:tcPr>
            <w:tcW w:w="990" w:type="dxa"/>
          </w:tcPr>
          <w:p w14:paraId="0427F1E2" w14:textId="77777777" w:rsidR="0019262A" w:rsidRPr="00283A38" w:rsidRDefault="0019262A" w:rsidP="0019262A">
            <w:pPr>
              <w:jc w:val="center"/>
              <w:rPr>
                <w:rFonts w:cstheme="minorHAnsi"/>
                <w:szCs w:val="20"/>
              </w:rPr>
            </w:pPr>
          </w:p>
        </w:tc>
        <w:tc>
          <w:tcPr>
            <w:tcW w:w="1103" w:type="dxa"/>
          </w:tcPr>
          <w:p w14:paraId="0B77191C" w14:textId="77777777" w:rsidR="0019262A" w:rsidRPr="00D65767" w:rsidRDefault="0019262A" w:rsidP="0019262A">
            <w:pPr>
              <w:jc w:val="center"/>
              <w:rPr>
                <w:rFonts w:cstheme="minorHAnsi"/>
                <w:szCs w:val="20"/>
              </w:rPr>
            </w:pPr>
          </w:p>
        </w:tc>
        <w:tc>
          <w:tcPr>
            <w:tcW w:w="1103" w:type="dxa"/>
          </w:tcPr>
          <w:p w14:paraId="730B0EE0" w14:textId="6772D93F"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5CC863B" w14:textId="77777777" w:rsidTr="0061524D">
        <w:tc>
          <w:tcPr>
            <w:tcW w:w="1255" w:type="dxa"/>
          </w:tcPr>
          <w:p w14:paraId="1171EC4D" w14:textId="429ADE5B" w:rsidR="0019262A" w:rsidRDefault="0019262A" w:rsidP="0019262A">
            <w:pPr>
              <w:jc w:val="center"/>
              <w:rPr>
                <w:szCs w:val="20"/>
              </w:rPr>
            </w:pPr>
            <w:r w:rsidRPr="007709BB">
              <w:lastRenderedPageBreak/>
              <w:t>3208_01</w:t>
            </w:r>
          </w:p>
        </w:tc>
        <w:tc>
          <w:tcPr>
            <w:tcW w:w="990" w:type="dxa"/>
          </w:tcPr>
          <w:p w14:paraId="5A830B48" w14:textId="77777777" w:rsidR="0019262A" w:rsidRPr="00283A38" w:rsidRDefault="0019262A" w:rsidP="0019262A">
            <w:pPr>
              <w:jc w:val="center"/>
              <w:rPr>
                <w:rFonts w:cstheme="minorHAnsi"/>
                <w:szCs w:val="20"/>
              </w:rPr>
            </w:pPr>
          </w:p>
        </w:tc>
        <w:tc>
          <w:tcPr>
            <w:tcW w:w="990" w:type="dxa"/>
          </w:tcPr>
          <w:p w14:paraId="7054A3AB" w14:textId="77777777" w:rsidR="0019262A" w:rsidRPr="00487927" w:rsidRDefault="0019262A" w:rsidP="0019262A">
            <w:pPr>
              <w:jc w:val="center"/>
              <w:rPr>
                <w:rFonts w:cstheme="minorHAnsi"/>
                <w:szCs w:val="20"/>
              </w:rPr>
            </w:pPr>
          </w:p>
        </w:tc>
        <w:tc>
          <w:tcPr>
            <w:tcW w:w="990" w:type="dxa"/>
          </w:tcPr>
          <w:p w14:paraId="7A17C124" w14:textId="77777777" w:rsidR="0019262A" w:rsidRPr="00487927" w:rsidRDefault="0019262A" w:rsidP="0019262A">
            <w:pPr>
              <w:jc w:val="center"/>
              <w:rPr>
                <w:rFonts w:cstheme="minorHAnsi"/>
                <w:szCs w:val="20"/>
              </w:rPr>
            </w:pPr>
          </w:p>
        </w:tc>
        <w:tc>
          <w:tcPr>
            <w:tcW w:w="990" w:type="dxa"/>
          </w:tcPr>
          <w:p w14:paraId="7C59832D" w14:textId="77777777" w:rsidR="0019262A" w:rsidRPr="00487927" w:rsidRDefault="0019262A" w:rsidP="0019262A">
            <w:pPr>
              <w:jc w:val="center"/>
              <w:rPr>
                <w:rFonts w:cstheme="minorHAnsi"/>
                <w:szCs w:val="20"/>
              </w:rPr>
            </w:pPr>
          </w:p>
        </w:tc>
        <w:tc>
          <w:tcPr>
            <w:tcW w:w="990" w:type="dxa"/>
          </w:tcPr>
          <w:p w14:paraId="110A545B" w14:textId="77777777" w:rsidR="0019262A" w:rsidRPr="00487927" w:rsidRDefault="0019262A" w:rsidP="0019262A">
            <w:pPr>
              <w:jc w:val="center"/>
              <w:rPr>
                <w:rFonts w:cstheme="minorHAnsi"/>
                <w:szCs w:val="20"/>
              </w:rPr>
            </w:pPr>
          </w:p>
        </w:tc>
        <w:tc>
          <w:tcPr>
            <w:tcW w:w="990" w:type="dxa"/>
          </w:tcPr>
          <w:p w14:paraId="5452D60A" w14:textId="77777777" w:rsidR="0019262A" w:rsidRPr="00487927" w:rsidRDefault="0019262A" w:rsidP="0019262A">
            <w:pPr>
              <w:jc w:val="center"/>
              <w:rPr>
                <w:rFonts w:cstheme="minorHAnsi"/>
                <w:szCs w:val="20"/>
              </w:rPr>
            </w:pPr>
          </w:p>
        </w:tc>
        <w:tc>
          <w:tcPr>
            <w:tcW w:w="1080" w:type="dxa"/>
          </w:tcPr>
          <w:p w14:paraId="08EA1334" w14:textId="77777777" w:rsidR="0019262A" w:rsidRPr="00283A38" w:rsidRDefault="0019262A" w:rsidP="0019262A">
            <w:pPr>
              <w:jc w:val="center"/>
              <w:rPr>
                <w:rFonts w:cstheme="minorHAnsi"/>
                <w:szCs w:val="20"/>
              </w:rPr>
            </w:pPr>
          </w:p>
        </w:tc>
        <w:tc>
          <w:tcPr>
            <w:tcW w:w="990" w:type="dxa"/>
          </w:tcPr>
          <w:p w14:paraId="16EF7601" w14:textId="77777777" w:rsidR="0019262A" w:rsidRPr="00283A38" w:rsidRDefault="0019262A" w:rsidP="0019262A">
            <w:pPr>
              <w:jc w:val="center"/>
              <w:rPr>
                <w:rFonts w:cstheme="minorHAnsi"/>
                <w:szCs w:val="20"/>
              </w:rPr>
            </w:pPr>
          </w:p>
        </w:tc>
        <w:tc>
          <w:tcPr>
            <w:tcW w:w="990" w:type="dxa"/>
          </w:tcPr>
          <w:p w14:paraId="7B8EBC1B" w14:textId="77777777" w:rsidR="0019262A" w:rsidRPr="00283A38" w:rsidRDefault="0019262A" w:rsidP="0019262A">
            <w:pPr>
              <w:jc w:val="center"/>
              <w:rPr>
                <w:rFonts w:cstheme="minorHAnsi"/>
                <w:szCs w:val="20"/>
              </w:rPr>
            </w:pPr>
          </w:p>
        </w:tc>
        <w:tc>
          <w:tcPr>
            <w:tcW w:w="1103" w:type="dxa"/>
          </w:tcPr>
          <w:p w14:paraId="2DD35D68" w14:textId="77777777" w:rsidR="0019262A" w:rsidRPr="00D65767" w:rsidRDefault="0019262A" w:rsidP="0019262A">
            <w:pPr>
              <w:jc w:val="center"/>
              <w:rPr>
                <w:rFonts w:cstheme="minorHAnsi"/>
                <w:szCs w:val="20"/>
              </w:rPr>
            </w:pPr>
          </w:p>
        </w:tc>
        <w:tc>
          <w:tcPr>
            <w:tcW w:w="1103" w:type="dxa"/>
          </w:tcPr>
          <w:p w14:paraId="20B33387" w14:textId="3C05431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25FB2A5" w14:textId="77777777" w:rsidTr="0061524D">
        <w:tc>
          <w:tcPr>
            <w:tcW w:w="1255" w:type="dxa"/>
          </w:tcPr>
          <w:p w14:paraId="3305470F" w14:textId="4A512A2A" w:rsidR="0019262A" w:rsidRDefault="0019262A" w:rsidP="0019262A">
            <w:pPr>
              <w:jc w:val="center"/>
              <w:rPr>
                <w:szCs w:val="20"/>
              </w:rPr>
            </w:pPr>
            <w:r w:rsidRPr="007709BB">
              <w:t>3208_02</w:t>
            </w:r>
          </w:p>
        </w:tc>
        <w:tc>
          <w:tcPr>
            <w:tcW w:w="990" w:type="dxa"/>
          </w:tcPr>
          <w:p w14:paraId="6C83E0B0" w14:textId="77777777" w:rsidR="0019262A" w:rsidRPr="00283A38" w:rsidRDefault="0019262A" w:rsidP="0019262A">
            <w:pPr>
              <w:jc w:val="center"/>
              <w:rPr>
                <w:rFonts w:cstheme="minorHAnsi"/>
                <w:szCs w:val="20"/>
              </w:rPr>
            </w:pPr>
          </w:p>
        </w:tc>
        <w:tc>
          <w:tcPr>
            <w:tcW w:w="990" w:type="dxa"/>
          </w:tcPr>
          <w:p w14:paraId="1A4FC2C4" w14:textId="77777777" w:rsidR="0019262A" w:rsidRPr="00487927" w:rsidRDefault="0019262A" w:rsidP="0019262A">
            <w:pPr>
              <w:jc w:val="center"/>
              <w:rPr>
                <w:rFonts w:cstheme="minorHAnsi"/>
                <w:szCs w:val="20"/>
              </w:rPr>
            </w:pPr>
          </w:p>
        </w:tc>
        <w:tc>
          <w:tcPr>
            <w:tcW w:w="990" w:type="dxa"/>
          </w:tcPr>
          <w:p w14:paraId="00EF9261" w14:textId="77777777" w:rsidR="0019262A" w:rsidRPr="00487927" w:rsidRDefault="0019262A" w:rsidP="0019262A">
            <w:pPr>
              <w:jc w:val="center"/>
              <w:rPr>
                <w:rFonts w:cstheme="minorHAnsi"/>
                <w:szCs w:val="20"/>
              </w:rPr>
            </w:pPr>
          </w:p>
        </w:tc>
        <w:tc>
          <w:tcPr>
            <w:tcW w:w="990" w:type="dxa"/>
          </w:tcPr>
          <w:p w14:paraId="01CF370F" w14:textId="77777777" w:rsidR="0019262A" w:rsidRPr="00487927" w:rsidRDefault="0019262A" w:rsidP="0019262A">
            <w:pPr>
              <w:jc w:val="center"/>
              <w:rPr>
                <w:rFonts w:cstheme="minorHAnsi"/>
                <w:szCs w:val="20"/>
              </w:rPr>
            </w:pPr>
          </w:p>
        </w:tc>
        <w:tc>
          <w:tcPr>
            <w:tcW w:w="990" w:type="dxa"/>
          </w:tcPr>
          <w:p w14:paraId="057FE730" w14:textId="77777777" w:rsidR="0019262A" w:rsidRPr="00487927" w:rsidRDefault="0019262A" w:rsidP="0019262A">
            <w:pPr>
              <w:jc w:val="center"/>
              <w:rPr>
                <w:rFonts w:cstheme="minorHAnsi"/>
                <w:szCs w:val="20"/>
              </w:rPr>
            </w:pPr>
          </w:p>
        </w:tc>
        <w:tc>
          <w:tcPr>
            <w:tcW w:w="990" w:type="dxa"/>
          </w:tcPr>
          <w:p w14:paraId="16D4C5E9" w14:textId="77777777" w:rsidR="0019262A" w:rsidRPr="00487927" w:rsidRDefault="0019262A" w:rsidP="0019262A">
            <w:pPr>
              <w:jc w:val="center"/>
              <w:rPr>
                <w:rFonts w:cstheme="minorHAnsi"/>
                <w:szCs w:val="20"/>
              </w:rPr>
            </w:pPr>
          </w:p>
        </w:tc>
        <w:tc>
          <w:tcPr>
            <w:tcW w:w="1080" w:type="dxa"/>
          </w:tcPr>
          <w:p w14:paraId="7BB93FF3" w14:textId="77777777" w:rsidR="0019262A" w:rsidRPr="00283A38" w:rsidRDefault="0019262A" w:rsidP="0019262A">
            <w:pPr>
              <w:jc w:val="center"/>
              <w:rPr>
                <w:rFonts w:cstheme="minorHAnsi"/>
                <w:szCs w:val="20"/>
              </w:rPr>
            </w:pPr>
          </w:p>
        </w:tc>
        <w:tc>
          <w:tcPr>
            <w:tcW w:w="990" w:type="dxa"/>
          </w:tcPr>
          <w:p w14:paraId="0CD738E1" w14:textId="77777777" w:rsidR="0019262A" w:rsidRPr="00283A38" w:rsidRDefault="0019262A" w:rsidP="0019262A">
            <w:pPr>
              <w:jc w:val="center"/>
              <w:rPr>
                <w:rFonts w:cstheme="minorHAnsi"/>
                <w:szCs w:val="20"/>
              </w:rPr>
            </w:pPr>
          </w:p>
        </w:tc>
        <w:tc>
          <w:tcPr>
            <w:tcW w:w="990" w:type="dxa"/>
          </w:tcPr>
          <w:p w14:paraId="37ADBCEC" w14:textId="77777777" w:rsidR="0019262A" w:rsidRPr="00283A38" w:rsidRDefault="0019262A" w:rsidP="0019262A">
            <w:pPr>
              <w:jc w:val="center"/>
              <w:rPr>
                <w:rFonts w:cstheme="minorHAnsi"/>
                <w:szCs w:val="20"/>
              </w:rPr>
            </w:pPr>
          </w:p>
        </w:tc>
        <w:tc>
          <w:tcPr>
            <w:tcW w:w="1103" w:type="dxa"/>
          </w:tcPr>
          <w:p w14:paraId="1F357185" w14:textId="77777777" w:rsidR="0019262A" w:rsidRPr="00D65767" w:rsidRDefault="0019262A" w:rsidP="0019262A">
            <w:pPr>
              <w:jc w:val="center"/>
              <w:rPr>
                <w:rFonts w:cstheme="minorHAnsi"/>
                <w:szCs w:val="20"/>
              </w:rPr>
            </w:pPr>
          </w:p>
        </w:tc>
        <w:tc>
          <w:tcPr>
            <w:tcW w:w="1103" w:type="dxa"/>
          </w:tcPr>
          <w:p w14:paraId="6050AF3D" w14:textId="30EBB734" w:rsidR="0019262A" w:rsidRPr="00D65767" w:rsidRDefault="0019262A" w:rsidP="0019262A">
            <w:pPr>
              <w:jc w:val="center"/>
              <w:rPr>
                <w:rFonts w:cstheme="minorHAnsi"/>
                <w:szCs w:val="20"/>
              </w:rPr>
            </w:pPr>
            <w:r w:rsidRPr="00283A38">
              <w:rPr>
                <w:rFonts w:cstheme="minorHAnsi"/>
                <w:szCs w:val="20"/>
              </w:rPr>
              <w:t>•</w:t>
            </w:r>
          </w:p>
        </w:tc>
      </w:tr>
      <w:tr w:rsidR="0019262A" w:rsidRPr="00283A38" w14:paraId="48332843" w14:textId="77777777" w:rsidTr="0061524D">
        <w:tc>
          <w:tcPr>
            <w:tcW w:w="1255" w:type="dxa"/>
          </w:tcPr>
          <w:p w14:paraId="7EEDD031" w14:textId="26CB76AF" w:rsidR="0019262A" w:rsidRDefault="0019262A" w:rsidP="0019262A">
            <w:pPr>
              <w:jc w:val="center"/>
              <w:rPr>
                <w:szCs w:val="20"/>
              </w:rPr>
            </w:pPr>
            <w:r w:rsidRPr="007709BB">
              <w:t>3208_03</w:t>
            </w:r>
          </w:p>
        </w:tc>
        <w:tc>
          <w:tcPr>
            <w:tcW w:w="990" w:type="dxa"/>
          </w:tcPr>
          <w:p w14:paraId="0458F4AC" w14:textId="77777777" w:rsidR="0019262A" w:rsidRPr="00283A38" w:rsidRDefault="0019262A" w:rsidP="0019262A">
            <w:pPr>
              <w:jc w:val="center"/>
              <w:rPr>
                <w:rFonts w:cstheme="minorHAnsi"/>
                <w:szCs w:val="20"/>
              </w:rPr>
            </w:pPr>
          </w:p>
        </w:tc>
        <w:tc>
          <w:tcPr>
            <w:tcW w:w="990" w:type="dxa"/>
          </w:tcPr>
          <w:p w14:paraId="63AF15B7" w14:textId="77777777" w:rsidR="0019262A" w:rsidRPr="00487927" w:rsidRDefault="0019262A" w:rsidP="0019262A">
            <w:pPr>
              <w:jc w:val="center"/>
              <w:rPr>
                <w:rFonts w:cstheme="minorHAnsi"/>
                <w:szCs w:val="20"/>
              </w:rPr>
            </w:pPr>
          </w:p>
        </w:tc>
        <w:tc>
          <w:tcPr>
            <w:tcW w:w="990" w:type="dxa"/>
          </w:tcPr>
          <w:p w14:paraId="4EE10644" w14:textId="77777777" w:rsidR="0019262A" w:rsidRPr="00487927" w:rsidRDefault="0019262A" w:rsidP="0019262A">
            <w:pPr>
              <w:jc w:val="center"/>
              <w:rPr>
                <w:rFonts w:cstheme="minorHAnsi"/>
                <w:szCs w:val="20"/>
              </w:rPr>
            </w:pPr>
          </w:p>
        </w:tc>
        <w:tc>
          <w:tcPr>
            <w:tcW w:w="990" w:type="dxa"/>
          </w:tcPr>
          <w:p w14:paraId="29BA310D" w14:textId="77777777" w:rsidR="0019262A" w:rsidRPr="00487927" w:rsidRDefault="0019262A" w:rsidP="0019262A">
            <w:pPr>
              <w:jc w:val="center"/>
              <w:rPr>
                <w:rFonts w:cstheme="minorHAnsi"/>
                <w:szCs w:val="20"/>
              </w:rPr>
            </w:pPr>
          </w:p>
        </w:tc>
        <w:tc>
          <w:tcPr>
            <w:tcW w:w="990" w:type="dxa"/>
          </w:tcPr>
          <w:p w14:paraId="66F88B19" w14:textId="77777777" w:rsidR="0019262A" w:rsidRPr="00487927" w:rsidRDefault="0019262A" w:rsidP="0019262A">
            <w:pPr>
              <w:jc w:val="center"/>
              <w:rPr>
                <w:rFonts w:cstheme="minorHAnsi"/>
                <w:szCs w:val="20"/>
              </w:rPr>
            </w:pPr>
          </w:p>
        </w:tc>
        <w:tc>
          <w:tcPr>
            <w:tcW w:w="990" w:type="dxa"/>
          </w:tcPr>
          <w:p w14:paraId="67FD33F1" w14:textId="77777777" w:rsidR="0019262A" w:rsidRPr="00487927" w:rsidRDefault="0019262A" w:rsidP="0019262A">
            <w:pPr>
              <w:jc w:val="center"/>
              <w:rPr>
                <w:rFonts w:cstheme="minorHAnsi"/>
                <w:szCs w:val="20"/>
              </w:rPr>
            </w:pPr>
          </w:p>
        </w:tc>
        <w:tc>
          <w:tcPr>
            <w:tcW w:w="1080" w:type="dxa"/>
          </w:tcPr>
          <w:p w14:paraId="77BE9A09" w14:textId="77777777" w:rsidR="0019262A" w:rsidRPr="00283A38" w:rsidRDefault="0019262A" w:rsidP="0019262A">
            <w:pPr>
              <w:jc w:val="center"/>
              <w:rPr>
                <w:rFonts w:cstheme="minorHAnsi"/>
                <w:szCs w:val="20"/>
              </w:rPr>
            </w:pPr>
          </w:p>
        </w:tc>
        <w:tc>
          <w:tcPr>
            <w:tcW w:w="990" w:type="dxa"/>
          </w:tcPr>
          <w:p w14:paraId="66284447" w14:textId="77777777" w:rsidR="0019262A" w:rsidRPr="00283A38" w:rsidRDefault="0019262A" w:rsidP="0019262A">
            <w:pPr>
              <w:jc w:val="center"/>
              <w:rPr>
                <w:rFonts w:cstheme="minorHAnsi"/>
                <w:szCs w:val="20"/>
              </w:rPr>
            </w:pPr>
          </w:p>
        </w:tc>
        <w:tc>
          <w:tcPr>
            <w:tcW w:w="990" w:type="dxa"/>
          </w:tcPr>
          <w:p w14:paraId="31D03F1F" w14:textId="77777777" w:rsidR="0019262A" w:rsidRPr="00283A38" w:rsidRDefault="0019262A" w:rsidP="0019262A">
            <w:pPr>
              <w:jc w:val="center"/>
              <w:rPr>
                <w:rFonts w:cstheme="minorHAnsi"/>
                <w:szCs w:val="20"/>
              </w:rPr>
            </w:pPr>
          </w:p>
        </w:tc>
        <w:tc>
          <w:tcPr>
            <w:tcW w:w="1103" w:type="dxa"/>
          </w:tcPr>
          <w:p w14:paraId="1D124E3F" w14:textId="77777777" w:rsidR="0019262A" w:rsidRPr="00D65767" w:rsidRDefault="0019262A" w:rsidP="0019262A">
            <w:pPr>
              <w:jc w:val="center"/>
              <w:rPr>
                <w:rFonts w:cstheme="minorHAnsi"/>
                <w:szCs w:val="20"/>
              </w:rPr>
            </w:pPr>
          </w:p>
        </w:tc>
        <w:tc>
          <w:tcPr>
            <w:tcW w:w="1103" w:type="dxa"/>
          </w:tcPr>
          <w:p w14:paraId="62509363" w14:textId="5DE0044E"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9306535" w14:textId="77777777" w:rsidTr="0061524D">
        <w:tc>
          <w:tcPr>
            <w:tcW w:w="1255" w:type="dxa"/>
          </w:tcPr>
          <w:p w14:paraId="4E85F526" w14:textId="6694E0DA" w:rsidR="0019262A" w:rsidRDefault="0019262A" w:rsidP="0019262A">
            <w:pPr>
              <w:jc w:val="center"/>
              <w:rPr>
                <w:szCs w:val="20"/>
              </w:rPr>
            </w:pPr>
            <w:r w:rsidRPr="007709BB">
              <w:t>3208_04</w:t>
            </w:r>
          </w:p>
        </w:tc>
        <w:tc>
          <w:tcPr>
            <w:tcW w:w="990" w:type="dxa"/>
          </w:tcPr>
          <w:p w14:paraId="041A9783" w14:textId="77777777" w:rsidR="0019262A" w:rsidRPr="00283A38" w:rsidRDefault="0019262A" w:rsidP="0019262A">
            <w:pPr>
              <w:jc w:val="center"/>
              <w:rPr>
                <w:rFonts w:cstheme="minorHAnsi"/>
                <w:szCs w:val="20"/>
              </w:rPr>
            </w:pPr>
          </w:p>
        </w:tc>
        <w:tc>
          <w:tcPr>
            <w:tcW w:w="990" w:type="dxa"/>
          </w:tcPr>
          <w:p w14:paraId="0B3334DD" w14:textId="77777777" w:rsidR="0019262A" w:rsidRPr="00487927" w:rsidRDefault="0019262A" w:rsidP="0019262A">
            <w:pPr>
              <w:jc w:val="center"/>
              <w:rPr>
                <w:rFonts w:cstheme="minorHAnsi"/>
                <w:szCs w:val="20"/>
              </w:rPr>
            </w:pPr>
          </w:p>
        </w:tc>
        <w:tc>
          <w:tcPr>
            <w:tcW w:w="990" w:type="dxa"/>
          </w:tcPr>
          <w:p w14:paraId="467FC592" w14:textId="77777777" w:rsidR="0019262A" w:rsidRPr="00487927" w:rsidRDefault="0019262A" w:rsidP="0019262A">
            <w:pPr>
              <w:jc w:val="center"/>
              <w:rPr>
                <w:rFonts w:cstheme="minorHAnsi"/>
                <w:szCs w:val="20"/>
              </w:rPr>
            </w:pPr>
          </w:p>
        </w:tc>
        <w:tc>
          <w:tcPr>
            <w:tcW w:w="990" w:type="dxa"/>
          </w:tcPr>
          <w:p w14:paraId="2ECB503A" w14:textId="77777777" w:rsidR="0019262A" w:rsidRPr="00487927" w:rsidRDefault="0019262A" w:rsidP="0019262A">
            <w:pPr>
              <w:jc w:val="center"/>
              <w:rPr>
                <w:rFonts w:cstheme="minorHAnsi"/>
                <w:szCs w:val="20"/>
              </w:rPr>
            </w:pPr>
          </w:p>
        </w:tc>
        <w:tc>
          <w:tcPr>
            <w:tcW w:w="990" w:type="dxa"/>
          </w:tcPr>
          <w:p w14:paraId="48D180E9" w14:textId="77777777" w:rsidR="0019262A" w:rsidRPr="00487927" w:rsidRDefault="0019262A" w:rsidP="0019262A">
            <w:pPr>
              <w:jc w:val="center"/>
              <w:rPr>
                <w:rFonts w:cstheme="minorHAnsi"/>
                <w:szCs w:val="20"/>
              </w:rPr>
            </w:pPr>
          </w:p>
        </w:tc>
        <w:tc>
          <w:tcPr>
            <w:tcW w:w="990" w:type="dxa"/>
          </w:tcPr>
          <w:p w14:paraId="284B3B32" w14:textId="77777777" w:rsidR="0019262A" w:rsidRPr="00487927" w:rsidRDefault="0019262A" w:rsidP="0019262A">
            <w:pPr>
              <w:jc w:val="center"/>
              <w:rPr>
                <w:rFonts w:cstheme="minorHAnsi"/>
                <w:szCs w:val="20"/>
              </w:rPr>
            </w:pPr>
          </w:p>
        </w:tc>
        <w:tc>
          <w:tcPr>
            <w:tcW w:w="1080" w:type="dxa"/>
          </w:tcPr>
          <w:p w14:paraId="692AAAC1" w14:textId="77777777" w:rsidR="0019262A" w:rsidRPr="00283A38" w:rsidRDefault="0019262A" w:rsidP="0019262A">
            <w:pPr>
              <w:jc w:val="center"/>
              <w:rPr>
                <w:rFonts w:cstheme="minorHAnsi"/>
                <w:szCs w:val="20"/>
              </w:rPr>
            </w:pPr>
          </w:p>
        </w:tc>
        <w:tc>
          <w:tcPr>
            <w:tcW w:w="990" w:type="dxa"/>
          </w:tcPr>
          <w:p w14:paraId="24E593CB" w14:textId="77777777" w:rsidR="0019262A" w:rsidRPr="00283A38" w:rsidRDefault="0019262A" w:rsidP="0019262A">
            <w:pPr>
              <w:jc w:val="center"/>
              <w:rPr>
                <w:rFonts w:cstheme="minorHAnsi"/>
                <w:szCs w:val="20"/>
              </w:rPr>
            </w:pPr>
          </w:p>
        </w:tc>
        <w:tc>
          <w:tcPr>
            <w:tcW w:w="990" w:type="dxa"/>
          </w:tcPr>
          <w:p w14:paraId="166398E2" w14:textId="77777777" w:rsidR="0019262A" w:rsidRPr="00283A38" w:rsidRDefault="0019262A" w:rsidP="0019262A">
            <w:pPr>
              <w:jc w:val="center"/>
              <w:rPr>
                <w:rFonts w:cstheme="minorHAnsi"/>
                <w:szCs w:val="20"/>
              </w:rPr>
            </w:pPr>
          </w:p>
        </w:tc>
        <w:tc>
          <w:tcPr>
            <w:tcW w:w="1103" w:type="dxa"/>
          </w:tcPr>
          <w:p w14:paraId="05ECCA2E" w14:textId="77777777" w:rsidR="0019262A" w:rsidRPr="00D65767" w:rsidRDefault="0019262A" w:rsidP="0019262A">
            <w:pPr>
              <w:jc w:val="center"/>
              <w:rPr>
                <w:rFonts w:cstheme="minorHAnsi"/>
                <w:szCs w:val="20"/>
              </w:rPr>
            </w:pPr>
          </w:p>
        </w:tc>
        <w:tc>
          <w:tcPr>
            <w:tcW w:w="1103" w:type="dxa"/>
          </w:tcPr>
          <w:p w14:paraId="68150367" w14:textId="761209F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19E3421" w14:textId="77777777" w:rsidTr="0061524D">
        <w:tc>
          <w:tcPr>
            <w:tcW w:w="1255" w:type="dxa"/>
          </w:tcPr>
          <w:p w14:paraId="08E57379" w14:textId="7882FDC2" w:rsidR="0019262A" w:rsidRDefault="0019262A" w:rsidP="0019262A">
            <w:pPr>
              <w:jc w:val="center"/>
              <w:rPr>
                <w:szCs w:val="20"/>
              </w:rPr>
            </w:pPr>
            <w:r w:rsidRPr="007709BB">
              <w:t>3208_05</w:t>
            </w:r>
          </w:p>
        </w:tc>
        <w:tc>
          <w:tcPr>
            <w:tcW w:w="990" w:type="dxa"/>
          </w:tcPr>
          <w:p w14:paraId="658B9F94" w14:textId="77777777" w:rsidR="0019262A" w:rsidRPr="00283A38" w:rsidRDefault="0019262A" w:rsidP="0019262A">
            <w:pPr>
              <w:jc w:val="center"/>
              <w:rPr>
                <w:rFonts w:cstheme="minorHAnsi"/>
                <w:szCs w:val="20"/>
              </w:rPr>
            </w:pPr>
          </w:p>
        </w:tc>
        <w:tc>
          <w:tcPr>
            <w:tcW w:w="990" w:type="dxa"/>
          </w:tcPr>
          <w:p w14:paraId="3875DA91" w14:textId="77777777" w:rsidR="0019262A" w:rsidRPr="00487927" w:rsidRDefault="0019262A" w:rsidP="0019262A">
            <w:pPr>
              <w:jc w:val="center"/>
              <w:rPr>
                <w:rFonts w:cstheme="minorHAnsi"/>
                <w:szCs w:val="20"/>
              </w:rPr>
            </w:pPr>
          </w:p>
        </w:tc>
        <w:tc>
          <w:tcPr>
            <w:tcW w:w="990" w:type="dxa"/>
          </w:tcPr>
          <w:p w14:paraId="1C4EB270" w14:textId="77777777" w:rsidR="0019262A" w:rsidRPr="00487927" w:rsidRDefault="0019262A" w:rsidP="0019262A">
            <w:pPr>
              <w:jc w:val="center"/>
              <w:rPr>
                <w:rFonts w:cstheme="minorHAnsi"/>
                <w:szCs w:val="20"/>
              </w:rPr>
            </w:pPr>
          </w:p>
        </w:tc>
        <w:tc>
          <w:tcPr>
            <w:tcW w:w="990" w:type="dxa"/>
          </w:tcPr>
          <w:p w14:paraId="12202A4A" w14:textId="77777777" w:rsidR="0019262A" w:rsidRPr="00487927" w:rsidRDefault="0019262A" w:rsidP="0019262A">
            <w:pPr>
              <w:jc w:val="center"/>
              <w:rPr>
                <w:rFonts w:cstheme="minorHAnsi"/>
                <w:szCs w:val="20"/>
              </w:rPr>
            </w:pPr>
          </w:p>
        </w:tc>
        <w:tc>
          <w:tcPr>
            <w:tcW w:w="990" w:type="dxa"/>
          </w:tcPr>
          <w:p w14:paraId="770303D0" w14:textId="77777777" w:rsidR="0019262A" w:rsidRPr="00487927" w:rsidRDefault="0019262A" w:rsidP="0019262A">
            <w:pPr>
              <w:jc w:val="center"/>
              <w:rPr>
                <w:rFonts w:cstheme="minorHAnsi"/>
                <w:szCs w:val="20"/>
              </w:rPr>
            </w:pPr>
          </w:p>
        </w:tc>
        <w:tc>
          <w:tcPr>
            <w:tcW w:w="990" w:type="dxa"/>
          </w:tcPr>
          <w:p w14:paraId="49B645D6" w14:textId="77777777" w:rsidR="0019262A" w:rsidRPr="00487927" w:rsidRDefault="0019262A" w:rsidP="0019262A">
            <w:pPr>
              <w:jc w:val="center"/>
              <w:rPr>
                <w:rFonts w:cstheme="minorHAnsi"/>
                <w:szCs w:val="20"/>
              </w:rPr>
            </w:pPr>
          </w:p>
        </w:tc>
        <w:tc>
          <w:tcPr>
            <w:tcW w:w="1080" w:type="dxa"/>
          </w:tcPr>
          <w:p w14:paraId="70A20592" w14:textId="77777777" w:rsidR="0019262A" w:rsidRPr="00283A38" w:rsidRDefault="0019262A" w:rsidP="0019262A">
            <w:pPr>
              <w:jc w:val="center"/>
              <w:rPr>
                <w:rFonts w:cstheme="minorHAnsi"/>
                <w:szCs w:val="20"/>
              </w:rPr>
            </w:pPr>
          </w:p>
        </w:tc>
        <w:tc>
          <w:tcPr>
            <w:tcW w:w="990" w:type="dxa"/>
          </w:tcPr>
          <w:p w14:paraId="12BCA249" w14:textId="77777777" w:rsidR="0019262A" w:rsidRPr="00283A38" w:rsidRDefault="0019262A" w:rsidP="0019262A">
            <w:pPr>
              <w:jc w:val="center"/>
              <w:rPr>
                <w:rFonts w:cstheme="minorHAnsi"/>
                <w:szCs w:val="20"/>
              </w:rPr>
            </w:pPr>
          </w:p>
        </w:tc>
        <w:tc>
          <w:tcPr>
            <w:tcW w:w="990" w:type="dxa"/>
          </w:tcPr>
          <w:p w14:paraId="69AA81E4" w14:textId="77777777" w:rsidR="0019262A" w:rsidRPr="00283A38" w:rsidRDefault="0019262A" w:rsidP="0019262A">
            <w:pPr>
              <w:jc w:val="center"/>
              <w:rPr>
                <w:rFonts w:cstheme="minorHAnsi"/>
                <w:szCs w:val="20"/>
              </w:rPr>
            </w:pPr>
          </w:p>
        </w:tc>
        <w:tc>
          <w:tcPr>
            <w:tcW w:w="1103" w:type="dxa"/>
          </w:tcPr>
          <w:p w14:paraId="4D45EA95" w14:textId="77777777" w:rsidR="0019262A" w:rsidRPr="00D65767" w:rsidRDefault="0019262A" w:rsidP="0019262A">
            <w:pPr>
              <w:jc w:val="center"/>
              <w:rPr>
                <w:rFonts w:cstheme="minorHAnsi"/>
                <w:szCs w:val="20"/>
              </w:rPr>
            </w:pPr>
          </w:p>
        </w:tc>
        <w:tc>
          <w:tcPr>
            <w:tcW w:w="1103" w:type="dxa"/>
          </w:tcPr>
          <w:p w14:paraId="0E453F68" w14:textId="2D1421B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A472FC0" w14:textId="77777777" w:rsidTr="0061524D">
        <w:tc>
          <w:tcPr>
            <w:tcW w:w="1255" w:type="dxa"/>
          </w:tcPr>
          <w:p w14:paraId="1CE178E2" w14:textId="544DF143" w:rsidR="0019262A" w:rsidRDefault="0019262A" w:rsidP="0019262A">
            <w:pPr>
              <w:jc w:val="center"/>
              <w:rPr>
                <w:szCs w:val="20"/>
              </w:rPr>
            </w:pPr>
            <w:r w:rsidRPr="007709BB">
              <w:t>3208_06</w:t>
            </w:r>
          </w:p>
        </w:tc>
        <w:tc>
          <w:tcPr>
            <w:tcW w:w="990" w:type="dxa"/>
          </w:tcPr>
          <w:p w14:paraId="10E73F4F" w14:textId="77777777" w:rsidR="0019262A" w:rsidRPr="00283A38" w:rsidRDefault="0019262A" w:rsidP="0019262A">
            <w:pPr>
              <w:jc w:val="center"/>
              <w:rPr>
                <w:rFonts w:cstheme="minorHAnsi"/>
                <w:szCs w:val="20"/>
              </w:rPr>
            </w:pPr>
          </w:p>
        </w:tc>
        <w:tc>
          <w:tcPr>
            <w:tcW w:w="990" w:type="dxa"/>
          </w:tcPr>
          <w:p w14:paraId="12747EF0" w14:textId="77777777" w:rsidR="0019262A" w:rsidRPr="00487927" w:rsidRDefault="0019262A" w:rsidP="0019262A">
            <w:pPr>
              <w:jc w:val="center"/>
              <w:rPr>
                <w:rFonts w:cstheme="minorHAnsi"/>
                <w:szCs w:val="20"/>
              </w:rPr>
            </w:pPr>
          </w:p>
        </w:tc>
        <w:tc>
          <w:tcPr>
            <w:tcW w:w="990" w:type="dxa"/>
          </w:tcPr>
          <w:p w14:paraId="1A366A5F" w14:textId="77777777" w:rsidR="0019262A" w:rsidRPr="00487927" w:rsidRDefault="0019262A" w:rsidP="0019262A">
            <w:pPr>
              <w:jc w:val="center"/>
              <w:rPr>
                <w:rFonts w:cstheme="minorHAnsi"/>
                <w:szCs w:val="20"/>
              </w:rPr>
            </w:pPr>
          </w:p>
        </w:tc>
        <w:tc>
          <w:tcPr>
            <w:tcW w:w="990" w:type="dxa"/>
          </w:tcPr>
          <w:p w14:paraId="349B864B" w14:textId="77777777" w:rsidR="0019262A" w:rsidRPr="00487927" w:rsidRDefault="0019262A" w:rsidP="0019262A">
            <w:pPr>
              <w:jc w:val="center"/>
              <w:rPr>
                <w:rFonts w:cstheme="minorHAnsi"/>
                <w:szCs w:val="20"/>
              </w:rPr>
            </w:pPr>
          </w:p>
        </w:tc>
        <w:tc>
          <w:tcPr>
            <w:tcW w:w="990" w:type="dxa"/>
          </w:tcPr>
          <w:p w14:paraId="4D7BC589" w14:textId="77777777" w:rsidR="0019262A" w:rsidRPr="00487927" w:rsidRDefault="0019262A" w:rsidP="0019262A">
            <w:pPr>
              <w:jc w:val="center"/>
              <w:rPr>
                <w:rFonts w:cstheme="minorHAnsi"/>
                <w:szCs w:val="20"/>
              </w:rPr>
            </w:pPr>
          </w:p>
        </w:tc>
        <w:tc>
          <w:tcPr>
            <w:tcW w:w="990" w:type="dxa"/>
          </w:tcPr>
          <w:p w14:paraId="2055EDE4" w14:textId="77777777" w:rsidR="0019262A" w:rsidRPr="00487927" w:rsidRDefault="0019262A" w:rsidP="0019262A">
            <w:pPr>
              <w:jc w:val="center"/>
              <w:rPr>
                <w:rFonts w:cstheme="minorHAnsi"/>
                <w:szCs w:val="20"/>
              </w:rPr>
            </w:pPr>
          </w:p>
        </w:tc>
        <w:tc>
          <w:tcPr>
            <w:tcW w:w="1080" w:type="dxa"/>
          </w:tcPr>
          <w:p w14:paraId="1B94047E" w14:textId="77777777" w:rsidR="0019262A" w:rsidRPr="00283A38" w:rsidRDefault="0019262A" w:rsidP="0019262A">
            <w:pPr>
              <w:jc w:val="center"/>
              <w:rPr>
                <w:rFonts w:cstheme="minorHAnsi"/>
                <w:szCs w:val="20"/>
              </w:rPr>
            </w:pPr>
          </w:p>
        </w:tc>
        <w:tc>
          <w:tcPr>
            <w:tcW w:w="990" w:type="dxa"/>
          </w:tcPr>
          <w:p w14:paraId="187D2640" w14:textId="77777777" w:rsidR="0019262A" w:rsidRPr="00283A38" w:rsidRDefault="0019262A" w:rsidP="0019262A">
            <w:pPr>
              <w:jc w:val="center"/>
              <w:rPr>
                <w:rFonts w:cstheme="minorHAnsi"/>
                <w:szCs w:val="20"/>
              </w:rPr>
            </w:pPr>
          </w:p>
        </w:tc>
        <w:tc>
          <w:tcPr>
            <w:tcW w:w="990" w:type="dxa"/>
          </w:tcPr>
          <w:p w14:paraId="14311BE0" w14:textId="77777777" w:rsidR="0019262A" w:rsidRPr="00283A38" w:rsidRDefault="0019262A" w:rsidP="0019262A">
            <w:pPr>
              <w:jc w:val="center"/>
              <w:rPr>
                <w:rFonts w:cstheme="minorHAnsi"/>
                <w:szCs w:val="20"/>
              </w:rPr>
            </w:pPr>
          </w:p>
        </w:tc>
        <w:tc>
          <w:tcPr>
            <w:tcW w:w="1103" w:type="dxa"/>
          </w:tcPr>
          <w:p w14:paraId="3B0723D0" w14:textId="77777777" w:rsidR="0019262A" w:rsidRPr="00D65767" w:rsidRDefault="0019262A" w:rsidP="0019262A">
            <w:pPr>
              <w:jc w:val="center"/>
              <w:rPr>
                <w:rFonts w:cstheme="minorHAnsi"/>
                <w:szCs w:val="20"/>
              </w:rPr>
            </w:pPr>
          </w:p>
        </w:tc>
        <w:tc>
          <w:tcPr>
            <w:tcW w:w="1103" w:type="dxa"/>
          </w:tcPr>
          <w:p w14:paraId="1BF5A853" w14:textId="785E481D"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0E85F1A" w14:textId="77777777" w:rsidTr="0061524D">
        <w:tc>
          <w:tcPr>
            <w:tcW w:w="1255" w:type="dxa"/>
          </w:tcPr>
          <w:p w14:paraId="0AEBC1BC" w14:textId="4D2D85DC" w:rsidR="0019262A" w:rsidRDefault="0019262A" w:rsidP="0019262A">
            <w:pPr>
              <w:jc w:val="center"/>
              <w:rPr>
                <w:szCs w:val="20"/>
              </w:rPr>
            </w:pPr>
            <w:r w:rsidRPr="007709BB">
              <w:t>3208_07</w:t>
            </w:r>
          </w:p>
        </w:tc>
        <w:tc>
          <w:tcPr>
            <w:tcW w:w="990" w:type="dxa"/>
          </w:tcPr>
          <w:p w14:paraId="1173F5F5" w14:textId="77777777" w:rsidR="0019262A" w:rsidRPr="00283A38" w:rsidRDefault="0019262A" w:rsidP="0019262A">
            <w:pPr>
              <w:jc w:val="center"/>
              <w:rPr>
                <w:rFonts w:cstheme="minorHAnsi"/>
                <w:szCs w:val="20"/>
              </w:rPr>
            </w:pPr>
          </w:p>
        </w:tc>
        <w:tc>
          <w:tcPr>
            <w:tcW w:w="990" w:type="dxa"/>
          </w:tcPr>
          <w:p w14:paraId="28AF755F" w14:textId="77777777" w:rsidR="0019262A" w:rsidRPr="00487927" w:rsidRDefault="0019262A" w:rsidP="0019262A">
            <w:pPr>
              <w:jc w:val="center"/>
              <w:rPr>
                <w:rFonts w:cstheme="minorHAnsi"/>
                <w:szCs w:val="20"/>
              </w:rPr>
            </w:pPr>
          </w:p>
        </w:tc>
        <w:tc>
          <w:tcPr>
            <w:tcW w:w="990" w:type="dxa"/>
          </w:tcPr>
          <w:p w14:paraId="6E368E48" w14:textId="77777777" w:rsidR="0019262A" w:rsidRPr="00487927" w:rsidRDefault="0019262A" w:rsidP="0019262A">
            <w:pPr>
              <w:jc w:val="center"/>
              <w:rPr>
                <w:rFonts w:cstheme="minorHAnsi"/>
                <w:szCs w:val="20"/>
              </w:rPr>
            </w:pPr>
          </w:p>
        </w:tc>
        <w:tc>
          <w:tcPr>
            <w:tcW w:w="990" w:type="dxa"/>
          </w:tcPr>
          <w:p w14:paraId="3DFD5904" w14:textId="77777777" w:rsidR="0019262A" w:rsidRPr="00487927" w:rsidRDefault="0019262A" w:rsidP="0019262A">
            <w:pPr>
              <w:jc w:val="center"/>
              <w:rPr>
                <w:rFonts w:cstheme="minorHAnsi"/>
                <w:szCs w:val="20"/>
              </w:rPr>
            </w:pPr>
          </w:p>
        </w:tc>
        <w:tc>
          <w:tcPr>
            <w:tcW w:w="990" w:type="dxa"/>
          </w:tcPr>
          <w:p w14:paraId="3B4CC7D8" w14:textId="77777777" w:rsidR="0019262A" w:rsidRPr="00487927" w:rsidRDefault="0019262A" w:rsidP="0019262A">
            <w:pPr>
              <w:jc w:val="center"/>
              <w:rPr>
                <w:rFonts w:cstheme="minorHAnsi"/>
                <w:szCs w:val="20"/>
              </w:rPr>
            </w:pPr>
          </w:p>
        </w:tc>
        <w:tc>
          <w:tcPr>
            <w:tcW w:w="990" w:type="dxa"/>
          </w:tcPr>
          <w:p w14:paraId="0B9B77B3" w14:textId="77777777" w:rsidR="0019262A" w:rsidRPr="00487927" w:rsidRDefault="0019262A" w:rsidP="0019262A">
            <w:pPr>
              <w:jc w:val="center"/>
              <w:rPr>
                <w:rFonts w:cstheme="minorHAnsi"/>
                <w:szCs w:val="20"/>
              </w:rPr>
            </w:pPr>
          </w:p>
        </w:tc>
        <w:tc>
          <w:tcPr>
            <w:tcW w:w="1080" w:type="dxa"/>
          </w:tcPr>
          <w:p w14:paraId="664BB36A" w14:textId="77777777" w:rsidR="0019262A" w:rsidRPr="00283A38" w:rsidRDefault="0019262A" w:rsidP="0019262A">
            <w:pPr>
              <w:jc w:val="center"/>
              <w:rPr>
                <w:rFonts w:cstheme="minorHAnsi"/>
                <w:szCs w:val="20"/>
              </w:rPr>
            </w:pPr>
          </w:p>
        </w:tc>
        <w:tc>
          <w:tcPr>
            <w:tcW w:w="990" w:type="dxa"/>
          </w:tcPr>
          <w:p w14:paraId="012EDBDA" w14:textId="77777777" w:rsidR="0019262A" w:rsidRPr="00283A38" w:rsidRDefault="0019262A" w:rsidP="0019262A">
            <w:pPr>
              <w:jc w:val="center"/>
              <w:rPr>
                <w:rFonts w:cstheme="minorHAnsi"/>
                <w:szCs w:val="20"/>
              </w:rPr>
            </w:pPr>
          </w:p>
        </w:tc>
        <w:tc>
          <w:tcPr>
            <w:tcW w:w="990" w:type="dxa"/>
          </w:tcPr>
          <w:p w14:paraId="7DB4F4B6" w14:textId="77777777" w:rsidR="0019262A" w:rsidRPr="00283A38" w:rsidRDefault="0019262A" w:rsidP="0019262A">
            <w:pPr>
              <w:jc w:val="center"/>
              <w:rPr>
                <w:rFonts w:cstheme="minorHAnsi"/>
                <w:szCs w:val="20"/>
              </w:rPr>
            </w:pPr>
          </w:p>
        </w:tc>
        <w:tc>
          <w:tcPr>
            <w:tcW w:w="1103" w:type="dxa"/>
          </w:tcPr>
          <w:p w14:paraId="221CE501" w14:textId="77777777" w:rsidR="0019262A" w:rsidRPr="00D65767" w:rsidRDefault="0019262A" w:rsidP="0019262A">
            <w:pPr>
              <w:jc w:val="center"/>
              <w:rPr>
                <w:rFonts w:cstheme="minorHAnsi"/>
                <w:szCs w:val="20"/>
              </w:rPr>
            </w:pPr>
          </w:p>
        </w:tc>
        <w:tc>
          <w:tcPr>
            <w:tcW w:w="1103" w:type="dxa"/>
          </w:tcPr>
          <w:p w14:paraId="498A122F" w14:textId="54016A2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74C5362" w14:textId="77777777" w:rsidTr="0061524D">
        <w:tc>
          <w:tcPr>
            <w:tcW w:w="1255" w:type="dxa"/>
          </w:tcPr>
          <w:p w14:paraId="4CB87AD4" w14:textId="66751FB0" w:rsidR="0019262A" w:rsidRDefault="0019262A" w:rsidP="0019262A">
            <w:pPr>
              <w:jc w:val="center"/>
              <w:rPr>
                <w:szCs w:val="20"/>
              </w:rPr>
            </w:pPr>
            <w:r w:rsidRPr="007709BB">
              <w:t>3208_08</w:t>
            </w:r>
          </w:p>
        </w:tc>
        <w:tc>
          <w:tcPr>
            <w:tcW w:w="990" w:type="dxa"/>
          </w:tcPr>
          <w:p w14:paraId="5C4CE5B0" w14:textId="77777777" w:rsidR="0019262A" w:rsidRPr="00283A38" w:rsidRDefault="0019262A" w:rsidP="0019262A">
            <w:pPr>
              <w:jc w:val="center"/>
              <w:rPr>
                <w:rFonts w:cstheme="minorHAnsi"/>
                <w:szCs w:val="20"/>
              </w:rPr>
            </w:pPr>
          </w:p>
        </w:tc>
        <w:tc>
          <w:tcPr>
            <w:tcW w:w="990" w:type="dxa"/>
          </w:tcPr>
          <w:p w14:paraId="0D148681" w14:textId="77777777" w:rsidR="0019262A" w:rsidRPr="00487927" w:rsidRDefault="0019262A" w:rsidP="0019262A">
            <w:pPr>
              <w:jc w:val="center"/>
              <w:rPr>
                <w:rFonts w:cstheme="minorHAnsi"/>
                <w:szCs w:val="20"/>
              </w:rPr>
            </w:pPr>
          </w:p>
        </w:tc>
        <w:tc>
          <w:tcPr>
            <w:tcW w:w="990" w:type="dxa"/>
          </w:tcPr>
          <w:p w14:paraId="6778B61D" w14:textId="77777777" w:rsidR="0019262A" w:rsidRPr="00487927" w:rsidRDefault="0019262A" w:rsidP="0019262A">
            <w:pPr>
              <w:jc w:val="center"/>
              <w:rPr>
                <w:rFonts w:cstheme="minorHAnsi"/>
                <w:szCs w:val="20"/>
              </w:rPr>
            </w:pPr>
          </w:p>
        </w:tc>
        <w:tc>
          <w:tcPr>
            <w:tcW w:w="990" w:type="dxa"/>
          </w:tcPr>
          <w:p w14:paraId="1CEF59AB" w14:textId="77777777" w:rsidR="0019262A" w:rsidRPr="00487927" w:rsidRDefault="0019262A" w:rsidP="0019262A">
            <w:pPr>
              <w:jc w:val="center"/>
              <w:rPr>
                <w:rFonts w:cstheme="minorHAnsi"/>
                <w:szCs w:val="20"/>
              </w:rPr>
            </w:pPr>
          </w:p>
        </w:tc>
        <w:tc>
          <w:tcPr>
            <w:tcW w:w="990" w:type="dxa"/>
          </w:tcPr>
          <w:p w14:paraId="254FB483" w14:textId="77777777" w:rsidR="0019262A" w:rsidRPr="00487927" w:rsidRDefault="0019262A" w:rsidP="0019262A">
            <w:pPr>
              <w:jc w:val="center"/>
              <w:rPr>
                <w:rFonts w:cstheme="minorHAnsi"/>
                <w:szCs w:val="20"/>
              </w:rPr>
            </w:pPr>
          </w:p>
        </w:tc>
        <w:tc>
          <w:tcPr>
            <w:tcW w:w="990" w:type="dxa"/>
          </w:tcPr>
          <w:p w14:paraId="7DCCD2B0" w14:textId="77777777" w:rsidR="0019262A" w:rsidRPr="00487927" w:rsidRDefault="0019262A" w:rsidP="0019262A">
            <w:pPr>
              <w:jc w:val="center"/>
              <w:rPr>
                <w:rFonts w:cstheme="minorHAnsi"/>
                <w:szCs w:val="20"/>
              </w:rPr>
            </w:pPr>
          </w:p>
        </w:tc>
        <w:tc>
          <w:tcPr>
            <w:tcW w:w="1080" w:type="dxa"/>
          </w:tcPr>
          <w:p w14:paraId="35BBA69E" w14:textId="77777777" w:rsidR="0019262A" w:rsidRPr="00283A38" w:rsidRDefault="0019262A" w:rsidP="0019262A">
            <w:pPr>
              <w:jc w:val="center"/>
              <w:rPr>
                <w:rFonts w:cstheme="minorHAnsi"/>
                <w:szCs w:val="20"/>
              </w:rPr>
            </w:pPr>
          </w:p>
        </w:tc>
        <w:tc>
          <w:tcPr>
            <w:tcW w:w="990" w:type="dxa"/>
          </w:tcPr>
          <w:p w14:paraId="7AF3DED3" w14:textId="77777777" w:rsidR="0019262A" w:rsidRPr="00283A38" w:rsidRDefault="0019262A" w:rsidP="0019262A">
            <w:pPr>
              <w:jc w:val="center"/>
              <w:rPr>
                <w:rFonts w:cstheme="minorHAnsi"/>
                <w:szCs w:val="20"/>
              </w:rPr>
            </w:pPr>
          </w:p>
        </w:tc>
        <w:tc>
          <w:tcPr>
            <w:tcW w:w="990" w:type="dxa"/>
          </w:tcPr>
          <w:p w14:paraId="78B84646" w14:textId="77777777" w:rsidR="0019262A" w:rsidRPr="00283A38" w:rsidRDefault="0019262A" w:rsidP="0019262A">
            <w:pPr>
              <w:jc w:val="center"/>
              <w:rPr>
                <w:rFonts w:cstheme="minorHAnsi"/>
                <w:szCs w:val="20"/>
              </w:rPr>
            </w:pPr>
          </w:p>
        </w:tc>
        <w:tc>
          <w:tcPr>
            <w:tcW w:w="1103" w:type="dxa"/>
          </w:tcPr>
          <w:p w14:paraId="506CF4EC" w14:textId="77777777" w:rsidR="0019262A" w:rsidRPr="00D65767" w:rsidRDefault="0019262A" w:rsidP="0019262A">
            <w:pPr>
              <w:jc w:val="center"/>
              <w:rPr>
                <w:rFonts w:cstheme="minorHAnsi"/>
                <w:szCs w:val="20"/>
              </w:rPr>
            </w:pPr>
          </w:p>
        </w:tc>
        <w:tc>
          <w:tcPr>
            <w:tcW w:w="1103" w:type="dxa"/>
          </w:tcPr>
          <w:p w14:paraId="7EFCE78F" w14:textId="55536B6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72F6B70" w14:textId="77777777" w:rsidTr="0061524D">
        <w:tc>
          <w:tcPr>
            <w:tcW w:w="1255" w:type="dxa"/>
          </w:tcPr>
          <w:p w14:paraId="10B923C0" w14:textId="364D89D1" w:rsidR="0019262A" w:rsidRDefault="0019262A" w:rsidP="0019262A">
            <w:pPr>
              <w:jc w:val="center"/>
              <w:rPr>
                <w:szCs w:val="20"/>
              </w:rPr>
            </w:pPr>
            <w:r w:rsidRPr="007709BB">
              <w:t>3210_01</w:t>
            </w:r>
          </w:p>
        </w:tc>
        <w:tc>
          <w:tcPr>
            <w:tcW w:w="990" w:type="dxa"/>
          </w:tcPr>
          <w:p w14:paraId="299D2E81" w14:textId="77777777" w:rsidR="0019262A" w:rsidRPr="00283A38" w:rsidRDefault="0019262A" w:rsidP="0019262A">
            <w:pPr>
              <w:jc w:val="center"/>
              <w:rPr>
                <w:rFonts w:cstheme="minorHAnsi"/>
                <w:szCs w:val="20"/>
              </w:rPr>
            </w:pPr>
          </w:p>
        </w:tc>
        <w:tc>
          <w:tcPr>
            <w:tcW w:w="990" w:type="dxa"/>
          </w:tcPr>
          <w:p w14:paraId="0E0DD5B8" w14:textId="77777777" w:rsidR="0019262A" w:rsidRPr="00487927" w:rsidRDefault="0019262A" w:rsidP="0019262A">
            <w:pPr>
              <w:jc w:val="center"/>
              <w:rPr>
                <w:rFonts w:cstheme="minorHAnsi"/>
                <w:szCs w:val="20"/>
              </w:rPr>
            </w:pPr>
          </w:p>
        </w:tc>
        <w:tc>
          <w:tcPr>
            <w:tcW w:w="990" w:type="dxa"/>
          </w:tcPr>
          <w:p w14:paraId="43CCB8ED" w14:textId="77777777" w:rsidR="0019262A" w:rsidRPr="00487927" w:rsidRDefault="0019262A" w:rsidP="0019262A">
            <w:pPr>
              <w:jc w:val="center"/>
              <w:rPr>
                <w:rFonts w:cstheme="minorHAnsi"/>
                <w:szCs w:val="20"/>
              </w:rPr>
            </w:pPr>
          </w:p>
        </w:tc>
        <w:tc>
          <w:tcPr>
            <w:tcW w:w="990" w:type="dxa"/>
          </w:tcPr>
          <w:p w14:paraId="1FDF4812" w14:textId="77777777" w:rsidR="0019262A" w:rsidRPr="00487927" w:rsidRDefault="0019262A" w:rsidP="0019262A">
            <w:pPr>
              <w:jc w:val="center"/>
              <w:rPr>
                <w:rFonts w:cstheme="minorHAnsi"/>
                <w:szCs w:val="20"/>
              </w:rPr>
            </w:pPr>
          </w:p>
        </w:tc>
        <w:tc>
          <w:tcPr>
            <w:tcW w:w="990" w:type="dxa"/>
          </w:tcPr>
          <w:p w14:paraId="53DCAA90" w14:textId="77777777" w:rsidR="0019262A" w:rsidRPr="00487927" w:rsidRDefault="0019262A" w:rsidP="0019262A">
            <w:pPr>
              <w:jc w:val="center"/>
              <w:rPr>
                <w:rFonts w:cstheme="minorHAnsi"/>
                <w:szCs w:val="20"/>
              </w:rPr>
            </w:pPr>
          </w:p>
        </w:tc>
        <w:tc>
          <w:tcPr>
            <w:tcW w:w="990" w:type="dxa"/>
          </w:tcPr>
          <w:p w14:paraId="53882FDA" w14:textId="77777777" w:rsidR="0019262A" w:rsidRPr="00487927" w:rsidRDefault="0019262A" w:rsidP="0019262A">
            <w:pPr>
              <w:jc w:val="center"/>
              <w:rPr>
                <w:rFonts w:cstheme="minorHAnsi"/>
                <w:szCs w:val="20"/>
              </w:rPr>
            </w:pPr>
          </w:p>
        </w:tc>
        <w:tc>
          <w:tcPr>
            <w:tcW w:w="1080" w:type="dxa"/>
          </w:tcPr>
          <w:p w14:paraId="2AA09A5C" w14:textId="77777777" w:rsidR="0019262A" w:rsidRPr="00283A38" w:rsidRDefault="0019262A" w:rsidP="0019262A">
            <w:pPr>
              <w:jc w:val="center"/>
              <w:rPr>
                <w:rFonts w:cstheme="minorHAnsi"/>
                <w:szCs w:val="20"/>
              </w:rPr>
            </w:pPr>
          </w:p>
        </w:tc>
        <w:tc>
          <w:tcPr>
            <w:tcW w:w="990" w:type="dxa"/>
          </w:tcPr>
          <w:p w14:paraId="6E4E7EEE" w14:textId="77777777" w:rsidR="0019262A" w:rsidRPr="00283A38" w:rsidRDefault="0019262A" w:rsidP="0019262A">
            <w:pPr>
              <w:jc w:val="center"/>
              <w:rPr>
                <w:rFonts w:cstheme="minorHAnsi"/>
                <w:szCs w:val="20"/>
              </w:rPr>
            </w:pPr>
          </w:p>
        </w:tc>
        <w:tc>
          <w:tcPr>
            <w:tcW w:w="990" w:type="dxa"/>
          </w:tcPr>
          <w:p w14:paraId="5468638D" w14:textId="77777777" w:rsidR="0019262A" w:rsidRPr="00283A38" w:rsidRDefault="0019262A" w:rsidP="0019262A">
            <w:pPr>
              <w:jc w:val="center"/>
              <w:rPr>
                <w:rFonts w:cstheme="minorHAnsi"/>
                <w:szCs w:val="20"/>
              </w:rPr>
            </w:pPr>
          </w:p>
        </w:tc>
        <w:tc>
          <w:tcPr>
            <w:tcW w:w="1103" w:type="dxa"/>
          </w:tcPr>
          <w:p w14:paraId="43BFF210" w14:textId="77777777" w:rsidR="0019262A" w:rsidRPr="00D65767" w:rsidRDefault="0019262A" w:rsidP="0019262A">
            <w:pPr>
              <w:jc w:val="center"/>
              <w:rPr>
                <w:rFonts w:cstheme="minorHAnsi"/>
                <w:szCs w:val="20"/>
              </w:rPr>
            </w:pPr>
          </w:p>
        </w:tc>
        <w:tc>
          <w:tcPr>
            <w:tcW w:w="1103" w:type="dxa"/>
          </w:tcPr>
          <w:p w14:paraId="35B6217C" w14:textId="7C4C68E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07C1962" w14:textId="77777777" w:rsidTr="0061524D">
        <w:tc>
          <w:tcPr>
            <w:tcW w:w="1255" w:type="dxa"/>
          </w:tcPr>
          <w:p w14:paraId="2371D605" w14:textId="57ACD976" w:rsidR="0019262A" w:rsidRDefault="0019262A" w:rsidP="0019262A">
            <w:pPr>
              <w:jc w:val="center"/>
              <w:rPr>
                <w:szCs w:val="20"/>
              </w:rPr>
            </w:pPr>
            <w:r w:rsidRPr="007709BB">
              <w:t>3212_01</w:t>
            </w:r>
          </w:p>
        </w:tc>
        <w:tc>
          <w:tcPr>
            <w:tcW w:w="990" w:type="dxa"/>
          </w:tcPr>
          <w:p w14:paraId="612C4BD1" w14:textId="77777777" w:rsidR="0019262A" w:rsidRPr="00283A38" w:rsidRDefault="0019262A" w:rsidP="0019262A">
            <w:pPr>
              <w:jc w:val="center"/>
              <w:rPr>
                <w:rFonts w:cstheme="minorHAnsi"/>
                <w:szCs w:val="20"/>
              </w:rPr>
            </w:pPr>
          </w:p>
        </w:tc>
        <w:tc>
          <w:tcPr>
            <w:tcW w:w="990" w:type="dxa"/>
          </w:tcPr>
          <w:p w14:paraId="7B656E22" w14:textId="77777777" w:rsidR="0019262A" w:rsidRPr="00487927" w:rsidRDefault="0019262A" w:rsidP="0019262A">
            <w:pPr>
              <w:jc w:val="center"/>
              <w:rPr>
                <w:rFonts w:cstheme="minorHAnsi"/>
                <w:szCs w:val="20"/>
              </w:rPr>
            </w:pPr>
          </w:p>
        </w:tc>
        <w:tc>
          <w:tcPr>
            <w:tcW w:w="990" w:type="dxa"/>
          </w:tcPr>
          <w:p w14:paraId="7D3F0D0D" w14:textId="77777777" w:rsidR="0019262A" w:rsidRPr="00487927" w:rsidRDefault="0019262A" w:rsidP="0019262A">
            <w:pPr>
              <w:jc w:val="center"/>
              <w:rPr>
                <w:rFonts w:cstheme="minorHAnsi"/>
                <w:szCs w:val="20"/>
              </w:rPr>
            </w:pPr>
          </w:p>
        </w:tc>
        <w:tc>
          <w:tcPr>
            <w:tcW w:w="990" w:type="dxa"/>
          </w:tcPr>
          <w:p w14:paraId="76E4B1EB" w14:textId="77777777" w:rsidR="0019262A" w:rsidRPr="00487927" w:rsidRDefault="0019262A" w:rsidP="0019262A">
            <w:pPr>
              <w:jc w:val="center"/>
              <w:rPr>
                <w:rFonts w:cstheme="minorHAnsi"/>
                <w:szCs w:val="20"/>
              </w:rPr>
            </w:pPr>
          </w:p>
        </w:tc>
        <w:tc>
          <w:tcPr>
            <w:tcW w:w="990" w:type="dxa"/>
          </w:tcPr>
          <w:p w14:paraId="3E8A6A80" w14:textId="77777777" w:rsidR="0019262A" w:rsidRPr="00487927" w:rsidRDefault="0019262A" w:rsidP="0019262A">
            <w:pPr>
              <w:jc w:val="center"/>
              <w:rPr>
                <w:rFonts w:cstheme="minorHAnsi"/>
                <w:szCs w:val="20"/>
              </w:rPr>
            </w:pPr>
          </w:p>
        </w:tc>
        <w:tc>
          <w:tcPr>
            <w:tcW w:w="990" w:type="dxa"/>
          </w:tcPr>
          <w:p w14:paraId="5F247A27" w14:textId="77777777" w:rsidR="0019262A" w:rsidRPr="00487927" w:rsidRDefault="0019262A" w:rsidP="0019262A">
            <w:pPr>
              <w:jc w:val="center"/>
              <w:rPr>
                <w:rFonts w:cstheme="minorHAnsi"/>
                <w:szCs w:val="20"/>
              </w:rPr>
            </w:pPr>
          </w:p>
        </w:tc>
        <w:tc>
          <w:tcPr>
            <w:tcW w:w="1080" w:type="dxa"/>
          </w:tcPr>
          <w:p w14:paraId="156F1937" w14:textId="77777777" w:rsidR="0019262A" w:rsidRPr="00283A38" w:rsidRDefault="0019262A" w:rsidP="0019262A">
            <w:pPr>
              <w:jc w:val="center"/>
              <w:rPr>
                <w:rFonts w:cstheme="minorHAnsi"/>
                <w:szCs w:val="20"/>
              </w:rPr>
            </w:pPr>
          </w:p>
        </w:tc>
        <w:tc>
          <w:tcPr>
            <w:tcW w:w="990" w:type="dxa"/>
          </w:tcPr>
          <w:p w14:paraId="62270DCC" w14:textId="77777777" w:rsidR="0019262A" w:rsidRPr="00283A38" w:rsidRDefault="0019262A" w:rsidP="0019262A">
            <w:pPr>
              <w:jc w:val="center"/>
              <w:rPr>
                <w:rFonts w:cstheme="minorHAnsi"/>
                <w:szCs w:val="20"/>
              </w:rPr>
            </w:pPr>
          </w:p>
        </w:tc>
        <w:tc>
          <w:tcPr>
            <w:tcW w:w="990" w:type="dxa"/>
          </w:tcPr>
          <w:p w14:paraId="0F493B81" w14:textId="77777777" w:rsidR="0019262A" w:rsidRPr="00283A38" w:rsidRDefault="0019262A" w:rsidP="0019262A">
            <w:pPr>
              <w:jc w:val="center"/>
              <w:rPr>
                <w:rFonts w:cstheme="minorHAnsi"/>
                <w:szCs w:val="20"/>
              </w:rPr>
            </w:pPr>
          </w:p>
        </w:tc>
        <w:tc>
          <w:tcPr>
            <w:tcW w:w="1103" w:type="dxa"/>
          </w:tcPr>
          <w:p w14:paraId="077C8907" w14:textId="77777777" w:rsidR="0019262A" w:rsidRPr="00D65767" w:rsidRDefault="0019262A" w:rsidP="0019262A">
            <w:pPr>
              <w:jc w:val="center"/>
              <w:rPr>
                <w:rFonts w:cstheme="minorHAnsi"/>
                <w:szCs w:val="20"/>
              </w:rPr>
            </w:pPr>
          </w:p>
        </w:tc>
        <w:tc>
          <w:tcPr>
            <w:tcW w:w="1103" w:type="dxa"/>
          </w:tcPr>
          <w:p w14:paraId="4FA177C1" w14:textId="1A61EE0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C7827FC" w14:textId="77777777" w:rsidTr="0061524D">
        <w:tc>
          <w:tcPr>
            <w:tcW w:w="1255" w:type="dxa"/>
          </w:tcPr>
          <w:p w14:paraId="348E8E7D" w14:textId="1D1F6919" w:rsidR="0019262A" w:rsidRDefault="0019262A" w:rsidP="0019262A">
            <w:pPr>
              <w:jc w:val="center"/>
              <w:rPr>
                <w:szCs w:val="20"/>
              </w:rPr>
            </w:pPr>
            <w:r w:rsidRPr="007709BB">
              <w:t>3212_02</w:t>
            </w:r>
          </w:p>
        </w:tc>
        <w:tc>
          <w:tcPr>
            <w:tcW w:w="990" w:type="dxa"/>
          </w:tcPr>
          <w:p w14:paraId="5BFD300B" w14:textId="77777777" w:rsidR="0019262A" w:rsidRPr="00283A38" w:rsidRDefault="0019262A" w:rsidP="0019262A">
            <w:pPr>
              <w:jc w:val="center"/>
              <w:rPr>
                <w:rFonts w:cstheme="minorHAnsi"/>
                <w:szCs w:val="20"/>
              </w:rPr>
            </w:pPr>
          </w:p>
        </w:tc>
        <w:tc>
          <w:tcPr>
            <w:tcW w:w="990" w:type="dxa"/>
          </w:tcPr>
          <w:p w14:paraId="1B28FFA6" w14:textId="77777777" w:rsidR="0019262A" w:rsidRPr="00487927" w:rsidRDefault="0019262A" w:rsidP="0019262A">
            <w:pPr>
              <w:jc w:val="center"/>
              <w:rPr>
                <w:rFonts w:cstheme="minorHAnsi"/>
                <w:szCs w:val="20"/>
              </w:rPr>
            </w:pPr>
          </w:p>
        </w:tc>
        <w:tc>
          <w:tcPr>
            <w:tcW w:w="990" w:type="dxa"/>
          </w:tcPr>
          <w:p w14:paraId="0EE43B21" w14:textId="77777777" w:rsidR="0019262A" w:rsidRPr="00487927" w:rsidRDefault="0019262A" w:rsidP="0019262A">
            <w:pPr>
              <w:jc w:val="center"/>
              <w:rPr>
                <w:rFonts w:cstheme="minorHAnsi"/>
                <w:szCs w:val="20"/>
              </w:rPr>
            </w:pPr>
          </w:p>
        </w:tc>
        <w:tc>
          <w:tcPr>
            <w:tcW w:w="990" w:type="dxa"/>
          </w:tcPr>
          <w:p w14:paraId="64BD20D3" w14:textId="77777777" w:rsidR="0019262A" w:rsidRPr="00487927" w:rsidRDefault="0019262A" w:rsidP="0019262A">
            <w:pPr>
              <w:jc w:val="center"/>
              <w:rPr>
                <w:rFonts w:cstheme="minorHAnsi"/>
                <w:szCs w:val="20"/>
              </w:rPr>
            </w:pPr>
          </w:p>
        </w:tc>
        <w:tc>
          <w:tcPr>
            <w:tcW w:w="990" w:type="dxa"/>
          </w:tcPr>
          <w:p w14:paraId="46A13590" w14:textId="77777777" w:rsidR="0019262A" w:rsidRPr="00487927" w:rsidRDefault="0019262A" w:rsidP="0019262A">
            <w:pPr>
              <w:jc w:val="center"/>
              <w:rPr>
                <w:rFonts w:cstheme="minorHAnsi"/>
                <w:szCs w:val="20"/>
              </w:rPr>
            </w:pPr>
          </w:p>
        </w:tc>
        <w:tc>
          <w:tcPr>
            <w:tcW w:w="990" w:type="dxa"/>
          </w:tcPr>
          <w:p w14:paraId="3190B945" w14:textId="77777777" w:rsidR="0019262A" w:rsidRPr="00487927" w:rsidRDefault="0019262A" w:rsidP="0019262A">
            <w:pPr>
              <w:jc w:val="center"/>
              <w:rPr>
                <w:rFonts w:cstheme="minorHAnsi"/>
                <w:szCs w:val="20"/>
              </w:rPr>
            </w:pPr>
          </w:p>
        </w:tc>
        <w:tc>
          <w:tcPr>
            <w:tcW w:w="1080" w:type="dxa"/>
          </w:tcPr>
          <w:p w14:paraId="18204B62" w14:textId="77777777" w:rsidR="0019262A" w:rsidRPr="00283A38" w:rsidRDefault="0019262A" w:rsidP="0019262A">
            <w:pPr>
              <w:jc w:val="center"/>
              <w:rPr>
                <w:rFonts w:cstheme="minorHAnsi"/>
                <w:szCs w:val="20"/>
              </w:rPr>
            </w:pPr>
          </w:p>
        </w:tc>
        <w:tc>
          <w:tcPr>
            <w:tcW w:w="990" w:type="dxa"/>
          </w:tcPr>
          <w:p w14:paraId="29F8B4BC" w14:textId="77777777" w:rsidR="0019262A" w:rsidRPr="00283A38" w:rsidRDefault="0019262A" w:rsidP="0019262A">
            <w:pPr>
              <w:jc w:val="center"/>
              <w:rPr>
                <w:rFonts w:cstheme="minorHAnsi"/>
                <w:szCs w:val="20"/>
              </w:rPr>
            </w:pPr>
          </w:p>
        </w:tc>
        <w:tc>
          <w:tcPr>
            <w:tcW w:w="990" w:type="dxa"/>
          </w:tcPr>
          <w:p w14:paraId="453A6ABC" w14:textId="77777777" w:rsidR="0019262A" w:rsidRPr="00283A38" w:rsidRDefault="0019262A" w:rsidP="0019262A">
            <w:pPr>
              <w:jc w:val="center"/>
              <w:rPr>
                <w:rFonts w:cstheme="minorHAnsi"/>
                <w:szCs w:val="20"/>
              </w:rPr>
            </w:pPr>
          </w:p>
        </w:tc>
        <w:tc>
          <w:tcPr>
            <w:tcW w:w="1103" w:type="dxa"/>
          </w:tcPr>
          <w:p w14:paraId="6D1D915A" w14:textId="77777777" w:rsidR="0019262A" w:rsidRPr="00D65767" w:rsidRDefault="0019262A" w:rsidP="0019262A">
            <w:pPr>
              <w:jc w:val="center"/>
              <w:rPr>
                <w:rFonts w:cstheme="minorHAnsi"/>
                <w:szCs w:val="20"/>
              </w:rPr>
            </w:pPr>
          </w:p>
        </w:tc>
        <w:tc>
          <w:tcPr>
            <w:tcW w:w="1103" w:type="dxa"/>
          </w:tcPr>
          <w:p w14:paraId="225E087B" w14:textId="39F5DA6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AC7C5C2" w14:textId="77777777" w:rsidTr="0061524D">
        <w:tc>
          <w:tcPr>
            <w:tcW w:w="1255" w:type="dxa"/>
          </w:tcPr>
          <w:p w14:paraId="00E83AF9" w14:textId="590FA6C4" w:rsidR="0019262A" w:rsidRDefault="0019262A" w:rsidP="0019262A">
            <w:pPr>
              <w:jc w:val="center"/>
              <w:rPr>
                <w:szCs w:val="20"/>
              </w:rPr>
            </w:pPr>
            <w:r w:rsidRPr="007709BB">
              <w:t>3212_03</w:t>
            </w:r>
          </w:p>
        </w:tc>
        <w:tc>
          <w:tcPr>
            <w:tcW w:w="990" w:type="dxa"/>
          </w:tcPr>
          <w:p w14:paraId="682B0B4A" w14:textId="77777777" w:rsidR="0019262A" w:rsidRPr="00283A38" w:rsidRDefault="0019262A" w:rsidP="0019262A">
            <w:pPr>
              <w:jc w:val="center"/>
              <w:rPr>
                <w:rFonts w:cstheme="minorHAnsi"/>
                <w:szCs w:val="20"/>
              </w:rPr>
            </w:pPr>
          </w:p>
        </w:tc>
        <w:tc>
          <w:tcPr>
            <w:tcW w:w="990" w:type="dxa"/>
          </w:tcPr>
          <w:p w14:paraId="565D15DC" w14:textId="77777777" w:rsidR="0019262A" w:rsidRPr="00487927" w:rsidRDefault="0019262A" w:rsidP="0019262A">
            <w:pPr>
              <w:jc w:val="center"/>
              <w:rPr>
                <w:rFonts w:cstheme="minorHAnsi"/>
                <w:szCs w:val="20"/>
              </w:rPr>
            </w:pPr>
          </w:p>
        </w:tc>
        <w:tc>
          <w:tcPr>
            <w:tcW w:w="990" w:type="dxa"/>
          </w:tcPr>
          <w:p w14:paraId="4C1C8784" w14:textId="77777777" w:rsidR="0019262A" w:rsidRPr="00487927" w:rsidRDefault="0019262A" w:rsidP="0019262A">
            <w:pPr>
              <w:jc w:val="center"/>
              <w:rPr>
                <w:rFonts w:cstheme="minorHAnsi"/>
                <w:szCs w:val="20"/>
              </w:rPr>
            </w:pPr>
          </w:p>
        </w:tc>
        <w:tc>
          <w:tcPr>
            <w:tcW w:w="990" w:type="dxa"/>
          </w:tcPr>
          <w:p w14:paraId="7D87B0AF" w14:textId="77777777" w:rsidR="0019262A" w:rsidRPr="00487927" w:rsidRDefault="0019262A" w:rsidP="0019262A">
            <w:pPr>
              <w:jc w:val="center"/>
              <w:rPr>
                <w:rFonts w:cstheme="minorHAnsi"/>
                <w:szCs w:val="20"/>
              </w:rPr>
            </w:pPr>
          </w:p>
        </w:tc>
        <w:tc>
          <w:tcPr>
            <w:tcW w:w="990" w:type="dxa"/>
          </w:tcPr>
          <w:p w14:paraId="599232B1" w14:textId="77777777" w:rsidR="0019262A" w:rsidRPr="00487927" w:rsidRDefault="0019262A" w:rsidP="0019262A">
            <w:pPr>
              <w:jc w:val="center"/>
              <w:rPr>
                <w:rFonts w:cstheme="minorHAnsi"/>
                <w:szCs w:val="20"/>
              </w:rPr>
            </w:pPr>
          </w:p>
        </w:tc>
        <w:tc>
          <w:tcPr>
            <w:tcW w:w="990" w:type="dxa"/>
          </w:tcPr>
          <w:p w14:paraId="58AF99B9" w14:textId="77777777" w:rsidR="0019262A" w:rsidRPr="00487927" w:rsidRDefault="0019262A" w:rsidP="0019262A">
            <w:pPr>
              <w:jc w:val="center"/>
              <w:rPr>
                <w:rFonts w:cstheme="minorHAnsi"/>
                <w:szCs w:val="20"/>
              </w:rPr>
            </w:pPr>
          </w:p>
        </w:tc>
        <w:tc>
          <w:tcPr>
            <w:tcW w:w="1080" w:type="dxa"/>
          </w:tcPr>
          <w:p w14:paraId="63A93DD9" w14:textId="77777777" w:rsidR="0019262A" w:rsidRPr="00283A38" w:rsidRDefault="0019262A" w:rsidP="0019262A">
            <w:pPr>
              <w:jc w:val="center"/>
              <w:rPr>
                <w:rFonts w:cstheme="minorHAnsi"/>
                <w:szCs w:val="20"/>
              </w:rPr>
            </w:pPr>
          </w:p>
        </w:tc>
        <w:tc>
          <w:tcPr>
            <w:tcW w:w="990" w:type="dxa"/>
          </w:tcPr>
          <w:p w14:paraId="6EB6A065" w14:textId="77777777" w:rsidR="0019262A" w:rsidRPr="00283A38" w:rsidRDefault="0019262A" w:rsidP="0019262A">
            <w:pPr>
              <w:jc w:val="center"/>
              <w:rPr>
                <w:rFonts w:cstheme="minorHAnsi"/>
                <w:szCs w:val="20"/>
              </w:rPr>
            </w:pPr>
          </w:p>
        </w:tc>
        <w:tc>
          <w:tcPr>
            <w:tcW w:w="990" w:type="dxa"/>
          </w:tcPr>
          <w:p w14:paraId="6F34387A" w14:textId="77777777" w:rsidR="0019262A" w:rsidRPr="00283A38" w:rsidRDefault="0019262A" w:rsidP="0019262A">
            <w:pPr>
              <w:jc w:val="center"/>
              <w:rPr>
                <w:rFonts w:cstheme="minorHAnsi"/>
                <w:szCs w:val="20"/>
              </w:rPr>
            </w:pPr>
          </w:p>
        </w:tc>
        <w:tc>
          <w:tcPr>
            <w:tcW w:w="1103" w:type="dxa"/>
          </w:tcPr>
          <w:p w14:paraId="41678ED7" w14:textId="77777777" w:rsidR="0019262A" w:rsidRPr="00D65767" w:rsidRDefault="0019262A" w:rsidP="0019262A">
            <w:pPr>
              <w:jc w:val="center"/>
              <w:rPr>
                <w:rFonts w:cstheme="minorHAnsi"/>
                <w:szCs w:val="20"/>
              </w:rPr>
            </w:pPr>
          </w:p>
        </w:tc>
        <w:tc>
          <w:tcPr>
            <w:tcW w:w="1103" w:type="dxa"/>
          </w:tcPr>
          <w:p w14:paraId="3CDFA4F3" w14:textId="27C8D3C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24D2555" w14:textId="77777777" w:rsidTr="0061524D">
        <w:tc>
          <w:tcPr>
            <w:tcW w:w="1255" w:type="dxa"/>
          </w:tcPr>
          <w:p w14:paraId="10FA5F2E" w14:textId="487DA05E" w:rsidR="0019262A" w:rsidRDefault="0019262A" w:rsidP="0019262A">
            <w:pPr>
              <w:jc w:val="center"/>
              <w:rPr>
                <w:szCs w:val="20"/>
              </w:rPr>
            </w:pPr>
            <w:r w:rsidRPr="007709BB">
              <w:t>3212_04</w:t>
            </w:r>
          </w:p>
        </w:tc>
        <w:tc>
          <w:tcPr>
            <w:tcW w:w="990" w:type="dxa"/>
          </w:tcPr>
          <w:p w14:paraId="7022320A" w14:textId="77777777" w:rsidR="0019262A" w:rsidRPr="00283A38" w:rsidRDefault="0019262A" w:rsidP="0019262A">
            <w:pPr>
              <w:jc w:val="center"/>
              <w:rPr>
                <w:rFonts w:cstheme="minorHAnsi"/>
                <w:szCs w:val="20"/>
              </w:rPr>
            </w:pPr>
          </w:p>
        </w:tc>
        <w:tc>
          <w:tcPr>
            <w:tcW w:w="990" w:type="dxa"/>
          </w:tcPr>
          <w:p w14:paraId="6AE68AAA" w14:textId="77777777" w:rsidR="0019262A" w:rsidRPr="00487927" w:rsidRDefault="0019262A" w:rsidP="0019262A">
            <w:pPr>
              <w:jc w:val="center"/>
              <w:rPr>
                <w:rFonts w:cstheme="minorHAnsi"/>
                <w:szCs w:val="20"/>
              </w:rPr>
            </w:pPr>
          </w:p>
        </w:tc>
        <w:tc>
          <w:tcPr>
            <w:tcW w:w="990" w:type="dxa"/>
          </w:tcPr>
          <w:p w14:paraId="29627E4A" w14:textId="77777777" w:rsidR="0019262A" w:rsidRPr="00487927" w:rsidRDefault="0019262A" w:rsidP="0019262A">
            <w:pPr>
              <w:jc w:val="center"/>
              <w:rPr>
                <w:rFonts w:cstheme="minorHAnsi"/>
                <w:szCs w:val="20"/>
              </w:rPr>
            </w:pPr>
          </w:p>
        </w:tc>
        <w:tc>
          <w:tcPr>
            <w:tcW w:w="990" w:type="dxa"/>
          </w:tcPr>
          <w:p w14:paraId="4293B154" w14:textId="77777777" w:rsidR="0019262A" w:rsidRPr="00487927" w:rsidRDefault="0019262A" w:rsidP="0019262A">
            <w:pPr>
              <w:jc w:val="center"/>
              <w:rPr>
                <w:rFonts w:cstheme="minorHAnsi"/>
                <w:szCs w:val="20"/>
              </w:rPr>
            </w:pPr>
          </w:p>
        </w:tc>
        <w:tc>
          <w:tcPr>
            <w:tcW w:w="990" w:type="dxa"/>
          </w:tcPr>
          <w:p w14:paraId="3706B231" w14:textId="77777777" w:rsidR="0019262A" w:rsidRPr="00487927" w:rsidRDefault="0019262A" w:rsidP="0019262A">
            <w:pPr>
              <w:jc w:val="center"/>
              <w:rPr>
                <w:rFonts w:cstheme="minorHAnsi"/>
                <w:szCs w:val="20"/>
              </w:rPr>
            </w:pPr>
          </w:p>
        </w:tc>
        <w:tc>
          <w:tcPr>
            <w:tcW w:w="990" w:type="dxa"/>
          </w:tcPr>
          <w:p w14:paraId="16EED101" w14:textId="77777777" w:rsidR="0019262A" w:rsidRPr="00487927" w:rsidRDefault="0019262A" w:rsidP="0019262A">
            <w:pPr>
              <w:jc w:val="center"/>
              <w:rPr>
                <w:rFonts w:cstheme="minorHAnsi"/>
                <w:szCs w:val="20"/>
              </w:rPr>
            </w:pPr>
          </w:p>
        </w:tc>
        <w:tc>
          <w:tcPr>
            <w:tcW w:w="1080" w:type="dxa"/>
          </w:tcPr>
          <w:p w14:paraId="62D4C69D" w14:textId="77777777" w:rsidR="0019262A" w:rsidRPr="00283A38" w:rsidRDefault="0019262A" w:rsidP="0019262A">
            <w:pPr>
              <w:jc w:val="center"/>
              <w:rPr>
                <w:rFonts w:cstheme="minorHAnsi"/>
                <w:szCs w:val="20"/>
              </w:rPr>
            </w:pPr>
          </w:p>
        </w:tc>
        <w:tc>
          <w:tcPr>
            <w:tcW w:w="990" w:type="dxa"/>
          </w:tcPr>
          <w:p w14:paraId="17D4582B" w14:textId="77777777" w:rsidR="0019262A" w:rsidRPr="00283A38" w:rsidRDefault="0019262A" w:rsidP="0019262A">
            <w:pPr>
              <w:jc w:val="center"/>
              <w:rPr>
                <w:rFonts w:cstheme="minorHAnsi"/>
                <w:szCs w:val="20"/>
              </w:rPr>
            </w:pPr>
          </w:p>
        </w:tc>
        <w:tc>
          <w:tcPr>
            <w:tcW w:w="990" w:type="dxa"/>
          </w:tcPr>
          <w:p w14:paraId="48472903" w14:textId="77777777" w:rsidR="0019262A" w:rsidRPr="00283A38" w:rsidRDefault="0019262A" w:rsidP="0019262A">
            <w:pPr>
              <w:jc w:val="center"/>
              <w:rPr>
                <w:rFonts w:cstheme="minorHAnsi"/>
                <w:szCs w:val="20"/>
              </w:rPr>
            </w:pPr>
          </w:p>
        </w:tc>
        <w:tc>
          <w:tcPr>
            <w:tcW w:w="1103" w:type="dxa"/>
          </w:tcPr>
          <w:p w14:paraId="6CFD2530" w14:textId="77777777" w:rsidR="0019262A" w:rsidRPr="00D65767" w:rsidRDefault="0019262A" w:rsidP="0019262A">
            <w:pPr>
              <w:jc w:val="center"/>
              <w:rPr>
                <w:rFonts w:cstheme="minorHAnsi"/>
                <w:szCs w:val="20"/>
              </w:rPr>
            </w:pPr>
          </w:p>
        </w:tc>
        <w:tc>
          <w:tcPr>
            <w:tcW w:w="1103" w:type="dxa"/>
          </w:tcPr>
          <w:p w14:paraId="46889F1E" w14:textId="5E702BE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735D8F2" w14:textId="77777777" w:rsidTr="0061524D">
        <w:tc>
          <w:tcPr>
            <w:tcW w:w="1255" w:type="dxa"/>
          </w:tcPr>
          <w:p w14:paraId="7733F5BA" w14:textId="167E16F5" w:rsidR="0019262A" w:rsidRDefault="0019262A" w:rsidP="0019262A">
            <w:pPr>
              <w:jc w:val="center"/>
              <w:rPr>
                <w:szCs w:val="20"/>
              </w:rPr>
            </w:pPr>
            <w:r w:rsidRPr="007709BB">
              <w:t>3212_05</w:t>
            </w:r>
          </w:p>
        </w:tc>
        <w:tc>
          <w:tcPr>
            <w:tcW w:w="990" w:type="dxa"/>
          </w:tcPr>
          <w:p w14:paraId="1F66DF5A" w14:textId="77777777" w:rsidR="0019262A" w:rsidRPr="00283A38" w:rsidRDefault="0019262A" w:rsidP="0019262A">
            <w:pPr>
              <w:jc w:val="center"/>
              <w:rPr>
                <w:rFonts w:cstheme="minorHAnsi"/>
                <w:szCs w:val="20"/>
              </w:rPr>
            </w:pPr>
          </w:p>
        </w:tc>
        <w:tc>
          <w:tcPr>
            <w:tcW w:w="990" w:type="dxa"/>
          </w:tcPr>
          <w:p w14:paraId="4893400F" w14:textId="77777777" w:rsidR="0019262A" w:rsidRPr="00487927" w:rsidRDefault="0019262A" w:rsidP="0019262A">
            <w:pPr>
              <w:jc w:val="center"/>
              <w:rPr>
                <w:rFonts w:cstheme="minorHAnsi"/>
                <w:szCs w:val="20"/>
              </w:rPr>
            </w:pPr>
          </w:p>
        </w:tc>
        <w:tc>
          <w:tcPr>
            <w:tcW w:w="990" w:type="dxa"/>
          </w:tcPr>
          <w:p w14:paraId="540D5A69" w14:textId="77777777" w:rsidR="0019262A" w:rsidRPr="00487927" w:rsidRDefault="0019262A" w:rsidP="0019262A">
            <w:pPr>
              <w:jc w:val="center"/>
              <w:rPr>
                <w:rFonts w:cstheme="minorHAnsi"/>
                <w:szCs w:val="20"/>
              </w:rPr>
            </w:pPr>
          </w:p>
        </w:tc>
        <w:tc>
          <w:tcPr>
            <w:tcW w:w="990" w:type="dxa"/>
          </w:tcPr>
          <w:p w14:paraId="1F525B9E" w14:textId="77777777" w:rsidR="0019262A" w:rsidRPr="00487927" w:rsidRDefault="0019262A" w:rsidP="0019262A">
            <w:pPr>
              <w:jc w:val="center"/>
              <w:rPr>
                <w:rFonts w:cstheme="minorHAnsi"/>
                <w:szCs w:val="20"/>
              </w:rPr>
            </w:pPr>
          </w:p>
        </w:tc>
        <w:tc>
          <w:tcPr>
            <w:tcW w:w="990" w:type="dxa"/>
          </w:tcPr>
          <w:p w14:paraId="35917E56" w14:textId="77777777" w:rsidR="0019262A" w:rsidRPr="00487927" w:rsidRDefault="0019262A" w:rsidP="0019262A">
            <w:pPr>
              <w:jc w:val="center"/>
              <w:rPr>
                <w:rFonts w:cstheme="minorHAnsi"/>
                <w:szCs w:val="20"/>
              </w:rPr>
            </w:pPr>
          </w:p>
        </w:tc>
        <w:tc>
          <w:tcPr>
            <w:tcW w:w="990" w:type="dxa"/>
          </w:tcPr>
          <w:p w14:paraId="29A87D17" w14:textId="77777777" w:rsidR="0019262A" w:rsidRPr="00487927" w:rsidRDefault="0019262A" w:rsidP="0019262A">
            <w:pPr>
              <w:jc w:val="center"/>
              <w:rPr>
                <w:rFonts w:cstheme="minorHAnsi"/>
                <w:szCs w:val="20"/>
              </w:rPr>
            </w:pPr>
          </w:p>
        </w:tc>
        <w:tc>
          <w:tcPr>
            <w:tcW w:w="1080" w:type="dxa"/>
          </w:tcPr>
          <w:p w14:paraId="3FD398A6" w14:textId="77777777" w:rsidR="0019262A" w:rsidRPr="00283A38" w:rsidRDefault="0019262A" w:rsidP="0019262A">
            <w:pPr>
              <w:jc w:val="center"/>
              <w:rPr>
                <w:rFonts w:cstheme="minorHAnsi"/>
                <w:szCs w:val="20"/>
              </w:rPr>
            </w:pPr>
          </w:p>
        </w:tc>
        <w:tc>
          <w:tcPr>
            <w:tcW w:w="990" w:type="dxa"/>
          </w:tcPr>
          <w:p w14:paraId="3393E21C" w14:textId="77777777" w:rsidR="0019262A" w:rsidRPr="00283A38" w:rsidRDefault="0019262A" w:rsidP="0019262A">
            <w:pPr>
              <w:jc w:val="center"/>
              <w:rPr>
                <w:rFonts w:cstheme="minorHAnsi"/>
                <w:szCs w:val="20"/>
              </w:rPr>
            </w:pPr>
          </w:p>
        </w:tc>
        <w:tc>
          <w:tcPr>
            <w:tcW w:w="990" w:type="dxa"/>
          </w:tcPr>
          <w:p w14:paraId="4B5622CA" w14:textId="77777777" w:rsidR="0019262A" w:rsidRPr="00283A38" w:rsidRDefault="0019262A" w:rsidP="0019262A">
            <w:pPr>
              <w:jc w:val="center"/>
              <w:rPr>
                <w:rFonts w:cstheme="minorHAnsi"/>
                <w:szCs w:val="20"/>
              </w:rPr>
            </w:pPr>
          </w:p>
        </w:tc>
        <w:tc>
          <w:tcPr>
            <w:tcW w:w="1103" w:type="dxa"/>
          </w:tcPr>
          <w:p w14:paraId="42817853" w14:textId="77777777" w:rsidR="0019262A" w:rsidRPr="00D65767" w:rsidRDefault="0019262A" w:rsidP="0019262A">
            <w:pPr>
              <w:jc w:val="center"/>
              <w:rPr>
                <w:rFonts w:cstheme="minorHAnsi"/>
                <w:szCs w:val="20"/>
              </w:rPr>
            </w:pPr>
          </w:p>
        </w:tc>
        <w:tc>
          <w:tcPr>
            <w:tcW w:w="1103" w:type="dxa"/>
          </w:tcPr>
          <w:p w14:paraId="7BF1D2ED" w14:textId="10518E9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C3E0B90" w14:textId="77777777" w:rsidTr="0061524D">
        <w:tc>
          <w:tcPr>
            <w:tcW w:w="1255" w:type="dxa"/>
          </w:tcPr>
          <w:p w14:paraId="536E09A8" w14:textId="7E43828D" w:rsidR="0019262A" w:rsidRDefault="0019262A" w:rsidP="0019262A">
            <w:pPr>
              <w:jc w:val="center"/>
              <w:rPr>
                <w:szCs w:val="20"/>
              </w:rPr>
            </w:pPr>
            <w:r w:rsidRPr="007709BB">
              <w:t>3214_01</w:t>
            </w:r>
          </w:p>
        </w:tc>
        <w:tc>
          <w:tcPr>
            <w:tcW w:w="990" w:type="dxa"/>
          </w:tcPr>
          <w:p w14:paraId="3F7566D8" w14:textId="77777777" w:rsidR="0019262A" w:rsidRPr="00283A38" w:rsidRDefault="0019262A" w:rsidP="0019262A">
            <w:pPr>
              <w:jc w:val="center"/>
              <w:rPr>
                <w:rFonts w:cstheme="minorHAnsi"/>
                <w:szCs w:val="20"/>
              </w:rPr>
            </w:pPr>
          </w:p>
        </w:tc>
        <w:tc>
          <w:tcPr>
            <w:tcW w:w="990" w:type="dxa"/>
          </w:tcPr>
          <w:p w14:paraId="15F74D21" w14:textId="77777777" w:rsidR="0019262A" w:rsidRPr="00487927" w:rsidRDefault="0019262A" w:rsidP="0019262A">
            <w:pPr>
              <w:jc w:val="center"/>
              <w:rPr>
                <w:rFonts w:cstheme="minorHAnsi"/>
                <w:szCs w:val="20"/>
              </w:rPr>
            </w:pPr>
          </w:p>
        </w:tc>
        <w:tc>
          <w:tcPr>
            <w:tcW w:w="990" w:type="dxa"/>
          </w:tcPr>
          <w:p w14:paraId="4B56AA9A" w14:textId="77777777" w:rsidR="0019262A" w:rsidRPr="00487927" w:rsidRDefault="0019262A" w:rsidP="0019262A">
            <w:pPr>
              <w:jc w:val="center"/>
              <w:rPr>
                <w:rFonts w:cstheme="minorHAnsi"/>
                <w:szCs w:val="20"/>
              </w:rPr>
            </w:pPr>
          </w:p>
        </w:tc>
        <w:tc>
          <w:tcPr>
            <w:tcW w:w="990" w:type="dxa"/>
          </w:tcPr>
          <w:p w14:paraId="56DBB7F3" w14:textId="77777777" w:rsidR="0019262A" w:rsidRPr="00487927" w:rsidRDefault="0019262A" w:rsidP="0019262A">
            <w:pPr>
              <w:jc w:val="center"/>
              <w:rPr>
                <w:rFonts w:cstheme="minorHAnsi"/>
                <w:szCs w:val="20"/>
              </w:rPr>
            </w:pPr>
          </w:p>
        </w:tc>
        <w:tc>
          <w:tcPr>
            <w:tcW w:w="990" w:type="dxa"/>
          </w:tcPr>
          <w:p w14:paraId="462CD598" w14:textId="77777777" w:rsidR="0019262A" w:rsidRPr="00487927" w:rsidRDefault="0019262A" w:rsidP="0019262A">
            <w:pPr>
              <w:jc w:val="center"/>
              <w:rPr>
                <w:rFonts w:cstheme="minorHAnsi"/>
                <w:szCs w:val="20"/>
              </w:rPr>
            </w:pPr>
          </w:p>
        </w:tc>
        <w:tc>
          <w:tcPr>
            <w:tcW w:w="990" w:type="dxa"/>
          </w:tcPr>
          <w:p w14:paraId="410B0CC6" w14:textId="77777777" w:rsidR="0019262A" w:rsidRPr="00487927" w:rsidRDefault="0019262A" w:rsidP="0019262A">
            <w:pPr>
              <w:jc w:val="center"/>
              <w:rPr>
                <w:rFonts w:cstheme="minorHAnsi"/>
                <w:szCs w:val="20"/>
              </w:rPr>
            </w:pPr>
          </w:p>
        </w:tc>
        <w:tc>
          <w:tcPr>
            <w:tcW w:w="1080" w:type="dxa"/>
          </w:tcPr>
          <w:p w14:paraId="5FF5D8A0" w14:textId="77777777" w:rsidR="0019262A" w:rsidRPr="00283A38" w:rsidRDefault="0019262A" w:rsidP="0019262A">
            <w:pPr>
              <w:jc w:val="center"/>
              <w:rPr>
                <w:rFonts w:cstheme="minorHAnsi"/>
                <w:szCs w:val="20"/>
              </w:rPr>
            </w:pPr>
          </w:p>
        </w:tc>
        <w:tc>
          <w:tcPr>
            <w:tcW w:w="990" w:type="dxa"/>
          </w:tcPr>
          <w:p w14:paraId="75846403" w14:textId="77777777" w:rsidR="0019262A" w:rsidRPr="00283A38" w:rsidRDefault="0019262A" w:rsidP="0019262A">
            <w:pPr>
              <w:jc w:val="center"/>
              <w:rPr>
                <w:rFonts w:cstheme="minorHAnsi"/>
                <w:szCs w:val="20"/>
              </w:rPr>
            </w:pPr>
          </w:p>
        </w:tc>
        <w:tc>
          <w:tcPr>
            <w:tcW w:w="990" w:type="dxa"/>
          </w:tcPr>
          <w:p w14:paraId="72FDCAE3" w14:textId="77777777" w:rsidR="0019262A" w:rsidRPr="00283A38" w:rsidRDefault="0019262A" w:rsidP="0019262A">
            <w:pPr>
              <w:jc w:val="center"/>
              <w:rPr>
                <w:rFonts w:cstheme="minorHAnsi"/>
                <w:szCs w:val="20"/>
              </w:rPr>
            </w:pPr>
          </w:p>
        </w:tc>
        <w:tc>
          <w:tcPr>
            <w:tcW w:w="1103" w:type="dxa"/>
          </w:tcPr>
          <w:p w14:paraId="0D5D53CA" w14:textId="77777777" w:rsidR="0019262A" w:rsidRPr="00D65767" w:rsidRDefault="0019262A" w:rsidP="0019262A">
            <w:pPr>
              <w:jc w:val="center"/>
              <w:rPr>
                <w:rFonts w:cstheme="minorHAnsi"/>
                <w:szCs w:val="20"/>
              </w:rPr>
            </w:pPr>
          </w:p>
        </w:tc>
        <w:tc>
          <w:tcPr>
            <w:tcW w:w="1103" w:type="dxa"/>
          </w:tcPr>
          <w:p w14:paraId="50642075" w14:textId="23D7335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1A14F56" w14:textId="77777777" w:rsidTr="0061524D">
        <w:tc>
          <w:tcPr>
            <w:tcW w:w="1255" w:type="dxa"/>
          </w:tcPr>
          <w:p w14:paraId="4A8FB00C" w14:textId="7EF45B59" w:rsidR="0019262A" w:rsidRDefault="0019262A" w:rsidP="0019262A">
            <w:pPr>
              <w:jc w:val="center"/>
              <w:rPr>
                <w:szCs w:val="20"/>
              </w:rPr>
            </w:pPr>
            <w:r w:rsidRPr="007709BB">
              <w:t>3214_02</w:t>
            </w:r>
          </w:p>
        </w:tc>
        <w:tc>
          <w:tcPr>
            <w:tcW w:w="990" w:type="dxa"/>
          </w:tcPr>
          <w:p w14:paraId="05619DB2" w14:textId="77777777" w:rsidR="0019262A" w:rsidRPr="00283A38" w:rsidRDefault="0019262A" w:rsidP="0019262A">
            <w:pPr>
              <w:jc w:val="center"/>
              <w:rPr>
                <w:rFonts w:cstheme="minorHAnsi"/>
                <w:szCs w:val="20"/>
              </w:rPr>
            </w:pPr>
          </w:p>
        </w:tc>
        <w:tc>
          <w:tcPr>
            <w:tcW w:w="990" w:type="dxa"/>
          </w:tcPr>
          <w:p w14:paraId="0CEB6745" w14:textId="77777777" w:rsidR="0019262A" w:rsidRPr="00487927" w:rsidRDefault="0019262A" w:rsidP="0019262A">
            <w:pPr>
              <w:jc w:val="center"/>
              <w:rPr>
                <w:rFonts w:cstheme="minorHAnsi"/>
                <w:szCs w:val="20"/>
              </w:rPr>
            </w:pPr>
          </w:p>
        </w:tc>
        <w:tc>
          <w:tcPr>
            <w:tcW w:w="990" w:type="dxa"/>
          </w:tcPr>
          <w:p w14:paraId="3DE57EFC" w14:textId="77777777" w:rsidR="0019262A" w:rsidRPr="00487927" w:rsidRDefault="0019262A" w:rsidP="0019262A">
            <w:pPr>
              <w:jc w:val="center"/>
              <w:rPr>
                <w:rFonts w:cstheme="minorHAnsi"/>
                <w:szCs w:val="20"/>
              </w:rPr>
            </w:pPr>
          </w:p>
        </w:tc>
        <w:tc>
          <w:tcPr>
            <w:tcW w:w="990" w:type="dxa"/>
          </w:tcPr>
          <w:p w14:paraId="284556E0" w14:textId="77777777" w:rsidR="0019262A" w:rsidRPr="00487927" w:rsidRDefault="0019262A" w:rsidP="0019262A">
            <w:pPr>
              <w:jc w:val="center"/>
              <w:rPr>
                <w:rFonts w:cstheme="minorHAnsi"/>
                <w:szCs w:val="20"/>
              </w:rPr>
            </w:pPr>
          </w:p>
        </w:tc>
        <w:tc>
          <w:tcPr>
            <w:tcW w:w="990" w:type="dxa"/>
          </w:tcPr>
          <w:p w14:paraId="0722943D" w14:textId="77777777" w:rsidR="0019262A" w:rsidRPr="00487927" w:rsidRDefault="0019262A" w:rsidP="0019262A">
            <w:pPr>
              <w:jc w:val="center"/>
              <w:rPr>
                <w:rFonts w:cstheme="minorHAnsi"/>
                <w:szCs w:val="20"/>
              </w:rPr>
            </w:pPr>
          </w:p>
        </w:tc>
        <w:tc>
          <w:tcPr>
            <w:tcW w:w="990" w:type="dxa"/>
          </w:tcPr>
          <w:p w14:paraId="549D98DD" w14:textId="77777777" w:rsidR="0019262A" w:rsidRPr="00487927" w:rsidRDefault="0019262A" w:rsidP="0019262A">
            <w:pPr>
              <w:jc w:val="center"/>
              <w:rPr>
                <w:rFonts w:cstheme="minorHAnsi"/>
                <w:szCs w:val="20"/>
              </w:rPr>
            </w:pPr>
          </w:p>
        </w:tc>
        <w:tc>
          <w:tcPr>
            <w:tcW w:w="1080" w:type="dxa"/>
          </w:tcPr>
          <w:p w14:paraId="3CFE32AC" w14:textId="77777777" w:rsidR="0019262A" w:rsidRPr="00283A38" w:rsidRDefault="0019262A" w:rsidP="0019262A">
            <w:pPr>
              <w:jc w:val="center"/>
              <w:rPr>
                <w:rFonts w:cstheme="minorHAnsi"/>
                <w:szCs w:val="20"/>
              </w:rPr>
            </w:pPr>
          </w:p>
        </w:tc>
        <w:tc>
          <w:tcPr>
            <w:tcW w:w="990" w:type="dxa"/>
          </w:tcPr>
          <w:p w14:paraId="7EEAC8E5" w14:textId="77777777" w:rsidR="0019262A" w:rsidRPr="00283A38" w:rsidRDefault="0019262A" w:rsidP="0019262A">
            <w:pPr>
              <w:jc w:val="center"/>
              <w:rPr>
                <w:rFonts w:cstheme="minorHAnsi"/>
                <w:szCs w:val="20"/>
              </w:rPr>
            </w:pPr>
          </w:p>
        </w:tc>
        <w:tc>
          <w:tcPr>
            <w:tcW w:w="990" w:type="dxa"/>
          </w:tcPr>
          <w:p w14:paraId="102A0649" w14:textId="77777777" w:rsidR="0019262A" w:rsidRPr="00283A38" w:rsidRDefault="0019262A" w:rsidP="0019262A">
            <w:pPr>
              <w:jc w:val="center"/>
              <w:rPr>
                <w:rFonts w:cstheme="minorHAnsi"/>
                <w:szCs w:val="20"/>
              </w:rPr>
            </w:pPr>
          </w:p>
        </w:tc>
        <w:tc>
          <w:tcPr>
            <w:tcW w:w="1103" w:type="dxa"/>
          </w:tcPr>
          <w:p w14:paraId="373FD332" w14:textId="77777777" w:rsidR="0019262A" w:rsidRPr="00D65767" w:rsidRDefault="0019262A" w:rsidP="0019262A">
            <w:pPr>
              <w:jc w:val="center"/>
              <w:rPr>
                <w:rFonts w:cstheme="minorHAnsi"/>
                <w:szCs w:val="20"/>
              </w:rPr>
            </w:pPr>
          </w:p>
        </w:tc>
        <w:tc>
          <w:tcPr>
            <w:tcW w:w="1103" w:type="dxa"/>
          </w:tcPr>
          <w:p w14:paraId="2695F33E" w14:textId="11DA0C5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8A52FE3" w14:textId="77777777" w:rsidTr="0061524D">
        <w:tc>
          <w:tcPr>
            <w:tcW w:w="1255" w:type="dxa"/>
          </w:tcPr>
          <w:p w14:paraId="17D58F2A" w14:textId="7F61568C" w:rsidR="0019262A" w:rsidRDefault="0019262A" w:rsidP="0019262A">
            <w:pPr>
              <w:jc w:val="center"/>
              <w:rPr>
                <w:szCs w:val="20"/>
              </w:rPr>
            </w:pPr>
            <w:r w:rsidRPr="007709BB">
              <w:t>3214_03</w:t>
            </w:r>
          </w:p>
        </w:tc>
        <w:tc>
          <w:tcPr>
            <w:tcW w:w="990" w:type="dxa"/>
          </w:tcPr>
          <w:p w14:paraId="76E20D9B" w14:textId="77777777" w:rsidR="0019262A" w:rsidRPr="00283A38" w:rsidRDefault="0019262A" w:rsidP="0019262A">
            <w:pPr>
              <w:jc w:val="center"/>
              <w:rPr>
                <w:rFonts w:cstheme="minorHAnsi"/>
                <w:szCs w:val="20"/>
              </w:rPr>
            </w:pPr>
          </w:p>
        </w:tc>
        <w:tc>
          <w:tcPr>
            <w:tcW w:w="990" w:type="dxa"/>
          </w:tcPr>
          <w:p w14:paraId="5930DADC" w14:textId="77777777" w:rsidR="0019262A" w:rsidRPr="00487927" w:rsidRDefault="0019262A" w:rsidP="0019262A">
            <w:pPr>
              <w:jc w:val="center"/>
              <w:rPr>
                <w:rFonts w:cstheme="minorHAnsi"/>
                <w:szCs w:val="20"/>
              </w:rPr>
            </w:pPr>
          </w:p>
        </w:tc>
        <w:tc>
          <w:tcPr>
            <w:tcW w:w="990" w:type="dxa"/>
          </w:tcPr>
          <w:p w14:paraId="424904F6" w14:textId="77777777" w:rsidR="0019262A" w:rsidRPr="00487927" w:rsidRDefault="0019262A" w:rsidP="0019262A">
            <w:pPr>
              <w:jc w:val="center"/>
              <w:rPr>
                <w:rFonts w:cstheme="minorHAnsi"/>
                <w:szCs w:val="20"/>
              </w:rPr>
            </w:pPr>
          </w:p>
        </w:tc>
        <w:tc>
          <w:tcPr>
            <w:tcW w:w="990" w:type="dxa"/>
          </w:tcPr>
          <w:p w14:paraId="06501F72" w14:textId="77777777" w:rsidR="0019262A" w:rsidRPr="00487927" w:rsidRDefault="0019262A" w:rsidP="0019262A">
            <w:pPr>
              <w:jc w:val="center"/>
              <w:rPr>
                <w:rFonts w:cstheme="minorHAnsi"/>
                <w:szCs w:val="20"/>
              </w:rPr>
            </w:pPr>
          </w:p>
        </w:tc>
        <w:tc>
          <w:tcPr>
            <w:tcW w:w="990" w:type="dxa"/>
          </w:tcPr>
          <w:p w14:paraId="4AD3163B" w14:textId="77777777" w:rsidR="0019262A" w:rsidRPr="00487927" w:rsidRDefault="0019262A" w:rsidP="0019262A">
            <w:pPr>
              <w:jc w:val="center"/>
              <w:rPr>
                <w:rFonts w:cstheme="minorHAnsi"/>
                <w:szCs w:val="20"/>
              </w:rPr>
            </w:pPr>
          </w:p>
        </w:tc>
        <w:tc>
          <w:tcPr>
            <w:tcW w:w="990" w:type="dxa"/>
          </w:tcPr>
          <w:p w14:paraId="1F08A9A8" w14:textId="77777777" w:rsidR="0019262A" w:rsidRPr="00487927" w:rsidRDefault="0019262A" w:rsidP="0019262A">
            <w:pPr>
              <w:jc w:val="center"/>
              <w:rPr>
                <w:rFonts w:cstheme="minorHAnsi"/>
                <w:szCs w:val="20"/>
              </w:rPr>
            </w:pPr>
          </w:p>
        </w:tc>
        <w:tc>
          <w:tcPr>
            <w:tcW w:w="1080" w:type="dxa"/>
          </w:tcPr>
          <w:p w14:paraId="2A614BCD" w14:textId="77777777" w:rsidR="0019262A" w:rsidRPr="00283A38" w:rsidRDefault="0019262A" w:rsidP="0019262A">
            <w:pPr>
              <w:jc w:val="center"/>
              <w:rPr>
                <w:rFonts w:cstheme="minorHAnsi"/>
                <w:szCs w:val="20"/>
              </w:rPr>
            </w:pPr>
          </w:p>
        </w:tc>
        <w:tc>
          <w:tcPr>
            <w:tcW w:w="990" w:type="dxa"/>
          </w:tcPr>
          <w:p w14:paraId="71A5D308" w14:textId="77777777" w:rsidR="0019262A" w:rsidRPr="00283A38" w:rsidRDefault="0019262A" w:rsidP="0019262A">
            <w:pPr>
              <w:jc w:val="center"/>
              <w:rPr>
                <w:rFonts w:cstheme="minorHAnsi"/>
                <w:szCs w:val="20"/>
              </w:rPr>
            </w:pPr>
          </w:p>
        </w:tc>
        <w:tc>
          <w:tcPr>
            <w:tcW w:w="990" w:type="dxa"/>
          </w:tcPr>
          <w:p w14:paraId="019DD8C4" w14:textId="77777777" w:rsidR="0019262A" w:rsidRPr="00283A38" w:rsidRDefault="0019262A" w:rsidP="0019262A">
            <w:pPr>
              <w:jc w:val="center"/>
              <w:rPr>
                <w:rFonts w:cstheme="minorHAnsi"/>
                <w:szCs w:val="20"/>
              </w:rPr>
            </w:pPr>
          </w:p>
        </w:tc>
        <w:tc>
          <w:tcPr>
            <w:tcW w:w="1103" w:type="dxa"/>
          </w:tcPr>
          <w:p w14:paraId="1F917840" w14:textId="77777777" w:rsidR="0019262A" w:rsidRPr="00D65767" w:rsidRDefault="0019262A" w:rsidP="0019262A">
            <w:pPr>
              <w:jc w:val="center"/>
              <w:rPr>
                <w:rFonts w:cstheme="minorHAnsi"/>
                <w:szCs w:val="20"/>
              </w:rPr>
            </w:pPr>
          </w:p>
        </w:tc>
        <w:tc>
          <w:tcPr>
            <w:tcW w:w="1103" w:type="dxa"/>
          </w:tcPr>
          <w:p w14:paraId="2ABEE6B3" w14:textId="7519319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64D844F" w14:textId="77777777" w:rsidTr="0061524D">
        <w:tc>
          <w:tcPr>
            <w:tcW w:w="1255" w:type="dxa"/>
          </w:tcPr>
          <w:p w14:paraId="1B240741" w14:textId="54422461" w:rsidR="0019262A" w:rsidRDefault="0019262A" w:rsidP="0019262A">
            <w:pPr>
              <w:jc w:val="center"/>
              <w:rPr>
                <w:szCs w:val="20"/>
              </w:rPr>
            </w:pPr>
            <w:r w:rsidRPr="007709BB">
              <w:t>3216_01</w:t>
            </w:r>
          </w:p>
        </w:tc>
        <w:tc>
          <w:tcPr>
            <w:tcW w:w="990" w:type="dxa"/>
          </w:tcPr>
          <w:p w14:paraId="5036FA11" w14:textId="77777777" w:rsidR="0019262A" w:rsidRPr="00283A38" w:rsidRDefault="0019262A" w:rsidP="0019262A">
            <w:pPr>
              <w:jc w:val="center"/>
              <w:rPr>
                <w:rFonts w:cstheme="minorHAnsi"/>
                <w:szCs w:val="20"/>
              </w:rPr>
            </w:pPr>
          </w:p>
        </w:tc>
        <w:tc>
          <w:tcPr>
            <w:tcW w:w="990" w:type="dxa"/>
          </w:tcPr>
          <w:p w14:paraId="68243384" w14:textId="77777777" w:rsidR="0019262A" w:rsidRPr="00487927" w:rsidRDefault="0019262A" w:rsidP="0019262A">
            <w:pPr>
              <w:jc w:val="center"/>
              <w:rPr>
                <w:rFonts w:cstheme="minorHAnsi"/>
                <w:szCs w:val="20"/>
              </w:rPr>
            </w:pPr>
          </w:p>
        </w:tc>
        <w:tc>
          <w:tcPr>
            <w:tcW w:w="990" w:type="dxa"/>
          </w:tcPr>
          <w:p w14:paraId="4FD94AE2" w14:textId="77777777" w:rsidR="0019262A" w:rsidRPr="00487927" w:rsidRDefault="0019262A" w:rsidP="0019262A">
            <w:pPr>
              <w:jc w:val="center"/>
              <w:rPr>
                <w:rFonts w:cstheme="minorHAnsi"/>
                <w:szCs w:val="20"/>
              </w:rPr>
            </w:pPr>
          </w:p>
        </w:tc>
        <w:tc>
          <w:tcPr>
            <w:tcW w:w="990" w:type="dxa"/>
          </w:tcPr>
          <w:p w14:paraId="5E1AAA93" w14:textId="77777777" w:rsidR="0019262A" w:rsidRPr="00487927" w:rsidRDefault="0019262A" w:rsidP="0019262A">
            <w:pPr>
              <w:jc w:val="center"/>
              <w:rPr>
                <w:rFonts w:cstheme="minorHAnsi"/>
                <w:szCs w:val="20"/>
              </w:rPr>
            </w:pPr>
          </w:p>
        </w:tc>
        <w:tc>
          <w:tcPr>
            <w:tcW w:w="990" w:type="dxa"/>
          </w:tcPr>
          <w:p w14:paraId="400EA783" w14:textId="77777777" w:rsidR="0019262A" w:rsidRPr="00487927" w:rsidRDefault="0019262A" w:rsidP="0019262A">
            <w:pPr>
              <w:jc w:val="center"/>
              <w:rPr>
                <w:rFonts w:cstheme="minorHAnsi"/>
                <w:szCs w:val="20"/>
              </w:rPr>
            </w:pPr>
          </w:p>
        </w:tc>
        <w:tc>
          <w:tcPr>
            <w:tcW w:w="990" w:type="dxa"/>
          </w:tcPr>
          <w:p w14:paraId="0D3D2BD4" w14:textId="77777777" w:rsidR="0019262A" w:rsidRPr="00487927" w:rsidRDefault="0019262A" w:rsidP="0019262A">
            <w:pPr>
              <w:jc w:val="center"/>
              <w:rPr>
                <w:rFonts w:cstheme="minorHAnsi"/>
                <w:szCs w:val="20"/>
              </w:rPr>
            </w:pPr>
          </w:p>
        </w:tc>
        <w:tc>
          <w:tcPr>
            <w:tcW w:w="1080" w:type="dxa"/>
          </w:tcPr>
          <w:p w14:paraId="7EC71251" w14:textId="77777777" w:rsidR="0019262A" w:rsidRPr="00283A38" w:rsidRDefault="0019262A" w:rsidP="0019262A">
            <w:pPr>
              <w:jc w:val="center"/>
              <w:rPr>
                <w:rFonts w:cstheme="minorHAnsi"/>
                <w:szCs w:val="20"/>
              </w:rPr>
            </w:pPr>
          </w:p>
        </w:tc>
        <w:tc>
          <w:tcPr>
            <w:tcW w:w="990" w:type="dxa"/>
          </w:tcPr>
          <w:p w14:paraId="3616B75F" w14:textId="77777777" w:rsidR="0019262A" w:rsidRPr="00283A38" w:rsidRDefault="0019262A" w:rsidP="0019262A">
            <w:pPr>
              <w:jc w:val="center"/>
              <w:rPr>
                <w:rFonts w:cstheme="minorHAnsi"/>
                <w:szCs w:val="20"/>
              </w:rPr>
            </w:pPr>
          </w:p>
        </w:tc>
        <w:tc>
          <w:tcPr>
            <w:tcW w:w="990" w:type="dxa"/>
          </w:tcPr>
          <w:p w14:paraId="20857A6D" w14:textId="77777777" w:rsidR="0019262A" w:rsidRPr="00283A38" w:rsidRDefault="0019262A" w:rsidP="0019262A">
            <w:pPr>
              <w:jc w:val="center"/>
              <w:rPr>
                <w:rFonts w:cstheme="minorHAnsi"/>
                <w:szCs w:val="20"/>
              </w:rPr>
            </w:pPr>
          </w:p>
        </w:tc>
        <w:tc>
          <w:tcPr>
            <w:tcW w:w="1103" w:type="dxa"/>
          </w:tcPr>
          <w:p w14:paraId="3BB662F1" w14:textId="77777777" w:rsidR="0019262A" w:rsidRPr="00D65767" w:rsidRDefault="0019262A" w:rsidP="0019262A">
            <w:pPr>
              <w:jc w:val="center"/>
              <w:rPr>
                <w:rFonts w:cstheme="minorHAnsi"/>
                <w:szCs w:val="20"/>
              </w:rPr>
            </w:pPr>
          </w:p>
        </w:tc>
        <w:tc>
          <w:tcPr>
            <w:tcW w:w="1103" w:type="dxa"/>
          </w:tcPr>
          <w:p w14:paraId="5EFE8BFE" w14:textId="6291281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D3C30C6" w14:textId="77777777" w:rsidTr="0061524D">
        <w:tc>
          <w:tcPr>
            <w:tcW w:w="1255" w:type="dxa"/>
          </w:tcPr>
          <w:p w14:paraId="56312FA4" w14:textId="087A9042" w:rsidR="0019262A" w:rsidRDefault="0019262A" w:rsidP="0019262A">
            <w:pPr>
              <w:jc w:val="center"/>
              <w:rPr>
                <w:szCs w:val="20"/>
              </w:rPr>
            </w:pPr>
            <w:r w:rsidRPr="007709BB">
              <w:t>3216_02</w:t>
            </w:r>
          </w:p>
        </w:tc>
        <w:tc>
          <w:tcPr>
            <w:tcW w:w="990" w:type="dxa"/>
          </w:tcPr>
          <w:p w14:paraId="37FD977F" w14:textId="77777777" w:rsidR="0019262A" w:rsidRPr="00283A38" w:rsidRDefault="0019262A" w:rsidP="0019262A">
            <w:pPr>
              <w:jc w:val="center"/>
              <w:rPr>
                <w:rFonts w:cstheme="minorHAnsi"/>
                <w:szCs w:val="20"/>
              </w:rPr>
            </w:pPr>
          </w:p>
        </w:tc>
        <w:tc>
          <w:tcPr>
            <w:tcW w:w="990" w:type="dxa"/>
          </w:tcPr>
          <w:p w14:paraId="16A9B2B7" w14:textId="77777777" w:rsidR="0019262A" w:rsidRPr="00487927" w:rsidRDefault="0019262A" w:rsidP="0019262A">
            <w:pPr>
              <w:jc w:val="center"/>
              <w:rPr>
                <w:rFonts w:cstheme="minorHAnsi"/>
                <w:szCs w:val="20"/>
              </w:rPr>
            </w:pPr>
          </w:p>
        </w:tc>
        <w:tc>
          <w:tcPr>
            <w:tcW w:w="990" w:type="dxa"/>
          </w:tcPr>
          <w:p w14:paraId="0739C637" w14:textId="77777777" w:rsidR="0019262A" w:rsidRPr="00487927" w:rsidRDefault="0019262A" w:rsidP="0019262A">
            <w:pPr>
              <w:jc w:val="center"/>
              <w:rPr>
                <w:rFonts w:cstheme="minorHAnsi"/>
                <w:szCs w:val="20"/>
              </w:rPr>
            </w:pPr>
          </w:p>
        </w:tc>
        <w:tc>
          <w:tcPr>
            <w:tcW w:w="990" w:type="dxa"/>
          </w:tcPr>
          <w:p w14:paraId="4E75D424" w14:textId="77777777" w:rsidR="0019262A" w:rsidRPr="00487927" w:rsidRDefault="0019262A" w:rsidP="0019262A">
            <w:pPr>
              <w:jc w:val="center"/>
              <w:rPr>
                <w:rFonts w:cstheme="minorHAnsi"/>
                <w:szCs w:val="20"/>
              </w:rPr>
            </w:pPr>
          </w:p>
        </w:tc>
        <w:tc>
          <w:tcPr>
            <w:tcW w:w="990" w:type="dxa"/>
          </w:tcPr>
          <w:p w14:paraId="195850B5" w14:textId="77777777" w:rsidR="0019262A" w:rsidRPr="00487927" w:rsidRDefault="0019262A" w:rsidP="0019262A">
            <w:pPr>
              <w:jc w:val="center"/>
              <w:rPr>
                <w:rFonts w:cstheme="minorHAnsi"/>
                <w:szCs w:val="20"/>
              </w:rPr>
            </w:pPr>
          </w:p>
        </w:tc>
        <w:tc>
          <w:tcPr>
            <w:tcW w:w="990" w:type="dxa"/>
          </w:tcPr>
          <w:p w14:paraId="6C1CEB3F" w14:textId="77777777" w:rsidR="0019262A" w:rsidRPr="00487927" w:rsidRDefault="0019262A" w:rsidP="0019262A">
            <w:pPr>
              <w:jc w:val="center"/>
              <w:rPr>
                <w:rFonts w:cstheme="minorHAnsi"/>
                <w:szCs w:val="20"/>
              </w:rPr>
            </w:pPr>
          </w:p>
        </w:tc>
        <w:tc>
          <w:tcPr>
            <w:tcW w:w="1080" w:type="dxa"/>
          </w:tcPr>
          <w:p w14:paraId="2C79B245" w14:textId="77777777" w:rsidR="0019262A" w:rsidRPr="00283A38" w:rsidRDefault="0019262A" w:rsidP="0019262A">
            <w:pPr>
              <w:jc w:val="center"/>
              <w:rPr>
                <w:rFonts w:cstheme="minorHAnsi"/>
                <w:szCs w:val="20"/>
              </w:rPr>
            </w:pPr>
          </w:p>
        </w:tc>
        <w:tc>
          <w:tcPr>
            <w:tcW w:w="990" w:type="dxa"/>
          </w:tcPr>
          <w:p w14:paraId="53B8C793" w14:textId="77777777" w:rsidR="0019262A" w:rsidRPr="00283A38" w:rsidRDefault="0019262A" w:rsidP="0019262A">
            <w:pPr>
              <w:jc w:val="center"/>
              <w:rPr>
                <w:rFonts w:cstheme="minorHAnsi"/>
                <w:szCs w:val="20"/>
              </w:rPr>
            </w:pPr>
          </w:p>
        </w:tc>
        <w:tc>
          <w:tcPr>
            <w:tcW w:w="990" w:type="dxa"/>
          </w:tcPr>
          <w:p w14:paraId="72CD2951" w14:textId="77777777" w:rsidR="0019262A" w:rsidRPr="00283A38" w:rsidRDefault="0019262A" w:rsidP="0019262A">
            <w:pPr>
              <w:jc w:val="center"/>
              <w:rPr>
                <w:rFonts w:cstheme="minorHAnsi"/>
                <w:szCs w:val="20"/>
              </w:rPr>
            </w:pPr>
          </w:p>
        </w:tc>
        <w:tc>
          <w:tcPr>
            <w:tcW w:w="1103" w:type="dxa"/>
          </w:tcPr>
          <w:p w14:paraId="43B6FD3D" w14:textId="77777777" w:rsidR="0019262A" w:rsidRPr="00D65767" w:rsidRDefault="0019262A" w:rsidP="0019262A">
            <w:pPr>
              <w:jc w:val="center"/>
              <w:rPr>
                <w:rFonts w:cstheme="minorHAnsi"/>
                <w:szCs w:val="20"/>
              </w:rPr>
            </w:pPr>
          </w:p>
        </w:tc>
        <w:tc>
          <w:tcPr>
            <w:tcW w:w="1103" w:type="dxa"/>
          </w:tcPr>
          <w:p w14:paraId="5E1DEDE4" w14:textId="75BC662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C939323" w14:textId="77777777" w:rsidTr="0061524D">
        <w:tc>
          <w:tcPr>
            <w:tcW w:w="1255" w:type="dxa"/>
          </w:tcPr>
          <w:p w14:paraId="53C687ED" w14:textId="60FCE07B" w:rsidR="0019262A" w:rsidRDefault="0019262A" w:rsidP="0019262A">
            <w:pPr>
              <w:jc w:val="center"/>
              <w:rPr>
                <w:szCs w:val="20"/>
              </w:rPr>
            </w:pPr>
            <w:r w:rsidRPr="007709BB">
              <w:t>3216_03</w:t>
            </w:r>
          </w:p>
        </w:tc>
        <w:tc>
          <w:tcPr>
            <w:tcW w:w="990" w:type="dxa"/>
          </w:tcPr>
          <w:p w14:paraId="02597887" w14:textId="77777777" w:rsidR="0019262A" w:rsidRPr="00283A38" w:rsidRDefault="0019262A" w:rsidP="0019262A">
            <w:pPr>
              <w:jc w:val="center"/>
              <w:rPr>
                <w:rFonts w:cstheme="minorHAnsi"/>
                <w:szCs w:val="20"/>
              </w:rPr>
            </w:pPr>
          </w:p>
        </w:tc>
        <w:tc>
          <w:tcPr>
            <w:tcW w:w="990" w:type="dxa"/>
          </w:tcPr>
          <w:p w14:paraId="3D7175F6" w14:textId="77777777" w:rsidR="0019262A" w:rsidRPr="00487927" w:rsidRDefault="0019262A" w:rsidP="0019262A">
            <w:pPr>
              <w:jc w:val="center"/>
              <w:rPr>
                <w:rFonts w:cstheme="minorHAnsi"/>
                <w:szCs w:val="20"/>
              </w:rPr>
            </w:pPr>
          </w:p>
        </w:tc>
        <w:tc>
          <w:tcPr>
            <w:tcW w:w="990" w:type="dxa"/>
          </w:tcPr>
          <w:p w14:paraId="44C72A92" w14:textId="77777777" w:rsidR="0019262A" w:rsidRPr="00487927" w:rsidRDefault="0019262A" w:rsidP="0019262A">
            <w:pPr>
              <w:jc w:val="center"/>
              <w:rPr>
                <w:rFonts w:cstheme="minorHAnsi"/>
                <w:szCs w:val="20"/>
              </w:rPr>
            </w:pPr>
          </w:p>
        </w:tc>
        <w:tc>
          <w:tcPr>
            <w:tcW w:w="990" w:type="dxa"/>
          </w:tcPr>
          <w:p w14:paraId="27B90978" w14:textId="77777777" w:rsidR="0019262A" w:rsidRPr="00487927" w:rsidRDefault="0019262A" w:rsidP="0019262A">
            <w:pPr>
              <w:jc w:val="center"/>
              <w:rPr>
                <w:rFonts w:cstheme="minorHAnsi"/>
                <w:szCs w:val="20"/>
              </w:rPr>
            </w:pPr>
          </w:p>
        </w:tc>
        <w:tc>
          <w:tcPr>
            <w:tcW w:w="990" w:type="dxa"/>
          </w:tcPr>
          <w:p w14:paraId="00ACFFB0" w14:textId="77777777" w:rsidR="0019262A" w:rsidRPr="00487927" w:rsidRDefault="0019262A" w:rsidP="0019262A">
            <w:pPr>
              <w:jc w:val="center"/>
              <w:rPr>
                <w:rFonts w:cstheme="minorHAnsi"/>
                <w:szCs w:val="20"/>
              </w:rPr>
            </w:pPr>
          </w:p>
        </w:tc>
        <w:tc>
          <w:tcPr>
            <w:tcW w:w="990" w:type="dxa"/>
          </w:tcPr>
          <w:p w14:paraId="07D9B42B" w14:textId="77777777" w:rsidR="0019262A" w:rsidRPr="00487927" w:rsidRDefault="0019262A" w:rsidP="0019262A">
            <w:pPr>
              <w:jc w:val="center"/>
              <w:rPr>
                <w:rFonts w:cstheme="minorHAnsi"/>
                <w:szCs w:val="20"/>
              </w:rPr>
            </w:pPr>
          </w:p>
        </w:tc>
        <w:tc>
          <w:tcPr>
            <w:tcW w:w="1080" w:type="dxa"/>
          </w:tcPr>
          <w:p w14:paraId="45E19610" w14:textId="77777777" w:rsidR="0019262A" w:rsidRPr="00283A38" w:rsidRDefault="0019262A" w:rsidP="0019262A">
            <w:pPr>
              <w:jc w:val="center"/>
              <w:rPr>
                <w:rFonts w:cstheme="minorHAnsi"/>
                <w:szCs w:val="20"/>
              </w:rPr>
            </w:pPr>
          </w:p>
        </w:tc>
        <w:tc>
          <w:tcPr>
            <w:tcW w:w="990" w:type="dxa"/>
          </w:tcPr>
          <w:p w14:paraId="7A46AAE1" w14:textId="77777777" w:rsidR="0019262A" w:rsidRPr="00283A38" w:rsidRDefault="0019262A" w:rsidP="0019262A">
            <w:pPr>
              <w:jc w:val="center"/>
              <w:rPr>
                <w:rFonts w:cstheme="minorHAnsi"/>
                <w:szCs w:val="20"/>
              </w:rPr>
            </w:pPr>
          </w:p>
        </w:tc>
        <w:tc>
          <w:tcPr>
            <w:tcW w:w="990" w:type="dxa"/>
          </w:tcPr>
          <w:p w14:paraId="041671C7" w14:textId="77777777" w:rsidR="0019262A" w:rsidRPr="00283A38" w:rsidRDefault="0019262A" w:rsidP="0019262A">
            <w:pPr>
              <w:jc w:val="center"/>
              <w:rPr>
                <w:rFonts w:cstheme="minorHAnsi"/>
                <w:szCs w:val="20"/>
              </w:rPr>
            </w:pPr>
          </w:p>
        </w:tc>
        <w:tc>
          <w:tcPr>
            <w:tcW w:w="1103" w:type="dxa"/>
          </w:tcPr>
          <w:p w14:paraId="6C179277" w14:textId="77777777" w:rsidR="0019262A" w:rsidRPr="00D65767" w:rsidRDefault="0019262A" w:rsidP="0019262A">
            <w:pPr>
              <w:jc w:val="center"/>
              <w:rPr>
                <w:rFonts w:cstheme="minorHAnsi"/>
                <w:szCs w:val="20"/>
              </w:rPr>
            </w:pPr>
          </w:p>
        </w:tc>
        <w:tc>
          <w:tcPr>
            <w:tcW w:w="1103" w:type="dxa"/>
          </w:tcPr>
          <w:p w14:paraId="5F5AE1C1" w14:textId="57A7D7E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EA3BF10" w14:textId="77777777" w:rsidTr="0061524D">
        <w:tc>
          <w:tcPr>
            <w:tcW w:w="1255" w:type="dxa"/>
          </w:tcPr>
          <w:p w14:paraId="17625624" w14:textId="603CCAD7" w:rsidR="0019262A" w:rsidRDefault="0019262A" w:rsidP="0019262A">
            <w:pPr>
              <w:jc w:val="center"/>
              <w:rPr>
                <w:szCs w:val="20"/>
              </w:rPr>
            </w:pPr>
            <w:r w:rsidRPr="007709BB">
              <w:t>3216_04</w:t>
            </w:r>
          </w:p>
        </w:tc>
        <w:tc>
          <w:tcPr>
            <w:tcW w:w="990" w:type="dxa"/>
          </w:tcPr>
          <w:p w14:paraId="328F72F4" w14:textId="77777777" w:rsidR="0019262A" w:rsidRPr="00283A38" w:rsidRDefault="0019262A" w:rsidP="0019262A">
            <w:pPr>
              <w:jc w:val="center"/>
              <w:rPr>
                <w:rFonts w:cstheme="minorHAnsi"/>
                <w:szCs w:val="20"/>
              </w:rPr>
            </w:pPr>
          </w:p>
        </w:tc>
        <w:tc>
          <w:tcPr>
            <w:tcW w:w="990" w:type="dxa"/>
          </w:tcPr>
          <w:p w14:paraId="4439C63E" w14:textId="77777777" w:rsidR="0019262A" w:rsidRPr="00487927" w:rsidRDefault="0019262A" w:rsidP="0019262A">
            <w:pPr>
              <w:jc w:val="center"/>
              <w:rPr>
                <w:rFonts w:cstheme="minorHAnsi"/>
                <w:szCs w:val="20"/>
              </w:rPr>
            </w:pPr>
          </w:p>
        </w:tc>
        <w:tc>
          <w:tcPr>
            <w:tcW w:w="990" w:type="dxa"/>
          </w:tcPr>
          <w:p w14:paraId="77771CED" w14:textId="77777777" w:rsidR="0019262A" w:rsidRPr="00487927" w:rsidRDefault="0019262A" w:rsidP="0019262A">
            <w:pPr>
              <w:jc w:val="center"/>
              <w:rPr>
                <w:rFonts w:cstheme="minorHAnsi"/>
                <w:szCs w:val="20"/>
              </w:rPr>
            </w:pPr>
          </w:p>
        </w:tc>
        <w:tc>
          <w:tcPr>
            <w:tcW w:w="990" w:type="dxa"/>
          </w:tcPr>
          <w:p w14:paraId="2F9D9939" w14:textId="77777777" w:rsidR="0019262A" w:rsidRPr="00487927" w:rsidRDefault="0019262A" w:rsidP="0019262A">
            <w:pPr>
              <w:jc w:val="center"/>
              <w:rPr>
                <w:rFonts w:cstheme="minorHAnsi"/>
                <w:szCs w:val="20"/>
              </w:rPr>
            </w:pPr>
          </w:p>
        </w:tc>
        <w:tc>
          <w:tcPr>
            <w:tcW w:w="990" w:type="dxa"/>
          </w:tcPr>
          <w:p w14:paraId="4C0BF38D" w14:textId="77777777" w:rsidR="0019262A" w:rsidRPr="00487927" w:rsidRDefault="0019262A" w:rsidP="0019262A">
            <w:pPr>
              <w:jc w:val="center"/>
              <w:rPr>
                <w:rFonts w:cstheme="minorHAnsi"/>
                <w:szCs w:val="20"/>
              </w:rPr>
            </w:pPr>
          </w:p>
        </w:tc>
        <w:tc>
          <w:tcPr>
            <w:tcW w:w="990" w:type="dxa"/>
          </w:tcPr>
          <w:p w14:paraId="018B4BE2" w14:textId="77777777" w:rsidR="0019262A" w:rsidRPr="00487927" w:rsidRDefault="0019262A" w:rsidP="0019262A">
            <w:pPr>
              <w:jc w:val="center"/>
              <w:rPr>
                <w:rFonts w:cstheme="minorHAnsi"/>
                <w:szCs w:val="20"/>
              </w:rPr>
            </w:pPr>
          </w:p>
        </w:tc>
        <w:tc>
          <w:tcPr>
            <w:tcW w:w="1080" w:type="dxa"/>
          </w:tcPr>
          <w:p w14:paraId="57EAC08B" w14:textId="77777777" w:rsidR="0019262A" w:rsidRPr="00283A38" w:rsidRDefault="0019262A" w:rsidP="0019262A">
            <w:pPr>
              <w:jc w:val="center"/>
              <w:rPr>
                <w:rFonts w:cstheme="minorHAnsi"/>
                <w:szCs w:val="20"/>
              </w:rPr>
            </w:pPr>
          </w:p>
        </w:tc>
        <w:tc>
          <w:tcPr>
            <w:tcW w:w="990" w:type="dxa"/>
          </w:tcPr>
          <w:p w14:paraId="63E96B1D" w14:textId="77777777" w:rsidR="0019262A" w:rsidRPr="00283A38" w:rsidRDefault="0019262A" w:rsidP="0019262A">
            <w:pPr>
              <w:jc w:val="center"/>
              <w:rPr>
                <w:rFonts w:cstheme="minorHAnsi"/>
                <w:szCs w:val="20"/>
              </w:rPr>
            </w:pPr>
          </w:p>
        </w:tc>
        <w:tc>
          <w:tcPr>
            <w:tcW w:w="990" w:type="dxa"/>
          </w:tcPr>
          <w:p w14:paraId="0CBF1BF1" w14:textId="77777777" w:rsidR="0019262A" w:rsidRPr="00283A38" w:rsidRDefault="0019262A" w:rsidP="0019262A">
            <w:pPr>
              <w:jc w:val="center"/>
              <w:rPr>
                <w:rFonts w:cstheme="minorHAnsi"/>
                <w:szCs w:val="20"/>
              </w:rPr>
            </w:pPr>
          </w:p>
        </w:tc>
        <w:tc>
          <w:tcPr>
            <w:tcW w:w="1103" w:type="dxa"/>
          </w:tcPr>
          <w:p w14:paraId="1A9FAF51" w14:textId="77777777" w:rsidR="0019262A" w:rsidRPr="00D65767" w:rsidRDefault="0019262A" w:rsidP="0019262A">
            <w:pPr>
              <w:jc w:val="center"/>
              <w:rPr>
                <w:rFonts w:cstheme="minorHAnsi"/>
                <w:szCs w:val="20"/>
              </w:rPr>
            </w:pPr>
          </w:p>
        </w:tc>
        <w:tc>
          <w:tcPr>
            <w:tcW w:w="1103" w:type="dxa"/>
          </w:tcPr>
          <w:p w14:paraId="7B1563D4" w14:textId="5D12D54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20E0B37" w14:textId="77777777" w:rsidTr="0061524D">
        <w:tc>
          <w:tcPr>
            <w:tcW w:w="1255" w:type="dxa"/>
          </w:tcPr>
          <w:p w14:paraId="177E44E4" w14:textId="173E7320" w:rsidR="0019262A" w:rsidRDefault="0019262A" w:rsidP="0019262A">
            <w:pPr>
              <w:jc w:val="center"/>
              <w:rPr>
                <w:szCs w:val="20"/>
              </w:rPr>
            </w:pPr>
            <w:r w:rsidRPr="007709BB">
              <w:t>3218_01</w:t>
            </w:r>
          </w:p>
        </w:tc>
        <w:tc>
          <w:tcPr>
            <w:tcW w:w="990" w:type="dxa"/>
          </w:tcPr>
          <w:p w14:paraId="6225A57C" w14:textId="77777777" w:rsidR="0019262A" w:rsidRPr="00283A38" w:rsidRDefault="0019262A" w:rsidP="0019262A">
            <w:pPr>
              <w:jc w:val="center"/>
              <w:rPr>
                <w:rFonts w:cstheme="minorHAnsi"/>
                <w:szCs w:val="20"/>
              </w:rPr>
            </w:pPr>
          </w:p>
        </w:tc>
        <w:tc>
          <w:tcPr>
            <w:tcW w:w="990" w:type="dxa"/>
          </w:tcPr>
          <w:p w14:paraId="594A6AE6" w14:textId="77777777" w:rsidR="0019262A" w:rsidRPr="00487927" w:rsidRDefault="0019262A" w:rsidP="0019262A">
            <w:pPr>
              <w:jc w:val="center"/>
              <w:rPr>
                <w:rFonts w:cstheme="minorHAnsi"/>
                <w:szCs w:val="20"/>
              </w:rPr>
            </w:pPr>
          </w:p>
        </w:tc>
        <w:tc>
          <w:tcPr>
            <w:tcW w:w="990" w:type="dxa"/>
          </w:tcPr>
          <w:p w14:paraId="16F3E621" w14:textId="77777777" w:rsidR="0019262A" w:rsidRPr="00487927" w:rsidRDefault="0019262A" w:rsidP="0019262A">
            <w:pPr>
              <w:jc w:val="center"/>
              <w:rPr>
                <w:rFonts w:cstheme="minorHAnsi"/>
                <w:szCs w:val="20"/>
              </w:rPr>
            </w:pPr>
          </w:p>
        </w:tc>
        <w:tc>
          <w:tcPr>
            <w:tcW w:w="990" w:type="dxa"/>
          </w:tcPr>
          <w:p w14:paraId="25D03B09" w14:textId="77777777" w:rsidR="0019262A" w:rsidRPr="00487927" w:rsidRDefault="0019262A" w:rsidP="0019262A">
            <w:pPr>
              <w:jc w:val="center"/>
              <w:rPr>
                <w:rFonts w:cstheme="minorHAnsi"/>
                <w:szCs w:val="20"/>
              </w:rPr>
            </w:pPr>
          </w:p>
        </w:tc>
        <w:tc>
          <w:tcPr>
            <w:tcW w:w="990" w:type="dxa"/>
          </w:tcPr>
          <w:p w14:paraId="407580D7" w14:textId="77777777" w:rsidR="0019262A" w:rsidRPr="00487927" w:rsidRDefault="0019262A" w:rsidP="0019262A">
            <w:pPr>
              <w:jc w:val="center"/>
              <w:rPr>
                <w:rFonts w:cstheme="minorHAnsi"/>
                <w:szCs w:val="20"/>
              </w:rPr>
            </w:pPr>
          </w:p>
        </w:tc>
        <w:tc>
          <w:tcPr>
            <w:tcW w:w="990" w:type="dxa"/>
          </w:tcPr>
          <w:p w14:paraId="76DC9743" w14:textId="77777777" w:rsidR="0019262A" w:rsidRPr="00487927" w:rsidRDefault="0019262A" w:rsidP="0019262A">
            <w:pPr>
              <w:jc w:val="center"/>
              <w:rPr>
                <w:rFonts w:cstheme="minorHAnsi"/>
                <w:szCs w:val="20"/>
              </w:rPr>
            </w:pPr>
          </w:p>
        </w:tc>
        <w:tc>
          <w:tcPr>
            <w:tcW w:w="1080" w:type="dxa"/>
          </w:tcPr>
          <w:p w14:paraId="07A3D968" w14:textId="77777777" w:rsidR="0019262A" w:rsidRPr="00283A38" w:rsidRDefault="0019262A" w:rsidP="0019262A">
            <w:pPr>
              <w:jc w:val="center"/>
              <w:rPr>
                <w:rFonts w:cstheme="minorHAnsi"/>
                <w:szCs w:val="20"/>
              </w:rPr>
            </w:pPr>
          </w:p>
        </w:tc>
        <w:tc>
          <w:tcPr>
            <w:tcW w:w="990" w:type="dxa"/>
          </w:tcPr>
          <w:p w14:paraId="33D82C32" w14:textId="77777777" w:rsidR="0019262A" w:rsidRPr="00283A38" w:rsidRDefault="0019262A" w:rsidP="0019262A">
            <w:pPr>
              <w:jc w:val="center"/>
              <w:rPr>
                <w:rFonts w:cstheme="minorHAnsi"/>
                <w:szCs w:val="20"/>
              </w:rPr>
            </w:pPr>
          </w:p>
        </w:tc>
        <w:tc>
          <w:tcPr>
            <w:tcW w:w="990" w:type="dxa"/>
          </w:tcPr>
          <w:p w14:paraId="07244399" w14:textId="77777777" w:rsidR="0019262A" w:rsidRPr="00283A38" w:rsidRDefault="0019262A" w:rsidP="0019262A">
            <w:pPr>
              <w:jc w:val="center"/>
              <w:rPr>
                <w:rFonts w:cstheme="minorHAnsi"/>
                <w:szCs w:val="20"/>
              </w:rPr>
            </w:pPr>
          </w:p>
        </w:tc>
        <w:tc>
          <w:tcPr>
            <w:tcW w:w="1103" w:type="dxa"/>
          </w:tcPr>
          <w:p w14:paraId="1541F85C" w14:textId="77777777" w:rsidR="0019262A" w:rsidRPr="00D65767" w:rsidRDefault="0019262A" w:rsidP="0019262A">
            <w:pPr>
              <w:jc w:val="center"/>
              <w:rPr>
                <w:rFonts w:cstheme="minorHAnsi"/>
                <w:szCs w:val="20"/>
              </w:rPr>
            </w:pPr>
          </w:p>
        </w:tc>
        <w:tc>
          <w:tcPr>
            <w:tcW w:w="1103" w:type="dxa"/>
          </w:tcPr>
          <w:p w14:paraId="1EE1A89B" w14:textId="368D7B4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4AC06CB" w14:textId="77777777" w:rsidTr="0061524D">
        <w:tc>
          <w:tcPr>
            <w:tcW w:w="1255" w:type="dxa"/>
          </w:tcPr>
          <w:p w14:paraId="0E85C3E8" w14:textId="51D33E02" w:rsidR="0019262A" w:rsidRDefault="0019262A" w:rsidP="0019262A">
            <w:pPr>
              <w:jc w:val="center"/>
              <w:rPr>
                <w:szCs w:val="20"/>
              </w:rPr>
            </w:pPr>
            <w:r w:rsidRPr="007709BB">
              <w:t>3218_02</w:t>
            </w:r>
          </w:p>
        </w:tc>
        <w:tc>
          <w:tcPr>
            <w:tcW w:w="990" w:type="dxa"/>
          </w:tcPr>
          <w:p w14:paraId="3CB95880" w14:textId="77777777" w:rsidR="0019262A" w:rsidRPr="00283A38" w:rsidRDefault="0019262A" w:rsidP="0019262A">
            <w:pPr>
              <w:jc w:val="center"/>
              <w:rPr>
                <w:rFonts w:cstheme="minorHAnsi"/>
                <w:szCs w:val="20"/>
              </w:rPr>
            </w:pPr>
          </w:p>
        </w:tc>
        <w:tc>
          <w:tcPr>
            <w:tcW w:w="990" w:type="dxa"/>
          </w:tcPr>
          <w:p w14:paraId="2D84E956" w14:textId="77777777" w:rsidR="0019262A" w:rsidRPr="00487927" w:rsidRDefault="0019262A" w:rsidP="0019262A">
            <w:pPr>
              <w:jc w:val="center"/>
              <w:rPr>
                <w:rFonts w:cstheme="minorHAnsi"/>
                <w:szCs w:val="20"/>
              </w:rPr>
            </w:pPr>
          </w:p>
        </w:tc>
        <w:tc>
          <w:tcPr>
            <w:tcW w:w="990" w:type="dxa"/>
          </w:tcPr>
          <w:p w14:paraId="5EF862FB" w14:textId="77777777" w:rsidR="0019262A" w:rsidRPr="00487927" w:rsidRDefault="0019262A" w:rsidP="0019262A">
            <w:pPr>
              <w:jc w:val="center"/>
              <w:rPr>
                <w:rFonts w:cstheme="minorHAnsi"/>
                <w:szCs w:val="20"/>
              </w:rPr>
            </w:pPr>
          </w:p>
        </w:tc>
        <w:tc>
          <w:tcPr>
            <w:tcW w:w="990" w:type="dxa"/>
          </w:tcPr>
          <w:p w14:paraId="79FA0FBF" w14:textId="77777777" w:rsidR="0019262A" w:rsidRPr="00487927" w:rsidRDefault="0019262A" w:rsidP="0019262A">
            <w:pPr>
              <w:jc w:val="center"/>
              <w:rPr>
                <w:rFonts w:cstheme="minorHAnsi"/>
                <w:szCs w:val="20"/>
              </w:rPr>
            </w:pPr>
          </w:p>
        </w:tc>
        <w:tc>
          <w:tcPr>
            <w:tcW w:w="990" w:type="dxa"/>
          </w:tcPr>
          <w:p w14:paraId="093B070E" w14:textId="77777777" w:rsidR="0019262A" w:rsidRPr="00487927" w:rsidRDefault="0019262A" w:rsidP="0019262A">
            <w:pPr>
              <w:jc w:val="center"/>
              <w:rPr>
                <w:rFonts w:cstheme="minorHAnsi"/>
                <w:szCs w:val="20"/>
              </w:rPr>
            </w:pPr>
          </w:p>
        </w:tc>
        <w:tc>
          <w:tcPr>
            <w:tcW w:w="990" w:type="dxa"/>
          </w:tcPr>
          <w:p w14:paraId="388A5085" w14:textId="77777777" w:rsidR="0019262A" w:rsidRPr="00487927" w:rsidRDefault="0019262A" w:rsidP="0019262A">
            <w:pPr>
              <w:jc w:val="center"/>
              <w:rPr>
                <w:rFonts w:cstheme="minorHAnsi"/>
                <w:szCs w:val="20"/>
              </w:rPr>
            </w:pPr>
          </w:p>
        </w:tc>
        <w:tc>
          <w:tcPr>
            <w:tcW w:w="1080" w:type="dxa"/>
          </w:tcPr>
          <w:p w14:paraId="2D3FCD24" w14:textId="77777777" w:rsidR="0019262A" w:rsidRPr="00283A38" w:rsidRDefault="0019262A" w:rsidP="0019262A">
            <w:pPr>
              <w:jc w:val="center"/>
              <w:rPr>
                <w:rFonts w:cstheme="minorHAnsi"/>
                <w:szCs w:val="20"/>
              </w:rPr>
            </w:pPr>
          </w:p>
        </w:tc>
        <w:tc>
          <w:tcPr>
            <w:tcW w:w="990" w:type="dxa"/>
          </w:tcPr>
          <w:p w14:paraId="03ADBB38" w14:textId="77777777" w:rsidR="0019262A" w:rsidRPr="00283A38" w:rsidRDefault="0019262A" w:rsidP="0019262A">
            <w:pPr>
              <w:jc w:val="center"/>
              <w:rPr>
                <w:rFonts w:cstheme="minorHAnsi"/>
                <w:szCs w:val="20"/>
              </w:rPr>
            </w:pPr>
          </w:p>
        </w:tc>
        <w:tc>
          <w:tcPr>
            <w:tcW w:w="990" w:type="dxa"/>
          </w:tcPr>
          <w:p w14:paraId="3AF3FE5A" w14:textId="77777777" w:rsidR="0019262A" w:rsidRPr="00283A38" w:rsidRDefault="0019262A" w:rsidP="0019262A">
            <w:pPr>
              <w:jc w:val="center"/>
              <w:rPr>
                <w:rFonts w:cstheme="minorHAnsi"/>
                <w:szCs w:val="20"/>
              </w:rPr>
            </w:pPr>
          </w:p>
        </w:tc>
        <w:tc>
          <w:tcPr>
            <w:tcW w:w="1103" w:type="dxa"/>
          </w:tcPr>
          <w:p w14:paraId="3D71A693" w14:textId="77777777" w:rsidR="0019262A" w:rsidRPr="00D65767" w:rsidRDefault="0019262A" w:rsidP="0019262A">
            <w:pPr>
              <w:jc w:val="center"/>
              <w:rPr>
                <w:rFonts w:cstheme="minorHAnsi"/>
                <w:szCs w:val="20"/>
              </w:rPr>
            </w:pPr>
          </w:p>
        </w:tc>
        <w:tc>
          <w:tcPr>
            <w:tcW w:w="1103" w:type="dxa"/>
          </w:tcPr>
          <w:p w14:paraId="4C10341C" w14:textId="6CC0501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E58A8B2" w14:textId="77777777" w:rsidTr="0061524D">
        <w:tc>
          <w:tcPr>
            <w:tcW w:w="1255" w:type="dxa"/>
          </w:tcPr>
          <w:p w14:paraId="513D00B0" w14:textId="2FFEB316" w:rsidR="0019262A" w:rsidRDefault="0019262A" w:rsidP="0019262A">
            <w:pPr>
              <w:jc w:val="center"/>
              <w:rPr>
                <w:szCs w:val="20"/>
              </w:rPr>
            </w:pPr>
            <w:r w:rsidRPr="007709BB">
              <w:t>3218_03</w:t>
            </w:r>
          </w:p>
        </w:tc>
        <w:tc>
          <w:tcPr>
            <w:tcW w:w="990" w:type="dxa"/>
          </w:tcPr>
          <w:p w14:paraId="2C5034AF" w14:textId="77777777" w:rsidR="0019262A" w:rsidRPr="00283A38" w:rsidRDefault="0019262A" w:rsidP="0019262A">
            <w:pPr>
              <w:jc w:val="center"/>
              <w:rPr>
                <w:rFonts w:cstheme="minorHAnsi"/>
                <w:szCs w:val="20"/>
              </w:rPr>
            </w:pPr>
          </w:p>
        </w:tc>
        <w:tc>
          <w:tcPr>
            <w:tcW w:w="990" w:type="dxa"/>
          </w:tcPr>
          <w:p w14:paraId="1C01E1C3" w14:textId="77777777" w:rsidR="0019262A" w:rsidRPr="00487927" w:rsidRDefault="0019262A" w:rsidP="0019262A">
            <w:pPr>
              <w:jc w:val="center"/>
              <w:rPr>
                <w:rFonts w:cstheme="minorHAnsi"/>
                <w:szCs w:val="20"/>
              </w:rPr>
            </w:pPr>
          </w:p>
        </w:tc>
        <w:tc>
          <w:tcPr>
            <w:tcW w:w="990" w:type="dxa"/>
          </w:tcPr>
          <w:p w14:paraId="0F3EB48F" w14:textId="77777777" w:rsidR="0019262A" w:rsidRPr="00487927" w:rsidRDefault="0019262A" w:rsidP="0019262A">
            <w:pPr>
              <w:jc w:val="center"/>
              <w:rPr>
                <w:rFonts w:cstheme="minorHAnsi"/>
                <w:szCs w:val="20"/>
              </w:rPr>
            </w:pPr>
          </w:p>
        </w:tc>
        <w:tc>
          <w:tcPr>
            <w:tcW w:w="990" w:type="dxa"/>
          </w:tcPr>
          <w:p w14:paraId="73A186B2" w14:textId="77777777" w:rsidR="0019262A" w:rsidRPr="00487927" w:rsidRDefault="0019262A" w:rsidP="0019262A">
            <w:pPr>
              <w:jc w:val="center"/>
              <w:rPr>
                <w:rFonts w:cstheme="minorHAnsi"/>
                <w:szCs w:val="20"/>
              </w:rPr>
            </w:pPr>
          </w:p>
        </w:tc>
        <w:tc>
          <w:tcPr>
            <w:tcW w:w="990" w:type="dxa"/>
          </w:tcPr>
          <w:p w14:paraId="16B95613" w14:textId="77777777" w:rsidR="0019262A" w:rsidRPr="00487927" w:rsidRDefault="0019262A" w:rsidP="0019262A">
            <w:pPr>
              <w:jc w:val="center"/>
              <w:rPr>
                <w:rFonts w:cstheme="minorHAnsi"/>
                <w:szCs w:val="20"/>
              </w:rPr>
            </w:pPr>
          </w:p>
        </w:tc>
        <w:tc>
          <w:tcPr>
            <w:tcW w:w="990" w:type="dxa"/>
          </w:tcPr>
          <w:p w14:paraId="5F27D0AC" w14:textId="77777777" w:rsidR="0019262A" w:rsidRPr="00487927" w:rsidRDefault="0019262A" w:rsidP="0019262A">
            <w:pPr>
              <w:jc w:val="center"/>
              <w:rPr>
                <w:rFonts w:cstheme="minorHAnsi"/>
                <w:szCs w:val="20"/>
              </w:rPr>
            </w:pPr>
          </w:p>
        </w:tc>
        <w:tc>
          <w:tcPr>
            <w:tcW w:w="1080" w:type="dxa"/>
          </w:tcPr>
          <w:p w14:paraId="157D320D" w14:textId="77777777" w:rsidR="0019262A" w:rsidRPr="00283A38" w:rsidRDefault="0019262A" w:rsidP="0019262A">
            <w:pPr>
              <w:jc w:val="center"/>
              <w:rPr>
                <w:rFonts w:cstheme="minorHAnsi"/>
                <w:szCs w:val="20"/>
              </w:rPr>
            </w:pPr>
          </w:p>
        </w:tc>
        <w:tc>
          <w:tcPr>
            <w:tcW w:w="990" w:type="dxa"/>
          </w:tcPr>
          <w:p w14:paraId="7EF5CED9" w14:textId="77777777" w:rsidR="0019262A" w:rsidRPr="00283A38" w:rsidRDefault="0019262A" w:rsidP="0019262A">
            <w:pPr>
              <w:jc w:val="center"/>
              <w:rPr>
                <w:rFonts w:cstheme="minorHAnsi"/>
                <w:szCs w:val="20"/>
              </w:rPr>
            </w:pPr>
          </w:p>
        </w:tc>
        <w:tc>
          <w:tcPr>
            <w:tcW w:w="990" w:type="dxa"/>
          </w:tcPr>
          <w:p w14:paraId="370D4887" w14:textId="77777777" w:rsidR="0019262A" w:rsidRPr="00283A38" w:rsidRDefault="0019262A" w:rsidP="0019262A">
            <w:pPr>
              <w:jc w:val="center"/>
              <w:rPr>
                <w:rFonts w:cstheme="minorHAnsi"/>
                <w:szCs w:val="20"/>
              </w:rPr>
            </w:pPr>
          </w:p>
        </w:tc>
        <w:tc>
          <w:tcPr>
            <w:tcW w:w="1103" w:type="dxa"/>
          </w:tcPr>
          <w:p w14:paraId="13A439E3" w14:textId="77777777" w:rsidR="0019262A" w:rsidRPr="00D65767" w:rsidRDefault="0019262A" w:rsidP="0019262A">
            <w:pPr>
              <w:jc w:val="center"/>
              <w:rPr>
                <w:rFonts w:cstheme="minorHAnsi"/>
                <w:szCs w:val="20"/>
              </w:rPr>
            </w:pPr>
          </w:p>
        </w:tc>
        <w:tc>
          <w:tcPr>
            <w:tcW w:w="1103" w:type="dxa"/>
          </w:tcPr>
          <w:p w14:paraId="1E4D80F3" w14:textId="0C9A39A9"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B4CD115" w14:textId="77777777" w:rsidTr="0061524D">
        <w:tc>
          <w:tcPr>
            <w:tcW w:w="1255" w:type="dxa"/>
          </w:tcPr>
          <w:p w14:paraId="647BF23D" w14:textId="59291D18" w:rsidR="0019262A" w:rsidRDefault="0019262A" w:rsidP="0019262A">
            <w:pPr>
              <w:jc w:val="center"/>
              <w:rPr>
                <w:szCs w:val="20"/>
              </w:rPr>
            </w:pPr>
            <w:r w:rsidRPr="007709BB">
              <w:t>3218_04</w:t>
            </w:r>
          </w:p>
        </w:tc>
        <w:tc>
          <w:tcPr>
            <w:tcW w:w="990" w:type="dxa"/>
          </w:tcPr>
          <w:p w14:paraId="0208F87D" w14:textId="77777777" w:rsidR="0019262A" w:rsidRPr="00283A38" w:rsidRDefault="0019262A" w:rsidP="0019262A">
            <w:pPr>
              <w:jc w:val="center"/>
              <w:rPr>
                <w:rFonts w:cstheme="minorHAnsi"/>
                <w:szCs w:val="20"/>
              </w:rPr>
            </w:pPr>
          </w:p>
        </w:tc>
        <w:tc>
          <w:tcPr>
            <w:tcW w:w="990" w:type="dxa"/>
          </w:tcPr>
          <w:p w14:paraId="2D317D39" w14:textId="77777777" w:rsidR="0019262A" w:rsidRPr="00487927" w:rsidRDefault="0019262A" w:rsidP="0019262A">
            <w:pPr>
              <w:jc w:val="center"/>
              <w:rPr>
                <w:rFonts w:cstheme="minorHAnsi"/>
                <w:szCs w:val="20"/>
              </w:rPr>
            </w:pPr>
          </w:p>
        </w:tc>
        <w:tc>
          <w:tcPr>
            <w:tcW w:w="990" w:type="dxa"/>
          </w:tcPr>
          <w:p w14:paraId="5E9DB4D2" w14:textId="77777777" w:rsidR="0019262A" w:rsidRPr="00487927" w:rsidRDefault="0019262A" w:rsidP="0019262A">
            <w:pPr>
              <w:jc w:val="center"/>
              <w:rPr>
                <w:rFonts w:cstheme="minorHAnsi"/>
                <w:szCs w:val="20"/>
              </w:rPr>
            </w:pPr>
          </w:p>
        </w:tc>
        <w:tc>
          <w:tcPr>
            <w:tcW w:w="990" w:type="dxa"/>
          </w:tcPr>
          <w:p w14:paraId="632EC736" w14:textId="77777777" w:rsidR="0019262A" w:rsidRPr="00487927" w:rsidRDefault="0019262A" w:rsidP="0019262A">
            <w:pPr>
              <w:jc w:val="center"/>
              <w:rPr>
                <w:rFonts w:cstheme="minorHAnsi"/>
                <w:szCs w:val="20"/>
              </w:rPr>
            </w:pPr>
          </w:p>
        </w:tc>
        <w:tc>
          <w:tcPr>
            <w:tcW w:w="990" w:type="dxa"/>
          </w:tcPr>
          <w:p w14:paraId="149D442D" w14:textId="77777777" w:rsidR="0019262A" w:rsidRPr="00487927" w:rsidRDefault="0019262A" w:rsidP="0019262A">
            <w:pPr>
              <w:jc w:val="center"/>
              <w:rPr>
                <w:rFonts w:cstheme="minorHAnsi"/>
                <w:szCs w:val="20"/>
              </w:rPr>
            </w:pPr>
          </w:p>
        </w:tc>
        <w:tc>
          <w:tcPr>
            <w:tcW w:w="990" w:type="dxa"/>
          </w:tcPr>
          <w:p w14:paraId="704D38DA" w14:textId="77777777" w:rsidR="0019262A" w:rsidRPr="00487927" w:rsidRDefault="0019262A" w:rsidP="0019262A">
            <w:pPr>
              <w:jc w:val="center"/>
              <w:rPr>
                <w:rFonts w:cstheme="minorHAnsi"/>
                <w:szCs w:val="20"/>
              </w:rPr>
            </w:pPr>
          </w:p>
        </w:tc>
        <w:tc>
          <w:tcPr>
            <w:tcW w:w="1080" w:type="dxa"/>
          </w:tcPr>
          <w:p w14:paraId="5D8B0079" w14:textId="77777777" w:rsidR="0019262A" w:rsidRPr="00283A38" w:rsidRDefault="0019262A" w:rsidP="0019262A">
            <w:pPr>
              <w:jc w:val="center"/>
              <w:rPr>
                <w:rFonts w:cstheme="minorHAnsi"/>
                <w:szCs w:val="20"/>
              </w:rPr>
            </w:pPr>
          </w:p>
        </w:tc>
        <w:tc>
          <w:tcPr>
            <w:tcW w:w="990" w:type="dxa"/>
          </w:tcPr>
          <w:p w14:paraId="389E16C5" w14:textId="77777777" w:rsidR="0019262A" w:rsidRPr="00283A38" w:rsidRDefault="0019262A" w:rsidP="0019262A">
            <w:pPr>
              <w:jc w:val="center"/>
              <w:rPr>
                <w:rFonts w:cstheme="minorHAnsi"/>
                <w:szCs w:val="20"/>
              </w:rPr>
            </w:pPr>
          </w:p>
        </w:tc>
        <w:tc>
          <w:tcPr>
            <w:tcW w:w="990" w:type="dxa"/>
          </w:tcPr>
          <w:p w14:paraId="23DC643A" w14:textId="77777777" w:rsidR="0019262A" w:rsidRPr="00283A38" w:rsidRDefault="0019262A" w:rsidP="0019262A">
            <w:pPr>
              <w:jc w:val="center"/>
              <w:rPr>
                <w:rFonts w:cstheme="minorHAnsi"/>
                <w:szCs w:val="20"/>
              </w:rPr>
            </w:pPr>
          </w:p>
        </w:tc>
        <w:tc>
          <w:tcPr>
            <w:tcW w:w="1103" w:type="dxa"/>
          </w:tcPr>
          <w:p w14:paraId="58FDC4AF" w14:textId="77777777" w:rsidR="0019262A" w:rsidRPr="00D65767" w:rsidRDefault="0019262A" w:rsidP="0019262A">
            <w:pPr>
              <w:jc w:val="center"/>
              <w:rPr>
                <w:rFonts w:cstheme="minorHAnsi"/>
                <w:szCs w:val="20"/>
              </w:rPr>
            </w:pPr>
          </w:p>
        </w:tc>
        <w:tc>
          <w:tcPr>
            <w:tcW w:w="1103" w:type="dxa"/>
          </w:tcPr>
          <w:p w14:paraId="1A6F4F95" w14:textId="13A2D0E4"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47F10E2" w14:textId="77777777" w:rsidTr="0061524D">
        <w:tc>
          <w:tcPr>
            <w:tcW w:w="1255" w:type="dxa"/>
          </w:tcPr>
          <w:p w14:paraId="0DF0D3A9" w14:textId="194E1436" w:rsidR="0019262A" w:rsidRDefault="0019262A" w:rsidP="0019262A">
            <w:pPr>
              <w:jc w:val="center"/>
              <w:rPr>
                <w:szCs w:val="20"/>
              </w:rPr>
            </w:pPr>
            <w:r w:rsidRPr="007709BB">
              <w:t>3218_05</w:t>
            </w:r>
          </w:p>
        </w:tc>
        <w:tc>
          <w:tcPr>
            <w:tcW w:w="990" w:type="dxa"/>
          </w:tcPr>
          <w:p w14:paraId="6AF4C4CC" w14:textId="77777777" w:rsidR="0019262A" w:rsidRPr="00283A38" w:rsidRDefault="0019262A" w:rsidP="0019262A">
            <w:pPr>
              <w:jc w:val="center"/>
              <w:rPr>
                <w:rFonts w:cstheme="minorHAnsi"/>
                <w:szCs w:val="20"/>
              </w:rPr>
            </w:pPr>
          </w:p>
        </w:tc>
        <w:tc>
          <w:tcPr>
            <w:tcW w:w="990" w:type="dxa"/>
          </w:tcPr>
          <w:p w14:paraId="4B2EAE1C" w14:textId="77777777" w:rsidR="0019262A" w:rsidRPr="00487927" w:rsidRDefault="0019262A" w:rsidP="0019262A">
            <w:pPr>
              <w:jc w:val="center"/>
              <w:rPr>
                <w:rFonts w:cstheme="minorHAnsi"/>
                <w:szCs w:val="20"/>
              </w:rPr>
            </w:pPr>
          </w:p>
        </w:tc>
        <w:tc>
          <w:tcPr>
            <w:tcW w:w="990" w:type="dxa"/>
          </w:tcPr>
          <w:p w14:paraId="58DA4681" w14:textId="77777777" w:rsidR="0019262A" w:rsidRPr="00487927" w:rsidRDefault="0019262A" w:rsidP="0019262A">
            <w:pPr>
              <w:jc w:val="center"/>
              <w:rPr>
                <w:rFonts w:cstheme="minorHAnsi"/>
                <w:szCs w:val="20"/>
              </w:rPr>
            </w:pPr>
          </w:p>
        </w:tc>
        <w:tc>
          <w:tcPr>
            <w:tcW w:w="990" w:type="dxa"/>
          </w:tcPr>
          <w:p w14:paraId="48CFB700" w14:textId="77777777" w:rsidR="0019262A" w:rsidRPr="00487927" w:rsidRDefault="0019262A" w:rsidP="0019262A">
            <w:pPr>
              <w:jc w:val="center"/>
              <w:rPr>
                <w:rFonts w:cstheme="minorHAnsi"/>
                <w:szCs w:val="20"/>
              </w:rPr>
            </w:pPr>
          </w:p>
        </w:tc>
        <w:tc>
          <w:tcPr>
            <w:tcW w:w="990" w:type="dxa"/>
          </w:tcPr>
          <w:p w14:paraId="63AC69AB" w14:textId="77777777" w:rsidR="0019262A" w:rsidRPr="00487927" w:rsidRDefault="0019262A" w:rsidP="0019262A">
            <w:pPr>
              <w:jc w:val="center"/>
              <w:rPr>
                <w:rFonts w:cstheme="minorHAnsi"/>
                <w:szCs w:val="20"/>
              </w:rPr>
            </w:pPr>
          </w:p>
        </w:tc>
        <w:tc>
          <w:tcPr>
            <w:tcW w:w="990" w:type="dxa"/>
          </w:tcPr>
          <w:p w14:paraId="685EA9D3" w14:textId="77777777" w:rsidR="0019262A" w:rsidRPr="00487927" w:rsidRDefault="0019262A" w:rsidP="0019262A">
            <w:pPr>
              <w:jc w:val="center"/>
              <w:rPr>
                <w:rFonts w:cstheme="minorHAnsi"/>
                <w:szCs w:val="20"/>
              </w:rPr>
            </w:pPr>
          </w:p>
        </w:tc>
        <w:tc>
          <w:tcPr>
            <w:tcW w:w="1080" w:type="dxa"/>
          </w:tcPr>
          <w:p w14:paraId="12A5E24A" w14:textId="77777777" w:rsidR="0019262A" w:rsidRPr="00283A38" w:rsidRDefault="0019262A" w:rsidP="0019262A">
            <w:pPr>
              <w:jc w:val="center"/>
              <w:rPr>
                <w:rFonts w:cstheme="minorHAnsi"/>
                <w:szCs w:val="20"/>
              </w:rPr>
            </w:pPr>
          </w:p>
        </w:tc>
        <w:tc>
          <w:tcPr>
            <w:tcW w:w="990" w:type="dxa"/>
          </w:tcPr>
          <w:p w14:paraId="00E6F42C" w14:textId="77777777" w:rsidR="0019262A" w:rsidRPr="00283A38" w:rsidRDefault="0019262A" w:rsidP="0019262A">
            <w:pPr>
              <w:jc w:val="center"/>
              <w:rPr>
                <w:rFonts w:cstheme="minorHAnsi"/>
                <w:szCs w:val="20"/>
              </w:rPr>
            </w:pPr>
          </w:p>
        </w:tc>
        <w:tc>
          <w:tcPr>
            <w:tcW w:w="990" w:type="dxa"/>
          </w:tcPr>
          <w:p w14:paraId="3731F3CF" w14:textId="77777777" w:rsidR="0019262A" w:rsidRPr="00283A38" w:rsidRDefault="0019262A" w:rsidP="0019262A">
            <w:pPr>
              <w:jc w:val="center"/>
              <w:rPr>
                <w:rFonts w:cstheme="minorHAnsi"/>
                <w:szCs w:val="20"/>
              </w:rPr>
            </w:pPr>
          </w:p>
        </w:tc>
        <w:tc>
          <w:tcPr>
            <w:tcW w:w="1103" w:type="dxa"/>
          </w:tcPr>
          <w:p w14:paraId="12630C0B" w14:textId="77777777" w:rsidR="0019262A" w:rsidRPr="00D65767" w:rsidRDefault="0019262A" w:rsidP="0019262A">
            <w:pPr>
              <w:jc w:val="center"/>
              <w:rPr>
                <w:rFonts w:cstheme="minorHAnsi"/>
                <w:szCs w:val="20"/>
              </w:rPr>
            </w:pPr>
          </w:p>
        </w:tc>
        <w:tc>
          <w:tcPr>
            <w:tcW w:w="1103" w:type="dxa"/>
          </w:tcPr>
          <w:p w14:paraId="7CD1B7A4" w14:textId="6834776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21EE55E1" w14:textId="77777777" w:rsidTr="0061524D">
        <w:tc>
          <w:tcPr>
            <w:tcW w:w="1255" w:type="dxa"/>
          </w:tcPr>
          <w:p w14:paraId="370511A4" w14:textId="0AA4C571" w:rsidR="0019262A" w:rsidRPr="007709BB" w:rsidRDefault="0019262A" w:rsidP="0019262A">
            <w:pPr>
              <w:jc w:val="center"/>
            </w:pPr>
            <w:r>
              <w:t>3218_06</w:t>
            </w:r>
          </w:p>
        </w:tc>
        <w:tc>
          <w:tcPr>
            <w:tcW w:w="990" w:type="dxa"/>
          </w:tcPr>
          <w:p w14:paraId="5882800B" w14:textId="77777777" w:rsidR="0019262A" w:rsidRPr="00283A38" w:rsidRDefault="0019262A" w:rsidP="0019262A">
            <w:pPr>
              <w:jc w:val="center"/>
              <w:rPr>
                <w:rFonts w:cstheme="minorHAnsi"/>
                <w:szCs w:val="20"/>
              </w:rPr>
            </w:pPr>
          </w:p>
        </w:tc>
        <w:tc>
          <w:tcPr>
            <w:tcW w:w="990" w:type="dxa"/>
          </w:tcPr>
          <w:p w14:paraId="2176FA11" w14:textId="77777777" w:rsidR="0019262A" w:rsidRPr="00487927" w:rsidRDefault="0019262A" w:rsidP="0019262A">
            <w:pPr>
              <w:jc w:val="center"/>
              <w:rPr>
                <w:rFonts w:cstheme="minorHAnsi"/>
                <w:szCs w:val="20"/>
              </w:rPr>
            </w:pPr>
          </w:p>
        </w:tc>
        <w:tc>
          <w:tcPr>
            <w:tcW w:w="990" w:type="dxa"/>
          </w:tcPr>
          <w:p w14:paraId="6C64305F" w14:textId="77777777" w:rsidR="0019262A" w:rsidRPr="00487927" w:rsidRDefault="0019262A" w:rsidP="0019262A">
            <w:pPr>
              <w:jc w:val="center"/>
              <w:rPr>
                <w:rFonts w:cstheme="minorHAnsi"/>
                <w:szCs w:val="20"/>
              </w:rPr>
            </w:pPr>
          </w:p>
        </w:tc>
        <w:tc>
          <w:tcPr>
            <w:tcW w:w="990" w:type="dxa"/>
          </w:tcPr>
          <w:p w14:paraId="5AA09051" w14:textId="77777777" w:rsidR="0019262A" w:rsidRPr="00487927" w:rsidRDefault="0019262A" w:rsidP="0019262A">
            <w:pPr>
              <w:jc w:val="center"/>
              <w:rPr>
                <w:rFonts w:cstheme="minorHAnsi"/>
                <w:szCs w:val="20"/>
              </w:rPr>
            </w:pPr>
          </w:p>
        </w:tc>
        <w:tc>
          <w:tcPr>
            <w:tcW w:w="990" w:type="dxa"/>
          </w:tcPr>
          <w:p w14:paraId="5CCD4B2A" w14:textId="77777777" w:rsidR="0019262A" w:rsidRPr="00487927" w:rsidRDefault="0019262A" w:rsidP="0019262A">
            <w:pPr>
              <w:jc w:val="center"/>
              <w:rPr>
                <w:rFonts w:cstheme="minorHAnsi"/>
                <w:szCs w:val="20"/>
              </w:rPr>
            </w:pPr>
          </w:p>
        </w:tc>
        <w:tc>
          <w:tcPr>
            <w:tcW w:w="990" w:type="dxa"/>
          </w:tcPr>
          <w:p w14:paraId="4AC97EFF" w14:textId="77777777" w:rsidR="0019262A" w:rsidRPr="00487927" w:rsidRDefault="0019262A" w:rsidP="0019262A">
            <w:pPr>
              <w:jc w:val="center"/>
              <w:rPr>
                <w:rFonts w:cstheme="minorHAnsi"/>
                <w:szCs w:val="20"/>
              </w:rPr>
            </w:pPr>
          </w:p>
        </w:tc>
        <w:tc>
          <w:tcPr>
            <w:tcW w:w="1080" w:type="dxa"/>
          </w:tcPr>
          <w:p w14:paraId="2F19D654" w14:textId="77777777" w:rsidR="0019262A" w:rsidRPr="00283A38" w:rsidRDefault="0019262A" w:rsidP="0019262A">
            <w:pPr>
              <w:jc w:val="center"/>
              <w:rPr>
                <w:rFonts w:cstheme="minorHAnsi"/>
                <w:szCs w:val="20"/>
              </w:rPr>
            </w:pPr>
          </w:p>
        </w:tc>
        <w:tc>
          <w:tcPr>
            <w:tcW w:w="990" w:type="dxa"/>
          </w:tcPr>
          <w:p w14:paraId="0D401841" w14:textId="77777777" w:rsidR="0019262A" w:rsidRPr="00283A38" w:rsidRDefault="0019262A" w:rsidP="0019262A">
            <w:pPr>
              <w:jc w:val="center"/>
              <w:rPr>
                <w:rFonts w:cstheme="minorHAnsi"/>
                <w:szCs w:val="20"/>
              </w:rPr>
            </w:pPr>
          </w:p>
        </w:tc>
        <w:tc>
          <w:tcPr>
            <w:tcW w:w="990" w:type="dxa"/>
          </w:tcPr>
          <w:p w14:paraId="6EEF30E1" w14:textId="77777777" w:rsidR="0019262A" w:rsidRPr="00283A38" w:rsidRDefault="0019262A" w:rsidP="0019262A">
            <w:pPr>
              <w:jc w:val="center"/>
              <w:rPr>
                <w:rFonts w:cstheme="minorHAnsi"/>
                <w:szCs w:val="20"/>
              </w:rPr>
            </w:pPr>
          </w:p>
        </w:tc>
        <w:tc>
          <w:tcPr>
            <w:tcW w:w="1103" w:type="dxa"/>
          </w:tcPr>
          <w:p w14:paraId="69331B93" w14:textId="77777777" w:rsidR="0019262A" w:rsidRPr="00D65767" w:rsidRDefault="0019262A" w:rsidP="0019262A">
            <w:pPr>
              <w:jc w:val="center"/>
              <w:rPr>
                <w:rFonts w:cstheme="minorHAnsi"/>
                <w:szCs w:val="20"/>
              </w:rPr>
            </w:pPr>
          </w:p>
        </w:tc>
        <w:tc>
          <w:tcPr>
            <w:tcW w:w="1103" w:type="dxa"/>
          </w:tcPr>
          <w:p w14:paraId="68B5CFB6" w14:textId="45A70860" w:rsidR="0019262A" w:rsidRPr="00283A38" w:rsidRDefault="0019262A" w:rsidP="0019262A">
            <w:pPr>
              <w:jc w:val="center"/>
              <w:rPr>
                <w:rFonts w:cstheme="minorHAnsi"/>
                <w:szCs w:val="20"/>
              </w:rPr>
            </w:pPr>
            <w:r w:rsidRPr="00283A38">
              <w:rPr>
                <w:rFonts w:cstheme="minorHAnsi"/>
                <w:szCs w:val="20"/>
              </w:rPr>
              <w:t>•</w:t>
            </w:r>
          </w:p>
        </w:tc>
      </w:tr>
      <w:tr w:rsidR="0019262A" w:rsidRPr="00283A38" w14:paraId="381E169D" w14:textId="77777777" w:rsidTr="0061524D">
        <w:tc>
          <w:tcPr>
            <w:tcW w:w="1255" w:type="dxa"/>
          </w:tcPr>
          <w:p w14:paraId="0F2CD26C" w14:textId="446FD045" w:rsidR="0019262A" w:rsidRPr="007709BB" w:rsidRDefault="0019262A" w:rsidP="0019262A">
            <w:pPr>
              <w:jc w:val="center"/>
            </w:pPr>
            <w:r>
              <w:t>3218_07</w:t>
            </w:r>
          </w:p>
        </w:tc>
        <w:tc>
          <w:tcPr>
            <w:tcW w:w="990" w:type="dxa"/>
          </w:tcPr>
          <w:p w14:paraId="45912524" w14:textId="77777777" w:rsidR="0019262A" w:rsidRPr="00283A38" w:rsidRDefault="0019262A" w:rsidP="0019262A">
            <w:pPr>
              <w:jc w:val="center"/>
              <w:rPr>
                <w:rFonts w:cstheme="minorHAnsi"/>
                <w:szCs w:val="20"/>
              </w:rPr>
            </w:pPr>
          </w:p>
        </w:tc>
        <w:tc>
          <w:tcPr>
            <w:tcW w:w="990" w:type="dxa"/>
          </w:tcPr>
          <w:p w14:paraId="6C4AC0D9" w14:textId="77777777" w:rsidR="0019262A" w:rsidRPr="00487927" w:rsidRDefault="0019262A" w:rsidP="0019262A">
            <w:pPr>
              <w:jc w:val="center"/>
              <w:rPr>
                <w:rFonts w:cstheme="minorHAnsi"/>
                <w:szCs w:val="20"/>
              </w:rPr>
            </w:pPr>
          </w:p>
        </w:tc>
        <w:tc>
          <w:tcPr>
            <w:tcW w:w="990" w:type="dxa"/>
          </w:tcPr>
          <w:p w14:paraId="0AD53ED2" w14:textId="77777777" w:rsidR="0019262A" w:rsidRPr="00487927" w:rsidRDefault="0019262A" w:rsidP="0019262A">
            <w:pPr>
              <w:jc w:val="center"/>
              <w:rPr>
                <w:rFonts w:cstheme="minorHAnsi"/>
                <w:szCs w:val="20"/>
              </w:rPr>
            </w:pPr>
          </w:p>
        </w:tc>
        <w:tc>
          <w:tcPr>
            <w:tcW w:w="990" w:type="dxa"/>
          </w:tcPr>
          <w:p w14:paraId="31D7A6AD" w14:textId="77777777" w:rsidR="0019262A" w:rsidRPr="00487927" w:rsidRDefault="0019262A" w:rsidP="0019262A">
            <w:pPr>
              <w:jc w:val="center"/>
              <w:rPr>
                <w:rFonts w:cstheme="minorHAnsi"/>
                <w:szCs w:val="20"/>
              </w:rPr>
            </w:pPr>
          </w:p>
        </w:tc>
        <w:tc>
          <w:tcPr>
            <w:tcW w:w="990" w:type="dxa"/>
          </w:tcPr>
          <w:p w14:paraId="39221104" w14:textId="77777777" w:rsidR="0019262A" w:rsidRPr="00487927" w:rsidRDefault="0019262A" w:rsidP="0019262A">
            <w:pPr>
              <w:jc w:val="center"/>
              <w:rPr>
                <w:rFonts w:cstheme="minorHAnsi"/>
                <w:szCs w:val="20"/>
              </w:rPr>
            </w:pPr>
          </w:p>
        </w:tc>
        <w:tc>
          <w:tcPr>
            <w:tcW w:w="990" w:type="dxa"/>
          </w:tcPr>
          <w:p w14:paraId="6AF39BF2" w14:textId="77777777" w:rsidR="0019262A" w:rsidRPr="00487927" w:rsidRDefault="0019262A" w:rsidP="0019262A">
            <w:pPr>
              <w:jc w:val="center"/>
              <w:rPr>
                <w:rFonts w:cstheme="minorHAnsi"/>
                <w:szCs w:val="20"/>
              </w:rPr>
            </w:pPr>
          </w:p>
        </w:tc>
        <w:tc>
          <w:tcPr>
            <w:tcW w:w="1080" w:type="dxa"/>
          </w:tcPr>
          <w:p w14:paraId="1EB2766C" w14:textId="77777777" w:rsidR="0019262A" w:rsidRPr="00283A38" w:rsidRDefault="0019262A" w:rsidP="0019262A">
            <w:pPr>
              <w:jc w:val="center"/>
              <w:rPr>
                <w:rFonts w:cstheme="minorHAnsi"/>
                <w:szCs w:val="20"/>
              </w:rPr>
            </w:pPr>
          </w:p>
        </w:tc>
        <w:tc>
          <w:tcPr>
            <w:tcW w:w="990" w:type="dxa"/>
          </w:tcPr>
          <w:p w14:paraId="3F75C91A" w14:textId="77777777" w:rsidR="0019262A" w:rsidRPr="00283A38" w:rsidRDefault="0019262A" w:rsidP="0019262A">
            <w:pPr>
              <w:jc w:val="center"/>
              <w:rPr>
                <w:rFonts w:cstheme="minorHAnsi"/>
                <w:szCs w:val="20"/>
              </w:rPr>
            </w:pPr>
          </w:p>
        </w:tc>
        <w:tc>
          <w:tcPr>
            <w:tcW w:w="990" w:type="dxa"/>
          </w:tcPr>
          <w:p w14:paraId="24B0C94E" w14:textId="77777777" w:rsidR="0019262A" w:rsidRPr="00283A38" w:rsidRDefault="0019262A" w:rsidP="0019262A">
            <w:pPr>
              <w:jc w:val="center"/>
              <w:rPr>
                <w:rFonts w:cstheme="minorHAnsi"/>
                <w:szCs w:val="20"/>
              </w:rPr>
            </w:pPr>
          </w:p>
        </w:tc>
        <w:tc>
          <w:tcPr>
            <w:tcW w:w="1103" w:type="dxa"/>
          </w:tcPr>
          <w:p w14:paraId="2D278D87" w14:textId="77777777" w:rsidR="0019262A" w:rsidRPr="00D65767" w:rsidRDefault="0019262A" w:rsidP="0019262A">
            <w:pPr>
              <w:jc w:val="center"/>
              <w:rPr>
                <w:rFonts w:cstheme="minorHAnsi"/>
                <w:szCs w:val="20"/>
              </w:rPr>
            </w:pPr>
          </w:p>
        </w:tc>
        <w:tc>
          <w:tcPr>
            <w:tcW w:w="1103" w:type="dxa"/>
          </w:tcPr>
          <w:p w14:paraId="616D45DD" w14:textId="33F92D08" w:rsidR="0019262A" w:rsidRPr="00283A38" w:rsidRDefault="0019262A" w:rsidP="0019262A">
            <w:pPr>
              <w:jc w:val="center"/>
              <w:rPr>
                <w:rFonts w:cstheme="minorHAnsi"/>
                <w:szCs w:val="20"/>
              </w:rPr>
            </w:pPr>
            <w:r w:rsidRPr="00283A38">
              <w:rPr>
                <w:rFonts w:cstheme="minorHAnsi"/>
                <w:szCs w:val="20"/>
              </w:rPr>
              <w:t>•</w:t>
            </w:r>
          </w:p>
        </w:tc>
      </w:tr>
      <w:tr w:rsidR="0019262A" w:rsidRPr="00283A38" w14:paraId="5B4315DE" w14:textId="77777777" w:rsidTr="0061524D">
        <w:tc>
          <w:tcPr>
            <w:tcW w:w="1255" w:type="dxa"/>
          </w:tcPr>
          <w:p w14:paraId="5F97F659" w14:textId="636A2412" w:rsidR="0019262A" w:rsidRDefault="0019262A" w:rsidP="0019262A">
            <w:pPr>
              <w:jc w:val="center"/>
              <w:rPr>
                <w:szCs w:val="20"/>
              </w:rPr>
            </w:pPr>
            <w:r w:rsidRPr="007709BB">
              <w:t>3220_01</w:t>
            </w:r>
          </w:p>
        </w:tc>
        <w:tc>
          <w:tcPr>
            <w:tcW w:w="990" w:type="dxa"/>
          </w:tcPr>
          <w:p w14:paraId="63D294D6" w14:textId="77777777" w:rsidR="0019262A" w:rsidRPr="00283A38" w:rsidRDefault="0019262A" w:rsidP="0019262A">
            <w:pPr>
              <w:jc w:val="center"/>
              <w:rPr>
                <w:rFonts w:cstheme="minorHAnsi"/>
                <w:szCs w:val="20"/>
              </w:rPr>
            </w:pPr>
          </w:p>
        </w:tc>
        <w:tc>
          <w:tcPr>
            <w:tcW w:w="990" w:type="dxa"/>
          </w:tcPr>
          <w:p w14:paraId="20A4D426" w14:textId="77777777" w:rsidR="0019262A" w:rsidRPr="00487927" w:rsidRDefault="0019262A" w:rsidP="0019262A">
            <w:pPr>
              <w:jc w:val="center"/>
              <w:rPr>
                <w:rFonts w:cstheme="minorHAnsi"/>
                <w:szCs w:val="20"/>
              </w:rPr>
            </w:pPr>
          </w:p>
        </w:tc>
        <w:tc>
          <w:tcPr>
            <w:tcW w:w="990" w:type="dxa"/>
          </w:tcPr>
          <w:p w14:paraId="6E6B79B0" w14:textId="77777777" w:rsidR="0019262A" w:rsidRPr="00487927" w:rsidRDefault="0019262A" w:rsidP="0019262A">
            <w:pPr>
              <w:jc w:val="center"/>
              <w:rPr>
                <w:rFonts w:cstheme="minorHAnsi"/>
                <w:szCs w:val="20"/>
              </w:rPr>
            </w:pPr>
          </w:p>
        </w:tc>
        <w:tc>
          <w:tcPr>
            <w:tcW w:w="990" w:type="dxa"/>
          </w:tcPr>
          <w:p w14:paraId="2C284482" w14:textId="77777777" w:rsidR="0019262A" w:rsidRPr="00487927" w:rsidRDefault="0019262A" w:rsidP="0019262A">
            <w:pPr>
              <w:jc w:val="center"/>
              <w:rPr>
                <w:rFonts w:cstheme="minorHAnsi"/>
                <w:szCs w:val="20"/>
              </w:rPr>
            </w:pPr>
          </w:p>
        </w:tc>
        <w:tc>
          <w:tcPr>
            <w:tcW w:w="990" w:type="dxa"/>
          </w:tcPr>
          <w:p w14:paraId="1FD8F48A" w14:textId="77777777" w:rsidR="0019262A" w:rsidRPr="00487927" w:rsidRDefault="0019262A" w:rsidP="0019262A">
            <w:pPr>
              <w:jc w:val="center"/>
              <w:rPr>
                <w:rFonts w:cstheme="minorHAnsi"/>
                <w:szCs w:val="20"/>
              </w:rPr>
            </w:pPr>
          </w:p>
        </w:tc>
        <w:tc>
          <w:tcPr>
            <w:tcW w:w="990" w:type="dxa"/>
          </w:tcPr>
          <w:p w14:paraId="612A0648" w14:textId="77777777" w:rsidR="0019262A" w:rsidRPr="00487927" w:rsidRDefault="0019262A" w:rsidP="0019262A">
            <w:pPr>
              <w:jc w:val="center"/>
              <w:rPr>
                <w:rFonts w:cstheme="minorHAnsi"/>
                <w:szCs w:val="20"/>
              </w:rPr>
            </w:pPr>
          </w:p>
        </w:tc>
        <w:tc>
          <w:tcPr>
            <w:tcW w:w="1080" w:type="dxa"/>
          </w:tcPr>
          <w:p w14:paraId="243FE22F" w14:textId="77777777" w:rsidR="0019262A" w:rsidRPr="00283A38" w:rsidRDefault="0019262A" w:rsidP="0019262A">
            <w:pPr>
              <w:jc w:val="center"/>
              <w:rPr>
                <w:rFonts w:cstheme="minorHAnsi"/>
                <w:szCs w:val="20"/>
              </w:rPr>
            </w:pPr>
          </w:p>
        </w:tc>
        <w:tc>
          <w:tcPr>
            <w:tcW w:w="990" w:type="dxa"/>
          </w:tcPr>
          <w:p w14:paraId="41D4D960" w14:textId="77777777" w:rsidR="0019262A" w:rsidRPr="00283A38" w:rsidRDefault="0019262A" w:rsidP="0019262A">
            <w:pPr>
              <w:jc w:val="center"/>
              <w:rPr>
                <w:rFonts w:cstheme="minorHAnsi"/>
                <w:szCs w:val="20"/>
              </w:rPr>
            </w:pPr>
          </w:p>
        </w:tc>
        <w:tc>
          <w:tcPr>
            <w:tcW w:w="990" w:type="dxa"/>
          </w:tcPr>
          <w:p w14:paraId="1DA40979" w14:textId="77777777" w:rsidR="0019262A" w:rsidRPr="00283A38" w:rsidRDefault="0019262A" w:rsidP="0019262A">
            <w:pPr>
              <w:jc w:val="center"/>
              <w:rPr>
                <w:rFonts w:cstheme="minorHAnsi"/>
                <w:szCs w:val="20"/>
              </w:rPr>
            </w:pPr>
          </w:p>
        </w:tc>
        <w:tc>
          <w:tcPr>
            <w:tcW w:w="1103" w:type="dxa"/>
          </w:tcPr>
          <w:p w14:paraId="390C3961" w14:textId="77777777" w:rsidR="0019262A" w:rsidRPr="00D65767" w:rsidRDefault="0019262A" w:rsidP="0019262A">
            <w:pPr>
              <w:jc w:val="center"/>
              <w:rPr>
                <w:rFonts w:cstheme="minorHAnsi"/>
                <w:szCs w:val="20"/>
              </w:rPr>
            </w:pPr>
          </w:p>
        </w:tc>
        <w:tc>
          <w:tcPr>
            <w:tcW w:w="1103" w:type="dxa"/>
          </w:tcPr>
          <w:p w14:paraId="25021096" w14:textId="3FD5B84C" w:rsidR="0019262A" w:rsidRPr="00D65767" w:rsidRDefault="0019262A" w:rsidP="0019262A">
            <w:pPr>
              <w:jc w:val="center"/>
              <w:rPr>
                <w:rFonts w:cstheme="minorHAnsi"/>
                <w:szCs w:val="20"/>
              </w:rPr>
            </w:pPr>
            <w:r w:rsidRPr="00283A38">
              <w:rPr>
                <w:rFonts w:cstheme="minorHAnsi"/>
                <w:szCs w:val="20"/>
              </w:rPr>
              <w:t>•</w:t>
            </w:r>
          </w:p>
        </w:tc>
      </w:tr>
      <w:tr w:rsidR="0019262A" w:rsidRPr="00283A38" w14:paraId="26D454AA" w14:textId="77777777" w:rsidTr="0061524D">
        <w:tc>
          <w:tcPr>
            <w:tcW w:w="1255" w:type="dxa"/>
          </w:tcPr>
          <w:p w14:paraId="22BDB5CA" w14:textId="79F6B92D" w:rsidR="0019262A" w:rsidRDefault="0019262A" w:rsidP="0019262A">
            <w:pPr>
              <w:jc w:val="center"/>
              <w:rPr>
                <w:szCs w:val="20"/>
              </w:rPr>
            </w:pPr>
            <w:r w:rsidRPr="007709BB">
              <w:t>3220_02</w:t>
            </w:r>
          </w:p>
        </w:tc>
        <w:tc>
          <w:tcPr>
            <w:tcW w:w="990" w:type="dxa"/>
          </w:tcPr>
          <w:p w14:paraId="62F3C3E6" w14:textId="77777777" w:rsidR="0019262A" w:rsidRPr="00283A38" w:rsidRDefault="0019262A" w:rsidP="0019262A">
            <w:pPr>
              <w:jc w:val="center"/>
              <w:rPr>
                <w:rFonts w:cstheme="minorHAnsi"/>
                <w:szCs w:val="20"/>
              </w:rPr>
            </w:pPr>
          </w:p>
        </w:tc>
        <w:tc>
          <w:tcPr>
            <w:tcW w:w="990" w:type="dxa"/>
          </w:tcPr>
          <w:p w14:paraId="3CAF2D44" w14:textId="77777777" w:rsidR="0019262A" w:rsidRPr="00487927" w:rsidRDefault="0019262A" w:rsidP="0019262A">
            <w:pPr>
              <w:jc w:val="center"/>
              <w:rPr>
                <w:rFonts w:cstheme="minorHAnsi"/>
                <w:szCs w:val="20"/>
              </w:rPr>
            </w:pPr>
          </w:p>
        </w:tc>
        <w:tc>
          <w:tcPr>
            <w:tcW w:w="990" w:type="dxa"/>
          </w:tcPr>
          <w:p w14:paraId="276853F5" w14:textId="77777777" w:rsidR="0019262A" w:rsidRPr="00487927" w:rsidRDefault="0019262A" w:rsidP="0019262A">
            <w:pPr>
              <w:jc w:val="center"/>
              <w:rPr>
                <w:rFonts w:cstheme="minorHAnsi"/>
                <w:szCs w:val="20"/>
              </w:rPr>
            </w:pPr>
          </w:p>
        </w:tc>
        <w:tc>
          <w:tcPr>
            <w:tcW w:w="990" w:type="dxa"/>
          </w:tcPr>
          <w:p w14:paraId="6869B811" w14:textId="77777777" w:rsidR="0019262A" w:rsidRPr="00487927" w:rsidRDefault="0019262A" w:rsidP="0019262A">
            <w:pPr>
              <w:jc w:val="center"/>
              <w:rPr>
                <w:rFonts w:cstheme="minorHAnsi"/>
                <w:szCs w:val="20"/>
              </w:rPr>
            </w:pPr>
          </w:p>
        </w:tc>
        <w:tc>
          <w:tcPr>
            <w:tcW w:w="990" w:type="dxa"/>
          </w:tcPr>
          <w:p w14:paraId="3AC74AC1" w14:textId="77777777" w:rsidR="0019262A" w:rsidRPr="00487927" w:rsidRDefault="0019262A" w:rsidP="0019262A">
            <w:pPr>
              <w:jc w:val="center"/>
              <w:rPr>
                <w:rFonts w:cstheme="minorHAnsi"/>
                <w:szCs w:val="20"/>
              </w:rPr>
            </w:pPr>
          </w:p>
        </w:tc>
        <w:tc>
          <w:tcPr>
            <w:tcW w:w="990" w:type="dxa"/>
          </w:tcPr>
          <w:p w14:paraId="0A8B9B25" w14:textId="77777777" w:rsidR="0019262A" w:rsidRPr="00487927" w:rsidRDefault="0019262A" w:rsidP="0019262A">
            <w:pPr>
              <w:jc w:val="center"/>
              <w:rPr>
                <w:rFonts w:cstheme="minorHAnsi"/>
                <w:szCs w:val="20"/>
              </w:rPr>
            </w:pPr>
          </w:p>
        </w:tc>
        <w:tc>
          <w:tcPr>
            <w:tcW w:w="1080" w:type="dxa"/>
          </w:tcPr>
          <w:p w14:paraId="28CB836E" w14:textId="77777777" w:rsidR="0019262A" w:rsidRPr="00283A38" w:rsidRDefault="0019262A" w:rsidP="0019262A">
            <w:pPr>
              <w:jc w:val="center"/>
              <w:rPr>
                <w:rFonts w:cstheme="minorHAnsi"/>
                <w:szCs w:val="20"/>
              </w:rPr>
            </w:pPr>
          </w:p>
        </w:tc>
        <w:tc>
          <w:tcPr>
            <w:tcW w:w="990" w:type="dxa"/>
          </w:tcPr>
          <w:p w14:paraId="227DD427" w14:textId="77777777" w:rsidR="0019262A" w:rsidRPr="00283A38" w:rsidRDefault="0019262A" w:rsidP="0019262A">
            <w:pPr>
              <w:jc w:val="center"/>
              <w:rPr>
                <w:rFonts w:cstheme="minorHAnsi"/>
                <w:szCs w:val="20"/>
              </w:rPr>
            </w:pPr>
          </w:p>
        </w:tc>
        <w:tc>
          <w:tcPr>
            <w:tcW w:w="990" w:type="dxa"/>
          </w:tcPr>
          <w:p w14:paraId="504090B1" w14:textId="77777777" w:rsidR="0019262A" w:rsidRPr="00283A38" w:rsidRDefault="0019262A" w:rsidP="0019262A">
            <w:pPr>
              <w:jc w:val="center"/>
              <w:rPr>
                <w:rFonts w:cstheme="minorHAnsi"/>
                <w:szCs w:val="20"/>
              </w:rPr>
            </w:pPr>
          </w:p>
        </w:tc>
        <w:tc>
          <w:tcPr>
            <w:tcW w:w="1103" w:type="dxa"/>
          </w:tcPr>
          <w:p w14:paraId="57FBBCCD" w14:textId="77777777" w:rsidR="0019262A" w:rsidRPr="00D65767" w:rsidRDefault="0019262A" w:rsidP="0019262A">
            <w:pPr>
              <w:jc w:val="center"/>
              <w:rPr>
                <w:rFonts w:cstheme="minorHAnsi"/>
                <w:szCs w:val="20"/>
              </w:rPr>
            </w:pPr>
          </w:p>
        </w:tc>
        <w:tc>
          <w:tcPr>
            <w:tcW w:w="1103" w:type="dxa"/>
          </w:tcPr>
          <w:p w14:paraId="6F86F0E4" w14:textId="050BFFCC"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CDD2CAE" w14:textId="77777777" w:rsidTr="0061524D">
        <w:tc>
          <w:tcPr>
            <w:tcW w:w="1255" w:type="dxa"/>
          </w:tcPr>
          <w:p w14:paraId="4AEA7CCA" w14:textId="092AF01B" w:rsidR="0019262A" w:rsidRDefault="0019262A" w:rsidP="0019262A">
            <w:pPr>
              <w:jc w:val="center"/>
              <w:rPr>
                <w:szCs w:val="20"/>
              </w:rPr>
            </w:pPr>
            <w:r w:rsidRPr="007709BB">
              <w:t>3220_03</w:t>
            </w:r>
          </w:p>
        </w:tc>
        <w:tc>
          <w:tcPr>
            <w:tcW w:w="990" w:type="dxa"/>
          </w:tcPr>
          <w:p w14:paraId="20C236FD" w14:textId="77777777" w:rsidR="0019262A" w:rsidRPr="00283A38" w:rsidRDefault="0019262A" w:rsidP="0019262A">
            <w:pPr>
              <w:jc w:val="center"/>
              <w:rPr>
                <w:rFonts w:cstheme="minorHAnsi"/>
                <w:szCs w:val="20"/>
              </w:rPr>
            </w:pPr>
          </w:p>
        </w:tc>
        <w:tc>
          <w:tcPr>
            <w:tcW w:w="990" w:type="dxa"/>
          </w:tcPr>
          <w:p w14:paraId="55C44713" w14:textId="77777777" w:rsidR="0019262A" w:rsidRPr="00487927" w:rsidRDefault="0019262A" w:rsidP="0019262A">
            <w:pPr>
              <w:jc w:val="center"/>
              <w:rPr>
                <w:rFonts w:cstheme="minorHAnsi"/>
                <w:szCs w:val="20"/>
              </w:rPr>
            </w:pPr>
          </w:p>
        </w:tc>
        <w:tc>
          <w:tcPr>
            <w:tcW w:w="990" w:type="dxa"/>
          </w:tcPr>
          <w:p w14:paraId="65E78276" w14:textId="77777777" w:rsidR="0019262A" w:rsidRPr="00487927" w:rsidRDefault="0019262A" w:rsidP="0019262A">
            <w:pPr>
              <w:jc w:val="center"/>
              <w:rPr>
                <w:rFonts w:cstheme="minorHAnsi"/>
                <w:szCs w:val="20"/>
              </w:rPr>
            </w:pPr>
          </w:p>
        </w:tc>
        <w:tc>
          <w:tcPr>
            <w:tcW w:w="990" w:type="dxa"/>
          </w:tcPr>
          <w:p w14:paraId="7D84CB8B" w14:textId="77777777" w:rsidR="0019262A" w:rsidRPr="00487927" w:rsidRDefault="0019262A" w:rsidP="0019262A">
            <w:pPr>
              <w:jc w:val="center"/>
              <w:rPr>
                <w:rFonts w:cstheme="minorHAnsi"/>
                <w:szCs w:val="20"/>
              </w:rPr>
            </w:pPr>
          </w:p>
        </w:tc>
        <w:tc>
          <w:tcPr>
            <w:tcW w:w="990" w:type="dxa"/>
          </w:tcPr>
          <w:p w14:paraId="6A819C2A" w14:textId="77777777" w:rsidR="0019262A" w:rsidRPr="00487927" w:rsidRDefault="0019262A" w:rsidP="0019262A">
            <w:pPr>
              <w:jc w:val="center"/>
              <w:rPr>
                <w:rFonts w:cstheme="minorHAnsi"/>
                <w:szCs w:val="20"/>
              </w:rPr>
            </w:pPr>
          </w:p>
        </w:tc>
        <w:tc>
          <w:tcPr>
            <w:tcW w:w="990" w:type="dxa"/>
          </w:tcPr>
          <w:p w14:paraId="0950DD17" w14:textId="77777777" w:rsidR="0019262A" w:rsidRPr="00487927" w:rsidRDefault="0019262A" w:rsidP="0019262A">
            <w:pPr>
              <w:jc w:val="center"/>
              <w:rPr>
                <w:rFonts w:cstheme="minorHAnsi"/>
                <w:szCs w:val="20"/>
              </w:rPr>
            </w:pPr>
          </w:p>
        </w:tc>
        <w:tc>
          <w:tcPr>
            <w:tcW w:w="1080" w:type="dxa"/>
          </w:tcPr>
          <w:p w14:paraId="7E3E690F" w14:textId="77777777" w:rsidR="0019262A" w:rsidRPr="00283A38" w:rsidRDefault="0019262A" w:rsidP="0019262A">
            <w:pPr>
              <w:jc w:val="center"/>
              <w:rPr>
                <w:rFonts w:cstheme="minorHAnsi"/>
                <w:szCs w:val="20"/>
              </w:rPr>
            </w:pPr>
          </w:p>
        </w:tc>
        <w:tc>
          <w:tcPr>
            <w:tcW w:w="990" w:type="dxa"/>
          </w:tcPr>
          <w:p w14:paraId="3B515D02" w14:textId="77777777" w:rsidR="0019262A" w:rsidRPr="00283A38" w:rsidRDefault="0019262A" w:rsidP="0019262A">
            <w:pPr>
              <w:jc w:val="center"/>
              <w:rPr>
                <w:rFonts w:cstheme="minorHAnsi"/>
                <w:szCs w:val="20"/>
              </w:rPr>
            </w:pPr>
          </w:p>
        </w:tc>
        <w:tc>
          <w:tcPr>
            <w:tcW w:w="990" w:type="dxa"/>
          </w:tcPr>
          <w:p w14:paraId="3B69F99B" w14:textId="77777777" w:rsidR="0019262A" w:rsidRPr="00283A38" w:rsidRDefault="0019262A" w:rsidP="0019262A">
            <w:pPr>
              <w:jc w:val="center"/>
              <w:rPr>
                <w:rFonts w:cstheme="minorHAnsi"/>
                <w:szCs w:val="20"/>
              </w:rPr>
            </w:pPr>
          </w:p>
        </w:tc>
        <w:tc>
          <w:tcPr>
            <w:tcW w:w="1103" w:type="dxa"/>
          </w:tcPr>
          <w:p w14:paraId="6B998E04" w14:textId="77777777" w:rsidR="0019262A" w:rsidRPr="00D65767" w:rsidRDefault="0019262A" w:rsidP="0019262A">
            <w:pPr>
              <w:jc w:val="center"/>
              <w:rPr>
                <w:rFonts w:cstheme="minorHAnsi"/>
                <w:szCs w:val="20"/>
              </w:rPr>
            </w:pPr>
          </w:p>
        </w:tc>
        <w:tc>
          <w:tcPr>
            <w:tcW w:w="1103" w:type="dxa"/>
          </w:tcPr>
          <w:p w14:paraId="7CEA2011" w14:textId="3860F3D3"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CC96995" w14:textId="77777777" w:rsidTr="0061524D">
        <w:tc>
          <w:tcPr>
            <w:tcW w:w="1255" w:type="dxa"/>
          </w:tcPr>
          <w:p w14:paraId="5A62F032" w14:textId="4F49FFEB" w:rsidR="0019262A" w:rsidRDefault="0019262A" w:rsidP="0019262A">
            <w:pPr>
              <w:jc w:val="center"/>
              <w:rPr>
                <w:szCs w:val="20"/>
              </w:rPr>
            </w:pPr>
            <w:r w:rsidRPr="007709BB">
              <w:t>3222_01</w:t>
            </w:r>
          </w:p>
        </w:tc>
        <w:tc>
          <w:tcPr>
            <w:tcW w:w="990" w:type="dxa"/>
          </w:tcPr>
          <w:p w14:paraId="20A5981D" w14:textId="77777777" w:rsidR="0019262A" w:rsidRPr="00283A38" w:rsidRDefault="0019262A" w:rsidP="0019262A">
            <w:pPr>
              <w:jc w:val="center"/>
              <w:rPr>
                <w:rFonts w:cstheme="minorHAnsi"/>
                <w:szCs w:val="20"/>
              </w:rPr>
            </w:pPr>
          </w:p>
        </w:tc>
        <w:tc>
          <w:tcPr>
            <w:tcW w:w="990" w:type="dxa"/>
          </w:tcPr>
          <w:p w14:paraId="0BC9643C" w14:textId="77777777" w:rsidR="0019262A" w:rsidRPr="00487927" w:rsidRDefault="0019262A" w:rsidP="0019262A">
            <w:pPr>
              <w:jc w:val="center"/>
              <w:rPr>
                <w:rFonts w:cstheme="minorHAnsi"/>
                <w:szCs w:val="20"/>
              </w:rPr>
            </w:pPr>
          </w:p>
        </w:tc>
        <w:tc>
          <w:tcPr>
            <w:tcW w:w="990" w:type="dxa"/>
          </w:tcPr>
          <w:p w14:paraId="48170127" w14:textId="77777777" w:rsidR="0019262A" w:rsidRPr="00487927" w:rsidRDefault="0019262A" w:rsidP="0019262A">
            <w:pPr>
              <w:jc w:val="center"/>
              <w:rPr>
                <w:rFonts w:cstheme="minorHAnsi"/>
                <w:szCs w:val="20"/>
              </w:rPr>
            </w:pPr>
          </w:p>
        </w:tc>
        <w:tc>
          <w:tcPr>
            <w:tcW w:w="990" w:type="dxa"/>
          </w:tcPr>
          <w:p w14:paraId="35940737" w14:textId="77777777" w:rsidR="0019262A" w:rsidRPr="00487927" w:rsidRDefault="0019262A" w:rsidP="0019262A">
            <w:pPr>
              <w:jc w:val="center"/>
              <w:rPr>
                <w:rFonts w:cstheme="minorHAnsi"/>
                <w:szCs w:val="20"/>
              </w:rPr>
            </w:pPr>
          </w:p>
        </w:tc>
        <w:tc>
          <w:tcPr>
            <w:tcW w:w="990" w:type="dxa"/>
          </w:tcPr>
          <w:p w14:paraId="0AE59EDA" w14:textId="77777777" w:rsidR="0019262A" w:rsidRPr="00487927" w:rsidRDefault="0019262A" w:rsidP="0019262A">
            <w:pPr>
              <w:jc w:val="center"/>
              <w:rPr>
                <w:rFonts w:cstheme="minorHAnsi"/>
                <w:szCs w:val="20"/>
              </w:rPr>
            </w:pPr>
          </w:p>
        </w:tc>
        <w:tc>
          <w:tcPr>
            <w:tcW w:w="990" w:type="dxa"/>
          </w:tcPr>
          <w:p w14:paraId="260BCAD1" w14:textId="77777777" w:rsidR="0019262A" w:rsidRPr="00487927" w:rsidRDefault="0019262A" w:rsidP="0019262A">
            <w:pPr>
              <w:jc w:val="center"/>
              <w:rPr>
                <w:rFonts w:cstheme="minorHAnsi"/>
                <w:szCs w:val="20"/>
              </w:rPr>
            </w:pPr>
          </w:p>
        </w:tc>
        <w:tc>
          <w:tcPr>
            <w:tcW w:w="1080" w:type="dxa"/>
          </w:tcPr>
          <w:p w14:paraId="2D70818E" w14:textId="77777777" w:rsidR="0019262A" w:rsidRPr="00283A38" w:rsidRDefault="0019262A" w:rsidP="0019262A">
            <w:pPr>
              <w:jc w:val="center"/>
              <w:rPr>
                <w:rFonts w:cstheme="minorHAnsi"/>
                <w:szCs w:val="20"/>
              </w:rPr>
            </w:pPr>
          </w:p>
        </w:tc>
        <w:tc>
          <w:tcPr>
            <w:tcW w:w="990" w:type="dxa"/>
          </w:tcPr>
          <w:p w14:paraId="5026DEF4" w14:textId="77777777" w:rsidR="0019262A" w:rsidRPr="00283A38" w:rsidRDefault="0019262A" w:rsidP="0019262A">
            <w:pPr>
              <w:jc w:val="center"/>
              <w:rPr>
                <w:rFonts w:cstheme="minorHAnsi"/>
                <w:szCs w:val="20"/>
              </w:rPr>
            </w:pPr>
          </w:p>
        </w:tc>
        <w:tc>
          <w:tcPr>
            <w:tcW w:w="990" w:type="dxa"/>
          </w:tcPr>
          <w:p w14:paraId="7E442395" w14:textId="77777777" w:rsidR="0019262A" w:rsidRPr="00283A38" w:rsidRDefault="0019262A" w:rsidP="0019262A">
            <w:pPr>
              <w:jc w:val="center"/>
              <w:rPr>
                <w:rFonts w:cstheme="minorHAnsi"/>
                <w:szCs w:val="20"/>
              </w:rPr>
            </w:pPr>
          </w:p>
        </w:tc>
        <w:tc>
          <w:tcPr>
            <w:tcW w:w="1103" w:type="dxa"/>
          </w:tcPr>
          <w:p w14:paraId="17160F61" w14:textId="77777777" w:rsidR="0019262A" w:rsidRPr="00D65767" w:rsidRDefault="0019262A" w:rsidP="0019262A">
            <w:pPr>
              <w:jc w:val="center"/>
              <w:rPr>
                <w:rFonts w:cstheme="minorHAnsi"/>
                <w:szCs w:val="20"/>
              </w:rPr>
            </w:pPr>
          </w:p>
        </w:tc>
        <w:tc>
          <w:tcPr>
            <w:tcW w:w="1103" w:type="dxa"/>
          </w:tcPr>
          <w:p w14:paraId="4458C6A4" w14:textId="7A76C0C3"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7613898" w14:textId="77777777" w:rsidTr="0061524D">
        <w:tc>
          <w:tcPr>
            <w:tcW w:w="1255" w:type="dxa"/>
          </w:tcPr>
          <w:p w14:paraId="59A19B32" w14:textId="64EBB87B" w:rsidR="0019262A" w:rsidRDefault="0019262A" w:rsidP="0019262A">
            <w:pPr>
              <w:jc w:val="center"/>
              <w:rPr>
                <w:szCs w:val="20"/>
              </w:rPr>
            </w:pPr>
            <w:r w:rsidRPr="007709BB">
              <w:t>3222_02</w:t>
            </w:r>
          </w:p>
        </w:tc>
        <w:tc>
          <w:tcPr>
            <w:tcW w:w="990" w:type="dxa"/>
          </w:tcPr>
          <w:p w14:paraId="27CBC414" w14:textId="77777777" w:rsidR="0019262A" w:rsidRPr="00283A38" w:rsidRDefault="0019262A" w:rsidP="0019262A">
            <w:pPr>
              <w:jc w:val="center"/>
              <w:rPr>
                <w:rFonts w:cstheme="minorHAnsi"/>
                <w:szCs w:val="20"/>
              </w:rPr>
            </w:pPr>
          </w:p>
        </w:tc>
        <w:tc>
          <w:tcPr>
            <w:tcW w:w="990" w:type="dxa"/>
          </w:tcPr>
          <w:p w14:paraId="4F2DF0DB" w14:textId="77777777" w:rsidR="0019262A" w:rsidRPr="00487927" w:rsidRDefault="0019262A" w:rsidP="0019262A">
            <w:pPr>
              <w:jc w:val="center"/>
              <w:rPr>
                <w:rFonts w:cstheme="minorHAnsi"/>
                <w:szCs w:val="20"/>
              </w:rPr>
            </w:pPr>
          </w:p>
        </w:tc>
        <w:tc>
          <w:tcPr>
            <w:tcW w:w="990" w:type="dxa"/>
          </w:tcPr>
          <w:p w14:paraId="307DE73D" w14:textId="77777777" w:rsidR="0019262A" w:rsidRPr="00487927" w:rsidRDefault="0019262A" w:rsidP="0019262A">
            <w:pPr>
              <w:jc w:val="center"/>
              <w:rPr>
                <w:rFonts w:cstheme="minorHAnsi"/>
                <w:szCs w:val="20"/>
              </w:rPr>
            </w:pPr>
          </w:p>
        </w:tc>
        <w:tc>
          <w:tcPr>
            <w:tcW w:w="990" w:type="dxa"/>
          </w:tcPr>
          <w:p w14:paraId="691CD54A" w14:textId="77777777" w:rsidR="0019262A" w:rsidRPr="00487927" w:rsidRDefault="0019262A" w:rsidP="0019262A">
            <w:pPr>
              <w:jc w:val="center"/>
              <w:rPr>
                <w:rFonts w:cstheme="minorHAnsi"/>
                <w:szCs w:val="20"/>
              </w:rPr>
            </w:pPr>
          </w:p>
        </w:tc>
        <w:tc>
          <w:tcPr>
            <w:tcW w:w="990" w:type="dxa"/>
          </w:tcPr>
          <w:p w14:paraId="122F78B0" w14:textId="77777777" w:rsidR="0019262A" w:rsidRPr="00487927" w:rsidRDefault="0019262A" w:rsidP="0019262A">
            <w:pPr>
              <w:jc w:val="center"/>
              <w:rPr>
                <w:rFonts w:cstheme="minorHAnsi"/>
                <w:szCs w:val="20"/>
              </w:rPr>
            </w:pPr>
          </w:p>
        </w:tc>
        <w:tc>
          <w:tcPr>
            <w:tcW w:w="990" w:type="dxa"/>
          </w:tcPr>
          <w:p w14:paraId="4235B4A1" w14:textId="77777777" w:rsidR="0019262A" w:rsidRPr="00487927" w:rsidRDefault="0019262A" w:rsidP="0019262A">
            <w:pPr>
              <w:jc w:val="center"/>
              <w:rPr>
                <w:rFonts w:cstheme="minorHAnsi"/>
                <w:szCs w:val="20"/>
              </w:rPr>
            </w:pPr>
          </w:p>
        </w:tc>
        <w:tc>
          <w:tcPr>
            <w:tcW w:w="1080" w:type="dxa"/>
          </w:tcPr>
          <w:p w14:paraId="215F6346" w14:textId="77777777" w:rsidR="0019262A" w:rsidRPr="00283A38" w:rsidRDefault="0019262A" w:rsidP="0019262A">
            <w:pPr>
              <w:jc w:val="center"/>
              <w:rPr>
                <w:rFonts w:cstheme="minorHAnsi"/>
                <w:szCs w:val="20"/>
              </w:rPr>
            </w:pPr>
          </w:p>
        </w:tc>
        <w:tc>
          <w:tcPr>
            <w:tcW w:w="990" w:type="dxa"/>
          </w:tcPr>
          <w:p w14:paraId="637045A6" w14:textId="77777777" w:rsidR="0019262A" w:rsidRPr="00283A38" w:rsidRDefault="0019262A" w:rsidP="0019262A">
            <w:pPr>
              <w:jc w:val="center"/>
              <w:rPr>
                <w:rFonts w:cstheme="minorHAnsi"/>
                <w:szCs w:val="20"/>
              </w:rPr>
            </w:pPr>
          </w:p>
        </w:tc>
        <w:tc>
          <w:tcPr>
            <w:tcW w:w="990" w:type="dxa"/>
          </w:tcPr>
          <w:p w14:paraId="652CED9C" w14:textId="77777777" w:rsidR="0019262A" w:rsidRPr="00283A38" w:rsidRDefault="0019262A" w:rsidP="0019262A">
            <w:pPr>
              <w:jc w:val="center"/>
              <w:rPr>
                <w:rFonts w:cstheme="minorHAnsi"/>
                <w:szCs w:val="20"/>
              </w:rPr>
            </w:pPr>
          </w:p>
        </w:tc>
        <w:tc>
          <w:tcPr>
            <w:tcW w:w="1103" w:type="dxa"/>
          </w:tcPr>
          <w:p w14:paraId="07A460A1" w14:textId="77777777" w:rsidR="0019262A" w:rsidRPr="00D65767" w:rsidRDefault="0019262A" w:rsidP="0019262A">
            <w:pPr>
              <w:jc w:val="center"/>
              <w:rPr>
                <w:rFonts w:cstheme="minorHAnsi"/>
                <w:szCs w:val="20"/>
              </w:rPr>
            </w:pPr>
          </w:p>
        </w:tc>
        <w:tc>
          <w:tcPr>
            <w:tcW w:w="1103" w:type="dxa"/>
          </w:tcPr>
          <w:p w14:paraId="481BA3A1" w14:textId="38CDF43F" w:rsidR="0019262A" w:rsidRPr="00D65767" w:rsidRDefault="0019262A" w:rsidP="0019262A">
            <w:pPr>
              <w:jc w:val="center"/>
              <w:rPr>
                <w:rFonts w:cstheme="minorHAnsi"/>
                <w:szCs w:val="20"/>
              </w:rPr>
            </w:pPr>
            <w:r w:rsidRPr="00283A38">
              <w:rPr>
                <w:rFonts w:cstheme="minorHAnsi"/>
                <w:szCs w:val="20"/>
              </w:rPr>
              <w:t>•</w:t>
            </w:r>
          </w:p>
        </w:tc>
      </w:tr>
      <w:tr w:rsidR="0019262A" w:rsidRPr="00283A38" w14:paraId="4D1567C1" w14:textId="77777777" w:rsidTr="0061524D">
        <w:tc>
          <w:tcPr>
            <w:tcW w:w="1255" w:type="dxa"/>
          </w:tcPr>
          <w:p w14:paraId="0352689F" w14:textId="421125EB" w:rsidR="0019262A" w:rsidRDefault="0019262A" w:rsidP="0019262A">
            <w:pPr>
              <w:jc w:val="center"/>
              <w:rPr>
                <w:szCs w:val="20"/>
              </w:rPr>
            </w:pPr>
            <w:r w:rsidRPr="007709BB">
              <w:t>3222_03</w:t>
            </w:r>
          </w:p>
        </w:tc>
        <w:tc>
          <w:tcPr>
            <w:tcW w:w="990" w:type="dxa"/>
          </w:tcPr>
          <w:p w14:paraId="0B8443DA" w14:textId="77777777" w:rsidR="0019262A" w:rsidRPr="00283A38" w:rsidRDefault="0019262A" w:rsidP="0019262A">
            <w:pPr>
              <w:jc w:val="center"/>
              <w:rPr>
                <w:rFonts w:cstheme="minorHAnsi"/>
                <w:szCs w:val="20"/>
              </w:rPr>
            </w:pPr>
          </w:p>
        </w:tc>
        <w:tc>
          <w:tcPr>
            <w:tcW w:w="990" w:type="dxa"/>
          </w:tcPr>
          <w:p w14:paraId="6C2BBC7D" w14:textId="77777777" w:rsidR="0019262A" w:rsidRPr="00487927" w:rsidRDefault="0019262A" w:rsidP="0019262A">
            <w:pPr>
              <w:jc w:val="center"/>
              <w:rPr>
                <w:rFonts w:cstheme="minorHAnsi"/>
                <w:szCs w:val="20"/>
              </w:rPr>
            </w:pPr>
          </w:p>
        </w:tc>
        <w:tc>
          <w:tcPr>
            <w:tcW w:w="990" w:type="dxa"/>
          </w:tcPr>
          <w:p w14:paraId="64EB0461" w14:textId="77777777" w:rsidR="0019262A" w:rsidRPr="00487927" w:rsidRDefault="0019262A" w:rsidP="0019262A">
            <w:pPr>
              <w:jc w:val="center"/>
              <w:rPr>
                <w:rFonts w:cstheme="minorHAnsi"/>
                <w:szCs w:val="20"/>
              </w:rPr>
            </w:pPr>
          </w:p>
        </w:tc>
        <w:tc>
          <w:tcPr>
            <w:tcW w:w="990" w:type="dxa"/>
          </w:tcPr>
          <w:p w14:paraId="2713ED68" w14:textId="77777777" w:rsidR="0019262A" w:rsidRPr="00487927" w:rsidRDefault="0019262A" w:rsidP="0019262A">
            <w:pPr>
              <w:jc w:val="center"/>
              <w:rPr>
                <w:rFonts w:cstheme="minorHAnsi"/>
                <w:szCs w:val="20"/>
              </w:rPr>
            </w:pPr>
          </w:p>
        </w:tc>
        <w:tc>
          <w:tcPr>
            <w:tcW w:w="990" w:type="dxa"/>
          </w:tcPr>
          <w:p w14:paraId="42878566" w14:textId="77777777" w:rsidR="0019262A" w:rsidRPr="00487927" w:rsidRDefault="0019262A" w:rsidP="0019262A">
            <w:pPr>
              <w:jc w:val="center"/>
              <w:rPr>
                <w:rFonts w:cstheme="minorHAnsi"/>
                <w:szCs w:val="20"/>
              </w:rPr>
            </w:pPr>
          </w:p>
        </w:tc>
        <w:tc>
          <w:tcPr>
            <w:tcW w:w="990" w:type="dxa"/>
          </w:tcPr>
          <w:p w14:paraId="641572FE" w14:textId="77777777" w:rsidR="0019262A" w:rsidRPr="00487927" w:rsidRDefault="0019262A" w:rsidP="0019262A">
            <w:pPr>
              <w:jc w:val="center"/>
              <w:rPr>
                <w:rFonts w:cstheme="minorHAnsi"/>
                <w:szCs w:val="20"/>
              </w:rPr>
            </w:pPr>
          </w:p>
        </w:tc>
        <w:tc>
          <w:tcPr>
            <w:tcW w:w="1080" w:type="dxa"/>
          </w:tcPr>
          <w:p w14:paraId="25E96B6B" w14:textId="77777777" w:rsidR="0019262A" w:rsidRPr="00283A38" w:rsidRDefault="0019262A" w:rsidP="0019262A">
            <w:pPr>
              <w:jc w:val="center"/>
              <w:rPr>
                <w:rFonts w:cstheme="minorHAnsi"/>
                <w:szCs w:val="20"/>
              </w:rPr>
            </w:pPr>
          </w:p>
        </w:tc>
        <w:tc>
          <w:tcPr>
            <w:tcW w:w="990" w:type="dxa"/>
          </w:tcPr>
          <w:p w14:paraId="06CAA5FE" w14:textId="77777777" w:rsidR="0019262A" w:rsidRPr="00283A38" w:rsidRDefault="0019262A" w:rsidP="0019262A">
            <w:pPr>
              <w:jc w:val="center"/>
              <w:rPr>
                <w:rFonts w:cstheme="minorHAnsi"/>
                <w:szCs w:val="20"/>
              </w:rPr>
            </w:pPr>
          </w:p>
        </w:tc>
        <w:tc>
          <w:tcPr>
            <w:tcW w:w="990" w:type="dxa"/>
          </w:tcPr>
          <w:p w14:paraId="274EA4A4" w14:textId="77777777" w:rsidR="0019262A" w:rsidRPr="00283A38" w:rsidRDefault="0019262A" w:rsidP="0019262A">
            <w:pPr>
              <w:jc w:val="center"/>
              <w:rPr>
                <w:rFonts w:cstheme="minorHAnsi"/>
                <w:szCs w:val="20"/>
              </w:rPr>
            </w:pPr>
          </w:p>
        </w:tc>
        <w:tc>
          <w:tcPr>
            <w:tcW w:w="1103" w:type="dxa"/>
          </w:tcPr>
          <w:p w14:paraId="0F0EF73B" w14:textId="77777777" w:rsidR="0019262A" w:rsidRPr="00D65767" w:rsidRDefault="0019262A" w:rsidP="0019262A">
            <w:pPr>
              <w:jc w:val="center"/>
              <w:rPr>
                <w:rFonts w:cstheme="minorHAnsi"/>
                <w:szCs w:val="20"/>
              </w:rPr>
            </w:pPr>
          </w:p>
        </w:tc>
        <w:tc>
          <w:tcPr>
            <w:tcW w:w="1103" w:type="dxa"/>
          </w:tcPr>
          <w:p w14:paraId="4C2F4921" w14:textId="501FF505"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46217FA" w14:textId="77777777" w:rsidTr="0061524D">
        <w:tc>
          <w:tcPr>
            <w:tcW w:w="1255" w:type="dxa"/>
          </w:tcPr>
          <w:p w14:paraId="173CABFC" w14:textId="26E87D0B" w:rsidR="0019262A" w:rsidRDefault="0019262A" w:rsidP="0019262A">
            <w:pPr>
              <w:jc w:val="center"/>
              <w:rPr>
                <w:szCs w:val="20"/>
              </w:rPr>
            </w:pPr>
            <w:r w:rsidRPr="007709BB">
              <w:t>3222_04</w:t>
            </w:r>
          </w:p>
        </w:tc>
        <w:tc>
          <w:tcPr>
            <w:tcW w:w="990" w:type="dxa"/>
          </w:tcPr>
          <w:p w14:paraId="0D9EAC0E" w14:textId="77777777" w:rsidR="0019262A" w:rsidRPr="00283A38" w:rsidRDefault="0019262A" w:rsidP="0019262A">
            <w:pPr>
              <w:jc w:val="center"/>
              <w:rPr>
                <w:rFonts w:cstheme="minorHAnsi"/>
                <w:szCs w:val="20"/>
              </w:rPr>
            </w:pPr>
          </w:p>
        </w:tc>
        <w:tc>
          <w:tcPr>
            <w:tcW w:w="990" w:type="dxa"/>
          </w:tcPr>
          <w:p w14:paraId="1B3B4FD5" w14:textId="77777777" w:rsidR="0019262A" w:rsidRPr="00487927" w:rsidRDefault="0019262A" w:rsidP="0019262A">
            <w:pPr>
              <w:jc w:val="center"/>
              <w:rPr>
                <w:rFonts w:cstheme="minorHAnsi"/>
                <w:szCs w:val="20"/>
              </w:rPr>
            </w:pPr>
          </w:p>
        </w:tc>
        <w:tc>
          <w:tcPr>
            <w:tcW w:w="990" w:type="dxa"/>
          </w:tcPr>
          <w:p w14:paraId="4D726170" w14:textId="77777777" w:rsidR="0019262A" w:rsidRPr="00487927" w:rsidRDefault="0019262A" w:rsidP="0019262A">
            <w:pPr>
              <w:jc w:val="center"/>
              <w:rPr>
                <w:rFonts w:cstheme="minorHAnsi"/>
                <w:szCs w:val="20"/>
              </w:rPr>
            </w:pPr>
          </w:p>
        </w:tc>
        <w:tc>
          <w:tcPr>
            <w:tcW w:w="990" w:type="dxa"/>
          </w:tcPr>
          <w:p w14:paraId="3810F555" w14:textId="77777777" w:rsidR="0019262A" w:rsidRPr="00487927" w:rsidRDefault="0019262A" w:rsidP="0019262A">
            <w:pPr>
              <w:jc w:val="center"/>
              <w:rPr>
                <w:rFonts w:cstheme="minorHAnsi"/>
                <w:szCs w:val="20"/>
              </w:rPr>
            </w:pPr>
          </w:p>
        </w:tc>
        <w:tc>
          <w:tcPr>
            <w:tcW w:w="990" w:type="dxa"/>
          </w:tcPr>
          <w:p w14:paraId="7DA08A14" w14:textId="77777777" w:rsidR="0019262A" w:rsidRPr="00487927" w:rsidRDefault="0019262A" w:rsidP="0019262A">
            <w:pPr>
              <w:jc w:val="center"/>
              <w:rPr>
                <w:rFonts w:cstheme="minorHAnsi"/>
                <w:szCs w:val="20"/>
              </w:rPr>
            </w:pPr>
          </w:p>
        </w:tc>
        <w:tc>
          <w:tcPr>
            <w:tcW w:w="990" w:type="dxa"/>
          </w:tcPr>
          <w:p w14:paraId="12DE170E" w14:textId="77777777" w:rsidR="0019262A" w:rsidRPr="00487927" w:rsidRDefault="0019262A" w:rsidP="0019262A">
            <w:pPr>
              <w:jc w:val="center"/>
              <w:rPr>
                <w:rFonts w:cstheme="minorHAnsi"/>
                <w:szCs w:val="20"/>
              </w:rPr>
            </w:pPr>
          </w:p>
        </w:tc>
        <w:tc>
          <w:tcPr>
            <w:tcW w:w="1080" w:type="dxa"/>
          </w:tcPr>
          <w:p w14:paraId="6D273C3D" w14:textId="77777777" w:rsidR="0019262A" w:rsidRPr="00283A38" w:rsidRDefault="0019262A" w:rsidP="0019262A">
            <w:pPr>
              <w:jc w:val="center"/>
              <w:rPr>
                <w:rFonts w:cstheme="minorHAnsi"/>
                <w:szCs w:val="20"/>
              </w:rPr>
            </w:pPr>
          </w:p>
        </w:tc>
        <w:tc>
          <w:tcPr>
            <w:tcW w:w="990" w:type="dxa"/>
          </w:tcPr>
          <w:p w14:paraId="153EED4B" w14:textId="77777777" w:rsidR="0019262A" w:rsidRPr="00283A38" w:rsidRDefault="0019262A" w:rsidP="0019262A">
            <w:pPr>
              <w:jc w:val="center"/>
              <w:rPr>
                <w:rFonts w:cstheme="minorHAnsi"/>
                <w:szCs w:val="20"/>
              </w:rPr>
            </w:pPr>
          </w:p>
        </w:tc>
        <w:tc>
          <w:tcPr>
            <w:tcW w:w="990" w:type="dxa"/>
          </w:tcPr>
          <w:p w14:paraId="2A2216E9" w14:textId="77777777" w:rsidR="0019262A" w:rsidRPr="00283A38" w:rsidRDefault="0019262A" w:rsidP="0019262A">
            <w:pPr>
              <w:jc w:val="center"/>
              <w:rPr>
                <w:rFonts w:cstheme="minorHAnsi"/>
                <w:szCs w:val="20"/>
              </w:rPr>
            </w:pPr>
          </w:p>
        </w:tc>
        <w:tc>
          <w:tcPr>
            <w:tcW w:w="1103" w:type="dxa"/>
          </w:tcPr>
          <w:p w14:paraId="78D5B91D" w14:textId="77777777" w:rsidR="0019262A" w:rsidRPr="00D65767" w:rsidRDefault="0019262A" w:rsidP="0019262A">
            <w:pPr>
              <w:jc w:val="center"/>
              <w:rPr>
                <w:rFonts w:cstheme="minorHAnsi"/>
                <w:szCs w:val="20"/>
              </w:rPr>
            </w:pPr>
          </w:p>
        </w:tc>
        <w:tc>
          <w:tcPr>
            <w:tcW w:w="1103" w:type="dxa"/>
          </w:tcPr>
          <w:p w14:paraId="3A2B90E3" w14:textId="75079C6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9598D4A" w14:textId="77777777" w:rsidTr="0061524D">
        <w:tc>
          <w:tcPr>
            <w:tcW w:w="1255" w:type="dxa"/>
          </w:tcPr>
          <w:p w14:paraId="146D6B5C" w14:textId="4011CC36" w:rsidR="0019262A" w:rsidRDefault="0019262A" w:rsidP="0019262A">
            <w:pPr>
              <w:jc w:val="center"/>
              <w:rPr>
                <w:szCs w:val="20"/>
              </w:rPr>
            </w:pPr>
            <w:r w:rsidRPr="007709BB">
              <w:t>3224_01</w:t>
            </w:r>
          </w:p>
        </w:tc>
        <w:tc>
          <w:tcPr>
            <w:tcW w:w="990" w:type="dxa"/>
          </w:tcPr>
          <w:p w14:paraId="44BC70CD" w14:textId="77777777" w:rsidR="0019262A" w:rsidRPr="00283A38" w:rsidRDefault="0019262A" w:rsidP="0019262A">
            <w:pPr>
              <w:jc w:val="center"/>
              <w:rPr>
                <w:rFonts w:cstheme="minorHAnsi"/>
                <w:szCs w:val="20"/>
              </w:rPr>
            </w:pPr>
          </w:p>
        </w:tc>
        <w:tc>
          <w:tcPr>
            <w:tcW w:w="990" w:type="dxa"/>
          </w:tcPr>
          <w:p w14:paraId="0C405426" w14:textId="77777777" w:rsidR="0019262A" w:rsidRPr="00487927" w:rsidRDefault="0019262A" w:rsidP="0019262A">
            <w:pPr>
              <w:jc w:val="center"/>
              <w:rPr>
                <w:rFonts w:cstheme="minorHAnsi"/>
                <w:szCs w:val="20"/>
              </w:rPr>
            </w:pPr>
          </w:p>
        </w:tc>
        <w:tc>
          <w:tcPr>
            <w:tcW w:w="990" w:type="dxa"/>
          </w:tcPr>
          <w:p w14:paraId="1AE8E9F5" w14:textId="77777777" w:rsidR="0019262A" w:rsidRPr="00487927" w:rsidRDefault="0019262A" w:rsidP="0019262A">
            <w:pPr>
              <w:jc w:val="center"/>
              <w:rPr>
                <w:rFonts w:cstheme="minorHAnsi"/>
                <w:szCs w:val="20"/>
              </w:rPr>
            </w:pPr>
          </w:p>
        </w:tc>
        <w:tc>
          <w:tcPr>
            <w:tcW w:w="990" w:type="dxa"/>
          </w:tcPr>
          <w:p w14:paraId="74641FA9" w14:textId="77777777" w:rsidR="0019262A" w:rsidRPr="00487927" w:rsidRDefault="0019262A" w:rsidP="0019262A">
            <w:pPr>
              <w:jc w:val="center"/>
              <w:rPr>
                <w:rFonts w:cstheme="minorHAnsi"/>
                <w:szCs w:val="20"/>
              </w:rPr>
            </w:pPr>
          </w:p>
        </w:tc>
        <w:tc>
          <w:tcPr>
            <w:tcW w:w="990" w:type="dxa"/>
          </w:tcPr>
          <w:p w14:paraId="401F976C" w14:textId="77777777" w:rsidR="0019262A" w:rsidRPr="00487927" w:rsidRDefault="0019262A" w:rsidP="0019262A">
            <w:pPr>
              <w:jc w:val="center"/>
              <w:rPr>
                <w:rFonts w:cstheme="minorHAnsi"/>
                <w:szCs w:val="20"/>
              </w:rPr>
            </w:pPr>
          </w:p>
        </w:tc>
        <w:tc>
          <w:tcPr>
            <w:tcW w:w="990" w:type="dxa"/>
          </w:tcPr>
          <w:p w14:paraId="1700DBFC" w14:textId="77777777" w:rsidR="0019262A" w:rsidRPr="00487927" w:rsidRDefault="0019262A" w:rsidP="0019262A">
            <w:pPr>
              <w:jc w:val="center"/>
              <w:rPr>
                <w:rFonts w:cstheme="minorHAnsi"/>
                <w:szCs w:val="20"/>
              </w:rPr>
            </w:pPr>
          </w:p>
        </w:tc>
        <w:tc>
          <w:tcPr>
            <w:tcW w:w="1080" w:type="dxa"/>
          </w:tcPr>
          <w:p w14:paraId="17040C8B" w14:textId="77777777" w:rsidR="0019262A" w:rsidRPr="00283A38" w:rsidRDefault="0019262A" w:rsidP="0019262A">
            <w:pPr>
              <w:jc w:val="center"/>
              <w:rPr>
                <w:rFonts w:cstheme="minorHAnsi"/>
                <w:szCs w:val="20"/>
              </w:rPr>
            </w:pPr>
          </w:p>
        </w:tc>
        <w:tc>
          <w:tcPr>
            <w:tcW w:w="990" w:type="dxa"/>
          </w:tcPr>
          <w:p w14:paraId="1161FA9A" w14:textId="77777777" w:rsidR="0019262A" w:rsidRPr="00283A38" w:rsidRDefault="0019262A" w:rsidP="0019262A">
            <w:pPr>
              <w:jc w:val="center"/>
              <w:rPr>
                <w:rFonts w:cstheme="minorHAnsi"/>
                <w:szCs w:val="20"/>
              </w:rPr>
            </w:pPr>
          </w:p>
        </w:tc>
        <w:tc>
          <w:tcPr>
            <w:tcW w:w="990" w:type="dxa"/>
          </w:tcPr>
          <w:p w14:paraId="76D7B212" w14:textId="77777777" w:rsidR="0019262A" w:rsidRPr="00283A38" w:rsidRDefault="0019262A" w:rsidP="0019262A">
            <w:pPr>
              <w:jc w:val="center"/>
              <w:rPr>
                <w:rFonts w:cstheme="minorHAnsi"/>
                <w:szCs w:val="20"/>
              </w:rPr>
            </w:pPr>
          </w:p>
        </w:tc>
        <w:tc>
          <w:tcPr>
            <w:tcW w:w="1103" w:type="dxa"/>
          </w:tcPr>
          <w:p w14:paraId="4BD74B5C" w14:textId="77777777" w:rsidR="0019262A" w:rsidRPr="00D65767" w:rsidRDefault="0019262A" w:rsidP="0019262A">
            <w:pPr>
              <w:jc w:val="center"/>
              <w:rPr>
                <w:rFonts w:cstheme="minorHAnsi"/>
                <w:szCs w:val="20"/>
              </w:rPr>
            </w:pPr>
          </w:p>
        </w:tc>
        <w:tc>
          <w:tcPr>
            <w:tcW w:w="1103" w:type="dxa"/>
          </w:tcPr>
          <w:p w14:paraId="1D72D4C7" w14:textId="40070DB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BCE6C86" w14:textId="77777777" w:rsidTr="0061524D">
        <w:tc>
          <w:tcPr>
            <w:tcW w:w="1255" w:type="dxa"/>
          </w:tcPr>
          <w:p w14:paraId="2BD6820E" w14:textId="05D41CD2" w:rsidR="0019262A" w:rsidRDefault="0019262A" w:rsidP="0019262A">
            <w:pPr>
              <w:jc w:val="center"/>
              <w:rPr>
                <w:szCs w:val="20"/>
              </w:rPr>
            </w:pPr>
            <w:r w:rsidRPr="007709BB">
              <w:lastRenderedPageBreak/>
              <w:t>3224_02</w:t>
            </w:r>
          </w:p>
        </w:tc>
        <w:tc>
          <w:tcPr>
            <w:tcW w:w="990" w:type="dxa"/>
          </w:tcPr>
          <w:p w14:paraId="5F482535" w14:textId="77777777" w:rsidR="0019262A" w:rsidRPr="00283A38" w:rsidRDefault="0019262A" w:rsidP="0019262A">
            <w:pPr>
              <w:jc w:val="center"/>
              <w:rPr>
                <w:rFonts w:cstheme="minorHAnsi"/>
                <w:szCs w:val="20"/>
              </w:rPr>
            </w:pPr>
          </w:p>
        </w:tc>
        <w:tc>
          <w:tcPr>
            <w:tcW w:w="990" w:type="dxa"/>
          </w:tcPr>
          <w:p w14:paraId="6DC83F16" w14:textId="77777777" w:rsidR="0019262A" w:rsidRPr="00487927" w:rsidRDefault="0019262A" w:rsidP="0019262A">
            <w:pPr>
              <w:jc w:val="center"/>
              <w:rPr>
                <w:rFonts w:cstheme="minorHAnsi"/>
                <w:szCs w:val="20"/>
              </w:rPr>
            </w:pPr>
          </w:p>
        </w:tc>
        <w:tc>
          <w:tcPr>
            <w:tcW w:w="990" w:type="dxa"/>
          </w:tcPr>
          <w:p w14:paraId="36293138" w14:textId="77777777" w:rsidR="0019262A" w:rsidRPr="00487927" w:rsidRDefault="0019262A" w:rsidP="0019262A">
            <w:pPr>
              <w:jc w:val="center"/>
              <w:rPr>
                <w:rFonts w:cstheme="minorHAnsi"/>
                <w:szCs w:val="20"/>
              </w:rPr>
            </w:pPr>
          </w:p>
        </w:tc>
        <w:tc>
          <w:tcPr>
            <w:tcW w:w="990" w:type="dxa"/>
          </w:tcPr>
          <w:p w14:paraId="6551FF7E" w14:textId="77777777" w:rsidR="0019262A" w:rsidRPr="00487927" w:rsidRDefault="0019262A" w:rsidP="0019262A">
            <w:pPr>
              <w:jc w:val="center"/>
              <w:rPr>
                <w:rFonts w:cstheme="minorHAnsi"/>
                <w:szCs w:val="20"/>
              </w:rPr>
            </w:pPr>
          </w:p>
        </w:tc>
        <w:tc>
          <w:tcPr>
            <w:tcW w:w="990" w:type="dxa"/>
          </w:tcPr>
          <w:p w14:paraId="15C36FEC" w14:textId="77777777" w:rsidR="0019262A" w:rsidRPr="00487927" w:rsidRDefault="0019262A" w:rsidP="0019262A">
            <w:pPr>
              <w:jc w:val="center"/>
              <w:rPr>
                <w:rFonts w:cstheme="minorHAnsi"/>
                <w:szCs w:val="20"/>
              </w:rPr>
            </w:pPr>
          </w:p>
        </w:tc>
        <w:tc>
          <w:tcPr>
            <w:tcW w:w="990" w:type="dxa"/>
          </w:tcPr>
          <w:p w14:paraId="05A980D6" w14:textId="77777777" w:rsidR="0019262A" w:rsidRPr="00487927" w:rsidRDefault="0019262A" w:rsidP="0019262A">
            <w:pPr>
              <w:jc w:val="center"/>
              <w:rPr>
                <w:rFonts w:cstheme="minorHAnsi"/>
                <w:szCs w:val="20"/>
              </w:rPr>
            </w:pPr>
          </w:p>
        </w:tc>
        <w:tc>
          <w:tcPr>
            <w:tcW w:w="1080" w:type="dxa"/>
          </w:tcPr>
          <w:p w14:paraId="52C04BE3" w14:textId="77777777" w:rsidR="0019262A" w:rsidRPr="00283A38" w:rsidRDefault="0019262A" w:rsidP="0019262A">
            <w:pPr>
              <w:jc w:val="center"/>
              <w:rPr>
                <w:rFonts w:cstheme="minorHAnsi"/>
                <w:szCs w:val="20"/>
              </w:rPr>
            </w:pPr>
          </w:p>
        </w:tc>
        <w:tc>
          <w:tcPr>
            <w:tcW w:w="990" w:type="dxa"/>
          </w:tcPr>
          <w:p w14:paraId="362C1B82" w14:textId="77777777" w:rsidR="0019262A" w:rsidRPr="00283A38" w:rsidRDefault="0019262A" w:rsidP="0019262A">
            <w:pPr>
              <w:jc w:val="center"/>
              <w:rPr>
                <w:rFonts w:cstheme="minorHAnsi"/>
                <w:szCs w:val="20"/>
              </w:rPr>
            </w:pPr>
          </w:p>
        </w:tc>
        <w:tc>
          <w:tcPr>
            <w:tcW w:w="990" w:type="dxa"/>
          </w:tcPr>
          <w:p w14:paraId="55280E1C" w14:textId="77777777" w:rsidR="0019262A" w:rsidRPr="00283A38" w:rsidRDefault="0019262A" w:rsidP="0019262A">
            <w:pPr>
              <w:jc w:val="center"/>
              <w:rPr>
                <w:rFonts w:cstheme="minorHAnsi"/>
                <w:szCs w:val="20"/>
              </w:rPr>
            </w:pPr>
          </w:p>
        </w:tc>
        <w:tc>
          <w:tcPr>
            <w:tcW w:w="1103" w:type="dxa"/>
          </w:tcPr>
          <w:p w14:paraId="7CB237BD" w14:textId="77777777" w:rsidR="0019262A" w:rsidRPr="00D65767" w:rsidRDefault="0019262A" w:rsidP="0019262A">
            <w:pPr>
              <w:jc w:val="center"/>
              <w:rPr>
                <w:rFonts w:cstheme="minorHAnsi"/>
                <w:szCs w:val="20"/>
              </w:rPr>
            </w:pPr>
          </w:p>
        </w:tc>
        <w:tc>
          <w:tcPr>
            <w:tcW w:w="1103" w:type="dxa"/>
          </w:tcPr>
          <w:p w14:paraId="5C113941" w14:textId="69A6865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8E1CF73" w14:textId="77777777" w:rsidTr="0061524D">
        <w:tc>
          <w:tcPr>
            <w:tcW w:w="1255" w:type="dxa"/>
          </w:tcPr>
          <w:p w14:paraId="448AB46A" w14:textId="356258AA" w:rsidR="0019262A" w:rsidRDefault="0019262A" w:rsidP="0019262A">
            <w:pPr>
              <w:jc w:val="center"/>
              <w:rPr>
                <w:szCs w:val="20"/>
              </w:rPr>
            </w:pPr>
            <w:r w:rsidRPr="007709BB">
              <w:t>3226_01</w:t>
            </w:r>
          </w:p>
        </w:tc>
        <w:tc>
          <w:tcPr>
            <w:tcW w:w="990" w:type="dxa"/>
          </w:tcPr>
          <w:p w14:paraId="1838243F" w14:textId="77777777" w:rsidR="0019262A" w:rsidRPr="00283A38" w:rsidRDefault="0019262A" w:rsidP="0019262A">
            <w:pPr>
              <w:jc w:val="center"/>
              <w:rPr>
                <w:rFonts w:cstheme="minorHAnsi"/>
                <w:szCs w:val="20"/>
              </w:rPr>
            </w:pPr>
          </w:p>
        </w:tc>
        <w:tc>
          <w:tcPr>
            <w:tcW w:w="990" w:type="dxa"/>
          </w:tcPr>
          <w:p w14:paraId="3CD34148" w14:textId="77777777" w:rsidR="0019262A" w:rsidRPr="00487927" w:rsidRDefault="0019262A" w:rsidP="0019262A">
            <w:pPr>
              <w:jc w:val="center"/>
              <w:rPr>
                <w:rFonts w:cstheme="minorHAnsi"/>
                <w:szCs w:val="20"/>
              </w:rPr>
            </w:pPr>
          </w:p>
        </w:tc>
        <w:tc>
          <w:tcPr>
            <w:tcW w:w="990" w:type="dxa"/>
          </w:tcPr>
          <w:p w14:paraId="0F7C2A12" w14:textId="77777777" w:rsidR="0019262A" w:rsidRPr="00487927" w:rsidRDefault="0019262A" w:rsidP="0019262A">
            <w:pPr>
              <w:jc w:val="center"/>
              <w:rPr>
                <w:rFonts w:cstheme="minorHAnsi"/>
                <w:szCs w:val="20"/>
              </w:rPr>
            </w:pPr>
          </w:p>
        </w:tc>
        <w:tc>
          <w:tcPr>
            <w:tcW w:w="990" w:type="dxa"/>
          </w:tcPr>
          <w:p w14:paraId="2966AFE2" w14:textId="77777777" w:rsidR="0019262A" w:rsidRPr="00487927" w:rsidRDefault="0019262A" w:rsidP="0019262A">
            <w:pPr>
              <w:jc w:val="center"/>
              <w:rPr>
                <w:rFonts w:cstheme="minorHAnsi"/>
                <w:szCs w:val="20"/>
              </w:rPr>
            </w:pPr>
          </w:p>
        </w:tc>
        <w:tc>
          <w:tcPr>
            <w:tcW w:w="990" w:type="dxa"/>
          </w:tcPr>
          <w:p w14:paraId="6376458B" w14:textId="77777777" w:rsidR="0019262A" w:rsidRPr="00487927" w:rsidRDefault="0019262A" w:rsidP="0019262A">
            <w:pPr>
              <w:jc w:val="center"/>
              <w:rPr>
                <w:rFonts w:cstheme="minorHAnsi"/>
                <w:szCs w:val="20"/>
              </w:rPr>
            </w:pPr>
          </w:p>
        </w:tc>
        <w:tc>
          <w:tcPr>
            <w:tcW w:w="990" w:type="dxa"/>
          </w:tcPr>
          <w:p w14:paraId="4B56DA89" w14:textId="77777777" w:rsidR="0019262A" w:rsidRPr="00487927" w:rsidRDefault="0019262A" w:rsidP="0019262A">
            <w:pPr>
              <w:jc w:val="center"/>
              <w:rPr>
                <w:rFonts w:cstheme="minorHAnsi"/>
                <w:szCs w:val="20"/>
              </w:rPr>
            </w:pPr>
          </w:p>
        </w:tc>
        <w:tc>
          <w:tcPr>
            <w:tcW w:w="1080" w:type="dxa"/>
          </w:tcPr>
          <w:p w14:paraId="5E0A88F8" w14:textId="77777777" w:rsidR="0019262A" w:rsidRPr="00283A38" w:rsidRDefault="0019262A" w:rsidP="0019262A">
            <w:pPr>
              <w:jc w:val="center"/>
              <w:rPr>
                <w:rFonts w:cstheme="minorHAnsi"/>
                <w:szCs w:val="20"/>
              </w:rPr>
            </w:pPr>
          </w:p>
        </w:tc>
        <w:tc>
          <w:tcPr>
            <w:tcW w:w="990" w:type="dxa"/>
          </w:tcPr>
          <w:p w14:paraId="55356BB5" w14:textId="77777777" w:rsidR="0019262A" w:rsidRPr="00283A38" w:rsidRDefault="0019262A" w:rsidP="0019262A">
            <w:pPr>
              <w:jc w:val="center"/>
              <w:rPr>
                <w:rFonts w:cstheme="minorHAnsi"/>
                <w:szCs w:val="20"/>
              </w:rPr>
            </w:pPr>
          </w:p>
        </w:tc>
        <w:tc>
          <w:tcPr>
            <w:tcW w:w="990" w:type="dxa"/>
          </w:tcPr>
          <w:p w14:paraId="7D71E1E1" w14:textId="77777777" w:rsidR="0019262A" w:rsidRPr="00283A38" w:rsidRDefault="0019262A" w:rsidP="0019262A">
            <w:pPr>
              <w:jc w:val="center"/>
              <w:rPr>
                <w:rFonts w:cstheme="minorHAnsi"/>
                <w:szCs w:val="20"/>
              </w:rPr>
            </w:pPr>
          </w:p>
        </w:tc>
        <w:tc>
          <w:tcPr>
            <w:tcW w:w="1103" w:type="dxa"/>
          </w:tcPr>
          <w:p w14:paraId="14F380DB" w14:textId="77777777" w:rsidR="0019262A" w:rsidRPr="00D65767" w:rsidRDefault="0019262A" w:rsidP="0019262A">
            <w:pPr>
              <w:jc w:val="center"/>
              <w:rPr>
                <w:rFonts w:cstheme="minorHAnsi"/>
                <w:szCs w:val="20"/>
              </w:rPr>
            </w:pPr>
          </w:p>
        </w:tc>
        <w:tc>
          <w:tcPr>
            <w:tcW w:w="1103" w:type="dxa"/>
          </w:tcPr>
          <w:p w14:paraId="5CA31ECF" w14:textId="347C956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334577A" w14:textId="77777777" w:rsidTr="0061524D">
        <w:tc>
          <w:tcPr>
            <w:tcW w:w="1255" w:type="dxa"/>
          </w:tcPr>
          <w:p w14:paraId="740F2CF4" w14:textId="18F04A53" w:rsidR="0019262A" w:rsidRDefault="0019262A" w:rsidP="0019262A">
            <w:pPr>
              <w:jc w:val="center"/>
              <w:rPr>
                <w:szCs w:val="20"/>
              </w:rPr>
            </w:pPr>
            <w:r w:rsidRPr="007709BB">
              <w:t>3226_02</w:t>
            </w:r>
          </w:p>
        </w:tc>
        <w:tc>
          <w:tcPr>
            <w:tcW w:w="990" w:type="dxa"/>
          </w:tcPr>
          <w:p w14:paraId="053C73D2" w14:textId="77777777" w:rsidR="0019262A" w:rsidRPr="00283A38" w:rsidRDefault="0019262A" w:rsidP="0019262A">
            <w:pPr>
              <w:jc w:val="center"/>
              <w:rPr>
                <w:rFonts w:cstheme="minorHAnsi"/>
                <w:szCs w:val="20"/>
              </w:rPr>
            </w:pPr>
          </w:p>
        </w:tc>
        <w:tc>
          <w:tcPr>
            <w:tcW w:w="990" w:type="dxa"/>
          </w:tcPr>
          <w:p w14:paraId="7B33F768" w14:textId="77777777" w:rsidR="0019262A" w:rsidRPr="00487927" w:rsidRDefault="0019262A" w:rsidP="0019262A">
            <w:pPr>
              <w:jc w:val="center"/>
              <w:rPr>
                <w:rFonts w:cstheme="minorHAnsi"/>
                <w:szCs w:val="20"/>
              </w:rPr>
            </w:pPr>
          </w:p>
        </w:tc>
        <w:tc>
          <w:tcPr>
            <w:tcW w:w="990" w:type="dxa"/>
          </w:tcPr>
          <w:p w14:paraId="13A752DC" w14:textId="77777777" w:rsidR="0019262A" w:rsidRPr="00487927" w:rsidRDefault="0019262A" w:rsidP="0019262A">
            <w:pPr>
              <w:jc w:val="center"/>
              <w:rPr>
                <w:rFonts w:cstheme="minorHAnsi"/>
                <w:szCs w:val="20"/>
              </w:rPr>
            </w:pPr>
          </w:p>
        </w:tc>
        <w:tc>
          <w:tcPr>
            <w:tcW w:w="990" w:type="dxa"/>
          </w:tcPr>
          <w:p w14:paraId="152281FD" w14:textId="77777777" w:rsidR="0019262A" w:rsidRPr="00487927" w:rsidRDefault="0019262A" w:rsidP="0019262A">
            <w:pPr>
              <w:jc w:val="center"/>
              <w:rPr>
                <w:rFonts w:cstheme="minorHAnsi"/>
                <w:szCs w:val="20"/>
              </w:rPr>
            </w:pPr>
          </w:p>
        </w:tc>
        <w:tc>
          <w:tcPr>
            <w:tcW w:w="990" w:type="dxa"/>
          </w:tcPr>
          <w:p w14:paraId="67E185FF" w14:textId="77777777" w:rsidR="0019262A" w:rsidRPr="00487927" w:rsidRDefault="0019262A" w:rsidP="0019262A">
            <w:pPr>
              <w:jc w:val="center"/>
              <w:rPr>
                <w:rFonts w:cstheme="minorHAnsi"/>
                <w:szCs w:val="20"/>
              </w:rPr>
            </w:pPr>
          </w:p>
        </w:tc>
        <w:tc>
          <w:tcPr>
            <w:tcW w:w="990" w:type="dxa"/>
          </w:tcPr>
          <w:p w14:paraId="51DE8597" w14:textId="77777777" w:rsidR="0019262A" w:rsidRPr="00487927" w:rsidRDefault="0019262A" w:rsidP="0019262A">
            <w:pPr>
              <w:jc w:val="center"/>
              <w:rPr>
                <w:rFonts w:cstheme="minorHAnsi"/>
                <w:szCs w:val="20"/>
              </w:rPr>
            </w:pPr>
          </w:p>
        </w:tc>
        <w:tc>
          <w:tcPr>
            <w:tcW w:w="1080" w:type="dxa"/>
          </w:tcPr>
          <w:p w14:paraId="60B7D8A8" w14:textId="77777777" w:rsidR="0019262A" w:rsidRPr="00283A38" w:rsidRDefault="0019262A" w:rsidP="0019262A">
            <w:pPr>
              <w:jc w:val="center"/>
              <w:rPr>
                <w:rFonts w:cstheme="minorHAnsi"/>
                <w:szCs w:val="20"/>
              </w:rPr>
            </w:pPr>
          </w:p>
        </w:tc>
        <w:tc>
          <w:tcPr>
            <w:tcW w:w="990" w:type="dxa"/>
          </w:tcPr>
          <w:p w14:paraId="07FF86F7" w14:textId="77777777" w:rsidR="0019262A" w:rsidRPr="00283A38" w:rsidRDefault="0019262A" w:rsidP="0019262A">
            <w:pPr>
              <w:jc w:val="center"/>
              <w:rPr>
                <w:rFonts w:cstheme="minorHAnsi"/>
                <w:szCs w:val="20"/>
              </w:rPr>
            </w:pPr>
          </w:p>
        </w:tc>
        <w:tc>
          <w:tcPr>
            <w:tcW w:w="990" w:type="dxa"/>
          </w:tcPr>
          <w:p w14:paraId="70E974B7" w14:textId="77777777" w:rsidR="0019262A" w:rsidRPr="00283A38" w:rsidRDefault="0019262A" w:rsidP="0019262A">
            <w:pPr>
              <w:jc w:val="center"/>
              <w:rPr>
                <w:rFonts w:cstheme="minorHAnsi"/>
                <w:szCs w:val="20"/>
              </w:rPr>
            </w:pPr>
          </w:p>
        </w:tc>
        <w:tc>
          <w:tcPr>
            <w:tcW w:w="1103" w:type="dxa"/>
          </w:tcPr>
          <w:p w14:paraId="472F7928" w14:textId="77777777" w:rsidR="0019262A" w:rsidRPr="00D65767" w:rsidRDefault="0019262A" w:rsidP="0019262A">
            <w:pPr>
              <w:jc w:val="center"/>
              <w:rPr>
                <w:rFonts w:cstheme="minorHAnsi"/>
                <w:szCs w:val="20"/>
              </w:rPr>
            </w:pPr>
          </w:p>
        </w:tc>
        <w:tc>
          <w:tcPr>
            <w:tcW w:w="1103" w:type="dxa"/>
          </w:tcPr>
          <w:p w14:paraId="0347C3EF" w14:textId="2A7CED3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41367C8" w14:textId="77777777" w:rsidTr="0061524D">
        <w:tc>
          <w:tcPr>
            <w:tcW w:w="1255" w:type="dxa"/>
          </w:tcPr>
          <w:p w14:paraId="5A827D77" w14:textId="55602074" w:rsidR="0019262A" w:rsidRDefault="0019262A" w:rsidP="0019262A">
            <w:pPr>
              <w:jc w:val="center"/>
              <w:rPr>
                <w:szCs w:val="20"/>
              </w:rPr>
            </w:pPr>
            <w:r w:rsidRPr="007709BB">
              <w:t>3226_03</w:t>
            </w:r>
          </w:p>
        </w:tc>
        <w:tc>
          <w:tcPr>
            <w:tcW w:w="990" w:type="dxa"/>
          </w:tcPr>
          <w:p w14:paraId="5B1422C8" w14:textId="77777777" w:rsidR="0019262A" w:rsidRPr="00283A38" w:rsidRDefault="0019262A" w:rsidP="0019262A">
            <w:pPr>
              <w:jc w:val="center"/>
              <w:rPr>
                <w:rFonts w:cstheme="minorHAnsi"/>
                <w:szCs w:val="20"/>
              </w:rPr>
            </w:pPr>
          </w:p>
        </w:tc>
        <w:tc>
          <w:tcPr>
            <w:tcW w:w="990" w:type="dxa"/>
          </w:tcPr>
          <w:p w14:paraId="2E8749B8" w14:textId="77777777" w:rsidR="0019262A" w:rsidRPr="00487927" w:rsidRDefault="0019262A" w:rsidP="0019262A">
            <w:pPr>
              <w:jc w:val="center"/>
              <w:rPr>
                <w:rFonts w:cstheme="minorHAnsi"/>
                <w:szCs w:val="20"/>
              </w:rPr>
            </w:pPr>
          </w:p>
        </w:tc>
        <w:tc>
          <w:tcPr>
            <w:tcW w:w="990" w:type="dxa"/>
          </w:tcPr>
          <w:p w14:paraId="1723E360" w14:textId="77777777" w:rsidR="0019262A" w:rsidRPr="00487927" w:rsidRDefault="0019262A" w:rsidP="0019262A">
            <w:pPr>
              <w:jc w:val="center"/>
              <w:rPr>
                <w:rFonts w:cstheme="minorHAnsi"/>
                <w:szCs w:val="20"/>
              </w:rPr>
            </w:pPr>
          </w:p>
        </w:tc>
        <w:tc>
          <w:tcPr>
            <w:tcW w:w="990" w:type="dxa"/>
          </w:tcPr>
          <w:p w14:paraId="56D690F2" w14:textId="77777777" w:rsidR="0019262A" w:rsidRPr="00487927" w:rsidRDefault="0019262A" w:rsidP="0019262A">
            <w:pPr>
              <w:jc w:val="center"/>
              <w:rPr>
                <w:rFonts w:cstheme="minorHAnsi"/>
                <w:szCs w:val="20"/>
              </w:rPr>
            </w:pPr>
          </w:p>
        </w:tc>
        <w:tc>
          <w:tcPr>
            <w:tcW w:w="990" w:type="dxa"/>
          </w:tcPr>
          <w:p w14:paraId="0083812A" w14:textId="77777777" w:rsidR="0019262A" w:rsidRPr="00487927" w:rsidRDefault="0019262A" w:rsidP="0019262A">
            <w:pPr>
              <w:jc w:val="center"/>
              <w:rPr>
                <w:rFonts w:cstheme="minorHAnsi"/>
                <w:szCs w:val="20"/>
              </w:rPr>
            </w:pPr>
          </w:p>
        </w:tc>
        <w:tc>
          <w:tcPr>
            <w:tcW w:w="990" w:type="dxa"/>
          </w:tcPr>
          <w:p w14:paraId="4FFED54A" w14:textId="77777777" w:rsidR="0019262A" w:rsidRPr="00487927" w:rsidRDefault="0019262A" w:rsidP="0019262A">
            <w:pPr>
              <w:jc w:val="center"/>
              <w:rPr>
                <w:rFonts w:cstheme="minorHAnsi"/>
                <w:szCs w:val="20"/>
              </w:rPr>
            </w:pPr>
          </w:p>
        </w:tc>
        <w:tc>
          <w:tcPr>
            <w:tcW w:w="1080" w:type="dxa"/>
          </w:tcPr>
          <w:p w14:paraId="7E495817" w14:textId="77777777" w:rsidR="0019262A" w:rsidRPr="00283A38" w:rsidRDefault="0019262A" w:rsidP="0019262A">
            <w:pPr>
              <w:jc w:val="center"/>
              <w:rPr>
                <w:rFonts w:cstheme="minorHAnsi"/>
                <w:szCs w:val="20"/>
              </w:rPr>
            </w:pPr>
          </w:p>
        </w:tc>
        <w:tc>
          <w:tcPr>
            <w:tcW w:w="990" w:type="dxa"/>
          </w:tcPr>
          <w:p w14:paraId="5EC55859" w14:textId="77777777" w:rsidR="0019262A" w:rsidRPr="00283A38" w:rsidRDefault="0019262A" w:rsidP="0019262A">
            <w:pPr>
              <w:jc w:val="center"/>
              <w:rPr>
                <w:rFonts w:cstheme="minorHAnsi"/>
                <w:szCs w:val="20"/>
              </w:rPr>
            </w:pPr>
          </w:p>
        </w:tc>
        <w:tc>
          <w:tcPr>
            <w:tcW w:w="990" w:type="dxa"/>
          </w:tcPr>
          <w:p w14:paraId="53DB410C" w14:textId="77777777" w:rsidR="0019262A" w:rsidRPr="00283A38" w:rsidRDefault="0019262A" w:rsidP="0019262A">
            <w:pPr>
              <w:jc w:val="center"/>
              <w:rPr>
                <w:rFonts w:cstheme="minorHAnsi"/>
                <w:szCs w:val="20"/>
              </w:rPr>
            </w:pPr>
          </w:p>
        </w:tc>
        <w:tc>
          <w:tcPr>
            <w:tcW w:w="1103" w:type="dxa"/>
          </w:tcPr>
          <w:p w14:paraId="1D5B46B9" w14:textId="77777777" w:rsidR="0019262A" w:rsidRPr="00D65767" w:rsidRDefault="0019262A" w:rsidP="0019262A">
            <w:pPr>
              <w:jc w:val="center"/>
              <w:rPr>
                <w:rFonts w:cstheme="minorHAnsi"/>
                <w:szCs w:val="20"/>
              </w:rPr>
            </w:pPr>
          </w:p>
        </w:tc>
        <w:tc>
          <w:tcPr>
            <w:tcW w:w="1103" w:type="dxa"/>
          </w:tcPr>
          <w:p w14:paraId="51B4E71F" w14:textId="15A5D59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897E6AC" w14:textId="77777777" w:rsidTr="0061524D">
        <w:tc>
          <w:tcPr>
            <w:tcW w:w="1255" w:type="dxa"/>
          </w:tcPr>
          <w:p w14:paraId="278F852F" w14:textId="63C9D4DC" w:rsidR="0019262A" w:rsidRDefault="0019262A" w:rsidP="0019262A">
            <w:pPr>
              <w:jc w:val="center"/>
              <w:rPr>
                <w:szCs w:val="20"/>
              </w:rPr>
            </w:pPr>
            <w:r w:rsidRPr="007709BB">
              <w:t>3228_01</w:t>
            </w:r>
          </w:p>
        </w:tc>
        <w:tc>
          <w:tcPr>
            <w:tcW w:w="990" w:type="dxa"/>
          </w:tcPr>
          <w:p w14:paraId="47F5286D" w14:textId="77777777" w:rsidR="0019262A" w:rsidRPr="00283A38" w:rsidRDefault="0019262A" w:rsidP="0019262A">
            <w:pPr>
              <w:jc w:val="center"/>
              <w:rPr>
                <w:rFonts w:cstheme="minorHAnsi"/>
                <w:szCs w:val="20"/>
              </w:rPr>
            </w:pPr>
          </w:p>
        </w:tc>
        <w:tc>
          <w:tcPr>
            <w:tcW w:w="990" w:type="dxa"/>
          </w:tcPr>
          <w:p w14:paraId="231CBAF6" w14:textId="77777777" w:rsidR="0019262A" w:rsidRPr="00487927" w:rsidRDefault="0019262A" w:rsidP="0019262A">
            <w:pPr>
              <w:jc w:val="center"/>
              <w:rPr>
                <w:rFonts w:cstheme="minorHAnsi"/>
                <w:szCs w:val="20"/>
              </w:rPr>
            </w:pPr>
          </w:p>
        </w:tc>
        <w:tc>
          <w:tcPr>
            <w:tcW w:w="990" w:type="dxa"/>
          </w:tcPr>
          <w:p w14:paraId="203D2F49" w14:textId="77777777" w:rsidR="0019262A" w:rsidRPr="00487927" w:rsidRDefault="0019262A" w:rsidP="0019262A">
            <w:pPr>
              <w:jc w:val="center"/>
              <w:rPr>
                <w:rFonts w:cstheme="minorHAnsi"/>
                <w:szCs w:val="20"/>
              </w:rPr>
            </w:pPr>
          </w:p>
        </w:tc>
        <w:tc>
          <w:tcPr>
            <w:tcW w:w="990" w:type="dxa"/>
          </w:tcPr>
          <w:p w14:paraId="664BB4AC" w14:textId="77777777" w:rsidR="0019262A" w:rsidRPr="00487927" w:rsidRDefault="0019262A" w:rsidP="0019262A">
            <w:pPr>
              <w:jc w:val="center"/>
              <w:rPr>
                <w:rFonts w:cstheme="minorHAnsi"/>
                <w:szCs w:val="20"/>
              </w:rPr>
            </w:pPr>
          </w:p>
        </w:tc>
        <w:tc>
          <w:tcPr>
            <w:tcW w:w="990" w:type="dxa"/>
          </w:tcPr>
          <w:p w14:paraId="015F0A52" w14:textId="77777777" w:rsidR="0019262A" w:rsidRPr="00487927" w:rsidRDefault="0019262A" w:rsidP="0019262A">
            <w:pPr>
              <w:jc w:val="center"/>
              <w:rPr>
                <w:rFonts w:cstheme="minorHAnsi"/>
                <w:szCs w:val="20"/>
              </w:rPr>
            </w:pPr>
          </w:p>
        </w:tc>
        <w:tc>
          <w:tcPr>
            <w:tcW w:w="990" w:type="dxa"/>
          </w:tcPr>
          <w:p w14:paraId="361BAB7B" w14:textId="77777777" w:rsidR="0019262A" w:rsidRPr="00487927" w:rsidRDefault="0019262A" w:rsidP="0019262A">
            <w:pPr>
              <w:jc w:val="center"/>
              <w:rPr>
                <w:rFonts w:cstheme="minorHAnsi"/>
                <w:szCs w:val="20"/>
              </w:rPr>
            </w:pPr>
          </w:p>
        </w:tc>
        <w:tc>
          <w:tcPr>
            <w:tcW w:w="1080" w:type="dxa"/>
          </w:tcPr>
          <w:p w14:paraId="5E8E504B" w14:textId="77777777" w:rsidR="0019262A" w:rsidRPr="00283A38" w:rsidRDefault="0019262A" w:rsidP="0019262A">
            <w:pPr>
              <w:jc w:val="center"/>
              <w:rPr>
                <w:rFonts w:cstheme="minorHAnsi"/>
                <w:szCs w:val="20"/>
              </w:rPr>
            </w:pPr>
          </w:p>
        </w:tc>
        <w:tc>
          <w:tcPr>
            <w:tcW w:w="990" w:type="dxa"/>
          </w:tcPr>
          <w:p w14:paraId="14AB44E9" w14:textId="77777777" w:rsidR="0019262A" w:rsidRPr="00283A38" w:rsidRDefault="0019262A" w:rsidP="0019262A">
            <w:pPr>
              <w:jc w:val="center"/>
              <w:rPr>
                <w:rFonts w:cstheme="minorHAnsi"/>
                <w:szCs w:val="20"/>
              </w:rPr>
            </w:pPr>
          </w:p>
        </w:tc>
        <w:tc>
          <w:tcPr>
            <w:tcW w:w="990" w:type="dxa"/>
          </w:tcPr>
          <w:p w14:paraId="097F5532" w14:textId="77777777" w:rsidR="0019262A" w:rsidRPr="00283A38" w:rsidRDefault="0019262A" w:rsidP="0019262A">
            <w:pPr>
              <w:jc w:val="center"/>
              <w:rPr>
                <w:rFonts w:cstheme="minorHAnsi"/>
                <w:szCs w:val="20"/>
              </w:rPr>
            </w:pPr>
          </w:p>
        </w:tc>
        <w:tc>
          <w:tcPr>
            <w:tcW w:w="1103" w:type="dxa"/>
          </w:tcPr>
          <w:p w14:paraId="74F41BA1" w14:textId="77777777" w:rsidR="0019262A" w:rsidRPr="00D65767" w:rsidRDefault="0019262A" w:rsidP="0019262A">
            <w:pPr>
              <w:jc w:val="center"/>
              <w:rPr>
                <w:rFonts w:cstheme="minorHAnsi"/>
                <w:szCs w:val="20"/>
              </w:rPr>
            </w:pPr>
          </w:p>
        </w:tc>
        <w:tc>
          <w:tcPr>
            <w:tcW w:w="1103" w:type="dxa"/>
          </w:tcPr>
          <w:p w14:paraId="53D4DFBB" w14:textId="15FFBD9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37167EB" w14:textId="77777777" w:rsidTr="0061524D">
        <w:tc>
          <w:tcPr>
            <w:tcW w:w="1255" w:type="dxa"/>
          </w:tcPr>
          <w:p w14:paraId="208AF6A9" w14:textId="50F7EA24" w:rsidR="0019262A" w:rsidRDefault="0019262A" w:rsidP="0019262A">
            <w:pPr>
              <w:jc w:val="center"/>
              <w:rPr>
                <w:szCs w:val="20"/>
              </w:rPr>
            </w:pPr>
            <w:r w:rsidRPr="007709BB">
              <w:t>3228_02</w:t>
            </w:r>
          </w:p>
        </w:tc>
        <w:tc>
          <w:tcPr>
            <w:tcW w:w="990" w:type="dxa"/>
          </w:tcPr>
          <w:p w14:paraId="0E256E2A" w14:textId="77777777" w:rsidR="0019262A" w:rsidRPr="00283A38" w:rsidRDefault="0019262A" w:rsidP="0019262A">
            <w:pPr>
              <w:jc w:val="center"/>
              <w:rPr>
                <w:rFonts w:cstheme="minorHAnsi"/>
                <w:szCs w:val="20"/>
              </w:rPr>
            </w:pPr>
          </w:p>
        </w:tc>
        <w:tc>
          <w:tcPr>
            <w:tcW w:w="990" w:type="dxa"/>
          </w:tcPr>
          <w:p w14:paraId="4D0000A6" w14:textId="77777777" w:rsidR="0019262A" w:rsidRPr="00487927" w:rsidRDefault="0019262A" w:rsidP="0019262A">
            <w:pPr>
              <w:jc w:val="center"/>
              <w:rPr>
                <w:rFonts w:cstheme="minorHAnsi"/>
                <w:szCs w:val="20"/>
              </w:rPr>
            </w:pPr>
          </w:p>
        </w:tc>
        <w:tc>
          <w:tcPr>
            <w:tcW w:w="990" w:type="dxa"/>
          </w:tcPr>
          <w:p w14:paraId="1425AD69" w14:textId="77777777" w:rsidR="0019262A" w:rsidRPr="00487927" w:rsidRDefault="0019262A" w:rsidP="0019262A">
            <w:pPr>
              <w:jc w:val="center"/>
              <w:rPr>
                <w:rFonts w:cstheme="minorHAnsi"/>
                <w:szCs w:val="20"/>
              </w:rPr>
            </w:pPr>
          </w:p>
        </w:tc>
        <w:tc>
          <w:tcPr>
            <w:tcW w:w="990" w:type="dxa"/>
          </w:tcPr>
          <w:p w14:paraId="047A451A" w14:textId="77777777" w:rsidR="0019262A" w:rsidRPr="00487927" w:rsidRDefault="0019262A" w:rsidP="0019262A">
            <w:pPr>
              <w:jc w:val="center"/>
              <w:rPr>
                <w:rFonts w:cstheme="minorHAnsi"/>
                <w:szCs w:val="20"/>
              </w:rPr>
            </w:pPr>
          </w:p>
        </w:tc>
        <w:tc>
          <w:tcPr>
            <w:tcW w:w="990" w:type="dxa"/>
          </w:tcPr>
          <w:p w14:paraId="61B9B383" w14:textId="77777777" w:rsidR="0019262A" w:rsidRPr="00487927" w:rsidRDefault="0019262A" w:rsidP="0019262A">
            <w:pPr>
              <w:jc w:val="center"/>
              <w:rPr>
                <w:rFonts w:cstheme="minorHAnsi"/>
                <w:szCs w:val="20"/>
              </w:rPr>
            </w:pPr>
          </w:p>
        </w:tc>
        <w:tc>
          <w:tcPr>
            <w:tcW w:w="990" w:type="dxa"/>
          </w:tcPr>
          <w:p w14:paraId="2C2883DB" w14:textId="77777777" w:rsidR="0019262A" w:rsidRPr="00487927" w:rsidRDefault="0019262A" w:rsidP="0019262A">
            <w:pPr>
              <w:jc w:val="center"/>
              <w:rPr>
                <w:rFonts w:cstheme="minorHAnsi"/>
                <w:szCs w:val="20"/>
              </w:rPr>
            </w:pPr>
          </w:p>
        </w:tc>
        <w:tc>
          <w:tcPr>
            <w:tcW w:w="1080" w:type="dxa"/>
          </w:tcPr>
          <w:p w14:paraId="2957252D" w14:textId="77777777" w:rsidR="0019262A" w:rsidRPr="00283A38" w:rsidRDefault="0019262A" w:rsidP="0019262A">
            <w:pPr>
              <w:jc w:val="center"/>
              <w:rPr>
                <w:rFonts w:cstheme="minorHAnsi"/>
                <w:szCs w:val="20"/>
              </w:rPr>
            </w:pPr>
          </w:p>
        </w:tc>
        <w:tc>
          <w:tcPr>
            <w:tcW w:w="990" w:type="dxa"/>
          </w:tcPr>
          <w:p w14:paraId="0F3A072B" w14:textId="77777777" w:rsidR="0019262A" w:rsidRPr="00283A38" w:rsidRDefault="0019262A" w:rsidP="0019262A">
            <w:pPr>
              <w:jc w:val="center"/>
              <w:rPr>
                <w:rFonts w:cstheme="minorHAnsi"/>
                <w:szCs w:val="20"/>
              </w:rPr>
            </w:pPr>
          </w:p>
        </w:tc>
        <w:tc>
          <w:tcPr>
            <w:tcW w:w="990" w:type="dxa"/>
          </w:tcPr>
          <w:p w14:paraId="4031AB9A" w14:textId="77777777" w:rsidR="0019262A" w:rsidRPr="00283A38" w:rsidRDefault="0019262A" w:rsidP="0019262A">
            <w:pPr>
              <w:jc w:val="center"/>
              <w:rPr>
                <w:rFonts w:cstheme="minorHAnsi"/>
                <w:szCs w:val="20"/>
              </w:rPr>
            </w:pPr>
          </w:p>
        </w:tc>
        <w:tc>
          <w:tcPr>
            <w:tcW w:w="1103" w:type="dxa"/>
          </w:tcPr>
          <w:p w14:paraId="4C910883" w14:textId="77777777" w:rsidR="0019262A" w:rsidRPr="00D65767" w:rsidRDefault="0019262A" w:rsidP="0019262A">
            <w:pPr>
              <w:jc w:val="center"/>
              <w:rPr>
                <w:rFonts w:cstheme="minorHAnsi"/>
                <w:szCs w:val="20"/>
              </w:rPr>
            </w:pPr>
          </w:p>
        </w:tc>
        <w:tc>
          <w:tcPr>
            <w:tcW w:w="1103" w:type="dxa"/>
          </w:tcPr>
          <w:p w14:paraId="7300740F" w14:textId="0F18815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923C226" w14:textId="77777777" w:rsidTr="0061524D">
        <w:tc>
          <w:tcPr>
            <w:tcW w:w="1255" w:type="dxa"/>
          </w:tcPr>
          <w:p w14:paraId="6AF84F51" w14:textId="51DE4856" w:rsidR="0019262A" w:rsidRDefault="0019262A" w:rsidP="0019262A">
            <w:pPr>
              <w:jc w:val="center"/>
              <w:rPr>
                <w:szCs w:val="20"/>
              </w:rPr>
            </w:pPr>
            <w:r w:rsidRPr="007709BB">
              <w:t>3228_03</w:t>
            </w:r>
          </w:p>
        </w:tc>
        <w:tc>
          <w:tcPr>
            <w:tcW w:w="990" w:type="dxa"/>
          </w:tcPr>
          <w:p w14:paraId="5307CDA3" w14:textId="77777777" w:rsidR="0019262A" w:rsidRPr="00283A38" w:rsidRDefault="0019262A" w:rsidP="0019262A">
            <w:pPr>
              <w:jc w:val="center"/>
              <w:rPr>
                <w:rFonts w:cstheme="minorHAnsi"/>
                <w:szCs w:val="20"/>
              </w:rPr>
            </w:pPr>
          </w:p>
        </w:tc>
        <w:tc>
          <w:tcPr>
            <w:tcW w:w="990" w:type="dxa"/>
          </w:tcPr>
          <w:p w14:paraId="6D68BFC0" w14:textId="77777777" w:rsidR="0019262A" w:rsidRPr="00487927" w:rsidRDefault="0019262A" w:rsidP="0019262A">
            <w:pPr>
              <w:jc w:val="center"/>
              <w:rPr>
                <w:rFonts w:cstheme="minorHAnsi"/>
                <w:szCs w:val="20"/>
              </w:rPr>
            </w:pPr>
          </w:p>
        </w:tc>
        <w:tc>
          <w:tcPr>
            <w:tcW w:w="990" w:type="dxa"/>
          </w:tcPr>
          <w:p w14:paraId="66912B46" w14:textId="77777777" w:rsidR="0019262A" w:rsidRPr="00487927" w:rsidRDefault="0019262A" w:rsidP="0019262A">
            <w:pPr>
              <w:jc w:val="center"/>
              <w:rPr>
                <w:rFonts w:cstheme="minorHAnsi"/>
                <w:szCs w:val="20"/>
              </w:rPr>
            </w:pPr>
          </w:p>
        </w:tc>
        <w:tc>
          <w:tcPr>
            <w:tcW w:w="990" w:type="dxa"/>
          </w:tcPr>
          <w:p w14:paraId="6A360673" w14:textId="77777777" w:rsidR="0019262A" w:rsidRPr="00487927" w:rsidRDefault="0019262A" w:rsidP="0019262A">
            <w:pPr>
              <w:jc w:val="center"/>
              <w:rPr>
                <w:rFonts w:cstheme="minorHAnsi"/>
                <w:szCs w:val="20"/>
              </w:rPr>
            </w:pPr>
          </w:p>
        </w:tc>
        <w:tc>
          <w:tcPr>
            <w:tcW w:w="990" w:type="dxa"/>
          </w:tcPr>
          <w:p w14:paraId="35A26ACE" w14:textId="77777777" w:rsidR="0019262A" w:rsidRPr="00487927" w:rsidRDefault="0019262A" w:rsidP="0019262A">
            <w:pPr>
              <w:jc w:val="center"/>
              <w:rPr>
                <w:rFonts w:cstheme="minorHAnsi"/>
                <w:szCs w:val="20"/>
              </w:rPr>
            </w:pPr>
          </w:p>
        </w:tc>
        <w:tc>
          <w:tcPr>
            <w:tcW w:w="990" w:type="dxa"/>
          </w:tcPr>
          <w:p w14:paraId="32E8326F" w14:textId="77777777" w:rsidR="0019262A" w:rsidRPr="00487927" w:rsidRDefault="0019262A" w:rsidP="0019262A">
            <w:pPr>
              <w:jc w:val="center"/>
              <w:rPr>
                <w:rFonts w:cstheme="minorHAnsi"/>
                <w:szCs w:val="20"/>
              </w:rPr>
            </w:pPr>
          </w:p>
        </w:tc>
        <w:tc>
          <w:tcPr>
            <w:tcW w:w="1080" w:type="dxa"/>
          </w:tcPr>
          <w:p w14:paraId="10E39EC0" w14:textId="77777777" w:rsidR="0019262A" w:rsidRPr="00283A38" w:rsidRDefault="0019262A" w:rsidP="0019262A">
            <w:pPr>
              <w:jc w:val="center"/>
              <w:rPr>
                <w:rFonts w:cstheme="minorHAnsi"/>
                <w:szCs w:val="20"/>
              </w:rPr>
            </w:pPr>
          </w:p>
        </w:tc>
        <w:tc>
          <w:tcPr>
            <w:tcW w:w="990" w:type="dxa"/>
          </w:tcPr>
          <w:p w14:paraId="074DD7BD" w14:textId="77777777" w:rsidR="0019262A" w:rsidRPr="00283A38" w:rsidRDefault="0019262A" w:rsidP="0019262A">
            <w:pPr>
              <w:jc w:val="center"/>
              <w:rPr>
                <w:rFonts w:cstheme="minorHAnsi"/>
                <w:szCs w:val="20"/>
              </w:rPr>
            </w:pPr>
          </w:p>
        </w:tc>
        <w:tc>
          <w:tcPr>
            <w:tcW w:w="990" w:type="dxa"/>
          </w:tcPr>
          <w:p w14:paraId="505A12AD" w14:textId="77777777" w:rsidR="0019262A" w:rsidRPr="00283A38" w:rsidRDefault="0019262A" w:rsidP="0019262A">
            <w:pPr>
              <w:jc w:val="center"/>
              <w:rPr>
                <w:rFonts w:cstheme="minorHAnsi"/>
                <w:szCs w:val="20"/>
              </w:rPr>
            </w:pPr>
          </w:p>
        </w:tc>
        <w:tc>
          <w:tcPr>
            <w:tcW w:w="1103" w:type="dxa"/>
          </w:tcPr>
          <w:p w14:paraId="2A8B4659" w14:textId="77777777" w:rsidR="0019262A" w:rsidRPr="00D65767" w:rsidRDefault="0019262A" w:rsidP="0019262A">
            <w:pPr>
              <w:jc w:val="center"/>
              <w:rPr>
                <w:rFonts w:cstheme="minorHAnsi"/>
                <w:szCs w:val="20"/>
              </w:rPr>
            </w:pPr>
          </w:p>
        </w:tc>
        <w:tc>
          <w:tcPr>
            <w:tcW w:w="1103" w:type="dxa"/>
          </w:tcPr>
          <w:p w14:paraId="3C169375" w14:textId="3A262D96"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016FD37" w14:textId="77777777" w:rsidTr="0061524D">
        <w:tc>
          <w:tcPr>
            <w:tcW w:w="1255" w:type="dxa"/>
          </w:tcPr>
          <w:p w14:paraId="1D9A8A45" w14:textId="5789DC3D" w:rsidR="0019262A" w:rsidRDefault="0019262A" w:rsidP="0019262A">
            <w:pPr>
              <w:jc w:val="center"/>
              <w:rPr>
                <w:szCs w:val="20"/>
              </w:rPr>
            </w:pPr>
            <w:r w:rsidRPr="007709BB">
              <w:t>3228_04</w:t>
            </w:r>
          </w:p>
        </w:tc>
        <w:tc>
          <w:tcPr>
            <w:tcW w:w="990" w:type="dxa"/>
          </w:tcPr>
          <w:p w14:paraId="4CB73B9A" w14:textId="77777777" w:rsidR="0019262A" w:rsidRPr="00283A38" w:rsidRDefault="0019262A" w:rsidP="0019262A">
            <w:pPr>
              <w:jc w:val="center"/>
              <w:rPr>
                <w:rFonts w:cstheme="minorHAnsi"/>
                <w:szCs w:val="20"/>
              </w:rPr>
            </w:pPr>
          </w:p>
        </w:tc>
        <w:tc>
          <w:tcPr>
            <w:tcW w:w="990" w:type="dxa"/>
          </w:tcPr>
          <w:p w14:paraId="2C76682D" w14:textId="77777777" w:rsidR="0019262A" w:rsidRPr="00487927" w:rsidRDefault="0019262A" w:rsidP="0019262A">
            <w:pPr>
              <w:jc w:val="center"/>
              <w:rPr>
                <w:rFonts w:cstheme="minorHAnsi"/>
                <w:szCs w:val="20"/>
              </w:rPr>
            </w:pPr>
          </w:p>
        </w:tc>
        <w:tc>
          <w:tcPr>
            <w:tcW w:w="990" w:type="dxa"/>
          </w:tcPr>
          <w:p w14:paraId="55874908" w14:textId="77777777" w:rsidR="0019262A" w:rsidRPr="00487927" w:rsidRDefault="0019262A" w:rsidP="0019262A">
            <w:pPr>
              <w:jc w:val="center"/>
              <w:rPr>
                <w:rFonts w:cstheme="minorHAnsi"/>
                <w:szCs w:val="20"/>
              </w:rPr>
            </w:pPr>
          </w:p>
        </w:tc>
        <w:tc>
          <w:tcPr>
            <w:tcW w:w="990" w:type="dxa"/>
          </w:tcPr>
          <w:p w14:paraId="4209AB12" w14:textId="77777777" w:rsidR="0019262A" w:rsidRPr="00487927" w:rsidRDefault="0019262A" w:rsidP="0019262A">
            <w:pPr>
              <w:jc w:val="center"/>
              <w:rPr>
                <w:rFonts w:cstheme="minorHAnsi"/>
                <w:szCs w:val="20"/>
              </w:rPr>
            </w:pPr>
          </w:p>
        </w:tc>
        <w:tc>
          <w:tcPr>
            <w:tcW w:w="990" w:type="dxa"/>
          </w:tcPr>
          <w:p w14:paraId="07F4B25A" w14:textId="77777777" w:rsidR="0019262A" w:rsidRPr="00487927" w:rsidRDefault="0019262A" w:rsidP="0019262A">
            <w:pPr>
              <w:jc w:val="center"/>
              <w:rPr>
                <w:rFonts w:cstheme="minorHAnsi"/>
                <w:szCs w:val="20"/>
              </w:rPr>
            </w:pPr>
          </w:p>
        </w:tc>
        <w:tc>
          <w:tcPr>
            <w:tcW w:w="990" w:type="dxa"/>
          </w:tcPr>
          <w:p w14:paraId="516ACDE2" w14:textId="77777777" w:rsidR="0019262A" w:rsidRPr="00487927" w:rsidRDefault="0019262A" w:rsidP="0019262A">
            <w:pPr>
              <w:jc w:val="center"/>
              <w:rPr>
                <w:rFonts w:cstheme="minorHAnsi"/>
                <w:szCs w:val="20"/>
              </w:rPr>
            </w:pPr>
          </w:p>
        </w:tc>
        <w:tc>
          <w:tcPr>
            <w:tcW w:w="1080" w:type="dxa"/>
          </w:tcPr>
          <w:p w14:paraId="096930DF" w14:textId="77777777" w:rsidR="0019262A" w:rsidRPr="00283A38" w:rsidRDefault="0019262A" w:rsidP="0019262A">
            <w:pPr>
              <w:jc w:val="center"/>
              <w:rPr>
                <w:rFonts w:cstheme="minorHAnsi"/>
                <w:szCs w:val="20"/>
              </w:rPr>
            </w:pPr>
          </w:p>
        </w:tc>
        <w:tc>
          <w:tcPr>
            <w:tcW w:w="990" w:type="dxa"/>
          </w:tcPr>
          <w:p w14:paraId="23847F5B" w14:textId="77777777" w:rsidR="0019262A" w:rsidRPr="00283A38" w:rsidRDefault="0019262A" w:rsidP="0019262A">
            <w:pPr>
              <w:jc w:val="center"/>
              <w:rPr>
                <w:rFonts w:cstheme="minorHAnsi"/>
                <w:szCs w:val="20"/>
              </w:rPr>
            </w:pPr>
          </w:p>
        </w:tc>
        <w:tc>
          <w:tcPr>
            <w:tcW w:w="990" w:type="dxa"/>
          </w:tcPr>
          <w:p w14:paraId="2D167D35" w14:textId="77777777" w:rsidR="0019262A" w:rsidRPr="00283A38" w:rsidRDefault="0019262A" w:rsidP="0019262A">
            <w:pPr>
              <w:jc w:val="center"/>
              <w:rPr>
                <w:rFonts w:cstheme="minorHAnsi"/>
                <w:szCs w:val="20"/>
              </w:rPr>
            </w:pPr>
          </w:p>
        </w:tc>
        <w:tc>
          <w:tcPr>
            <w:tcW w:w="1103" w:type="dxa"/>
          </w:tcPr>
          <w:p w14:paraId="52CE281B" w14:textId="77777777" w:rsidR="0019262A" w:rsidRPr="00D65767" w:rsidRDefault="0019262A" w:rsidP="0019262A">
            <w:pPr>
              <w:jc w:val="center"/>
              <w:rPr>
                <w:rFonts w:cstheme="minorHAnsi"/>
                <w:szCs w:val="20"/>
              </w:rPr>
            </w:pPr>
          </w:p>
        </w:tc>
        <w:tc>
          <w:tcPr>
            <w:tcW w:w="1103" w:type="dxa"/>
          </w:tcPr>
          <w:p w14:paraId="49E56315" w14:textId="65AFA49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97CC06E" w14:textId="77777777" w:rsidTr="0061524D">
        <w:tc>
          <w:tcPr>
            <w:tcW w:w="1255" w:type="dxa"/>
          </w:tcPr>
          <w:p w14:paraId="420C0C55" w14:textId="5ED2F78F" w:rsidR="0019262A" w:rsidRDefault="0019262A" w:rsidP="0019262A">
            <w:pPr>
              <w:jc w:val="center"/>
              <w:rPr>
                <w:szCs w:val="20"/>
              </w:rPr>
            </w:pPr>
            <w:r w:rsidRPr="007709BB">
              <w:t>3228_05</w:t>
            </w:r>
          </w:p>
        </w:tc>
        <w:tc>
          <w:tcPr>
            <w:tcW w:w="990" w:type="dxa"/>
          </w:tcPr>
          <w:p w14:paraId="6341F617" w14:textId="77777777" w:rsidR="0019262A" w:rsidRPr="00283A38" w:rsidRDefault="0019262A" w:rsidP="0019262A">
            <w:pPr>
              <w:jc w:val="center"/>
              <w:rPr>
                <w:rFonts w:cstheme="minorHAnsi"/>
                <w:szCs w:val="20"/>
              </w:rPr>
            </w:pPr>
          </w:p>
        </w:tc>
        <w:tc>
          <w:tcPr>
            <w:tcW w:w="990" w:type="dxa"/>
          </w:tcPr>
          <w:p w14:paraId="748ABFB2" w14:textId="77777777" w:rsidR="0019262A" w:rsidRPr="00487927" w:rsidRDefault="0019262A" w:rsidP="0019262A">
            <w:pPr>
              <w:jc w:val="center"/>
              <w:rPr>
                <w:rFonts w:cstheme="minorHAnsi"/>
                <w:szCs w:val="20"/>
              </w:rPr>
            </w:pPr>
          </w:p>
        </w:tc>
        <w:tc>
          <w:tcPr>
            <w:tcW w:w="990" w:type="dxa"/>
          </w:tcPr>
          <w:p w14:paraId="09E90CB9" w14:textId="77777777" w:rsidR="0019262A" w:rsidRPr="00487927" w:rsidRDefault="0019262A" w:rsidP="0019262A">
            <w:pPr>
              <w:jc w:val="center"/>
              <w:rPr>
                <w:rFonts w:cstheme="minorHAnsi"/>
                <w:szCs w:val="20"/>
              </w:rPr>
            </w:pPr>
          </w:p>
        </w:tc>
        <w:tc>
          <w:tcPr>
            <w:tcW w:w="990" w:type="dxa"/>
          </w:tcPr>
          <w:p w14:paraId="4C99CED4" w14:textId="77777777" w:rsidR="0019262A" w:rsidRPr="00487927" w:rsidRDefault="0019262A" w:rsidP="0019262A">
            <w:pPr>
              <w:jc w:val="center"/>
              <w:rPr>
                <w:rFonts w:cstheme="minorHAnsi"/>
                <w:szCs w:val="20"/>
              </w:rPr>
            </w:pPr>
          </w:p>
        </w:tc>
        <w:tc>
          <w:tcPr>
            <w:tcW w:w="990" w:type="dxa"/>
          </w:tcPr>
          <w:p w14:paraId="43A068A4" w14:textId="77777777" w:rsidR="0019262A" w:rsidRPr="00487927" w:rsidRDefault="0019262A" w:rsidP="0019262A">
            <w:pPr>
              <w:jc w:val="center"/>
              <w:rPr>
                <w:rFonts w:cstheme="minorHAnsi"/>
                <w:szCs w:val="20"/>
              </w:rPr>
            </w:pPr>
          </w:p>
        </w:tc>
        <w:tc>
          <w:tcPr>
            <w:tcW w:w="990" w:type="dxa"/>
          </w:tcPr>
          <w:p w14:paraId="7BDB3C4F" w14:textId="77777777" w:rsidR="0019262A" w:rsidRPr="00487927" w:rsidRDefault="0019262A" w:rsidP="0019262A">
            <w:pPr>
              <w:jc w:val="center"/>
              <w:rPr>
                <w:rFonts w:cstheme="minorHAnsi"/>
                <w:szCs w:val="20"/>
              </w:rPr>
            </w:pPr>
          </w:p>
        </w:tc>
        <w:tc>
          <w:tcPr>
            <w:tcW w:w="1080" w:type="dxa"/>
          </w:tcPr>
          <w:p w14:paraId="24A58FA6" w14:textId="77777777" w:rsidR="0019262A" w:rsidRPr="00283A38" w:rsidRDefault="0019262A" w:rsidP="0019262A">
            <w:pPr>
              <w:jc w:val="center"/>
              <w:rPr>
                <w:rFonts w:cstheme="minorHAnsi"/>
                <w:szCs w:val="20"/>
              </w:rPr>
            </w:pPr>
          </w:p>
        </w:tc>
        <w:tc>
          <w:tcPr>
            <w:tcW w:w="990" w:type="dxa"/>
          </w:tcPr>
          <w:p w14:paraId="7E848AF9" w14:textId="77777777" w:rsidR="0019262A" w:rsidRPr="00283A38" w:rsidRDefault="0019262A" w:rsidP="0019262A">
            <w:pPr>
              <w:jc w:val="center"/>
              <w:rPr>
                <w:rFonts w:cstheme="minorHAnsi"/>
                <w:szCs w:val="20"/>
              </w:rPr>
            </w:pPr>
          </w:p>
        </w:tc>
        <w:tc>
          <w:tcPr>
            <w:tcW w:w="990" w:type="dxa"/>
          </w:tcPr>
          <w:p w14:paraId="3DD47116" w14:textId="77777777" w:rsidR="0019262A" w:rsidRPr="00283A38" w:rsidRDefault="0019262A" w:rsidP="0019262A">
            <w:pPr>
              <w:jc w:val="center"/>
              <w:rPr>
                <w:rFonts w:cstheme="minorHAnsi"/>
                <w:szCs w:val="20"/>
              </w:rPr>
            </w:pPr>
          </w:p>
        </w:tc>
        <w:tc>
          <w:tcPr>
            <w:tcW w:w="1103" w:type="dxa"/>
          </w:tcPr>
          <w:p w14:paraId="1A0331EF" w14:textId="77777777" w:rsidR="0019262A" w:rsidRPr="00D65767" w:rsidRDefault="0019262A" w:rsidP="0019262A">
            <w:pPr>
              <w:jc w:val="center"/>
              <w:rPr>
                <w:rFonts w:cstheme="minorHAnsi"/>
                <w:szCs w:val="20"/>
              </w:rPr>
            </w:pPr>
          </w:p>
        </w:tc>
        <w:tc>
          <w:tcPr>
            <w:tcW w:w="1103" w:type="dxa"/>
          </w:tcPr>
          <w:p w14:paraId="079F689B" w14:textId="1E4916A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32A08C1" w14:textId="77777777" w:rsidTr="0061524D">
        <w:tc>
          <w:tcPr>
            <w:tcW w:w="1255" w:type="dxa"/>
          </w:tcPr>
          <w:p w14:paraId="6EAD28F8" w14:textId="5E701C43" w:rsidR="0019262A" w:rsidRDefault="0019262A" w:rsidP="0019262A">
            <w:pPr>
              <w:jc w:val="center"/>
              <w:rPr>
                <w:szCs w:val="20"/>
              </w:rPr>
            </w:pPr>
            <w:r w:rsidRPr="007709BB">
              <w:t>3230_01</w:t>
            </w:r>
          </w:p>
        </w:tc>
        <w:tc>
          <w:tcPr>
            <w:tcW w:w="990" w:type="dxa"/>
          </w:tcPr>
          <w:p w14:paraId="0409B5BF" w14:textId="77777777" w:rsidR="0019262A" w:rsidRPr="00283A38" w:rsidRDefault="0019262A" w:rsidP="0019262A">
            <w:pPr>
              <w:jc w:val="center"/>
              <w:rPr>
                <w:rFonts w:cstheme="minorHAnsi"/>
                <w:szCs w:val="20"/>
              </w:rPr>
            </w:pPr>
          </w:p>
        </w:tc>
        <w:tc>
          <w:tcPr>
            <w:tcW w:w="990" w:type="dxa"/>
          </w:tcPr>
          <w:p w14:paraId="038E1969" w14:textId="77777777" w:rsidR="0019262A" w:rsidRPr="00487927" w:rsidRDefault="0019262A" w:rsidP="0019262A">
            <w:pPr>
              <w:jc w:val="center"/>
              <w:rPr>
                <w:rFonts w:cstheme="minorHAnsi"/>
                <w:szCs w:val="20"/>
              </w:rPr>
            </w:pPr>
          </w:p>
        </w:tc>
        <w:tc>
          <w:tcPr>
            <w:tcW w:w="990" w:type="dxa"/>
          </w:tcPr>
          <w:p w14:paraId="7D718D62" w14:textId="77777777" w:rsidR="0019262A" w:rsidRPr="00487927" w:rsidRDefault="0019262A" w:rsidP="0019262A">
            <w:pPr>
              <w:jc w:val="center"/>
              <w:rPr>
                <w:rFonts w:cstheme="minorHAnsi"/>
                <w:szCs w:val="20"/>
              </w:rPr>
            </w:pPr>
          </w:p>
        </w:tc>
        <w:tc>
          <w:tcPr>
            <w:tcW w:w="990" w:type="dxa"/>
          </w:tcPr>
          <w:p w14:paraId="0849EA4E" w14:textId="77777777" w:rsidR="0019262A" w:rsidRPr="00487927" w:rsidRDefault="0019262A" w:rsidP="0019262A">
            <w:pPr>
              <w:jc w:val="center"/>
              <w:rPr>
                <w:rFonts w:cstheme="minorHAnsi"/>
                <w:szCs w:val="20"/>
              </w:rPr>
            </w:pPr>
          </w:p>
        </w:tc>
        <w:tc>
          <w:tcPr>
            <w:tcW w:w="990" w:type="dxa"/>
          </w:tcPr>
          <w:p w14:paraId="16AE7600" w14:textId="77777777" w:rsidR="0019262A" w:rsidRPr="00487927" w:rsidRDefault="0019262A" w:rsidP="0019262A">
            <w:pPr>
              <w:jc w:val="center"/>
              <w:rPr>
                <w:rFonts w:cstheme="minorHAnsi"/>
                <w:szCs w:val="20"/>
              </w:rPr>
            </w:pPr>
          </w:p>
        </w:tc>
        <w:tc>
          <w:tcPr>
            <w:tcW w:w="990" w:type="dxa"/>
          </w:tcPr>
          <w:p w14:paraId="3DF1924D" w14:textId="77777777" w:rsidR="0019262A" w:rsidRPr="00487927" w:rsidRDefault="0019262A" w:rsidP="0019262A">
            <w:pPr>
              <w:jc w:val="center"/>
              <w:rPr>
                <w:rFonts w:cstheme="minorHAnsi"/>
                <w:szCs w:val="20"/>
              </w:rPr>
            </w:pPr>
          </w:p>
        </w:tc>
        <w:tc>
          <w:tcPr>
            <w:tcW w:w="1080" w:type="dxa"/>
          </w:tcPr>
          <w:p w14:paraId="77866591" w14:textId="77777777" w:rsidR="0019262A" w:rsidRPr="00283A38" w:rsidRDefault="0019262A" w:rsidP="0019262A">
            <w:pPr>
              <w:jc w:val="center"/>
              <w:rPr>
                <w:rFonts w:cstheme="minorHAnsi"/>
                <w:szCs w:val="20"/>
              </w:rPr>
            </w:pPr>
          </w:p>
        </w:tc>
        <w:tc>
          <w:tcPr>
            <w:tcW w:w="990" w:type="dxa"/>
          </w:tcPr>
          <w:p w14:paraId="79F36475" w14:textId="77777777" w:rsidR="0019262A" w:rsidRPr="00283A38" w:rsidRDefault="0019262A" w:rsidP="0019262A">
            <w:pPr>
              <w:jc w:val="center"/>
              <w:rPr>
                <w:rFonts w:cstheme="minorHAnsi"/>
                <w:szCs w:val="20"/>
              </w:rPr>
            </w:pPr>
          </w:p>
        </w:tc>
        <w:tc>
          <w:tcPr>
            <w:tcW w:w="990" w:type="dxa"/>
          </w:tcPr>
          <w:p w14:paraId="0961D538" w14:textId="77777777" w:rsidR="0019262A" w:rsidRPr="00283A38" w:rsidRDefault="0019262A" w:rsidP="0019262A">
            <w:pPr>
              <w:jc w:val="center"/>
              <w:rPr>
                <w:rFonts w:cstheme="minorHAnsi"/>
                <w:szCs w:val="20"/>
              </w:rPr>
            </w:pPr>
          </w:p>
        </w:tc>
        <w:tc>
          <w:tcPr>
            <w:tcW w:w="1103" w:type="dxa"/>
          </w:tcPr>
          <w:p w14:paraId="093D6A70" w14:textId="77777777" w:rsidR="0019262A" w:rsidRPr="00D65767" w:rsidRDefault="0019262A" w:rsidP="0019262A">
            <w:pPr>
              <w:jc w:val="center"/>
              <w:rPr>
                <w:rFonts w:cstheme="minorHAnsi"/>
                <w:szCs w:val="20"/>
              </w:rPr>
            </w:pPr>
          </w:p>
        </w:tc>
        <w:tc>
          <w:tcPr>
            <w:tcW w:w="1103" w:type="dxa"/>
          </w:tcPr>
          <w:p w14:paraId="1428FACB" w14:textId="74F8006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9954397" w14:textId="77777777" w:rsidTr="0061524D">
        <w:tc>
          <w:tcPr>
            <w:tcW w:w="1255" w:type="dxa"/>
          </w:tcPr>
          <w:p w14:paraId="47D20026" w14:textId="0DF92516" w:rsidR="0019262A" w:rsidRDefault="0019262A" w:rsidP="0019262A">
            <w:pPr>
              <w:jc w:val="center"/>
              <w:rPr>
                <w:szCs w:val="20"/>
              </w:rPr>
            </w:pPr>
            <w:r w:rsidRPr="007709BB">
              <w:t>3230_02</w:t>
            </w:r>
          </w:p>
        </w:tc>
        <w:tc>
          <w:tcPr>
            <w:tcW w:w="990" w:type="dxa"/>
          </w:tcPr>
          <w:p w14:paraId="5E5C877C" w14:textId="77777777" w:rsidR="0019262A" w:rsidRPr="00283A38" w:rsidRDefault="0019262A" w:rsidP="0019262A">
            <w:pPr>
              <w:jc w:val="center"/>
              <w:rPr>
                <w:rFonts w:cstheme="minorHAnsi"/>
                <w:szCs w:val="20"/>
              </w:rPr>
            </w:pPr>
          </w:p>
        </w:tc>
        <w:tc>
          <w:tcPr>
            <w:tcW w:w="990" w:type="dxa"/>
          </w:tcPr>
          <w:p w14:paraId="1EC681C1" w14:textId="77777777" w:rsidR="0019262A" w:rsidRPr="00487927" w:rsidRDefault="0019262A" w:rsidP="0019262A">
            <w:pPr>
              <w:jc w:val="center"/>
              <w:rPr>
                <w:rFonts w:cstheme="minorHAnsi"/>
                <w:szCs w:val="20"/>
              </w:rPr>
            </w:pPr>
          </w:p>
        </w:tc>
        <w:tc>
          <w:tcPr>
            <w:tcW w:w="990" w:type="dxa"/>
          </w:tcPr>
          <w:p w14:paraId="406C9D8F" w14:textId="77777777" w:rsidR="0019262A" w:rsidRPr="00487927" w:rsidRDefault="0019262A" w:rsidP="0019262A">
            <w:pPr>
              <w:jc w:val="center"/>
              <w:rPr>
                <w:rFonts w:cstheme="minorHAnsi"/>
                <w:szCs w:val="20"/>
              </w:rPr>
            </w:pPr>
          </w:p>
        </w:tc>
        <w:tc>
          <w:tcPr>
            <w:tcW w:w="990" w:type="dxa"/>
          </w:tcPr>
          <w:p w14:paraId="21E545A0" w14:textId="77777777" w:rsidR="0019262A" w:rsidRPr="00487927" w:rsidRDefault="0019262A" w:rsidP="0019262A">
            <w:pPr>
              <w:jc w:val="center"/>
              <w:rPr>
                <w:rFonts w:cstheme="minorHAnsi"/>
                <w:szCs w:val="20"/>
              </w:rPr>
            </w:pPr>
          </w:p>
        </w:tc>
        <w:tc>
          <w:tcPr>
            <w:tcW w:w="990" w:type="dxa"/>
          </w:tcPr>
          <w:p w14:paraId="73ACDA52" w14:textId="77777777" w:rsidR="0019262A" w:rsidRPr="00487927" w:rsidRDefault="0019262A" w:rsidP="0019262A">
            <w:pPr>
              <w:jc w:val="center"/>
              <w:rPr>
                <w:rFonts w:cstheme="minorHAnsi"/>
                <w:szCs w:val="20"/>
              </w:rPr>
            </w:pPr>
          </w:p>
        </w:tc>
        <w:tc>
          <w:tcPr>
            <w:tcW w:w="990" w:type="dxa"/>
          </w:tcPr>
          <w:p w14:paraId="49407BC4" w14:textId="77777777" w:rsidR="0019262A" w:rsidRPr="00487927" w:rsidRDefault="0019262A" w:rsidP="0019262A">
            <w:pPr>
              <w:jc w:val="center"/>
              <w:rPr>
                <w:rFonts w:cstheme="minorHAnsi"/>
                <w:szCs w:val="20"/>
              </w:rPr>
            </w:pPr>
          </w:p>
        </w:tc>
        <w:tc>
          <w:tcPr>
            <w:tcW w:w="1080" w:type="dxa"/>
          </w:tcPr>
          <w:p w14:paraId="49D8F155" w14:textId="77777777" w:rsidR="0019262A" w:rsidRPr="00283A38" w:rsidRDefault="0019262A" w:rsidP="0019262A">
            <w:pPr>
              <w:jc w:val="center"/>
              <w:rPr>
                <w:rFonts w:cstheme="minorHAnsi"/>
                <w:szCs w:val="20"/>
              </w:rPr>
            </w:pPr>
          </w:p>
        </w:tc>
        <w:tc>
          <w:tcPr>
            <w:tcW w:w="990" w:type="dxa"/>
          </w:tcPr>
          <w:p w14:paraId="22AF2FA2" w14:textId="77777777" w:rsidR="0019262A" w:rsidRPr="00283A38" w:rsidRDefault="0019262A" w:rsidP="0019262A">
            <w:pPr>
              <w:jc w:val="center"/>
              <w:rPr>
                <w:rFonts w:cstheme="minorHAnsi"/>
                <w:szCs w:val="20"/>
              </w:rPr>
            </w:pPr>
          </w:p>
        </w:tc>
        <w:tc>
          <w:tcPr>
            <w:tcW w:w="990" w:type="dxa"/>
          </w:tcPr>
          <w:p w14:paraId="35C326F4" w14:textId="77777777" w:rsidR="0019262A" w:rsidRPr="00283A38" w:rsidRDefault="0019262A" w:rsidP="0019262A">
            <w:pPr>
              <w:jc w:val="center"/>
              <w:rPr>
                <w:rFonts w:cstheme="minorHAnsi"/>
                <w:szCs w:val="20"/>
              </w:rPr>
            </w:pPr>
          </w:p>
        </w:tc>
        <w:tc>
          <w:tcPr>
            <w:tcW w:w="1103" w:type="dxa"/>
          </w:tcPr>
          <w:p w14:paraId="1ABA34F6" w14:textId="77777777" w:rsidR="0019262A" w:rsidRPr="00D65767" w:rsidRDefault="0019262A" w:rsidP="0019262A">
            <w:pPr>
              <w:jc w:val="center"/>
              <w:rPr>
                <w:rFonts w:cstheme="minorHAnsi"/>
                <w:szCs w:val="20"/>
              </w:rPr>
            </w:pPr>
          </w:p>
        </w:tc>
        <w:tc>
          <w:tcPr>
            <w:tcW w:w="1103" w:type="dxa"/>
          </w:tcPr>
          <w:p w14:paraId="748E7E6E" w14:textId="69345E8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BE2EAB4" w14:textId="77777777" w:rsidTr="0061524D">
        <w:tc>
          <w:tcPr>
            <w:tcW w:w="1255" w:type="dxa"/>
          </w:tcPr>
          <w:p w14:paraId="43035188" w14:textId="2A10824D" w:rsidR="0019262A" w:rsidRDefault="0019262A" w:rsidP="0019262A">
            <w:pPr>
              <w:jc w:val="center"/>
              <w:rPr>
                <w:szCs w:val="20"/>
              </w:rPr>
            </w:pPr>
            <w:r w:rsidRPr="007709BB">
              <w:t>3230_03</w:t>
            </w:r>
          </w:p>
        </w:tc>
        <w:tc>
          <w:tcPr>
            <w:tcW w:w="990" w:type="dxa"/>
          </w:tcPr>
          <w:p w14:paraId="715BB50E" w14:textId="77777777" w:rsidR="0019262A" w:rsidRPr="00283A38" w:rsidRDefault="0019262A" w:rsidP="0019262A">
            <w:pPr>
              <w:jc w:val="center"/>
              <w:rPr>
                <w:rFonts w:cstheme="minorHAnsi"/>
                <w:szCs w:val="20"/>
              </w:rPr>
            </w:pPr>
          </w:p>
        </w:tc>
        <w:tc>
          <w:tcPr>
            <w:tcW w:w="990" w:type="dxa"/>
          </w:tcPr>
          <w:p w14:paraId="663DD471" w14:textId="77777777" w:rsidR="0019262A" w:rsidRPr="00487927" w:rsidRDefault="0019262A" w:rsidP="0019262A">
            <w:pPr>
              <w:jc w:val="center"/>
              <w:rPr>
                <w:rFonts w:cstheme="minorHAnsi"/>
                <w:szCs w:val="20"/>
              </w:rPr>
            </w:pPr>
          </w:p>
        </w:tc>
        <w:tc>
          <w:tcPr>
            <w:tcW w:w="990" w:type="dxa"/>
          </w:tcPr>
          <w:p w14:paraId="6D0BE4B7" w14:textId="77777777" w:rsidR="0019262A" w:rsidRPr="00487927" w:rsidRDefault="0019262A" w:rsidP="0019262A">
            <w:pPr>
              <w:jc w:val="center"/>
              <w:rPr>
                <w:rFonts w:cstheme="minorHAnsi"/>
                <w:szCs w:val="20"/>
              </w:rPr>
            </w:pPr>
          </w:p>
        </w:tc>
        <w:tc>
          <w:tcPr>
            <w:tcW w:w="990" w:type="dxa"/>
          </w:tcPr>
          <w:p w14:paraId="7C522F5F" w14:textId="77777777" w:rsidR="0019262A" w:rsidRPr="00487927" w:rsidRDefault="0019262A" w:rsidP="0019262A">
            <w:pPr>
              <w:jc w:val="center"/>
              <w:rPr>
                <w:rFonts w:cstheme="minorHAnsi"/>
                <w:szCs w:val="20"/>
              </w:rPr>
            </w:pPr>
          </w:p>
        </w:tc>
        <w:tc>
          <w:tcPr>
            <w:tcW w:w="990" w:type="dxa"/>
          </w:tcPr>
          <w:p w14:paraId="77F0491E" w14:textId="77777777" w:rsidR="0019262A" w:rsidRPr="00487927" w:rsidRDefault="0019262A" w:rsidP="0019262A">
            <w:pPr>
              <w:jc w:val="center"/>
              <w:rPr>
                <w:rFonts w:cstheme="minorHAnsi"/>
                <w:szCs w:val="20"/>
              </w:rPr>
            </w:pPr>
          </w:p>
        </w:tc>
        <w:tc>
          <w:tcPr>
            <w:tcW w:w="990" w:type="dxa"/>
          </w:tcPr>
          <w:p w14:paraId="5831FC9B" w14:textId="77777777" w:rsidR="0019262A" w:rsidRPr="00487927" w:rsidRDefault="0019262A" w:rsidP="0019262A">
            <w:pPr>
              <w:jc w:val="center"/>
              <w:rPr>
                <w:rFonts w:cstheme="minorHAnsi"/>
                <w:szCs w:val="20"/>
              </w:rPr>
            </w:pPr>
          </w:p>
        </w:tc>
        <w:tc>
          <w:tcPr>
            <w:tcW w:w="1080" w:type="dxa"/>
          </w:tcPr>
          <w:p w14:paraId="10B4B821" w14:textId="77777777" w:rsidR="0019262A" w:rsidRPr="00283A38" w:rsidRDefault="0019262A" w:rsidP="0019262A">
            <w:pPr>
              <w:jc w:val="center"/>
              <w:rPr>
                <w:rFonts w:cstheme="minorHAnsi"/>
                <w:szCs w:val="20"/>
              </w:rPr>
            </w:pPr>
          </w:p>
        </w:tc>
        <w:tc>
          <w:tcPr>
            <w:tcW w:w="990" w:type="dxa"/>
          </w:tcPr>
          <w:p w14:paraId="00087A19" w14:textId="77777777" w:rsidR="0019262A" w:rsidRPr="00283A38" w:rsidRDefault="0019262A" w:rsidP="0019262A">
            <w:pPr>
              <w:jc w:val="center"/>
              <w:rPr>
                <w:rFonts w:cstheme="minorHAnsi"/>
                <w:szCs w:val="20"/>
              </w:rPr>
            </w:pPr>
          </w:p>
        </w:tc>
        <w:tc>
          <w:tcPr>
            <w:tcW w:w="990" w:type="dxa"/>
          </w:tcPr>
          <w:p w14:paraId="6040B5B8" w14:textId="77777777" w:rsidR="0019262A" w:rsidRPr="00283A38" w:rsidRDefault="0019262A" w:rsidP="0019262A">
            <w:pPr>
              <w:jc w:val="center"/>
              <w:rPr>
                <w:rFonts w:cstheme="minorHAnsi"/>
                <w:szCs w:val="20"/>
              </w:rPr>
            </w:pPr>
          </w:p>
        </w:tc>
        <w:tc>
          <w:tcPr>
            <w:tcW w:w="1103" w:type="dxa"/>
          </w:tcPr>
          <w:p w14:paraId="2D884D3B" w14:textId="77777777" w:rsidR="0019262A" w:rsidRPr="00D65767" w:rsidRDefault="0019262A" w:rsidP="0019262A">
            <w:pPr>
              <w:jc w:val="center"/>
              <w:rPr>
                <w:rFonts w:cstheme="minorHAnsi"/>
                <w:szCs w:val="20"/>
              </w:rPr>
            </w:pPr>
          </w:p>
        </w:tc>
        <w:tc>
          <w:tcPr>
            <w:tcW w:w="1103" w:type="dxa"/>
          </w:tcPr>
          <w:p w14:paraId="61079B6F" w14:textId="191B95F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7C905D9" w14:textId="77777777" w:rsidTr="0061524D">
        <w:tc>
          <w:tcPr>
            <w:tcW w:w="1255" w:type="dxa"/>
          </w:tcPr>
          <w:p w14:paraId="7875A797" w14:textId="56639E7C" w:rsidR="0019262A" w:rsidRDefault="0019262A" w:rsidP="0019262A">
            <w:pPr>
              <w:jc w:val="center"/>
              <w:rPr>
                <w:szCs w:val="20"/>
              </w:rPr>
            </w:pPr>
            <w:r w:rsidRPr="007709BB">
              <w:t>3230_04</w:t>
            </w:r>
          </w:p>
        </w:tc>
        <w:tc>
          <w:tcPr>
            <w:tcW w:w="990" w:type="dxa"/>
          </w:tcPr>
          <w:p w14:paraId="54AB4EAE" w14:textId="77777777" w:rsidR="0019262A" w:rsidRPr="00283A38" w:rsidRDefault="0019262A" w:rsidP="0019262A">
            <w:pPr>
              <w:jc w:val="center"/>
              <w:rPr>
                <w:rFonts w:cstheme="minorHAnsi"/>
                <w:szCs w:val="20"/>
              </w:rPr>
            </w:pPr>
          </w:p>
        </w:tc>
        <w:tc>
          <w:tcPr>
            <w:tcW w:w="990" w:type="dxa"/>
          </w:tcPr>
          <w:p w14:paraId="4AF648BF" w14:textId="77777777" w:rsidR="0019262A" w:rsidRPr="00487927" w:rsidRDefault="0019262A" w:rsidP="0019262A">
            <w:pPr>
              <w:jc w:val="center"/>
              <w:rPr>
                <w:rFonts w:cstheme="minorHAnsi"/>
                <w:szCs w:val="20"/>
              </w:rPr>
            </w:pPr>
          </w:p>
        </w:tc>
        <w:tc>
          <w:tcPr>
            <w:tcW w:w="990" w:type="dxa"/>
          </w:tcPr>
          <w:p w14:paraId="65519190" w14:textId="77777777" w:rsidR="0019262A" w:rsidRPr="00487927" w:rsidRDefault="0019262A" w:rsidP="0019262A">
            <w:pPr>
              <w:jc w:val="center"/>
              <w:rPr>
                <w:rFonts w:cstheme="minorHAnsi"/>
                <w:szCs w:val="20"/>
              </w:rPr>
            </w:pPr>
          </w:p>
        </w:tc>
        <w:tc>
          <w:tcPr>
            <w:tcW w:w="990" w:type="dxa"/>
          </w:tcPr>
          <w:p w14:paraId="054A3AC6" w14:textId="77777777" w:rsidR="0019262A" w:rsidRPr="00487927" w:rsidRDefault="0019262A" w:rsidP="0019262A">
            <w:pPr>
              <w:jc w:val="center"/>
              <w:rPr>
                <w:rFonts w:cstheme="minorHAnsi"/>
                <w:szCs w:val="20"/>
              </w:rPr>
            </w:pPr>
          </w:p>
        </w:tc>
        <w:tc>
          <w:tcPr>
            <w:tcW w:w="990" w:type="dxa"/>
          </w:tcPr>
          <w:p w14:paraId="0BBD8245" w14:textId="77777777" w:rsidR="0019262A" w:rsidRPr="00487927" w:rsidRDefault="0019262A" w:rsidP="0019262A">
            <w:pPr>
              <w:jc w:val="center"/>
              <w:rPr>
                <w:rFonts w:cstheme="minorHAnsi"/>
                <w:szCs w:val="20"/>
              </w:rPr>
            </w:pPr>
          </w:p>
        </w:tc>
        <w:tc>
          <w:tcPr>
            <w:tcW w:w="990" w:type="dxa"/>
          </w:tcPr>
          <w:p w14:paraId="003B375C" w14:textId="77777777" w:rsidR="0019262A" w:rsidRPr="00487927" w:rsidRDefault="0019262A" w:rsidP="0019262A">
            <w:pPr>
              <w:jc w:val="center"/>
              <w:rPr>
                <w:rFonts w:cstheme="minorHAnsi"/>
                <w:szCs w:val="20"/>
              </w:rPr>
            </w:pPr>
          </w:p>
        </w:tc>
        <w:tc>
          <w:tcPr>
            <w:tcW w:w="1080" w:type="dxa"/>
          </w:tcPr>
          <w:p w14:paraId="7AC770ED" w14:textId="77777777" w:rsidR="0019262A" w:rsidRPr="00283A38" w:rsidRDefault="0019262A" w:rsidP="0019262A">
            <w:pPr>
              <w:jc w:val="center"/>
              <w:rPr>
                <w:rFonts w:cstheme="minorHAnsi"/>
                <w:szCs w:val="20"/>
              </w:rPr>
            </w:pPr>
          </w:p>
        </w:tc>
        <w:tc>
          <w:tcPr>
            <w:tcW w:w="990" w:type="dxa"/>
          </w:tcPr>
          <w:p w14:paraId="50443041" w14:textId="77777777" w:rsidR="0019262A" w:rsidRPr="00283A38" w:rsidRDefault="0019262A" w:rsidP="0019262A">
            <w:pPr>
              <w:jc w:val="center"/>
              <w:rPr>
                <w:rFonts w:cstheme="minorHAnsi"/>
                <w:szCs w:val="20"/>
              </w:rPr>
            </w:pPr>
          </w:p>
        </w:tc>
        <w:tc>
          <w:tcPr>
            <w:tcW w:w="990" w:type="dxa"/>
          </w:tcPr>
          <w:p w14:paraId="62FC1516" w14:textId="77777777" w:rsidR="0019262A" w:rsidRPr="00283A38" w:rsidRDefault="0019262A" w:rsidP="0019262A">
            <w:pPr>
              <w:jc w:val="center"/>
              <w:rPr>
                <w:rFonts w:cstheme="minorHAnsi"/>
                <w:szCs w:val="20"/>
              </w:rPr>
            </w:pPr>
          </w:p>
        </w:tc>
        <w:tc>
          <w:tcPr>
            <w:tcW w:w="1103" w:type="dxa"/>
          </w:tcPr>
          <w:p w14:paraId="7BC1E746" w14:textId="77777777" w:rsidR="0019262A" w:rsidRPr="00D65767" w:rsidRDefault="0019262A" w:rsidP="0019262A">
            <w:pPr>
              <w:jc w:val="center"/>
              <w:rPr>
                <w:rFonts w:cstheme="minorHAnsi"/>
                <w:szCs w:val="20"/>
              </w:rPr>
            </w:pPr>
          </w:p>
        </w:tc>
        <w:tc>
          <w:tcPr>
            <w:tcW w:w="1103" w:type="dxa"/>
          </w:tcPr>
          <w:p w14:paraId="58D2530D" w14:textId="52562483" w:rsidR="0019262A" w:rsidRPr="00D65767" w:rsidRDefault="0019262A" w:rsidP="0019262A">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223"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223"/>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224"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224"/>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762F3A2C" w:rsidR="0061524D" w:rsidRDefault="0061524D" w:rsidP="00497DE2">
            <w:pPr>
              <w:jc w:val="center"/>
              <w:rPr>
                <w:szCs w:val="20"/>
              </w:rPr>
            </w:pPr>
            <w:del w:id="225" w:author="Gonzalez, Jordi" w:date="2025-03-03T11:03:00Z" w16du:dateUtc="2025-03-03T10:03:00Z">
              <w:r w:rsidDel="00D44B57">
                <w:rPr>
                  <w:szCs w:val="20"/>
                </w:rPr>
                <w:delText xml:space="preserve"> </w:delText>
              </w:r>
            </w:del>
            <w:r>
              <w:rPr>
                <w:szCs w:val="20"/>
              </w:rPr>
              <w:t>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rsidDel="0023167D" w14:paraId="19842525" w14:textId="1E5CCDB7" w:rsidTr="0061524D">
        <w:trPr>
          <w:del w:id="226" w:author="Gonzalez, Jordi" w:date="2025-03-03T10:28:00Z"/>
        </w:trPr>
        <w:tc>
          <w:tcPr>
            <w:tcW w:w="1255" w:type="dxa"/>
          </w:tcPr>
          <w:p w14:paraId="1EB67C79" w14:textId="1541DE59" w:rsidR="0061524D" w:rsidDel="0023167D" w:rsidRDefault="0061524D" w:rsidP="00497DE2">
            <w:pPr>
              <w:jc w:val="center"/>
              <w:rPr>
                <w:del w:id="227" w:author="Gonzalez, Jordi" w:date="2025-03-03T10:28:00Z" w16du:dateUtc="2025-03-03T09:28:00Z"/>
                <w:szCs w:val="20"/>
              </w:rPr>
            </w:pPr>
            <w:del w:id="228" w:author="Gonzalez, Jordi" w:date="2025-03-03T10:28:00Z" w16du:dateUtc="2025-03-03T09:28:00Z">
              <w:r w:rsidDel="0023167D">
                <w:rPr>
                  <w:szCs w:val="20"/>
                </w:rPr>
                <w:delText>2801</w:delText>
              </w:r>
              <w:r w:rsidRPr="00BE4128" w:rsidDel="0023167D">
                <w:rPr>
                  <w:szCs w:val="20"/>
                </w:rPr>
                <w:delText>_</w:delText>
              </w:r>
              <w:r w:rsidDel="0023167D">
                <w:rPr>
                  <w:szCs w:val="20"/>
                </w:rPr>
                <w:delText>01</w:delText>
              </w:r>
            </w:del>
          </w:p>
        </w:tc>
        <w:tc>
          <w:tcPr>
            <w:tcW w:w="990" w:type="dxa"/>
          </w:tcPr>
          <w:p w14:paraId="59D1F1FE" w14:textId="1AFBB2A8" w:rsidR="0061524D" w:rsidRPr="00283A38" w:rsidDel="0023167D" w:rsidRDefault="0061524D" w:rsidP="00497DE2">
            <w:pPr>
              <w:jc w:val="center"/>
              <w:rPr>
                <w:del w:id="229" w:author="Gonzalez, Jordi" w:date="2025-03-03T10:28:00Z" w16du:dateUtc="2025-03-03T09:28:00Z"/>
                <w:rFonts w:cstheme="minorHAnsi"/>
                <w:szCs w:val="20"/>
              </w:rPr>
            </w:pPr>
          </w:p>
        </w:tc>
        <w:tc>
          <w:tcPr>
            <w:tcW w:w="990" w:type="dxa"/>
          </w:tcPr>
          <w:p w14:paraId="663D746A" w14:textId="4501A4F5" w:rsidR="0061524D" w:rsidRPr="00487927" w:rsidDel="0023167D" w:rsidRDefault="0061524D" w:rsidP="00497DE2">
            <w:pPr>
              <w:jc w:val="center"/>
              <w:rPr>
                <w:del w:id="230" w:author="Gonzalez, Jordi" w:date="2025-03-03T10:28:00Z" w16du:dateUtc="2025-03-03T09:28:00Z"/>
                <w:rFonts w:cstheme="minorHAnsi"/>
                <w:szCs w:val="20"/>
              </w:rPr>
            </w:pPr>
          </w:p>
        </w:tc>
        <w:tc>
          <w:tcPr>
            <w:tcW w:w="990" w:type="dxa"/>
          </w:tcPr>
          <w:p w14:paraId="5EA7E9DC" w14:textId="6B22213E" w:rsidR="0061524D" w:rsidRPr="00487927" w:rsidDel="0023167D" w:rsidRDefault="0061524D" w:rsidP="00497DE2">
            <w:pPr>
              <w:jc w:val="center"/>
              <w:rPr>
                <w:del w:id="231" w:author="Gonzalez, Jordi" w:date="2025-03-03T10:28:00Z" w16du:dateUtc="2025-03-03T09:28:00Z"/>
                <w:rFonts w:cstheme="minorHAnsi"/>
                <w:szCs w:val="20"/>
              </w:rPr>
            </w:pPr>
          </w:p>
        </w:tc>
        <w:tc>
          <w:tcPr>
            <w:tcW w:w="990" w:type="dxa"/>
          </w:tcPr>
          <w:p w14:paraId="6AC39794" w14:textId="17624A5A" w:rsidR="0061524D" w:rsidRPr="00487927" w:rsidDel="0023167D" w:rsidRDefault="0061524D" w:rsidP="00497DE2">
            <w:pPr>
              <w:jc w:val="center"/>
              <w:rPr>
                <w:del w:id="232" w:author="Gonzalez, Jordi" w:date="2025-03-03T10:28:00Z" w16du:dateUtc="2025-03-03T09:28:00Z"/>
                <w:rFonts w:cstheme="minorHAnsi"/>
                <w:szCs w:val="20"/>
              </w:rPr>
            </w:pPr>
          </w:p>
        </w:tc>
        <w:tc>
          <w:tcPr>
            <w:tcW w:w="990" w:type="dxa"/>
          </w:tcPr>
          <w:p w14:paraId="6C9AEFDD" w14:textId="30CB17DE" w:rsidR="0061524D" w:rsidRPr="00487927" w:rsidDel="0023167D" w:rsidRDefault="0061524D" w:rsidP="00497DE2">
            <w:pPr>
              <w:jc w:val="center"/>
              <w:rPr>
                <w:del w:id="233" w:author="Gonzalez, Jordi" w:date="2025-03-03T10:28:00Z" w16du:dateUtc="2025-03-03T09:28:00Z"/>
                <w:rFonts w:cstheme="minorHAnsi"/>
                <w:szCs w:val="20"/>
              </w:rPr>
            </w:pPr>
          </w:p>
        </w:tc>
        <w:tc>
          <w:tcPr>
            <w:tcW w:w="990" w:type="dxa"/>
          </w:tcPr>
          <w:p w14:paraId="0EF0EF18" w14:textId="7A5F69D3" w:rsidR="0061524D" w:rsidRPr="00487927" w:rsidDel="0023167D" w:rsidRDefault="0061524D" w:rsidP="00497DE2">
            <w:pPr>
              <w:jc w:val="center"/>
              <w:rPr>
                <w:del w:id="234" w:author="Gonzalez, Jordi" w:date="2025-03-03T10:28:00Z" w16du:dateUtc="2025-03-03T09:28:00Z"/>
                <w:rFonts w:cstheme="minorHAnsi"/>
                <w:szCs w:val="20"/>
              </w:rPr>
            </w:pPr>
          </w:p>
        </w:tc>
        <w:tc>
          <w:tcPr>
            <w:tcW w:w="1080" w:type="dxa"/>
          </w:tcPr>
          <w:p w14:paraId="4C111E4C" w14:textId="396BBD1D" w:rsidR="0061524D" w:rsidRPr="00283A38" w:rsidDel="0023167D" w:rsidRDefault="0061524D" w:rsidP="00497DE2">
            <w:pPr>
              <w:jc w:val="center"/>
              <w:rPr>
                <w:del w:id="235" w:author="Gonzalez, Jordi" w:date="2025-03-03T10:28:00Z" w16du:dateUtc="2025-03-03T09:28:00Z"/>
                <w:rFonts w:cstheme="minorHAnsi"/>
                <w:szCs w:val="20"/>
              </w:rPr>
            </w:pPr>
          </w:p>
        </w:tc>
        <w:tc>
          <w:tcPr>
            <w:tcW w:w="990" w:type="dxa"/>
          </w:tcPr>
          <w:p w14:paraId="47C41463" w14:textId="7542C5F1" w:rsidR="0061524D" w:rsidRPr="00283A38" w:rsidDel="0023167D" w:rsidRDefault="0061524D" w:rsidP="00497DE2">
            <w:pPr>
              <w:jc w:val="center"/>
              <w:rPr>
                <w:del w:id="236" w:author="Gonzalez, Jordi" w:date="2025-03-03T10:28:00Z" w16du:dateUtc="2025-03-03T09:28:00Z"/>
                <w:rFonts w:cstheme="minorHAnsi"/>
                <w:szCs w:val="20"/>
              </w:rPr>
            </w:pPr>
          </w:p>
        </w:tc>
        <w:tc>
          <w:tcPr>
            <w:tcW w:w="990" w:type="dxa"/>
          </w:tcPr>
          <w:p w14:paraId="484EFE72" w14:textId="1D3E5E86" w:rsidR="0061524D" w:rsidRPr="00283A38" w:rsidDel="0023167D" w:rsidRDefault="0061524D" w:rsidP="00497DE2">
            <w:pPr>
              <w:jc w:val="center"/>
              <w:rPr>
                <w:del w:id="237" w:author="Gonzalez, Jordi" w:date="2025-03-03T10:28:00Z" w16du:dateUtc="2025-03-03T09:28:00Z"/>
                <w:rFonts w:cstheme="minorHAnsi"/>
                <w:szCs w:val="20"/>
              </w:rPr>
            </w:pPr>
            <w:del w:id="238" w:author="Gonzalez, Jordi" w:date="2025-03-03T10:28:00Z" w16du:dateUtc="2025-03-03T09:28:00Z">
              <w:r w:rsidRPr="00283A38" w:rsidDel="0023167D">
                <w:rPr>
                  <w:rFonts w:cstheme="minorHAnsi"/>
                  <w:szCs w:val="20"/>
                </w:rPr>
                <w:delText>•</w:delText>
              </w:r>
            </w:del>
          </w:p>
        </w:tc>
        <w:tc>
          <w:tcPr>
            <w:tcW w:w="1103" w:type="dxa"/>
          </w:tcPr>
          <w:p w14:paraId="449D7415" w14:textId="7CBCEA7B" w:rsidR="0061524D" w:rsidRPr="00283A38" w:rsidDel="0023167D" w:rsidRDefault="0061524D" w:rsidP="00497DE2">
            <w:pPr>
              <w:jc w:val="center"/>
              <w:rPr>
                <w:del w:id="239" w:author="Gonzalez, Jordi" w:date="2025-03-03T10:28:00Z" w16du:dateUtc="2025-03-03T09:28:00Z"/>
                <w:rFonts w:cstheme="minorHAnsi"/>
                <w:szCs w:val="20"/>
              </w:rPr>
            </w:pPr>
          </w:p>
        </w:tc>
        <w:tc>
          <w:tcPr>
            <w:tcW w:w="1103" w:type="dxa"/>
          </w:tcPr>
          <w:p w14:paraId="751D4374" w14:textId="767C6C89" w:rsidR="0061524D" w:rsidRPr="00283A38" w:rsidDel="0023167D" w:rsidRDefault="0061524D" w:rsidP="00497DE2">
            <w:pPr>
              <w:jc w:val="center"/>
              <w:rPr>
                <w:del w:id="240" w:author="Gonzalez, Jordi" w:date="2025-03-03T10:28:00Z" w16du:dateUtc="2025-03-03T09:28:00Z"/>
                <w:rFonts w:cstheme="minorHAnsi"/>
                <w:szCs w:val="20"/>
              </w:rPr>
            </w:pPr>
          </w:p>
        </w:tc>
      </w:tr>
      <w:tr w:rsidR="0061524D" w:rsidRPr="00283A38" w:rsidDel="0023167D" w14:paraId="1093F208" w14:textId="7A86B2E9" w:rsidTr="0061524D">
        <w:trPr>
          <w:del w:id="241" w:author="Gonzalez, Jordi" w:date="2025-03-03T10:28:00Z"/>
        </w:trPr>
        <w:tc>
          <w:tcPr>
            <w:tcW w:w="1255" w:type="dxa"/>
          </w:tcPr>
          <w:p w14:paraId="24790BC7" w14:textId="71832A27" w:rsidR="0061524D" w:rsidDel="0023167D" w:rsidRDefault="0061524D" w:rsidP="00497DE2">
            <w:pPr>
              <w:jc w:val="center"/>
              <w:rPr>
                <w:del w:id="242" w:author="Gonzalez, Jordi" w:date="2025-03-03T10:28:00Z" w16du:dateUtc="2025-03-03T09:28:00Z"/>
                <w:szCs w:val="20"/>
              </w:rPr>
            </w:pPr>
            <w:del w:id="243" w:author="Gonzalez, Jordi" w:date="2025-03-03T10:28:00Z" w16du:dateUtc="2025-03-03T09:28:00Z">
              <w:r w:rsidDel="0023167D">
                <w:rPr>
                  <w:szCs w:val="20"/>
                </w:rPr>
                <w:delText>2801</w:delText>
              </w:r>
              <w:r w:rsidRPr="00BE4128" w:rsidDel="0023167D">
                <w:rPr>
                  <w:szCs w:val="20"/>
                </w:rPr>
                <w:delText>_</w:delText>
              </w:r>
              <w:r w:rsidDel="0023167D">
                <w:rPr>
                  <w:szCs w:val="20"/>
                </w:rPr>
                <w:delText>02</w:delText>
              </w:r>
            </w:del>
          </w:p>
        </w:tc>
        <w:tc>
          <w:tcPr>
            <w:tcW w:w="990" w:type="dxa"/>
          </w:tcPr>
          <w:p w14:paraId="52C59D7F" w14:textId="4FF50FBB" w:rsidR="0061524D" w:rsidRPr="00283A38" w:rsidDel="0023167D" w:rsidRDefault="0061524D" w:rsidP="00497DE2">
            <w:pPr>
              <w:jc w:val="center"/>
              <w:rPr>
                <w:del w:id="244" w:author="Gonzalez, Jordi" w:date="2025-03-03T10:28:00Z" w16du:dateUtc="2025-03-03T09:28:00Z"/>
                <w:rFonts w:cstheme="minorHAnsi"/>
                <w:szCs w:val="20"/>
              </w:rPr>
            </w:pPr>
          </w:p>
        </w:tc>
        <w:tc>
          <w:tcPr>
            <w:tcW w:w="990" w:type="dxa"/>
          </w:tcPr>
          <w:p w14:paraId="0237E091" w14:textId="076952A0" w:rsidR="0061524D" w:rsidRPr="00487927" w:rsidDel="0023167D" w:rsidRDefault="0061524D" w:rsidP="00497DE2">
            <w:pPr>
              <w:jc w:val="center"/>
              <w:rPr>
                <w:del w:id="245" w:author="Gonzalez, Jordi" w:date="2025-03-03T10:28:00Z" w16du:dateUtc="2025-03-03T09:28:00Z"/>
                <w:rFonts w:cstheme="minorHAnsi"/>
                <w:szCs w:val="20"/>
              </w:rPr>
            </w:pPr>
          </w:p>
        </w:tc>
        <w:tc>
          <w:tcPr>
            <w:tcW w:w="990" w:type="dxa"/>
          </w:tcPr>
          <w:p w14:paraId="34AEBC78" w14:textId="6E9387DC" w:rsidR="0061524D" w:rsidRPr="00487927" w:rsidDel="0023167D" w:rsidRDefault="0061524D" w:rsidP="00497DE2">
            <w:pPr>
              <w:jc w:val="center"/>
              <w:rPr>
                <w:del w:id="246" w:author="Gonzalez, Jordi" w:date="2025-03-03T10:28:00Z" w16du:dateUtc="2025-03-03T09:28:00Z"/>
                <w:rFonts w:cstheme="minorHAnsi"/>
                <w:szCs w:val="20"/>
              </w:rPr>
            </w:pPr>
          </w:p>
        </w:tc>
        <w:tc>
          <w:tcPr>
            <w:tcW w:w="990" w:type="dxa"/>
          </w:tcPr>
          <w:p w14:paraId="2E811E5D" w14:textId="2CCFE48E" w:rsidR="0061524D" w:rsidRPr="00487927" w:rsidDel="0023167D" w:rsidRDefault="0061524D" w:rsidP="00497DE2">
            <w:pPr>
              <w:jc w:val="center"/>
              <w:rPr>
                <w:del w:id="247" w:author="Gonzalez, Jordi" w:date="2025-03-03T10:28:00Z" w16du:dateUtc="2025-03-03T09:28:00Z"/>
                <w:rFonts w:cstheme="minorHAnsi"/>
                <w:szCs w:val="20"/>
              </w:rPr>
            </w:pPr>
          </w:p>
        </w:tc>
        <w:tc>
          <w:tcPr>
            <w:tcW w:w="990" w:type="dxa"/>
          </w:tcPr>
          <w:p w14:paraId="2A76AD4E" w14:textId="3E7FE923" w:rsidR="0061524D" w:rsidRPr="00487927" w:rsidDel="0023167D" w:rsidRDefault="0061524D" w:rsidP="00497DE2">
            <w:pPr>
              <w:jc w:val="center"/>
              <w:rPr>
                <w:del w:id="248" w:author="Gonzalez, Jordi" w:date="2025-03-03T10:28:00Z" w16du:dateUtc="2025-03-03T09:28:00Z"/>
                <w:rFonts w:cstheme="minorHAnsi"/>
                <w:szCs w:val="20"/>
              </w:rPr>
            </w:pPr>
          </w:p>
        </w:tc>
        <w:tc>
          <w:tcPr>
            <w:tcW w:w="990" w:type="dxa"/>
          </w:tcPr>
          <w:p w14:paraId="25E342CF" w14:textId="4C1FBD7B" w:rsidR="0061524D" w:rsidRPr="00487927" w:rsidDel="0023167D" w:rsidRDefault="0061524D" w:rsidP="00497DE2">
            <w:pPr>
              <w:jc w:val="center"/>
              <w:rPr>
                <w:del w:id="249" w:author="Gonzalez, Jordi" w:date="2025-03-03T10:28:00Z" w16du:dateUtc="2025-03-03T09:28:00Z"/>
                <w:rFonts w:cstheme="minorHAnsi"/>
                <w:szCs w:val="20"/>
              </w:rPr>
            </w:pPr>
          </w:p>
        </w:tc>
        <w:tc>
          <w:tcPr>
            <w:tcW w:w="1080" w:type="dxa"/>
          </w:tcPr>
          <w:p w14:paraId="1A86BEE4" w14:textId="78B4E262" w:rsidR="0061524D" w:rsidRPr="00283A38" w:rsidDel="0023167D" w:rsidRDefault="0061524D" w:rsidP="00497DE2">
            <w:pPr>
              <w:jc w:val="center"/>
              <w:rPr>
                <w:del w:id="250" w:author="Gonzalez, Jordi" w:date="2025-03-03T10:28:00Z" w16du:dateUtc="2025-03-03T09:28:00Z"/>
                <w:rFonts w:cstheme="minorHAnsi"/>
                <w:szCs w:val="20"/>
              </w:rPr>
            </w:pPr>
          </w:p>
        </w:tc>
        <w:tc>
          <w:tcPr>
            <w:tcW w:w="990" w:type="dxa"/>
          </w:tcPr>
          <w:p w14:paraId="3E55F371" w14:textId="4E5DCD7A" w:rsidR="0061524D" w:rsidRPr="00283A38" w:rsidDel="0023167D" w:rsidRDefault="0061524D" w:rsidP="00497DE2">
            <w:pPr>
              <w:jc w:val="center"/>
              <w:rPr>
                <w:del w:id="251" w:author="Gonzalez, Jordi" w:date="2025-03-03T10:28:00Z" w16du:dateUtc="2025-03-03T09:28:00Z"/>
                <w:rFonts w:cstheme="minorHAnsi"/>
                <w:szCs w:val="20"/>
              </w:rPr>
            </w:pPr>
          </w:p>
        </w:tc>
        <w:tc>
          <w:tcPr>
            <w:tcW w:w="990" w:type="dxa"/>
          </w:tcPr>
          <w:p w14:paraId="0268FBE3" w14:textId="4DA15A42" w:rsidR="0061524D" w:rsidRPr="00283A38" w:rsidDel="0023167D" w:rsidRDefault="0061524D" w:rsidP="00497DE2">
            <w:pPr>
              <w:jc w:val="center"/>
              <w:rPr>
                <w:del w:id="252" w:author="Gonzalez, Jordi" w:date="2025-03-03T10:28:00Z" w16du:dateUtc="2025-03-03T09:28:00Z"/>
                <w:rFonts w:cstheme="minorHAnsi"/>
                <w:szCs w:val="20"/>
              </w:rPr>
            </w:pPr>
            <w:del w:id="253" w:author="Gonzalez, Jordi" w:date="2025-03-03T10:28:00Z" w16du:dateUtc="2025-03-03T09:28:00Z">
              <w:r w:rsidRPr="00283A38" w:rsidDel="0023167D">
                <w:rPr>
                  <w:rFonts w:cstheme="minorHAnsi"/>
                  <w:szCs w:val="20"/>
                </w:rPr>
                <w:delText>•</w:delText>
              </w:r>
            </w:del>
          </w:p>
        </w:tc>
        <w:tc>
          <w:tcPr>
            <w:tcW w:w="1103" w:type="dxa"/>
          </w:tcPr>
          <w:p w14:paraId="792C4E5A" w14:textId="421076B6" w:rsidR="0061524D" w:rsidRPr="00283A38" w:rsidDel="0023167D" w:rsidRDefault="0061524D" w:rsidP="00497DE2">
            <w:pPr>
              <w:jc w:val="center"/>
              <w:rPr>
                <w:del w:id="254" w:author="Gonzalez, Jordi" w:date="2025-03-03T10:28:00Z" w16du:dateUtc="2025-03-03T09:28:00Z"/>
                <w:rFonts w:cstheme="minorHAnsi"/>
                <w:szCs w:val="20"/>
              </w:rPr>
            </w:pPr>
          </w:p>
        </w:tc>
        <w:tc>
          <w:tcPr>
            <w:tcW w:w="1103" w:type="dxa"/>
          </w:tcPr>
          <w:p w14:paraId="63F9233B" w14:textId="0CA6EAB4" w:rsidR="0061524D" w:rsidRPr="00283A38" w:rsidDel="0023167D" w:rsidRDefault="0061524D" w:rsidP="00497DE2">
            <w:pPr>
              <w:jc w:val="center"/>
              <w:rPr>
                <w:del w:id="255" w:author="Gonzalez, Jordi" w:date="2025-03-03T10:28:00Z" w16du:dateUtc="2025-03-03T09:28:00Z"/>
                <w:rFonts w:cstheme="minorHAnsi"/>
                <w:szCs w:val="20"/>
              </w:rPr>
            </w:pPr>
          </w:p>
        </w:tc>
      </w:tr>
      <w:tr w:rsidR="0061524D" w:rsidRPr="00283A38" w:rsidDel="0023167D" w14:paraId="6059EF7D" w14:textId="0BF8B217" w:rsidTr="0061524D">
        <w:trPr>
          <w:del w:id="256" w:author="Gonzalez, Jordi" w:date="2025-03-03T10:28:00Z"/>
        </w:trPr>
        <w:tc>
          <w:tcPr>
            <w:tcW w:w="1255" w:type="dxa"/>
          </w:tcPr>
          <w:p w14:paraId="6AD04016" w14:textId="5951D1DD" w:rsidR="0061524D" w:rsidDel="0023167D" w:rsidRDefault="0061524D" w:rsidP="00497DE2">
            <w:pPr>
              <w:jc w:val="center"/>
              <w:rPr>
                <w:del w:id="257" w:author="Gonzalez, Jordi" w:date="2025-03-03T10:28:00Z" w16du:dateUtc="2025-03-03T09:28:00Z"/>
                <w:szCs w:val="20"/>
              </w:rPr>
            </w:pPr>
            <w:del w:id="258" w:author="Gonzalez, Jordi" w:date="2025-03-03T10:28:00Z" w16du:dateUtc="2025-03-03T09:28:00Z">
              <w:r w:rsidDel="0023167D">
                <w:rPr>
                  <w:szCs w:val="20"/>
                </w:rPr>
                <w:delText>2801</w:delText>
              </w:r>
              <w:r w:rsidRPr="00BE4128" w:rsidDel="0023167D">
                <w:rPr>
                  <w:szCs w:val="20"/>
                </w:rPr>
                <w:delText>_</w:delText>
              </w:r>
              <w:r w:rsidDel="0023167D">
                <w:rPr>
                  <w:szCs w:val="20"/>
                </w:rPr>
                <w:delText>03</w:delText>
              </w:r>
            </w:del>
          </w:p>
        </w:tc>
        <w:tc>
          <w:tcPr>
            <w:tcW w:w="990" w:type="dxa"/>
          </w:tcPr>
          <w:p w14:paraId="52378839" w14:textId="32ECFD7A" w:rsidR="0061524D" w:rsidRPr="00283A38" w:rsidDel="0023167D" w:rsidRDefault="0061524D" w:rsidP="00497DE2">
            <w:pPr>
              <w:jc w:val="center"/>
              <w:rPr>
                <w:del w:id="259" w:author="Gonzalez, Jordi" w:date="2025-03-03T10:28:00Z" w16du:dateUtc="2025-03-03T09:28:00Z"/>
                <w:rFonts w:cstheme="minorHAnsi"/>
                <w:szCs w:val="20"/>
              </w:rPr>
            </w:pPr>
          </w:p>
        </w:tc>
        <w:tc>
          <w:tcPr>
            <w:tcW w:w="990" w:type="dxa"/>
          </w:tcPr>
          <w:p w14:paraId="3771D2D7" w14:textId="48C50444" w:rsidR="0061524D" w:rsidRPr="00487927" w:rsidDel="0023167D" w:rsidRDefault="0061524D" w:rsidP="00497DE2">
            <w:pPr>
              <w:jc w:val="center"/>
              <w:rPr>
                <w:del w:id="260" w:author="Gonzalez, Jordi" w:date="2025-03-03T10:28:00Z" w16du:dateUtc="2025-03-03T09:28:00Z"/>
                <w:rFonts w:cstheme="minorHAnsi"/>
                <w:szCs w:val="20"/>
              </w:rPr>
            </w:pPr>
          </w:p>
        </w:tc>
        <w:tc>
          <w:tcPr>
            <w:tcW w:w="990" w:type="dxa"/>
          </w:tcPr>
          <w:p w14:paraId="24B25DAB" w14:textId="49418177" w:rsidR="0061524D" w:rsidRPr="00487927" w:rsidDel="0023167D" w:rsidRDefault="0061524D" w:rsidP="00497DE2">
            <w:pPr>
              <w:jc w:val="center"/>
              <w:rPr>
                <w:del w:id="261" w:author="Gonzalez, Jordi" w:date="2025-03-03T10:28:00Z" w16du:dateUtc="2025-03-03T09:28:00Z"/>
                <w:rFonts w:cstheme="minorHAnsi"/>
                <w:szCs w:val="20"/>
              </w:rPr>
            </w:pPr>
          </w:p>
        </w:tc>
        <w:tc>
          <w:tcPr>
            <w:tcW w:w="990" w:type="dxa"/>
          </w:tcPr>
          <w:p w14:paraId="69C0419C" w14:textId="7110871F" w:rsidR="0061524D" w:rsidRPr="00487927" w:rsidDel="0023167D" w:rsidRDefault="0061524D" w:rsidP="00497DE2">
            <w:pPr>
              <w:jc w:val="center"/>
              <w:rPr>
                <w:del w:id="262" w:author="Gonzalez, Jordi" w:date="2025-03-03T10:28:00Z" w16du:dateUtc="2025-03-03T09:28:00Z"/>
                <w:rFonts w:cstheme="minorHAnsi"/>
                <w:szCs w:val="20"/>
              </w:rPr>
            </w:pPr>
          </w:p>
        </w:tc>
        <w:tc>
          <w:tcPr>
            <w:tcW w:w="990" w:type="dxa"/>
          </w:tcPr>
          <w:p w14:paraId="0FA1EB5F" w14:textId="221CA8C0" w:rsidR="0061524D" w:rsidRPr="00487927" w:rsidDel="0023167D" w:rsidRDefault="0061524D" w:rsidP="00497DE2">
            <w:pPr>
              <w:jc w:val="center"/>
              <w:rPr>
                <w:del w:id="263" w:author="Gonzalez, Jordi" w:date="2025-03-03T10:28:00Z" w16du:dateUtc="2025-03-03T09:28:00Z"/>
                <w:rFonts w:cstheme="minorHAnsi"/>
                <w:szCs w:val="20"/>
              </w:rPr>
            </w:pPr>
          </w:p>
        </w:tc>
        <w:tc>
          <w:tcPr>
            <w:tcW w:w="990" w:type="dxa"/>
          </w:tcPr>
          <w:p w14:paraId="51CF4BFD" w14:textId="40828439" w:rsidR="0061524D" w:rsidRPr="00487927" w:rsidDel="0023167D" w:rsidRDefault="0061524D" w:rsidP="00497DE2">
            <w:pPr>
              <w:jc w:val="center"/>
              <w:rPr>
                <w:del w:id="264" w:author="Gonzalez, Jordi" w:date="2025-03-03T10:28:00Z" w16du:dateUtc="2025-03-03T09:28:00Z"/>
                <w:rFonts w:cstheme="minorHAnsi"/>
                <w:szCs w:val="20"/>
              </w:rPr>
            </w:pPr>
          </w:p>
        </w:tc>
        <w:tc>
          <w:tcPr>
            <w:tcW w:w="1080" w:type="dxa"/>
          </w:tcPr>
          <w:p w14:paraId="18A316C2" w14:textId="6A175A91" w:rsidR="0061524D" w:rsidRPr="00283A38" w:rsidDel="0023167D" w:rsidRDefault="0061524D" w:rsidP="00497DE2">
            <w:pPr>
              <w:jc w:val="center"/>
              <w:rPr>
                <w:del w:id="265" w:author="Gonzalez, Jordi" w:date="2025-03-03T10:28:00Z" w16du:dateUtc="2025-03-03T09:28:00Z"/>
                <w:rFonts w:cstheme="minorHAnsi"/>
                <w:szCs w:val="20"/>
              </w:rPr>
            </w:pPr>
          </w:p>
        </w:tc>
        <w:tc>
          <w:tcPr>
            <w:tcW w:w="990" w:type="dxa"/>
          </w:tcPr>
          <w:p w14:paraId="43ACCEE4" w14:textId="1CFA610B" w:rsidR="0061524D" w:rsidRPr="00283A38" w:rsidDel="0023167D" w:rsidRDefault="0061524D" w:rsidP="00497DE2">
            <w:pPr>
              <w:jc w:val="center"/>
              <w:rPr>
                <w:del w:id="266" w:author="Gonzalez, Jordi" w:date="2025-03-03T10:28:00Z" w16du:dateUtc="2025-03-03T09:28:00Z"/>
                <w:rFonts w:cstheme="minorHAnsi"/>
                <w:szCs w:val="20"/>
              </w:rPr>
            </w:pPr>
          </w:p>
        </w:tc>
        <w:tc>
          <w:tcPr>
            <w:tcW w:w="990" w:type="dxa"/>
          </w:tcPr>
          <w:p w14:paraId="5789E66E" w14:textId="0A3FCBD0" w:rsidR="0061524D" w:rsidRPr="00283A38" w:rsidDel="0023167D" w:rsidRDefault="0061524D" w:rsidP="00497DE2">
            <w:pPr>
              <w:jc w:val="center"/>
              <w:rPr>
                <w:del w:id="267" w:author="Gonzalez, Jordi" w:date="2025-03-03T10:28:00Z" w16du:dateUtc="2025-03-03T09:28:00Z"/>
                <w:rFonts w:cstheme="minorHAnsi"/>
                <w:szCs w:val="20"/>
              </w:rPr>
            </w:pPr>
            <w:del w:id="268" w:author="Gonzalez, Jordi" w:date="2025-03-03T10:28:00Z" w16du:dateUtc="2025-03-03T09:28:00Z">
              <w:r w:rsidRPr="00283A38" w:rsidDel="0023167D">
                <w:rPr>
                  <w:rFonts w:cstheme="minorHAnsi"/>
                  <w:szCs w:val="20"/>
                </w:rPr>
                <w:delText>•</w:delText>
              </w:r>
            </w:del>
          </w:p>
        </w:tc>
        <w:tc>
          <w:tcPr>
            <w:tcW w:w="1103" w:type="dxa"/>
          </w:tcPr>
          <w:p w14:paraId="69F23D33" w14:textId="4C7AA3F5" w:rsidR="0061524D" w:rsidRPr="00283A38" w:rsidDel="0023167D" w:rsidRDefault="0061524D" w:rsidP="00497DE2">
            <w:pPr>
              <w:jc w:val="center"/>
              <w:rPr>
                <w:del w:id="269" w:author="Gonzalez, Jordi" w:date="2025-03-03T10:28:00Z" w16du:dateUtc="2025-03-03T09:28:00Z"/>
                <w:rFonts w:cstheme="minorHAnsi"/>
                <w:szCs w:val="20"/>
              </w:rPr>
            </w:pPr>
          </w:p>
        </w:tc>
        <w:tc>
          <w:tcPr>
            <w:tcW w:w="1103" w:type="dxa"/>
          </w:tcPr>
          <w:p w14:paraId="16E20E2B" w14:textId="17F0CD17" w:rsidR="0061524D" w:rsidRPr="00283A38" w:rsidDel="0023167D" w:rsidRDefault="0061524D" w:rsidP="00497DE2">
            <w:pPr>
              <w:jc w:val="center"/>
              <w:rPr>
                <w:del w:id="270" w:author="Gonzalez, Jordi" w:date="2025-03-03T10:28:00Z" w16du:dateUtc="2025-03-03T09:28:00Z"/>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6D97E1CC" w:rsidR="0061524D" w:rsidRDefault="0061524D" w:rsidP="00497DE2">
            <w:pPr>
              <w:jc w:val="center"/>
              <w:rPr>
                <w:szCs w:val="20"/>
              </w:rPr>
            </w:pPr>
            <w:r>
              <w:rPr>
                <w:szCs w:val="20"/>
              </w:rPr>
              <w:t>2802_01</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B33D16" w:rsidRPr="00283A38" w14:paraId="604FB4E5" w14:textId="77777777" w:rsidTr="0061524D">
        <w:tc>
          <w:tcPr>
            <w:tcW w:w="1255" w:type="dxa"/>
          </w:tcPr>
          <w:p w14:paraId="4763A358" w14:textId="252D1B1B" w:rsidR="00B33D16" w:rsidRDefault="00B33D16" w:rsidP="00913940">
            <w:pPr>
              <w:jc w:val="center"/>
              <w:rPr>
                <w:szCs w:val="20"/>
              </w:rPr>
            </w:pPr>
            <w:r>
              <w:rPr>
                <w:szCs w:val="20"/>
              </w:rPr>
              <w:t>3100_07</w:t>
            </w:r>
          </w:p>
        </w:tc>
        <w:tc>
          <w:tcPr>
            <w:tcW w:w="990" w:type="dxa"/>
          </w:tcPr>
          <w:p w14:paraId="547E478D" w14:textId="77777777" w:rsidR="00B33D16" w:rsidRPr="00283A38" w:rsidRDefault="00B33D16" w:rsidP="00913940">
            <w:pPr>
              <w:jc w:val="center"/>
              <w:rPr>
                <w:rFonts w:cstheme="minorHAnsi"/>
                <w:szCs w:val="20"/>
              </w:rPr>
            </w:pPr>
          </w:p>
        </w:tc>
        <w:tc>
          <w:tcPr>
            <w:tcW w:w="990" w:type="dxa"/>
          </w:tcPr>
          <w:p w14:paraId="0B8BCB3C" w14:textId="77777777" w:rsidR="00B33D16" w:rsidRPr="00487927" w:rsidRDefault="00B33D16" w:rsidP="00913940">
            <w:pPr>
              <w:jc w:val="center"/>
              <w:rPr>
                <w:rFonts w:cstheme="minorHAnsi"/>
                <w:szCs w:val="20"/>
              </w:rPr>
            </w:pPr>
          </w:p>
        </w:tc>
        <w:tc>
          <w:tcPr>
            <w:tcW w:w="990" w:type="dxa"/>
          </w:tcPr>
          <w:p w14:paraId="0D007C90" w14:textId="77777777" w:rsidR="00B33D16" w:rsidRPr="00487927" w:rsidRDefault="00B33D16" w:rsidP="00913940">
            <w:pPr>
              <w:jc w:val="center"/>
              <w:rPr>
                <w:rFonts w:cstheme="minorHAnsi"/>
                <w:szCs w:val="20"/>
              </w:rPr>
            </w:pPr>
          </w:p>
        </w:tc>
        <w:tc>
          <w:tcPr>
            <w:tcW w:w="990" w:type="dxa"/>
          </w:tcPr>
          <w:p w14:paraId="66B769E4" w14:textId="77777777" w:rsidR="00B33D16" w:rsidRPr="00487927" w:rsidRDefault="00B33D16" w:rsidP="00913940">
            <w:pPr>
              <w:jc w:val="center"/>
              <w:rPr>
                <w:rFonts w:cstheme="minorHAnsi"/>
                <w:szCs w:val="20"/>
              </w:rPr>
            </w:pPr>
          </w:p>
        </w:tc>
        <w:tc>
          <w:tcPr>
            <w:tcW w:w="990" w:type="dxa"/>
          </w:tcPr>
          <w:p w14:paraId="256637E8" w14:textId="77777777" w:rsidR="00B33D16" w:rsidRPr="00487927" w:rsidRDefault="00B33D16" w:rsidP="00913940">
            <w:pPr>
              <w:jc w:val="center"/>
              <w:rPr>
                <w:rFonts w:cstheme="minorHAnsi"/>
                <w:szCs w:val="20"/>
              </w:rPr>
            </w:pPr>
          </w:p>
        </w:tc>
        <w:tc>
          <w:tcPr>
            <w:tcW w:w="990" w:type="dxa"/>
          </w:tcPr>
          <w:p w14:paraId="5D7B7E38" w14:textId="77777777" w:rsidR="00B33D16" w:rsidRPr="00487927" w:rsidRDefault="00B33D16" w:rsidP="00913940">
            <w:pPr>
              <w:jc w:val="center"/>
              <w:rPr>
                <w:rFonts w:cstheme="minorHAnsi"/>
                <w:szCs w:val="20"/>
              </w:rPr>
            </w:pPr>
          </w:p>
        </w:tc>
        <w:tc>
          <w:tcPr>
            <w:tcW w:w="1080" w:type="dxa"/>
          </w:tcPr>
          <w:p w14:paraId="65A61A5C" w14:textId="77777777" w:rsidR="00B33D16" w:rsidRPr="00283A38" w:rsidRDefault="00B33D16" w:rsidP="00913940">
            <w:pPr>
              <w:jc w:val="center"/>
              <w:rPr>
                <w:rFonts w:cstheme="minorHAnsi"/>
                <w:szCs w:val="20"/>
              </w:rPr>
            </w:pPr>
          </w:p>
        </w:tc>
        <w:tc>
          <w:tcPr>
            <w:tcW w:w="990" w:type="dxa"/>
          </w:tcPr>
          <w:p w14:paraId="304E2A78" w14:textId="77777777" w:rsidR="00B33D16" w:rsidRPr="00283A38" w:rsidRDefault="00B33D16" w:rsidP="00913940">
            <w:pPr>
              <w:jc w:val="center"/>
              <w:rPr>
                <w:rFonts w:cstheme="minorHAnsi"/>
                <w:szCs w:val="20"/>
              </w:rPr>
            </w:pPr>
          </w:p>
        </w:tc>
        <w:tc>
          <w:tcPr>
            <w:tcW w:w="990" w:type="dxa"/>
          </w:tcPr>
          <w:p w14:paraId="41BFF86A" w14:textId="77777777" w:rsidR="00B33D16" w:rsidRPr="00283A38" w:rsidRDefault="00B33D16" w:rsidP="00913940">
            <w:pPr>
              <w:jc w:val="center"/>
              <w:rPr>
                <w:rFonts w:cstheme="minorHAnsi"/>
                <w:szCs w:val="20"/>
              </w:rPr>
            </w:pPr>
          </w:p>
        </w:tc>
        <w:tc>
          <w:tcPr>
            <w:tcW w:w="1103" w:type="dxa"/>
          </w:tcPr>
          <w:p w14:paraId="7CA9C489" w14:textId="61C40EFA" w:rsidR="00B33D16" w:rsidRPr="00D65767" w:rsidRDefault="00B33D16" w:rsidP="00913940">
            <w:pPr>
              <w:jc w:val="center"/>
              <w:rPr>
                <w:rFonts w:cstheme="minorHAnsi"/>
                <w:szCs w:val="20"/>
              </w:rPr>
            </w:pPr>
            <w:r w:rsidRPr="00D65767">
              <w:rPr>
                <w:rFonts w:cstheme="minorHAnsi"/>
                <w:szCs w:val="20"/>
              </w:rPr>
              <w:t>•</w:t>
            </w:r>
          </w:p>
        </w:tc>
        <w:tc>
          <w:tcPr>
            <w:tcW w:w="1103" w:type="dxa"/>
          </w:tcPr>
          <w:p w14:paraId="17E5A74B" w14:textId="77777777" w:rsidR="00B33D16" w:rsidRPr="00D65767" w:rsidRDefault="00B33D16"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lastRenderedPageBreak/>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lastRenderedPageBreak/>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56718F36" w:rsidR="00D74E44" w:rsidRDefault="00D74E44" w:rsidP="00D74E44">
            <w:pPr>
              <w:jc w:val="center"/>
              <w:rPr>
                <w:szCs w:val="20"/>
              </w:rPr>
            </w:pPr>
            <w:r w:rsidRPr="00751A27">
              <w:t>3314_0</w:t>
            </w:r>
            <w:r w:rsidR="002949E3">
              <w:t>8</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271" w:name="_Toc162181013"/>
      <w:r>
        <w:lastRenderedPageBreak/>
        <w:t>Appendix D</w:t>
      </w:r>
      <w:r w:rsidRPr="7B2B6F25">
        <w:t xml:space="preserve"> </w:t>
      </w:r>
      <w:r>
        <w:t>–</w:t>
      </w:r>
      <w:r w:rsidRPr="7B2B6F25">
        <w:t xml:space="preserve"> </w:t>
      </w:r>
      <w:r>
        <w:t>Secure Content Test Keys and IDs</w:t>
      </w:r>
      <w:bookmarkEnd w:id="271"/>
    </w:p>
    <w:p w14:paraId="44EF69AB" w14:textId="7BB28416" w:rsidR="003341D6" w:rsidRDefault="003341D6" w:rsidP="00DD1728">
      <w:r w:rsidRPr="000C75E7">
        <w:t xml:space="preserve">The </w:t>
      </w:r>
      <w:r>
        <w:t xml:space="preserve">Secure Content test suites </w:t>
      </w:r>
      <w:proofErr w:type="gramStart"/>
      <w:r>
        <w:t>uses</w:t>
      </w:r>
      <w:proofErr w:type="gramEnd"/>
      <w:r>
        <w:t xml:space="preserve"> the following well known </w:t>
      </w:r>
      <w:proofErr w:type="spellStart"/>
      <w:r>
        <w:t>customerid</w:t>
      </w:r>
      <w:proofErr w:type="spellEnd"/>
      <w:r>
        <w:t xml:space="preserve"> and </w:t>
      </w:r>
      <w:proofErr w:type="spellStart"/>
      <w:r>
        <w:t>key</w:t>
      </w:r>
      <w:r w:rsidR="00996984">
        <w:t>i</w:t>
      </w:r>
      <w:r>
        <w:t>d</w:t>
      </w:r>
      <w:proofErr w:type="spellEnd"/>
      <w:r>
        <w:t xml:space="preserve"> which is mapped to the PKI public and private keys also show below:</w:t>
      </w:r>
    </w:p>
    <w:p w14:paraId="1508B5E1" w14:textId="0A363968" w:rsidR="003341D6" w:rsidRPr="003D6634" w:rsidRDefault="003341D6" w:rsidP="008E4E98">
      <w:pPr>
        <w:pStyle w:val="ListParagraph"/>
        <w:numPr>
          <w:ilvl w:val="0"/>
          <w:numId w:val="16"/>
        </w:numPr>
      </w:pPr>
      <w:proofErr w:type="spellStart"/>
      <w:r w:rsidRPr="005A690B">
        <w:rPr>
          <w:rFonts w:cstheme="minorHAnsi"/>
        </w:rPr>
        <w:t>consumerid</w:t>
      </w:r>
      <w:proofErr w:type="spellEnd"/>
      <w:r w:rsidRPr="005A690B">
        <w:rPr>
          <w:rFonts w:cstheme="minorHAnsi"/>
        </w:rPr>
        <w:t xml:space="preserve">="test3mf01"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proofErr w:type="spellStart"/>
      <w:r w:rsidRPr="005A690B">
        <w:rPr>
          <w:rFonts w:cstheme="minorHAnsi"/>
        </w:rPr>
        <w:t>keyid</w:t>
      </w:r>
      <w:proofErr w:type="spellEnd"/>
      <w:r w:rsidRPr="005A690B">
        <w:rPr>
          <w:rFonts w:cstheme="minorHAnsi"/>
        </w:rPr>
        <w:t>="test3mfkek01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A635E">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4444EC" w14:textId="77777777" w:rsidR="006C581F" w:rsidRDefault="006C581F" w:rsidP="00BF55ED">
      <w:pPr>
        <w:spacing w:after="0" w:line="240" w:lineRule="auto"/>
      </w:pPr>
      <w:r>
        <w:separator/>
      </w:r>
    </w:p>
  </w:endnote>
  <w:endnote w:type="continuationSeparator" w:id="0">
    <w:p w14:paraId="649366A1" w14:textId="77777777" w:rsidR="006C581F" w:rsidRDefault="006C581F" w:rsidP="00BF55ED">
      <w:pPr>
        <w:spacing w:after="0" w:line="240" w:lineRule="auto"/>
      </w:pPr>
      <w:r>
        <w:continuationSeparator/>
      </w:r>
    </w:p>
  </w:endnote>
  <w:endnote w:type="continuationNotice" w:id="1">
    <w:p w14:paraId="5C78E479" w14:textId="77777777" w:rsidR="006C581F" w:rsidRDefault="006C58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4D1297" w14:textId="77777777" w:rsidR="006C581F" w:rsidRDefault="006C581F" w:rsidP="00BF55ED">
      <w:pPr>
        <w:spacing w:after="0" w:line="240" w:lineRule="auto"/>
      </w:pPr>
      <w:r>
        <w:separator/>
      </w:r>
    </w:p>
  </w:footnote>
  <w:footnote w:type="continuationSeparator" w:id="0">
    <w:p w14:paraId="2EA887A9" w14:textId="77777777" w:rsidR="006C581F" w:rsidRDefault="006C581F" w:rsidP="00BF55ED">
      <w:pPr>
        <w:spacing w:after="0" w:line="240" w:lineRule="auto"/>
      </w:pPr>
      <w:r>
        <w:continuationSeparator/>
      </w:r>
    </w:p>
  </w:footnote>
  <w:footnote w:type="continuationNotice" w:id="1">
    <w:p w14:paraId="66F8C5FD" w14:textId="77777777" w:rsidR="006C581F" w:rsidRDefault="006C581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onzalez, Jordi">
    <w15:presenceInfo w15:providerId="AD" w15:userId="S::jordi.gonzalez@hp.com::d0ea066f-76f0-4251-a6f3-5811098f0e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6B37"/>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8FD"/>
    <w:rsid w:val="00025AF9"/>
    <w:rsid w:val="000260BC"/>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81D"/>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3EE9"/>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2C5"/>
    <w:rsid w:val="000955F2"/>
    <w:rsid w:val="00095CB6"/>
    <w:rsid w:val="00095CD4"/>
    <w:rsid w:val="00095E3B"/>
    <w:rsid w:val="00097088"/>
    <w:rsid w:val="00097666"/>
    <w:rsid w:val="000A05C9"/>
    <w:rsid w:val="000A067B"/>
    <w:rsid w:val="000A112E"/>
    <w:rsid w:val="000A119F"/>
    <w:rsid w:val="000A217E"/>
    <w:rsid w:val="000A2261"/>
    <w:rsid w:val="000A22C2"/>
    <w:rsid w:val="000A24E7"/>
    <w:rsid w:val="000A2F32"/>
    <w:rsid w:val="000A3E72"/>
    <w:rsid w:val="000A46FD"/>
    <w:rsid w:val="000A4C63"/>
    <w:rsid w:val="000A4F06"/>
    <w:rsid w:val="000A53BF"/>
    <w:rsid w:val="000A5B28"/>
    <w:rsid w:val="000A635E"/>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39D"/>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86D"/>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2F9"/>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BD"/>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1E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429"/>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262A"/>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0D41"/>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1CA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25"/>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67D"/>
    <w:rsid w:val="00231958"/>
    <w:rsid w:val="00231A03"/>
    <w:rsid w:val="0023227B"/>
    <w:rsid w:val="00233198"/>
    <w:rsid w:val="00233731"/>
    <w:rsid w:val="002339FF"/>
    <w:rsid w:val="002346CA"/>
    <w:rsid w:val="00234FB1"/>
    <w:rsid w:val="00235178"/>
    <w:rsid w:val="002354D7"/>
    <w:rsid w:val="00235549"/>
    <w:rsid w:val="002355E0"/>
    <w:rsid w:val="002357A9"/>
    <w:rsid w:val="0023591D"/>
    <w:rsid w:val="00235A64"/>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67563"/>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886"/>
    <w:rsid w:val="002759A0"/>
    <w:rsid w:val="00276F5D"/>
    <w:rsid w:val="002778CD"/>
    <w:rsid w:val="002778E9"/>
    <w:rsid w:val="00280217"/>
    <w:rsid w:val="0028068D"/>
    <w:rsid w:val="002814CB"/>
    <w:rsid w:val="00281E82"/>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9E3"/>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0A3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1C16"/>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0BB"/>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0FF3"/>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2C1"/>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A71CD"/>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3E93"/>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6C9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2BF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A641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53C"/>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3EE9"/>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406"/>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2BE"/>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81F"/>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4B0"/>
    <w:rsid w:val="006E1A9A"/>
    <w:rsid w:val="006E1CA4"/>
    <w:rsid w:val="006E1FE8"/>
    <w:rsid w:val="006E239B"/>
    <w:rsid w:val="006E2A50"/>
    <w:rsid w:val="006E2CC1"/>
    <w:rsid w:val="006E3147"/>
    <w:rsid w:val="006E389A"/>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3A2D"/>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384B"/>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6A5"/>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2759"/>
    <w:rsid w:val="007439D8"/>
    <w:rsid w:val="00743CDA"/>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0759"/>
    <w:rsid w:val="007810C8"/>
    <w:rsid w:val="00781753"/>
    <w:rsid w:val="00781788"/>
    <w:rsid w:val="0078195D"/>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1EE6"/>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3A05"/>
    <w:rsid w:val="00844A1F"/>
    <w:rsid w:val="00844BE0"/>
    <w:rsid w:val="00845D45"/>
    <w:rsid w:val="0084657B"/>
    <w:rsid w:val="0084689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5BB"/>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77C"/>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1B6A"/>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6FF4"/>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A40"/>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0E72"/>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0A"/>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A74C4"/>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679"/>
    <w:rsid w:val="009D2845"/>
    <w:rsid w:val="009D2DE2"/>
    <w:rsid w:val="009D3409"/>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37B"/>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B1F"/>
    <w:rsid w:val="00A57F01"/>
    <w:rsid w:val="00A57F6B"/>
    <w:rsid w:val="00A6003A"/>
    <w:rsid w:val="00A6024C"/>
    <w:rsid w:val="00A603DF"/>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4710"/>
    <w:rsid w:val="00AE55C6"/>
    <w:rsid w:val="00AE5882"/>
    <w:rsid w:val="00AE5E0A"/>
    <w:rsid w:val="00AE5ED5"/>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83E"/>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E22"/>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AF"/>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3D16"/>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36E"/>
    <w:rsid w:val="00B4342F"/>
    <w:rsid w:val="00B439EC"/>
    <w:rsid w:val="00B44BA4"/>
    <w:rsid w:val="00B44D6C"/>
    <w:rsid w:val="00B44D95"/>
    <w:rsid w:val="00B452A0"/>
    <w:rsid w:val="00B4537B"/>
    <w:rsid w:val="00B454AA"/>
    <w:rsid w:val="00B45C9F"/>
    <w:rsid w:val="00B45D78"/>
    <w:rsid w:val="00B4616A"/>
    <w:rsid w:val="00B462ED"/>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517"/>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1C22"/>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30D"/>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1F3"/>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C5"/>
    <w:rsid w:val="00D215EC"/>
    <w:rsid w:val="00D217EE"/>
    <w:rsid w:val="00D21E1B"/>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5F39"/>
    <w:rsid w:val="00D36262"/>
    <w:rsid w:val="00D3640D"/>
    <w:rsid w:val="00D375AA"/>
    <w:rsid w:val="00D378CE"/>
    <w:rsid w:val="00D37935"/>
    <w:rsid w:val="00D37A3D"/>
    <w:rsid w:val="00D40028"/>
    <w:rsid w:val="00D412EF"/>
    <w:rsid w:val="00D41580"/>
    <w:rsid w:val="00D41D11"/>
    <w:rsid w:val="00D42D03"/>
    <w:rsid w:val="00D43B72"/>
    <w:rsid w:val="00D44578"/>
    <w:rsid w:val="00D44B57"/>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DF776B"/>
    <w:rsid w:val="00E0058C"/>
    <w:rsid w:val="00E017DA"/>
    <w:rsid w:val="00E019ED"/>
    <w:rsid w:val="00E01ABF"/>
    <w:rsid w:val="00E01AC0"/>
    <w:rsid w:val="00E0217C"/>
    <w:rsid w:val="00E02DE7"/>
    <w:rsid w:val="00E02FC3"/>
    <w:rsid w:val="00E03104"/>
    <w:rsid w:val="00E031E8"/>
    <w:rsid w:val="00E043DF"/>
    <w:rsid w:val="00E047C1"/>
    <w:rsid w:val="00E04E31"/>
    <w:rsid w:val="00E0527F"/>
    <w:rsid w:val="00E05529"/>
    <w:rsid w:val="00E10C15"/>
    <w:rsid w:val="00E11276"/>
    <w:rsid w:val="00E11478"/>
    <w:rsid w:val="00E11531"/>
    <w:rsid w:val="00E115C8"/>
    <w:rsid w:val="00E11AF2"/>
    <w:rsid w:val="00E11D63"/>
    <w:rsid w:val="00E1216C"/>
    <w:rsid w:val="00E12E73"/>
    <w:rsid w:val="00E13034"/>
    <w:rsid w:val="00E13F29"/>
    <w:rsid w:val="00E1438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53E0"/>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0A1B"/>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6067"/>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3D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1514"/>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998"/>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5839"/>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hyperlink" Target="http://www.thingiverse.com/thing:566097" TargetMode="External"/><Relationship Id="rId159" Type="http://schemas.openxmlformats.org/officeDocument/2006/relationships/hyperlink" Target="http://www.thingiverse.com/nicksears" TargetMode="External"/><Relationship Id="rId170" Type="http://schemas.openxmlformats.org/officeDocument/2006/relationships/hyperlink" Target="http://www.thingiverse.com/thing:902517" TargetMode="External"/><Relationship Id="rId191" Type="http://schemas.openxmlformats.org/officeDocument/2006/relationships/image" Target="media/image49.emf"/><Relationship Id="rId205" Type="http://schemas.openxmlformats.org/officeDocument/2006/relationships/image" Target="media/image63.png"/><Relationship Id="rId226" Type="http://schemas.openxmlformats.org/officeDocument/2006/relationships/image" Target="media/image84.png"/><Relationship Id="rId247" Type="http://schemas.openxmlformats.org/officeDocument/2006/relationships/header" Target="header1.xml"/><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image" Target="media/image25.png"/><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creativecommons.org/licenses/by-sa/3.0/" TargetMode="External"/><Relationship Id="rId181" Type="http://schemas.openxmlformats.org/officeDocument/2006/relationships/image" Target="media/image39.png"/><Relationship Id="rId216" Type="http://schemas.openxmlformats.org/officeDocument/2006/relationships/image" Target="media/image74.emf"/><Relationship Id="rId237" Type="http://schemas.openxmlformats.org/officeDocument/2006/relationships/image" Target="media/image95.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LordNova2"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hyperlink" Target="http://www.thingiverse.com/thing:66611" TargetMode="External"/><Relationship Id="rId171" Type="http://schemas.openxmlformats.org/officeDocument/2006/relationships/hyperlink" Target="http://www.thingiverse.com/thatcloudguy" TargetMode="External"/><Relationship Id="rId192" Type="http://schemas.openxmlformats.org/officeDocument/2006/relationships/image" Target="media/image50.emf"/><Relationship Id="rId206" Type="http://schemas.openxmlformats.org/officeDocument/2006/relationships/image" Target="media/image64.emf"/><Relationship Id="rId227" Type="http://schemas.openxmlformats.org/officeDocument/2006/relationships/image" Target="media/image85.png"/><Relationship Id="rId248" Type="http://schemas.openxmlformats.org/officeDocument/2006/relationships/footer" Target="foot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6.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creativecommons.org/licenses/by-sa/3.0/" TargetMode="External"/><Relationship Id="rId161" Type="http://schemas.openxmlformats.org/officeDocument/2006/relationships/image" Target="media/image34.png"/><Relationship Id="rId182" Type="http://schemas.openxmlformats.org/officeDocument/2006/relationships/image" Target="media/image40.png"/><Relationship Id="rId217" Type="http://schemas.openxmlformats.org/officeDocument/2006/relationships/image" Target="media/image75.emf"/><Relationship Id="rId6" Type="http://schemas.openxmlformats.org/officeDocument/2006/relationships/footnotes" Target="footnotes.xml"/><Relationship Id="rId238" Type="http://schemas.openxmlformats.org/officeDocument/2006/relationships/image" Target="media/image96.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creativecommons.org/licenses/by/3.0/"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hyperlink" Target="http://www.thingiverse.com/thing:31627" TargetMode="External"/><Relationship Id="rId151" Type="http://schemas.openxmlformats.org/officeDocument/2006/relationships/hyperlink" Target="http://www.thingiverse.com/nicksears" TargetMode="External"/><Relationship Id="rId172" Type="http://schemas.openxmlformats.org/officeDocument/2006/relationships/hyperlink" Target="http://creativecommons.org/licenses/by-sa/3.0/" TargetMode="External"/><Relationship Id="rId193" Type="http://schemas.openxmlformats.org/officeDocument/2006/relationships/image" Target="media/image51.emf"/><Relationship Id="rId207" Type="http://schemas.openxmlformats.org/officeDocument/2006/relationships/image" Target="media/image65.emf"/><Relationship Id="rId228" Type="http://schemas.openxmlformats.org/officeDocument/2006/relationships/image" Target="media/image86.png"/><Relationship Id="rId249" Type="http://schemas.openxmlformats.org/officeDocument/2006/relationships/fontTable" Target="fontTable.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image" Target="media/image23.png"/><Relationship Id="rId141" Type="http://schemas.openxmlformats.org/officeDocument/2006/relationships/image" Target="media/image29.png"/><Relationship Id="rId7" Type="http://schemas.openxmlformats.org/officeDocument/2006/relationships/endnotes" Target="endnotes.xml"/><Relationship Id="rId162" Type="http://schemas.openxmlformats.org/officeDocument/2006/relationships/hyperlink" Target="http://www.thingiverse.com/thing:1582399" TargetMode="External"/><Relationship Id="rId183" Type="http://schemas.openxmlformats.org/officeDocument/2006/relationships/image" Target="media/image41.png"/><Relationship Id="rId218" Type="http://schemas.openxmlformats.org/officeDocument/2006/relationships/image" Target="media/image76.png"/><Relationship Id="rId239" Type="http://schemas.openxmlformats.org/officeDocument/2006/relationships/image" Target="media/image97.emf"/><Relationship Id="rId250" Type="http://schemas.microsoft.com/office/2011/relationships/people" Target="people.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Roboduck" TargetMode="External"/><Relationship Id="rId152" Type="http://schemas.openxmlformats.org/officeDocument/2006/relationships/hyperlink" Target="http://creativecommons.org/licenses/by-sa/3.0/" TargetMode="External"/><Relationship Id="rId173" Type="http://schemas.openxmlformats.org/officeDocument/2006/relationships/image" Target="media/image37.png"/><Relationship Id="rId194" Type="http://schemas.openxmlformats.org/officeDocument/2006/relationships/image" Target="media/image52.png"/><Relationship Id="rId208" Type="http://schemas.openxmlformats.org/officeDocument/2006/relationships/image" Target="media/image66.emf"/><Relationship Id="rId229" Type="http://schemas.openxmlformats.org/officeDocument/2006/relationships/image" Target="media/image87.png"/><Relationship Id="rId240" Type="http://schemas.openxmlformats.org/officeDocument/2006/relationships/image" Target="media/image98.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hyperlink" Target="http://www.thingiverse.com/thing:182123" TargetMode="External"/><Relationship Id="rId142" Type="http://schemas.openxmlformats.org/officeDocument/2006/relationships/hyperlink" Target="http://www.thingiverse.com/thing:296967" TargetMode="External"/><Relationship Id="rId163" Type="http://schemas.openxmlformats.org/officeDocument/2006/relationships/hyperlink" Target="http://www.thingiverse.com/insapio" TargetMode="External"/><Relationship Id="rId184" Type="http://schemas.openxmlformats.org/officeDocument/2006/relationships/image" Target="media/image42.png"/><Relationship Id="rId219" Type="http://schemas.openxmlformats.org/officeDocument/2006/relationships/image" Target="media/image77.png"/><Relationship Id="rId230" Type="http://schemas.openxmlformats.org/officeDocument/2006/relationships/image" Target="media/image88.png"/><Relationship Id="rId251" Type="http://schemas.openxmlformats.org/officeDocument/2006/relationships/theme" Target="theme/theme1.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creativecommons.org/licenses/by/3.0/" TargetMode="External"/><Relationship Id="rId153" Type="http://schemas.openxmlformats.org/officeDocument/2006/relationships/image" Target="media/image32.png"/><Relationship Id="rId174" Type="http://schemas.openxmlformats.org/officeDocument/2006/relationships/hyperlink" Target="http://www.thingiverse.com/thing:985040" TargetMode="External"/><Relationship Id="rId195" Type="http://schemas.openxmlformats.org/officeDocument/2006/relationships/image" Target="media/image53.emf"/><Relationship Id="rId209" Type="http://schemas.openxmlformats.org/officeDocument/2006/relationships/image" Target="media/image67.emf"/><Relationship Id="rId220" Type="http://schemas.openxmlformats.org/officeDocument/2006/relationships/image" Target="media/image78.png"/><Relationship Id="rId241" Type="http://schemas.openxmlformats.org/officeDocument/2006/relationships/image" Target="media/image99.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YahooJAPAN" TargetMode="External"/><Relationship Id="rId143" Type="http://schemas.openxmlformats.org/officeDocument/2006/relationships/hyperlink" Target="http://www.thingiverse.com/threonin" TargetMode="External"/><Relationship Id="rId164" Type="http://schemas.openxmlformats.org/officeDocument/2006/relationships/hyperlink" Target="http://creativecommons.org/licenses/by/3.0/" TargetMode="External"/><Relationship Id="rId185"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creativecommons.org/licenses/by-sa/3.0/" TargetMode="External"/><Relationship Id="rId210" Type="http://schemas.openxmlformats.org/officeDocument/2006/relationships/image" Target="media/image68.emf"/><Relationship Id="rId215" Type="http://schemas.openxmlformats.org/officeDocument/2006/relationships/image" Target="media/image73.emf"/><Relationship Id="rId236" Type="http://schemas.openxmlformats.org/officeDocument/2006/relationships/image" Target="media/image94.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9.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image" Target="media/image27.png"/><Relationship Id="rId154" Type="http://schemas.openxmlformats.org/officeDocument/2006/relationships/hyperlink" Target="http://www.thingiverse.com/thing:12349" TargetMode="External"/><Relationship Id="rId175" Type="http://schemas.openxmlformats.org/officeDocument/2006/relationships/hyperlink" Target="http://www.thingiverse.com/Bl0K3" TargetMode="External"/><Relationship Id="rId196" Type="http://schemas.openxmlformats.org/officeDocument/2006/relationships/image" Target="media/image54.png"/><Relationship Id="rId200" Type="http://schemas.openxmlformats.org/officeDocument/2006/relationships/image" Target="media/image58.png"/><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9.png"/><Relationship Id="rId242" Type="http://schemas.openxmlformats.org/officeDocument/2006/relationships/image" Target="media/image100.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creativecommons.org/licenses/by/3.0/" TargetMode="External"/><Relationship Id="rId144" Type="http://schemas.openxmlformats.org/officeDocument/2006/relationships/hyperlink" Target="http://creativecommons.org/licenses/by-sa/3.0/"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image" Target="media/image35.png"/><Relationship Id="rId186" Type="http://schemas.openxmlformats.org/officeDocument/2006/relationships/image" Target="media/image44.emf"/><Relationship Id="rId211" Type="http://schemas.openxmlformats.org/officeDocument/2006/relationships/image" Target="media/image69.emf"/><Relationship Id="rId232" Type="http://schemas.openxmlformats.org/officeDocument/2006/relationships/image" Target="media/image90.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hyperlink" Target="http://www.thingiverse.com/thing:1279978" TargetMode="External"/><Relationship Id="rId80" Type="http://schemas.openxmlformats.org/officeDocument/2006/relationships/image" Target="media/image6.png"/><Relationship Id="rId155" Type="http://schemas.openxmlformats.org/officeDocument/2006/relationships/hyperlink" Target="http://www.thingiverse.com/Alf_Arobase" TargetMode="External"/><Relationship Id="rId176" Type="http://schemas.openxmlformats.org/officeDocument/2006/relationships/hyperlink" Target="http://creativecommons.org/licenses/by-sa/3.0/" TargetMode="External"/><Relationship Id="rId197" Type="http://schemas.openxmlformats.org/officeDocument/2006/relationships/image" Target="media/image55.emf"/><Relationship Id="rId201" Type="http://schemas.openxmlformats.org/officeDocument/2006/relationships/image" Target="media/image59.png"/><Relationship Id="rId222" Type="http://schemas.openxmlformats.org/officeDocument/2006/relationships/image" Target="media/image80.png"/><Relationship Id="rId243" Type="http://schemas.openxmlformats.org/officeDocument/2006/relationships/image" Target="media/image101.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image" Target="media/image24.png"/><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image" Target="media/image30.png"/><Relationship Id="rId166" Type="http://schemas.openxmlformats.org/officeDocument/2006/relationships/hyperlink" Target="http://www.thingiverse.com/thing:896836" TargetMode="External"/><Relationship Id="rId187" Type="http://schemas.openxmlformats.org/officeDocument/2006/relationships/image" Target="media/image45.emf"/><Relationship Id="rId1" Type="http://schemas.openxmlformats.org/officeDocument/2006/relationships/customXml" Target="../customXml/item1.xml"/><Relationship Id="rId212" Type="http://schemas.openxmlformats.org/officeDocument/2006/relationships/image" Target="media/image70.emf"/><Relationship Id="rId233" Type="http://schemas.openxmlformats.org/officeDocument/2006/relationships/image" Target="media/image91.emf"/><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lukie80" TargetMode="External"/><Relationship Id="rId156" Type="http://schemas.openxmlformats.org/officeDocument/2006/relationships/hyperlink" Target="http://creativecommons.org/licenses/GPL/2.0/" TargetMode="External"/><Relationship Id="rId177" Type="http://schemas.openxmlformats.org/officeDocument/2006/relationships/image" Target="media/image38.png"/><Relationship Id="rId198" Type="http://schemas.openxmlformats.org/officeDocument/2006/relationships/image" Target="media/image56.png"/><Relationship Id="rId202" Type="http://schemas.openxmlformats.org/officeDocument/2006/relationships/image" Target="media/image60.emf"/><Relationship Id="rId223" Type="http://schemas.openxmlformats.org/officeDocument/2006/relationships/image" Target="media/image81.png"/><Relationship Id="rId244" Type="http://schemas.openxmlformats.org/officeDocument/2006/relationships/image" Target="media/image102.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hyperlink" Target="http://www.thingiverse.com/thing:260134" TargetMode="External"/><Relationship Id="rId146" Type="http://schemas.openxmlformats.org/officeDocument/2006/relationships/hyperlink" Target="http://www.thingiverse.com/thing:1551" TargetMode="External"/><Relationship Id="rId167" Type="http://schemas.openxmlformats.org/officeDocument/2006/relationships/hyperlink" Target="http://www.thingiverse.com/chayesSAS" TargetMode="External"/><Relationship Id="rId188" Type="http://schemas.openxmlformats.org/officeDocument/2006/relationships/image" Target="media/image46.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1.emf"/><Relationship Id="rId234" Type="http://schemas.openxmlformats.org/officeDocument/2006/relationships/image" Target="media/image92.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creativecommons.org/licenses/by/3.0/" TargetMode="External"/><Relationship Id="rId157" Type="http://schemas.openxmlformats.org/officeDocument/2006/relationships/image" Target="media/image33.png"/><Relationship Id="rId178" Type="http://schemas.openxmlformats.org/officeDocument/2006/relationships/hyperlink" Target="http://www.thingiverse.com/thing:985040" TargetMode="External"/><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7.emf"/><Relationship Id="rId203" Type="http://schemas.openxmlformats.org/officeDocument/2006/relationships/image" Target="media/image61.png"/><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2.png"/><Relationship Id="rId245" Type="http://schemas.openxmlformats.org/officeDocument/2006/relationships/image" Target="media/image103.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willie" TargetMode="External"/><Relationship Id="rId147" Type="http://schemas.openxmlformats.org/officeDocument/2006/relationships/hyperlink" Target="http://www.thingiverse.com/deherzog" TargetMode="External"/><Relationship Id="rId168" Type="http://schemas.openxmlformats.org/officeDocument/2006/relationships/hyperlink" Target="http://creativecommons.org/licenses/by-sa/3.0/"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7.emf"/><Relationship Id="rId3" Type="http://schemas.openxmlformats.org/officeDocument/2006/relationships/styles" Target="styles.xml"/><Relationship Id="rId214" Type="http://schemas.openxmlformats.org/officeDocument/2006/relationships/image" Target="media/image72.emf"/><Relationship Id="rId235" Type="http://schemas.openxmlformats.org/officeDocument/2006/relationships/image" Target="media/image93.emf"/><Relationship Id="rId116" Type="http://schemas.openxmlformats.org/officeDocument/2006/relationships/image" Target="media/image21.png"/><Relationship Id="rId137" Type="http://schemas.openxmlformats.org/officeDocument/2006/relationships/image" Target="media/image28.png"/><Relationship Id="rId158" Type="http://schemas.openxmlformats.org/officeDocument/2006/relationships/hyperlink" Target="http://www.thingiverse.com/thing:66611" TargetMode="External"/><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Bl0K3" TargetMode="External"/><Relationship Id="rId190" Type="http://schemas.openxmlformats.org/officeDocument/2006/relationships/image" Target="media/image48.emf"/><Relationship Id="rId204" Type="http://schemas.openxmlformats.org/officeDocument/2006/relationships/image" Target="media/image62.emf"/><Relationship Id="rId225" Type="http://schemas.openxmlformats.org/officeDocument/2006/relationships/image" Target="media/image83.png"/><Relationship Id="rId246" Type="http://schemas.openxmlformats.org/officeDocument/2006/relationships/image" Target="media/image104.emf"/><Relationship Id="rId106" Type="http://schemas.openxmlformats.org/officeDocument/2006/relationships/image" Target="media/image11.png"/><Relationship Id="rId127" Type="http://schemas.openxmlformats.org/officeDocument/2006/relationships/hyperlink" Target="http://creativecommons.org/publicdomain/zero/1.0/"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creativecommons.org/licenses/publicdomain/" TargetMode="External"/><Relationship Id="rId16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4826</TotalTime>
  <Pages>179</Pages>
  <Words>38905</Words>
  <Characters>221765</Characters>
  <Application>Microsoft Office Word</Application>
  <DocSecurity>0</DocSecurity>
  <Lines>1848</Lines>
  <Paragraphs>520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260150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Gonzalez, Jordi</cp:lastModifiedBy>
  <cp:revision>37</cp:revision>
  <cp:lastPrinted>2025-03-01T21:06:00Z</cp:lastPrinted>
  <dcterms:created xsi:type="dcterms:W3CDTF">2023-11-07T22:05:00Z</dcterms:created>
  <dcterms:modified xsi:type="dcterms:W3CDTF">2025-03-03T10:09:00Z</dcterms:modified>
</cp:coreProperties>
</file>
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5B6F13B2" w:rsidR="00F31577" w:rsidRDefault="00162F26" w:rsidP="00F31577">
            <w:r>
              <w:t>2.</w:t>
            </w:r>
            <w:r w:rsidR="00A86115">
              <w:t>4</w:t>
            </w:r>
            <w:r>
              <w:t>.</w:t>
            </w:r>
            <w:r w:rsidR="0010286D">
              <w:t>1</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6D202E0A" w:rsidR="00F31577" w:rsidRDefault="00F76F9F"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8A1E91" w:rsidRDefault="003C5296" w:rsidP="00386EB8">
      <w:pPr>
        <w:jc w:val="center"/>
        <w:rPr>
          <w:sz w:val="36"/>
          <w:szCs w:val="36"/>
        </w:rPr>
      </w:pPr>
    </w:p>
    <w:p w14:paraId="14B6AC43" w14:textId="77777777" w:rsidR="003C5296" w:rsidRPr="008A1E91" w:rsidRDefault="003C5296" w:rsidP="008A1E91">
      <w:pPr>
        <w:rPr>
          <w:sz w:val="36"/>
          <w:szCs w:val="36"/>
        </w:rPr>
      </w:pPr>
      <w:bookmarkStart w:id="0" w:name="_Toc334854562"/>
      <w:r w:rsidRPr="008A1E91">
        <w:rPr>
          <w:sz w:val="36"/>
          <w:szCs w:val="36"/>
        </w:rPr>
        <w:t>Revisions:</w:t>
      </w:r>
      <w:bookmarkEnd w:id="0"/>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r>
              <w:rPr>
                <w:sz w:val="18"/>
                <w:szCs w:val="18"/>
              </w:rPr>
              <w:t>Misc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 xml:space="preserve">Add </w:t>
            </w:r>
            <w:proofErr w:type="spellStart"/>
            <w:r>
              <w:rPr>
                <w:sz w:val="18"/>
                <w:szCs w:val="18"/>
              </w:rPr>
              <w:t>ballmode</w:t>
            </w:r>
            <w:proofErr w:type="spellEnd"/>
            <w:r>
              <w:rPr>
                <w:sz w:val="18"/>
                <w:szCs w:val="18"/>
              </w:rPr>
              <w:t xml:space="preserv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w:t>
            </w:r>
            <w:proofErr w:type="spellStart"/>
            <w:r w:rsidR="00A86AAB">
              <w:rPr>
                <w:sz w:val="18"/>
                <w:szCs w:val="18"/>
              </w:rPr>
              <w:t>ballmode</w:t>
            </w:r>
            <w:proofErr w:type="spellEnd"/>
            <w:r w:rsidR="00A86AAB">
              <w:rPr>
                <w:sz w:val="18"/>
                <w:szCs w:val="18"/>
              </w:rPr>
              <w:t xml:space="preserve">  test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w:t>
            </w:r>
            <w:proofErr w:type="spellStart"/>
            <w:r>
              <w:rPr>
                <w:sz w:val="18"/>
                <w:szCs w:val="18"/>
              </w:rPr>
              <w:t>Test_Suite</w:t>
            </w:r>
            <w:proofErr w:type="spellEnd"/>
            <w:r>
              <w:rPr>
                <w:sz w:val="18"/>
                <w:szCs w:val="18"/>
              </w:rPr>
              <w:t xml:space="preserve"> issues 65, 6</w:t>
            </w:r>
            <w:r w:rsidR="00402BE2">
              <w:rPr>
                <w:sz w:val="18"/>
                <w:szCs w:val="18"/>
              </w:rPr>
              <w:t>6</w:t>
            </w:r>
            <w:r w:rsidR="00DC427D">
              <w:rPr>
                <w:sz w:val="18"/>
                <w:szCs w:val="18"/>
              </w:rPr>
              <w:t>. Modified positive test cases 321_01, 506_01, 304_</w:t>
            </w:r>
            <w:proofErr w:type="gramStart"/>
            <w:r w:rsidR="00DC427D">
              <w:rPr>
                <w:sz w:val="18"/>
                <w:szCs w:val="18"/>
              </w:rPr>
              <w:t>04, and</w:t>
            </w:r>
            <w:proofErr w:type="gramEnd"/>
            <w:r w:rsidR="00DC427D">
              <w:rPr>
                <w:sz w:val="18"/>
                <w:szCs w:val="18"/>
              </w:rPr>
              <w:t xml:space="preserve">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w:t>
            </w:r>
            <w:proofErr w:type="spellStart"/>
            <w:r>
              <w:rPr>
                <w:sz w:val="18"/>
                <w:szCs w:val="18"/>
              </w:rPr>
              <w:t>Github</w:t>
            </w:r>
            <w:proofErr w:type="spellEnd"/>
            <w:r>
              <w:rPr>
                <w:sz w:val="18"/>
                <w:szCs w:val="18"/>
              </w:rPr>
              <w:t xml:space="preserve">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r w:rsidR="0071155F" w:rsidRPr="00007691" w14:paraId="4335F21E" w14:textId="77777777" w:rsidTr="00A57263">
        <w:tc>
          <w:tcPr>
            <w:tcW w:w="1231" w:type="dxa"/>
          </w:tcPr>
          <w:p w14:paraId="053CBA57" w14:textId="3F6EDEF7" w:rsidR="0071155F" w:rsidRDefault="0071155F" w:rsidP="00A86AAB">
            <w:pPr>
              <w:jc w:val="center"/>
              <w:rPr>
                <w:sz w:val="18"/>
                <w:szCs w:val="18"/>
              </w:rPr>
            </w:pPr>
            <w:r>
              <w:rPr>
                <w:sz w:val="18"/>
                <w:szCs w:val="18"/>
              </w:rPr>
              <w:t>2.1.0</w:t>
            </w:r>
          </w:p>
        </w:tc>
        <w:tc>
          <w:tcPr>
            <w:tcW w:w="6141" w:type="dxa"/>
          </w:tcPr>
          <w:p w14:paraId="05C55C46" w14:textId="2FB7F97E" w:rsidR="0071155F" w:rsidRDefault="0071155F" w:rsidP="00A86AAB">
            <w:pPr>
              <w:rPr>
                <w:sz w:val="18"/>
                <w:szCs w:val="18"/>
              </w:rPr>
            </w:pPr>
            <w:r>
              <w:rPr>
                <w:sz w:val="18"/>
                <w:szCs w:val="18"/>
              </w:rPr>
              <w:t xml:space="preserve">Added </w:t>
            </w:r>
            <w:r w:rsidR="00F76F9F">
              <w:rPr>
                <w:sz w:val="18"/>
                <w:szCs w:val="18"/>
              </w:rPr>
              <w:t>t</w:t>
            </w:r>
            <w:r w:rsidR="00326357">
              <w:rPr>
                <w:sz w:val="18"/>
                <w:szCs w:val="18"/>
              </w:rPr>
              <w:t>est</w:t>
            </w:r>
            <w:r w:rsidR="00F76F9F">
              <w:rPr>
                <w:sz w:val="18"/>
                <w:szCs w:val="18"/>
              </w:rPr>
              <w:t xml:space="preserve"> </w:t>
            </w:r>
            <w:r>
              <w:rPr>
                <w:sz w:val="18"/>
                <w:szCs w:val="18"/>
              </w:rPr>
              <w:t xml:space="preserve">cases for </w:t>
            </w:r>
            <w:proofErr w:type="spellStart"/>
            <w:r>
              <w:rPr>
                <w:sz w:val="18"/>
                <w:szCs w:val="18"/>
              </w:rPr>
              <w:t>TriangleSets</w:t>
            </w:r>
            <w:proofErr w:type="spellEnd"/>
            <w:r>
              <w:rPr>
                <w:sz w:val="18"/>
                <w:szCs w:val="18"/>
              </w:rPr>
              <w:t xml:space="preserve">, </w:t>
            </w:r>
            <w:proofErr w:type="spellStart"/>
            <w:r>
              <w:rPr>
                <w:sz w:val="18"/>
                <w:szCs w:val="18"/>
              </w:rPr>
              <w:t>MirrorMesh</w:t>
            </w:r>
            <w:proofErr w:type="spellEnd"/>
            <w:r>
              <w:rPr>
                <w:sz w:val="18"/>
                <w:szCs w:val="18"/>
              </w:rPr>
              <w:t xml:space="preserve">, and other small changes </w:t>
            </w:r>
            <w:r w:rsidR="00326357">
              <w:rPr>
                <w:sz w:val="18"/>
                <w:szCs w:val="18"/>
              </w:rPr>
              <w:t xml:space="preserve">based on changes to </w:t>
            </w:r>
            <w:r>
              <w:rPr>
                <w:sz w:val="18"/>
                <w:szCs w:val="18"/>
              </w:rPr>
              <w:t xml:space="preserve">the 1.3.0 version of the Core </w:t>
            </w:r>
            <w:r w:rsidR="00326357">
              <w:rPr>
                <w:sz w:val="18"/>
                <w:szCs w:val="18"/>
              </w:rPr>
              <w:t>Specification and Open Issues on Git Hub. These test cases were placed in Suite 9</w:t>
            </w:r>
          </w:p>
        </w:tc>
        <w:tc>
          <w:tcPr>
            <w:tcW w:w="1978" w:type="dxa"/>
          </w:tcPr>
          <w:p w14:paraId="7F719389" w14:textId="439C242F" w:rsidR="0071155F" w:rsidRDefault="00326357" w:rsidP="00A86AAB">
            <w:pPr>
              <w:rPr>
                <w:sz w:val="18"/>
                <w:szCs w:val="18"/>
              </w:rPr>
            </w:pPr>
            <w:r>
              <w:rPr>
                <w:sz w:val="18"/>
                <w:szCs w:val="18"/>
              </w:rPr>
              <w:t>JZ – 4/6/22</w:t>
            </w:r>
          </w:p>
        </w:tc>
      </w:tr>
      <w:tr w:rsidR="00F76F9F" w:rsidRPr="00007691" w14:paraId="0C6AD241" w14:textId="77777777" w:rsidTr="00A57263">
        <w:tc>
          <w:tcPr>
            <w:tcW w:w="1231" w:type="dxa"/>
          </w:tcPr>
          <w:p w14:paraId="10E65F64" w14:textId="41C78642" w:rsidR="00F76F9F" w:rsidRDefault="00F76F9F" w:rsidP="00A86AAB">
            <w:pPr>
              <w:jc w:val="center"/>
              <w:rPr>
                <w:sz w:val="18"/>
                <w:szCs w:val="18"/>
              </w:rPr>
            </w:pPr>
            <w:r>
              <w:rPr>
                <w:sz w:val="18"/>
                <w:szCs w:val="18"/>
              </w:rPr>
              <w:t>2.20</w:t>
            </w:r>
          </w:p>
        </w:tc>
        <w:tc>
          <w:tcPr>
            <w:tcW w:w="6141" w:type="dxa"/>
          </w:tcPr>
          <w:p w14:paraId="70E64A67" w14:textId="42EA2830" w:rsidR="00F76F9F" w:rsidRDefault="00F76F9F" w:rsidP="00A86AAB">
            <w:pPr>
              <w:rPr>
                <w:sz w:val="18"/>
                <w:szCs w:val="18"/>
              </w:rPr>
            </w:pPr>
            <w:r>
              <w:rPr>
                <w:sz w:val="18"/>
                <w:szCs w:val="18"/>
              </w:rPr>
              <w:t>Added test cases for Production Alternatives Extension</w:t>
            </w:r>
            <w:r w:rsidR="00197EB3">
              <w:rPr>
                <w:sz w:val="18"/>
                <w:szCs w:val="18"/>
              </w:rPr>
              <w:t>. Moved test 321_01 to a negative test case.</w:t>
            </w:r>
          </w:p>
        </w:tc>
        <w:tc>
          <w:tcPr>
            <w:tcW w:w="1978" w:type="dxa"/>
          </w:tcPr>
          <w:p w14:paraId="4DC151C5" w14:textId="5A6ABF0D" w:rsidR="00F76F9F" w:rsidRDefault="00F76F9F" w:rsidP="00A86AAB">
            <w:pPr>
              <w:rPr>
                <w:sz w:val="18"/>
                <w:szCs w:val="18"/>
              </w:rPr>
            </w:pPr>
            <w:r>
              <w:rPr>
                <w:sz w:val="18"/>
                <w:szCs w:val="18"/>
              </w:rPr>
              <w:t>JZ – 12/14/22</w:t>
            </w:r>
          </w:p>
        </w:tc>
      </w:tr>
      <w:tr w:rsidR="00646ADA" w:rsidRPr="00007691" w14:paraId="4ECE0474" w14:textId="77777777" w:rsidTr="00A57263">
        <w:tc>
          <w:tcPr>
            <w:tcW w:w="1231" w:type="dxa"/>
          </w:tcPr>
          <w:p w14:paraId="56B4BB5C" w14:textId="220D1D99" w:rsidR="00646ADA" w:rsidRDefault="004721C2" w:rsidP="00A86AAB">
            <w:pPr>
              <w:jc w:val="center"/>
              <w:rPr>
                <w:sz w:val="18"/>
                <w:szCs w:val="18"/>
              </w:rPr>
            </w:pPr>
            <w:r>
              <w:rPr>
                <w:sz w:val="18"/>
                <w:szCs w:val="18"/>
              </w:rPr>
              <w:t>2.3.0</w:t>
            </w:r>
          </w:p>
        </w:tc>
        <w:tc>
          <w:tcPr>
            <w:tcW w:w="6141" w:type="dxa"/>
          </w:tcPr>
          <w:p w14:paraId="6E84A6F0" w14:textId="0EBFFDA7" w:rsidR="00646ADA" w:rsidRDefault="004721C2" w:rsidP="00A86AAB">
            <w:pPr>
              <w:rPr>
                <w:sz w:val="18"/>
                <w:szCs w:val="18"/>
              </w:rPr>
            </w:pPr>
            <w:r>
              <w:rPr>
                <w:sz w:val="18"/>
                <w:szCs w:val="18"/>
              </w:rPr>
              <w:t>Added test cases for Boolean Extension</w:t>
            </w:r>
            <w:r w:rsidR="00765B58">
              <w:rPr>
                <w:sz w:val="18"/>
                <w:szCs w:val="18"/>
              </w:rPr>
              <w:t>.</w:t>
            </w:r>
          </w:p>
        </w:tc>
        <w:tc>
          <w:tcPr>
            <w:tcW w:w="1978" w:type="dxa"/>
          </w:tcPr>
          <w:p w14:paraId="72054251" w14:textId="5A168D32" w:rsidR="00646ADA" w:rsidRDefault="00C31ACB" w:rsidP="00A86AAB">
            <w:pPr>
              <w:rPr>
                <w:sz w:val="18"/>
                <w:szCs w:val="18"/>
              </w:rPr>
            </w:pPr>
            <w:r>
              <w:rPr>
                <w:sz w:val="18"/>
                <w:szCs w:val="18"/>
              </w:rPr>
              <w:t>CZ – 10/25/2</w:t>
            </w:r>
            <w:r w:rsidR="00A86115">
              <w:rPr>
                <w:sz w:val="18"/>
                <w:szCs w:val="18"/>
              </w:rPr>
              <w:t>3</w:t>
            </w:r>
          </w:p>
        </w:tc>
      </w:tr>
      <w:tr w:rsidR="00A86115" w:rsidRPr="00007691" w14:paraId="07C18045" w14:textId="77777777" w:rsidTr="00A57263">
        <w:tc>
          <w:tcPr>
            <w:tcW w:w="1231" w:type="dxa"/>
          </w:tcPr>
          <w:p w14:paraId="6AB4107E" w14:textId="3721C9D6" w:rsidR="00A86115" w:rsidRDefault="00A86115" w:rsidP="00A86AAB">
            <w:pPr>
              <w:jc w:val="center"/>
              <w:rPr>
                <w:sz w:val="18"/>
                <w:szCs w:val="18"/>
              </w:rPr>
            </w:pPr>
            <w:r>
              <w:rPr>
                <w:sz w:val="18"/>
                <w:szCs w:val="18"/>
              </w:rPr>
              <w:t>2.4.0</w:t>
            </w:r>
          </w:p>
        </w:tc>
        <w:tc>
          <w:tcPr>
            <w:tcW w:w="6141" w:type="dxa"/>
          </w:tcPr>
          <w:p w14:paraId="18E9A850" w14:textId="69F704F3" w:rsidR="00A86115" w:rsidRDefault="00A86115" w:rsidP="00A86AAB">
            <w:pPr>
              <w:rPr>
                <w:sz w:val="18"/>
                <w:szCs w:val="18"/>
              </w:rPr>
            </w:pPr>
            <w:r>
              <w:rPr>
                <w:sz w:val="18"/>
                <w:szCs w:val="18"/>
              </w:rPr>
              <w:t>Added test cases for Displacement Extension</w:t>
            </w:r>
          </w:p>
        </w:tc>
        <w:tc>
          <w:tcPr>
            <w:tcW w:w="1978" w:type="dxa"/>
          </w:tcPr>
          <w:p w14:paraId="56EAC62D" w14:textId="61B433A5" w:rsidR="00A86115" w:rsidRDefault="00A86115" w:rsidP="00A86AAB">
            <w:pPr>
              <w:rPr>
                <w:sz w:val="18"/>
                <w:szCs w:val="18"/>
              </w:rPr>
            </w:pPr>
            <w:r>
              <w:rPr>
                <w:sz w:val="18"/>
                <w:szCs w:val="18"/>
              </w:rPr>
              <w:t>JZ – 3/24/24</w:t>
            </w:r>
          </w:p>
        </w:tc>
      </w:tr>
      <w:tr w:rsidR="0010286D" w:rsidRPr="00007691" w14:paraId="6B024B91" w14:textId="77777777" w:rsidTr="00A57263">
        <w:tc>
          <w:tcPr>
            <w:tcW w:w="1231" w:type="dxa"/>
          </w:tcPr>
          <w:p w14:paraId="4711BFFE" w14:textId="5796BAEF" w:rsidR="0010286D" w:rsidRDefault="0010286D" w:rsidP="00A86AAB">
            <w:pPr>
              <w:jc w:val="center"/>
              <w:rPr>
                <w:sz w:val="18"/>
                <w:szCs w:val="18"/>
              </w:rPr>
            </w:pPr>
            <w:r>
              <w:rPr>
                <w:sz w:val="18"/>
                <w:szCs w:val="18"/>
              </w:rPr>
              <w:t>2.4.1</w:t>
            </w:r>
          </w:p>
        </w:tc>
        <w:tc>
          <w:tcPr>
            <w:tcW w:w="6141" w:type="dxa"/>
          </w:tcPr>
          <w:p w14:paraId="353995B0" w14:textId="77777777" w:rsidR="0010286D" w:rsidRDefault="0010286D" w:rsidP="00A86AAB">
            <w:pPr>
              <w:rPr>
                <w:sz w:val="18"/>
                <w:szCs w:val="18"/>
              </w:rPr>
            </w:pPr>
            <w:r>
              <w:rPr>
                <w:sz w:val="18"/>
                <w:szCs w:val="18"/>
              </w:rPr>
              <w:t>Minor changes to Boolean and Displacement test cases</w:t>
            </w:r>
            <w:r w:rsidR="00DF776B">
              <w:rPr>
                <w:sz w:val="18"/>
                <w:szCs w:val="18"/>
              </w:rPr>
              <w:t>.</w:t>
            </w:r>
          </w:p>
          <w:p w14:paraId="0EFF40FB" w14:textId="50714D79" w:rsidR="00DF776B" w:rsidRDefault="00DF776B" w:rsidP="00A86AAB">
            <w:pPr>
              <w:rPr>
                <w:sz w:val="18"/>
                <w:szCs w:val="18"/>
              </w:rPr>
            </w:pPr>
            <w:r>
              <w:rPr>
                <w:sz w:val="18"/>
                <w:szCs w:val="18"/>
              </w:rPr>
              <w:t xml:space="preserve">Removed </w:t>
            </w:r>
            <w:r w:rsidR="0072384B">
              <w:rPr>
                <w:sz w:val="18"/>
                <w:szCs w:val="18"/>
              </w:rPr>
              <w:t xml:space="preserve">deprecated </w:t>
            </w:r>
            <w:proofErr w:type="spellStart"/>
            <w:r>
              <w:rPr>
                <w:sz w:val="18"/>
                <w:szCs w:val="18"/>
              </w:rPr>
              <w:t>MirrorMesh</w:t>
            </w:r>
            <w:proofErr w:type="spellEnd"/>
            <w:r w:rsidR="0072384B">
              <w:rPr>
                <w:sz w:val="18"/>
                <w:szCs w:val="18"/>
              </w:rPr>
              <w:t>.</w:t>
            </w:r>
          </w:p>
        </w:tc>
        <w:tc>
          <w:tcPr>
            <w:tcW w:w="1978" w:type="dxa"/>
          </w:tcPr>
          <w:p w14:paraId="689086A2" w14:textId="77777777" w:rsidR="0010286D" w:rsidRDefault="0010286D" w:rsidP="00A86AAB">
            <w:pPr>
              <w:rPr>
                <w:sz w:val="18"/>
                <w:szCs w:val="18"/>
              </w:rPr>
            </w:pPr>
            <w:r>
              <w:rPr>
                <w:sz w:val="18"/>
                <w:szCs w:val="18"/>
              </w:rPr>
              <w:t>JZ – 2/22/25</w:t>
            </w:r>
          </w:p>
          <w:p w14:paraId="716C839E" w14:textId="16227CE7" w:rsidR="0010286D" w:rsidRDefault="0010286D" w:rsidP="00A86AAB">
            <w:pPr>
              <w:rPr>
                <w:sz w:val="18"/>
                <w:szCs w:val="18"/>
              </w:rPr>
            </w:pPr>
          </w:p>
        </w:tc>
      </w:tr>
    </w:tbl>
    <w:p w14:paraId="785F07CF" w14:textId="0719C7DE" w:rsidR="002038C9" w:rsidRDefault="002038C9">
      <w:r>
        <w:br w:type="page"/>
      </w:r>
    </w:p>
    <w:sdt>
      <w:sdtPr>
        <w:rPr>
          <w:rFonts w:eastAsiaTheme="minorHAnsi" w:cstheme="minorBidi"/>
          <w:b w:val="0"/>
          <w:bCs w:val="0"/>
          <w:color w:val="auto"/>
          <w:sz w:val="18"/>
          <w:szCs w:val="18"/>
        </w:rPr>
        <w:id w:val="1357287"/>
        <w:docPartObj>
          <w:docPartGallery w:val="Table of Contents"/>
          <w:docPartUnique/>
        </w:docPartObj>
      </w:sdtPr>
      <w:sdtContent>
        <w:p w14:paraId="290F136D" w14:textId="77777777" w:rsidR="003C5296" w:rsidRPr="0061524D" w:rsidRDefault="4FA9AB4E" w:rsidP="00B029B5">
          <w:pPr>
            <w:pStyle w:val="TOCHeading"/>
            <w:jc w:val="center"/>
            <w:rPr>
              <w:sz w:val="18"/>
              <w:szCs w:val="18"/>
            </w:rPr>
          </w:pPr>
          <w:r w:rsidRPr="0061524D">
            <w:rPr>
              <w:sz w:val="18"/>
              <w:szCs w:val="18"/>
            </w:rPr>
            <w:t>Contents</w:t>
          </w:r>
        </w:p>
        <w:p w14:paraId="74A74168" w14:textId="77318625" w:rsidR="00FA69CE" w:rsidRPr="0061524D" w:rsidRDefault="00664E70">
          <w:pPr>
            <w:pStyle w:val="TOC1"/>
            <w:tabs>
              <w:tab w:val="left" w:pos="440"/>
              <w:tab w:val="right" w:leader="dot" w:pos="9350"/>
            </w:tabs>
            <w:rPr>
              <w:rFonts w:asciiTheme="minorHAnsi" w:eastAsiaTheme="minorEastAsia" w:hAnsiTheme="minorHAnsi"/>
              <w:noProof/>
              <w:kern w:val="2"/>
              <w:sz w:val="18"/>
              <w:szCs w:val="18"/>
              <w14:ligatures w14:val="standardContextual"/>
            </w:rPr>
          </w:pPr>
          <w:r w:rsidRPr="0061524D">
            <w:rPr>
              <w:sz w:val="18"/>
              <w:szCs w:val="18"/>
            </w:rPr>
            <w:fldChar w:fldCharType="begin"/>
          </w:r>
          <w:r w:rsidRPr="0061524D">
            <w:rPr>
              <w:sz w:val="18"/>
              <w:szCs w:val="18"/>
            </w:rPr>
            <w:instrText xml:space="preserve"> TOC \o "1-2" \h \z \u </w:instrText>
          </w:r>
          <w:r w:rsidRPr="0061524D">
            <w:rPr>
              <w:sz w:val="18"/>
              <w:szCs w:val="18"/>
            </w:rPr>
            <w:fldChar w:fldCharType="separate"/>
          </w:r>
          <w:hyperlink w:anchor="_Toc162180979" w:history="1">
            <w:r w:rsidR="00FA69CE" w:rsidRPr="0061524D">
              <w:rPr>
                <w:rStyle w:val="Hyperlink"/>
                <w:rFonts w:cs="Arial"/>
                <w:noProof/>
                <w:sz w:val="18"/>
                <w:szCs w:val="18"/>
              </w:rPr>
              <w:t>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Introduction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_Toc162180979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4</w:t>
            </w:r>
            <w:r w:rsidR="00FA69CE" w:rsidRPr="0061524D">
              <w:rPr>
                <w:noProof/>
                <w:webHidden/>
                <w:sz w:val="18"/>
                <w:szCs w:val="18"/>
              </w:rPr>
              <w:fldChar w:fldCharType="end"/>
            </w:r>
          </w:hyperlink>
        </w:p>
        <w:p w14:paraId="4F851EE7" w14:textId="6D7896F9" w:rsidR="00FA69CE" w:rsidRPr="0061524D" w:rsidRDefault="00000000">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0" w:history="1">
            <w:r w:rsidR="00FA69CE" w:rsidRPr="0061524D">
              <w:rPr>
                <w:rStyle w:val="Hyperlink"/>
                <w:noProof/>
                <w:sz w:val="18"/>
                <w:szCs w:val="18"/>
              </w:rPr>
              <w:t>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Terms and Acronyms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_Toc162180980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4</w:t>
            </w:r>
            <w:r w:rsidR="00FA69CE" w:rsidRPr="0061524D">
              <w:rPr>
                <w:noProof/>
                <w:webHidden/>
                <w:sz w:val="18"/>
                <w:szCs w:val="18"/>
              </w:rPr>
              <w:fldChar w:fldCharType="end"/>
            </w:r>
          </w:hyperlink>
        </w:p>
        <w:p w14:paraId="40FF61F4" w14:textId="558E5F9C" w:rsidR="00FA69CE" w:rsidRPr="0061524D" w:rsidRDefault="00000000">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1" w:history="1">
            <w:r w:rsidR="00FA69CE" w:rsidRPr="0061524D">
              <w:rPr>
                <w:rStyle w:val="Hyperlink"/>
                <w:noProof/>
                <w:sz w:val="18"/>
                <w:szCs w:val="18"/>
              </w:rPr>
              <w:t>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Scope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_Toc162180981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4</w:t>
            </w:r>
            <w:r w:rsidR="00FA69CE" w:rsidRPr="0061524D">
              <w:rPr>
                <w:noProof/>
                <w:webHidden/>
                <w:sz w:val="18"/>
                <w:szCs w:val="18"/>
              </w:rPr>
              <w:fldChar w:fldCharType="end"/>
            </w:r>
          </w:hyperlink>
        </w:p>
        <w:p w14:paraId="205DA5E9" w14:textId="047A5D9E" w:rsidR="00FA69CE" w:rsidRPr="0061524D" w:rsidRDefault="00000000">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2" w:history="1">
            <w:r w:rsidR="00FA69CE" w:rsidRPr="0061524D">
              <w:rPr>
                <w:rStyle w:val="Hyperlink"/>
                <w:noProof/>
                <w:sz w:val="18"/>
                <w:szCs w:val="18"/>
              </w:rPr>
              <w:t>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Test Suite Organization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_Toc162180982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5</w:t>
            </w:r>
            <w:r w:rsidR="00FA69CE" w:rsidRPr="0061524D">
              <w:rPr>
                <w:noProof/>
                <w:webHidden/>
                <w:sz w:val="18"/>
                <w:szCs w:val="18"/>
              </w:rPr>
              <w:fldChar w:fldCharType="end"/>
            </w:r>
          </w:hyperlink>
        </w:p>
        <w:p w14:paraId="43B28E12" w14:textId="18AC8738"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3" w:history="1">
            <w:r w:rsidR="00FA69CE" w:rsidRPr="0061524D">
              <w:rPr>
                <w:rStyle w:val="Hyperlink"/>
                <w:rFonts w:eastAsia="Verdana" w:cs="Verdana"/>
                <w:noProof/>
                <w:sz w:val="18"/>
                <w:szCs w:val="18"/>
              </w:rPr>
              <w:t>5.1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Numbering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_Toc162180983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6</w:t>
            </w:r>
            <w:r w:rsidR="00FA69CE" w:rsidRPr="0061524D">
              <w:rPr>
                <w:noProof/>
                <w:webHidden/>
                <w:sz w:val="18"/>
                <w:szCs w:val="18"/>
              </w:rPr>
              <w:fldChar w:fldCharType="end"/>
            </w:r>
          </w:hyperlink>
        </w:p>
        <w:p w14:paraId="34012BBF" w14:textId="0AAB8C1D"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4" w:history="1">
            <w:r w:rsidR="00FA69CE" w:rsidRPr="0061524D">
              <w:rPr>
                <w:rStyle w:val="Hyperlink"/>
                <w:rFonts w:eastAsia="Verdana" w:cs="Verdana"/>
                <w:noProof/>
                <w:sz w:val="18"/>
                <w:szCs w:val="18"/>
              </w:rPr>
              <w:t>5.2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Size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_Toc162180984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6</w:t>
            </w:r>
            <w:r w:rsidR="00FA69CE" w:rsidRPr="0061524D">
              <w:rPr>
                <w:noProof/>
                <w:webHidden/>
                <w:sz w:val="18"/>
                <w:szCs w:val="18"/>
              </w:rPr>
              <w:fldChar w:fldCharType="end"/>
            </w:r>
          </w:hyperlink>
        </w:p>
        <w:p w14:paraId="2BF804BF" w14:textId="71AC3CED"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5" w:history="1">
            <w:r w:rsidR="00FA69CE" w:rsidRPr="0061524D">
              <w:rPr>
                <w:rStyle w:val="Hyperlink"/>
                <w:rFonts w:eastAsia="Verdana" w:cs="Verdana"/>
                <w:noProof/>
                <w:sz w:val="18"/>
                <w:szCs w:val="18"/>
              </w:rPr>
              <w:t>5.3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Template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_Toc162180985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7</w:t>
            </w:r>
            <w:r w:rsidR="00FA69CE" w:rsidRPr="0061524D">
              <w:rPr>
                <w:noProof/>
                <w:webHidden/>
                <w:sz w:val="18"/>
                <w:szCs w:val="18"/>
              </w:rPr>
              <w:fldChar w:fldCharType="end"/>
            </w:r>
          </w:hyperlink>
        </w:p>
        <w:p w14:paraId="64DADC5D" w14:textId="587ED242"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6" w:history="1">
            <w:r w:rsidR="00FA69CE" w:rsidRPr="0061524D">
              <w:rPr>
                <w:rStyle w:val="Hyperlink"/>
                <w:rFonts w:eastAsia="Verdana" w:cs="Verdana"/>
                <w:noProof/>
                <w:sz w:val="18"/>
                <w:szCs w:val="18"/>
              </w:rPr>
              <w:t>5.4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basematerials name Attribute Mapping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_Toc162180986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8</w:t>
            </w:r>
            <w:r w:rsidR="00FA69CE" w:rsidRPr="0061524D">
              <w:rPr>
                <w:noProof/>
                <w:webHidden/>
                <w:sz w:val="18"/>
                <w:szCs w:val="18"/>
              </w:rPr>
              <w:fldChar w:fldCharType="end"/>
            </w:r>
          </w:hyperlink>
        </w:p>
        <w:p w14:paraId="3B44D8D7" w14:textId="1E27E272" w:rsidR="00FA69CE" w:rsidRPr="0061524D" w:rsidRDefault="00000000">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7" w:history="1">
            <w:r w:rsidR="00FA69CE" w:rsidRPr="0061524D">
              <w:rPr>
                <w:rStyle w:val="Hyperlink"/>
                <w:noProof/>
                <w:sz w:val="18"/>
                <w:szCs w:val="18"/>
              </w:rPr>
              <w:t>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Test Case Definitions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_Toc162180987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9</w:t>
            </w:r>
            <w:r w:rsidR="00FA69CE" w:rsidRPr="0061524D">
              <w:rPr>
                <w:noProof/>
                <w:webHidden/>
                <w:sz w:val="18"/>
                <w:szCs w:val="18"/>
              </w:rPr>
              <w:fldChar w:fldCharType="end"/>
            </w:r>
          </w:hyperlink>
        </w:p>
        <w:p w14:paraId="5B3F9003" w14:textId="1D3A1DBF"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8" w:history="1">
            <w:r w:rsidR="00FA69CE" w:rsidRPr="0061524D">
              <w:rPr>
                <w:rStyle w:val="Hyperlink"/>
                <w:noProof/>
                <w:sz w:val="18"/>
                <w:szCs w:val="18"/>
              </w:rPr>
              <w:t>6.1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OPC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_Toc162180988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9</w:t>
            </w:r>
            <w:r w:rsidR="00FA69CE" w:rsidRPr="0061524D">
              <w:rPr>
                <w:noProof/>
                <w:webHidden/>
                <w:sz w:val="18"/>
                <w:szCs w:val="18"/>
              </w:rPr>
              <w:fldChar w:fldCharType="end"/>
            </w:r>
          </w:hyperlink>
        </w:p>
        <w:p w14:paraId="3084B01D" w14:textId="1871FE71"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9" w:history="1">
            <w:r w:rsidR="00FA69CE" w:rsidRPr="0061524D">
              <w:rPr>
                <w:rStyle w:val="Hyperlink"/>
                <w:iCs/>
                <w:noProof/>
                <w:sz w:val="18"/>
                <w:szCs w:val="18"/>
              </w:rPr>
              <w:t>6.2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OPC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_Toc162180989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11</w:t>
            </w:r>
            <w:r w:rsidR="00FA69CE" w:rsidRPr="0061524D">
              <w:rPr>
                <w:noProof/>
                <w:webHidden/>
                <w:sz w:val="18"/>
                <w:szCs w:val="18"/>
              </w:rPr>
              <w:fldChar w:fldCharType="end"/>
            </w:r>
          </w:hyperlink>
        </w:p>
        <w:p w14:paraId="6D650706" w14:textId="3A2D6FBA"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0" w:history="1">
            <w:r w:rsidR="00FA69CE" w:rsidRPr="0061524D">
              <w:rPr>
                <w:rStyle w:val="Hyperlink"/>
                <w:iCs/>
                <w:noProof/>
                <w:sz w:val="18"/>
                <w:szCs w:val="18"/>
              </w:rPr>
              <w:t>6.3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_Toc162180990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13</w:t>
            </w:r>
            <w:r w:rsidR="00FA69CE" w:rsidRPr="0061524D">
              <w:rPr>
                <w:noProof/>
                <w:webHidden/>
                <w:sz w:val="18"/>
                <w:szCs w:val="18"/>
              </w:rPr>
              <w:fldChar w:fldCharType="end"/>
            </w:r>
          </w:hyperlink>
        </w:p>
        <w:p w14:paraId="57CB5DC0" w14:textId="0F83D83B"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1" w:history="1">
            <w:r w:rsidR="00FA69CE" w:rsidRPr="0061524D">
              <w:rPr>
                <w:rStyle w:val="Hyperlink"/>
                <w:i/>
                <w:iCs/>
                <w:noProof/>
                <w:sz w:val="18"/>
                <w:szCs w:val="18"/>
              </w:rPr>
              <w:t>6.4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3MF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_Toc162180991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25</w:t>
            </w:r>
            <w:r w:rsidR="00FA69CE" w:rsidRPr="0061524D">
              <w:rPr>
                <w:noProof/>
                <w:webHidden/>
                <w:sz w:val="18"/>
                <w:szCs w:val="18"/>
              </w:rPr>
              <w:fldChar w:fldCharType="end"/>
            </w:r>
          </w:hyperlink>
        </w:p>
        <w:p w14:paraId="2FD8703C" w14:textId="53AEDCF8"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2" w:history="1">
            <w:r w:rsidR="00FA69CE" w:rsidRPr="0061524D">
              <w:rPr>
                <w:rStyle w:val="Hyperlink"/>
                <w:noProof/>
                <w:sz w:val="18"/>
                <w:szCs w:val="18"/>
              </w:rPr>
              <w:t>6.5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Material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_Toc162180992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33</w:t>
            </w:r>
            <w:r w:rsidR="00FA69CE" w:rsidRPr="0061524D">
              <w:rPr>
                <w:noProof/>
                <w:webHidden/>
                <w:sz w:val="18"/>
                <w:szCs w:val="18"/>
              </w:rPr>
              <w:fldChar w:fldCharType="end"/>
            </w:r>
          </w:hyperlink>
        </w:p>
        <w:p w14:paraId="1D566D57" w14:textId="5922B9E4"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3" w:history="1">
            <w:r w:rsidR="00FA69CE" w:rsidRPr="0061524D">
              <w:rPr>
                <w:rStyle w:val="Hyperlink"/>
                <w:noProof/>
                <w:sz w:val="18"/>
                <w:szCs w:val="18"/>
              </w:rPr>
              <w:t>6.6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Material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_Toc162180993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52</w:t>
            </w:r>
            <w:r w:rsidR="00FA69CE" w:rsidRPr="0061524D">
              <w:rPr>
                <w:noProof/>
                <w:webHidden/>
                <w:sz w:val="18"/>
                <w:szCs w:val="18"/>
              </w:rPr>
              <w:fldChar w:fldCharType="end"/>
            </w:r>
          </w:hyperlink>
        </w:p>
        <w:p w14:paraId="17AD5748" w14:textId="1F59FC60"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4" w:history="1">
            <w:r w:rsidR="00FA69CE" w:rsidRPr="0061524D">
              <w:rPr>
                <w:rStyle w:val="Hyperlink"/>
                <w:i/>
                <w:iCs/>
                <w:noProof/>
                <w:sz w:val="18"/>
                <w:szCs w:val="18"/>
              </w:rPr>
              <w:t>6.7</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Production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_Toc162180994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55</w:t>
            </w:r>
            <w:r w:rsidR="00FA69CE" w:rsidRPr="0061524D">
              <w:rPr>
                <w:noProof/>
                <w:webHidden/>
                <w:sz w:val="18"/>
                <w:szCs w:val="18"/>
              </w:rPr>
              <w:fldChar w:fldCharType="end"/>
            </w:r>
          </w:hyperlink>
        </w:p>
        <w:p w14:paraId="6FFA333B" w14:textId="0E3DB673"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5" w:history="1">
            <w:r w:rsidR="00FA69CE" w:rsidRPr="0061524D">
              <w:rPr>
                <w:rStyle w:val="Hyperlink"/>
                <w:noProof/>
                <w:sz w:val="18"/>
                <w:szCs w:val="18"/>
              </w:rPr>
              <w:t>6.8</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Production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_Toc162180995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66</w:t>
            </w:r>
            <w:r w:rsidR="00FA69CE" w:rsidRPr="0061524D">
              <w:rPr>
                <w:noProof/>
                <w:webHidden/>
                <w:sz w:val="18"/>
                <w:szCs w:val="18"/>
              </w:rPr>
              <w:fldChar w:fldCharType="end"/>
            </w:r>
          </w:hyperlink>
        </w:p>
        <w:p w14:paraId="6C8C429C" w14:textId="7144A5A0" w:rsidR="00FA69CE" w:rsidRPr="0061524D" w:rsidRDefault="00000000">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6" w:history="1">
            <w:r w:rsidR="00FA69CE" w:rsidRPr="0061524D">
              <w:rPr>
                <w:rStyle w:val="Hyperlink"/>
                <w:noProof/>
                <w:sz w:val="18"/>
                <w:szCs w:val="18"/>
              </w:rPr>
              <w:t>6.9</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Miscellaneous 3MF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_Toc162180996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69</w:t>
            </w:r>
            <w:r w:rsidR="00FA69CE" w:rsidRPr="0061524D">
              <w:rPr>
                <w:noProof/>
                <w:webHidden/>
                <w:sz w:val="18"/>
                <w:szCs w:val="18"/>
              </w:rPr>
              <w:fldChar w:fldCharType="end"/>
            </w:r>
          </w:hyperlink>
        </w:p>
        <w:p w14:paraId="5BE45554" w14:textId="27C5FC07"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7" w:history="1">
            <w:r w:rsidR="00FA69CE" w:rsidRPr="0061524D">
              <w:rPr>
                <w:rStyle w:val="Hyperlink"/>
                <w:noProof/>
                <w:sz w:val="18"/>
                <w:szCs w:val="18"/>
              </w:rPr>
              <w:t>6.10</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Slice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_Toc162180997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75</w:t>
            </w:r>
            <w:r w:rsidR="00FA69CE" w:rsidRPr="0061524D">
              <w:rPr>
                <w:noProof/>
                <w:webHidden/>
                <w:sz w:val="18"/>
                <w:szCs w:val="18"/>
              </w:rPr>
              <w:fldChar w:fldCharType="end"/>
            </w:r>
          </w:hyperlink>
        </w:p>
        <w:p w14:paraId="61AA5EB1" w14:textId="68CAEB45"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8" w:history="1">
            <w:r w:rsidR="00FA69CE" w:rsidRPr="0061524D">
              <w:rPr>
                <w:rStyle w:val="Hyperlink"/>
                <w:i/>
                <w:iCs/>
                <w:noProof/>
                <w:sz w:val="18"/>
                <w:szCs w:val="18"/>
              </w:rPr>
              <w:t>6.11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Slice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_Toc162180998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81</w:t>
            </w:r>
            <w:r w:rsidR="00FA69CE" w:rsidRPr="0061524D">
              <w:rPr>
                <w:noProof/>
                <w:webHidden/>
                <w:sz w:val="18"/>
                <w:szCs w:val="18"/>
              </w:rPr>
              <w:fldChar w:fldCharType="end"/>
            </w:r>
          </w:hyperlink>
        </w:p>
        <w:p w14:paraId="5FFF8AB5" w14:textId="5541C741"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9" w:history="1">
            <w:r w:rsidR="00FA69CE" w:rsidRPr="0061524D">
              <w:rPr>
                <w:rStyle w:val="Hyperlink"/>
                <w:i/>
                <w:iCs/>
                <w:noProof/>
                <w:sz w:val="18"/>
                <w:szCs w:val="18"/>
              </w:rPr>
              <w:t>6.12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Beam Lattice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_Toc162180999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83</w:t>
            </w:r>
            <w:r w:rsidR="00FA69CE" w:rsidRPr="0061524D">
              <w:rPr>
                <w:noProof/>
                <w:webHidden/>
                <w:sz w:val="18"/>
                <w:szCs w:val="18"/>
              </w:rPr>
              <w:fldChar w:fldCharType="end"/>
            </w:r>
          </w:hyperlink>
        </w:p>
        <w:p w14:paraId="69793CDC" w14:textId="48B47223"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0" w:history="1">
            <w:r w:rsidR="00FA69CE" w:rsidRPr="0061524D">
              <w:rPr>
                <w:rStyle w:val="Hyperlink"/>
                <w:i/>
                <w:iCs/>
                <w:noProof/>
                <w:sz w:val="18"/>
                <w:szCs w:val="18"/>
              </w:rPr>
              <w:t>6.13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Beam Lattice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_Toc162181000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93</w:t>
            </w:r>
            <w:r w:rsidR="00FA69CE" w:rsidRPr="0061524D">
              <w:rPr>
                <w:noProof/>
                <w:webHidden/>
                <w:sz w:val="18"/>
                <w:szCs w:val="18"/>
              </w:rPr>
              <w:fldChar w:fldCharType="end"/>
            </w:r>
          </w:hyperlink>
        </w:p>
        <w:p w14:paraId="6B20AE78" w14:textId="7C1C5341"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1" w:history="1">
            <w:r w:rsidR="00FA69CE" w:rsidRPr="0061524D">
              <w:rPr>
                <w:rStyle w:val="Hyperlink"/>
                <w:i/>
                <w:iCs/>
                <w:noProof/>
                <w:sz w:val="18"/>
                <w:szCs w:val="18"/>
              </w:rPr>
              <w:t>6.14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Secure Content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_Toc162181001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96</w:t>
            </w:r>
            <w:r w:rsidR="00FA69CE" w:rsidRPr="0061524D">
              <w:rPr>
                <w:noProof/>
                <w:webHidden/>
                <w:sz w:val="18"/>
                <w:szCs w:val="18"/>
              </w:rPr>
              <w:fldChar w:fldCharType="end"/>
            </w:r>
          </w:hyperlink>
        </w:p>
        <w:p w14:paraId="5FD216AC" w14:textId="1AEFB873"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2" w:history="1">
            <w:r w:rsidR="00FA69CE" w:rsidRPr="0061524D">
              <w:rPr>
                <w:rStyle w:val="Hyperlink"/>
                <w:i/>
                <w:iCs/>
                <w:noProof/>
                <w:sz w:val="18"/>
                <w:szCs w:val="18"/>
              </w:rPr>
              <w:t>6.15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Secure Content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_Toc162181002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103</w:t>
            </w:r>
            <w:r w:rsidR="00FA69CE" w:rsidRPr="0061524D">
              <w:rPr>
                <w:noProof/>
                <w:webHidden/>
                <w:sz w:val="18"/>
                <w:szCs w:val="18"/>
              </w:rPr>
              <w:fldChar w:fldCharType="end"/>
            </w:r>
          </w:hyperlink>
        </w:p>
        <w:p w14:paraId="19BC9FAD" w14:textId="542E845B"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3" w:history="1">
            <w:r w:rsidR="00FA69CE" w:rsidRPr="0061524D">
              <w:rPr>
                <w:rStyle w:val="Hyperlink"/>
                <w:i/>
                <w:iCs/>
                <w:noProof/>
                <w:sz w:val="18"/>
                <w:szCs w:val="18"/>
              </w:rPr>
              <w:t>6.16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v1.3.0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_Toc162181003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108</w:t>
            </w:r>
            <w:r w:rsidR="00FA69CE" w:rsidRPr="0061524D">
              <w:rPr>
                <w:noProof/>
                <w:webHidden/>
                <w:sz w:val="18"/>
                <w:szCs w:val="18"/>
              </w:rPr>
              <w:fldChar w:fldCharType="end"/>
            </w:r>
          </w:hyperlink>
        </w:p>
        <w:p w14:paraId="7446657E" w14:textId="17987865"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r>
            <w:fldChar w:fldCharType="begin"/>
          </w:r>
          <w:r>
            <w:instrText>HYPERLINK \l "_Toc162181004"</w:instrText>
          </w:r>
          <w:r>
            <w:fldChar w:fldCharType="separate"/>
          </w:r>
          <w:r w:rsidR="00FA69CE" w:rsidRPr="0061524D">
            <w:rPr>
              <w:rStyle w:val="Hyperlink"/>
              <w:i/>
              <w:iCs/>
              <w:noProof/>
              <w:sz w:val="18"/>
              <w:szCs w:val="18"/>
            </w:rPr>
            <w:t>6.17</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v1.3.0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_Toc162181004 \h </w:instrText>
          </w:r>
          <w:r w:rsidR="00FA69CE" w:rsidRPr="0061524D">
            <w:rPr>
              <w:noProof/>
              <w:webHidden/>
              <w:sz w:val="18"/>
              <w:szCs w:val="18"/>
            </w:rPr>
          </w:r>
          <w:r w:rsidR="00FA69CE" w:rsidRPr="0061524D">
            <w:rPr>
              <w:noProof/>
              <w:webHidden/>
              <w:sz w:val="18"/>
              <w:szCs w:val="18"/>
            </w:rPr>
            <w:fldChar w:fldCharType="separate"/>
          </w:r>
          <w:ins w:id="1" w:author="Zuber, Jim" w:date="2025-03-03T03:58:00Z">
            <w:r w:rsidR="00186502">
              <w:rPr>
                <w:noProof/>
                <w:webHidden/>
                <w:sz w:val="18"/>
                <w:szCs w:val="18"/>
              </w:rPr>
              <w:t>110</w:t>
            </w:r>
          </w:ins>
          <w:del w:id="2" w:author="Zuber, Jim" w:date="2025-03-03T03:58:00Z">
            <w:r w:rsidR="005A641A" w:rsidDel="00186502">
              <w:rPr>
                <w:noProof/>
                <w:webHidden/>
                <w:sz w:val="18"/>
                <w:szCs w:val="18"/>
              </w:rPr>
              <w:delText>111</w:delText>
            </w:r>
          </w:del>
          <w:r w:rsidR="00FA69CE" w:rsidRPr="0061524D">
            <w:rPr>
              <w:noProof/>
              <w:webHidden/>
              <w:sz w:val="18"/>
              <w:szCs w:val="18"/>
            </w:rPr>
            <w:fldChar w:fldCharType="end"/>
          </w:r>
          <w:r>
            <w:rPr>
              <w:noProof/>
              <w:sz w:val="18"/>
              <w:szCs w:val="18"/>
            </w:rPr>
            <w:fldChar w:fldCharType="end"/>
          </w:r>
        </w:p>
        <w:p w14:paraId="4BB09513" w14:textId="4F4F6C4B"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r>
            <w:fldChar w:fldCharType="begin"/>
          </w:r>
          <w:r>
            <w:instrText>HYPERLINK \l "_Toc162181005"</w:instrText>
          </w:r>
          <w:r>
            <w:fldChar w:fldCharType="separate"/>
          </w:r>
          <w:r w:rsidR="00FA69CE" w:rsidRPr="0061524D">
            <w:rPr>
              <w:rStyle w:val="Hyperlink"/>
              <w:noProof/>
              <w:sz w:val="18"/>
              <w:szCs w:val="18"/>
            </w:rPr>
            <w:t>6.19</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Boolean Extension Test Case Guidelines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_Toc162181005 \h </w:instrText>
          </w:r>
          <w:r w:rsidR="00FA69CE" w:rsidRPr="0061524D">
            <w:rPr>
              <w:noProof/>
              <w:webHidden/>
              <w:sz w:val="18"/>
              <w:szCs w:val="18"/>
            </w:rPr>
          </w:r>
          <w:r w:rsidR="00FA69CE" w:rsidRPr="0061524D">
            <w:rPr>
              <w:noProof/>
              <w:webHidden/>
              <w:sz w:val="18"/>
              <w:szCs w:val="18"/>
            </w:rPr>
            <w:fldChar w:fldCharType="separate"/>
          </w:r>
          <w:ins w:id="3" w:author="Zuber, Jim" w:date="2025-03-03T03:58:00Z">
            <w:r w:rsidR="00186502">
              <w:rPr>
                <w:noProof/>
                <w:webHidden/>
                <w:sz w:val="18"/>
                <w:szCs w:val="18"/>
              </w:rPr>
              <w:t>111</w:t>
            </w:r>
          </w:ins>
          <w:del w:id="4" w:author="Zuber, Jim" w:date="2025-03-03T03:58:00Z">
            <w:r w:rsidR="005A641A" w:rsidDel="00186502">
              <w:rPr>
                <w:noProof/>
                <w:webHidden/>
                <w:sz w:val="18"/>
                <w:szCs w:val="18"/>
              </w:rPr>
              <w:delText>112</w:delText>
            </w:r>
          </w:del>
          <w:r w:rsidR="00FA69CE" w:rsidRPr="0061524D">
            <w:rPr>
              <w:noProof/>
              <w:webHidden/>
              <w:sz w:val="18"/>
              <w:szCs w:val="18"/>
            </w:rPr>
            <w:fldChar w:fldCharType="end"/>
          </w:r>
          <w:r>
            <w:rPr>
              <w:noProof/>
              <w:sz w:val="18"/>
              <w:szCs w:val="18"/>
            </w:rPr>
            <w:fldChar w:fldCharType="end"/>
          </w:r>
        </w:p>
        <w:p w14:paraId="5053CEF2" w14:textId="34FA5C87"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r>
            <w:fldChar w:fldCharType="begin"/>
          </w:r>
          <w:r>
            <w:instrText>HYPERLINK \l "_Toc162181006"</w:instrText>
          </w:r>
          <w:r>
            <w:fldChar w:fldCharType="separate"/>
          </w:r>
          <w:r w:rsidR="00FA69CE" w:rsidRPr="0061524D">
            <w:rPr>
              <w:rStyle w:val="Hyperlink"/>
              <w:i/>
              <w:iCs/>
              <w:noProof/>
              <w:sz w:val="18"/>
              <w:szCs w:val="18"/>
            </w:rPr>
            <w:t>6.20</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_Toc162181006 \h </w:instrText>
          </w:r>
          <w:r w:rsidR="00FA69CE" w:rsidRPr="0061524D">
            <w:rPr>
              <w:noProof/>
              <w:webHidden/>
              <w:sz w:val="18"/>
              <w:szCs w:val="18"/>
            </w:rPr>
          </w:r>
          <w:r w:rsidR="00FA69CE" w:rsidRPr="0061524D">
            <w:rPr>
              <w:noProof/>
              <w:webHidden/>
              <w:sz w:val="18"/>
              <w:szCs w:val="18"/>
            </w:rPr>
            <w:fldChar w:fldCharType="separate"/>
          </w:r>
          <w:ins w:id="5" w:author="Zuber, Jim" w:date="2025-03-03T03:58:00Z">
            <w:r w:rsidR="00186502">
              <w:rPr>
                <w:noProof/>
                <w:webHidden/>
                <w:sz w:val="18"/>
                <w:szCs w:val="18"/>
              </w:rPr>
              <w:t>112</w:t>
            </w:r>
          </w:ins>
          <w:del w:id="6" w:author="Zuber, Jim" w:date="2025-03-03T03:58:00Z">
            <w:r w:rsidR="005A641A" w:rsidDel="00186502">
              <w:rPr>
                <w:noProof/>
                <w:webHidden/>
                <w:sz w:val="18"/>
                <w:szCs w:val="18"/>
              </w:rPr>
              <w:delText>113</w:delText>
            </w:r>
          </w:del>
          <w:r w:rsidR="00FA69CE" w:rsidRPr="0061524D">
            <w:rPr>
              <w:noProof/>
              <w:webHidden/>
              <w:sz w:val="18"/>
              <w:szCs w:val="18"/>
            </w:rPr>
            <w:fldChar w:fldCharType="end"/>
          </w:r>
          <w:r>
            <w:rPr>
              <w:noProof/>
              <w:sz w:val="18"/>
              <w:szCs w:val="18"/>
            </w:rPr>
            <w:fldChar w:fldCharType="end"/>
          </w:r>
        </w:p>
        <w:p w14:paraId="3A36F9F9" w14:textId="03BC745F"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r>
            <w:fldChar w:fldCharType="begin"/>
          </w:r>
          <w:r>
            <w:instrText>HYPERLINK \l "_Toc162181007"</w:instrText>
          </w:r>
          <w:r>
            <w:fldChar w:fldCharType="separate"/>
          </w:r>
          <w:r w:rsidR="00FA69CE" w:rsidRPr="0061524D">
            <w:rPr>
              <w:rStyle w:val="Hyperlink"/>
              <w:i/>
              <w:iCs/>
              <w:noProof/>
              <w:sz w:val="18"/>
              <w:szCs w:val="18"/>
            </w:rPr>
            <w:t>6.21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_Toc162181007 \h </w:instrText>
          </w:r>
          <w:r w:rsidR="00FA69CE" w:rsidRPr="0061524D">
            <w:rPr>
              <w:noProof/>
              <w:webHidden/>
              <w:sz w:val="18"/>
              <w:szCs w:val="18"/>
            </w:rPr>
          </w:r>
          <w:r w:rsidR="00FA69CE" w:rsidRPr="0061524D">
            <w:rPr>
              <w:noProof/>
              <w:webHidden/>
              <w:sz w:val="18"/>
              <w:szCs w:val="18"/>
            </w:rPr>
            <w:fldChar w:fldCharType="separate"/>
          </w:r>
          <w:ins w:id="7" w:author="Zuber, Jim" w:date="2025-03-03T03:58:00Z">
            <w:r w:rsidR="00186502">
              <w:rPr>
                <w:noProof/>
                <w:webHidden/>
                <w:sz w:val="18"/>
                <w:szCs w:val="18"/>
              </w:rPr>
              <w:t>115</w:t>
            </w:r>
          </w:ins>
          <w:del w:id="8" w:author="Zuber, Jim" w:date="2025-03-03T03:58:00Z">
            <w:r w:rsidR="005A641A" w:rsidDel="00186502">
              <w:rPr>
                <w:noProof/>
                <w:webHidden/>
                <w:sz w:val="18"/>
                <w:szCs w:val="18"/>
              </w:rPr>
              <w:delText>116</w:delText>
            </w:r>
          </w:del>
          <w:r w:rsidR="00FA69CE" w:rsidRPr="0061524D">
            <w:rPr>
              <w:noProof/>
              <w:webHidden/>
              <w:sz w:val="18"/>
              <w:szCs w:val="18"/>
            </w:rPr>
            <w:fldChar w:fldCharType="end"/>
          </w:r>
          <w:r>
            <w:rPr>
              <w:noProof/>
              <w:sz w:val="18"/>
              <w:szCs w:val="18"/>
            </w:rPr>
            <w:fldChar w:fldCharType="end"/>
          </w:r>
        </w:p>
        <w:p w14:paraId="6A209A0C" w14:textId="6FC9255E"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r>
            <w:fldChar w:fldCharType="begin"/>
          </w:r>
          <w:r>
            <w:instrText>HYPERLINK \l "_Toc162181008"</w:instrText>
          </w:r>
          <w:r>
            <w:fldChar w:fldCharType="separate"/>
          </w:r>
          <w:r w:rsidR="00FA69CE" w:rsidRPr="0061524D">
            <w:rPr>
              <w:rStyle w:val="Hyperlink"/>
              <w:i/>
              <w:iCs/>
              <w:noProof/>
              <w:sz w:val="18"/>
              <w:szCs w:val="18"/>
            </w:rPr>
            <w:t>6.22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_Toc162181008 \h </w:instrText>
          </w:r>
          <w:r w:rsidR="00FA69CE" w:rsidRPr="0061524D">
            <w:rPr>
              <w:noProof/>
              <w:webHidden/>
              <w:sz w:val="18"/>
              <w:szCs w:val="18"/>
            </w:rPr>
          </w:r>
          <w:r w:rsidR="00FA69CE" w:rsidRPr="0061524D">
            <w:rPr>
              <w:noProof/>
              <w:webHidden/>
              <w:sz w:val="18"/>
              <w:szCs w:val="18"/>
            </w:rPr>
            <w:fldChar w:fldCharType="separate"/>
          </w:r>
          <w:ins w:id="9" w:author="Zuber, Jim" w:date="2025-03-03T03:58:00Z">
            <w:r w:rsidR="00186502">
              <w:rPr>
                <w:noProof/>
                <w:webHidden/>
                <w:sz w:val="18"/>
                <w:szCs w:val="18"/>
              </w:rPr>
              <w:t>117</w:t>
            </w:r>
          </w:ins>
          <w:del w:id="10" w:author="Zuber, Jim" w:date="2025-03-03T03:58:00Z">
            <w:r w:rsidR="005A641A" w:rsidDel="00186502">
              <w:rPr>
                <w:noProof/>
                <w:webHidden/>
                <w:sz w:val="18"/>
                <w:szCs w:val="18"/>
              </w:rPr>
              <w:delText>118</w:delText>
            </w:r>
          </w:del>
          <w:r w:rsidR="00FA69CE" w:rsidRPr="0061524D">
            <w:rPr>
              <w:noProof/>
              <w:webHidden/>
              <w:sz w:val="18"/>
              <w:szCs w:val="18"/>
            </w:rPr>
            <w:fldChar w:fldCharType="end"/>
          </w:r>
          <w:r>
            <w:rPr>
              <w:noProof/>
              <w:sz w:val="18"/>
              <w:szCs w:val="18"/>
            </w:rPr>
            <w:fldChar w:fldCharType="end"/>
          </w:r>
        </w:p>
        <w:p w14:paraId="7FC2C155" w14:textId="12AB8495" w:rsidR="00FA69CE" w:rsidRPr="0061524D" w:rsidRDefault="00000000">
          <w:pPr>
            <w:pStyle w:val="TOC2"/>
            <w:tabs>
              <w:tab w:val="left" w:pos="1100"/>
              <w:tab w:val="right" w:leader="dot" w:pos="9350"/>
            </w:tabs>
            <w:rPr>
              <w:rFonts w:asciiTheme="minorHAnsi" w:eastAsiaTheme="minorEastAsia" w:hAnsiTheme="minorHAnsi"/>
              <w:noProof/>
              <w:kern w:val="2"/>
              <w:sz w:val="18"/>
              <w:szCs w:val="18"/>
              <w14:ligatures w14:val="standardContextual"/>
            </w:rPr>
          </w:pPr>
          <w:r>
            <w:fldChar w:fldCharType="begin"/>
          </w:r>
          <w:r>
            <w:instrText>HYPERLINK \l "_Toc162181009"</w:instrText>
          </w:r>
          <w:r>
            <w:fldChar w:fldCharType="separate"/>
          </w:r>
          <w:r w:rsidR="00FA69CE" w:rsidRPr="0061524D">
            <w:rPr>
              <w:rStyle w:val="Hyperlink"/>
              <w:i/>
              <w:iCs/>
              <w:noProof/>
              <w:sz w:val="18"/>
              <w:szCs w:val="18"/>
            </w:rPr>
            <w:t>6.23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_Toc162181009 \h </w:instrText>
          </w:r>
          <w:r w:rsidR="00FA69CE" w:rsidRPr="0061524D">
            <w:rPr>
              <w:noProof/>
              <w:webHidden/>
              <w:sz w:val="18"/>
              <w:szCs w:val="18"/>
            </w:rPr>
          </w:r>
          <w:r w:rsidR="00FA69CE" w:rsidRPr="0061524D">
            <w:rPr>
              <w:noProof/>
              <w:webHidden/>
              <w:sz w:val="18"/>
              <w:szCs w:val="18"/>
            </w:rPr>
            <w:fldChar w:fldCharType="separate"/>
          </w:r>
          <w:ins w:id="11" w:author="Zuber, Jim" w:date="2025-03-03T03:58:00Z">
            <w:r w:rsidR="00186502">
              <w:rPr>
                <w:noProof/>
                <w:webHidden/>
                <w:sz w:val="18"/>
                <w:szCs w:val="18"/>
              </w:rPr>
              <w:t>128</w:t>
            </w:r>
          </w:ins>
          <w:del w:id="12" w:author="Zuber, Jim" w:date="2025-03-03T03:58:00Z">
            <w:r w:rsidR="005A641A" w:rsidDel="00186502">
              <w:rPr>
                <w:noProof/>
                <w:webHidden/>
                <w:sz w:val="18"/>
                <w:szCs w:val="18"/>
              </w:rPr>
              <w:delText>129</w:delText>
            </w:r>
          </w:del>
          <w:r w:rsidR="00FA69CE" w:rsidRPr="0061524D">
            <w:rPr>
              <w:noProof/>
              <w:webHidden/>
              <w:sz w:val="18"/>
              <w:szCs w:val="18"/>
            </w:rPr>
            <w:fldChar w:fldCharType="end"/>
          </w:r>
          <w:r>
            <w:rPr>
              <w:noProof/>
              <w:sz w:val="18"/>
              <w:szCs w:val="18"/>
            </w:rPr>
            <w:fldChar w:fldCharType="end"/>
          </w:r>
        </w:p>
        <w:p w14:paraId="6D7FC732" w14:textId="5909FE4D" w:rsidR="00FA69CE" w:rsidRPr="0061524D" w:rsidRDefault="00000000">
          <w:pPr>
            <w:pStyle w:val="TOC1"/>
            <w:tabs>
              <w:tab w:val="right" w:leader="dot" w:pos="9350"/>
            </w:tabs>
            <w:rPr>
              <w:rFonts w:asciiTheme="minorHAnsi" w:eastAsiaTheme="minorEastAsia" w:hAnsiTheme="minorHAnsi"/>
              <w:noProof/>
              <w:kern w:val="2"/>
              <w:sz w:val="18"/>
              <w:szCs w:val="18"/>
              <w14:ligatures w14:val="standardContextual"/>
            </w:rPr>
          </w:pPr>
          <w:r>
            <w:fldChar w:fldCharType="begin"/>
          </w:r>
          <w:r>
            <w:instrText>HYPERLINK \l "_Toc162181010"</w:instrText>
          </w:r>
          <w:r>
            <w:fldChar w:fldCharType="separate"/>
          </w:r>
          <w:r w:rsidR="00FA69CE" w:rsidRPr="0061524D">
            <w:rPr>
              <w:rStyle w:val="Hyperlink"/>
              <w:noProof/>
              <w:sz w:val="18"/>
              <w:szCs w:val="18"/>
            </w:rPr>
            <w:t>Appendix A - Test Object Library</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_Toc162181010 \h </w:instrText>
          </w:r>
          <w:r w:rsidR="00FA69CE" w:rsidRPr="0061524D">
            <w:rPr>
              <w:noProof/>
              <w:webHidden/>
              <w:sz w:val="18"/>
              <w:szCs w:val="18"/>
            </w:rPr>
          </w:r>
          <w:r w:rsidR="00FA69CE" w:rsidRPr="0061524D">
            <w:rPr>
              <w:noProof/>
              <w:webHidden/>
              <w:sz w:val="18"/>
              <w:szCs w:val="18"/>
            </w:rPr>
            <w:fldChar w:fldCharType="separate"/>
          </w:r>
          <w:ins w:id="13" w:author="Zuber, Jim" w:date="2025-03-03T03:58:00Z">
            <w:r w:rsidR="00186502">
              <w:rPr>
                <w:noProof/>
                <w:webHidden/>
                <w:sz w:val="18"/>
                <w:szCs w:val="18"/>
              </w:rPr>
              <w:t>132</w:t>
            </w:r>
          </w:ins>
          <w:del w:id="14" w:author="Zuber, Jim" w:date="2025-03-03T03:58:00Z">
            <w:r w:rsidR="005A641A" w:rsidDel="00186502">
              <w:rPr>
                <w:noProof/>
                <w:webHidden/>
                <w:sz w:val="18"/>
                <w:szCs w:val="18"/>
              </w:rPr>
              <w:delText>133</w:delText>
            </w:r>
          </w:del>
          <w:r w:rsidR="00FA69CE" w:rsidRPr="0061524D">
            <w:rPr>
              <w:noProof/>
              <w:webHidden/>
              <w:sz w:val="18"/>
              <w:szCs w:val="18"/>
            </w:rPr>
            <w:fldChar w:fldCharType="end"/>
          </w:r>
          <w:r>
            <w:rPr>
              <w:noProof/>
              <w:sz w:val="18"/>
              <w:szCs w:val="18"/>
            </w:rPr>
            <w:fldChar w:fldCharType="end"/>
          </w:r>
        </w:p>
        <w:p w14:paraId="5A09C9F7" w14:textId="6F6DB652" w:rsidR="00FA69CE" w:rsidRPr="0061524D" w:rsidRDefault="00000000">
          <w:pPr>
            <w:pStyle w:val="TOC1"/>
            <w:tabs>
              <w:tab w:val="right" w:leader="dot" w:pos="9350"/>
            </w:tabs>
            <w:rPr>
              <w:rFonts w:asciiTheme="minorHAnsi" w:eastAsiaTheme="minorEastAsia" w:hAnsiTheme="minorHAnsi"/>
              <w:noProof/>
              <w:kern w:val="2"/>
              <w:sz w:val="18"/>
              <w:szCs w:val="18"/>
              <w14:ligatures w14:val="standardContextual"/>
            </w:rPr>
          </w:pPr>
          <w:r>
            <w:fldChar w:fldCharType="begin"/>
          </w:r>
          <w:r>
            <w:instrText>HYPERLINK \l "_Toc162181011"</w:instrText>
          </w:r>
          <w:r>
            <w:fldChar w:fldCharType="separate"/>
          </w:r>
          <w:r w:rsidR="00FA69CE" w:rsidRPr="0061524D">
            <w:rPr>
              <w:rStyle w:val="Hyperlink"/>
              <w:noProof/>
              <w:sz w:val="18"/>
              <w:szCs w:val="18"/>
            </w:rPr>
            <w:t>Appendix B – Color, Texture, Lattice Tables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_Toc162181011 \h </w:instrText>
          </w:r>
          <w:r w:rsidR="00FA69CE" w:rsidRPr="0061524D">
            <w:rPr>
              <w:noProof/>
              <w:webHidden/>
              <w:sz w:val="18"/>
              <w:szCs w:val="18"/>
            </w:rPr>
          </w:r>
          <w:r w:rsidR="00FA69CE" w:rsidRPr="0061524D">
            <w:rPr>
              <w:noProof/>
              <w:webHidden/>
              <w:sz w:val="18"/>
              <w:szCs w:val="18"/>
            </w:rPr>
            <w:fldChar w:fldCharType="separate"/>
          </w:r>
          <w:ins w:id="15" w:author="Zuber, Jim" w:date="2025-03-03T03:58:00Z">
            <w:r w:rsidR="00186502">
              <w:rPr>
                <w:noProof/>
                <w:webHidden/>
                <w:sz w:val="18"/>
                <w:szCs w:val="18"/>
              </w:rPr>
              <w:t>139</w:t>
            </w:r>
          </w:ins>
          <w:del w:id="16" w:author="Zuber, Jim" w:date="2025-03-03T03:58:00Z">
            <w:r w:rsidR="005A641A" w:rsidDel="00186502">
              <w:rPr>
                <w:noProof/>
                <w:webHidden/>
                <w:sz w:val="18"/>
                <w:szCs w:val="18"/>
              </w:rPr>
              <w:delText>140</w:delText>
            </w:r>
          </w:del>
          <w:r w:rsidR="00FA69CE" w:rsidRPr="0061524D">
            <w:rPr>
              <w:noProof/>
              <w:webHidden/>
              <w:sz w:val="18"/>
              <w:szCs w:val="18"/>
            </w:rPr>
            <w:fldChar w:fldCharType="end"/>
          </w:r>
          <w:r>
            <w:rPr>
              <w:noProof/>
              <w:sz w:val="18"/>
              <w:szCs w:val="18"/>
            </w:rPr>
            <w:fldChar w:fldCharType="end"/>
          </w:r>
        </w:p>
        <w:p w14:paraId="4495EBDC" w14:textId="5EF86CA3" w:rsidR="00FA69CE" w:rsidRPr="0061524D" w:rsidRDefault="00000000">
          <w:pPr>
            <w:pStyle w:val="TOC1"/>
            <w:tabs>
              <w:tab w:val="right" w:leader="dot" w:pos="9350"/>
            </w:tabs>
            <w:rPr>
              <w:rFonts w:asciiTheme="minorHAnsi" w:eastAsiaTheme="minorEastAsia" w:hAnsiTheme="minorHAnsi"/>
              <w:noProof/>
              <w:kern w:val="2"/>
              <w:sz w:val="18"/>
              <w:szCs w:val="18"/>
              <w14:ligatures w14:val="standardContextual"/>
            </w:rPr>
          </w:pPr>
          <w:r>
            <w:fldChar w:fldCharType="begin"/>
          </w:r>
          <w:r>
            <w:instrText>HYPERLINK \l "_Toc162181012"</w:instrText>
          </w:r>
          <w:r>
            <w:fldChar w:fldCharType="separate"/>
          </w:r>
          <w:r w:rsidR="00FA69CE" w:rsidRPr="0061524D">
            <w:rPr>
              <w:rStyle w:val="Hyperlink"/>
              <w:noProof/>
              <w:sz w:val="18"/>
              <w:szCs w:val="18"/>
            </w:rPr>
            <w:t>Appendix C - Test Case to Test Suite Mapping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_Toc162181012 \h </w:instrText>
          </w:r>
          <w:r w:rsidR="00FA69CE" w:rsidRPr="0061524D">
            <w:rPr>
              <w:noProof/>
              <w:webHidden/>
              <w:sz w:val="18"/>
              <w:szCs w:val="18"/>
            </w:rPr>
          </w:r>
          <w:r w:rsidR="00FA69CE" w:rsidRPr="0061524D">
            <w:rPr>
              <w:noProof/>
              <w:webHidden/>
              <w:sz w:val="18"/>
              <w:szCs w:val="18"/>
            </w:rPr>
            <w:fldChar w:fldCharType="separate"/>
          </w:r>
          <w:ins w:id="17" w:author="Zuber, Jim" w:date="2025-03-03T03:58:00Z">
            <w:r w:rsidR="00186502">
              <w:rPr>
                <w:noProof/>
                <w:webHidden/>
                <w:sz w:val="18"/>
                <w:szCs w:val="18"/>
              </w:rPr>
              <w:t>148</w:t>
            </w:r>
          </w:ins>
          <w:del w:id="18" w:author="Zuber, Jim" w:date="2025-03-03T03:58:00Z">
            <w:r w:rsidR="005A641A" w:rsidDel="00186502">
              <w:rPr>
                <w:noProof/>
                <w:webHidden/>
                <w:sz w:val="18"/>
                <w:szCs w:val="18"/>
              </w:rPr>
              <w:delText>149</w:delText>
            </w:r>
          </w:del>
          <w:r w:rsidR="00FA69CE" w:rsidRPr="0061524D">
            <w:rPr>
              <w:noProof/>
              <w:webHidden/>
              <w:sz w:val="18"/>
              <w:szCs w:val="18"/>
            </w:rPr>
            <w:fldChar w:fldCharType="end"/>
          </w:r>
          <w:r>
            <w:rPr>
              <w:noProof/>
              <w:sz w:val="18"/>
              <w:szCs w:val="18"/>
            </w:rPr>
            <w:fldChar w:fldCharType="end"/>
          </w:r>
        </w:p>
        <w:p w14:paraId="46863CAD" w14:textId="7B6C8500" w:rsidR="00FA69CE" w:rsidRPr="0061524D" w:rsidRDefault="00000000">
          <w:pPr>
            <w:pStyle w:val="TOC1"/>
            <w:tabs>
              <w:tab w:val="right" w:leader="dot" w:pos="9350"/>
            </w:tabs>
            <w:rPr>
              <w:rFonts w:asciiTheme="minorHAnsi" w:eastAsiaTheme="minorEastAsia" w:hAnsiTheme="minorHAnsi"/>
              <w:noProof/>
              <w:kern w:val="2"/>
              <w:sz w:val="18"/>
              <w:szCs w:val="18"/>
              <w14:ligatures w14:val="standardContextual"/>
            </w:rPr>
          </w:pPr>
          <w:r>
            <w:fldChar w:fldCharType="begin"/>
          </w:r>
          <w:r>
            <w:instrText>HYPERLINK \l "_Toc162181013"</w:instrText>
          </w:r>
          <w:r>
            <w:fldChar w:fldCharType="separate"/>
          </w:r>
          <w:r w:rsidR="00FA69CE" w:rsidRPr="0061524D">
            <w:rPr>
              <w:rStyle w:val="Hyperlink"/>
              <w:noProof/>
              <w:sz w:val="18"/>
              <w:szCs w:val="18"/>
            </w:rPr>
            <w:t>Appendix D – Secure Content Test Keys and IDs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_Toc162181013 \h </w:instrText>
          </w:r>
          <w:r w:rsidR="00FA69CE" w:rsidRPr="0061524D">
            <w:rPr>
              <w:noProof/>
              <w:webHidden/>
              <w:sz w:val="18"/>
              <w:szCs w:val="18"/>
            </w:rPr>
          </w:r>
          <w:r w:rsidR="00FA69CE" w:rsidRPr="0061524D">
            <w:rPr>
              <w:noProof/>
              <w:webHidden/>
              <w:sz w:val="18"/>
              <w:szCs w:val="18"/>
            </w:rPr>
            <w:fldChar w:fldCharType="separate"/>
          </w:r>
          <w:ins w:id="19" w:author="Zuber, Jim" w:date="2025-03-03T03:58:00Z">
            <w:r w:rsidR="00186502">
              <w:rPr>
                <w:noProof/>
                <w:webHidden/>
                <w:sz w:val="18"/>
                <w:szCs w:val="18"/>
              </w:rPr>
              <w:t>178</w:t>
            </w:r>
          </w:ins>
          <w:del w:id="20" w:author="Zuber, Jim" w:date="2025-03-03T03:58:00Z">
            <w:r w:rsidR="005A641A" w:rsidDel="00186502">
              <w:rPr>
                <w:noProof/>
                <w:webHidden/>
                <w:sz w:val="18"/>
                <w:szCs w:val="18"/>
              </w:rPr>
              <w:delText>179</w:delText>
            </w:r>
          </w:del>
          <w:r w:rsidR="00FA69CE" w:rsidRPr="0061524D">
            <w:rPr>
              <w:noProof/>
              <w:webHidden/>
              <w:sz w:val="18"/>
              <w:szCs w:val="18"/>
            </w:rPr>
            <w:fldChar w:fldCharType="end"/>
          </w:r>
          <w:r>
            <w:rPr>
              <w:noProof/>
              <w:sz w:val="18"/>
              <w:szCs w:val="18"/>
            </w:rPr>
            <w:fldChar w:fldCharType="end"/>
          </w:r>
        </w:p>
        <w:p w14:paraId="2ECDEA3B" w14:textId="26D285F3" w:rsidR="000D77D9" w:rsidRPr="00895A8F" w:rsidRDefault="00664E70" w:rsidP="00895A8F">
          <w:pPr>
            <w:jc w:val="center"/>
          </w:pPr>
          <w:r w:rsidRPr="0061524D">
            <w:rPr>
              <w:sz w:val="18"/>
              <w:szCs w:val="18"/>
            </w:rPr>
            <w:fldChar w:fldCharType="end"/>
          </w:r>
        </w:p>
      </w:sdtContent>
    </w:sdt>
    <w:bookmarkStart w:id="21" w:name="_Toc38943820" w:displacedByCustomXml="prev"/>
    <w:bookmarkStart w:id="22" w:name="_Toc39378256" w:displacedByCustomXml="prev"/>
    <w:p w14:paraId="4FCB4496" w14:textId="738E227C" w:rsidR="000104C6" w:rsidRPr="000104C6" w:rsidRDefault="000104C6" w:rsidP="00E937B5">
      <w:pPr>
        <w:pStyle w:val="Heading1"/>
        <w:rPr>
          <w:rFonts w:cs="Arial"/>
          <w:color w:val="222222"/>
          <w:szCs w:val="20"/>
          <w:shd w:val="clear" w:color="auto" w:fill="FFFFFF"/>
        </w:rPr>
      </w:pPr>
      <w:bookmarkStart w:id="23" w:name="_Toc162180979"/>
      <w:r>
        <w:lastRenderedPageBreak/>
        <w:t>Introduction</w:t>
      </w:r>
      <w:bookmarkEnd w:id="23"/>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24" w:name="_Toc334854564"/>
      <w:bookmarkStart w:id="25" w:name="_Toc162180980"/>
      <w:bookmarkEnd w:id="22"/>
      <w:bookmarkEnd w:id="21"/>
      <w:r w:rsidRPr="7B2B6F25">
        <w:t>Terms and Acronyms</w:t>
      </w:r>
      <w:bookmarkEnd w:id="24"/>
      <w:bookmarkEnd w:id="25"/>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26" w:name="_Toc334854565"/>
      <w:bookmarkStart w:id="27" w:name="_Toc162180981"/>
      <w:r w:rsidRPr="7B2B6F25">
        <w:t>Scope</w:t>
      </w:r>
      <w:bookmarkEnd w:id="26"/>
      <w:bookmarkEnd w:id="27"/>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28" w:name="_Toc334854566"/>
      <w:r w:rsidR="4FA9AB4E">
        <w:t>Collectively, running all the test cases developed as part of this test suite will provide the following test coverage:</w:t>
      </w:r>
    </w:p>
    <w:p w14:paraId="7B980519" w14:textId="13558572" w:rsidR="00A61C46" w:rsidRDefault="009807DE" w:rsidP="008E4E98">
      <w:pPr>
        <w:pStyle w:val="ListParagraph"/>
        <w:numPr>
          <w:ilvl w:val="0"/>
          <w:numId w:val="10"/>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8E4E98">
      <w:pPr>
        <w:pStyle w:val="ListParagraph"/>
        <w:numPr>
          <w:ilvl w:val="0"/>
          <w:numId w:val="10"/>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4587FF82" w:rsidR="0097273A" w:rsidRDefault="4FA9AB4E" w:rsidP="008E4E98">
      <w:pPr>
        <w:pStyle w:val="ListParagraph"/>
        <w:numPr>
          <w:ilvl w:val="0"/>
          <w:numId w:val="10"/>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rsidR="00326357">
        <w:t xml:space="preserve">Secure Content, Beam Lattice, </w:t>
      </w:r>
      <w:r>
        <w:t>and Production conformance requirements defined i</w:t>
      </w:r>
      <w:r w:rsidR="005A3C20">
        <w:t xml:space="preserve">n </w:t>
      </w:r>
      <w:r w:rsidR="009807DE">
        <w:t>3MF technical specifications</w:t>
      </w:r>
    </w:p>
    <w:p w14:paraId="67CEDC7B" w14:textId="059C78E2" w:rsidR="009807DE" w:rsidRDefault="009807DE" w:rsidP="008E4E98">
      <w:pPr>
        <w:pStyle w:val="ListParagraph"/>
        <w:numPr>
          <w:ilvl w:val="0"/>
          <w:numId w:val="10"/>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8E4E98">
      <w:pPr>
        <w:pStyle w:val="ListParagraph"/>
        <w:numPr>
          <w:ilvl w:val="0"/>
          <w:numId w:val="11"/>
        </w:numPr>
        <w:rPr>
          <w:i/>
        </w:rPr>
      </w:pPr>
      <w:r w:rsidRPr="006127CA">
        <w:rPr>
          <w:i/>
        </w:rPr>
        <w:t>Office Open XML File Formats – Open Packaging Conventions – December 2012</w:t>
      </w:r>
    </w:p>
    <w:p w14:paraId="270E8B5E" w14:textId="52F0BC69" w:rsidR="009807DE" w:rsidRPr="006127CA" w:rsidRDefault="006127CA" w:rsidP="008E4E98">
      <w:pPr>
        <w:pStyle w:val="ListParagraph"/>
        <w:numPr>
          <w:ilvl w:val="0"/>
          <w:numId w:val="11"/>
        </w:numPr>
        <w:rPr>
          <w:i/>
        </w:rPr>
      </w:pPr>
      <w:r w:rsidRPr="006127CA">
        <w:rPr>
          <w:i/>
        </w:rPr>
        <w:t>3MF Core Specification – Version 1.</w:t>
      </w:r>
      <w:r w:rsidR="00326357">
        <w:rPr>
          <w:i/>
        </w:rPr>
        <w:t>3.0</w:t>
      </w:r>
    </w:p>
    <w:p w14:paraId="18DA169F" w14:textId="3600284C" w:rsidR="006127CA" w:rsidRPr="006127CA" w:rsidRDefault="006127CA" w:rsidP="008E4E98">
      <w:pPr>
        <w:pStyle w:val="ListParagraph"/>
        <w:numPr>
          <w:ilvl w:val="0"/>
          <w:numId w:val="11"/>
        </w:numPr>
        <w:rPr>
          <w:i/>
        </w:rPr>
      </w:pPr>
      <w:r w:rsidRPr="006127CA">
        <w:rPr>
          <w:i/>
        </w:rPr>
        <w:t>3MF Materials and Properties Extension – Version 1.2</w:t>
      </w:r>
      <w:r w:rsidR="00196C13">
        <w:rPr>
          <w:i/>
        </w:rPr>
        <w:t>.1</w:t>
      </w:r>
    </w:p>
    <w:p w14:paraId="32768A5A" w14:textId="2F20976C" w:rsidR="006127CA" w:rsidRPr="006127CA" w:rsidRDefault="006127CA" w:rsidP="008E4E98">
      <w:pPr>
        <w:pStyle w:val="ListParagraph"/>
        <w:numPr>
          <w:ilvl w:val="0"/>
          <w:numId w:val="11"/>
        </w:numPr>
        <w:rPr>
          <w:i/>
        </w:rPr>
      </w:pPr>
      <w:r w:rsidRPr="006127CA">
        <w:rPr>
          <w:i/>
        </w:rPr>
        <w:t>3MF Production Specification – Version 1.</w:t>
      </w:r>
      <w:r w:rsidR="00763DFE">
        <w:rPr>
          <w:i/>
        </w:rPr>
        <w:t>2</w:t>
      </w:r>
    </w:p>
    <w:p w14:paraId="183FA4FF" w14:textId="2C4C96D3" w:rsidR="006127CA" w:rsidRDefault="006127CA" w:rsidP="008E4E98">
      <w:pPr>
        <w:pStyle w:val="ListParagraph"/>
        <w:numPr>
          <w:ilvl w:val="0"/>
          <w:numId w:val="11"/>
        </w:numPr>
        <w:rPr>
          <w:i/>
        </w:rPr>
      </w:pPr>
      <w:r w:rsidRPr="006127CA">
        <w:rPr>
          <w:i/>
        </w:rPr>
        <w:t>3MF Slice Specification – Version 1.</w:t>
      </w:r>
      <w:r w:rsidR="00196C13">
        <w:rPr>
          <w:i/>
        </w:rPr>
        <w:t>0.2</w:t>
      </w:r>
    </w:p>
    <w:p w14:paraId="1142F020" w14:textId="13C7BBDD" w:rsidR="007A69AD" w:rsidRDefault="007A69AD" w:rsidP="008E4E98">
      <w:pPr>
        <w:pStyle w:val="ListParagraph"/>
        <w:numPr>
          <w:ilvl w:val="0"/>
          <w:numId w:val="11"/>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Default="001746E8" w:rsidP="008E4E98">
      <w:pPr>
        <w:pStyle w:val="ListParagraph"/>
        <w:numPr>
          <w:ilvl w:val="0"/>
          <w:numId w:val="11"/>
        </w:numPr>
        <w:rPr>
          <w:i/>
        </w:rPr>
      </w:pPr>
      <w:r>
        <w:rPr>
          <w:i/>
        </w:rPr>
        <w:lastRenderedPageBreak/>
        <w:t>3MF Secure Content Extension – 1.0.3</w:t>
      </w:r>
    </w:p>
    <w:p w14:paraId="27CAE0AE" w14:textId="6C620CC1" w:rsidR="009B0676" w:rsidRDefault="009B0676" w:rsidP="008E4E98">
      <w:pPr>
        <w:pStyle w:val="ListParagraph"/>
        <w:numPr>
          <w:ilvl w:val="0"/>
          <w:numId w:val="11"/>
        </w:numPr>
        <w:rPr>
          <w:i/>
        </w:rPr>
      </w:pPr>
      <w:r>
        <w:rPr>
          <w:i/>
        </w:rPr>
        <w:t xml:space="preserve">3MF Boolean Extension – Version </w:t>
      </w:r>
      <w:r w:rsidR="00765B58">
        <w:rPr>
          <w:i/>
        </w:rPr>
        <w:t>0</w:t>
      </w:r>
      <w:r>
        <w:rPr>
          <w:i/>
        </w:rPr>
        <w:t>.</w:t>
      </w:r>
      <w:r w:rsidR="00765B58">
        <w:rPr>
          <w:i/>
        </w:rPr>
        <w:t>9</w:t>
      </w:r>
      <w:r>
        <w:rPr>
          <w:i/>
        </w:rPr>
        <w:t>.</w:t>
      </w:r>
      <w:r w:rsidR="00765B58">
        <w:rPr>
          <w:i/>
        </w:rPr>
        <w:t>0</w:t>
      </w:r>
    </w:p>
    <w:p w14:paraId="089038BC" w14:textId="55D9096E" w:rsidR="00394A58" w:rsidRPr="009B0676" w:rsidRDefault="00394A58" w:rsidP="008E4E98">
      <w:pPr>
        <w:pStyle w:val="ListParagraph"/>
        <w:numPr>
          <w:ilvl w:val="0"/>
          <w:numId w:val="11"/>
        </w:numPr>
        <w:rPr>
          <w:i/>
        </w:rPr>
      </w:pPr>
      <w:r>
        <w:rPr>
          <w:i/>
        </w:rPr>
        <w:t>3MF Displacement Extension – Version 0.8.</w:t>
      </w:r>
      <w:r w:rsidR="00A92216">
        <w:rPr>
          <w:i/>
        </w:rPr>
        <w:t>2</w:t>
      </w:r>
    </w:p>
    <w:p w14:paraId="1997F6EE" w14:textId="16103093" w:rsidR="00A33C34" w:rsidRPr="00144DD4" w:rsidRDefault="4FA9AB4E" w:rsidP="4FA9AB4E">
      <w:pPr>
        <w:pStyle w:val="Heading1"/>
      </w:pPr>
      <w:bookmarkStart w:id="29" w:name="_Toc162180982"/>
      <w:bookmarkEnd w:id="28"/>
      <w:r w:rsidRPr="4FA9AB4E">
        <w:t xml:space="preserve">Test </w:t>
      </w:r>
      <w:r w:rsidR="006127CA">
        <w:t xml:space="preserve">Suite </w:t>
      </w:r>
      <w:r w:rsidRPr="4FA9AB4E">
        <w:t>Organization</w:t>
      </w:r>
      <w:bookmarkEnd w:id="29"/>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ayout w:type="fixed"/>
        <w:tblLook w:val="04A0" w:firstRow="1" w:lastRow="0" w:firstColumn="1" w:lastColumn="0" w:noHBand="0" w:noVBand="1"/>
      </w:tblPr>
      <w:tblGrid>
        <w:gridCol w:w="1458"/>
        <w:gridCol w:w="900"/>
        <w:gridCol w:w="867"/>
        <w:gridCol w:w="1215"/>
        <w:gridCol w:w="1077"/>
        <w:gridCol w:w="986"/>
        <w:gridCol w:w="1076"/>
        <w:gridCol w:w="997"/>
        <w:gridCol w:w="1000"/>
      </w:tblGrid>
      <w:tr w:rsidR="00775F04" w:rsidRPr="00DF2E53" w14:paraId="22189F7F" w14:textId="53078021" w:rsidTr="00775F04">
        <w:trPr>
          <w:trHeight w:val="467"/>
        </w:trPr>
        <w:tc>
          <w:tcPr>
            <w:tcW w:w="1458" w:type="dxa"/>
            <w:vMerge w:val="restart"/>
            <w:shd w:val="clear" w:color="auto" w:fill="F2F2F2" w:themeFill="background1" w:themeFillShade="F2"/>
          </w:tcPr>
          <w:p w14:paraId="3CD2E8C2" w14:textId="77777777" w:rsidR="00775F04" w:rsidRDefault="00775F04" w:rsidP="00FD43E0">
            <w:pPr>
              <w:pStyle w:val="BodyText"/>
              <w:jc w:val="center"/>
              <w:rPr>
                <w:b/>
              </w:rPr>
            </w:pPr>
            <w:r>
              <w:rPr>
                <w:b/>
              </w:rPr>
              <w:t>Suite Name</w:t>
            </w:r>
          </w:p>
        </w:tc>
        <w:tc>
          <w:tcPr>
            <w:tcW w:w="900" w:type="dxa"/>
            <w:vMerge w:val="restart"/>
            <w:shd w:val="clear" w:color="auto" w:fill="F2F2F2" w:themeFill="background1" w:themeFillShade="F2"/>
          </w:tcPr>
          <w:p w14:paraId="023839CA" w14:textId="77777777" w:rsidR="00775F04" w:rsidRPr="00DF2E53" w:rsidRDefault="00775F04" w:rsidP="00FD43E0">
            <w:pPr>
              <w:pStyle w:val="BodyText"/>
              <w:jc w:val="center"/>
              <w:rPr>
                <w:b/>
              </w:rPr>
            </w:pPr>
            <w:r w:rsidRPr="00DF2E53">
              <w:rPr>
                <w:b/>
              </w:rPr>
              <w:t>Core</w:t>
            </w:r>
          </w:p>
        </w:tc>
        <w:tc>
          <w:tcPr>
            <w:tcW w:w="7218" w:type="dxa"/>
            <w:gridSpan w:val="7"/>
            <w:shd w:val="clear" w:color="auto" w:fill="F2F2F2" w:themeFill="background1" w:themeFillShade="F2"/>
          </w:tcPr>
          <w:p w14:paraId="61CB5471" w14:textId="55C4ACEB" w:rsidR="00775F04" w:rsidRDefault="00775F04" w:rsidP="00FD43E0">
            <w:pPr>
              <w:pStyle w:val="BodyText"/>
              <w:jc w:val="center"/>
              <w:rPr>
                <w:b/>
              </w:rPr>
            </w:pPr>
            <w:r>
              <w:rPr>
                <w:b/>
              </w:rPr>
              <w:t>3MF Extensions</w:t>
            </w:r>
          </w:p>
        </w:tc>
      </w:tr>
      <w:tr w:rsidR="00775F04" w:rsidRPr="00DF2E53" w14:paraId="03D0C6E3" w14:textId="7D675E0E" w:rsidTr="00775F04">
        <w:tc>
          <w:tcPr>
            <w:tcW w:w="1458" w:type="dxa"/>
            <w:vMerge/>
            <w:shd w:val="clear" w:color="auto" w:fill="F2F2F2" w:themeFill="background1" w:themeFillShade="F2"/>
          </w:tcPr>
          <w:p w14:paraId="25AB7EFD" w14:textId="77777777" w:rsidR="00775F04" w:rsidRPr="00DF2E53" w:rsidRDefault="00775F04" w:rsidP="00FD43E0">
            <w:pPr>
              <w:pStyle w:val="BodyText"/>
              <w:jc w:val="center"/>
              <w:rPr>
                <w:b/>
              </w:rPr>
            </w:pPr>
          </w:p>
        </w:tc>
        <w:tc>
          <w:tcPr>
            <w:tcW w:w="900" w:type="dxa"/>
            <w:vMerge/>
            <w:shd w:val="clear" w:color="auto" w:fill="F2F2F2" w:themeFill="background1" w:themeFillShade="F2"/>
          </w:tcPr>
          <w:p w14:paraId="3F337E10" w14:textId="77777777" w:rsidR="00775F04" w:rsidRPr="00DF2E53" w:rsidRDefault="00775F04" w:rsidP="00FD43E0">
            <w:pPr>
              <w:pStyle w:val="BodyText"/>
              <w:jc w:val="center"/>
              <w:rPr>
                <w:b/>
              </w:rPr>
            </w:pPr>
          </w:p>
        </w:tc>
        <w:tc>
          <w:tcPr>
            <w:tcW w:w="867" w:type="dxa"/>
            <w:shd w:val="clear" w:color="auto" w:fill="F2F2F2" w:themeFill="background1" w:themeFillShade="F2"/>
          </w:tcPr>
          <w:p w14:paraId="3577F099" w14:textId="77777777" w:rsidR="00775F04" w:rsidRPr="00DF2E53" w:rsidRDefault="00775F04" w:rsidP="00FD43E0">
            <w:pPr>
              <w:pStyle w:val="BodyText"/>
              <w:jc w:val="center"/>
              <w:rPr>
                <w:b/>
              </w:rPr>
            </w:pPr>
            <w:r w:rsidRPr="00DF2E53">
              <w:rPr>
                <w:b/>
              </w:rPr>
              <w:t>Slice</w:t>
            </w:r>
          </w:p>
        </w:tc>
        <w:tc>
          <w:tcPr>
            <w:tcW w:w="1215" w:type="dxa"/>
            <w:shd w:val="clear" w:color="auto" w:fill="F2F2F2" w:themeFill="background1" w:themeFillShade="F2"/>
          </w:tcPr>
          <w:p w14:paraId="5555EDAE" w14:textId="77777777" w:rsidR="00775F04" w:rsidRPr="00DF2E53" w:rsidRDefault="00775F04" w:rsidP="00FD43E0">
            <w:pPr>
              <w:pStyle w:val="BodyText"/>
              <w:jc w:val="center"/>
              <w:rPr>
                <w:b/>
              </w:rPr>
            </w:pPr>
            <w:r w:rsidRPr="00DF2E53">
              <w:rPr>
                <w:b/>
              </w:rPr>
              <w:t>Production</w:t>
            </w:r>
          </w:p>
        </w:tc>
        <w:tc>
          <w:tcPr>
            <w:tcW w:w="1077" w:type="dxa"/>
            <w:shd w:val="clear" w:color="auto" w:fill="F2F2F2" w:themeFill="background1" w:themeFillShade="F2"/>
          </w:tcPr>
          <w:p w14:paraId="5C8C0CB8" w14:textId="77777777" w:rsidR="00775F04" w:rsidRPr="00DF2E53" w:rsidRDefault="00775F04" w:rsidP="00FD43E0">
            <w:pPr>
              <w:pStyle w:val="BodyText"/>
              <w:jc w:val="center"/>
              <w:rPr>
                <w:b/>
              </w:rPr>
            </w:pPr>
            <w:r w:rsidRPr="00DF2E53">
              <w:rPr>
                <w:b/>
              </w:rPr>
              <w:t>Material</w:t>
            </w:r>
          </w:p>
        </w:tc>
        <w:tc>
          <w:tcPr>
            <w:tcW w:w="986" w:type="dxa"/>
            <w:shd w:val="clear" w:color="auto" w:fill="F2F2F2" w:themeFill="background1" w:themeFillShade="F2"/>
          </w:tcPr>
          <w:p w14:paraId="3C6FB956" w14:textId="13CDEA9A" w:rsidR="00775F04" w:rsidRPr="00DF2E53" w:rsidRDefault="00775F04" w:rsidP="00FD43E0">
            <w:pPr>
              <w:pStyle w:val="BodyText"/>
              <w:jc w:val="center"/>
              <w:rPr>
                <w:b/>
              </w:rPr>
            </w:pPr>
            <w:r>
              <w:rPr>
                <w:b/>
              </w:rPr>
              <w:t>Beam Lattice</w:t>
            </w:r>
          </w:p>
        </w:tc>
        <w:tc>
          <w:tcPr>
            <w:tcW w:w="1076" w:type="dxa"/>
            <w:shd w:val="clear" w:color="auto" w:fill="F2F2F2" w:themeFill="background1" w:themeFillShade="F2"/>
          </w:tcPr>
          <w:p w14:paraId="075FE236" w14:textId="19707D5E" w:rsidR="00775F04" w:rsidRDefault="00775F04" w:rsidP="00FD43E0">
            <w:pPr>
              <w:pStyle w:val="BodyText"/>
              <w:jc w:val="center"/>
              <w:rPr>
                <w:b/>
              </w:rPr>
            </w:pPr>
            <w:r>
              <w:rPr>
                <w:b/>
              </w:rPr>
              <w:t>Secure Content</w:t>
            </w:r>
          </w:p>
        </w:tc>
        <w:tc>
          <w:tcPr>
            <w:tcW w:w="997" w:type="dxa"/>
            <w:shd w:val="clear" w:color="auto" w:fill="F2F2F2" w:themeFill="background1" w:themeFillShade="F2"/>
          </w:tcPr>
          <w:p w14:paraId="67ADA8B4" w14:textId="2C3E4E15" w:rsidR="00775F04" w:rsidRDefault="00775F04" w:rsidP="00FD43E0">
            <w:pPr>
              <w:pStyle w:val="BodyText"/>
              <w:jc w:val="center"/>
              <w:rPr>
                <w:b/>
              </w:rPr>
            </w:pPr>
            <w:r>
              <w:rPr>
                <w:b/>
              </w:rPr>
              <w:t>Boolean</w:t>
            </w:r>
          </w:p>
        </w:tc>
        <w:tc>
          <w:tcPr>
            <w:tcW w:w="1000" w:type="dxa"/>
            <w:shd w:val="clear" w:color="auto" w:fill="F2F2F2" w:themeFill="background1" w:themeFillShade="F2"/>
          </w:tcPr>
          <w:p w14:paraId="0190424A" w14:textId="2CCFA9E6" w:rsidR="00775F04" w:rsidRDefault="00775F04" w:rsidP="00775F04">
            <w:pPr>
              <w:pStyle w:val="BodyText"/>
              <w:jc w:val="center"/>
              <w:rPr>
                <w:b/>
              </w:rPr>
            </w:pPr>
            <w:r>
              <w:rPr>
                <w:b/>
              </w:rPr>
              <w:t>Displace</w:t>
            </w:r>
          </w:p>
        </w:tc>
      </w:tr>
      <w:tr w:rsidR="00775F04" w14:paraId="5E8A1DE8" w14:textId="23A1458D" w:rsidTr="00775F04">
        <w:tc>
          <w:tcPr>
            <w:tcW w:w="1458" w:type="dxa"/>
          </w:tcPr>
          <w:p w14:paraId="7B6AB659" w14:textId="77777777" w:rsidR="00775F04" w:rsidRPr="00DF2E53" w:rsidRDefault="00775F04" w:rsidP="00FD43E0">
            <w:pPr>
              <w:pStyle w:val="BodyText"/>
              <w:rPr>
                <w:b/>
              </w:rPr>
            </w:pPr>
            <w:r w:rsidRPr="00DF2E53">
              <w:rPr>
                <w:b/>
              </w:rPr>
              <w:t>Test Suite 1</w:t>
            </w:r>
          </w:p>
        </w:tc>
        <w:tc>
          <w:tcPr>
            <w:tcW w:w="900" w:type="dxa"/>
          </w:tcPr>
          <w:p w14:paraId="47E263E6" w14:textId="77777777" w:rsidR="00775F04" w:rsidRDefault="00775F04" w:rsidP="00FD43E0">
            <w:pPr>
              <w:pStyle w:val="BodyText"/>
              <w:jc w:val="center"/>
            </w:pPr>
            <w:r>
              <w:t>•</w:t>
            </w:r>
          </w:p>
        </w:tc>
        <w:tc>
          <w:tcPr>
            <w:tcW w:w="867" w:type="dxa"/>
          </w:tcPr>
          <w:p w14:paraId="531F5A3A" w14:textId="77777777" w:rsidR="00775F04" w:rsidRDefault="00775F04" w:rsidP="00FD43E0">
            <w:pPr>
              <w:pStyle w:val="BodyText"/>
              <w:jc w:val="center"/>
            </w:pPr>
            <w:r>
              <w:t>•</w:t>
            </w:r>
          </w:p>
        </w:tc>
        <w:tc>
          <w:tcPr>
            <w:tcW w:w="1215" w:type="dxa"/>
          </w:tcPr>
          <w:p w14:paraId="74D53D95" w14:textId="77777777" w:rsidR="00775F04" w:rsidRDefault="00775F04" w:rsidP="00FD43E0">
            <w:pPr>
              <w:pStyle w:val="BodyText"/>
              <w:jc w:val="center"/>
            </w:pPr>
            <w:r>
              <w:t>•</w:t>
            </w:r>
          </w:p>
        </w:tc>
        <w:tc>
          <w:tcPr>
            <w:tcW w:w="1077" w:type="dxa"/>
          </w:tcPr>
          <w:p w14:paraId="33A86727" w14:textId="77777777" w:rsidR="00775F04" w:rsidRDefault="00775F04" w:rsidP="00FD43E0">
            <w:pPr>
              <w:pStyle w:val="BodyText"/>
              <w:jc w:val="center"/>
            </w:pPr>
          </w:p>
        </w:tc>
        <w:tc>
          <w:tcPr>
            <w:tcW w:w="986" w:type="dxa"/>
          </w:tcPr>
          <w:p w14:paraId="3CCA7588" w14:textId="77777777" w:rsidR="00775F04" w:rsidRDefault="00775F04" w:rsidP="00FD43E0">
            <w:pPr>
              <w:pStyle w:val="BodyText"/>
              <w:jc w:val="center"/>
            </w:pPr>
          </w:p>
        </w:tc>
        <w:tc>
          <w:tcPr>
            <w:tcW w:w="1076" w:type="dxa"/>
          </w:tcPr>
          <w:p w14:paraId="37DD32AC" w14:textId="77777777" w:rsidR="00775F04" w:rsidRDefault="00775F04" w:rsidP="00FD43E0">
            <w:pPr>
              <w:pStyle w:val="BodyText"/>
              <w:jc w:val="center"/>
            </w:pPr>
          </w:p>
        </w:tc>
        <w:tc>
          <w:tcPr>
            <w:tcW w:w="997" w:type="dxa"/>
          </w:tcPr>
          <w:p w14:paraId="57656AEA" w14:textId="77777777" w:rsidR="00775F04" w:rsidRDefault="00775F04" w:rsidP="00FD43E0">
            <w:pPr>
              <w:pStyle w:val="BodyText"/>
              <w:jc w:val="center"/>
            </w:pPr>
          </w:p>
        </w:tc>
        <w:tc>
          <w:tcPr>
            <w:tcW w:w="1000" w:type="dxa"/>
          </w:tcPr>
          <w:p w14:paraId="7CF5F355" w14:textId="77777777" w:rsidR="00775F04" w:rsidRDefault="00775F04" w:rsidP="00FD43E0">
            <w:pPr>
              <w:pStyle w:val="BodyText"/>
              <w:jc w:val="center"/>
            </w:pPr>
          </w:p>
        </w:tc>
      </w:tr>
      <w:tr w:rsidR="00775F04" w14:paraId="1130CF80" w14:textId="71389500" w:rsidTr="00775F04">
        <w:tc>
          <w:tcPr>
            <w:tcW w:w="1458" w:type="dxa"/>
          </w:tcPr>
          <w:p w14:paraId="73AA25D8" w14:textId="77777777" w:rsidR="00775F04" w:rsidRPr="00DF2E53" w:rsidRDefault="00775F04" w:rsidP="00FD43E0">
            <w:pPr>
              <w:pStyle w:val="BodyText"/>
              <w:rPr>
                <w:b/>
              </w:rPr>
            </w:pPr>
            <w:r w:rsidRPr="00DF2E53">
              <w:rPr>
                <w:b/>
              </w:rPr>
              <w:t>Test Suite 2</w:t>
            </w:r>
          </w:p>
        </w:tc>
        <w:tc>
          <w:tcPr>
            <w:tcW w:w="900" w:type="dxa"/>
          </w:tcPr>
          <w:p w14:paraId="617AC421" w14:textId="77777777" w:rsidR="00775F04" w:rsidRDefault="00775F04" w:rsidP="00FD43E0">
            <w:pPr>
              <w:pStyle w:val="BodyText"/>
              <w:jc w:val="center"/>
            </w:pPr>
            <w:r>
              <w:t>•</w:t>
            </w:r>
          </w:p>
        </w:tc>
        <w:tc>
          <w:tcPr>
            <w:tcW w:w="867" w:type="dxa"/>
          </w:tcPr>
          <w:p w14:paraId="3DC31F26" w14:textId="77777777" w:rsidR="00775F04" w:rsidRDefault="00775F04" w:rsidP="00FD43E0">
            <w:pPr>
              <w:pStyle w:val="BodyText"/>
              <w:jc w:val="center"/>
            </w:pPr>
          </w:p>
        </w:tc>
        <w:tc>
          <w:tcPr>
            <w:tcW w:w="1215" w:type="dxa"/>
          </w:tcPr>
          <w:p w14:paraId="018EC3A2" w14:textId="77777777" w:rsidR="00775F04" w:rsidRDefault="00775F04" w:rsidP="00FD43E0">
            <w:pPr>
              <w:pStyle w:val="BodyText"/>
              <w:jc w:val="center"/>
            </w:pPr>
            <w:r>
              <w:t>•</w:t>
            </w:r>
          </w:p>
        </w:tc>
        <w:tc>
          <w:tcPr>
            <w:tcW w:w="1077" w:type="dxa"/>
          </w:tcPr>
          <w:p w14:paraId="5CF3D49F" w14:textId="77777777" w:rsidR="00775F04" w:rsidRDefault="00775F04" w:rsidP="00FD43E0">
            <w:pPr>
              <w:pStyle w:val="BodyText"/>
              <w:jc w:val="center"/>
            </w:pPr>
            <w:r>
              <w:t>•</w:t>
            </w:r>
          </w:p>
        </w:tc>
        <w:tc>
          <w:tcPr>
            <w:tcW w:w="986" w:type="dxa"/>
          </w:tcPr>
          <w:p w14:paraId="647AE076" w14:textId="77777777" w:rsidR="00775F04" w:rsidRDefault="00775F04" w:rsidP="00FD43E0">
            <w:pPr>
              <w:pStyle w:val="BodyText"/>
              <w:jc w:val="center"/>
            </w:pPr>
          </w:p>
        </w:tc>
        <w:tc>
          <w:tcPr>
            <w:tcW w:w="1076" w:type="dxa"/>
          </w:tcPr>
          <w:p w14:paraId="28951093" w14:textId="77777777" w:rsidR="00775F04" w:rsidRDefault="00775F04" w:rsidP="00FD43E0">
            <w:pPr>
              <w:pStyle w:val="BodyText"/>
              <w:jc w:val="center"/>
            </w:pPr>
          </w:p>
        </w:tc>
        <w:tc>
          <w:tcPr>
            <w:tcW w:w="997" w:type="dxa"/>
          </w:tcPr>
          <w:p w14:paraId="2C619070" w14:textId="77777777" w:rsidR="00775F04" w:rsidRDefault="00775F04" w:rsidP="00FD43E0">
            <w:pPr>
              <w:pStyle w:val="BodyText"/>
              <w:jc w:val="center"/>
            </w:pPr>
          </w:p>
        </w:tc>
        <w:tc>
          <w:tcPr>
            <w:tcW w:w="1000" w:type="dxa"/>
          </w:tcPr>
          <w:p w14:paraId="22B90EFF" w14:textId="77777777" w:rsidR="00775F04" w:rsidRDefault="00775F04" w:rsidP="00FD43E0">
            <w:pPr>
              <w:pStyle w:val="BodyText"/>
              <w:jc w:val="center"/>
            </w:pPr>
          </w:p>
        </w:tc>
      </w:tr>
      <w:tr w:rsidR="00775F04" w14:paraId="0158FAC1" w14:textId="52276058" w:rsidTr="00775F04">
        <w:tc>
          <w:tcPr>
            <w:tcW w:w="1458" w:type="dxa"/>
          </w:tcPr>
          <w:p w14:paraId="18952A7C" w14:textId="77777777" w:rsidR="00775F04" w:rsidRPr="00DF2E53" w:rsidRDefault="00775F04" w:rsidP="00FD43E0">
            <w:pPr>
              <w:pStyle w:val="BodyText"/>
              <w:rPr>
                <w:b/>
              </w:rPr>
            </w:pPr>
            <w:r w:rsidRPr="00DF2E53">
              <w:rPr>
                <w:b/>
              </w:rPr>
              <w:t xml:space="preserve">Test </w:t>
            </w:r>
            <w:r>
              <w:rPr>
                <w:b/>
              </w:rPr>
              <w:t xml:space="preserve">Suite 3 </w:t>
            </w:r>
          </w:p>
        </w:tc>
        <w:tc>
          <w:tcPr>
            <w:tcW w:w="900" w:type="dxa"/>
          </w:tcPr>
          <w:p w14:paraId="2D8B8761" w14:textId="77777777" w:rsidR="00775F04" w:rsidRDefault="00775F04" w:rsidP="00FD43E0">
            <w:pPr>
              <w:pStyle w:val="BodyText"/>
              <w:jc w:val="center"/>
            </w:pPr>
            <w:r>
              <w:t>•</w:t>
            </w:r>
          </w:p>
        </w:tc>
        <w:tc>
          <w:tcPr>
            <w:tcW w:w="867" w:type="dxa"/>
          </w:tcPr>
          <w:p w14:paraId="5CD54DC8" w14:textId="77777777" w:rsidR="00775F04" w:rsidRDefault="00775F04" w:rsidP="00FD43E0">
            <w:pPr>
              <w:pStyle w:val="BodyText"/>
              <w:jc w:val="center"/>
            </w:pPr>
          </w:p>
        </w:tc>
        <w:tc>
          <w:tcPr>
            <w:tcW w:w="1215" w:type="dxa"/>
          </w:tcPr>
          <w:p w14:paraId="7E15DEAC" w14:textId="77777777" w:rsidR="00775F04" w:rsidRDefault="00775F04" w:rsidP="00FD43E0">
            <w:pPr>
              <w:pStyle w:val="BodyText"/>
              <w:jc w:val="center"/>
            </w:pPr>
          </w:p>
        </w:tc>
        <w:tc>
          <w:tcPr>
            <w:tcW w:w="1077" w:type="dxa"/>
          </w:tcPr>
          <w:p w14:paraId="280C77B4" w14:textId="77777777" w:rsidR="00775F04" w:rsidRDefault="00775F04" w:rsidP="00FD43E0">
            <w:pPr>
              <w:pStyle w:val="BodyText"/>
              <w:jc w:val="center"/>
            </w:pPr>
          </w:p>
        </w:tc>
        <w:tc>
          <w:tcPr>
            <w:tcW w:w="986" w:type="dxa"/>
          </w:tcPr>
          <w:p w14:paraId="3AE446EF" w14:textId="77777777" w:rsidR="00775F04" w:rsidRDefault="00775F04" w:rsidP="00FD43E0">
            <w:pPr>
              <w:pStyle w:val="BodyText"/>
              <w:jc w:val="center"/>
            </w:pPr>
          </w:p>
        </w:tc>
        <w:tc>
          <w:tcPr>
            <w:tcW w:w="1076" w:type="dxa"/>
          </w:tcPr>
          <w:p w14:paraId="7927A110" w14:textId="77777777" w:rsidR="00775F04" w:rsidRDefault="00775F04" w:rsidP="00FD43E0">
            <w:pPr>
              <w:pStyle w:val="BodyText"/>
              <w:jc w:val="center"/>
            </w:pPr>
          </w:p>
        </w:tc>
        <w:tc>
          <w:tcPr>
            <w:tcW w:w="997" w:type="dxa"/>
          </w:tcPr>
          <w:p w14:paraId="26A7E716" w14:textId="77777777" w:rsidR="00775F04" w:rsidRDefault="00775F04" w:rsidP="00FD43E0">
            <w:pPr>
              <w:pStyle w:val="BodyText"/>
              <w:jc w:val="center"/>
            </w:pPr>
          </w:p>
        </w:tc>
        <w:tc>
          <w:tcPr>
            <w:tcW w:w="1000" w:type="dxa"/>
          </w:tcPr>
          <w:p w14:paraId="4BA7E77C" w14:textId="77777777" w:rsidR="00775F04" w:rsidRDefault="00775F04" w:rsidP="00FD43E0">
            <w:pPr>
              <w:pStyle w:val="BodyText"/>
              <w:jc w:val="center"/>
            </w:pPr>
          </w:p>
        </w:tc>
      </w:tr>
      <w:tr w:rsidR="00775F04" w14:paraId="094522E0" w14:textId="027DCE5D" w:rsidTr="00775F04">
        <w:tc>
          <w:tcPr>
            <w:tcW w:w="1458" w:type="dxa"/>
          </w:tcPr>
          <w:p w14:paraId="4D9860BB" w14:textId="77777777" w:rsidR="00775F04" w:rsidRPr="00DF2E53" w:rsidRDefault="00775F04" w:rsidP="00FD43E0">
            <w:pPr>
              <w:pStyle w:val="BodyText"/>
              <w:rPr>
                <w:b/>
              </w:rPr>
            </w:pPr>
            <w:r w:rsidRPr="00DF2E53">
              <w:rPr>
                <w:b/>
              </w:rPr>
              <w:t xml:space="preserve">Test </w:t>
            </w:r>
            <w:r>
              <w:rPr>
                <w:b/>
              </w:rPr>
              <w:t>Suite 4</w:t>
            </w:r>
          </w:p>
        </w:tc>
        <w:tc>
          <w:tcPr>
            <w:tcW w:w="900" w:type="dxa"/>
          </w:tcPr>
          <w:p w14:paraId="69C3BCA0" w14:textId="77777777" w:rsidR="00775F04" w:rsidRDefault="00775F04" w:rsidP="00FD43E0">
            <w:pPr>
              <w:pStyle w:val="BodyText"/>
              <w:jc w:val="center"/>
            </w:pPr>
            <w:r>
              <w:t>•</w:t>
            </w:r>
          </w:p>
        </w:tc>
        <w:tc>
          <w:tcPr>
            <w:tcW w:w="867" w:type="dxa"/>
          </w:tcPr>
          <w:p w14:paraId="15283180" w14:textId="77777777" w:rsidR="00775F04" w:rsidRDefault="00775F04" w:rsidP="00FD43E0">
            <w:pPr>
              <w:pStyle w:val="BodyText"/>
              <w:jc w:val="center"/>
            </w:pPr>
            <w:r>
              <w:t>•</w:t>
            </w:r>
          </w:p>
        </w:tc>
        <w:tc>
          <w:tcPr>
            <w:tcW w:w="1215" w:type="dxa"/>
          </w:tcPr>
          <w:p w14:paraId="41FFBA24" w14:textId="77777777" w:rsidR="00775F04" w:rsidRDefault="00775F04" w:rsidP="00FD43E0">
            <w:pPr>
              <w:pStyle w:val="BodyText"/>
              <w:jc w:val="center"/>
            </w:pPr>
          </w:p>
        </w:tc>
        <w:tc>
          <w:tcPr>
            <w:tcW w:w="1077" w:type="dxa"/>
          </w:tcPr>
          <w:p w14:paraId="0A94CB3A" w14:textId="77777777" w:rsidR="00775F04" w:rsidRDefault="00775F04" w:rsidP="00FD43E0">
            <w:pPr>
              <w:pStyle w:val="BodyText"/>
              <w:jc w:val="center"/>
            </w:pPr>
          </w:p>
        </w:tc>
        <w:tc>
          <w:tcPr>
            <w:tcW w:w="986" w:type="dxa"/>
          </w:tcPr>
          <w:p w14:paraId="31D3FC22" w14:textId="77777777" w:rsidR="00775F04" w:rsidRDefault="00775F04" w:rsidP="00FD43E0">
            <w:pPr>
              <w:pStyle w:val="BodyText"/>
              <w:jc w:val="center"/>
            </w:pPr>
          </w:p>
        </w:tc>
        <w:tc>
          <w:tcPr>
            <w:tcW w:w="1076" w:type="dxa"/>
          </w:tcPr>
          <w:p w14:paraId="364E8A08" w14:textId="77777777" w:rsidR="00775F04" w:rsidRDefault="00775F04" w:rsidP="00FD43E0">
            <w:pPr>
              <w:pStyle w:val="BodyText"/>
              <w:jc w:val="center"/>
            </w:pPr>
          </w:p>
        </w:tc>
        <w:tc>
          <w:tcPr>
            <w:tcW w:w="997" w:type="dxa"/>
          </w:tcPr>
          <w:p w14:paraId="79194466" w14:textId="77777777" w:rsidR="00775F04" w:rsidRDefault="00775F04" w:rsidP="00FD43E0">
            <w:pPr>
              <w:pStyle w:val="BodyText"/>
              <w:jc w:val="center"/>
            </w:pPr>
          </w:p>
        </w:tc>
        <w:tc>
          <w:tcPr>
            <w:tcW w:w="1000" w:type="dxa"/>
          </w:tcPr>
          <w:p w14:paraId="2F626542" w14:textId="77777777" w:rsidR="00775F04" w:rsidRDefault="00775F04" w:rsidP="00FD43E0">
            <w:pPr>
              <w:pStyle w:val="BodyText"/>
              <w:jc w:val="center"/>
            </w:pPr>
          </w:p>
        </w:tc>
      </w:tr>
      <w:tr w:rsidR="00775F04" w14:paraId="74767F86" w14:textId="5AE9C424" w:rsidTr="00775F04">
        <w:tc>
          <w:tcPr>
            <w:tcW w:w="1458" w:type="dxa"/>
          </w:tcPr>
          <w:p w14:paraId="3C57A4B2" w14:textId="77777777" w:rsidR="00775F04" w:rsidRPr="00DF2E53" w:rsidRDefault="00775F04" w:rsidP="00FD43E0">
            <w:pPr>
              <w:pStyle w:val="BodyText"/>
              <w:rPr>
                <w:b/>
              </w:rPr>
            </w:pPr>
            <w:r w:rsidRPr="00DF2E53">
              <w:rPr>
                <w:b/>
              </w:rPr>
              <w:t xml:space="preserve">Test </w:t>
            </w:r>
            <w:r>
              <w:rPr>
                <w:b/>
              </w:rPr>
              <w:t>Suite 5</w:t>
            </w:r>
          </w:p>
        </w:tc>
        <w:tc>
          <w:tcPr>
            <w:tcW w:w="900" w:type="dxa"/>
          </w:tcPr>
          <w:p w14:paraId="095618C9" w14:textId="77777777" w:rsidR="00775F04" w:rsidRDefault="00775F04" w:rsidP="00FD43E0">
            <w:pPr>
              <w:pStyle w:val="BodyText"/>
              <w:jc w:val="center"/>
            </w:pPr>
            <w:r>
              <w:t>•</w:t>
            </w:r>
          </w:p>
        </w:tc>
        <w:tc>
          <w:tcPr>
            <w:tcW w:w="867" w:type="dxa"/>
          </w:tcPr>
          <w:p w14:paraId="47017B82" w14:textId="77777777" w:rsidR="00775F04" w:rsidRDefault="00775F04" w:rsidP="00FD43E0">
            <w:pPr>
              <w:pStyle w:val="BodyText"/>
              <w:jc w:val="center"/>
            </w:pPr>
          </w:p>
        </w:tc>
        <w:tc>
          <w:tcPr>
            <w:tcW w:w="1215" w:type="dxa"/>
          </w:tcPr>
          <w:p w14:paraId="1EEC15AD" w14:textId="67467313" w:rsidR="00775F04" w:rsidRDefault="00775F04" w:rsidP="00FD43E0">
            <w:pPr>
              <w:pStyle w:val="BodyText"/>
              <w:jc w:val="center"/>
            </w:pPr>
            <w:r>
              <w:t>•(4)</w:t>
            </w:r>
          </w:p>
        </w:tc>
        <w:tc>
          <w:tcPr>
            <w:tcW w:w="1077" w:type="dxa"/>
          </w:tcPr>
          <w:p w14:paraId="62085374" w14:textId="77777777" w:rsidR="00775F04" w:rsidRDefault="00775F04" w:rsidP="00FD43E0">
            <w:pPr>
              <w:pStyle w:val="BodyText"/>
              <w:jc w:val="center"/>
            </w:pPr>
          </w:p>
        </w:tc>
        <w:tc>
          <w:tcPr>
            <w:tcW w:w="986" w:type="dxa"/>
          </w:tcPr>
          <w:p w14:paraId="3C2AB031" w14:textId="77777777" w:rsidR="00775F04" w:rsidRDefault="00775F04" w:rsidP="00FD43E0">
            <w:pPr>
              <w:pStyle w:val="BodyText"/>
              <w:jc w:val="center"/>
            </w:pPr>
          </w:p>
        </w:tc>
        <w:tc>
          <w:tcPr>
            <w:tcW w:w="1076" w:type="dxa"/>
          </w:tcPr>
          <w:p w14:paraId="1C10C481" w14:textId="77777777" w:rsidR="00775F04" w:rsidRDefault="00775F04" w:rsidP="00FD43E0">
            <w:pPr>
              <w:pStyle w:val="BodyText"/>
              <w:jc w:val="center"/>
            </w:pPr>
          </w:p>
        </w:tc>
        <w:tc>
          <w:tcPr>
            <w:tcW w:w="997" w:type="dxa"/>
          </w:tcPr>
          <w:p w14:paraId="1F09E10E" w14:textId="77777777" w:rsidR="00775F04" w:rsidRDefault="00775F04" w:rsidP="00FD43E0">
            <w:pPr>
              <w:pStyle w:val="BodyText"/>
              <w:jc w:val="center"/>
            </w:pPr>
          </w:p>
        </w:tc>
        <w:tc>
          <w:tcPr>
            <w:tcW w:w="1000" w:type="dxa"/>
          </w:tcPr>
          <w:p w14:paraId="5516802E" w14:textId="77777777" w:rsidR="00775F04" w:rsidRDefault="00775F04" w:rsidP="00FD43E0">
            <w:pPr>
              <w:pStyle w:val="BodyText"/>
              <w:jc w:val="center"/>
            </w:pPr>
          </w:p>
        </w:tc>
      </w:tr>
      <w:tr w:rsidR="00775F04" w14:paraId="7FF2631F" w14:textId="4B4A8283" w:rsidTr="00775F04">
        <w:tc>
          <w:tcPr>
            <w:tcW w:w="1458" w:type="dxa"/>
          </w:tcPr>
          <w:p w14:paraId="01073796" w14:textId="77777777" w:rsidR="00775F04" w:rsidRPr="00DF2E53" w:rsidRDefault="00775F04" w:rsidP="00FD43E0">
            <w:pPr>
              <w:pStyle w:val="BodyText"/>
              <w:rPr>
                <w:b/>
              </w:rPr>
            </w:pPr>
            <w:r w:rsidRPr="00DF2E53">
              <w:rPr>
                <w:b/>
              </w:rPr>
              <w:t xml:space="preserve">Test </w:t>
            </w:r>
            <w:r>
              <w:rPr>
                <w:b/>
              </w:rPr>
              <w:t>Suite 6</w:t>
            </w:r>
          </w:p>
        </w:tc>
        <w:tc>
          <w:tcPr>
            <w:tcW w:w="900" w:type="dxa"/>
          </w:tcPr>
          <w:p w14:paraId="0CEC2B5E" w14:textId="77777777" w:rsidR="00775F04" w:rsidRDefault="00775F04" w:rsidP="00FD43E0">
            <w:pPr>
              <w:pStyle w:val="BodyText"/>
              <w:jc w:val="center"/>
            </w:pPr>
            <w:r>
              <w:t>•</w:t>
            </w:r>
          </w:p>
        </w:tc>
        <w:tc>
          <w:tcPr>
            <w:tcW w:w="867" w:type="dxa"/>
          </w:tcPr>
          <w:p w14:paraId="5B487FA1" w14:textId="77777777" w:rsidR="00775F04" w:rsidRDefault="00775F04" w:rsidP="00FD43E0">
            <w:pPr>
              <w:pStyle w:val="BodyText"/>
              <w:jc w:val="center"/>
            </w:pPr>
          </w:p>
        </w:tc>
        <w:tc>
          <w:tcPr>
            <w:tcW w:w="1215" w:type="dxa"/>
          </w:tcPr>
          <w:p w14:paraId="07551799" w14:textId="77777777" w:rsidR="00775F04" w:rsidRDefault="00775F04" w:rsidP="00FD43E0">
            <w:pPr>
              <w:pStyle w:val="BodyText"/>
              <w:jc w:val="center"/>
            </w:pPr>
          </w:p>
        </w:tc>
        <w:tc>
          <w:tcPr>
            <w:tcW w:w="1077" w:type="dxa"/>
          </w:tcPr>
          <w:p w14:paraId="66770B1E" w14:textId="77777777" w:rsidR="00775F04" w:rsidRDefault="00775F04" w:rsidP="00FD43E0">
            <w:pPr>
              <w:pStyle w:val="BodyText"/>
              <w:jc w:val="center"/>
            </w:pPr>
            <w:r>
              <w:t>•</w:t>
            </w:r>
          </w:p>
        </w:tc>
        <w:tc>
          <w:tcPr>
            <w:tcW w:w="986" w:type="dxa"/>
          </w:tcPr>
          <w:p w14:paraId="0329B743" w14:textId="77777777" w:rsidR="00775F04" w:rsidRDefault="00775F04" w:rsidP="00FD43E0">
            <w:pPr>
              <w:pStyle w:val="BodyText"/>
              <w:jc w:val="center"/>
            </w:pPr>
          </w:p>
        </w:tc>
        <w:tc>
          <w:tcPr>
            <w:tcW w:w="1076" w:type="dxa"/>
          </w:tcPr>
          <w:p w14:paraId="6159B2C5" w14:textId="77777777" w:rsidR="00775F04" w:rsidRDefault="00775F04" w:rsidP="00FD43E0">
            <w:pPr>
              <w:pStyle w:val="BodyText"/>
              <w:jc w:val="center"/>
            </w:pPr>
          </w:p>
        </w:tc>
        <w:tc>
          <w:tcPr>
            <w:tcW w:w="997" w:type="dxa"/>
          </w:tcPr>
          <w:p w14:paraId="2B418422" w14:textId="77777777" w:rsidR="00775F04" w:rsidRDefault="00775F04" w:rsidP="00FD43E0">
            <w:pPr>
              <w:pStyle w:val="BodyText"/>
              <w:jc w:val="center"/>
            </w:pPr>
          </w:p>
        </w:tc>
        <w:tc>
          <w:tcPr>
            <w:tcW w:w="1000" w:type="dxa"/>
          </w:tcPr>
          <w:p w14:paraId="047DC41E" w14:textId="77777777" w:rsidR="00775F04" w:rsidRDefault="00775F04" w:rsidP="00FD43E0">
            <w:pPr>
              <w:pStyle w:val="BodyText"/>
              <w:jc w:val="center"/>
            </w:pPr>
          </w:p>
        </w:tc>
      </w:tr>
      <w:tr w:rsidR="00775F04" w14:paraId="5F506B31" w14:textId="5A771E7D" w:rsidTr="00775F04">
        <w:tc>
          <w:tcPr>
            <w:tcW w:w="1458" w:type="dxa"/>
          </w:tcPr>
          <w:p w14:paraId="00C7C626" w14:textId="10E65382" w:rsidR="00775F04" w:rsidRPr="00DF2E53" w:rsidRDefault="00775F04" w:rsidP="00FD43E0">
            <w:pPr>
              <w:pStyle w:val="BodyText"/>
              <w:rPr>
                <w:b/>
              </w:rPr>
            </w:pPr>
            <w:r>
              <w:rPr>
                <w:b/>
              </w:rPr>
              <w:t>Test Suite 7</w:t>
            </w:r>
          </w:p>
        </w:tc>
        <w:tc>
          <w:tcPr>
            <w:tcW w:w="900" w:type="dxa"/>
          </w:tcPr>
          <w:p w14:paraId="0B093E01" w14:textId="7B3A9B81" w:rsidR="00775F04" w:rsidRDefault="00775F04" w:rsidP="00FD43E0">
            <w:pPr>
              <w:pStyle w:val="BodyText"/>
              <w:jc w:val="center"/>
            </w:pPr>
            <w:r>
              <w:t>•</w:t>
            </w:r>
          </w:p>
        </w:tc>
        <w:tc>
          <w:tcPr>
            <w:tcW w:w="867" w:type="dxa"/>
          </w:tcPr>
          <w:p w14:paraId="7C9C678E" w14:textId="77777777" w:rsidR="00775F04" w:rsidRDefault="00775F04" w:rsidP="00FD43E0">
            <w:pPr>
              <w:pStyle w:val="BodyText"/>
              <w:jc w:val="center"/>
            </w:pPr>
          </w:p>
        </w:tc>
        <w:tc>
          <w:tcPr>
            <w:tcW w:w="1215" w:type="dxa"/>
          </w:tcPr>
          <w:p w14:paraId="173DAAF6" w14:textId="12343FF4" w:rsidR="00775F04" w:rsidRDefault="00775F04" w:rsidP="00FD43E0">
            <w:pPr>
              <w:pStyle w:val="BodyText"/>
              <w:jc w:val="center"/>
            </w:pPr>
            <w:r>
              <w:t xml:space="preserve"> (1)</w:t>
            </w:r>
          </w:p>
        </w:tc>
        <w:tc>
          <w:tcPr>
            <w:tcW w:w="1077" w:type="dxa"/>
          </w:tcPr>
          <w:p w14:paraId="33D45EAF" w14:textId="77777777" w:rsidR="00775F04" w:rsidRDefault="00775F04" w:rsidP="00FD43E0">
            <w:pPr>
              <w:pStyle w:val="BodyText"/>
              <w:jc w:val="center"/>
            </w:pPr>
          </w:p>
        </w:tc>
        <w:tc>
          <w:tcPr>
            <w:tcW w:w="986" w:type="dxa"/>
          </w:tcPr>
          <w:p w14:paraId="754125B4" w14:textId="126CAD5C" w:rsidR="00775F04" w:rsidRDefault="00775F04" w:rsidP="00FD43E0">
            <w:pPr>
              <w:pStyle w:val="BodyText"/>
              <w:jc w:val="center"/>
            </w:pPr>
            <w:r>
              <w:t>•</w:t>
            </w:r>
          </w:p>
        </w:tc>
        <w:tc>
          <w:tcPr>
            <w:tcW w:w="1076" w:type="dxa"/>
          </w:tcPr>
          <w:p w14:paraId="3B9993A0" w14:textId="77777777" w:rsidR="00775F04" w:rsidRDefault="00775F04" w:rsidP="00FD43E0">
            <w:pPr>
              <w:pStyle w:val="BodyText"/>
              <w:jc w:val="center"/>
            </w:pPr>
          </w:p>
        </w:tc>
        <w:tc>
          <w:tcPr>
            <w:tcW w:w="997" w:type="dxa"/>
          </w:tcPr>
          <w:p w14:paraId="675C0628" w14:textId="77777777" w:rsidR="00775F04" w:rsidRDefault="00775F04" w:rsidP="00FD43E0">
            <w:pPr>
              <w:pStyle w:val="BodyText"/>
              <w:jc w:val="center"/>
            </w:pPr>
          </w:p>
        </w:tc>
        <w:tc>
          <w:tcPr>
            <w:tcW w:w="1000" w:type="dxa"/>
          </w:tcPr>
          <w:p w14:paraId="26D993D4" w14:textId="77777777" w:rsidR="00775F04" w:rsidRDefault="00775F04" w:rsidP="00FD43E0">
            <w:pPr>
              <w:pStyle w:val="BodyText"/>
              <w:jc w:val="center"/>
            </w:pPr>
          </w:p>
        </w:tc>
      </w:tr>
      <w:tr w:rsidR="00775F04" w14:paraId="7AF72EA1" w14:textId="503D665B" w:rsidTr="00775F04">
        <w:tc>
          <w:tcPr>
            <w:tcW w:w="1458" w:type="dxa"/>
          </w:tcPr>
          <w:p w14:paraId="5F2F483D" w14:textId="6F3A0D34" w:rsidR="00775F04" w:rsidRDefault="00775F04" w:rsidP="00FD43E0">
            <w:pPr>
              <w:pStyle w:val="BodyText"/>
              <w:rPr>
                <w:b/>
              </w:rPr>
            </w:pPr>
            <w:r>
              <w:rPr>
                <w:b/>
              </w:rPr>
              <w:t xml:space="preserve">Test Suite 8 </w:t>
            </w:r>
          </w:p>
        </w:tc>
        <w:tc>
          <w:tcPr>
            <w:tcW w:w="900" w:type="dxa"/>
          </w:tcPr>
          <w:p w14:paraId="33F3264D" w14:textId="62E86D3A" w:rsidR="00775F04" w:rsidRDefault="00775F04" w:rsidP="00FD43E0">
            <w:pPr>
              <w:pStyle w:val="BodyText"/>
              <w:jc w:val="center"/>
            </w:pPr>
            <w:r>
              <w:t>•</w:t>
            </w:r>
          </w:p>
        </w:tc>
        <w:tc>
          <w:tcPr>
            <w:tcW w:w="867" w:type="dxa"/>
          </w:tcPr>
          <w:p w14:paraId="12111F28" w14:textId="029E1279" w:rsidR="00775F04" w:rsidRDefault="00775F04" w:rsidP="00FD43E0">
            <w:pPr>
              <w:pStyle w:val="BodyText"/>
              <w:jc w:val="center"/>
            </w:pPr>
            <w:r>
              <w:t>(2)</w:t>
            </w:r>
          </w:p>
        </w:tc>
        <w:tc>
          <w:tcPr>
            <w:tcW w:w="1215" w:type="dxa"/>
          </w:tcPr>
          <w:p w14:paraId="35E50A70" w14:textId="00041659" w:rsidR="00775F04" w:rsidRDefault="00775F04" w:rsidP="00FD43E0">
            <w:pPr>
              <w:pStyle w:val="BodyText"/>
              <w:jc w:val="center"/>
            </w:pPr>
            <w:r>
              <w:t>•</w:t>
            </w:r>
          </w:p>
        </w:tc>
        <w:tc>
          <w:tcPr>
            <w:tcW w:w="1077" w:type="dxa"/>
          </w:tcPr>
          <w:p w14:paraId="2ECE3A6A" w14:textId="7E1D21FA" w:rsidR="00775F04" w:rsidRDefault="00775F04" w:rsidP="00FD43E0">
            <w:pPr>
              <w:pStyle w:val="BodyText"/>
              <w:jc w:val="center"/>
            </w:pPr>
            <w:r>
              <w:t>(2)</w:t>
            </w:r>
          </w:p>
        </w:tc>
        <w:tc>
          <w:tcPr>
            <w:tcW w:w="986" w:type="dxa"/>
          </w:tcPr>
          <w:p w14:paraId="38A3B22D" w14:textId="5C10D1E2" w:rsidR="00775F04" w:rsidRDefault="00775F04" w:rsidP="00FD43E0">
            <w:pPr>
              <w:pStyle w:val="BodyText"/>
              <w:jc w:val="center"/>
            </w:pPr>
          </w:p>
        </w:tc>
        <w:tc>
          <w:tcPr>
            <w:tcW w:w="1076" w:type="dxa"/>
          </w:tcPr>
          <w:p w14:paraId="4556D190" w14:textId="1EDD0D05" w:rsidR="00775F04" w:rsidRDefault="00775F04" w:rsidP="00EE3602">
            <w:pPr>
              <w:pStyle w:val="BodyText"/>
              <w:jc w:val="center"/>
            </w:pPr>
            <w:r>
              <w:t>•</w:t>
            </w:r>
          </w:p>
        </w:tc>
        <w:tc>
          <w:tcPr>
            <w:tcW w:w="997" w:type="dxa"/>
          </w:tcPr>
          <w:p w14:paraId="531BE95C" w14:textId="77777777" w:rsidR="00775F04" w:rsidRDefault="00775F04" w:rsidP="00EE3602">
            <w:pPr>
              <w:pStyle w:val="BodyText"/>
              <w:jc w:val="center"/>
            </w:pPr>
          </w:p>
        </w:tc>
        <w:tc>
          <w:tcPr>
            <w:tcW w:w="1000" w:type="dxa"/>
          </w:tcPr>
          <w:p w14:paraId="5E8C9EFA" w14:textId="77777777" w:rsidR="00775F04" w:rsidRDefault="00775F04" w:rsidP="00EE3602">
            <w:pPr>
              <w:pStyle w:val="BodyText"/>
              <w:jc w:val="center"/>
            </w:pPr>
          </w:p>
        </w:tc>
      </w:tr>
      <w:tr w:rsidR="00775F04" w14:paraId="2EFD4001" w14:textId="32E5986F" w:rsidTr="00775F04">
        <w:tc>
          <w:tcPr>
            <w:tcW w:w="1458" w:type="dxa"/>
          </w:tcPr>
          <w:p w14:paraId="55E853F3" w14:textId="2383C962" w:rsidR="00775F04" w:rsidRDefault="00775F04" w:rsidP="00FD43E0">
            <w:pPr>
              <w:pStyle w:val="BodyText"/>
              <w:rPr>
                <w:b/>
              </w:rPr>
            </w:pPr>
            <w:r>
              <w:rPr>
                <w:b/>
              </w:rPr>
              <w:t>Test Suite 9</w:t>
            </w:r>
          </w:p>
        </w:tc>
        <w:tc>
          <w:tcPr>
            <w:tcW w:w="900" w:type="dxa"/>
          </w:tcPr>
          <w:p w14:paraId="4CE97B86" w14:textId="1D105749" w:rsidR="00775F04" w:rsidRDefault="00775F04" w:rsidP="00FD43E0">
            <w:pPr>
              <w:pStyle w:val="BodyText"/>
              <w:jc w:val="center"/>
            </w:pPr>
            <w:r>
              <w:t>•(3)</w:t>
            </w:r>
          </w:p>
        </w:tc>
        <w:tc>
          <w:tcPr>
            <w:tcW w:w="867" w:type="dxa"/>
          </w:tcPr>
          <w:p w14:paraId="3434B340" w14:textId="77777777" w:rsidR="00775F04" w:rsidRDefault="00775F04" w:rsidP="00FD43E0">
            <w:pPr>
              <w:pStyle w:val="BodyText"/>
              <w:jc w:val="center"/>
            </w:pPr>
          </w:p>
        </w:tc>
        <w:tc>
          <w:tcPr>
            <w:tcW w:w="1215" w:type="dxa"/>
          </w:tcPr>
          <w:p w14:paraId="64CD637B" w14:textId="16FE7B04" w:rsidR="00775F04" w:rsidRDefault="00775F04" w:rsidP="00FD43E0">
            <w:pPr>
              <w:pStyle w:val="BodyText"/>
              <w:jc w:val="center"/>
            </w:pPr>
            <w:r>
              <w:t>(2)</w:t>
            </w:r>
          </w:p>
        </w:tc>
        <w:tc>
          <w:tcPr>
            <w:tcW w:w="1077" w:type="dxa"/>
          </w:tcPr>
          <w:p w14:paraId="366E5F98" w14:textId="151C9BBF" w:rsidR="00775F04" w:rsidRDefault="00775F04" w:rsidP="00FD43E0">
            <w:pPr>
              <w:pStyle w:val="BodyText"/>
              <w:jc w:val="center"/>
            </w:pPr>
            <w:r>
              <w:t>(2)</w:t>
            </w:r>
          </w:p>
        </w:tc>
        <w:tc>
          <w:tcPr>
            <w:tcW w:w="986" w:type="dxa"/>
          </w:tcPr>
          <w:p w14:paraId="43561200" w14:textId="77777777" w:rsidR="00775F04" w:rsidRDefault="00775F04" w:rsidP="00FD43E0">
            <w:pPr>
              <w:pStyle w:val="BodyText"/>
              <w:jc w:val="center"/>
            </w:pPr>
          </w:p>
        </w:tc>
        <w:tc>
          <w:tcPr>
            <w:tcW w:w="1076" w:type="dxa"/>
          </w:tcPr>
          <w:p w14:paraId="57FD644A" w14:textId="77777777" w:rsidR="00775F04" w:rsidRDefault="00775F04" w:rsidP="00EE3602">
            <w:pPr>
              <w:pStyle w:val="BodyText"/>
              <w:jc w:val="center"/>
            </w:pPr>
          </w:p>
        </w:tc>
        <w:tc>
          <w:tcPr>
            <w:tcW w:w="997" w:type="dxa"/>
          </w:tcPr>
          <w:p w14:paraId="1994B325" w14:textId="77777777" w:rsidR="00775F04" w:rsidRDefault="00775F04" w:rsidP="00EE3602">
            <w:pPr>
              <w:pStyle w:val="BodyText"/>
              <w:jc w:val="center"/>
            </w:pPr>
          </w:p>
        </w:tc>
        <w:tc>
          <w:tcPr>
            <w:tcW w:w="1000" w:type="dxa"/>
          </w:tcPr>
          <w:p w14:paraId="2D15B55D" w14:textId="77777777" w:rsidR="00775F04" w:rsidRDefault="00775F04" w:rsidP="00EE3602">
            <w:pPr>
              <w:pStyle w:val="BodyText"/>
              <w:jc w:val="center"/>
            </w:pPr>
          </w:p>
        </w:tc>
      </w:tr>
      <w:tr w:rsidR="00775F04" w14:paraId="391EEE4F" w14:textId="57BD93AA" w:rsidTr="00775F04">
        <w:tc>
          <w:tcPr>
            <w:tcW w:w="1458" w:type="dxa"/>
          </w:tcPr>
          <w:p w14:paraId="666D547B" w14:textId="63825FBF" w:rsidR="00775F04" w:rsidRDefault="00775F04" w:rsidP="004721C2">
            <w:pPr>
              <w:pStyle w:val="BodyText"/>
              <w:rPr>
                <w:b/>
              </w:rPr>
            </w:pPr>
            <w:r>
              <w:rPr>
                <w:b/>
              </w:rPr>
              <w:t>Test Suite 10</w:t>
            </w:r>
          </w:p>
        </w:tc>
        <w:tc>
          <w:tcPr>
            <w:tcW w:w="900" w:type="dxa"/>
          </w:tcPr>
          <w:p w14:paraId="0B4ED2D2" w14:textId="5FD90892" w:rsidR="00775F04" w:rsidRDefault="00775F04" w:rsidP="004721C2">
            <w:pPr>
              <w:pStyle w:val="BodyText"/>
              <w:jc w:val="center"/>
            </w:pPr>
            <w:r>
              <w:t>•</w:t>
            </w:r>
          </w:p>
        </w:tc>
        <w:tc>
          <w:tcPr>
            <w:tcW w:w="867" w:type="dxa"/>
          </w:tcPr>
          <w:p w14:paraId="69FA777C" w14:textId="77777777" w:rsidR="00775F04" w:rsidRDefault="00775F04" w:rsidP="004721C2">
            <w:pPr>
              <w:pStyle w:val="BodyText"/>
              <w:jc w:val="center"/>
            </w:pPr>
          </w:p>
        </w:tc>
        <w:tc>
          <w:tcPr>
            <w:tcW w:w="1215" w:type="dxa"/>
          </w:tcPr>
          <w:p w14:paraId="48C6CEE6" w14:textId="2A752D68" w:rsidR="00775F04" w:rsidRDefault="00775F04" w:rsidP="004721C2">
            <w:pPr>
              <w:pStyle w:val="BodyText"/>
              <w:jc w:val="center"/>
            </w:pPr>
            <w:r>
              <w:t>(2)</w:t>
            </w:r>
          </w:p>
        </w:tc>
        <w:tc>
          <w:tcPr>
            <w:tcW w:w="1077" w:type="dxa"/>
          </w:tcPr>
          <w:p w14:paraId="0DFC3B41" w14:textId="66AE365A" w:rsidR="00775F04" w:rsidRDefault="00775F04" w:rsidP="004721C2">
            <w:pPr>
              <w:pStyle w:val="BodyText"/>
              <w:jc w:val="center"/>
            </w:pPr>
            <w:r>
              <w:t>(2)</w:t>
            </w:r>
          </w:p>
        </w:tc>
        <w:tc>
          <w:tcPr>
            <w:tcW w:w="986" w:type="dxa"/>
          </w:tcPr>
          <w:p w14:paraId="2079DD18" w14:textId="62987204" w:rsidR="00775F04" w:rsidRDefault="00775F04" w:rsidP="004721C2">
            <w:pPr>
              <w:pStyle w:val="BodyText"/>
              <w:jc w:val="center"/>
            </w:pPr>
            <w:r>
              <w:t>(2)</w:t>
            </w:r>
          </w:p>
        </w:tc>
        <w:tc>
          <w:tcPr>
            <w:tcW w:w="1076" w:type="dxa"/>
          </w:tcPr>
          <w:p w14:paraId="7E23A932" w14:textId="77777777" w:rsidR="00775F04" w:rsidRDefault="00775F04" w:rsidP="004721C2">
            <w:pPr>
              <w:pStyle w:val="BodyText"/>
              <w:jc w:val="center"/>
            </w:pPr>
          </w:p>
        </w:tc>
        <w:tc>
          <w:tcPr>
            <w:tcW w:w="997" w:type="dxa"/>
          </w:tcPr>
          <w:p w14:paraId="1422350F" w14:textId="7904F35C" w:rsidR="00775F04" w:rsidRDefault="00775F04" w:rsidP="004721C2">
            <w:pPr>
              <w:pStyle w:val="BodyText"/>
              <w:jc w:val="center"/>
            </w:pPr>
            <w:r>
              <w:t>•</w:t>
            </w:r>
          </w:p>
        </w:tc>
        <w:tc>
          <w:tcPr>
            <w:tcW w:w="1000" w:type="dxa"/>
          </w:tcPr>
          <w:p w14:paraId="1ED6C0E5" w14:textId="77777777" w:rsidR="00775F04" w:rsidRDefault="00775F04" w:rsidP="004721C2">
            <w:pPr>
              <w:pStyle w:val="BodyText"/>
              <w:jc w:val="center"/>
            </w:pPr>
          </w:p>
        </w:tc>
      </w:tr>
      <w:tr w:rsidR="00775F04" w14:paraId="1C14A7EF" w14:textId="3F4BB99F" w:rsidTr="00775F04">
        <w:tc>
          <w:tcPr>
            <w:tcW w:w="1458" w:type="dxa"/>
          </w:tcPr>
          <w:p w14:paraId="3C708CE9" w14:textId="77B93F2D" w:rsidR="00775F04" w:rsidRDefault="00775F04" w:rsidP="004721C2">
            <w:pPr>
              <w:pStyle w:val="BodyText"/>
              <w:rPr>
                <w:b/>
              </w:rPr>
            </w:pPr>
            <w:r>
              <w:rPr>
                <w:b/>
              </w:rPr>
              <w:t>Test Suite 11</w:t>
            </w:r>
          </w:p>
        </w:tc>
        <w:tc>
          <w:tcPr>
            <w:tcW w:w="900" w:type="dxa"/>
          </w:tcPr>
          <w:p w14:paraId="44DAA5E1" w14:textId="53D8128A" w:rsidR="00775F04" w:rsidRDefault="00775F04" w:rsidP="004721C2">
            <w:pPr>
              <w:pStyle w:val="BodyText"/>
              <w:jc w:val="center"/>
            </w:pPr>
            <w:r>
              <w:t>•</w:t>
            </w:r>
          </w:p>
        </w:tc>
        <w:tc>
          <w:tcPr>
            <w:tcW w:w="867" w:type="dxa"/>
          </w:tcPr>
          <w:p w14:paraId="131A7D69" w14:textId="77777777" w:rsidR="00775F04" w:rsidRDefault="00775F04" w:rsidP="004721C2">
            <w:pPr>
              <w:pStyle w:val="BodyText"/>
              <w:jc w:val="center"/>
            </w:pPr>
          </w:p>
        </w:tc>
        <w:tc>
          <w:tcPr>
            <w:tcW w:w="1215" w:type="dxa"/>
          </w:tcPr>
          <w:p w14:paraId="7A49E25C" w14:textId="5D2AE15F" w:rsidR="00775F04" w:rsidRDefault="00775F04" w:rsidP="004721C2">
            <w:pPr>
              <w:pStyle w:val="BodyText"/>
              <w:jc w:val="center"/>
            </w:pPr>
            <w:r>
              <w:t>(2)</w:t>
            </w:r>
          </w:p>
        </w:tc>
        <w:tc>
          <w:tcPr>
            <w:tcW w:w="1077" w:type="dxa"/>
          </w:tcPr>
          <w:p w14:paraId="7F7DCC9E" w14:textId="07351F5B" w:rsidR="00775F04" w:rsidRDefault="00775F04" w:rsidP="004721C2">
            <w:pPr>
              <w:pStyle w:val="BodyText"/>
              <w:jc w:val="center"/>
            </w:pPr>
            <w:r>
              <w:t>(2)</w:t>
            </w:r>
          </w:p>
        </w:tc>
        <w:tc>
          <w:tcPr>
            <w:tcW w:w="986" w:type="dxa"/>
          </w:tcPr>
          <w:p w14:paraId="181FCA81" w14:textId="77777777" w:rsidR="00775F04" w:rsidRDefault="00775F04" w:rsidP="004721C2">
            <w:pPr>
              <w:pStyle w:val="BodyText"/>
              <w:jc w:val="center"/>
            </w:pPr>
          </w:p>
        </w:tc>
        <w:tc>
          <w:tcPr>
            <w:tcW w:w="1076" w:type="dxa"/>
          </w:tcPr>
          <w:p w14:paraId="16A86925" w14:textId="77777777" w:rsidR="00775F04" w:rsidRDefault="00775F04" w:rsidP="004721C2">
            <w:pPr>
              <w:pStyle w:val="BodyText"/>
              <w:jc w:val="center"/>
            </w:pPr>
          </w:p>
        </w:tc>
        <w:tc>
          <w:tcPr>
            <w:tcW w:w="997" w:type="dxa"/>
          </w:tcPr>
          <w:p w14:paraId="55D65F58" w14:textId="43B957E6" w:rsidR="00775F04" w:rsidRDefault="00775F04" w:rsidP="004721C2">
            <w:pPr>
              <w:pStyle w:val="BodyText"/>
              <w:jc w:val="center"/>
            </w:pPr>
            <w:r>
              <w:t>(2)</w:t>
            </w:r>
          </w:p>
        </w:tc>
        <w:tc>
          <w:tcPr>
            <w:tcW w:w="1000" w:type="dxa"/>
          </w:tcPr>
          <w:p w14:paraId="571CDF9A" w14:textId="096DEAB1" w:rsidR="00775F04" w:rsidRDefault="00775F04" w:rsidP="004721C2">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(1)UUID used, but extension not require</w:t>
      </w:r>
      <w:r>
        <w:rPr>
          <w:sz w:val="18"/>
          <w:szCs w:val="18"/>
        </w:rPr>
        <w:t>d</w:t>
      </w:r>
    </w:p>
    <w:p w14:paraId="375DC21F" w14:textId="058FAC6E" w:rsidR="001746E8" w:rsidRDefault="001746E8" w:rsidP="0073567D">
      <w:pPr>
        <w:spacing w:after="0"/>
        <w:rPr>
          <w:sz w:val="18"/>
          <w:szCs w:val="18"/>
        </w:rPr>
      </w:pPr>
      <w:r w:rsidRPr="001746E8">
        <w:rPr>
          <w:sz w:val="18"/>
          <w:szCs w:val="18"/>
        </w:rPr>
        <w:t>(2)</w:t>
      </w:r>
      <w:r w:rsidR="00D76607">
        <w:rPr>
          <w:sz w:val="18"/>
          <w:szCs w:val="18"/>
        </w:rPr>
        <w:t>Several</w:t>
      </w:r>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73D6BAB8" w14:textId="54AFDD90" w:rsidR="0073567D" w:rsidRDefault="0073567D" w:rsidP="0073567D">
      <w:pPr>
        <w:spacing w:after="0" w:line="240" w:lineRule="auto"/>
        <w:rPr>
          <w:sz w:val="18"/>
          <w:szCs w:val="18"/>
        </w:rPr>
      </w:pPr>
      <w:r>
        <w:rPr>
          <w:sz w:val="18"/>
          <w:szCs w:val="18"/>
        </w:rPr>
        <w:t>(3)</w:t>
      </w:r>
      <w:r w:rsidR="00C95D59">
        <w:rPr>
          <w:sz w:val="18"/>
          <w:szCs w:val="18"/>
        </w:rPr>
        <w:t>Core v</w:t>
      </w:r>
      <w:r>
        <w:rPr>
          <w:sz w:val="18"/>
          <w:szCs w:val="18"/>
        </w:rPr>
        <w:t>1.3</w:t>
      </w:r>
      <w:r w:rsidR="00C95D59">
        <w:rPr>
          <w:sz w:val="18"/>
          <w:szCs w:val="18"/>
        </w:rPr>
        <w:t>.0</w:t>
      </w:r>
      <w:r>
        <w:rPr>
          <w:sz w:val="18"/>
          <w:szCs w:val="18"/>
        </w:rPr>
        <w:t xml:space="preserve"> that includes </w:t>
      </w:r>
      <w:proofErr w:type="spellStart"/>
      <w:r>
        <w:rPr>
          <w:sz w:val="18"/>
          <w:szCs w:val="18"/>
        </w:rPr>
        <w:t>triangleset</w:t>
      </w:r>
      <w:proofErr w:type="spellEnd"/>
      <w:r>
        <w:rPr>
          <w:sz w:val="18"/>
          <w:szCs w:val="18"/>
        </w:rPr>
        <w:t xml:space="preserve"> schema objects</w:t>
      </w:r>
    </w:p>
    <w:p w14:paraId="2F45E8BC" w14:textId="6B55E0AE" w:rsidR="005E25F5" w:rsidRDefault="005E25F5" w:rsidP="0073567D">
      <w:pPr>
        <w:spacing w:after="0" w:line="240" w:lineRule="auto"/>
        <w:rPr>
          <w:sz w:val="18"/>
          <w:szCs w:val="18"/>
        </w:rPr>
      </w:pPr>
      <w:r>
        <w:rPr>
          <w:sz w:val="18"/>
          <w:szCs w:val="18"/>
        </w:rPr>
        <w:t>(4)Production v1.2.0 that includes Production Alternatives schema</w:t>
      </w:r>
    </w:p>
    <w:p w14:paraId="6EEE6180" w14:textId="77777777" w:rsidR="00C31ACB" w:rsidRDefault="00C31ACB" w:rsidP="0073567D">
      <w:pPr>
        <w:spacing w:after="0" w:line="240" w:lineRule="auto"/>
        <w:rPr>
          <w:sz w:val="18"/>
          <w:szCs w:val="18"/>
        </w:rPr>
      </w:pPr>
    </w:p>
    <w:p w14:paraId="606E7333" w14:textId="77777777" w:rsidR="0073567D" w:rsidRPr="001E0472" w:rsidRDefault="0073567D" w:rsidP="0073567D">
      <w:pPr>
        <w:spacing w:after="0" w:line="240" w:lineRule="auto"/>
        <w:rPr>
          <w:sz w:val="18"/>
          <w:szCs w:val="18"/>
        </w:rPr>
      </w:pP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00F5053F" w14:textId="77777777" w:rsidR="00FA69CE" w:rsidRDefault="00FA69CE">
      <w:pPr>
        <w:rPr>
          <w:rFonts w:eastAsia="Verdana" w:cs="Verdana"/>
          <w:b/>
          <w:bCs/>
          <w:color w:val="365F91" w:themeColor="accent1" w:themeShade="BF"/>
          <w:sz w:val="22"/>
        </w:rPr>
      </w:pPr>
      <w:r>
        <w:rPr>
          <w:rFonts w:eastAsia="Verdana" w:cs="Verdana"/>
        </w:rPr>
        <w:br w:type="page"/>
      </w:r>
    </w:p>
    <w:p w14:paraId="32ABFABF" w14:textId="6FBB5692" w:rsidR="007F3BBD" w:rsidRPr="00833FA5" w:rsidRDefault="007F3BBD" w:rsidP="4FA9AB4E">
      <w:pPr>
        <w:pStyle w:val="Heading2"/>
        <w:rPr>
          <w:rFonts w:eastAsia="Verdana" w:cs="Verdana"/>
        </w:rPr>
      </w:pPr>
      <w:bookmarkStart w:id="30" w:name="_Toc162180983"/>
      <w:r w:rsidRPr="00833FA5">
        <w:rPr>
          <w:rFonts w:eastAsia="Verdana" w:cs="Verdana"/>
        </w:rPr>
        <w:lastRenderedPageBreak/>
        <w:t>Test Case Numbering</w:t>
      </w:r>
      <w:bookmarkEnd w:id="30"/>
    </w:p>
    <w:p w14:paraId="60EE22F3" w14:textId="5A3EE8E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8E4E98">
      <w:pPr>
        <w:pStyle w:val="ListParagraph"/>
        <w:numPr>
          <w:ilvl w:val="0"/>
          <w:numId w:val="12"/>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A1318B3" w:rsidR="009D675A" w:rsidRDefault="009D675A" w:rsidP="008E4E98">
      <w:pPr>
        <w:pStyle w:val="ListParagraph"/>
        <w:numPr>
          <w:ilvl w:val="0"/>
          <w:numId w:val="12"/>
        </w:numPr>
      </w:pPr>
      <w:r>
        <w:t xml:space="preserve">V:  S = Slice Used, </w:t>
      </w:r>
      <w:r w:rsidR="007A69AD">
        <w:t xml:space="preserve">B = Beam Lattice Used, </w:t>
      </w:r>
      <w:r w:rsidR="001746E8">
        <w:t xml:space="preserve">E = Secure Content Used, </w:t>
      </w:r>
      <w:r>
        <w:t xml:space="preserve">X = </w:t>
      </w:r>
      <w:r w:rsidR="007A69AD">
        <w:t>Neither Beam</w:t>
      </w:r>
      <w:r w:rsidR="001746E8">
        <w:t xml:space="preserve">, </w:t>
      </w:r>
      <w:r w:rsidR="007A69AD">
        <w:t xml:space="preserve"> </w:t>
      </w:r>
      <w:r>
        <w:t>Slice</w:t>
      </w:r>
      <w:r w:rsidR="001746E8">
        <w:t xml:space="preserve">, </w:t>
      </w:r>
      <w:proofErr w:type="gramStart"/>
      <w:r w:rsidR="001746E8">
        <w:t>or</w:t>
      </w:r>
      <w:proofErr w:type="gramEnd"/>
      <w:r w:rsidR="001746E8">
        <w:t xml:space="preserve"> Secure Content</w:t>
      </w:r>
      <w:r>
        <w:t xml:space="preserve"> used</w:t>
      </w:r>
      <w:r w:rsidR="004F397B">
        <w:t>, O = Boolean Operations</w:t>
      </w:r>
      <w:r w:rsidR="00394A58">
        <w:t>, D=Displacement</w:t>
      </w:r>
    </w:p>
    <w:p w14:paraId="679F2772" w14:textId="77777777" w:rsidR="009D675A" w:rsidRDefault="009D675A" w:rsidP="008E4E98">
      <w:pPr>
        <w:pStyle w:val="ListParagraph"/>
        <w:numPr>
          <w:ilvl w:val="0"/>
          <w:numId w:val="12"/>
        </w:numPr>
      </w:pPr>
      <w:r>
        <w:t>W:  P = Production Used, X = Production not used</w:t>
      </w:r>
    </w:p>
    <w:p w14:paraId="5FB91D06" w14:textId="77777777" w:rsidR="009D675A" w:rsidRDefault="009D675A" w:rsidP="008E4E98">
      <w:pPr>
        <w:pStyle w:val="ListParagraph"/>
        <w:numPr>
          <w:ilvl w:val="0"/>
          <w:numId w:val="12"/>
        </w:numPr>
      </w:pPr>
      <w:r>
        <w:t>X:  M = Material Used, X = Material not used</w:t>
      </w:r>
    </w:p>
    <w:p w14:paraId="5B9B5C80" w14:textId="6312CD84" w:rsidR="009D675A" w:rsidRDefault="004360B7" w:rsidP="008E4E98">
      <w:pPr>
        <w:pStyle w:val="ListParagraph"/>
        <w:numPr>
          <w:ilvl w:val="0"/>
          <w:numId w:val="12"/>
        </w:numPr>
      </w:pPr>
      <w:r>
        <w:t>Y</w:t>
      </w:r>
      <w:r w:rsidR="009D675A">
        <w:t>YYY: Test case number</w:t>
      </w:r>
    </w:p>
    <w:p w14:paraId="723874DC" w14:textId="2A13E756" w:rsidR="009D675A" w:rsidRDefault="009D675A" w:rsidP="008E4E98">
      <w:pPr>
        <w:pStyle w:val="ListParagraph"/>
        <w:numPr>
          <w:ilvl w:val="0"/>
          <w:numId w:val="12"/>
        </w:numPr>
      </w:pPr>
      <w:r>
        <w:t>ZZ: Test case iteration</w:t>
      </w:r>
    </w:p>
    <w:p w14:paraId="589EA229" w14:textId="5C7FD26D" w:rsidR="007B3D12" w:rsidRDefault="007B3D12" w:rsidP="007B3D12">
      <w:r>
        <w:t xml:space="preserve">Examples: </w:t>
      </w:r>
    </w:p>
    <w:p w14:paraId="6A3EB712" w14:textId="5823B07F" w:rsidR="007B3D12" w:rsidRDefault="007B3D12" w:rsidP="008E4E98">
      <w:pPr>
        <w:pStyle w:val="ListParagraph"/>
        <w:numPr>
          <w:ilvl w:val="0"/>
          <w:numId w:val="13"/>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8E4E98">
      <w:pPr>
        <w:pStyle w:val="ListParagraph"/>
        <w:numPr>
          <w:ilvl w:val="0"/>
          <w:numId w:val="13"/>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8E4E98">
      <w:pPr>
        <w:pStyle w:val="ListParagraph"/>
        <w:numPr>
          <w:ilvl w:val="0"/>
          <w:numId w:val="13"/>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2C20B95F" w:rsidR="003341D6" w:rsidRDefault="003341D6" w:rsidP="00052CFD">
      <w:pPr>
        <w:pStyle w:val="ListParagraph"/>
        <w:ind w:left="0"/>
      </w:pPr>
    </w:p>
    <w:p w14:paraId="7E744C3F" w14:textId="4E9E0BD1" w:rsidR="004B4F86" w:rsidRDefault="004B4F86" w:rsidP="00052CFD">
      <w:pPr>
        <w:pStyle w:val="ListParagraph"/>
        <w:ind w:left="0"/>
      </w:pPr>
    </w:p>
    <w:p w14:paraId="52EB929B" w14:textId="05DA2E1F" w:rsidR="004B4F86" w:rsidRPr="001054C9" w:rsidRDefault="004B4F86" w:rsidP="004B4F86">
      <w:pPr>
        <w:pStyle w:val="Heading2"/>
        <w:rPr>
          <w:rFonts w:eastAsia="Verdana" w:cs="Verdana"/>
        </w:rPr>
      </w:pPr>
      <w:bookmarkStart w:id="31" w:name="_Toc162180984"/>
      <w:r w:rsidRPr="00833FA5">
        <w:rPr>
          <w:rFonts w:eastAsia="Verdana" w:cs="Verdana"/>
        </w:rPr>
        <w:t xml:space="preserve">Test Case </w:t>
      </w:r>
      <w:r>
        <w:rPr>
          <w:rFonts w:eastAsia="Verdana" w:cs="Verdana"/>
        </w:rPr>
        <w:t>Size</w:t>
      </w:r>
      <w:bookmarkEnd w:id="31"/>
    </w:p>
    <w:p w14:paraId="326434A1" w14:textId="1E2010E8" w:rsidR="004B4F86" w:rsidRDefault="004B4F86" w:rsidP="004B4F86">
      <w:r>
        <w:t>The following max size coordinates are used for test case renderable content relative to the print bed origin (in mm):</w:t>
      </w:r>
    </w:p>
    <w:tbl>
      <w:tblPr>
        <w:tblStyle w:val="TableGrid"/>
        <w:tblW w:w="0" w:type="auto"/>
        <w:tblLook w:val="04A0" w:firstRow="1" w:lastRow="0" w:firstColumn="1" w:lastColumn="0" w:noHBand="0" w:noVBand="1"/>
      </w:tblPr>
      <w:tblGrid>
        <w:gridCol w:w="648"/>
        <w:gridCol w:w="1170"/>
        <w:gridCol w:w="1350"/>
      </w:tblGrid>
      <w:tr w:rsidR="004B4F86" w:rsidRPr="004B4F86" w14:paraId="5943C94A" w14:textId="77777777" w:rsidTr="004B4F86">
        <w:tc>
          <w:tcPr>
            <w:tcW w:w="648" w:type="dxa"/>
          </w:tcPr>
          <w:p w14:paraId="21EDFDB8" w14:textId="77777777" w:rsidR="004B4F86" w:rsidRPr="004B4F86" w:rsidRDefault="004B4F86" w:rsidP="004B4F86">
            <w:pPr>
              <w:jc w:val="center"/>
              <w:rPr>
                <w:b/>
                <w:bCs/>
              </w:rPr>
            </w:pPr>
          </w:p>
        </w:tc>
        <w:tc>
          <w:tcPr>
            <w:tcW w:w="1170" w:type="dxa"/>
          </w:tcPr>
          <w:p w14:paraId="422B475F" w14:textId="77777777" w:rsidR="004B4F86" w:rsidRPr="004B4F86" w:rsidRDefault="004B4F86" w:rsidP="004B4F86">
            <w:pPr>
              <w:jc w:val="center"/>
              <w:rPr>
                <w:b/>
                <w:bCs/>
              </w:rPr>
            </w:pPr>
            <w:r w:rsidRPr="004B4F86">
              <w:rPr>
                <w:b/>
                <w:bCs/>
              </w:rPr>
              <w:t>P1</w:t>
            </w:r>
          </w:p>
        </w:tc>
        <w:tc>
          <w:tcPr>
            <w:tcW w:w="1350" w:type="dxa"/>
          </w:tcPr>
          <w:p w14:paraId="5A250529" w14:textId="77777777" w:rsidR="004B4F86" w:rsidRPr="004B4F86" w:rsidRDefault="004B4F86" w:rsidP="004B4F86">
            <w:pPr>
              <w:jc w:val="center"/>
              <w:rPr>
                <w:b/>
                <w:bCs/>
              </w:rPr>
            </w:pPr>
            <w:r w:rsidRPr="004B4F86">
              <w:rPr>
                <w:b/>
                <w:bCs/>
              </w:rPr>
              <w:t>P2</w:t>
            </w:r>
          </w:p>
        </w:tc>
      </w:tr>
      <w:tr w:rsidR="004B4F86" w:rsidRPr="004B4F86" w14:paraId="691EDC2C" w14:textId="77777777" w:rsidTr="004B4F86">
        <w:tc>
          <w:tcPr>
            <w:tcW w:w="648" w:type="dxa"/>
          </w:tcPr>
          <w:p w14:paraId="188DFC18" w14:textId="77777777" w:rsidR="004B4F86" w:rsidRPr="004B4F86" w:rsidRDefault="004B4F86" w:rsidP="004B4F86">
            <w:pPr>
              <w:jc w:val="center"/>
              <w:rPr>
                <w:b/>
                <w:bCs/>
              </w:rPr>
            </w:pPr>
            <w:r w:rsidRPr="004B4F86">
              <w:rPr>
                <w:b/>
                <w:bCs/>
              </w:rPr>
              <w:t>X</w:t>
            </w:r>
          </w:p>
        </w:tc>
        <w:tc>
          <w:tcPr>
            <w:tcW w:w="1170" w:type="dxa"/>
          </w:tcPr>
          <w:p w14:paraId="1A0CE0E4" w14:textId="77777777" w:rsidR="004B4F86" w:rsidRPr="004B4F86" w:rsidRDefault="004B4F86" w:rsidP="00FC29C2">
            <w:r w:rsidRPr="004B4F86">
              <w:t>30.000</w:t>
            </w:r>
          </w:p>
        </w:tc>
        <w:tc>
          <w:tcPr>
            <w:tcW w:w="1350" w:type="dxa"/>
          </w:tcPr>
          <w:p w14:paraId="04BD3174" w14:textId="77777777" w:rsidR="004B4F86" w:rsidRPr="004B4F86" w:rsidRDefault="004B4F86" w:rsidP="00FC29C2">
            <w:r w:rsidRPr="004B4F86">
              <w:t>285.000</w:t>
            </w:r>
          </w:p>
        </w:tc>
      </w:tr>
      <w:tr w:rsidR="004B4F86" w:rsidRPr="004B4F86" w14:paraId="30694F53" w14:textId="77777777" w:rsidTr="004B4F86">
        <w:tc>
          <w:tcPr>
            <w:tcW w:w="648" w:type="dxa"/>
          </w:tcPr>
          <w:p w14:paraId="5FF16431" w14:textId="77777777" w:rsidR="004B4F86" w:rsidRPr="004B4F86" w:rsidRDefault="004B4F86" w:rsidP="004B4F86">
            <w:pPr>
              <w:jc w:val="center"/>
              <w:rPr>
                <w:b/>
                <w:bCs/>
              </w:rPr>
            </w:pPr>
            <w:r w:rsidRPr="004B4F86">
              <w:rPr>
                <w:b/>
                <w:bCs/>
              </w:rPr>
              <w:t>Y</w:t>
            </w:r>
          </w:p>
        </w:tc>
        <w:tc>
          <w:tcPr>
            <w:tcW w:w="1170" w:type="dxa"/>
          </w:tcPr>
          <w:p w14:paraId="4A9D8E55" w14:textId="77777777" w:rsidR="004B4F86" w:rsidRPr="004B4F86" w:rsidRDefault="004B4F86" w:rsidP="00FC29C2">
            <w:r w:rsidRPr="004B4F86">
              <w:t>30.000</w:t>
            </w:r>
          </w:p>
        </w:tc>
        <w:tc>
          <w:tcPr>
            <w:tcW w:w="1350" w:type="dxa"/>
          </w:tcPr>
          <w:p w14:paraId="187089F6" w14:textId="77777777" w:rsidR="004B4F86" w:rsidRPr="004B4F86" w:rsidRDefault="004B4F86" w:rsidP="00FC29C2">
            <w:r w:rsidRPr="004B4F86">
              <w:t>230.000</w:t>
            </w:r>
          </w:p>
        </w:tc>
      </w:tr>
      <w:tr w:rsidR="004B4F86" w:rsidRPr="004B4F86" w14:paraId="1FFA511E" w14:textId="77777777" w:rsidTr="004B4F86">
        <w:tc>
          <w:tcPr>
            <w:tcW w:w="648" w:type="dxa"/>
          </w:tcPr>
          <w:p w14:paraId="5314FC64" w14:textId="77777777" w:rsidR="004B4F86" w:rsidRPr="004B4F86" w:rsidRDefault="004B4F86" w:rsidP="004B4F86">
            <w:pPr>
              <w:jc w:val="center"/>
              <w:rPr>
                <w:b/>
                <w:bCs/>
              </w:rPr>
            </w:pPr>
            <w:r w:rsidRPr="004B4F86">
              <w:rPr>
                <w:b/>
                <w:bCs/>
              </w:rPr>
              <w:t>Z</w:t>
            </w:r>
          </w:p>
        </w:tc>
        <w:tc>
          <w:tcPr>
            <w:tcW w:w="1170" w:type="dxa"/>
          </w:tcPr>
          <w:p w14:paraId="67236EFA" w14:textId="77777777" w:rsidR="004B4F86" w:rsidRPr="004B4F86" w:rsidRDefault="004B4F86" w:rsidP="00FC29C2">
            <w:r w:rsidRPr="004B4F86">
              <w:t>30.000</w:t>
            </w:r>
          </w:p>
        </w:tc>
        <w:tc>
          <w:tcPr>
            <w:tcW w:w="1350" w:type="dxa"/>
          </w:tcPr>
          <w:p w14:paraId="2E341AF1" w14:textId="77777777" w:rsidR="004B4F86" w:rsidRPr="004B4F86" w:rsidRDefault="004B4F86" w:rsidP="00FC29C2">
            <w:r w:rsidRPr="004B4F86">
              <w:t>260.000</w:t>
            </w:r>
          </w:p>
        </w:tc>
      </w:tr>
    </w:tbl>
    <w:p w14:paraId="20381F61" w14:textId="77777777" w:rsidR="004B4F86" w:rsidRPr="00052CFD" w:rsidRDefault="004B4F86" w:rsidP="00052CFD">
      <w:pPr>
        <w:pStyle w:val="ListParagraph"/>
        <w:ind w:left="0"/>
      </w:pPr>
    </w:p>
    <w:p w14:paraId="4E9E1166" w14:textId="77777777" w:rsidR="0061524D" w:rsidRDefault="0061524D">
      <w:pPr>
        <w:rPr>
          <w:rFonts w:eastAsia="Verdana" w:cs="Verdana"/>
          <w:b/>
          <w:bCs/>
          <w:color w:val="365F91" w:themeColor="accent1" w:themeShade="BF"/>
          <w:sz w:val="22"/>
        </w:rPr>
      </w:pPr>
      <w:bookmarkStart w:id="32" w:name="_Toc162180985"/>
      <w:r>
        <w:rPr>
          <w:rFonts w:eastAsia="Verdana" w:cs="Verdana"/>
        </w:rPr>
        <w:br w:type="page"/>
      </w:r>
    </w:p>
    <w:p w14:paraId="4BE4FB32" w14:textId="27B7BB6D" w:rsidR="001B40F5" w:rsidRPr="001054C9" w:rsidRDefault="0093692C" w:rsidP="4FA9AB4E">
      <w:pPr>
        <w:pStyle w:val="Heading2"/>
        <w:rPr>
          <w:rFonts w:eastAsia="Verdana" w:cs="Verdana"/>
        </w:rPr>
      </w:pPr>
      <w:r w:rsidRPr="00833FA5">
        <w:rPr>
          <w:rFonts w:eastAsia="Verdana" w:cs="Verdana"/>
        </w:rPr>
        <w:lastRenderedPageBreak/>
        <w:t>Test Case Template</w:t>
      </w:r>
      <w:bookmarkEnd w:id="32"/>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proofErr w:type="spellStart"/>
            <w:r w:rsidR="001B3DF7">
              <w:rPr>
                <w:rFonts w:asciiTheme="minorHAnsi" w:eastAsiaTheme="minorEastAsia" w:hAnsiTheme="minorHAnsi"/>
              </w:rPr>
              <w:t>StartPart</w:t>
            </w:r>
            <w:proofErr w:type="spellEnd"/>
            <w:r w:rsidRPr="7E4BDF2E">
              <w:rPr>
                <w:rFonts w:asciiTheme="minorHAnsi" w:eastAsiaTheme="minorEastAsia" w:hAnsiTheme="minorHAnsi"/>
              </w:rPr>
              <w:t xml:space="preserve"> relationship defined in _</w:t>
            </w:r>
            <w:proofErr w:type="spellStart"/>
            <w:r w:rsidRPr="7E4BDF2E">
              <w:rPr>
                <w:rFonts w:asciiTheme="minorHAnsi" w:eastAsiaTheme="minorEastAsia" w:hAnsiTheme="minorHAnsi"/>
              </w:rPr>
              <w:t>rels</w:t>
            </w:r>
            <w:proofErr w:type="spellEnd"/>
            <w:r w:rsidRPr="7E4BDF2E">
              <w:rPr>
                <w:rFonts w:asciiTheme="minorHAnsi" w:eastAsiaTheme="minorEastAsia" w:hAnsiTheme="minorHAnsi"/>
              </w:rPr>
              <w:t>/.</w:t>
            </w:r>
            <w:proofErr w:type="spellStart"/>
            <w:r w:rsidRPr="7E4BDF2E">
              <w:rPr>
                <w:rFonts w:asciiTheme="minorHAnsi" w:eastAsiaTheme="minorEastAsia" w:hAnsiTheme="minorHAnsi"/>
              </w:rPr>
              <w:t>rels</w:t>
            </w:r>
            <w:proofErr w:type="spellEnd"/>
            <w:r w:rsidRPr="7E4BDF2E">
              <w:rPr>
                <w:rFonts w:asciiTheme="minorHAnsi" w:eastAsiaTheme="minorEastAsia" w:hAnsiTheme="minorHAnsi"/>
              </w:rPr>
              <w:t xml:space="preserve">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241AD901" w:rsidR="00DE076E" w:rsidRDefault="00DE076E" w:rsidP="00144DD4"/>
    <w:p w14:paraId="3503D43B" w14:textId="6EF19F3E" w:rsidR="004B4F86" w:rsidRDefault="004B4F86" w:rsidP="00144DD4"/>
    <w:p w14:paraId="4676F620" w14:textId="5CCCF2FA" w:rsidR="004B4F86" w:rsidRDefault="004B4F86" w:rsidP="00144DD4"/>
    <w:p w14:paraId="3D925A5B" w14:textId="77777777" w:rsidR="004B4F86" w:rsidRDefault="004B4F86"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w:t>
      </w:r>
      <w:proofErr w:type="spellStart"/>
      <w:r w:rsidR="00660492">
        <w:t>NetFabb</w:t>
      </w:r>
      <w:proofErr w:type="spellEnd"/>
      <w:r w:rsidR="00660492">
        <w:t xml:space="preserve">, 3D Paint, </w:t>
      </w:r>
      <w:proofErr w:type="spellStart"/>
      <w:r w:rsidR="00660492">
        <w:t>QualtyLogic’s</w:t>
      </w:r>
      <w:proofErr w:type="spellEnd"/>
      <w:r w:rsidR="00660492">
        <w:t xml:space="preserve">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w:t>
      </w:r>
      <w:proofErr w:type="spellStart"/>
      <w:r w:rsidR="00CE2397">
        <w:t>basematerials</w:t>
      </w:r>
      <w:proofErr w:type="spellEnd"/>
      <w:r w:rsidR="00CE2397">
        <w:t xml:space="preserve"> </w:t>
      </w:r>
      <w:proofErr w:type="spellStart"/>
      <w:r w:rsidR="00CE2397">
        <w:t>displaycolor</w:t>
      </w:r>
      <w:proofErr w:type="spellEnd"/>
      <w:r w:rsidR="00CE2397">
        <w:t xml:space="preserve">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w:t>
      </w:r>
      <w:proofErr w:type="spellStart"/>
      <w:r w:rsidR="00CE2397">
        <w:t>basematerials</w:t>
      </w:r>
      <w:proofErr w:type="spellEnd"/>
      <w:r w:rsidR="00CE2397">
        <w:t xml:space="preserve">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Some test suites at the time they were written, such as beam lattice and secure content, did not have available implementations that render color. So, thumbnails are presented as monochrome images even though in some cases the test intent is to show the difference in color .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33" w:name="_Toc162180986"/>
      <w:proofErr w:type="spellStart"/>
      <w:r>
        <w:rPr>
          <w:rFonts w:eastAsia="Verdana" w:cs="Verdana"/>
        </w:rPr>
        <w:t>basematerials</w:t>
      </w:r>
      <w:proofErr w:type="spellEnd"/>
      <w:r w:rsidR="00682770">
        <w:rPr>
          <w:rFonts w:eastAsia="Verdana" w:cs="Verdana"/>
        </w:rPr>
        <w:t xml:space="preserve"> name Attribute Mapping</w:t>
      </w:r>
      <w:bookmarkEnd w:id="33"/>
    </w:p>
    <w:p w14:paraId="75E25EFA" w14:textId="05176F6F" w:rsidR="00432404" w:rsidRDefault="00682770" w:rsidP="00A21BEB">
      <w:r>
        <w:t xml:space="preserve">Some printer implementations may require that the name attribute the </w:t>
      </w:r>
      <w:proofErr w:type="spellStart"/>
      <w:r>
        <w:t>basematerials</w:t>
      </w:r>
      <w:proofErr w:type="spellEnd"/>
      <w:r>
        <w:t xml:space="preserve">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34" w:name="_Toc162180987"/>
      <w:r w:rsidR="00BE6AF9" w:rsidRPr="00833FA5">
        <w:t>Test Case Definitions</w:t>
      </w:r>
      <w:bookmarkEnd w:id="34"/>
    </w:p>
    <w:p w14:paraId="3F305D88" w14:textId="76F0349E" w:rsidR="002C4BC7" w:rsidRPr="00833FA5" w:rsidRDefault="00BF066F" w:rsidP="00833FA5">
      <w:pPr>
        <w:pStyle w:val="Heading2"/>
      </w:pPr>
      <w:r>
        <w:t xml:space="preserve"> </w:t>
      </w:r>
      <w:bookmarkStart w:id="35" w:name="_Toc162180988"/>
      <w:r w:rsidR="00BE6AF9" w:rsidRPr="00833FA5">
        <w:t xml:space="preserve">Positive </w:t>
      </w:r>
      <w:r w:rsidR="002C4BC7" w:rsidRPr="00833FA5">
        <w:t>OPC Test Cases</w:t>
      </w:r>
      <w:bookmarkEnd w:id="35"/>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Pr="00256D15" w:rsidRDefault="4FA9AB4E" w:rsidP="0056587D">
            <w:pPr>
              <w:rPr>
                <w:rFonts w:asciiTheme="minorHAnsi" w:eastAsia="Calibri" w:hAnsiTheme="minorHAnsi" w:cs="Calibri"/>
                <w:bCs/>
                <w:szCs w:val="20"/>
              </w:rPr>
            </w:pPr>
            <w:r w:rsidRPr="00256D15">
              <w:rPr>
                <w:rFonts w:asciiTheme="minorHAnsi" w:eastAsia="Calibri" w:hAnsiTheme="minorHAnsi" w:cs="Calibri"/>
                <w:bCs/>
                <w:szCs w:val="20"/>
              </w:rPr>
              <w:t>02</w:t>
            </w:r>
            <w:r w:rsidR="001054C9" w:rsidRPr="00256D15">
              <w:rPr>
                <w:rFonts w:asciiTheme="minorHAnsi" w:eastAsia="Calibri" w:hAnsiTheme="minorHAnsi" w:cs="Calibri"/>
                <w:bCs/>
                <w:szCs w:val="20"/>
              </w:rPr>
              <w:t xml:space="preserve"> –</w:t>
            </w:r>
            <w:r w:rsidR="0077096E" w:rsidRPr="00256D15">
              <w:rPr>
                <w:rFonts w:asciiTheme="minorHAnsi" w:eastAsia="Calibri" w:hAnsiTheme="minorHAnsi" w:cs="Calibri"/>
                <w:bCs/>
                <w:szCs w:val="20"/>
              </w:rPr>
              <w:t xml:space="preserve"> Create a 3MF 3</w:t>
            </w:r>
            <w:r w:rsidRPr="00256D15">
              <w:rPr>
                <w:rFonts w:asciiTheme="minorHAnsi" w:eastAsia="Calibri" w:hAnsiTheme="minorHAnsi" w:cs="Calibri"/>
                <w:bCs/>
                <w:szCs w:val="20"/>
              </w:rPr>
              <w:t xml:space="preserve">D model part with no </w:t>
            </w:r>
            <w:proofErr w:type="gramStart"/>
            <w:r w:rsidRPr="00256D15">
              <w:rPr>
                <w:rFonts w:asciiTheme="minorHAnsi" w:eastAsia="Calibri" w:hAnsiTheme="minorHAnsi" w:cs="Calibri"/>
                <w:bCs/>
                <w:szCs w:val="20"/>
              </w:rPr>
              <w:t>extension, and</w:t>
            </w:r>
            <w:proofErr w:type="gramEnd"/>
            <w:r w:rsidRPr="00256D15">
              <w:rPr>
                <w:rFonts w:asciiTheme="minorHAnsi" w:eastAsia="Calibri" w:hAnsiTheme="minorHAnsi" w:cs="Calibri"/>
                <w:bCs/>
                <w:szCs w:val="20"/>
              </w:rPr>
              <w:t xml:space="preserve">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DF776B"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w:t>
            </w:r>
            <w:proofErr w:type="gramStart"/>
            <w:r w:rsidRPr="00EE6072">
              <w:rPr>
                <w:rFonts w:asciiTheme="minorHAnsi" w:eastAsia="Calibri" w:hAnsiTheme="minorHAnsi" w:cs="Calibri"/>
                <w:szCs w:val="20"/>
              </w:rPr>
              <w:t>contains</w:t>
            </w:r>
            <w:proofErr w:type="gramEnd"/>
            <w:r w:rsidRPr="00EE6072">
              <w:rPr>
                <w:rFonts w:asciiTheme="minorHAnsi" w:eastAsia="Calibri" w:hAnsiTheme="minorHAnsi" w:cs="Calibri"/>
                <w:szCs w:val="20"/>
              </w:rPr>
              <w:t xml:space="preserve"> no default for “.model” but rather has an explicit override for each model part. Rename the extensions of the model parts to something other than “.model”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w:t>
            </w:r>
            <w:proofErr w:type="gramStart"/>
            <w:r w:rsidRPr="00EE6072">
              <w:rPr>
                <w:rFonts w:asciiTheme="minorHAnsi" w:eastAsia="Calibri" w:hAnsiTheme="minorHAnsi" w:cs="Calibri"/>
                <w:szCs w:val="20"/>
              </w:rPr>
              <w:t>contains</w:t>
            </w:r>
            <w:proofErr w:type="gramEnd"/>
            <w:r w:rsidRPr="00EE6072">
              <w:rPr>
                <w:rFonts w:asciiTheme="minorHAnsi" w:eastAsia="Calibri" w:hAnsiTheme="minorHAnsi" w:cs="Calibri"/>
                <w:szCs w:val="20"/>
              </w:rPr>
              <w:t xml:space="preserve"> a default for “.model”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“.model”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“.model”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Rename the thumbnail extension to “.model”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DF776B"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00B00078" w:rsidRPr="004B6742">
              <w:rPr>
                <w:rFonts w:asciiTheme="minorHAnsi" w:eastAsia="Calibri" w:hAnsiTheme="minorHAnsi" w:cs="Calibri"/>
                <w:szCs w:val="20"/>
                <w:lang w:val="es-ES_tradnl"/>
              </w:rPr>
              <w:t>Conformance</w:t>
            </w:r>
            <w:proofErr w:type="spellEnd"/>
            <w:r w:rsidR="00B00078" w:rsidRPr="004B6742">
              <w:rPr>
                <w:rFonts w:asciiTheme="minorHAnsi" w:eastAsia="Calibri" w:hAnsiTheme="minorHAnsi" w:cs="Calibri"/>
                <w:szCs w:val="20"/>
                <w:lang w:val="es-ES_tradnl"/>
              </w:rPr>
              <w:t xml:space="preserv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 !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DF776B"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Pr="00C9473A" w:rsidRDefault="003B380A" w:rsidP="00896F2F">
      <w:pPr>
        <w:rPr>
          <w:highlight w:val="lightGray"/>
        </w:rPr>
      </w:pPr>
    </w:p>
    <w:p w14:paraId="36AB5027" w14:textId="516E2F88" w:rsidR="00F3105C" w:rsidRDefault="00B76BB3" w:rsidP="003162C7">
      <w:pPr>
        <w:pStyle w:val="Heading3"/>
      </w:pPr>
      <w:r>
        <w:t xml:space="preserve"> </w:t>
      </w:r>
      <w:r w:rsidR="0003262E">
        <w:t>P_</w:t>
      </w:r>
      <w:r w:rsidR="004360B7">
        <w:t>???_0</w:t>
      </w:r>
      <w:r w:rsidR="00F3105C">
        <w:t xml:space="preserve">107 </w:t>
      </w:r>
      <w:proofErr w:type="spellStart"/>
      <w:r w:rsidR="00F3105C">
        <w:t>TargetMode</w:t>
      </w:r>
      <w:proofErr w:type="spellEnd"/>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36" w:name="_Toc162180989"/>
      <w:r w:rsidR="00A21BEB" w:rsidRPr="006D0B37">
        <w:t>Negative OPC Test Cases</w:t>
      </w:r>
      <w:bookmarkEnd w:id="36"/>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w:t>
            </w:r>
            <w:proofErr w:type="spellStart"/>
            <w:r w:rsidR="00471F5A">
              <w:rPr>
                <w:rFonts w:asciiTheme="minorHAnsi" w:eastAsia="Calibri" w:hAnsiTheme="minorHAnsi" w:cs="Calibri"/>
              </w:rPr>
              <w:t>i.e</w:t>
            </w:r>
            <w:proofErr w:type="spellEnd"/>
            <w:r w:rsidR="00471F5A">
              <w:rPr>
                <w:rFonts w:asciiTheme="minorHAnsi" w:eastAsia="Calibri" w:hAnsiTheme="minorHAnsi" w:cs="Calibri"/>
              </w:rPr>
              <w:t xml:space="preserve"> </w:t>
            </w:r>
            <w:r w:rsidR="00471F5A" w:rsidRPr="00471F5A">
              <w:rPr>
                <w:rFonts w:asciiTheme="minorHAnsi" w:eastAsia="Calibri" w:hAnsiTheme="minorHAnsi" w:cs="Calibri"/>
              </w:rPr>
              <w:t>?cow=&amp;</w:t>
            </w:r>
            <w:proofErr w:type="spellStart"/>
            <w:r w:rsidR="00471F5A" w:rsidRPr="00471F5A">
              <w:rPr>
                <w:rFonts w:asciiTheme="minorHAnsi" w:eastAsia="Calibri" w:hAnsiTheme="minorHAnsi" w:cs="Calibri"/>
              </w:rPr>
              <w:t>quot;Moo&amp;quot</w:t>
            </w:r>
            <w:proofErr w:type="spellEnd"/>
            <w:r w:rsidR="00471F5A" w:rsidRPr="00471F5A">
              <w:rPr>
                <w:rFonts w:asciiTheme="minorHAnsi" w:eastAsia="Calibri" w:hAnsiTheme="minorHAnsi" w:cs="Calibri"/>
              </w:rPr>
              <w: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37" w:name="_Hlk68444499"/>
            <w:bookmarkStart w:id="38"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37"/>
          </w:p>
          <w:bookmarkEnd w:id="38"/>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“.model”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(i.e.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Pr="00C9473A" w:rsidRDefault="003B380A" w:rsidP="00896F2F">
      <w:pPr>
        <w:rPr>
          <w:highlight w:val="lightGray"/>
        </w:rPr>
      </w:pPr>
    </w:p>
    <w:p w14:paraId="4C55E05A" w14:textId="6889ECDB" w:rsidR="003B380A" w:rsidRPr="00C9473A" w:rsidRDefault="003B380A">
      <w:pPr>
        <w:rPr>
          <w:rFonts w:eastAsiaTheme="majorEastAsia" w:cstheme="majorBidi"/>
          <w:b/>
          <w:bCs/>
          <w:color w:val="000000"/>
          <w:szCs w:val="20"/>
          <w:highlight w:val="lightGray"/>
          <w:lang w:bidi="x-none"/>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 xml:space="preserve">207 Empty </w:t>
      </w:r>
      <w:proofErr w:type="spellStart"/>
      <w:r w:rsidR="7E4BDF2E" w:rsidRPr="003B380A">
        <w:t>Partname</w:t>
      </w:r>
      <w:proofErr w:type="spellEnd"/>
      <w:r w:rsidR="7E4BDF2E" w:rsidRPr="003B380A">
        <w:t xml:space="preserv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 xml:space="preserve">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content type override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CE3569">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CE3569">
            <w:pPr>
              <w:rPr>
                <w:rFonts w:asciiTheme="minorHAnsi" w:hAnsiTheme="minorHAnsi"/>
              </w:rPr>
            </w:pPr>
          </w:p>
        </w:tc>
        <w:tc>
          <w:tcPr>
            <w:tcW w:w="6778" w:type="dxa"/>
          </w:tcPr>
          <w:p w14:paraId="2123CBB9" w14:textId="26D1C2EC" w:rsidR="00300D8F" w:rsidRPr="00F84397" w:rsidRDefault="00300D8F" w:rsidP="00CE3569">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CE3569">
        <w:tc>
          <w:tcPr>
            <w:tcW w:w="2572" w:type="dxa"/>
            <w:shd w:val="clear" w:color="auto" w:fill="D9D9D9" w:themeFill="background1" w:themeFillShade="D9"/>
          </w:tcPr>
          <w:p w14:paraId="63C5BCFB"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CE3569">
            <w:pPr>
              <w:rPr>
                <w:rFonts w:asciiTheme="minorHAnsi" w:hAnsiTheme="minorHAnsi"/>
              </w:rPr>
            </w:pPr>
          </w:p>
        </w:tc>
        <w:tc>
          <w:tcPr>
            <w:tcW w:w="6778" w:type="dxa"/>
          </w:tcPr>
          <w:p w14:paraId="125874FD" w14:textId="24636302" w:rsidR="00300D8F" w:rsidRPr="00F84397" w:rsidRDefault="00300D8F" w:rsidP="00CE3569">
            <w:pPr>
              <w:rPr>
                <w:rFonts w:asciiTheme="minorHAnsi" w:hAnsiTheme="minorHAnsi"/>
              </w:rPr>
            </w:pPr>
            <w:r w:rsidRPr="00F84397">
              <w:rPr>
                <w:rFonts w:asciiTheme="minorHAnsi" w:hAnsiTheme="minorHAnsi"/>
              </w:rPr>
              <w:t>01</w:t>
            </w:r>
            <w:r>
              <w:rPr>
                <w:rFonts w:asciiTheme="minorHAnsi" w:hAnsiTheme="minorHAnsi"/>
              </w:rPr>
              <w:t xml:space="preserve">, 02 </w:t>
            </w:r>
            <w:r w:rsidRPr="00F84397">
              <w:rPr>
                <w:rFonts w:asciiTheme="minorHAnsi" w:hAnsiTheme="minorHAnsi"/>
              </w:rPr>
              <w:t xml:space="preserve"> – Printer should generate error</w:t>
            </w:r>
          </w:p>
        </w:tc>
      </w:tr>
      <w:tr w:rsidR="00300D8F" w14:paraId="740B02C3" w14:textId="77777777" w:rsidTr="00CE3569">
        <w:tc>
          <w:tcPr>
            <w:tcW w:w="2572" w:type="dxa"/>
            <w:shd w:val="clear" w:color="auto" w:fill="D9D9D9" w:themeFill="background1" w:themeFillShade="D9"/>
          </w:tcPr>
          <w:p w14:paraId="43C96345"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CE3569">
            <w:pPr>
              <w:rPr>
                <w:rFonts w:asciiTheme="minorHAnsi" w:hAnsiTheme="minorHAnsi"/>
              </w:rPr>
            </w:pPr>
          </w:p>
        </w:tc>
        <w:tc>
          <w:tcPr>
            <w:tcW w:w="6778" w:type="dxa"/>
          </w:tcPr>
          <w:p w14:paraId="29842ED9" w14:textId="0D37ED48" w:rsidR="00300D8F" w:rsidRPr="00CA3296" w:rsidRDefault="00300D8F" w:rsidP="00CE3569">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CE3569">
            <w:pPr>
              <w:rPr>
                <w:rFonts w:asciiTheme="minorHAnsi" w:eastAsiaTheme="minorEastAsia" w:hAnsiTheme="minorHAnsi"/>
              </w:rPr>
            </w:pPr>
          </w:p>
          <w:p w14:paraId="3F0AECFB" w14:textId="5C47E311" w:rsidR="00300D8F" w:rsidRDefault="00300D8F" w:rsidP="00CE3569">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CE3569">
            <w:pPr>
              <w:rPr>
                <w:rFonts w:asciiTheme="minorHAnsi" w:hAnsiTheme="minorHAnsi"/>
              </w:rPr>
            </w:pPr>
          </w:p>
        </w:tc>
      </w:tr>
      <w:tr w:rsidR="00300D8F" w14:paraId="5BB65C69" w14:textId="77777777" w:rsidTr="00CE3569">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CE3569">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CE3569">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39" w:name="_Toc162180990"/>
      <w:r w:rsidR="00BE6AF9" w:rsidRPr="006D0B37">
        <w:t xml:space="preserve">Positive </w:t>
      </w:r>
      <w:r w:rsidR="002C4BC7" w:rsidRPr="006D0B37">
        <w:t>3MF Core Test Cases</w:t>
      </w:r>
      <w:bookmarkEnd w:id="39"/>
      <w:r w:rsidR="00B928BB" w:rsidRPr="006D0B37">
        <w:t xml:space="preserve"> </w:t>
      </w:r>
    </w:p>
    <w:p w14:paraId="3EA11018" w14:textId="63F32095" w:rsidR="003B380A" w:rsidRPr="00C9473A" w:rsidRDefault="003B380A">
      <w:pPr>
        <w:rPr>
          <w:rFonts w:eastAsiaTheme="majorEastAsia" w:cstheme="majorBidi"/>
          <w:b/>
          <w:bCs/>
          <w:color w:val="000000"/>
          <w:szCs w:val="20"/>
          <w:highlight w:val="lightGray"/>
          <w:lang w:bidi="x-none"/>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proofErr w:type="spellStart"/>
      <w:r w:rsidR="001B3DF7" w:rsidRPr="003B380A">
        <w:t>StartPart</w:t>
      </w:r>
      <w:proofErr w:type="spellEnd"/>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pointed to by the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000000" w:rsidP="1465993C">
            <w:pPr>
              <w:rPr>
                <w:rFonts w:asciiTheme="minorHAnsi" w:eastAsiaTheme="minorEastAsia" w:hAnsiTheme="minorHAnsi"/>
                <w:bCs/>
                <w:szCs w:val="20"/>
              </w:rPr>
            </w:pPr>
            <w:hyperlink r:id="rId11" w:anchor="421-Component" w:history="1">
              <w:r w:rsidR="0017103B"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896F2F"/>
    <w:p w14:paraId="3A6596C4" w14:textId="0D2A8981" w:rsidR="003B380A" w:rsidRPr="00C9473A" w:rsidRDefault="003B380A">
      <w:pPr>
        <w:rPr>
          <w:rFonts w:eastAsiaTheme="majorEastAsia" w:cstheme="majorBidi"/>
          <w:b/>
          <w:bCs/>
          <w:color w:val="000000"/>
          <w:szCs w:val="20"/>
          <w:highlight w:val="lightGray"/>
          <w:lang w:bidi="x-none"/>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w:t>
            </w:r>
            <w:proofErr w:type="spellStart"/>
            <w:r>
              <w:rPr>
                <w:rFonts w:asciiTheme="minorHAnsi" w:eastAsiaTheme="minorEastAsia" w:hAnsiTheme="minorHAnsi"/>
                <w:bCs/>
                <w:szCs w:val="20"/>
              </w:rPr>
              <w:t>png</w:t>
            </w:r>
            <w:proofErr w:type="spellEnd"/>
            <w:r>
              <w:rPr>
                <w:rFonts w:asciiTheme="minorHAnsi" w:eastAsiaTheme="minorEastAsia" w:hAnsiTheme="minorHAnsi"/>
                <w:bCs/>
                <w:szCs w:val="20"/>
              </w:rPr>
              <w:t xml:space="preserve">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proofErr w:type="spellStart"/>
            <w:r>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ID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000000" w:rsidP="007271D5">
            <w:pPr>
              <w:rPr>
                <w:rFonts w:asciiTheme="minorHAnsi" w:eastAsiaTheme="minorEastAsia" w:hAnsiTheme="minorHAnsi"/>
                <w:b/>
                <w:bCs/>
                <w:szCs w:val="20"/>
              </w:rPr>
            </w:pPr>
            <w:hyperlink r:id="rId12" w:anchor="211-3D-Parts-and-Payload-Relationships" w:history="1">
              <w:r w:rsidR="007271D5"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8E4E98">
            <w:pPr>
              <w:pStyle w:val="ListParagraph"/>
              <w:numPr>
                <w:ilvl w:val="0"/>
                <w:numId w:val="7"/>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000000" w:rsidP="007271D5">
            <w:pPr>
              <w:rPr>
                <w:rFonts w:asciiTheme="minorHAnsi" w:eastAsiaTheme="minorEastAsia" w:hAnsiTheme="minorHAnsi"/>
                <w:szCs w:val="20"/>
              </w:rPr>
            </w:pPr>
            <w:hyperlink r:id="rId13" w:anchor="31-Coordinate-Space" w:history="1">
              <w:r w:rsidR="007271D5"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000000" w:rsidP="007271D5">
            <w:pPr>
              <w:rPr>
                <w:rFonts w:asciiTheme="minorHAnsi" w:eastAsiaTheme="minorEastAsia" w:hAnsiTheme="minorHAnsi"/>
                <w:b/>
                <w:bCs/>
                <w:szCs w:val="20"/>
              </w:rPr>
            </w:pPr>
            <w:hyperlink r:id="rId14" w:anchor="341-Metadata" w:history="1">
              <w:r w:rsidR="007271D5"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proofErr w:type="spellStart"/>
            <w:r w:rsidRPr="00F84397">
              <w:rPr>
                <w:rFonts w:asciiTheme="minorHAnsi" w:eastAsiaTheme="minorEastAsia" w:hAnsiTheme="minorHAnsi"/>
                <w:szCs w:val="20"/>
              </w:rPr>
              <w:t>xmlns:v</w:t>
            </w:r>
            <w:proofErr w:type="spellEnd"/>
            <w:r w:rsidRPr="00F84397">
              <w:rPr>
                <w:rFonts w:asciiTheme="minorHAnsi" w:eastAsiaTheme="minorEastAsia" w:hAnsiTheme="minorHAnsi"/>
                <w:szCs w:val="20"/>
              </w:rPr>
              <w:t>="http://schemas.qualitylogic.com/</w:t>
            </w:r>
            <w:proofErr w:type="spellStart"/>
            <w:r w:rsidRPr="00F84397">
              <w:rPr>
                <w:rFonts w:asciiTheme="minorHAnsi" w:eastAsiaTheme="minorEastAsia" w:hAnsiTheme="minorHAnsi"/>
                <w:szCs w:val="20"/>
              </w:rPr>
              <w:t>vendorspecific</w:t>
            </w:r>
            <w:proofErr w:type="spellEnd"/>
            <w:r w:rsidRPr="00F84397">
              <w:rPr>
                <w:rFonts w:asciiTheme="minorHAnsi" w:eastAsiaTheme="minorEastAsia" w:hAnsiTheme="minorHAnsi"/>
                <w:szCs w:val="20"/>
              </w:rPr>
              <w:t xml:space="preserve">"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name="v:anyname"&gt;this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000000" w:rsidP="007271D5">
            <w:pPr>
              <w:rPr>
                <w:rFonts w:asciiTheme="minorHAnsi" w:eastAsiaTheme="minorEastAsia" w:hAnsiTheme="minorHAnsi"/>
                <w:b/>
                <w:bCs/>
                <w:szCs w:val="20"/>
              </w:rPr>
            </w:pPr>
            <w:hyperlink r:id="rId15" w:anchor="341-Metadata" w:history="1">
              <w:r w:rsidR="007271D5"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000000" w:rsidP="007271D5">
            <w:pPr>
              <w:rPr>
                <w:rFonts w:asciiTheme="minorHAnsi" w:eastAsiaTheme="minorEastAsia" w:hAnsiTheme="minorHAnsi"/>
                <w:b/>
                <w:bCs/>
                <w:szCs w:val="20"/>
              </w:rPr>
            </w:pPr>
            <w:hyperlink r:id="rId16" w:anchor="343-Build-Instructions" w:history="1">
              <w:r w:rsidR="007271D5"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000000" w:rsidP="007271D5">
            <w:pPr>
              <w:rPr>
                <w:rFonts w:asciiTheme="minorHAnsi" w:eastAsiaTheme="minorEastAsia" w:hAnsiTheme="minorHAnsi"/>
                <w:b/>
                <w:bCs/>
                <w:szCs w:val="20"/>
              </w:rPr>
            </w:pPr>
            <w:hyperlink r:id="rId17" w:anchor="342-Resources" w:history="1">
              <w:r w:rsidR="007271D5"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000000" w:rsidP="007271D5">
            <w:pPr>
              <w:rPr>
                <w:rFonts w:asciiTheme="minorHAnsi" w:eastAsiaTheme="minorEastAsia" w:hAnsiTheme="minorHAnsi"/>
                <w:b/>
                <w:bCs/>
                <w:szCs w:val="20"/>
              </w:rPr>
            </w:pPr>
            <w:hyperlink r:id="rId18" w:anchor="343-Build-Instructions" w:history="1">
              <w:r w:rsidR="007271D5"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proofErr w:type="spellStart"/>
            <w:r w:rsidR="00CC0A84">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 xml:space="preserve">color in the object element via a reference to the </w:t>
            </w:r>
            <w:proofErr w:type="spellStart"/>
            <w:r w:rsidRPr="00F84397">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w:t>
            </w:r>
            <w:proofErr w:type="spellStart"/>
            <w:r w:rsidR="0078344F">
              <w:rPr>
                <w:rFonts w:asciiTheme="minorHAnsi" w:eastAsiaTheme="minorEastAsia" w:hAnsiTheme="minorHAnsi"/>
                <w:szCs w:val="20"/>
              </w:rPr>
              <w:t>pid</w:t>
            </w:r>
            <w:proofErr w:type="spellEnd"/>
            <w:r w:rsidR="0078344F">
              <w:rPr>
                <w:rFonts w:asciiTheme="minorHAnsi" w:eastAsiaTheme="minorEastAsia" w:hAnsiTheme="minorHAnsi"/>
                <w:szCs w:val="20"/>
              </w:rPr>
              <w:t xml:space="preserve">,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 xml:space="preserve">This will override the object </w:t>
            </w:r>
            <w:proofErr w:type="spellStart"/>
            <w:r>
              <w:rPr>
                <w:rFonts w:asciiTheme="minorHAnsi" w:eastAsiaTheme="minorEastAsia" w:hAnsiTheme="minorHAnsi"/>
                <w:szCs w:val="20"/>
              </w:rPr>
              <w:t>pid</w:t>
            </w:r>
            <w:proofErr w:type="spellEnd"/>
            <w:r>
              <w:rPr>
                <w:rFonts w:asciiTheme="minorHAnsi" w:eastAsiaTheme="minorEastAsia" w:hAnsiTheme="minorHAnsi"/>
                <w:szCs w:val="20"/>
              </w:rPr>
              <w:t xml:space="preserve"> and </w:t>
            </w:r>
            <w:proofErr w:type="spellStart"/>
            <w:r>
              <w:rPr>
                <w:rFonts w:asciiTheme="minorHAnsi" w:eastAsiaTheme="minorEastAsia" w:hAnsiTheme="minorHAnsi"/>
                <w:szCs w:val="20"/>
              </w:rPr>
              <w:t>pindex</w:t>
            </w:r>
            <w:proofErr w:type="spellEnd"/>
            <w:r>
              <w:rPr>
                <w:rFonts w:asciiTheme="minorHAnsi" w:eastAsiaTheme="minorEastAsia" w:hAnsiTheme="minorHAnsi"/>
                <w:szCs w:val="20"/>
              </w:rPr>
              <w:t xml:space="preserve">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 xml:space="preserve">NOTE: </w:t>
            </w:r>
            <w:proofErr w:type="spellStart"/>
            <w:r>
              <w:rPr>
                <w:rFonts w:asciiTheme="minorHAnsi" w:eastAsiaTheme="minorEastAsia" w:hAnsiTheme="minorHAnsi"/>
                <w:szCs w:val="20"/>
              </w:rPr>
              <w:t>Basematerials</w:t>
            </w:r>
            <w:proofErr w:type="spellEnd"/>
            <w:r>
              <w:rPr>
                <w:rFonts w:asciiTheme="minorHAnsi" w:eastAsiaTheme="minorEastAsia" w:hAnsiTheme="minorHAnsi"/>
                <w:szCs w:val="20"/>
              </w:rPr>
              <w:t xml:space="preserve">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000000" w:rsidP="007271D5">
            <w:pPr>
              <w:rPr>
                <w:rFonts w:asciiTheme="minorHAnsi" w:eastAsiaTheme="minorEastAsia" w:hAnsiTheme="minorHAnsi"/>
                <w:b/>
                <w:bCs/>
                <w:szCs w:val="20"/>
              </w:rPr>
            </w:pPr>
            <w:hyperlink r:id="rId19" w:anchor="342-Resources" w:history="1">
              <w:r w:rsidR="007271D5"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000000" w:rsidP="007271D5">
            <w:pPr>
              <w:rPr>
                <w:rFonts w:asciiTheme="minorHAnsi" w:eastAsiaTheme="minorEastAsia" w:hAnsiTheme="minorHAnsi"/>
                <w:b/>
                <w:bCs/>
                <w:szCs w:val="20"/>
              </w:rPr>
            </w:pPr>
            <w:hyperlink r:id="rId20" w:anchor="611-JPEG-Images" w:history="1">
              <w:r w:rsidR="007271D5"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 xml:space="preserve">314 </w:t>
      </w:r>
      <w:proofErr w:type="spellStart"/>
      <w:r w:rsidR="7E4BDF2E">
        <w:t>solidsupport</w:t>
      </w:r>
      <w:proofErr w:type="spellEnd"/>
      <w:r w:rsidR="7E4BDF2E">
        <w: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w:t>
            </w:r>
            <w:proofErr w:type="spellStart"/>
            <w:r w:rsidR="7E4BDF2E" w:rsidRPr="00F84397">
              <w:rPr>
                <w:rFonts w:asciiTheme="minorHAnsi" w:eastAsiaTheme="minorEastAsia" w:hAnsiTheme="minorHAnsi"/>
                <w:szCs w:val="20"/>
              </w:rPr>
              <w:t>solidsupport</w:t>
            </w:r>
            <w:proofErr w:type="spellEnd"/>
            <w:r w:rsidR="7E4BDF2E" w:rsidRPr="00F84397">
              <w:rPr>
                <w:rFonts w:asciiTheme="minorHAnsi" w:eastAsiaTheme="minorEastAsia" w:hAnsiTheme="minorHAnsi"/>
                <w:szCs w:val="20"/>
              </w:rPr>
              <w: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000000" w:rsidP="007271D5">
            <w:pPr>
              <w:rPr>
                <w:rFonts w:asciiTheme="minorHAnsi" w:eastAsiaTheme="minorEastAsia" w:hAnsiTheme="minorHAnsi"/>
                <w:b/>
                <w:bCs/>
                <w:szCs w:val="20"/>
              </w:rPr>
            </w:pPr>
            <w:hyperlink r:id="rId21" w:anchor="41-Meshes" w:history="1">
              <w:r w:rsidR="007271D5"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000000" w:rsidP="007271D5">
            <w:pPr>
              <w:rPr>
                <w:rFonts w:asciiTheme="minorHAnsi" w:eastAsiaTheme="minorEastAsia" w:hAnsiTheme="minorHAnsi"/>
                <w:b/>
                <w:bCs/>
                <w:szCs w:val="20"/>
              </w:rPr>
            </w:pPr>
            <w:hyperlink r:id="rId22" w:anchor="234-Whitespace" w:history="1">
              <w:r w:rsidR="007271D5"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000000" w:rsidP="007271D5">
            <w:pPr>
              <w:rPr>
                <w:rFonts w:asciiTheme="minorHAnsi" w:eastAsiaTheme="minorEastAsia" w:hAnsiTheme="minorHAnsi"/>
                <w:b/>
                <w:bCs/>
              </w:rPr>
            </w:pPr>
            <w:hyperlink r:id="rId23" w:anchor="235-Language" w:history="1">
              <w:r w:rsidR="007271D5"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 xml:space="preserve">both adjacent in XY </w:t>
            </w:r>
            <w:proofErr w:type="gramStart"/>
            <w:r w:rsidR="00314972">
              <w:rPr>
                <w:rFonts w:asciiTheme="minorHAnsi" w:eastAsia="Calibri" w:hAnsiTheme="minorHAnsi" w:cs="Calibri"/>
              </w:rPr>
              <w:t>space, and</w:t>
            </w:r>
            <w:proofErr w:type="gramEnd"/>
            <w:r w:rsidR="00314972">
              <w:rPr>
                <w:rFonts w:asciiTheme="minorHAnsi" w:eastAsia="Calibri" w:hAnsiTheme="minorHAnsi" w:cs="Calibri"/>
              </w:rPr>
              <w:t xml:space="preserve">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000000" w:rsidP="007271D5">
            <w:pPr>
              <w:rPr>
                <w:rFonts w:asciiTheme="minorHAnsi" w:eastAsiaTheme="minorEastAsia" w:hAnsiTheme="minorHAnsi"/>
                <w:b/>
                <w:bCs/>
              </w:rPr>
            </w:pPr>
            <w:hyperlink r:id="rId24" w:anchor="3431-Item-Element" w:history="1">
              <w:r w:rsidR="007271D5"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000000" w:rsidP="007271D5">
            <w:pPr>
              <w:rPr>
                <w:rFonts w:asciiTheme="minorHAnsi" w:eastAsiaTheme="minorEastAsia" w:hAnsiTheme="minorHAnsi"/>
                <w:b/>
                <w:bCs/>
              </w:rPr>
            </w:pPr>
            <w:hyperlink r:id="rId25" w:anchor="411-Fill-Rule" w:history="1">
              <w:r w:rsidR="007271D5"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000000" w:rsidP="007271D5">
            <w:pPr>
              <w:rPr>
                <w:rFonts w:asciiTheme="minorHAnsi" w:eastAsiaTheme="minorEastAsia" w:hAnsiTheme="minorHAnsi"/>
                <w:b/>
                <w:bCs/>
              </w:rPr>
            </w:pPr>
            <w:hyperlink r:id="rId26" w:anchor="235-Language" w:history="1">
              <w:r w:rsidR="007271D5"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4859D41B" w14:textId="18012DF8" w:rsidR="7C5CCD5D" w:rsidRDefault="0003262E" w:rsidP="003162C7">
      <w:pPr>
        <w:pStyle w:val="Heading3"/>
      </w:pPr>
      <w:r>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8E4E98">
            <w:pPr>
              <w:pStyle w:val="ListParagraph"/>
              <w:numPr>
                <w:ilvl w:val="0"/>
                <w:numId w:val="8"/>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000000" w:rsidP="007271D5">
            <w:pPr>
              <w:rPr>
                <w:rFonts w:asciiTheme="minorHAnsi" w:eastAsiaTheme="minorEastAsia" w:hAnsiTheme="minorHAnsi"/>
                <w:b/>
                <w:bCs/>
                <w:szCs w:val="20"/>
              </w:rPr>
            </w:pPr>
            <w:hyperlink r:id="rId27" w:anchor="611-JPEG-Images" w:history="1">
              <w:r w:rsidR="007271D5"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w:t>
            </w:r>
            <w:proofErr w:type="spellStart"/>
            <w:r w:rsidRPr="00F84397">
              <w:rPr>
                <w:rFonts w:asciiTheme="minorHAnsi" w:eastAsiaTheme="minorEastAsia" w:hAnsiTheme="minorHAnsi"/>
                <w:szCs w:val="20"/>
              </w:rPr>
              <w:t>tRNS</w:t>
            </w:r>
            <w:proofErr w:type="spellEnd"/>
            <w:r w:rsidRPr="00F84397">
              <w:rPr>
                <w:rFonts w:asciiTheme="minorHAnsi" w:eastAsiaTheme="minorEastAsia" w:hAnsiTheme="minorHAnsi"/>
                <w:szCs w:val="20"/>
              </w:rPr>
              <w:t> and </w:t>
            </w:r>
            <w:proofErr w:type="spellStart"/>
            <w:r w:rsidRPr="00F84397">
              <w:rPr>
                <w:rFonts w:asciiTheme="minorHAnsi" w:eastAsiaTheme="minorEastAsia" w:hAnsiTheme="minorHAnsi"/>
                <w:szCs w:val="20"/>
              </w:rPr>
              <w:t>iCCP</w:t>
            </w:r>
            <w:proofErr w:type="spellEnd"/>
            <w:r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 xml:space="preserve">with one of the MUST ignore items: </w:t>
            </w:r>
            <w:proofErr w:type="spellStart"/>
            <w:r w:rsidRPr="00F84397">
              <w:rPr>
                <w:rFonts w:asciiTheme="minorHAnsi" w:eastAsiaTheme="minorEastAsia" w:hAnsiTheme="minorHAnsi"/>
                <w:szCs w:val="20"/>
              </w:rPr>
              <w:t>sRGM</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cHRM</w:t>
            </w:r>
            <w:proofErr w:type="spellEnd"/>
            <w:r w:rsidRPr="00F84397">
              <w:rPr>
                <w:rFonts w:asciiTheme="minorHAnsi" w:eastAsiaTheme="minorEastAsia" w:hAnsiTheme="minorHAnsi"/>
                <w:szCs w:val="20"/>
              </w:rPr>
              <w:t>, </w:t>
            </w:r>
            <w:proofErr w:type="spellStart"/>
            <w:r w:rsidRPr="00F84397">
              <w:rPr>
                <w:rFonts w:asciiTheme="minorHAnsi" w:eastAsiaTheme="minorEastAsia" w:hAnsiTheme="minorHAnsi"/>
                <w:szCs w:val="20"/>
              </w:rPr>
              <w:t>gAMA</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sBIT</w:t>
            </w:r>
            <w:proofErr w:type="spellEnd"/>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000000" w:rsidP="007271D5">
            <w:pPr>
              <w:rPr>
                <w:rFonts w:asciiTheme="minorHAnsi" w:eastAsiaTheme="minorEastAsia" w:hAnsiTheme="minorHAnsi"/>
                <w:b/>
                <w:szCs w:val="20"/>
              </w:rPr>
            </w:pPr>
            <w:hyperlink r:id="rId28" w:anchor="612-PNG-Images" w:history="1">
              <w:r w:rsidR="007271D5"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269E256F" w14:textId="62C1A72C" w:rsidR="7C5CCD5D" w:rsidRPr="00501CCE" w:rsidRDefault="00B76BB3" w:rsidP="00501CCE">
      <w:pPr>
        <w:pStyle w:val="Heading3"/>
      </w:pPr>
      <w:r>
        <w:t xml:space="preserve"> </w:t>
      </w:r>
      <w:r w:rsidR="0003262E">
        <w:t>P_</w:t>
      </w:r>
      <w:r w:rsidR="004360B7">
        <w:t>???_0</w:t>
      </w:r>
      <w:r w:rsidR="4FA9AB4E">
        <w:t xml:space="preserve">324 </w:t>
      </w:r>
      <w:r w:rsidR="00501CCE">
        <w:t>Object 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000000" w:rsidP="00680115">
            <w:pPr>
              <w:rPr>
                <w:rFonts w:asciiTheme="minorHAnsi" w:eastAsiaTheme="minorEastAsia" w:hAnsiTheme="minorHAnsi"/>
                <w:b/>
                <w:bCs/>
                <w:szCs w:val="20"/>
              </w:rPr>
            </w:pPr>
            <w:hyperlink r:id="rId29" w:anchor="Chapter-5-Material-Resources" w:history="1">
              <w:r w:rsidR="00680115"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6C5E089B" w14:textId="6D098425" w:rsidR="004242FE" w:rsidRDefault="004242FE" w:rsidP="004242FE">
      <w:pPr>
        <w:pStyle w:val="Heading3"/>
        <w:numPr>
          <w:ilvl w:val="0"/>
          <w:numId w:val="0"/>
        </w:numPr>
      </w:pPr>
    </w:p>
    <w:p w14:paraId="4FD3023B" w14:textId="77777777" w:rsidR="004242FE" w:rsidRDefault="004242FE">
      <w:pPr>
        <w:rPr>
          <w:rFonts w:eastAsiaTheme="majorEastAsia" w:cstheme="majorBidi"/>
          <w:b/>
          <w:bCs/>
          <w:color w:val="365F91" w:themeColor="accent1" w:themeShade="BF"/>
          <w:szCs w:val="20"/>
        </w:rPr>
      </w:pPr>
      <w:r>
        <w:br w:type="page"/>
      </w:r>
    </w:p>
    <w:p w14:paraId="36102F0C" w14:textId="6E7D1672" w:rsidR="7C5CCD5D" w:rsidRDefault="0003262E" w:rsidP="004242FE">
      <w:pPr>
        <w:pStyle w:val="Heading3"/>
      </w:pPr>
      <w:r>
        <w:lastRenderedPageBreak/>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Modify Content Types so that extension “.model”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000000" w:rsidP="00680115">
            <w:pPr>
              <w:rPr>
                <w:rFonts w:asciiTheme="minorHAnsi" w:eastAsiaTheme="minorEastAsia" w:hAnsiTheme="minorHAnsi"/>
                <w:b/>
                <w:bCs/>
              </w:rPr>
            </w:pPr>
            <w:hyperlink r:id="rId30" w:anchor="22-Part-Naming-Recommendations" w:history="1">
              <w:r w:rsidR="00680115"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000000" w:rsidP="00680115">
            <w:pPr>
              <w:rPr>
                <w:rFonts w:asciiTheme="minorHAnsi" w:eastAsiaTheme="minorEastAsia" w:hAnsiTheme="minorHAnsi"/>
                <w:b/>
              </w:rPr>
            </w:pPr>
            <w:hyperlink r:id="rId31" w:anchor="33-3D-Matrices" w:history="1">
              <w:r w:rsidR="00680115"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000000" w:rsidP="00680115">
            <w:pPr>
              <w:rPr>
                <w:rFonts w:asciiTheme="minorHAnsi" w:eastAsiaTheme="minorEastAsia" w:hAnsiTheme="minorHAnsi"/>
                <w:b/>
                <w:bCs/>
                <w:szCs w:val="20"/>
              </w:rPr>
            </w:pPr>
            <w:hyperlink r:id="rId32" w:anchor="3431-Item-Element" w:history="1">
              <w:r w:rsidR="00680115"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000000" w:rsidP="00680115">
            <w:pPr>
              <w:rPr>
                <w:rFonts w:asciiTheme="minorHAnsi" w:eastAsiaTheme="minorEastAsia" w:hAnsiTheme="minorHAnsi"/>
                <w:b/>
                <w:bCs/>
              </w:rPr>
            </w:pPr>
            <w:hyperlink r:id="rId33" w:anchor="3431-Item-Element" w:history="1">
              <w:r w:rsidR="00680115"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 xml:space="preserve">Use of </w:t>
            </w:r>
            <w:proofErr w:type="spellStart"/>
            <w:r>
              <w:rPr>
                <w:rFonts w:asciiTheme="minorHAnsi" w:hAnsiTheme="minorHAnsi"/>
              </w:rPr>
              <w:t>PartNumber</w:t>
            </w:r>
            <w:proofErr w:type="spellEnd"/>
            <w:r>
              <w:rPr>
                <w:rFonts w:asciiTheme="minorHAnsi" w:hAnsiTheme="minorHAnsi"/>
              </w:rPr>
              <w:t xml:space="preserve">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 xml:space="preserve">Include a </w:t>
            </w:r>
            <w:proofErr w:type="spellStart"/>
            <w:r w:rsidRPr="00F84397">
              <w:rPr>
                <w:rFonts w:asciiTheme="minorHAnsi" w:eastAsiaTheme="minorEastAsia" w:hAnsiTheme="minorHAnsi"/>
              </w:rPr>
              <w:t>Part</w:t>
            </w:r>
            <w:r w:rsidR="00D47FF2">
              <w:rPr>
                <w:rFonts w:asciiTheme="minorHAnsi" w:eastAsiaTheme="minorEastAsia" w:hAnsiTheme="minorHAnsi"/>
              </w:rPr>
              <w:t>N</w:t>
            </w:r>
            <w:r w:rsidRPr="00F84397">
              <w:rPr>
                <w:rFonts w:asciiTheme="minorHAnsi" w:eastAsiaTheme="minorEastAsia" w:hAnsiTheme="minorHAnsi"/>
              </w:rPr>
              <w:t>umber</w:t>
            </w:r>
            <w:proofErr w:type="spellEnd"/>
            <w:r w:rsidRPr="00F84397">
              <w:rPr>
                <w:rFonts w:asciiTheme="minorHAnsi" w:eastAsiaTheme="minorEastAsia" w:hAnsiTheme="minorHAnsi"/>
              </w:rPr>
              <w:t xml:space="preserve">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000000" w:rsidP="00680115">
            <w:pPr>
              <w:rPr>
                <w:rFonts w:asciiTheme="minorHAnsi" w:eastAsiaTheme="minorEastAsia" w:hAnsiTheme="minorHAnsi"/>
                <w:b/>
                <w:bCs/>
              </w:rPr>
            </w:pPr>
            <w:hyperlink r:id="rId34" w:anchor="Chapter-4-Object-Resources" w:history="1">
              <w:r w:rsidR="00680115"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000000" w:rsidP="00680115">
            <w:pPr>
              <w:rPr>
                <w:rFonts w:asciiTheme="minorHAnsi" w:eastAsiaTheme="minorEastAsia" w:hAnsiTheme="minorHAnsi"/>
                <w:b/>
                <w:bCs/>
                <w:szCs w:val="20"/>
              </w:rPr>
            </w:pPr>
            <w:hyperlink r:id="rId35" w:anchor="v41-Meshes" w:history="1">
              <w:r w:rsidR="00680115"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 xml:space="preserve">331 </w:t>
      </w:r>
      <w:proofErr w:type="gramStart"/>
      <w:r w:rsidR="4FA9AB4E">
        <w:t>Non-Degeneracy</w:t>
      </w:r>
      <w:proofErr w:type="gramEnd"/>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000000" w:rsidP="00680115">
            <w:pPr>
              <w:rPr>
                <w:rFonts w:asciiTheme="minorHAnsi" w:eastAsiaTheme="minorEastAsia" w:hAnsiTheme="minorHAnsi"/>
                <w:b/>
                <w:bCs/>
              </w:rPr>
            </w:pPr>
            <w:hyperlink r:id="rId36" w:anchor="41-Meshes" w:history="1">
              <w:r w:rsidR="00680115"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896F2F"/>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000000" w:rsidP="00680115">
            <w:pPr>
              <w:rPr>
                <w:rFonts w:asciiTheme="minorHAnsi" w:eastAsiaTheme="minorEastAsia" w:hAnsiTheme="minorHAnsi"/>
                <w:b/>
                <w:bCs/>
              </w:rPr>
            </w:pPr>
            <w:hyperlink r:id="rId37" w:anchor="4131-Vertex" w:history="1">
              <w:r w:rsidR="00680115"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000000" w:rsidP="00680115">
            <w:pPr>
              <w:rPr>
                <w:rFonts w:asciiTheme="minorHAnsi" w:eastAsiaTheme="minorEastAsia" w:hAnsiTheme="minorHAnsi"/>
                <w:b/>
                <w:szCs w:val="20"/>
              </w:rPr>
            </w:pPr>
            <w:hyperlink r:id="rId38" w:anchor="611-JPEG-Images" w:history="1">
              <w:r w:rsidR="00680115"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  Use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000000" w:rsidP="00680115">
            <w:pPr>
              <w:rPr>
                <w:rFonts w:asciiTheme="minorHAnsi" w:eastAsiaTheme="minorEastAsia" w:hAnsiTheme="minorHAnsi"/>
                <w:b/>
                <w:szCs w:val="20"/>
              </w:rPr>
            </w:pPr>
            <w:hyperlink r:id="rId39" w:anchor="611-JPEG-Images" w:history="1">
              <w:r w:rsidR="00680115"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 xml:space="preserve">Custom part with and without a root relationship </w:t>
            </w:r>
            <w:proofErr w:type="spellStart"/>
            <w:r>
              <w:rPr>
                <w:rFonts w:asciiTheme="minorHAnsi" w:hAnsiTheme="minorHAnsi"/>
                <w:szCs w:val="20"/>
              </w:rPr>
              <w:t>mustPreserve</w:t>
            </w:r>
            <w:proofErr w:type="spellEnd"/>
            <w:r>
              <w:rPr>
                <w:rFonts w:asciiTheme="minorHAnsi" w:hAnsiTheme="minorHAnsi"/>
                <w:szCs w:val="20"/>
              </w:rPr>
              <w:t xml:space="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 xml:space="preserve">Define a custom part with no </w:t>
            </w:r>
            <w:proofErr w:type="spellStart"/>
            <w:r w:rsidR="009D3E2D">
              <w:rPr>
                <w:rFonts w:asciiTheme="minorHAnsi" w:eastAsiaTheme="minorEastAsia" w:hAnsiTheme="minorHAnsi"/>
                <w:szCs w:val="20"/>
              </w:rPr>
              <w:t>mustPreserve</w:t>
            </w:r>
            <w:proofErr w:type="spellEnd"/>
            <w:r w:rsidR="009D3E2D">
              <w:rPr>
                <w:rFonts w:asciiTheme="minorHAnsi" w:eastAsiaTheme="minorEastAsia" w:hAnsiTheme="minorHAnsi"/>
                <w:szCs w:val="20"/>
              </w:rPr>
              <w:t xml:space="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 xml:space="preserve">Define a custom part with a </w:t>
            </w:r>
            <w:proofErr w:type="spellStart"/>
            <w:r>
              <w:rPr>
                <w:rFonts w:asciiTheme="minorHAnsi" w:eastAsiaTheme="minorEastAsia" w:hAnsiTheme="minorHAnsi"/>
                <w:szCs w:val="20"/>
              </w:rPr>
              <w:t>mustPreserve</w:t>
            </w:r>
            <w:proofErr w:type="spellEnd"/>
            <w:r>
              <w:rPr>
                <w:rFonts w:asciiTheme="minorHAnsi" w:eastAsiaTheme="minorEastAsia" w:hAnsiTheme="minorHAnsi"/>
                <w:szCs w:val="20"/>
              </w:rPr>
              <w:t xml:space="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000000" w:rsidP="00680115">
            <w:pPr>
              <w:rPr>
                <w:rFonts w:asciiTheme="minorHAnsi" w:eastAsiaTheme="minorEastAsia" w:hAnsiTheme="minorHAnsi"/>
                <w:b/>
                <w:szCs w:val="20"/>
              </w:rPr>
            </w:pPr>
            <w:hyperlink r:id="rId40" w:anchor="611-JPEG-Images" w:history="1">
              <w:r w:rsidR="00680115"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 xml:space="preserve">337 </w:t>
      </w:r>
      <w:proofErr w:type="spellStart"/>
      <w:r w:rsidR="00A272CF">
        <w:t>metadatagroup</w:t>
      </w:r>
      <w:proofErr w:type="spellEnd"/>
      <w:r w:rsidR="00A272CF">
        <w:t>,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 xml:space="preserve">Test </w:t>
            </w:r>
            <w:proofErr w:type="spellStart"/>
            <w:r>
              <w:rPr>
                <w:rFonts w:asciiTheme="minorHAnsi" w:hAnsiTheme="minorHAnsi"/>
                <w:szCs w:val="20"/>
              </w:rPr>
              <w:t>metadatagroup</w:t>
            </w:r>
            <w:proofErr w:type="spellEnd"/>
            <w:r>
              <w:rPr>
                <w:rFonts w:asciiTheme="minorHAnsi" w:hAnsiTheme="minorHAnsi"/>
                <w:szCs w:val="20"/>
              </w:rPr>
              <w:t xml:space="preserve"> in build item and object. Use 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000000" w:rsidP="00883950">
            <w:pPr>
              <w:rPr>
                <w:rFonts w:asciiTheme="minorHAnsi" w:eastAsiaTheme="minorEastAsia" w:hAnsiTheme="minorHAnsi"/>
                <w:b/>
                <w:szCs w:val="20"/>
              </w:rPr>
            </w:pPr>
            <w:hyperlink r:id="rId41" w:anchor="341-Metadata" w:history="1">
              <w:r w:rsidR="00883950"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CreationDate</w:t>
            </w:r>
            <w:proofErr w:type="spellEnd"/>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LicenseTerms</w:t>
            </w:r>
            <w:proofErr w:type="spellEnd"/>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w:t>
            </w:r>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proofErr w:type="spellStart"/>
            <w:r>
              <w:rPr>
                <w:rFonts w:asciiTheme="minorHAnsi" w:eastAsiaTheme="majorEastAsia" w:hAnsiTheme="minorHAnsi" w:cstheme="minorHAnsi"/>
                <w:b/>
                <w:bCs/>
                <w:color w:val="000000" w:themeColor="text1"/>
                <w:szCs w:val="20"/>
              </w:rPr>
              <w:t>LicenseTerms</w:t>
            </w:r>
            <w:proofErr w:type="spellEnd"/>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896F2F"/>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000000" w:rsidP="00B679AF">
            <w:pPr>
              <w:rPr>
                <w:rFonts w:asciiTheme="minorHAnsi" w:eastAsiaTheme="minorEastAsia" w:hAnsiTheme="minorHAnsi"/>
                <w:b/>
                <w:bCs/>
                <w:szCs w:val="20"/>
              </w:rPr>
            </w:pPr>
            <w:hyperlink r:id="rId42" w:anchor="33-3D-Matrices" w:history="1">
              <w:r w:rsidR="009B04A2"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 xml:space="preserve">Invalid Mesh, Valid </w:t>
      </w:r>
      <w:proofErr w:type="spellStart"/>
      <w:r w:rsidR="00C22C53">
        <w:t>Slicestack</w:t>
      </w:r>
      <w:proofErr w:type="spellEnd"/>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DF06492" w14:textId="047FA496" w:rsidR="0082138E" w:rsidRDefault="0082138E"/>
    <w:p w14:paraId="068BBFF1" w14:textId="50E18203" w:rsidR="00F94393" w:rsidRDefault="00F94393"/>
    <w:p w14:paraId="764592FD" w14:textId="77777777" w:rsidR="00731299" w:rsidRDefault="00731299">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lastRenderedPageBreak/>
        <w:t xml:space="preserve"> </w:t>
      </w:r>
      <w:bookmarkStart w:id="40" w:name="_Toc162180991"/>
      <w:r w:rsidR="00A21BEB">
        <w:t>Negative 3MF Core Test Cases</w:t>
      </w:r>
      <w:bookmarkEnd w:id="40"/>
      <w:r w:rsidR="00A21BEB">
        <w:t xml:space="preserve"> </w:t>
      </w:r>
    </w:p>
    <w:p w14:paraId="59D56E03" w14:textId="158B6037" w:rsidR="00422510" w:rsidRDefault="0003262E" w:rsidP="003162C7">
      <w:pPr>
        <w:pStyle w:val="Heading3"/>
      </w:pPr>
      <w:r>
        <w:t>N_</w:t>
      </w:r>
      <w:r w:rsidR="004360B7">
        <w:t>???_0</w:t>
      </w:r>
      <w:r w:rsidR="7E4BDF2E">
        <w:t xml:space="preserve">402 Invalid </w:t>
      </w:r>
      <w:proofErr w:type="spellStart"/>
      <w:r w:rsidR="001B3DF7">
        <w:t>StartPart</w:t>
      </w:r>
      <w:proofErr w:type="spellEnd"/>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Use an incorrect file name in the </w:t>
            </w:r>
            <w:proofErr w:type="spellStart"/>
            <w:r w:rsidRPr="00F84397">
              <w:rPr>
                <w:rFonts w:asciiTheme="minorHAnsi" w:eastAsiaTheme="minorEastAsia" w:hAnsiTheme="minorHAnsi"/>
                <w:szCs w:val="20"/>
              </w:rPr>
              <w:t>StartPath</w:t>
            </w:r>
            <w:proofErr w:type="spellEnd"/>
            <w:r w:rsidRPr="00F84397">
              <w:rPr>
                <w:rFonts w:asciiTheme="minorHAnsi" w:eastAsiaTheme="minorEastAsia" w:hAnsiTheme="minorHAnsi"/>
                <w:szCs w:val="20"/>
              </w:rPr>
              <w:t xml:space="preserve">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with a </w:t>
            </w:r>
            <w:proofErr w:type="spellStart"/>
            <w:r w:rsidRPr="00F84397">
              <w:rPr>
                <w:rFonts w:asciiTheme="minorHAnsi" w:eastAsiaTheme="minorEastAsia" w:hAnsiTheme="minorHAnsi"/>
                <w:szCs w:val="20"/>
              </w:rPr>
              <w:t>TargetMode</w:t>
            </w:r>
            <w:proofErr w:type="spellEnd"/>
            <w:r w:rsidRPr="00F84397">
              <w:rPr>
                <w:rFonts w:asciiTheme="minorHAnsi" w:eastAsiaTheme="minorEastAsia" w:hAnsiTheme="minorHAnsi"/>
                <w:szCs w:val="20"/>
              </w:rPr>
              <w:t>=”External”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3"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000000" w:rsidP="00A57F6B">
            <w:pPr>
              <w:rPr>
                <w:rFonts w:asciiTheme="minorHAnsi" w:eastAsiaTheme="minorEastAsia" w:hAnsiTheme="minorHAnsi"/>
                <w:b/>
                <w:bCs/>
                <w:szCs w:val="20"/>
              </w:rPr>
            </w:pPr>
            <w:hyperlink r:id="rId44" w:anchor="421-Component" w:history="1">
              <w:r w:rsidR="00A57F6B"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896F2F"/>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a Thumbnail relationship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with</w:t>
            </w:r>
            <w:r w:rsidRPr="00F84397">
              <w:rPr>
                <w:rFonts w:asciiTheme="minorHAnsi" w:eastAsiaTheme="minorEastAsia" w:hAnsiTheme="minorHAnsi"/>
                <w:b/>
                <w:bCs/>
                <w:szCs w:val="20"/>
              </w:rPr>
              <w:t xml:space="preserve"> </w:t>
            </w:r>
            <w:proofErr w:type="spellStart"/>
            <w:r w:rsidRPr="00F84397">
              <w:rPr>
                <w:rFonts w:asciiTheme="minorHAnsi" w:eastAsiaTheme="minorEastAsia" w:hAnsiTheme="minorHAnsi"/>
                <w:szCs w:val="20"/>
              </w:rPr>
              <w:t>TargetMode</w:t>
            </w:r>
            <w:proofErr w:type="spellEnd"/>
            <w:r w:rsidRPr="00F84397">
              <w:rPr>
                <w:rFonts w:asciiTheme="minorHAnsi" w:eastAsiaTheme="minorEastAsia" w:hAnsiTheme="minorHAnsi"/>
                <w:szCs w:val="20"/>
              </w:rPr>
              <w:t>=”External”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5">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000000" w:rsidP="00A57F6B">
            <w:pPr>
              <w:rPr>
                <w:rFonts w:asciiTheme="minorHAnsi" w:eastAsiaTheme="minorEastAsia" w:hAnsiTheme="minorHAnsi"/>
                <w:b/>
                <w:bCs/>
                <w:szCs w:val="20"/>
              </w:rPr>
            </w:pPr>
            <w:hyperlink r:id="rId46" w:anchor="Chapter-5-Material-Resources" w:history="1">
              <w:r w:rsidR="00A57F6B"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to “application/vnd.openxmlformats-package.xxxxx-relationships+xml”, such that the content type for “.</w:t>
            </w:r>
            <w:proofErr w:type="spellStart"/>
            <w:r w:rsidRPr="00F84397">
              <w:rPr>
                <w:rFonts w:asciiTheme="minorHAnsi" w:eastAsiaTheme="minorEastAsia" w:hAnsiTheme="minorHAnsi"/>
                <w:szCs w:val="20"/>
              </w:rPr>
              <w:t>rel</w:t>
            </w:r>
            <w:proofErr w:type="spellEnd"/>
            <w:r w:rsidRPr="00F84397">
              <w:rPr>
                <w:rFonts w:asciiTheme="minorHAnsi" w:eastAsiaTheme="minorEastAsia" w:hAnsiTheme="minorHAnsi"/>
                <w:szCs w:val="20"/>
              </w:rPr>
              <w:t>”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to “image/</w:t>
            </w:r>
            <w:proofErr w:type="spellStart"/>
            <w:r w:rsidRPr="00F84397">
              <w:rPr>
                <w:rFonts w:asciiTheme="minorHAnsi" w:eastAsiaTheme="minorEastAsia" w:hAnsiTheme="minorHAnsi"/>
                <w:szCs w:val="20"/>
              </w:rPr>
              <w:t>xxxpng</w:t>
            </w:r>
            <w:proofErr w:type="spellEnd"/>
            <w:r w:rsidRPr="00F84397">
              <w:rPr>
                <w:rFonts w:asciiTheme="minorHAnsi" w:eastAsiaTheme="minorEastAsia" w:hAnsiTheme="minorHAnsi"/>
                <w:szCs w:val="20"/>
              </w:rPr>
              <w:t>”, such that the content type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for the relationship  that points to the </w:t>
            </w:r>
            <w:proofErr w:type="spellStart"/>
            <w:r w:rsidR="001B3DF7">
              <w:rPr>
                <w:rFonts w:asciiTheme="minorHAnsi" w:eastAsiaTheme="minorEastAsia" w:hAnsiTheme="minorHAnsi"/>
                <w:szCs w:val="20"/>
              </w:rPr>
              <w:t>StartPart</w:t>
            </w:r>
            <w:proofErr w:type="spellEnd"/>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relationship  that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 xml:space="preserve">Use a numeric leading digit for the root model’s relationship </w:t>
            </w:r>
            <w:proofErr w:type="spellStart"/>
            <w:r w:rsidR="007778A8">
              <w:rPr>
                <w:rFonts w:asciiTheme="minorHAnsi" w:eastAsiaTheme="minorEastAsia" w:hAnsiTheme="minorHAnsi"/>
                <w:szCs w:val="20"/>
              </w:rPr>
              <w:t>iD</w:t>
            </w:r>
            <w:proofErr w:type="spellEnd"/>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Add an incorrect relationship “Type” attribute value in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000000" w:rsidP="00A57F6B">
            <w:pPr>
              <w:rPr>
                <w:rFonts w:asciiTheme="minorHAnsi" w:eastAsiaTheme="minorEastAsia" w:hAnsiTheme="minorHAnsi"/>
                <w:b/>
                <w:bCs/>
                <w:szCs w:val="20"/>
              </w:rPr>
            </w:pPr>
            <w:hyperlink r:id="rId47" w:anchor="211-3D-Parts-and-Payload-Relationships" w:history="1">
              <w:r w:rsidR="00A57F6B"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000000" w:rsidP="00A57F6B">
            <w:pPr>
              <w:rPr>
                <w:rFonts w:asciiTheme="minorHAnsi" w:eastAsiaTheme="minorEastAsia" w:hAnsiTheme="minorHAnsi"/>
                <w:b/>
                <w:bCs/>
                <w:szCs w:val="20"/>
              </w:rPr>
            </w:pPr>
            <w:hyperlink r:id="rId48" w:anchor="211-3D-Parts-and-Payload-Relationships" w:history="1">
              <w:r w:rsidR="00A57F6B"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Pr="00C9473A" w:rsidRDefault="003C725C">
      <w:pPr>
        <w:rPr>
          <w:rFonts w:eastAsiaTheme="majorEastAsia" w:cstheme="majorBidi"/>
          <w:b/>
          <w:bCs/>
          <w:color w:val="000000"/>
          <w:szCs w:val="20"/>
          <w:highlight w:val="lightGray"/>
          <w:lang w:bidi="x-none"/>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 xml:space="preserve">Rename the 3dmodel.model.rels file so that it has a name that does not map to the 3dmodel.model part (i.e. </w:t>
            </w:r>
            <w:proofErr w:type="spellStart"/>
            <w:r w:rsidRPr="00F84397">
              <w:rPr>
                <w:rFonts w:asciiTheme="minorHAnsi" w:eastAsiaTheme="minorEastAsia" w:hAnsiTheme="minorHAnsi"/>
                <w:szCs w:val="20"/>
              </w:rPr>
              <w:t>wrongmodel.model.rels</w:t>
            </w:r>
            <w:proofErr w:type="spellEnd"/>
            <w:r w:rsidRPr="00F84397">
              <w:rPr>
                <w:rFonts w:asciiTheme="minorHAnsi" w:eastAsiaTheme="minorEastAsia" w:hAnsiTheme="minorHAnsi"/>
                <w:szCs w:val="20"/>
              </w:rPr>
              <w:t>.)</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000000" w:rsidP="00A57F6B">
            <w:pPr>
              <w:rPr>
                <w:rFonts w:asciiTheme="minorHAnsi" w:eastAsiaTheme="minorEastAsia" w:hAnsiTheme="minorHAnsi"/>
                <w:b/>
                <w:bCs/>
                <w:szCs w:val="20"/>
              </w:rPr>
            </w:pPr>
            <w:hyperlink r:id="rId49" w:anchor="211-3D-Parts-and-Payload-Relationships" w:history="1">
              <w:r w:rsidR="00A57F6B"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Pr="00C9473A" w:rsidRDefault="003C725C">
      <w:pPr>
        <w:rPr>
          <w:rFonts w:eastAsiaTheme="majorEastAsia" w:cstheme="majorBidi"/>
          <w:b/>
          <w:bCs/>
          <w:color w:val="000000"/>
          <w:szCs w:val="20"/>
          <w:highlight w:val="lightGray"/>
          <w:lang w:bidi="x-none"/>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second line of the 3dmodel.model file to include the following attribute definition to the model element:  </w:t>
            </w:r>
            <w:proofErr w:type="spellStart"/>
            <w:r w:rsidRPr="00F84397">
              <w:rPr>
                <w:rFonts w:asciiTheme="minorHAnsi" w:eastAsiaTheme="minorEastAsia" w:hAnsiTheme="minorHAnsi"/>
                <w:szCs w:val="20"/>
              </w:rPr>
              <w:t>xml:space</w:t>
            </w:r>
            <w:proofErr w:type="spellEnd"/>
            <w:r w:rsidRPr="00F84397">
              <w:rPr>
                <w:rFonts w:asciiTheme="minorHAnsi" w:eastAsiaTheme="minorEastAsia" w:hAnsiTheme="minorHAnsi"/>
                <w:szCs w:val="20"/>
              </w:rPr>
              <w:t>="preserve"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000000" w:rsidP="00A57F6B">
            <w:pPr>
              <w:rPr>
                <w:rFonts w:asciiTheme="minorHAnsi" w:eastAsiaTheme="minorEastAsia" w:hAnsiTheme="minorHAnsi"/>
                <w:b/>
                <w:bCs/>
                <w:szCs w:val="20"/>
              </w:rPr>
            </w:pPr>
            <w:hyperlink r:id="rId50" w:anchor="234-Whitespace" w:history="1">
              <w:r w:rsidR="00A57F6B"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725312DF" w14:textId="77777777" w:rsidR="00C10F76" w:rsidRDefault="00B76BB3" w:rsidP="00896F2F">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000000" w:rsidP="00A57F6B">
            <w:pPr>
              <w:rPr>
                <w:rFonts w:asciiTheme="minorHAnsi" w:eastAsiaTheme="minorEastAsia" w:hAnsiTheme="minorHAnsi"/>
                <w:b/>
                <w:bCs/>
                <w:szCs w:val="20"/>
              </w:rPr>
            </w:pPr>
            <w:hyperlink r:id="rId51" w:anchor="341-Metadata" w:history="1">
              <w:r w:rsidR="00A57F6B"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 xml:space="preserve">411 </w:t>
      </w:r>
      <w:proofErr w:type="gramStart"/>
      <w:r w:rsidR="4FA9AB4E">
        <w:t>Non Unique</w:t>
      </w:r>
      <w:proofErr w:type="gramEnd"/>
      <w:r w:rsidR="4FA9AB4E">
        <w:t xml:space="preserv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000000" w:rsidP="00A57F6B">
            <w:pPr>
              <w:rPr>
                <w:rFonts w:asciiTheme="minorHAnsi" w:eastAsiaTheme="minorEastAsia" w:hAnsiTheme="minorHAnsi"/>
                <w:b/>
                <w:bCs/>
                <w:szCs w:val="20"/>
              </w:rPr>
            </w:pPr>
            <w:hyperlink r:id="rId52" w:anchor="4141-Triangle" w:history="1">
              <w:r w:rsidR="00A57F6B" w:rsidRPr="00735F6A">
                <w:rPr>
                  <w:rStyle w:val="Hyperlink"/>
                  <w:rFonts w:asciiTheme="minorHAnsi" w:eastAsiaTheme="minorEastAsia" w:hAnsiTheme="minorHAnsi"/>
                  <w:bCs/>
                  <w:szCs w:val="20"/>
                </w:rPr>
                <w:t>Link to Requirement in 3MF Specification</w:t>
              </w:r>
            </w:hyperlink>
          </w:p>
        </w:tc>
      </w:tr>
    </w:tbl>
    <w:p w14:paraId="5EEFED6E" w14:textId="77777777" w:rsidR="0041707B" w:rsidRDefault="00B76BB3" w:rsidP="00896F2F">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w:t>
            </w:r>
            <w:proofErr w:type="spellStart"/>
            <w:r w:rsidRPr="00F84397">
              <w:rPr>
                <w:rFonts w:asciiTheme="minorHAnsi" w:eastAsiaTheme="minorEastAsia" w:hAnsiTheme="minorHAnsi"/>
                <w:szCs w:val="20"/>
              </w:rPr>
              <w:t>startv</w:t>
            </w:r>
            <w:proofErr w:type="spellEnd"/>
            <w:r w:rsidRPr="00F84397">
              <w:rPr>
                <w:rFonts w:asciiTheme="minorHAnsi" w:eastAsiaTheme="minorEastAsia" w:hAnsiTheme="minorHAnsi"/>
                <w:szCs w:val="20"/>
              </w:rPr>
              <w:t xml:space="preserve">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000000" w:rsidP="00A57F6B">
            <w:pPr>
              <w:rPr>
                <w:rFonts w:asciiTheme="minorHAnsi" w:eastAsiaTheme="minorEastAsia" w:hAnsiTheme="minorHAnsi"/>
                <w:b/>
                <w:bCs/>
                <w:szCs w:val="20"/>
              </w:rPr>
            </w:pPr>
            <w:hyperlink r:id="rId53" w:anchor="412-Overlapping-order" w:history="1">
              <w:r w:rsidR="00A57F6B"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Pr="00C9473A" w:rsidRDefault="003C725C">
      <w:pPr>
        <w:rPr>
          <w:rFonts w:eastAsiaTheme="majorEastAsia" w:cstheme="majorBidi"/>
          <w:b/>
          <w:bCs/>
          <w:color w:val="000000"/>
          <w:szCs w:val="20"/>
          <w:highlight w:val="lightGray"/>
          <w:lang w:bidi="x-none"/>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 xml:space="preserve">same. </w:t>
            </w:r>
            <w:proofErr w:type="spellStart"/>
            <w:r w:rsidR="001E02EB"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Link to Requirement in 3MF Specification</w:t>
            </w:r>
            <w:r w:rsidR="00E214AD">
              <w:rPr>
                <w:rFonts w:asciiTheme="minorHAnsi" w:eastAsiaTheme="minorEastAsia" w:hAnsiTheme="minorHAnsi"/>
                <w:bCs/>
                <w:szCs w:val="20"/>
              </w:rPr>
              <w:t xml:space="preserve">  OPC</w:t>
            </w:r>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000000" w:rsidP="00A57F6B">
            <w:pPr>
              <w:rPr>
                <w:rFonts w:asciiTheme="minorHAnsi" w:eastAsia="Calibri" w:hAnsiTheme="minorHAnsi" w:cs="Calibri"/>
                <w:b/>
                <w:szCs w:val="20"/>
              </w:rPr>
            </w:pPr>
            <w:hyperlink r:id="rId54" w:anchor="22-Part-Naming-Recommendations" w:history="1">
              <w:r w:rsidR="00A57F6B"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0CCBFF40" w:rsidR="00E97456" w:rsidRDefault="00E97456" w:rsidP="008E4E98">
            <w:pPr>
              <w:pStyle w:val="ListParagraph"/>
              <w:numPr>
                <w:ilvl w:val="0"/>
                <w:numId w:val="8"/>
              </w:numPr>
              <w:rPr>
                <w:rFonts w:asciiTheme="minorHAnsi" w:hAnsiTheme="minorHAnsi"/>
                <w:szCs w:val="20"/>
              </w:rPr>
            </w:pPr>
            <w:r w:rsidRPr="00BC6804">
              <w:rPr>
                <w:rFonts w:asciiTheme="minorHAnsi" w:hAnsiTheme="minorHAnsi"/>
                <w:szCs w:val="20"/>
              </w:rPr>
              <w:t>– Positive volume mesh with negative determinant transform</w:t>
            </w:r>
          </w:p>
          <w:p w14:paraId="090BF1ED" w14:textId="77777777" w:rsidR="00BC6804" w:rsidRPr="00BC6804" w:rsidRDefault="00BC6804" w:rsidP="00BC6804">
            <w:pPr>
              <w:rPr>
                <w:rFonts w:asciiTheme="minorHAnsi" w:hAnsiTheme="minorHAnsi"/>
                <w:szCs w:val="20"/>
              </w:rPr>
            </w:pPr>
          </w:p>
          <w:p w14:paraId="01ADD575" w14:textId="5AA31A91" w:rsidR="00BC6804" w:rsidRPr="00BC6804" w:rsidRDefault="00BC6804" w:rsidP="008E4E98">
            <w:pPr>
              <w:pStyle w:val="ListParagraph"/>
              <w:numPr>
                <w:ilvl w:val="0"/>
                <w:numId w:val="8"/>
              </w:numPr>
              <w:rPr>
                <w:rFonts w:asciiTheme="minorHAnsi" w:eastAsiaTheme="minorEastAsia" w:hAnsiTheme="minorHAnsi"/>
                <w:szCs w:val="20"/>
              </w:rPr>
            </w:pPr>
            <w:r>
              <w:rPr>
                <w:rFonts w:asciiTheme="minorHAnsi" w:eastAsiaTheme="minorEastAsia" w:hAnsiTheme="minorHAnsi"/>
                <w:szCs w:val="20"/>
              </w:rPr>
              <w:t>– Negative volume mesh with negative determinant</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000000" w:rsidP="00A57F6B">
            <w:pPr>
              <w:rPr>
                <w:rFonts w:asciiTheme="minorHAnsi" w:hAnsiTheme="minorHAnsi"/>
                <w:b/>
                <w:szCs w:val="20"/>
              </w:rPr>
            </w:pPr>
            <w:hyperlink r:id="rId55" w:anchor="41-Meshes" w:history="1">
              <w:r w:rsidR="00A57F6B"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41" w:name="_Toc517687731"/>
      <w:r w:rsidRPr="005072AF">
        <w:t>N_???_417 Prior Object References</w:t>
      </w:r>
      <w:bookmarkEnd w:id="41"/>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000000" w:rsidP="004378F6">
            <w:pPr>
              <w:rPr>
                <w:rFonts w:asciiTheme="minorHAnsi" w:eastAsiaTheme="minorEastAsia" w:hAnsiTheme="minorHAnsi"/>
                <w:b/>
                <w:bCs/>
                <w:szCs w:val="20"/>
              </w:rPr>
            </w:pPr>
            <w:hyperlink r:id="rId56" w:anchor="421-Component" w:history="1">
              <w:r w:rsidR="004378F6"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000000" w:rsidP="004378F6">
            <w:pPr>
              <w:rPr>
                <w:rFonts w:asciiTheme="minorHAnsi" w:hAnsiTheme="minorHAnsi"/>
                <w:b/>
                <w:szCs w:val="20"/>
              </w:rPr>
            </w:pPr>
            <w:hyperlink r:id="rId57" w:anchor="41-Meshes" w:history="1">
              <w:r w:rsidR="004378F6"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Pr="00C9473A" w:rsidRDefault="003C725C">
      <w:pPr>
        <w:rPr>
          <w:rFonts w:eastAsiaTheme="majorEastAsia" w:cstheme="majorBidi"/>
          <w:b/>
          <w:bCs/>
          <w:color w:val="000000"/>
          <w:szCs w:val="20"/>
          <w:highlight w:val="lightGray"/>
          <w:lang w:bidi="x-none"/>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000000" w:rsidP="004378F6">
            <w:pPr>
              <w:rPr>
                <w:rFonts w:asciiTheme="minorHAnsi" w:eastAsiaTheme="minorEastAsia" w:hAnsiTheme="minorHAnsi"/>
                <w:b/>
                <w:bCs/>
                <w:szCs w:val="20"/>
              </w:rPr>
            </w:pPr>
            <w:hyperlink r:id="rId58" w:anchor="611-JPEG-Images" w:history="1">
              <w:r w:rsidR="004378F6" w:rsidRPr="00CE6182">
                <w:rPr>
                  <w:rStyle w:val="Hyperlink"/>
                  <w:rFonts w:asciiTheme="minorHAnsi" w:eastAsiaTheme="minorEastAsia" w:hAnsiTheme="minorHAnsi"/>
                  <w:bCs/>
                  <w:szCs w:val="20"/>
                </w:rPr>
                <w:t>Link to Requirement in 3MF Specification</w:t>
              </w:r>
            </w:hyperlink>
          </w:p>
        </w:tc>
      </w:tr>
    </w:tbl>
    <w:p w14:paraId="1033FD7A" w14:textId="77777777" w:rsidR="0041707B" w:rsidRDefault="00B76BB3" w:rsidP="00896F2F">
      <w:r>
        <w:t xml:space="preserve"> </w:t>
      </w:r>
    </w:p>
    <w:p w14:paraId="7000ACF9" w14:textId="5B6BB285" w:rsidR="0041707B" w:rsidRDefault="0041707B">
      <w:pPr>
        <w:rPr>
          <w:rFonts w:eastAsiaTheme="majorEastAsia" w:cstheme="majorBidi"/>
          <w:b/>
          <w:bCs/>
          <w:color w:val="365F91" w:themeColor="accent1" w:themeShade="BF"/>
          <w:szCs w:val="20"/>
        </w:rPr>
      </w:pPr>
    </w:p>
    <w:p w14:paraId="3D43B306" w14:textId="358FFD99" w:rsidR="00206EDA" w:rsidRDefault="0003262E" w:rsidP="003162C7">
      <w:pPr>
        <w:pStyle w:val="Heading3"/>
      </w:pPr>
      <w:r>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Include a DTD declaration as </w:t>
            </w:r>
            <w:proofErr w:type="gramStart"/>
            <w:r w:rsidRPr="00F84397">
              <w:rPr>
                <w:rFonts w:asciiTheme="minorHAnsi" w:hAnsiTheme="minorHAnsi"/>
                <w:szCs w:val="20"/>
              </w:rPr>
              <w:t>follows after</w:t>
            </w:r>
            <w:proofErr w:type="gramEnd"/>
            <w:r w:rsidRPr="00F84397">
              <w:rPr>
                <w:rFonts w:asciiTheme="minorHAnsi" w:hAnsiTheme="minorHAnsi"/>
                <w:szCs w:val="20"/>
              </w:rPr>
              <w:t xml:space="preserve">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w:t>
            </w:r>
            <w:proofErr w:type="spellStart"/>
            <w:r w:rsidRPr="00F84397">
              <w:rPr>
                <w:rFonts w:asciiTheme="minorHAnsi" w:hAnsiTheme="minorHAnsi"/>
                <w:szCs w:val="20"/>
              </w:rPr>
              <w:t>to,from,heading,body</w:t>
            </w:r>
            <w:proofErr w:type="spellEnd"/>
            <w:r w:rsidRPr="00F84397">
              <w:rPr>
                <w:rFonts w:asciiTheme="minorHAnsi" w:hAnsiTheme="minorHAnsi"/>
                <w:szCs w:val="20"/>
              </w:rPr>
              <w:t>)&gt;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000000" w:rsidP="004378F6">
            <w:pPr>
              <w:rPr>
                <w:rFonts w:asciiTheme="minorHAnsi" w:eastAsiaTheme="minorEastAsia" w:hAnsiTheme="minorHAnsi"/>
                <w:b/>
                <w:bCs/>
                <w:szCs w:val="20"/>
              </w:rPr>
            </w:pPr>
            <w:hyperlink r:id="rId59" w:anchor="232-XML-Usage" w:history="1">
              <w:r w:rsidR="004378F6"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000000" w:rsidP="004378F6">
            <w:pPr>
              <w:rPr>
                <w:rFonts w:asciiTheme="minorHAnsi" w:eastAsiaTheme="minorEastAsia" w:hAnsiTheme="minorHAnsi"/>
                <w:b/>
                <w:bCs/>
                <w:szCs w:val="20"/>
              </w:rPr>
            </w:pPr>
            <w:hyperlink r:id="rId60" w:anchor="33-3D-Matrices" w:history="1">
              <w:r w:rsidR="004378F6"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 xml:space="preserve">Specifying non </w:t>
            </w:r>
            <w:proofErr w:type="spellStart"/>
            <w:r>
              <w:rPr>
                <w:rFonts w:asciiTheme="minorHAnsi" w:hAnsiTheme="minorHAnsi"/>
                <w:szCs w:val="20"/>
              </w:rPr>
              <w:t>en</w:t>
            </w:r>
            <w:proofErr w:type="spellEnd"/>
            <w:r>
              <w:rPr>
                <w:rFonts w:asciiTheme="minorHAnsi" w:hAnsiTheme="minorHAnsi"/>
                <w:szCs w:val="20"/>
              </w:rPr>
              <w:t>-US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000000" w:rsidP="004378F6">
            <w:pPr>
              <w:rPr>
                <w:rFonts w:asciiTheme="minorHAnsi" w:eastAsiaTheme="minorEastAsia" w:hAnsiTheme="minorHAnsi"/>
                <w:b/>
                <w:bCs/>
                <w:szCs w:val="20"/>
              </w:rPr>
            </w:pPr>
            <w:hyperlink r:id="rId61" w:anchor="232-XML-Usage" w:history="1">
              <w:r w:rsidR="004378F6"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6296935E" w14:textId="45563868" w:rsidR="0041707B" w:rsidRPr="00EB1418" w:rsidRDefault="00653834" w:rsidP="00896F2F">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proofErr w:type="spellStart"/>
            <w:r w:rsidR="00CC0A84">
              <w:rPr>
                <w:rFonts w:asciiTheme="minorHAnsi" w:hAnsiTheme="minorHAnsi"/>
                <w:szCs w:val="20"/>
              </w:rPr>
              <w:t>basematerials</w:t>
            </w:r>
            <w:proofErr w:type="spellEnd"/>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proofErr w:type="spellStart"/>
            <w:r w:rsidR="00987FA4">
              <w:rPr>
                <w:rFonts w:asciiTheme="minorHAnsi" w:eastAsiaTheme="minorEastAsia" w:hAnsiTheme="minorHAnsi"/>
                <w:bCs/>
                <w:szCs w:val="20"/>
              </w:rPr>
              <w:t>colorgroup</w:t>
            </w:r>
            <w:proofErr w:type="spellEnd"/>
            <w:r w:rsidR="00E53BA1">
              <w:rPr>
                <w:rFonts w:asciiTheme="minorHAnsi" w:eastAsiaTheme="minorEastAsia" w:hAnsiTheme="minorHAnsi"/>
                <w:bCs/>
                <w:szCs w:val="20"/>
              </w:rPr>
              <w:t xml:space="preserve"> or </w:t>
            </w:r>
            <w:proofErr w:type="spellStart"/>
            <w:r w:rsidR="00CC0A84">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w:t>
            </w:r>
            <w:proofErr w:type="gramStart"/>
            <w:r>
              <w:rPr>
                <w:rFonts w:asciiTheme="minorHAnsi" w:eastAsiaTheme="minorEastAsia" w:hAnsiTheme="minorHAnsi"/>
                <w:bCs/>
                <w:szCs w:val="20"/>
              </w:rPr>
              <w:t>defined, and</w:t>
            </w:r>
            <w:proofErr w:type="gramEnd"/>
            <w:r>
              <w:rPr>
                <w:rFonts w:asciiTheme="minorHAnsi" w:eastAsiaTheme="minorEastAsia" w:hAnsiTheme="minorHAnsi"/>
                <w:bCs/>
                <w:szCs w:val="20"/>
              </w:rPr>
              <w:t xml:space="preserve"> specify a </w:t>
            </w:r>
            <w:proofErr w:type="spellStart"/>
            <w:r>
              <w:rPr>
                <w:rFonts w:asciiTheme="minorHAnsi" w:eastAsiaTheme="minorEastAsia" w:hAnsiTheme="minorHAnsi"/>
                <w:bCs/>
                <w:szCs w:val="20"/>
              </w:rPr>
              <w:t>pid</w:t>
            </w:r>
            <w:proofErr w:type="spellEnd"/>
            <w:r>
              <w:rPr>
                <w:rFonts w:asciiTheme="minorHAnsi" w:eastAsiaTheme="minorEastAsia" w:hAnsiTheme="minorHAnsi"/>
                <w:bCs/>
                <w:szCs w:val="20"/>
              </w:rPr>
              <w:t xml:space="preserve"> and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000000" w:rsidP="004378F6">
            <w:pPr>
              <w:rPr>
                <w:rFonts w:asciiTheme="minorHAnsi" w:eastAsiaTheme="minorEastAsia" w:hAnsiTheme="minorHAnsi"/>
                <w:b/>
                <w:bCs/>
                <w:szCs w:val="20"/>
              </w:rPr>
            </w:pPr>
            <w:hyperlink r:id="rId62" w:anchor="Chapter-4-Object-Resources" w:history="1">
              <w:r w:rsidR="004378F6"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000000" w:rsidP="004378F6">
            <w:pPr>
              <w:rPr>
                <w:rFonts w:asciiTheme="minorHAnsi" w:eastAsiaTheme="minorEastAsia" w:hAnsiTheme="minorHAnsi"/>
                <w:b/>
                <w:bCs/>
              </w:rPr>
            </w:pPr>
            <w:hyperlink r:id="rId63" w:anchor="412-Overlapping-order" w:history="1">
              <w:r w:rsidR="004378F6"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000000" w:rsidP="004378F6">
            <w:pPr>
              <w:rPr>
                <w:rFonts w:asciiTheme="minorHAnsi" w:eastAsiaTheme="minorEastAsia" w:hAnsiTheme="minorHAnsi"/>
                <w:b/>
                <w:bCs/>
                <w:szCs w:val="20"/>
              </w:rPr>
            </w:pPr>
            <w:hyperlink r:id="rId64" w:anchor="413-Vertices" w:history="1">
              <w:r w:rsidR="004378F6"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 xml:space="preserve">Confirm printer will generate an error if a required extension is listed in the </w:t>
            </w:r>
            <w:proofErr w:type="spellStart"/>
            <w:r>
              <w:rPr>
                <w:rFonts w:asciiTheme="minorHAnsi" w:hAnsiTheme="minorHAnsi"/>
                <w:szCs w:val="20"/>
              </w:rPr>
              <w:t>requiredextensions</w:t>
            </w:r>
            <w:proofErr w:type="spellEnd"/>
            <w:r>
              <w:rPr>
                <w:rFonts w:asciiTheme="minorHAnsi" w:hAnsiTheme="minorHAnsi"/>
                <w:szCs w:val="20"/>
              </w:rPr>
              <w:t xml:space="preserve">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6DC82FBC" w14:textId="77777777" w:rsidR="003E2BA9" w:rsidRDefault="003E2BA9" w:rsidP="00A35887">
      <w:pPr>
        <w:rPr>
          <w:b/>
          <w:bCs/>
        </w:rPr>
      </w:pPr>
    </w:p>
    <w:p w14:paraId="50605DCB" w14:textId="4B3BEA7C"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42" w:name="_Toc162180992"/>
      <w:r>
        <w:lastRenderedPageBreak/>
        <w:t xml:space="preserve">Positive 3MF </w:t>
      </w:r>
      <w:r w:rsidR="00590837">
        <w:t>Material</w:t>
      </w:r>
      <w:r w:rsidR="002C4BC7">
        <w:t xml:space="preserve"> Extension Test Cases</w:t>
      </w:r>
      <w:bookmarkEnd w:id="42"/>
    </w:p>
    <w:p w14:paraId="083E8526" w14:textId="0B62FEBC" w:rsidR="003C486F" w:rsidRPr="00A55754" w:rsidRDefault="003C486F" w:rsidP="003C486F">
      <w:pPr>
        <w:rPr>
          <w:i/>
        </w:rPr>
      </w:pPr>
      <w:r w:rsidRPr="00A55754">
        <w:rPr>
          <w:i/>
        </w:rPr>
        <w:t xml:space="preserve">The Material Extension test cases will utilize the predefined colors, gradients, textures, and </w:t>
      </w:r>
      <w:proofErr w:type="spellStart"/>
      <w:r w:rsidRPr="00A55754">
        <w:rPr>
          <w:i/>
        </w:rPr>
        <w:t>multiproperties</w:t>
      </w:r>
      <w:proofErr w:type="spellEnd"/>
      <w:r w:rsidRPr="00A55754">
        <w:rPr>
          <w:i/>
        </w:rPr>
        <w:t xml:space="preserve"> defined in </w:t>
      </w:r>
      <w:r w:rsidR="005A3C20" w:rsidRPr="00A55754">
        <w:rPr>
          <w:i/>
        </w:rPr>
        <w:t>Appendix B</w:t>
      </w:r>
      <w:r w:rsidRPr="00A55754">
        <w:rPr>
          <w:i/>
        </w:rPr>
        <w:t xml:space="preserve">. </w:t>
      </w:r>
      <w:r w:rsidR="009422CA">
        <w:rPr>
          <w:i/>
        </w:rPr>
        <w:t xml:space="preserve">To the extent that </w:t>
      </w:r>
      <w:r w:rsidR="008F0C03">
        <w:rPr>
          <w:i/>
        </w:rPr>
        <w:t xml:space="preserve">specific </w:t>
      </w:r>
      <w:proofErr w:type="spellStart"/>
      <w:r w:rsidR="008F0C03">
        <w:rPr>
          <w:i/>
        </w:rPr>
        <w:t>colorgroups</w:t>
      </w:r>
      <w:proofErr w:type="spellEnd"/>
      <w:r w:rsidR="009422CA">
        <w:rPr>
          <w:i/>
        </w:rPr>
        <w:t xml:space="preserve">, textures, gradients, or </w:t>
      </w:r>
      <w:proofErr w:type="spellStart"/>
      <w:r w:rsidR="009422CA">
        <w:rPr>
          <w:i/>
        </w:rPr>
        <w:t>multiproperties</w:t>
      </w:r>
      <w:proofErr w:type="spellEnd"/>
      <w:r w:rsidR="009422CA">
        <w:rPr>
          <w:i/>
        </w:rPr>
        <w:t xml:space="preserve">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w:t>
            </w:r>
            <w:proofErr w:type="spellStart"/>
            <w:r>
              <w:rPr>
                <w:rFonts w:asciiTheme="minorHAnsi" w:hAnsiTheme="minorHAnsi"/>
                <w:szCs w:val="20"/>
              </w:rPr>
              <w:t>pid</w:t>
            </w:r>
            <w:proofErr w:type="spellEnd"/>
            <w:r>
              <w:rPr>
                <w:rFonts w:asciiTheme="minorHAnsi" w:hAnsiTheme="minorHAnsi"/>
                <w:szCs w:val="20"/>
              </w:rPr>
              <w:t xml:space="preserve"> and </w:t>
            </w:r>
            <w:proofErr w:type="spellStart"/>
            <w:r w:rsidRPr="00DC3DB0">
              <w:rPr>
                <w:rFonts w:asciiTheme="minorHAnsi" w:hAnsiTheme="minorHAnsi"/>
                <w:szCs w:val="20"/>
              </w:rPr>
              <w:t>pindex</w:t>
            </w:r>
            <w:proofErr w:type="spellEnd"/>
            <w:r w:rsidRPr="00DC3DB0">
              <w:rPr>
                <w:rFonts w:asciiTheme="minorHAnsi" w:hAnsiTheme="minorHAnsi"/>
                <w:szCs w:val="20"/>
              </w:rPr>
              <w:t xml:space="preserve">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00263F8C" w:rsidRPr="00DC3DB0">
              <w:rPr>
                <w:rFonts w:asciiTheme="minorHAnsi" w:eastAsiaTheme="minorEastAsia" w:hAnsiTheme="minorHAnsi"/>
                <w:bCs/>
                <w:szCs w:val="20"/>
              </w:rPr>
              <w:t>Multiproperties</w:t>
            </w:r>
            <w:proofErr w:type="spellEnd"/>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 xml:space="preserve">ject color. 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Pr="00DC3DB0">
              <w:rPr>
                <w:rFonts w:asciiTheme="minorHAnsi" w:eastAsiaTheme="minorEastAsia" w:hAnsiTheme="minorHAnsi"/>
                <w:bCs/>
                <w:szCs w:val="20"/>
              </w:rPr>
              <w:t>Colorgroup</w:t>
            </w:r>
            <w:proofErr w:type="spellEnd"/>
            <w:r w:rsidRPr="00DC3DB0">
              <w:rPr>
                <w:rFonts w:asciiTheme="minorHAnsi" w:eastAsiaTheme="minorEastAsia" w:hAnsiTheme="minorHAnsi"/>
                <w:bCs/>
                <w:szCs w:val="20"/>
              </w:rPr>
              <w:t xml:space="preserve">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8E4E98">
            <w:pPr>
              <w:pStyle w:val="ListParagraph"/>
              <w:numPr>
                <w:ilvl w:val="0"/>
                <w:numId w:val="7"/>
              </w:numPr>
              <w:rPr>
                <w:rFonts w:asciiTheme="minorHAnsi" w:eastAsiaTheme="minorEastAsia" w:hAnsiTheme="minorHAnsi"/>
                <w:bCs/>
                <w:szCs w:val="20"/>
              </w:rPr>
            </w:pPr>
            <w:r w:rsidRPr="00937A47">
              <w:rPr>
                <w:rFonts w:asciiTheme="minorHAnsi" w:eastAsiaTheme="minorEastAsia" w:hAnsiTheme="minorHAnsi"/>
                <w:bCs/>
                <w:szCs w:val="20"/>
              </w:rPr>
              <w:t xml:space="preserve">– </w:t>
            </w:r>
            <w:proofErr w:type="spellStart"/>
            <w:r w:rsidRPr="00937A47">
              <w:rPr>
                <w:rFonts w:asciiTheme="minorHAnsi" w:eastAsiaTheme="minorEastAsia" w:hAnsiTheme="minorHAnsi"/>
                <w:bCs/>
                <w:szCs w:val="20"/>
              </w:rPr>
              <w:t>Multipropertes</w:t>
            </w:r>
            <w:proofErr w:type="spellEnd"/>
            <w:r w:rsidRPr="00937A47">
              <w:rPr>
                <w:rFonts w:asciiTheme="minorHAnsi" w:eastAsiaTheme="minorEastAsia" w:hAnsiTheme="minorHAnsi"/>
                <w:bCs/>
                <w:szCs w:val="20"/>
              </w:rPr>
              <w:t xml:space="preserve"> as a default color where tex2coord pointed to by </w:t>
            </w:r>
            <w:proofErr w:type="spellStart"/>
            <w:r w:rsidRPr="00937A47">
              <w:rPr>
                <w:rFonts w:asciiTheme="minorHAnsi" w:eastAsiaTheme="minorEastAsia" w:hAnsiTheme="minorHAnsi"/>
                <w:bCs/>
                <w:szCs w:val="20"/>
              </w:rPr>
              <w:t>pindex</w:t>
            </w:r>
            <w:proofErr w:type="spellEnd"/>
            <w:r w:rsidRPr="00937A47">
              <w:rPr>
                <w:rFonts w:asciiTheme="minorHAnsi" w:eastAsiaTheme="minorEastAsia" w:hAnsiTheme="minorHAnsi"/>
                <w:bCs/>
                <w:szCs w:val="20"/>
              </w:rPr>
              <w:t xml:space="preserve">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8E4E98">
            <w:pPr>
              <w:pStyle w:val="ListParagraph"/>
              <w:numPr>
                <w:ilvl w:val="0"/>
                <w:numId w:val="7"/>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w:t>
            </w:r>
            <w:proofErr w:type="spellStart"/>
            <w:r w:rsidRPr="007A0441">
              <w:rPr>
                <w:rFonts w:asciiTheme="minorHAnsi" w:eastAsiaTheme="minorEastAsia" w:hAnsiTheme="minorHAnsi"/>
                <w:bCs/>
                <w:szCs w:val="20"/>
              </w:rPr>
              <w:t>tilestyle</w:t>
            </w:r>
            <w:proofErr w:type="spellEnd"/>
            <w:r w:rsidRPr="007A0441">
              <w:rPr>
                <w:rFonts w:asciiTheme="minorHAnsi" w:eastAsiaTheme="minorEastAsia" w:hAnsiTheme="minorHAnsi"/>
                <w:bCs/>
                <w:szCs w:val="20"/>
              </w:rPr>
              <w:t xml:space="preserve"> of “none” </w:t>
            </w:r>
            <w:r w:rsidR="00D634E8" w:rsidRPr="007A0441">
              <w:rPr>
                <w:rFonts w:asciiTheme="minorHAnsi" w:eastAsiaTheme="minorEastAsia" w:hAnsiTheme="minorHAnsi"/>
                <w:bCs/>
                <w:szCs w:val="20"/>
              </w:rPr>
              <w:t xml:space="preserve">as a default color where tex2coord pointed to by </w:t>
            </w:r>
            <w:proofErr w:type="spellStart"/>
            <w:r w:rsidR="00D634E8" w:rsidRPr="007A0441">
              <w:rPr>
                <w:rFonts w:asciiTheme="minorHAnsi" w:eastAsiaTheme="minorEastAsia" w:hAnsiTheme="minorHAnsi"/>
                <w:bCs/>
                <w:szCs w:val="20"/>
              </w:rPr>
              <w:t>pindex</w:t>
            </w:r>
            <w:proofErr w:type="spellEnd"/>
            <w:r w:rsidR="00D634E8" w:rsidRPr="007A0441">
              <w:rPr>
                <w:rFonts w:asciiTheme="minorHAnsi" w:eastAsiaTheme="minorEastAsia" w:hAnsiTheme="minorHAnsi"/>
                <w:bCs/>
                <w:szCs w:val="20"/>
              </w:rPr>
              <w:t xml:space="preserve"> is a u v value greater than 1 1 </w:t>
            </w:r>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000000" w:rsidP="00AB7CFE">
            <w:pPr>
              <w:rPr>
                <w:rFonts w:asciiTheme="minorHAnsi" w:eastAsiaTheme="minorEastAsia" w:hAnsiTheme="minorHAnsi"/>
                <w:b/>
                <w:bCs/>
                <w:szCs w:val="20"/>
              </w:rPr>
            </w:pPr>
            <w:hyperlink r:id="rId65" w:anchor="Chapter-4-Object-Resources" w:history="1">
              <w:r w:rsidR="00AB7CFE"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Pr="00C9473A" w:rsidRDefault="003C725C">
      <w:pPr>
        <w:rPr>
          <w:rFonts w:eastAsiaTheme="majorEastAsia" w:cstheme="majorBidi"/>
          <w:b/>
          <w:bCs/>
          <w:color w:val="000000"/>
          <w:szCs w:val="20"/>
          <w:highlight w:val="lightGray"/>
          <w:lang w:bidi="x-none"/>
        </w:rPr>
      </w:pPr>
      <w:r w:rsidRPr="00C9473A">
        <w:rPr>
          <w:color w:val="000000"/>
          <w:highlight w:val="lightGray"/>
          <w:lang w:bidi="x-none"/>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proofErr w:type="gramStart"/>
            <w:r w:rsidRPr="00AB6D69">
              <w:rPr>
                <w:rFonts w:asciiTheme="minorHAnsi" w:hAnsiTheme="minorHAnsi"/>
                <w:szCs w:val="20"/>
              </w:rPr>
              <w:t>If</w:t>
            </w:r>
            <w:proofErr w:type="gramEnd"/>
            <w:r w:rsidRPr="00AB6D69">
              <w:rPr>
                <w:rFonts w:asciiTheme="minorHAnsi" w:hAnsiTheme="minorHAnsi"/>
                <w:szCs w:val="20"/>
              </w:rPr>
              <w:t xml:space="preserve">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000000" w:rsidP="00AB7CFE">
            <w:pPr>
              <w:rPr>
                <w:rFonts w:asciiTheme="minorHAnsi" w:eastAsiaTheme="minorEastAsia" w:hAnsiTheme="minorHAnsi"/>
                <w:b/>
                <w:bCs/>
                <w:szCs w:val="20"/>
              </w:rPr>
            </w:pPr>
            <w:hyperlink r:id="rId66" w:anchor="4141-Triangle" w:history="1">
              <w:r w:rsidR="00AB7CFE"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 xml:space="preserve">Demonstrate that the printer ignores both </w:t>
            </w:r>
            <w:proofErr w:type="spellStart"/>
            <w:r>
              <w:rPr>
                <w:rFonts w:asciiTheme="minorHAnsi" w:hAnsiTheme="minorHAnsi"/>
                <w:szCs w:val="20"/>
              </w:rPr>
              <w:t>basematerials</w:t>
            </w:r>
            <w:proofErr w:type="spellEnd"/>
            <w:r>
              <w:rPr>
                <w:rFonts w:asciiTheme="minorHAnsi" w:hAnsiTheme="minorHAnsi"/>
                <w:szCs w:val="20"/>
              </w:rPr>
              <w:t xml:space="preserve"> and </w:t>
            </w:r>
            <w:proofErr w:type="spellStart"/>
            <w:r>
              <w:rPr>
                <w:rFonts w:asciiTheme="minorHAnsi" w:hAnsiTheme="minorHAnsi"/>
                <w:szCs w:val="20"/>
              </w:rPr>
              <w:t>compositematerials</w:t>
            </w:r>
            <w:proofErr w:type="spellEnd"/>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 xml:space="preserve">posite material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 xml:space="preserve">se </w:t>
            </w:r>
            <w:proofErr w:type="spellStart"/>
            <w:r w:rsidR="00B041D0">
              <w:rPr>
                <w:rFonts w:asciiTheme="minorHAnsi" w:eastAsiaTheme="minorEastAsia" w:hAnsiTheme="minorHAnsi"/>
                <w:bCs/>
                <w:szCs w:val="20"/>
              </w:rPr>
              <w:t>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Pr="00C9473A" w:rsidRDefault="002F0E95">
      <w:pPr>
        <w:rPr>
          <w:rFonts w:eastAsiaTheme="majorEastAsia" w:cstheme="majorBidi"/>
          <w:b/>
          <w:bCs/>
          <w:color w:val="000000"/>
          <w:szCs w:val="20"/>
          <w:highlight w:val="lightGray"/>
          <w:lang w:bidi="x-none"/>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w:t>
            </w:r>
            <w:proofErr w:type="spellStart"/>
            <w:r w:rsidRPr="003F5722">
              <w:rPr>
                <w:rFonts w:asciiTheme="minorHAnsi" w:eastAsiaTheme="minorEastAsia" w:hAnsiTheme="minorHAnsi"/>
                <w:bCs/>
                <w:szCs w:val="20"/>
              </w:rPr>
              <w:t>colorgroup</w:t>
            </w:r>
            <w:proofErr w:type="spellEnd"/>
            <w:r w:rsidRPr="003F5722">
              <w:rPr>
                <w:rFonts w:asciiTheme="minorHAnsi" w:eastAsiaTheme="minorEastAsia" w:hAnsiTheme="minorHAnsi"/>
                <w:bCs/>
                <w:szCs w:val="20"/>
              </w:rPr>
              <w:t xml:space="preserve">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 xml:space="preserve">Use a </w:t>
            </w:r>
            <w:proofErr w:type="spellStart"/>
            <w:r w:rsidR="0080584D" w:rsidRPr="003F5722">
              <w:rPr>
                <w:rFonts w:asciiTheme="minorHAnsi" w:eastAsiaTheme="minorEastAsia" w:hAnsiTheme="minorHAnsi"/>
                <w:bCs/>
                <w:szCs w:val="20"/>
              </w:rPr>
              <w:t>colorgroup</w:t>
            </w:r>
            <w:proofErr w:type="spellEnd"/>
            <w:r w:rsidR="0080584D" w:rsidRPr="003F5722">
              <w:rPr>
                <w:rFonts w:asciiTheme="minorHAnsi" w:eastAsiaTheme="minorEastAsia" w:hAnsiTheme="minorHAnsi"/>
                <w:bCs/>
                <w:szCs w:val="20"/>
              </w:rPr>
              <w:t xml:space="preserve"> color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 xml:space="preserve">Use a texture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proofErr w:type="spellStart"/>
            <w:r w:rsidR="00A22760" w:rsidRPr="003F5722">
              <w:rPr>
                <w:rFonts w:asciiTheme="minorHAnsi" w:eastAsiaTheme="minorEastAsia" w:hAnsiTheme="minorHAnsi"/>
                <w:bCs/>
                <w:szCs w:val="20"/>
              </w:rPr>
              <w:t>multiproperties</w:t>
            </w:r>
            <w:proofErr w:type="spellEnd"/>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w:t>
            </w:r>
            <w:proofErr w:type="gramStart"/>
            <w:r w:rsidR="00072F52" w:rsidRPr="003F5722">
              <w:rPr>
                <w:rFonts w:asciiTheme="minorHAnsi" w:eastAsiaTheme="minorEastAsia" w:hAnsiTheme="minorHAnsi"/>
                <w:bCs/>
                <w:szCs w:val="20"/>
              </w:rPr>
              <w:t>m</w:t>
            </w:r>
            <w:r w:rsidR="00A22760" w:rsidRPr="003F5722">
              <w:rPr>
                <w:rFonts w:asciiTheme="minorHAnsi" w:eastAsiaTheme="minorEastAsia" w:hAnsiTheme="minorHAnsi"/>
                <w:bCs/>
                <w:szCs w:val="20"/>
              </w:rPr>
              <w:t>erged together</w:t>
            </w:r>
            <w:proofErr w:type="gramEnd"/>
            <w:r w:rsidR="00A22760" w:rsidRPr="003F5722">
              <w:rPr>
                <w:rFonts w:asciiTheme="minorHAnsi" w:eastAsiaTheme="minorEastAsia" w:hAnsiTheme="minorHAnsi"/>
                <w:bCs/>
                <w:szCs w:val="20"/>
              </w:rPr>
              <w:t>.</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 xml:space="preserve">Use a texture that uses </w:t>
            </w:r>
            <w:proofErr w:type="spellStart"/>
            <w:r w:rsidRPr="003F5722">
              <w:rPr>
                <w:rFonts w:asciiTheme="minorHAnsi" w:eastAsiaTheme="minorEastAsia" w:hAnsiTheme="minorHAnsi"/>
                <w:bCs/>
                <w:szCs w:val="20"/>
              </w:rPr>
              <w:t>tilestyle</w:t>
            </w:r>
            <w:proofErr w:type="spellEnd"/>
            <w:r w:rsidRPr="003F5722">
              <w:rPr>
                <w:rFonts w:asciiTheme="minorHAnsi" w:eastAsiaTheme="minorEastAsia" w:hAnsiTheme="minorHAnsi"/>
                <w:bCs/>
                <w:szCs w:val="20"/>
              </w:rPr>
              <w:t xml:space="preserve"> of “none” with </w:t>
            </w:r>
            <w:proofErr w:type="spellStart"/>
            <w:r w:rsidRPr="003F5722">
              <w:rPr>
                <w:rFonts w:asciiTheme="minorHAnsi" w:eastAsiaTheme="minorEastAsia" w:hAnsiTheme="minorHAnsi"/>
                <w:bCs/>
                <w:szCs w:val="20"/>
              </w:rPr>
              <w:t>uv</w:t>
            </w:r>
            <w:proofErr w:type="spellEnd"/>
            <w:r w:rsidRPr="003F5722">
              <w:rPr>
                <w:rFonts w:asciiTheme="minorHAnsi" w:eastAsiaTheme="minorEastAsia" w:hAnsiTheme="minorHAnsi"/>
                <w:bCs/>
                <w:szCs w:val="20"/>
              </w:rPr>
              <w:t xml:space="preserve">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w:t>
            </w:r>
            <w:proofErr w:type="spellStart"/>
            <w:r w:rsidRPr="003F5722">
              <w:rPr>
                <w:rFonts w:asciiTheme="minorHAnsi" w:eastAsiaTheme="minorEastAsia" w:hAnsiTheme="minorHAnsi"/>
                <w:bCs/>
                <w:szCs w:val="20"/>
              </w:rPr>
              <w:t>multiproperties</w:t>
            </w:r>
            <w:proofErr w:type="spellEnd"/>
            <w:r w:rsidRPr="003F5722">
              <w:rPr>
                <w:rFonts w:asciiTheme="minorHAnsi" w:eastAsiaTheme="minorEastAsia" w:hAnsiTheme="minorHAnsi"/>
                <w:bCs/>
                <w:szCs w:val="20"/>
              </w:rPr>
              <w:t xml:space="preserve"> with the first layer as </w:t>
            </w:r>
            <w:proofErr w:type="spellStart"/>
            <w:r w:rsidRPr="003F5722">
              <w:rPr>
                <w:rFonts w:asciiTheme="minorHAnsi" w:eastAsiaTheme="minorEastAsia" w:hAnsiTheme="minorHAnsi"/>
                <w:bCs/>
                <w:szCs w:val="20"/>
              </w:rPr>
              <w:t>basematerials</w:t>
            </w:r>
            <w:proofErr w:type="spellEnd"/>
            <w:r w:rsidRPr="003F5722">
              <w:rPr>
                <w:rFonts w:asciiTheme="minorHAnsi" w:eastAsiaTheme="minorEastAsia" w:hAnsiTheme="minorHAnsi"/>
                <w:bCs/>
                <w:szCs w:val="20"/>
              </w:rPr>
              <w:t xml:space="preserve">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proofErr w:type="spellStart"/>
      <w:r w:rsidR="00392833">
        <w:t>Pindices</w:t>
      </w:r>
      <w:proofErr w:type="spellEnd"/>
      <w:r w:rsidR="00392833">
        <w:t xml:space="preserve">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w:t>
            </w:r>
            <w:proofErr w:type="spellStart"/>
            <w:r>
              <w:rPr>
                <w:rFonts w:asciiTheme="minorHAnsi" w:hAnsiTheme="minorHAnsi"/>
                <w:szCs w:val="20"/>
              </w:rPr>
              <w:t>pindices</w:t>
            </w:r>
            <w:proofErr w:type="spellEnd"/>
            <w:r>
              <w:rPr>
                <w:rFonts w:asciiTheme="minorHAnsi" w:hAnsiTheme="minorHAnsi"/>
                <w:szCs w:val="20"/>
              </w:rPr>
              <w:t xml:space="preserve">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w:t>
            </w:r>
            <w:proofErr w:type="spellStart"/>
            <w:r w:rsidR="00224095" w:rsidRPr="00224095">
              <w:rPr>
                <w:rFonts w:asciiTheme="minorHAnsi" w:eastAsiaTheme="minorEastAsia" w:hAnsiTheme="minorHAnsi"/>
                <w:bCs/>
                <w:szCs w:val="20"/>
              </w:rPr>
              <w:t>multiproperties</w:t>
            </w:r>
            <w:proofErr w:type="spellEnd"/>
            <w:r w:rsidR="00224095" w:rsidRPr="00224095">
              <w:rPr>
                <w:rFonts w:asciiTheme="minorHAnsi" w:eastAsiaTheme="minorEastAsia" w:hAnsiTheme="minorHAnsi"/>
                <w:bCs/>
                <w:szCs w:val="20"/>
              </w:rPr>
              <w:t xml:space="preserve"> have a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list that is one values shorter than the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value. For this test case have the omitted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be </w:t>
            </w:r>
            <w:proofErr w:type="spellStart"/>
            <w:r w:rsidR="00224095" w:rsidRPr="00224095">
              <w:rPr>
                <w:rFonts w:asciiTheme="minorHAnsi" w:eastAsiaTheme="minorEastAsia" w:hAnsiTheme="minorHAnsi"/>
                <w:bCs/>
                <w:szCs w:val="20"/>
              </w:rPr>
              <w:t>colorgroup</w:t>
            </w:r>
            <w:proofErr w:type="spellEnd"/>
            <w:r w:rsidR="00224095" w:rsidRPr="00224095">
              <w:rPr>
                <w:rFonts w:asciiTheme="minorHAnsi" w:eastAsiaTheme="minorEastAsia" w:hAnsiTheme="minorHAnsi"/>
                <w:bCs/>
                <w:szCs w:val="20"/>
              </w:rPr>
              <w:t xml:space="preserve">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 xml:space="preserve">n </w:t>
            </w:r>
            <w:proofErr w:type="spellStart"/>
            <w:r w:rsidR="00125F23">
              <w:rPr>
                <w:rFonts w:asciiTheme="minorHAnsi" w:eastAsiaTheme="minorEastAsia" w:hAnsiTheme="minorHAnsi"/>
                <w:bCs/>
                <w:szCs w:val="20"/>
              </w:rPr>
              <w:t>multiproperties</w:t>
            </w:r>
            <w:proofErr w:type="spellEnd"/>
            <w:r w:rsidR="00125F23">
              <w:rPr>
                <w:rFonts w:asciiTheme="minorHAnsi" w:eastAsiaTheme="minorEastAsia" w:hAnsiTheme="minorHAnsi"/>
                <w:bCs/>
                <w:szCs w:val="20"/>
              </w:rPr>
              <w:t xml:space="preserve"> have a </w:t>
            </w:r>
            <w:proofErr w:type="spellStart"/>
            <w:r w:rsidR="00125F23">
              <w:rPr>
                <w:rFonts w:asciiTheme="minorHAnsi" w:eastAsiaTheme="minorEastAsia" w:hAnsiTheme="minorHAnsi"/>
                <w:bCs/>
                <w:szCs w:val="20"/>
              </w:rPr>
              <w:t>pindic</w:t>
            </w:r>
            <w:r w:rsidRPr="00224095">
              <w:rPr>
                <w:rFonts w:asciiTheme="minorHAnsi" w:eastAsiaTheme="minorEastAsia" w:hAnsiTheme="minorHAnsi"/>
                <w:bCs/>
                <w:szCs w:val="20"/>
              </w:rPr>
              <w:t>es</w:t>
            </w:r>
            <w:proofErr w:type="spellEnd"/>
            <w:r w:rsidRPr="00224095">
              <w:rPr>
                <w:rFonts w:asciiTheme="minorHAnsi" w:eastAsiaTheme="minorEastAsia" w:hAnsiTheme="minorHAnsi"/>
                <w:bCs/>
                <w:szCs w:val="20"/>
              </w:rPr>
              <w:t xml:space="preserve"> list that is one value shorter than the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w:t>
            </w:r>
            <w:proofErr w:type="spellStart"/>
            <w:r w:rsidRPr="00224095">
              <w:rPr>
                <w:rFonts w:asciiTheme="minorHAnsi" w:eastAsiaTheme="minorEastAsia" w:hAnsiTheme="minorHAnsi"/>
                <w:bCs/>
                <w:szCs w:val="20"/>
              </w:rPr>
              <w:t>pindices</w:t>
            </w:r>
            <w:proofErr w:type="spellEnd"/>
            <w:r w:rsidRPr="00224095">
              <w:rPr>
                <w:rFonts w:asciiTheme="minorHAnsi" w:eastAsiaTheme="minorEastAsia" w:hAnsiTheme="minorHAnsi"/>
                <w:bCs/>
                <w:szCs w:val="20"/>
              </w:rPr>
              <w:t xml:space="preserve"> value. For this test case have the omitted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w:t>
            </w:r>
            <w:proofErr w:type="spellStart"/>
            <w:r w:rsidRPr="00125F23">
              <w:rPr>
                <w:rFonts w:asciiTheme="minorHAnsi" w:eastAsiaTheme="minorEastAsia" w:hAnsiTheme="minorHAnsi"/>
                <w:bCs/>
                <w:szCs w:val="20"/>
              </w:rPr>
              <w:t>multiproperties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w:t>
            </w:r>
            <w:proofErr w:type="spellStart"/>
            <w:r w:rsidRPr="00125F23">
              <w:rPr>
                <w:rFonts w:asciiTheme="minorHAnsi" w:eastAsiaTheme="minorEastAsia" w:hAnsiTheme="minorHAnsi"/>
                <w:bCs/>
                <w:szCs w:val="20"/>
              </w:rPr>
              <w:t>pindices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 xml:space="preserve">greater that the number of </w:t>
            </w:r>
            <w:proofErr w:type="spellStart"/>
            <w:r w:rsidRPr="00125F23">
              <w:rPr>
                <w:rFonts w:asciiTheme="minorHAnsi" w:eastAsiaTheme="minorEastAsia" w:hAnsiTheme="minorHAnsi"/>
                <w:bCs/>
                <w:szCs w:val="20"/>
              </w:rPr>
              <w:t>pids</w:t>
            </w:r>
            <w:proofErr w:type="spellEnd"/>
            <w:r w:rsidRPr="00125F23">
              <w:rPr>
                <w:rFonts w:asciiTheme="minorHAnsi" w:eastAsiaTheme="minorEastAsia" w:hAnsiTheme="minorHAnsi"/>
                <w:bCs/>
                <w:szCs w:val="20"/>
              </w:rPr>
              <w:t xml:space="preserve">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000000" w:rsidP="00AB7CFE">
            <w:pPr>
              <w:rPr>
                <w:rFonts w:asciiTheme="minorHAnsi" w:eastAsiaTheme="minorEastAsia" w:hAnsiTheme="minorHAnsi"/>
                <w:b/>
                <w:bCs/>
                <w:szCs w:val="20"/>
              </w:rPr>
            </w:pPr>
            <w:hyperlink r:id="rId67" w:anchor="51-Multi" w:history="1">
              <w:r w:rsidR="00AB7CFE"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sidRPr="009422CA">
              <w:rPr>
                <w:rFonts w:asciiTheme="minorHAnsi" w:hAnsiTheme="minorHAnsi"/>
                <w:szCs w:val="20"/>
              </w:rPr>
              <w:t>colorgroup</w:t>
            </w:r>
            <w:proofErr w:type="spellEnd"/>
            <w:r w:rsidRPr="009422CA">
              <w:rPr>
                <w:rFonts w:asciiTheme="minorHAnsi" w:hAnsiTheme="minorHAnsi"/>
                <w:szCs w:val="20"/>
              </w:rPr>
              <w:t xml:space="preserve">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multiple indexed items from each </w:t>
            </w:r>
            <w:proofErr w:type="spellStart"/>
            <w:r>
              <w:rPr>
                <w:rFonts w:asciiTheme="minorHAnsi" w:hAnsiTheme="minorHAnsi"/>
                <w:szCs w:val="20"/>
              </w:rPr>
              <w:t>colorgroup</w:t>
            </w:r>
            <w:proofErr w:type="spellEnd"/>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Pr>
                <w:rFonts w:asciiTheme="minorHAnsi" w:hAnsiTheme="minorHAnsi"/>
                <w:szCs w:val="20"/>
              </w:rPr>
              <w:t>multiproperties</w:t>
            </w:r>
            <w:proofErr w:type="spellEnd"/>
            <w:r>
              <w:rPr>
                <w:rFonts w:asciiTheme="minorHAnsi" w:hAnsiTheme="minorHAnsi"/>
                <w:szCs w:val="20"/>
              </w:rPr>
              <w:t xml:space="preserve">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 xml:space="preserve">On the same object use one each of the following: </w:t>
            </w:r>
            <w:proofErr w:type="spellStart"/>
            <w:r w:rsidR="008F0C03">
              <w:rPr>
                <w:rFonts w:asciiTheme="minorHAnsi" w:hAnsiTheme="minorHAnsi"/>
                <w:szCs w:val="20"/>
              </w:rPr>
              <w:t>Colorgroup</w:t>
            </w:r>
            <w:proofErr w:type="spellEnd"/>
            <w:r w:rsidR="008F0C03">
              <w:rPr>
                <w:rFonts w:asciiTheme="minorHAnsi" w:hAnsiTheme="minorHAnsi"/>
                <w:szCs w:val="20"/>
              </w:rPr>
              <w:t xml:space="preserve">, texture, and </w:t>
            </w:r>
            <w:proofErr w:type="spellStart"/>
            <w:r w:rsidR="008F0C03">
              <w:rPr>
                <w:rFonts w:asciiTheme="minorHAnsi" w:hAnsiTheme="minorHAnsi"/>
                <w:szCs w:val="20"/>
              </w:rPr>
              <w:t>multiproperties</w:t>
            </w:r>
            <w:proofErr w:type="spellEnd"/>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Pr="00C9473A" w:rsidRDefault="002F0E95">
      <w:pPr>
        <w:rPr>
          <w:rFonts w:eastAsiaTheme="majorEastAsia" w:cstheme="majorBidi"/>
          <w:b/>
          <w:bCs/>
          <w:color w:val="000000"/>
          <w:szCs w:val="20"/>
          <w:highlight w:val="lightGray"/>
          <w:lang w:bidi="x-none"/>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w:t>
            </w:r>
            <w:proofErr w:type="spellStart"/>
            <w:r w:rsidRPr="00D97DD9">
              <w:rPr>
                <w:rFonts w:asciiTheme="minorHAnsi" w:eastAsiaTheme="minorEastAsia" w:hAnsiTheme="minorHAnsi"/>
                <w:bCs/>
                <w:szCs w:val="20"/>
              </w:rPr>
              <w:t>colorgroups</w:t>
            </w:r>
            <w:proofErr w:type="spellEnd"/>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 xml:space="preserve">Paint one object with each of the defined </w:t>
            </w:r>
            <w:proofErr w:type="spellStart"/>
            <w:r w:rsidR="00F15FBB">
              <w:rPr>
                <w:rFonts w:asciiTheme="minorHAnsi" w:eastAsiaTheme="minorEastAsia" w:hAnsiTheme="minorHAnsi"/>
                <w:bCs/>
                <w:szCs w:val="20"/>
              </w:rPr>
              <w:t>colorgroups</w:t>
            </w:r>
            <w:proofErr w:type="spellEnd"/>
            <w:r w:rsidR="00F15FBB">
              <w:rPr>
                <w:rFonts w:asciiTheme="minorHAnsi" w:eastAsiaTheme="minorEastAsia" w:hAnsiTheme="minorHAnsi"/>
                <w:bCs/>
                <w:szCs w:val="20"/>
              </w:rPr>
              <w:t>.</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proofErr w:type="spellEnd"/>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w:t>
            </w:r>
            <w:proofErr w:type="spellStart"/>
            <w:r w:rsidR="006D7473">
              <w:rPr>
                <w:rFonts w:asciiTheme="minorHAnsi" w:eastAsiaTheme="minorEastAsia" w:hAnsiTheme="minorHAnsi"/>
                <w:bCs/>
                <w:szCs w:val="20"/>
              </w:rPr>
              <w:t>pids</w:t>
            </w:r>
            <w:proofErr w:type="spellEnd"/>
            <w:r w:rsidR="006D7473">
              <w:rPr>
                <w:rFonts w:asciiTheme="minorHAnsi" w:eastAsiaTheme="minorEastAsia" w:hAnsiTheme="minorHAnsi"/>
                <w:bCs/>
                <w:szCs w:val="20"/>
              </w:rPr>
              <w:t xml:space="preserve"> values</w:t>
            </w:r>
            <w:r w:rsidR="00F15FBB">
              <w:rPr>
                <w:rFonts w:asciiTheme="minorHAnsi" w:eastAsiaTheme="minorEastAsia" w:hAnsiTheme="minorHAnsi"/>
                <w:bCs/>
                <w:szCs w:val="20"/>
              </w:rPr>
              <w:t xml:space="preserve">. Paint one object with each of the </w:t>
            </w:r>
            <w:proofErr w:type="spellStart"/>
            <w:r w:rsidR="00F15FBB">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 xml:space="preserve">in one </w:t>
            </w:r>
            <w:proofErr w:type="spellStart"/>
            <w:r>
              <w:rPr>
                <w:rFonts w:asciiTheme="minorHAnsi" w:eastAsiaTheme="minorEastAsia" w:hAnsiTheme="minorHAnsi"/>
                <w:bCs/>
                <w:szCs w:val="20"/>
              </w:rPr>
              <w:t>multiproperties</w:t>
            </w:r>
            <w:proofErr w:type="spellEnd"/>
            <w:r w:rsidR="00E33B38">
              <w:rPr>
                <w:rFonts w:asciiTheme="minorHAnsi" w:eastAsiaTheme="minorEastAsia" w:hAnsiTheme="minorHAnsi"/>
                <w:bCs/>
                <w:szCs w:val="20"/>
              </w:rPr>
              <w:t xml:space="preserve"> with two </w:t>
            </w:r>
            <w:proofErr w:type="spellStart"/>
            <w:r w:rsidR="00E33B38">
              <w:rPr>
                <w:rFonts w:asciiTheme="minorHAnsi" w:eastAsiaTheme="minorEastAsia" w:hAnsiTheme="minorHAnsi"/>
                <w:bCs/>
                <w:szCs w:val="20"/>
              </w:rPr>
              <w:t>pids</w:t>
            </w:r>
            <w:proofErr w:type="spellEnd"/>
            <w:r w:rsidR="00E33B38">
              <w:rPr>
                <w:rFonts w:asciiTheme="minorHAnsi" w:eastAsiaTheme="minorEastAsia" w:hAnsiTheme="minorHAnsi"/>
                <w:bCs/>
                <w:szCs w:val="20"/>
              </w:rPr>
              <w:t xml:space="preserve">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w:t>
            </w:r>
            <w:proofErr w:type="spellStart"/>
            <w:r w:rsidR="00F15FBB">
              <w:rPr>
                <w:rFonts w:asciiTheme="minorHAnsi" w:eastAsiaTheme="minorEastAsia" w:hAnsiTheme="minorHAnsi"/>
                <w:bCs/>
                <w:szCs w:val="20"/>
              </w:rPr>
              <w:t>multiproperties</w:t>
            </w:r>
            <w:proofErr w:type="spellEnd"/>
            <w:r w:rsidR="00F15FBB">
              <w:rPr>
                <w:rFonts w:asciiTheme="minorHAnsi" w:eastAsiaTheme="minorEastAsia" w:hAnsiTheme="minorHAnsi"/>
                <w:bCs/>
                <w:szCs w:val="20"/>
              </w:rPr>
              <w:t xml:space="preserve">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w:t>
            </w:r>
            <w:proofErr w:type="spellStart"/>
            <w:r w:rsidR="001E6949" w:rsidRPr="001E6949">
              <w:rPr>
                <w:rFonts w:asciiTheme="minorHAnsi" w:eastAsiaTheme="minorEastAsia" w:hAnsiTheme="minorHAnsi"/>
                <w:bCs/>
                <w:szCs w:val="20"/>
              </w:rPr>
              <w:t>multiproperties</w:t>
            </w:r>
            <w:proofErr w:type="spellEnd"/>
            <w:r w:rsidR="001E6949" w:rsidRPr="001E6949">
              <w:rPr>
                <w:rFonts w:asciiTheme="minorHAnsi" w:eastAsiaTheme="minorEastAsia" w:hAnsiTheme="minorHAnsi"/>
                <w:bCs/>
                <w:szCs w:val="20"/>
              </w:rPr>
              <w:t xml:space="preserve">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proofErr w:type="spellStart"/>
            <w:r w:rsidRPr="001E6949">
              <w:rPr>
                <w:rFonts w:asciiTheme="minorHAnsi" w:eastAsiaTheme="minorEastAsia" w:hAnsiTheme="minorHAnsi"/>
                <w:bCs/>
                <w:szCs w:val="20"/>
              </w:rPr>
              <w:t>pids</w:t>
            </w:r>
            <w:proofErr w:type="spellEnd"/>
            <w:r w:rsidRPr="001E6949">
              <w:rPr>
                <w:rFonts w:asciiTheme="minorHAnsi" w:eastAsiaTheme="minorEastAsia" w:hAnsiTheme="minorHAnsi"/>
                <w:bCs/>
                <w:szCs w:val="20"/>
              </w:rPr>
              <w:t xml:space="preserve"> and </w:t>
            </w:r>
            <w:proofErr w:type="spellStart"/>
            <w:r w:rsidRPr="001E6949">
              <w:rPr>
                <w:rFonts w:asciiTheme="minorHAnsi" w:eastAsiaTheme="minorEastAsia" w:hAnsiTheme="minorHAnsi"/>
                <w:bCs/>
                <w:szCs w:val="20"/>
              </w:rPr>
              <w:t>pind</w:t>
            </w:r>
            <w:r w:rsidR="001E6949" w:rsidRPr="001E6949">
              <w:rPr>
                <w:rFonts w:asciiTheme="minorHAnsi" w:eastAsiaTheme="minorEastAsia" w:hAnsiTheme="minorHAnsi"/>
                <w:bCs/>
                <w:szCs w:val="20"/>
              </w:rPr>
              <w:t>ices</w:t>
            </w:r>
            <w:proofErr w:type="spellEnd"/>
            <w:r w:rsidR="00F15FBB">
              <w:rPr>
                <w:rFonts w:asciiTheme="minorHAnsi" w:eastAsiaTheme="minorEastAsia" w:hAnsiTheme="minorHAnsi"/>
                <w:bCs/>
                <w:szCs w:val="20"/>
              </w:rPr>
              <w:t xml:space="preserve">. The same texture </w:t>
            </w:r>
            <w:proofErr w:type="spellStart"/>
            <w:r w:rsidR="00F15FBB">
              <w:rPr>
                <w:rFonts w:asciiTheme="minorHAnsi" w:eastAsiaTheme="minorEastAsia" w:hAnsiTheme="minorHAnsi"/>
                <w:bCs/>
                <w:szCs w:val="20"/>
              </w:rPr>
              <w:t>pids</w:t>
            </w:r>
            <w:proofErr w:type="spellEnd"/>
            <w:r w:rsidR="00F15FBB">
              <w:rPr>
                <w:rFonts w:asciiTheme="minorHAnsi" w:eastAsiaTheme="minorEastAsia" w:hAnsiTheme="minorHAnsi"/>
                <w:bCs/>
                <w:szCs w:val="20"/>
              </w:rPr>
              <w:t xml:space="preserve">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2427E">
              <w:rPr>
                <w:rFonts w:asciiTheme="minorHAnsi" w:eastAsiaTheme="minorEastAsia" w:hAnsiTheme="minorHAnsi"/>
                <w:bCs/>
                <w:szCs w:val="20"/>
              </w:rPr>
              <w:t xml:space="preserve">  N/A</w:t>
            </w:r>
          </w:p>
        </w:tc>
      </w:tr>
    </w:tbl>
    <w:p w14:paraId="3899600A" w14:textId="77777777" w:rsidR="00CA1A06" w:rsidRDefault="00CA1A06" w:rsidP="7E4BDF2E"/>
    <w:p w14:paraId="15600503" w14:textId="71A3E449" w:rsidR="002F0E95" w:rsidRPr="00C9473A" w:rsidRDefault="002F0E95">
      <w:pPr>
        <w:rPr>
          <w:rFonts w:eastAsiaTheme="majorEastAsia" w:cstheme="majorBidi"/>
          <w:b/>
          <w:bCs/>
          <w:color w:val="000000"/>
          <w:szCs w:val="20"/>
          <w:highlight w:val="lightGray"/>
          <w:lang w:bidi="x-none"/>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 xml:space="preserve">Paint textures on a variety of </w:t>
            </w:r>
            <w:proofErr w:type="gramStart"/>
            <w:r>
              <w:rPr>
                <w:rFonts w:asciiTheme="minorHAnsi" w:hAnsiTheme="minorHAnsi"/>
                <w:szCs w:val="20"/>
              </w:rPr>
              <w:t>real world</w:t>
            </w:r>
            <w:proofErr w:type="gramEnd"/>
            <w:r>
              <w:rPr>
                <w:rFonts w:asciiTheme="minorHAnsi" w:hAnsiTheme="minorHAnsi"/>
                <w:szCs w:val="20"/>
              </w:rPr>
              <w:t xml:space="preserve">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 xml:space="preserve">The following table listing specific textures from Appendix B to specific </w:t>
            </w:r>
            <w:proofErr w:type="gramStart"/>
            <w:r>
              <w:rPr>
                <w:rFonts w:asciiTheme="minorHAnsi" w:eastAsiaTheme="minorEastAsia" w:hAnsiTheme="minorHAnsi"/>
                <w:b/>
                <w:bCs/>
                <w:szCs w:val="20"/>
              </w:rPr>
              <w:t>real world</w:t>
            </w:r>
            <w:proofErr w:type="gramEnd"/>
            <w:r>
              <w:rPr>
                <w:rFonts w:asciiTheme="minorHAnsi" w:eastAsiaTheme="minorEastAsia" w:hAnsiTheme="minorHAnsi"/>
                <w:b/>
                <w:bCs/>
                <w:szCs w:val="20"/>
              </w:rPr>
              <w:t xml:space="preserve">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 xml:space="preserve">04 - oak.png - M11_Ventilated Build </w:t>
            </w:r>
            <w:proofErr w:type="spellStart"/>
            <w:r w:rsidRPr="0052561D">
              <w:rPr>
                <w:rFonts w:asciiTheme="minorHAnsi" w:hAnsiTheme="minorHAnsi"/>
                <w:szCs w:val="20"/>
              </w:rPr>
              <w:t>Platform_low</w:t>
            </w:r>
            <w:proofErr w:type="spellEnd"/>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 xml:space="preserve">Demonstrate that </w:t>
            </w:r>
            <w:proofErr w:type="spellStart"/>
            <w:r>
              <w:rPr>
                <w:rFonts w:asciiTheme="minorHAnsi" w:hAnsiTheme="minorHAnsi"/>
                <w:szCs w:val="20"/>
              </w:rPr>
              <w:t>colorgroup</w:t>
            </w:r>
            <w:proofErr w:type="spellEnd"/>
            <w:r>
              <w:rPr>
                <w:rFonts w:asciiTheme="minorHAnsi" w:hAnsiTheme="minorHAnsi"/>
                <w:szCs w:val="20"/>
              </w:rPr>
              <w:t xml:space="preserve">, texture2group, and </w:t>
            </w:r>
            <w:proofErr w:type="spellStart"/>
            <w:r>
              <w:rPr>
                <w:rFonts w:asciiTheme="minorHAnsi" w:hAnsiTheme="minorHAnsi"/>
                <w:szCs w:val="20"/>
              </w:rPr>
              <w:t>multiproperties</w:t>
            </w:r>
            <w:proofErr w:type="spellEnd"/>
            <w:r>
              <w:rPr>
                <w:rFonts w:asciiTheme="minorHAnsi" w:hAnsiTheme="minorHAnsi"/>
                <w:szCs w:val="20"/>
              </w:rPr>
              <w:t xml:space="preserve"> can be interleaved in resources </w:t>
            </w:r>
            <w:proofErr w:type="gramStart"/>
            <w:r>
              <w:rPr>
                <w:rFonts w:asciiTheme="minorHAnsi" w:hAnsiTheme="minorHAnsi"/>
                <w:szCs w:val="20"/>
              </w:rPr>
              <w:t>as long as</w:t>
            </w:r>
            <w:proofErr w:type="gramEnd"/>
            <w:r>
              <w:rPr>
                <w:rFonts w:asciiTheme="minorHAnsi" w:hAnsiTheme="minorHAnsi"/>
                <w:szCs w:val="20"/>
              </w:rPr>
              <w:t xml:space="preserve">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xml:space="preserve">, texture2d,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xml:space="preserve">, object. There should be no forward </w:t>
            </w:r>
            <w:proofErr w:type="gramStart"/>
            <w:r w:rsidR="005B2DB8" w:rsidRPr="005B2DB8">
              <w:rPr>
                <w:rFonts w:asciiTheme="minorHAnsi" w:eastAsia="Calibri" w:hAnsiTheme="minorHAnsi" w:cs="Calibri"/>
                <w:szCs w:val="20"/>
              </w:rPr>
              <w:t>references</w:t>
            </w:r>
            <w:proofErr w:type="gramEnd"/>
            <w:r w:rsidR="005B2DB8" w:rsidRPr="005B2DB8">
              <w:rPr>
                <w:rFonts w:asciiTheme="minorHAnsi" w:eastAsia="Calibri" w:hAnsiTheme="minorHAnsi" w:cs="Calibri"/>
                <w:szCs w:val="20"/>
              </w:rPr>
              <w:t xml:space="preserve">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10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 xml:space="preserve">Demonstrate iterating through values for the color attribute of </w:t>
            </w:r>
            <w:proofErr w:type="spellStart"/>
            <w:r>
              <w:rPr>
                <w:rFonts w:asciiTheme="minorHAnsi" w:hAnsiTheme="minorHAnsi"/>
                <w:szCs w:val="20"/>
              </w:rPr>
              <w:t>colorgroup</w:t>
            </w:r>
            <w:proofErr w:type="spellEnd"/>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 xml:space="preserve">F) as part of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 xml:space="preserve">Use a gradient as the 2nd layer in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w:t>
            </w:r>
            <w:proofErr w:type="spellStart"/>
            <w:r w:rsidRPr="00F96B2B">
              <w:rPr>
                <w:rFonts w:asciiTheme="minorHAnsi" w:hAnsiTheme="minorHAnsi"/>
                <w:szCs w:val="20"/>
              </w:rPr>
              <w:t>multiproperties</w:t>
            </w:r>
            <w:proofErr w:type="spellEnd"/>
            <w:r w:rsidRPr="00F96B2B">
              <w:rPr>
                <w:rFonts w:asciiTheme="minorHAnsi" w:hAnsiTheme="minorHAnsi"/>
                <w:szCs w:val="20"/>
              </w:rPr>
              <w:t xml:space="preserve">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w:t>
            </w:r>
            <w:proofErr w:type="spellStart"/>
            <w:r w:rsidRPr="00CF5648">
              <w:rPr>
                <w:rFonts w:asciiTheme="minorHAnsi" w:hAnsiTheme="minorHAnsi"/>
                <w:szCs w:val="20"/>
              </w:rPr>
              <w:t>multipropert</w:t>
            </w:r>
            <w:r w:rsidR="001D78B5">
              <w:rPr>
                <w:rFonts w:asciiTheme="minorHAnsi" w:hAnsiTheme="minorHAnsi"/>
                <w:szCs w:val="20"/>
              </w:rPr>
              <w:t>ie</w:t>
            </w:r>
            <w:r w:rsidRPr="00CF5648">
              <w:rPr>
                <w:rFonts w:asciiTheme="minorHAnsi" w:hAnsiTheme="minorHAnsi"/>
                <w:szCs w:val="20"/>
              </w:rPr>
              <w:t>s</w:t>
            </w:r>
            <w:proofErr w:type="spellEnd"/>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w:t>
            </w:r>
            <w:proofErr w:type="spellStart"/>
            <w:r w:rsidRPr="00CF5648">
              <w:rPr>
                <w:rFonts w:asciiTheme="minorHAnsi" w:hAnsiTheme="minorHAnsi"/>
                <w:szCs w:val="20"/>
              </w:rPr>
              <w:t>brmarble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droplets</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w:t>
            </w:r>
            <w:proofErr w:type="spellStart"/>
            <w:r w:rsidRPr="00CF5648">
              <w:rPr>
                <w:rFonts w:asciiTheme="minorHAnsi" w:hAnsiTheme="minorHAnsi"/>
                <w:szCs w:val="20"/>
              </w:rPr>
              <w:t>grmarble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oak</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w:t>
            </w:r>
            <w:proofErr w:type="spellStart"/>
            <w:r w:rsidRPr="00CF5648">
              <w:rPr>
                <w:rFonts w:asciiTheme="minorHAnsi" w:hAnsiTheme="minorHAnsi"/>
                <w:szCs w:val="20"/>
              </w:rPr>
              <w:t>pitissue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purmesh</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proofErr w:type="spellStart"/>
            <w:r w:rsidRPr="00772EB7">
              <w:rPr>
                <w:rFonts w:asciiTheme="minorHAnsi" w:eastAsiaTheme="minorEastAsia" w:hAnsiTheme="minorHAnsi"/>
                <w:bCs/>
                <w:szCs w:val="20"/>
              </w:rPr>
              <w:t>Multiproperties</w:t>
            </w:r>
            <w:proofErr w:type="spellEnd"/>
            <w:r w:rsidRPr="00772EB7">
              <w:rPr>
                <w:rFonts w:asciiTheme="minorHAnsi" w:eastAsiaTheme="minorEastAsia" w:hAnsiTheme="minorHAnsi"/>
                <w:bCs/>
                <w:szCs w:val="20"/>
              </w:rPr>
              <w:t xml:space="preserve"> with second layer with </w:t>
            </w:r>
            <w:proofErr w:type="spellStart"/>
            <w:r w:rsidRPr="00772EB7">
              <w:rPr>
                <w:rFonts w:asciiTheme="minorHAnsi" w:eastAsiaTheme="minorEastAsia" w:hAnsiTheme="minorHAnsi"/>
                <w:bCs/>
                <w:szCs w:val="20"/>
              </w:rPr>
              <w:t>tilestyle</w:t>
            </w:r>
            <w:proofErr w:type="spellEnd"/>
            <w:r w:rsidRPr="00772EB7">
              <w:rPr>
                <w:rFonts w:asciiTheme="minorHAnsi" w:eastAsiaTheme="minorEastAsia" w:hAnsiTheme="minorHAnsi"/>
                <w:bCs/>
                <w:szCs w:val="20"/>
              </w:rPr>
              <w:t xml:space="preserv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896F2F">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w:t>
            </w:r>
            <w:proofErr w:type="spellStart"/>
            <w:r w:rsidR="009B4FC4" w:rsidRP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w:t>
            </w:r>
            <w:proofErr w:type="spellStart"/>
            <w:r w:rsidR="00F5490E">
              <w:rPr>
                <w:rFonts w:asciiTheme="minorHAnsi" w:eastAsiaTheme="minorEastAsia" w:hAnsiTheme="minorHAnsi"/>
                <w:bCs/>
                <w:szCs w:val="20"/>
              </w:rPr>
              <w:t>multiproperties</w:t>
            </w:r>
            <w:proofErr w:type="spellEnd"/>
            <w:r w:rsidR="00F5490E">
              <w:rPr>
                <w:rFonts w:asciiTheme="minorHAnsi" w:eastAsiaTheme="minorEastAsia" w:hAnsiTheme="minorHAnsi"/>
                <w:bCs/>
                <w:szCs w:val="20"/>
              </w:rPr>
              <w:t xml:space="preserve">, then paint at least 1 triangle on the same object with each </w:t>
            </w:r>
            <w:proofErr w:type="spellStart"/>
            <w:r w:rsidR="00EB7486">
              <w:rPr>
                <w:rFonts w:asciiTheme="minorHAnsi" w:eastAsiaTheme="minorEastAsia" w:hAnsiTheme="minorHAnsi"/>
                <w:bCs/>
                <w:szCs w:val="20"/>
              </w:rPr>
              <w:t>multiproperties</w:t>
            </w:r>
            <w:proofErr w:type="spellEnd"/>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 xml:space="preserve">Demonstrate each of the allowable basic </w:t>
            </w:r>
            <w:proofErr w:type="spellStart"/>
            <w:r>
              <w:rPr>
                <w:rFonts w:asciiTheme="minorHAnsi" w:hAnsiTheme="minorHAnsi"/>
                <w:szCs w:val="20"/>
              </w:rPr>
              <w:t>png</w:t>
            </w:r>
            <w:proofErr w:type="spellEnd"/>
            <w:r>
              <w:rPr>
                <w:rFonts w:asciiTheme="minorHAnsi" w:hAnsiTheme="minorHAnsi"/>
                <w:szCs w:val="20"/>
              </w:rPr>
              <w:t xml:space="preserve"> formats utilizing the Public Domain </w:t>
            </w:r>
            <w:proofErr w:type="spellStart"/>
            <w:r>
              <w:rPr>
                <w:rFonts w:asciiTheme="minorHAnsi" w:hAnsiTheme="minorHAnsi"/>
                <w:szCs w:val="20"/>
              </w:rPr>
              <w:t>PngSuite</w:t>
            </w:r>
            <w:proofErr w:type="spellEnd"/>
            <w:r>
              <w:rPr>
                <w:rFonts w:asciiTheme="minorHAnsi" w:hAnsiTheme="minorHAnsi"/>
                <w:szCs w:val="20"/>
              </w:rPr>
              <w:t xml:space="preserv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w:t>
            </w:r>
            <w:proofErr w:type="spellStart"/>
            <w:r w:rsidR="00EB7486" w:rsidRPr="006951C4">
              <w:rPr>
                <w:rFonts w:asciiTheme="minorHAnsi" w:eastAsiaTheme="minorEastAsia" w:hAnsiTheme="minorHAnsi"/>
                <w:bCs/>
                <w:szCs w:val="20"/>
              </w:rPr>
              <w:t>png</w:t>
            </w:r>
            <w:proofErr w:type="spellEnd"/>
            <w:r w:rsidR="00EB7486" w:rsidRPr="006951C4">
              <w:rPr>
                <w:rFonts w:asciiTheme="minorHAnsi" w:eastAsiaTheme="minorEastAsia" w:hAnsiTheme="minorHAnsi"/>
                <w:bCs/>
                <w:szCs w:val="20"/>
              </w:rPr>
              <w:t xml:space="preserve">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proofErr w:type="spellStart"/>
            <w:r w:rsidRPr="006951C4">
              <w:rPr>
                <w:rFonts w:asciiTheme="minorHAnsi" w:eastAsiaTheme="minorEastAsia" w:hAnsiTheme="minorHAnsi"/>
                <w:bCs/>
                <w:szCs w:val="20"/>
              </w:rPr>
              <w:t>multiproperties</w:t>
            </w:r>
            <w:proofErr w:type="spellEnd"/>
            <w:r w:rsidR="00EB7486" w:rsidRPr="006951C4">
              <w:rPr>
                <w:rFonts w:asciiTheme="minorHAnsi" w:eastAsiaTheme="minorEastAsia" w:hAnsiTheme="minorHAnsi"/>
                <w:bCs/>
                <w:szCs w:val="20"/>
              </w:rPr>
              <w:t xml:space="preserve"> such that the alpha behavior of the </w:t>
            </w:r>
            <w:proofErr w:type="spellStart"/>
            <w:r w:rsidR="001D2E99">
              <w:rPr>
                <w:rFonts w:asciiTheme="minorHAnsi" w:eastAsiaTheme="minorEastAsia" w:hAnsiTheme="minorHAnsi"/>
                <w:bCs/>
                <w:szCs w:val="20"/>
              </w:rPr>
              <w:t>png</w:t>
            </w:r>
            <w:proofErr w:type="spellEnd"/>
            <w:r w:rsidR="001D2E99">
              <w:rPr>
                <w:rFonts w:asciiTheme="minorHAnsi" w:eastAsiaTheme="minorEastAsia" w:hAnsiTheme="minorHAnsi"/>
                <w:bCs/>
                <w:szCs w:val="20"/>
              </w:rPr>
              <w:t xml:space="preserve">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proofErr w:type="spellStart"/>
            <w:r w:rsidR="00715812" w:rsidRPr="00715812">
              <w:rPr>
                <w:rFonts w:asciiTheme="minorHAnsi" w:eastAsiaTheme="minorEastAsia" w:hAnsiTheme="minorHAnsi"/>
                <w:bCs/>
                <w:szCs w:val="20"/>
              </w:rPr>
              <w:t>png</w:t>
            </w:r>
            <w:proofErr w:type="spellEnd"/>
            <w:r w:rsidR="00715812" w:rsidRPr="00715812">
              <w:rPr>
                <w:rFonts w:asciiTheme="minorHAnsi" w:eastAsiaTheme="minorEastAsia" w:hAnsiTheme="minorHAnsi"/>
                <w:bCs/>
                <w:szCs w:val="20"/>
              </w:rPr>
              <w:t xml:space="preserve"> images </w:t>
            </w:r>
            <w:r w:rsidR="007B2D5F" w:rsidRPr="00715812">
              <w:rPr>
                <w:rFonts w:asciiTheme="minorHAnsi" w:eastAsiaTheme="minorEastAsia" w:hAnsiTheme="minorHAnsi"/>
                <w:bCs/>
                <w:szCs w:val="20"/>
              </w:rPr>
              <w:t xml:space="preserve"> in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proofErr w:type="spellStart"/>
      <w:r w:rsidR="001D2E99">
        <w:t>Multiproperties</w:t>
      </w:r>
      <w:proofErr w:type="spellEnd"/>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 xml:space="preserve">arious combinations of </w:t>
            </w:r>
            <w:proofErr w:type="spellStart"/>
            <w:r w:rsidRPr="001D2E99">
              <w:rPr>
                <w:rFonts w:asciiTheme="minorHAnsi" w:hAnsiTheme="minorHAnsi"/>
                <w:szCs w:val="20"/>
              </w:rPr>
              <w:t>colorgroup</w:t>
            </w:r>
            <w:proofErr w:type="spellEnd"/>
            <w:r w:rsidRPr="001D2E99">
              <w:rPr>
                <w:rFonts w:asciiTheme="minorHAnsi" w:hAnsiTheme="minorHAnsi"/>
                <w:szCs w:val="20"/>
              </w:rPr>
              <w:t xml:space="preserve"> and texture as part of </w:t>
            </w:r>
            <w:proofErr w:type="spellStart"/>
            <w:r w:rsidRPr="001D2E99">
              <w:rPr>
                <w:rFonts w:asciiTheme="minorHAnsi" w:hAnsiTheme="minorHAnsi"/>
                <w:szCs w:val="20"/>
              </w:rPr>
              <w:t>multiproperties</w:t>
            </w:r>
            <w:proofErr w:type="spellEnd"/>
            <w:r>
              <w:rPr>
                <w:rFonts w:asciiTheme="minorHAnsi" w:hAnsiTheme="minorHAnsi"/>
                <w:szCs w:val="20"/>
              </w:rPr>
              <w:t xml:space="preserve">. This test cases references a standard set of </w:t>
            </w:r>
            <w:proofErr w:type="spellStart"/>
            <w:r>
              <w:rPr>
                <w:rFonts w:asciiTheme="minorHAnsi" w:hAnsiTheme="minorHAnsi"/>
                <w:szCs w:val="20"/>
              </w:rPr>
              <w:t>multiproperties</w:t>
            </w:r>
            <w:proofErr w:type="spellEnd"/>
            <w:r>
              <w:rPr>
                <w:rFonts w:asciiTheme="minorHAnsi" w:hAnsiTheme="minorHAnsi"/>
                <w:szCs w:val="20"/>
              </w:rPr>
              <w:t xml:space="preserve">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proofErr w:type="spellStart"/>
            <w:r w:rsidR="001D2E99" w:rsidRPr="001D2E99">
              <w:rPr>
                <w:rFonts w:asciiTheme="minorHAnsi" w:eastAsiaTheme="minorEastAsia" w:hAnsiTheme="minorHAnsi"/>
                <w:bCs/>
                <w:szCs w:val="20"/>
              </w:rPr>
              <w:t>Multiproperties</w:t>
            </w:r>
            <w:proofErr w:type="spellEnd"/>
            <w:r w:rsidR="001D2E99" w:rsidRPr="001D2E99">
              <w:rPr>
                <w:rFonts w:asciiTheme="minorHAnsi" w:eastAsiaTheme="minorEastAsia" w:hAnsiTheme="minorHAnsi"/>
                <w:bCs/>
                <w:szCs w:val="20"/>
              </w:rPr>
              <w:t xml:space="preserve"> with only one property</w:t>
            </w:r>
            <w:r>
              <w:rPr>
                <w:rFonts w:asciiTheme="minorHAnsi" w:eastAsiaTheme="minorEastAsia" w:hAnsiTheme="minorHAnsi"/>
                <w:bCs/>
                <w:szCs w:val="20"/>
              </w:rPr>
              <w:t xml:space="preserve"> defined in </w:t>
            </w:r>
            <w:proofErr w:type="spellStart"/>
            <w:r>
              <w:rPr>
                <w:rFonts w:asciiTheme="minorHAnsi" w:eastAsiaTheme="minorEastAsia" w:hAnsiTheme="minorHAnsi"/>
                <w:bCs/>
                <w:szCs w:val="20"/>
              </w:rPr>
              <w:t>pids</w:t>
            </w:r>
            <w:proofErr w:type="spellEnd"/>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w:t>
            </w:r>
            <w:proofErr w:type="spellStart"/>
            <w:r w:rsidRPr="001D2E99">
              <w:rPr>
                <w:rFonts w:asciiTheme="minorHAnsi" w:eastAsiaTheme="minorEastAsia" w:hAnsiTheme="minorHAnsi"/>
                <w:bCs/>
                <w:szCs w:val="20"/>
              </w:rPr>
              <w:t>pids</w:t>
            </w:r>
            <w:proofErr w:type="spellEnd"/>
            <w:r w:rsidRPr="001D2E99">
              <w:rPr>
                <w:rFonts w:asciiTheme="minorHAnsi" w:eastAsiaTheme="minorEastAsia" w:hAnsiTheme="minorHAnsi"/>
                <w:bCs/>
                <w:szCs w:val="20"/>
              </w:rPr>
              <w:t>/</w:t>
            </w:r>
            <w:proofErr w:type="spellStart"/>
            <w:r w:rsidRPr="001D2E99">
              <w:rPr>
                <w:rFonts w:asciiTheme="minorHAnsi" w:eastAsiaTheme="minorEastAsia" w:hAnsiTheme="minorHAnsi"/>
                <w:bCs/>
                <w:szCs w:val="20"/>
              </w:rPr>
              <w:t>pindex</w:t>
            </w:r>
            <w:proofErr w:type="spellEnd"/>
            <w:r w:rsidRPr="001D2E99">
              <w:rPr>
                <w:rFonts w:asciiTheme="minorHAnsi" w:eastAsiaTheme="minorEastAsia" w:hAnsiTheme="minorHAnsi"/>
                <w:bCs/>
                <w:szCs w:val="20"/>
              </w:rPr>
              <w:t xml:space="preserve"> reference in </w:t>
            </w:r>
            <w:proofErr w:type="spellStart"/>
            <w:r w:rsidRPr="001D2E99">
              <w:rPr>
                <w:rFonts w:asciiTheme="minorHAnsi" w:eastAsiaTheme="minorEastAsia" w:hAnsiTheme="minorHAnsi"/>
                <w:bCs/>
                <w:szCs w:val="20"/>
              </w:rPr>
              <w:t>multiproperties</w:t>
            </w:r>
            <w:proofErr w:type="spellEnd"/>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and </w:t>
            </w:r>
            <w:proofErr w:type="spellStart"/>
            <w:r>
              <w:rPr>
                <w:rFonts w:asciiTheme="minorHAnsi" w:eastAsiaTheme="minorEastAsia" w:hAnsiTheme="minorHAnsi"/>
                <w:bCs/>
                <w:szCs w:val="20"/>
              </w:rPr>
              <w:t>tilestyle</w:t>
            </w:r>
            <w:r w:rsidRPr="00F227DA">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w:t>
            </w:r>
            <w:proofErr w:type="spellStart"/>
            <w:r w:rsidRPr="00F227DA">
              <w:rPr>
                <w:rFonts w:asciiTheme="minorHAnsi" w:eastAsiaTheme="minorEastAsia" w:hAnsiTheme="minorHAnsi"/>
                <w:bCs/>
                <w:szCs w:val="20"/>
              </w:rPr>
              <w:t>tilestylev</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tilestyleu</w:t>
            </w:r>
            <w:proofErr w:type="spellEnd"/>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attribute without the box 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u</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Pr>
                <w:rFonts w:asciiTheme="minorHAnsi" w:eastAsiaTheme="minorEastAsia" w:hAnsiTheme="minorHAnsi"/>
                <w:bCs/>
                <w:szCs w:val="20"/>
              </w:rPr>
              <w:t xml:space="preserve">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  </w:t>
            </w:r>
            <w:r w:rsidR="001758E5">
              <w:rPr>
                <w:rFonts w:asciiTheme="minorHAnsi" w:eastAsiaTheme="minorEastAsia" w:hAnsiTheme="minorHAnsi"/>
                <w:bCs/>
                <w:szCs w:val="20"/>
              </w:rPr>
              <w:t>Demonstrate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Use  negative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r w:rsidR="00956D42">
              <w:rPr>
                <w:rFonts w:asciiTheme="minorHAnsi" w:eastAsiaTheme="minorEastAsia" w:hAnsiTheme="minorHAnsi"/>
                <w:bCs/>
                <w:szCs w:val="20"/>
              </w:rPr>
              <w:t xml:space="preserve">Use  negative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proofErr w:type="spellStart"/>
            <w:r w:rsidR="00956D42">
              <w:rPr>
                <w:rFonts w:asciiTheme="minorHAnsi" w:eastAsiaTheme="minorEastAsia" w:hAnsiTheme="minorHAnsi"/>
                <w:bCs/>
                <w:szCs w:val="20"/>
              </w:rPr>
              <w:t>tilestyle</w:t>
            </w:r>
            <w:proofErr w:type="spellEnd"/>
            <w:r w:rsidR="00956D42">
              <w:rPr>
                <w:rFonts w:asciiTheme="minorHAnsi" w:eastAsiaTheme="minorEastAsia" w:hAnsiTheme="minorHAnsi"/>
                <w:bCs/>
                <w:szCs w:val="20"/>
              </w:rPr>
              <w:t xml:space="preserv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w:t>
            </w:r>
            <w:proofErr w:type="spellStart"/>
            <w:r>
              <w:rPr>
                <w:rFonts w:asciiTheme="minorHAnsi" w:eastAsiaTheme="minorEastAsia" w:hAnsiTheme="minorHAnsi"/>
                <w:bCs/>
                <w:szCs w:val="20"/>
              </w:rPr>
              <w:t>tilestyle</w:t>
            </w:r>
            <w:proofErr w:type="spellEnd"/>
            <w:r>
              <w:rPr>
                <w:rFonts w:asciiTheme="minorHAnsi" w:eastAsiaTheme="minorEastAsia" w:hAnsiTheme="minorHAnsi"/>
                <w:bCs/>
                <w:szCs w:val="20"/>
              </w:rPr>
              <w:t xml:space="preserv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 xml:space="preserve">Note: Demonstrate various combination of a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v=none</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v=none, </w:t>
            </w:r>
            <w:proofErr w:type="spellStart"/>
            <w:r w:rsidR="00FE6120">
              <w:rPr>
                <w:rFonts w:asciiTheme="minorHAnsi" w:eastAsiaTheme="minorEastAsia" w:hAnsiTheme="minorHAnsi"/>
                <w:bCs/>
                <w:szCs w:val="20"/>
              </w:rPr>
              <w:t>basematerials</w:t>
            </w:r>
            <w:proofErr w:type="spellEnd"/>
            <w:r w:rsidR="00D17249">
              <w:rPr>
                <w:rFonts w:asciiTheme="minorHAnsi" w:eastAsiaTheme="minorEastAsia" w:hAnsiTheme="minorHAnsi"/>
                <w:bCs/>
                <w:szCs w:val="20"/>
              </w:rPr>
              <w:t xml:space="preserve"> as object default 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t>
            </w:r>
            <w:proofErr w:type="gramStart"/>
            <w:r w:rsidR="00C40D6D" w:rsidRPr="000A53BF">
              <w:rPr>
                <w:rFonts w:asciiTheme="minorHAnsi" w:eastAsiaTheme="minorEastAsia" w:hAnsiTheme="minorHAnsi"/>
                <w:bCs/>
                <w:szCs w:val="20"/>
              </w:rPr>
              <w:t>none</w:t>
            </w:r>
            <w:proofErr w:type="gramEnd"/>
            <w:r w:rsidR="00C40D6D" w:rsidRPr="000A53BF">
              <w:rPr>
                <w:rFonts w:asciiTheme="minorHAnsi" w:eastAsiaTheme="minorEastAsia" w:hAnsiTheme="minorHAnsi"/>
                <w:bCs/>
                <w:szCs w:val="20"/>
              </w:rPr>
              <w:t xml:space="preserv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 xml:space="preserve">Texture: u= </w:t>
            </w:r>
            <w:proofErr w:type="gramStart"/>
            <w:r w:rsidR="00C40D6D" w:rsidRPr="000A53BF">
              <w:rPr>
                <w:rFonts w:asciiTheme="minorHAnsi" w:eastAsiaTheme="minorEastAsia" w:hAnsiTheme="minorHAnsi"/>
                <w:bCs/>
                <w:szCs w:val="20"/>
              </w:rPr>
              <w:t>none</w:t>
            </w:r>
            <w:proofErr w:type="gramEnd"/>
            <w:r w:rsidR="00C40D6D" w:rsidRPr="000A53BF">
              <w:rPr>
                <w:rFonts w:asciiTheme="minorHAnsi" w:eastAsiaTheme="minorEastAsia" w:hAnsiTheme="minorHAnsi"/>
                <w:bCs/>
                <w:szCs w:val="20"/>
              </w:rPr>
              <w:t xml:space="preserv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xml:space="preserve">–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896F2F"/>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w:t>
            </w:r>
            <w:proofErr w:type="gramStart"/>
            <w:r w:rsidRPr="007B5C29">
              <w:rPr>
                <w:rFonts w:asciiTheme="minorHAnsi" w:eastAsiaTheme="minorEastAsia" w:hAnsiTheme="minorHAnsi"/>
                <w:bCs/>
                <w:szCs w:val="20"/>
              </w:rPr>
              <w:t>maintained</w:t>
            </w:r>
            <w:proofErr w:type="gramEnd"/>
            <w:r w:rsidRPr="007B5C29">
              <w:rPr>
                <w:rFonts w:asciiTheme="minorHAnsi" w:eastAsiaTheme="minorEastAsia" w:hAnsiTheme="minorHAnsi"/>
                <w:bCs/>
                <w:szCs w:val="20"/>
              </w:rPr>
              <w:t xml:space="preserve">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w:t>
            </w:r>
            <w:proofErr w:type="spellStart"/>
            <w:r w:rsidR="008B5A77">
              <w:rPr>
                <w:rFonts w:asciiTheme="minorHAnsi" w:hAnsiTheme="minorHAnsi"/>
                <w:szCs w:val="20"/>
              </w:rPr>
              <w:t>uv</w:t>
            </w:r>
            <w:proofErr w:type="spellEnd"/>
            <w:r w:rsidR="008B5A77">
              <w:rPr>
                <w:rFonts w:asciiTheme="minorHAnsi" w:hAnsiTheme="minorHAnsi"/>
                <w:szCs w:val="20"/>
              </w:rPr>
              <w:t xml:space="preserve">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lastRenderedPageBreak/>
              <w:t>12</w:t>
            </w:r>
            <w:r>
              <w:rPr>
                <w:rFonts w:asciiTheme="minorHAnsi" w:hAnsiTheme="minorHAnsi"/>
                <w:szCs w:val="20"/>
              </w:rPr>
              <w:t xml:space="preserve"> -</w:t>
            </w:r>
            <w:r w:rsidR="00504B3F">
              <w:rPr>
                <w:rFonts w:asciiTheme="minorHAnsi" w:hAnsiTheme="minorHAnsi"/>
                <w:szCs w:val="20"/>
              </w:rPr>
              <w:t xml:space="preserve"> Texture with mapped </w:t>
            </w:r>
            <w:proofErr w:type="spellStart"/>
            <w:r w:rsidR="00504B3F">
              <w:rPr>
                <w:rFonts w:asciiTheme="minorHAnsi" w:hAnsiTheme="minorHAnsi"/>
                <w:szCs w:val="20"/>
              </w:rPr>
              <w:t>uv</w:t>
            </w:r>
            <w:proofErr w:type="spellEnd"/>
            <w:r w:rsidR="00504B3F">
              <w:rPr>
                <w:rFonts w:asciiTheme="minorHAnsi" w:hAnsiTheme="minorHAnsi"/>
                <w:szCs w:val="20"/>
              </w:rPr>
              <w:t xml:space="preserve">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000000" w:rsidP="00AB7CFE">
            <w:pPr>
              <w:rPr>
                <w:rFonts w:asciiTheme="minorHAnsi" w:eastAsiaTheme="minorEastAsia" w:hAnsiTheme="minorHAnsi"/>
                <w:b/>
                <w:bCs/>
                <w:szCs w:val="20"/>
              </w:rPr>
            </w:pPr>
            <w:hyperlink r:id="rId68" w:anchor="3431-Item-Element" w:history="1">
              <w:r w:rsidR="00AB7CFE"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textures, and </w:t>
            </w:r>
            <w:proofErr w:type="spellStart"/>
            <w:r w:rsidRPr="00DF6504">
              <w:rPr>
                <w:rFonts w:asciiTheme="minorHAnsi" w:hAnsiTheme="minorHAnsi"/>
                <w:szCs w:val="20"/>
              </w:rPr>
              <w:t>multiproperties</w:t>
            </w:r>
            <w:r>
              <w:rPr>
                <w:rFonts w:asciiTheme="minorHAnsi" w:hAnsiTheme="minorHAnsi"/>
                <w:szCs w:val="20"/>
              </w:rPr>
              <w:t>can</w:t>
            </w:r>
            <w:proofErr w:type="spellEnd"/>
            <w:r>
              <w:rPr>
                <w:rFonts w:asciiTheme="minorHAnsi" w:hAnsiTheme="minorHAnsi"/>
                <w:szCs w:val="20"/>
              </w:rPr>
              <w:t xml:space="preserve">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 xml:space="preserve">utilize a solid color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gradient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texture, and </w:t>
            </w:r>
            <w:proofErr w:type="spellStart"/>
            <w:r w:rsidRPr="00DF6504">
              <w:rPr>
                <w:rFonts w:asciiTheme="minorHAnsi" w:hAnsiTheme="minorHAnsi"/>
                <w:szCs w:val="20"/>
              </w:rPr>
              <w:t>multiproperties</w:t>
            </w:r>
            <w:proofErr w:type="spellEnd"/>
            <w:r w:rsidRPr="00DF6504">
              <w:rPr>
                <w:rFonts w:asciiTheme="minorHAnsi" w:hAnsiTheme="minorHAnsi"/>
                <w:szCs w:val="20"/>
              </w:rPr>
              <w:t xml:space="preserve"> that uses both </w:t>
            </w:r>
            <w:proofErr w:type="spellStart"/>
            <w:r w:rsidRPr="00DF6504">
              <w:rPr>
                <w:rFonts w:asciiTheme="minorHAnsi" w:hAnsiTheme="minorHAnsi"/>
                <w:szCs w:val="20"/>
              </w:rPr>
              <w:t>colorgroup</w:t>
            </w:r>
            <w:proofErr w:type="spellEnd"/>
            <w:r w:rsidRPr="00DF6504">
              <w:rPr>
                <w:rFonts w:asciiTheme="minorHAnsi" w:hAnsiTheme="minorHAnsi"/>
                <w:szCs w:val="20"/>
              </w:rPr>
              <w:t xml:space="preserve">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w:t>
            </w:r>
            <w:proofErr w:type="spellStart"/>
            <w:r w:rsidRPr="004866A0">
              <w:rPr>
                <w:rFonts w:asciiTheme="minorHAnsi" w:eastAsiaTheme="minorEastAsia" w:hAnsiTheme="minorHAnsi"/>
                <w:bCs/>
                <w:szCs w:val="20"/>
              </w:rPr>
              <w:t>tilestyle</w:t>
            </w:r>
            <w:proofErr w:type="spellEnd"/>
            <w:r w:rsidRPr="004866A0">
              <w:rPr>
                <w:rFonts w:asciiTheme="minorHAnsi" w:eastAsiaTheme="minorEastAsia" w:hAnsiTheme="minorHAnsi"/>
                <w:bCs/>
                <w:szCs w:val="20"/>
              </w:rPr>
              <w:t xml:space="preserve"> combinations of wrap, mirror, clamp, and none on various sides of a single cube that whose object is in a </w:t>
            </w:r>
            <w:proofErr w:type="spellStart"/>
            <w:r w:rsidRPr="004866A0">
              <w:rPr>
                <w:rFonts w:asciiTheme="minorHAnsi" w:eastAsiaTheme="minorEastAsia" w:hAnsiTheme="minorHAnsi"/>
                <w:bCs/>
                <w:szCs w:val="20"/>
              </w:rPr>
              <w:t>non root</w:t>
            </w:r>
            <w:proofErr w:type="spellEnd"/>
            <w:r w:rsidRPr="004866A0">
              <w:rPr>
                <w:rFonts w:asciiTheme="minorHAnsi" w:eastAsiaTheme="minorEastAsia" w:hAnsiTheme="minorHAnsi"/>
                <w:bCs/>
                <w:szCs w:val="20"/>
              </w:rPr>
              <w:t xml:space="preserve">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896F2F"/>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 xml:space="preserve">Use multiple </w:t>
            </w:r>
            <w:proofErr w:type="gramStart"/>
            <w:r>
              <w:rPr>
                <w:rFonts w:asciiTheme="minorHAnsi" w:hAnsiTheme="minorHAnsi"/>
                <w:szCs w:val="20"/>
              </w:rPr>
              <w:t>tab</w:t>
            </w:r>
            <w:proofErr w:type="gramEnd"/>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w:t>
            </w:r>
            <w:proofErr w:type="spellStart"/>
            <w:r>
              <w:rPr>
                <w:rFonts w:asciiTheme="minorHAnsi" w:eastAsiaTheme="minorEastAsia" w:hAnsiTheme="minorHAnsi"/>
                <w:bCs/>
                <w:szCs w:val="20"/>
              </w:rPr>
              <w:t>pids</w:t>
            </w:r>
            <w:proofErr w:type="spellEnd"/>
            <w:r w:rsidR="007F60F4">
              <w:rPr>
                <w:rFonts w:asciiTheme="minorHAnsi" w:eastAsiaTheme="minorEastAsia" w:hAnsiTheme="minorHAnsi"/>
                <w:bCs/>
                <w:szCs w:val="20"/>
              </w:rPr>
              <w:t xml:space="preserve"> and </w:t>
            </w:r>
            <w:proofErr w:type="spellStart"/>
            <w:r w:rsidR="007F60F4">
              <w:rPr>
                <w:rFonts w:asciiTheme="minorHAnsi" w:eastAsiaTheme="minorEastAsia" w:hAnsiTheme="minorHAnsi"/>
                <w:bCs/>
                <w:szCs w:val="20"/>
              </w:rPr>
              <w:t>pindices</w:t>
            </w:r>
            <w:proofErr w:type="spellEnd"/>
            <w:r w:rsidR="007F60F4">
              <w:rPr>
                <w:rFonts w:asciiTheme="minorHAnsi" w:eastAsiaTheme="minorEastAsia" w:hAnsiTheme="minorHAnsi"/>
                <w:bCs/>
                <w:szCs w:val="20"/>
              </w:rPr>
              <w:t>.</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000000" w:rsidP="00AB7CFE">
            <w:pPr>
              <w:rPr>
                <w:rFonts w:asciiTheme="minorHAnsi" w:eastAsiaTheme="minorEastAsia" w:hAnsiTheme="minorHAnsi"/>
                <w:bCs/>
                <w:szCs w:val="20"/>
              </w:rPr>
            </w:pPr>
            <w:hyperlink r:id="rId69" w:anchor="234-Whitespace" w:history="1">
              <w:r w:rsidR="00AB7CFE"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8E4E98">
            <w:pPr>
              <w:pStyle w:val="ListParagraph"/>
              <w:numPr>
                <w:ilvl w:val="0"/>
                <w:numId w:val="14"/>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5E0E7258"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8E4E98">
            <w:pPr>
              <w:pStyle w:val="ListParagraph"/>
              <w:numPr>
                <w:ilvl w:val="0"/>
                <w:numId w:val="14"/>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 + texture</w:t>
            </w:r>
          </w:p>
          <w:p w14:paraId="71F06C52" w14:textId="634A746E"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 xml:space="preserve">texture + </w:t>
            </w: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CG = </w:t>
            </w:r>
            <w:proofErr w:type="spellStart"/>
            <w:r w:rsidRPr="00B142E0">
              <w:rPr>
                <w:rFonts w:asciiTheme="minorHAnsi" w:eastAsiaTheme="minorEastAsia" w:hAnsiTheme="minorHAnsi"/>
                <w:bCs/>
                <w:szCs w:val="20"/>
              </w:rPr>
              <w:t>Colorgroup</w:t>
            </w:r>
            <w:proofErr w:type="spellEnd"/>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MP = </w:t>
            </w:r>
            <w:proofErr w:type="spellStart"/>
            <w:r w:rsidRPr="00B142E0">
              <w:rPr>
                <w:rFonts w:asciiTheme="minorHAnsi" w:eastAsiaTheme="minorEastAsia" w:hAnsiTheme="minorHAnsi"/>
                <w:bCs/>
                <w:szCs w:val="20"/>
              </w:rPr>
              <w:t>Multiproperties</w:t>
            </w:r>
            <w:proofErr w:type="spellEnd"/>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w:t>
            </w:r>
            <w:proofErr w:type="spellStart"/>
            <w:r w:rsidR="000F75CF" w:rsidRPr="00B142E0">
              <w:rPr>
                <w:rFonts w:asciiTheme="minorHAnsi" w:eastAsiaTheme="minorEastAsia" w:hAnsiTheme="minorHAnsi"/>
                <w:bCs/>
                <w:szCs w:val="20"/>
              </w:rPr>
              <w:t>uv</w:t>
            </w:r>
            <w:proofErr w:type="spellEnd"/>
            <w:r w:rsidR="000F75CF" w:rsidRPr="00B142E0">
              <w:rPr>
                <w:rFonts w:asciiTheme="minorHAnsi" w:eastAsiaTheme="minorEastAsia" w:hAnsiTheme="minorHAnsi"/>
                <w:bCs/>
                <w:szCs w:val="20"/>
              </w:rPr>
              <w:t xml:space="preserve">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w:t>
            </w:r>
            <w:proofErr w:type="spellStart"/>
            <w:r w:rsidR="00AC5251" w:rsidRPr="00B142E0">
              <w:rPr>
                <w:rFonts w:asciiTheme="minorHAnsi" w:eastAsiaTheme="minorEastAsia" w:hAnsiTheme="minorHAnsi"/>
                <w:bCs/>
                <w:szCs w:val="20"/>
              </w:rPr>
              <w:t>uv</w:t>
            </w:r>
            <w:proofErr w:type="spellEnd"/>
            <w:r w:rsidR="00AC5251" w:rsidRPr="00B142E0">
              <w:rPr>
                <w:rFonts w:asciiTheme="minorHAnsi" w:eastAsiaTheme="minorEastAsia" w:hAnsiTheme="minorHAnsi"/>
                <w:bCs/>
                <w:szCs w:val="20"/>
              </w:rPr>
              <w:t xml:space="preserve">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NO = None (presumes tex2coord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r w:rsidR="00C038E0" w:rsidRPr="00B142E0">
              <w:rPr>
                <w:rFonts w:asciiTheme="minorHAnsi" w:eastAsiaTheme="minorEastAsia" w:hAnsiTheme="minorHAnsi"/>
                <w:bCs/>
                <w:szCs w:val="20"/>
              </w:rPr>
              <w:t xml:space="preserve"> – One or both </w:t>
            </w:r>
            <w:proofErr w:type="spellStart"/>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w:t>
            </w:r>
            <w:proofErr w:type="spellEnd"/>
            <w:r w:rsidR="00AD3AED" w:rsidRPr="00B142E0">
              <w:rPr>
                <w:rFonts w:asciiTheme="minorHAnsi" w:eastAsiaTheme="minorEastAsia" w:hAnsiTheme="minorHAnsi"/>
                <w:bCs/>
                <w:szCs w:val="20"/>
              </w:rPr>
              <w:t xml:space="preserve">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DF776B"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w:t>
            </w:r>
            <w:proofErr w:type="gramStart"/>
            <w:r w:rsidRPr="004461AF">
              <w:rPr>
                <w:rFonts w:asciiTheme="minorHAnsi" w:hAnsiTheme="minorHAnsi" w:cstheme="minorHAnsi"/>
                <w:szCs w:val="20"/>
                <w:lang w:val="es-ES_tradnl"/>
              </w:rPr>
              <w:t>NO</w:t>
            </w:r>
            <w:r w:rsidR="0079053F" w:rsidRPr="004461AF">
              <w:rPr>
                <w:rFonts w:asciiTheme="minorHAnsi" w:hAnsiTheme="minorHAnsi" w:cstheme="minorHAnsi"/>
                <w:szCs w:val="20"/>
                <w:lang w:val="es-ES_tradnl"/>
              </w:rPr>
              <w:t>(</w:t>
            </w:r>
            <w:proofErr w:type="gramEnd"/>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000000" w:rsidP="00AB7CFE">
            <w:pPr>
              <w:rPr>
                <w:rFonts w:asciiTheme="minorHAnsi" w:eastAsiaTheme="minorEastAsia" w:hAnsiTheme="minorHAnsi"/>
                <w:bCs/>
                <w:szCs w:val="20"/>
              </w:rPr>
            </w:pPr>
            <w:hyperlink r:id="rId70" w:anchor="Chapter-6-Texture-2d" w:history="1">
              <w:r w:rsidR="00AB7CFE"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71"/>
        <w:gridCol w:w="1118"/>
        <w:gridCol w:w="1008"/>
        <w:gridCol w:w="1001"/>
        <w:gridCol w:w="963"/>
        <w:gridCol w:w="982"/>
        <w:gridCol w:w="1008"/>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TextureGroup</w:t>
            </w:r>
            <w:proofErr w:type="spellEnd"/>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 xml:space="preserve">nfigurations using </w:t>
      </w:r>
      <w:proofErr w:type="spellStart"/>
      <w:r w:rsidR="00576D54">
        <w:rPr>
          <w:rFonts w:eastAsiaTheme="majorEastAsia" w:cstheme="majorBidi"/>
          <w:bCs/>
          <w:sz w:val="18"/>
          <w:szCs w:val="18"/>
        </w:rPr>
        <w:t>png</w:t>
      </w:r>
      <w:proofErr w:type="spellEnd"/>
      <w:r w:rsidR="00576D54">
        <w:rPr>
          <w:rFonts w:eastAsiaTheme="majorEastAsia" w:cstheme="majorBidi"/>
          <w:bCs/>
          <w:sz w:val="18"/>
          <w:szCs w:val="18"/>
        </w:rPr>
        <w:t xml:space="preserve">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pbspeculardisplayproperties</w:t>
            </w:r>
            <w:proofErr w:type="spellEnd"/>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pbmetallicdisplayproperties</w:t>
            </w:r>
            <w:proofErr w:type="spellEnd"/>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pbmetallictexturedisplayproperties</w:t>
            </w:r>
            <w:proofErr w:type="spellEnd"/>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pbspeculartexturedisplayproperties</w:t>
            </w:r>
            <w:proofErr w:type="spellEnd"/>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r>
              <w:rPr>
                <w:rFonts w:asciiTheme="minorHAnsi" w:eastAsiaTheme="minorEastAsia" w:hAnsiTheme="minorHAnsi"/>
                <w:bCs/>
                <w:szCs w:val="20"/>
              </w:rPr>
              <w:t xml:space="preserve"> with </w:t>
            </w:r>
            <w:proofErr w:type="spellStart"/>
            <w:r>
              <w:rPr>
                <w:rFonts w:asciiTheme="minorHAnsi" w:eastAsiaTheme="minorEastAsia" w:hAnsiTheme="minorHAnsi"/>
                <w:bCs/>
                <w:szCs w:val="20"/>
              </w:rPr>
              <w:t>multiproperties</w:t>
            </w:r>
            <w:proofErr w:type="spellEnd"/>
            <w:r>
              <w:rPr>
                <w:rFonts w:asciiTheme="minorHAnsi" w:eastAsiaTheme="minorEastAsia" w:hAnsiTheme="minorHAnsi"/>
                <w:bCs/>
                <w:szCs w:val="20"/>
              </w:rPr>
              <w:t xml:space="preserve"> “stamp” over </w:t>
            </w:r>
            <w:proofErr w:type="spellStart"/>
            <w:r>
              <w:rPr>
                <w:rFonts w:asciiTheme="minorHAnsi" w:eastAsiaTheme="minorEastAsia" w:hAnsiTheme="minorHAnsi"/>
                <w:bCs/>
                <w:szCs w:val="20"/>
              </w:rPr>
              <w:t>transparacy</w:t>
            </w:r>
            <w:proofErr w:type="spellEnd"/>
            <w:r>
              <w:rPr>
                <w:rFonts w:asciiTheme="minorHAnsi" w:eastAsiaTheme="minorEastAsia" w:hAnsiTheme="minorHAnsi"/>
                <w:bCs/>
                <w:szCs w:val="20"/>
              </w:rPr>
              <w:t>.</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 xml:space="preserve">Exercise </w:t>
            </w:r>
            <w:proofErr w:type="spellStart"/>
            <w:r>
              <w:rPr>
                <w:rFonts w:asciiTheme="minorHAnsi" w:hAnsiTheme="minorHAnsi"/>
                <w:szCs w:val="20"/>
              </w:rPr>
              <w:t>blendmethods</w:t>
            </w:r>
            <w:proofErr w:type="spellEnd"/>
            <w:r>
              <w:rPr>
                <w:rFonts w:asciiTheme="minorHAnsi" w:hAnsiTheme="minorHAnsi"/>
                <w:szCs w:val="20"/>
              </w:rPr>
              <w:t xml:space="preserve"> in a variety of permutations of </w:t>
            </w:r>
            <w:proofErr w:type="spellStart"/>
            <w:r>
              <w:rPr>
                <w:rFonts w:asciiTheme="minorHAnsi" w:hAnsiTheme="minorHAnsi"/>
                <w:szCs w:val="20"/>
              </w:rPr>
              <w:t>colorgroup</w:t>
            </w:r>
            <w:proofErr w:type="spellEnd"/>
            <w:r>
              <w:rPr>
                <w:rFonts w:asciiTheme="minorHAnsi" w:hAnsiTheme="minorHAnsi"/>
                <w:szCs w:val="20"/>
              </w:rPr>
              <w:t xml:space="preserve">, texture, any </w:t>
            </w:r>
            <w:proofErr w:type="spellStart"/>
            <w:r>
              <w:rPr>
                <w:rFonts w:asciiTheme="minorHAnsi" w:hAnsiTheme="minorHAnsi"/>
                <w:szCs w:val="20"/>
              </w:rPr>
              <w:t>tylestyle</w:t>
            </w:r>
            <w:proofErr w:type="spellEnd"/>
            <w:r>
              <w:rPr>
                <w:rFonts w:asciiTheme="minorHAnsi" w:hAnsiTheme="minorHAnsi"/>
                <w:szCs w:val="20"/>
              </w:rPr>
              <w:t xml:space="preserv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 xml:space="preserve">Characteristics combinations </w:t>
      </w:r>
      <w:proofErr w:type="gramStart"/>
      <w:r w:rsidRPr="005E0BC7">
        <w:rPr>
          <w:rFonts w:asciiTheme="minorHAnsi" w:eastAsiaTheme="majorEastAsia" w:hAnsiTheme="minorHAnsi" w:cstheme="minorHAnsi"/>
          <w:b/>
          <w:bCs/>
          <w:szCs w:val="20"/>
        </w:rPr>
        <w:t>uses</w:t>
      </w:r>
      <w:proofErr w:type="gramEnd"/>
      <w:r w:rsidRPr="005E0BC7">
        <w:rPr>
          <w:rFonts w:asciiTheme="minorHAnsi" w:eastAsiaTheme="majorEastAsia" w:hAnsiTheme="minorHAnsi" w:cstheme="minorHAnsi"/>
          <w:b/>
          <w:bCs/>
          <w:szCs w:val="20"/>
        </w:rPr>
        <w:t xml:space="preserve">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 xml:space="preserve">Test case to illustrate impact of not converting to linear RBG space prior to alpha blending. If the render to not covert to linear space the image </w:t>
            </w:r>
            <w:proofErr w:type="gramStart"/>
            <w:r>
              <w:rPr>
                <w:rFonts w:asciiTheme="minorHAnsi" w:hAnsiTheme="minorHAnsi" w:cstheme="minorHAnsi"/>
                <w:szCs w:val="20"/>
              </w:rPr>
              <w:t>will</w:t>
            </w:r>
            <w:proofErr w:type="gramEnd"/>
            <w:r>
              <w:rPr>
                <w:rFonts w:asciiTheme="minorHAnsi" w:hAnsiTheme="minorHAnsi" w:cstheme="minorHAnsi"/>
                <w:szCs w:val="20"/>
              </w:rPr>
              <w:t xml:space="preserve">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43" w:name="_Toc162180993"/>
      <w:r w:rsidRPr="00A55754">
        <w:t xml:space="preserve">Negative </w:t>
      </w:r>
      <w:r w:rsidR="00A954BA" w:rsidRPr="00A55754">
        <w:t xml:space="preserve">Material </w:t>
      </w:r>
      <w:r w:rsidRPr="00A55754">
        <w:t>Extension Test Cases</w:t>
      </w:r>
      <w:bookmarkEnd w:id="43"/>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000000" w:rsidP="00AB7CFE">
            <w:pPr>
              <w:rPr>
                <w:rFonts w:asciiTheme="minorHAnsi" w:eastAsiaTheme="minorEastAsia" w:hAnsiTheme="minorHAnsi"/>
                <w:b/>
                <w:bCs/>
                <w:szCs w:val="20"/>
              </w:rPr>
            </w:pPr>
            <w:hyperlink r:id="rId71" w:anchor="Chapter-4-Object-Resources" w:history="1">
              <w:r w:rsidR="00AB7CFE"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 xml:space="preserve">Duplicate </w:t>
            </w:r>
            <w:proofErr w:type="spellStart"/>
            <w:r w:rsidR="0049605A">
              <w:rPr>
                <w:rFonts w:asciiTheme="minorHAnsi" w:eastAsia="Calibri" w:hAnsiTheme="minorHAnsi" w:cs="Calibri"/>
                <w:szCs w:val="20"/>
              </w:rPr>
              <w:t>colorgroup</w:t>
            </w:r>
            <w:proofErr w:type="spellEnd"/>
            <w:r w:rsidR="0049605A">
              <w:rPr>
                <w:rFonts w:asciiTheme="minorHAnsi" w:eastAsia="Calibri" w:hAnsiTheme="minorHAnsi" w:cs="Calibri"/>
                <w:szCs w:val="20"/>
              </w:rPr>
              <w:t xml:space="preserve">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w:t>
            </w:r>
            <w:proofErr w:type="spellStart"/>
            <w:r>
              <w:rPr>
                <w:rFonts w:asciiTheme="minorHAnsi" w:hAnsiTheme="minorHAnsi"/>
                <w:szCs w:val="20"/>
              </w:rPr>
              <w:t>mult</w:t>
            </w:r>
            <w:r w:rsidR="00B142E0">
              <w:rPr>
                <w:rFonts w:asciiTheme="minorHAnsi" w:hAnsiTheme="minorHAnsi"/>
                <w:szCs w:val="20"/>
              </w:rPr>
              <w:t>iproperties</w:t>
            </w:r>
            <w:proofErr w:type="spellEnd"/>
            <w:r w:rsidR="00B142E0">
              <w:rPr>
                <w:rFonts w:asciiTheme="minorHAnsi" w:hAnsiTheme="minorHAnsi"/>
                <w:szCs w:val="20"/>
              </w:rPr>
              <w:t xml:space="preserve">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000000" w:rsidP="00AB7CFE">
            <w:pPr>
              <w:rPr>
                <w:rFonts w:asciiTheme="minorHAnsi" w:eastAsiaTheme="minorEastAsia" w:hAnsiTheme="minorHAnsi"/>
                <w:b/>
                <w:bCs/>
                <w:szCs w:val="20"/>
              </w:rPr>
            </w:pPr>
            <w:hyperlink r:id="rId72" w:anchor="Chapter-5-Material-Resources" w:history="1">
              <w:r w:rsidR="00AB7CFE"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proofErr w:type="spellStart"/>
      <w:r w:rsidR="00427C3B">
        <w:t>Multipro</w:t>
      </w:r>
      <w:r w:rsidR="005D4A6F">
        <w:t>p</w:t>
      </w:r>
      <w:r w:rsidR="00427C3B">
        <w:t>erties</w:t>
      </w:r>
      <w:proofErr w:type="spellEnd"/>
      <w:r w:rsidR="00427C3B">
        <w:t xml:space="preserve"> </w:t>
      </w:r>
      <w:proofErr w:type="spellStart"/>
      <w:r w:rsidR="005D4A6F">
        <w:t>pids</w:t>
      </w:r>
      <w:proofErr w:type="spellEnd"/>
      <w:r w:rsidR="005D4A6F">
        <w:t xml:space="preserve">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 xml:space="preserve">Verify that the printer rejects multiple </w:t>
            </w:r>
            <w:proofErr w:type="spellStart"/>
            <w:r>
              <w:rPr>
                <w:rFonts w:asciiTheme="minorHAnsi" w:hAnsiTheme="minorHAnsi"/>
                <w:szCs w:val="20"/>
              </w:rPr>
              <w:t>colorgroup</w:t>
            </w:r>
            <w:proofErr w:type="spellEnd"/>
            <w:r>
              <w:rPr>
                <w:rFonts w:asciiTheme="minorHAnsi" w:hAnsiTheme="minorHAnsi"/>
                <w:szCs w:val="20"/>
              </w:rPr>
              <w:t xml:space="preserve"> references </w:t>
            </w:r>
            <w:proofErr w:type="spellStart"/>
            <w:r>
              <w:rPr>
                <w:rFonts w:asciiTheme="minorHAnsi" w:hAnsiTheme="minorHAnsi"/>
                <w:szCs w:val="20"/>
              </w:rPr>
              <w:t>multiproperties</w:t>
            </w:r>
            <w:proofErr w:type="spellEnd"/>
            <w:r>
              <w:rPr>
                <w:rFonts w:asciiTheme="minorHAnsi" w:hAnsiTheme="minorHAnsi"/>
                <w:szCs w:val="20"/>
              </w:rPr>
              <w:t xml:space="preserve"> and ignores the use of another </w:t>
            </w:r>
            <w:proofErr w:type="spellStart"/>
            <w:r>
              <w:rPr>
                <w:rFonts w:asciiTheme="minorHAnsi" w:hAnsiTheme="minorHAnsi"/>
                <w:szCs w:val="20"/>
              </w:rPr>
              <w:t>multiproperties</w:t>
            </w:r>
            <w:proofErr w:type="spellEnd"/>
            <w:r>
              <w:rPr>
                <w:rFonts w:asciiTheme="minorHAnsi" w:hAnsiTheme="minorHAnsi"/>
                <w:szCs w:val="20"/>
              </w:rPr>
              <w:t xml:space="preserve"> as part of a </w:t>
            </w:r>
            <w:proofErr w:type="spellStart"/>
            <w:r>
              <w:rPr>
                <w:rFonts w:asciiTheme="minorHAnsi" w:hAnsiTheme="minorHAnsi"/>
                <w:szCs w:val="20"/>
              </w:rPr>
              <w:t>multiproperties</w:t>
            </w:r>
            <w:proofErr w:type="spellEnd"/>
            <w:r>
              <w:rPr>
                <w:rFonts w:asciiTheme="minorHAnsi" w:hAnsiTheme="minorHAnsi"/>
                <w:szCs w:val="20"/>
              </w:rPr>
              <w:t xml:space="preserve"> </w:t>
            </w:r>
            <w:proofErr w:type="spellStart"/>
            <w:r>
              <w:rPr>
                <w:rFonts w:asciiTheme="minorHAnsi" w:hAnsiTheme="minorHAnsi"/>
                <w:szCs w:val="20"/>
              </w:rPr>
              <w:t>pids</w:t>
            </w:r>
            <w:proofErr w:type="spellEnd"/>
            <w:r>
              <w:rPr>
                <w:rFonts w:asciiTheme="minorHAnsi" w:hAnsiTheme="minorHAnsi"/>
                <w:szCs w:val="20"/>
              </w:rPr>
              <w:t xml:space="preserve">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 xml:space="preserve">Include two </w:t>
            </w:r>
            <w:proofErr w:type="spellStart"/>
            <w:r w:rsidR="005D4A6F" w:rsidRPr="005D4A6F">
              <w:rPr>
                <w:rFonts w:asciiTheme="minorHAnsi" w:eastAsiaTheme="minorEastAsia" w:hAnsiTheme="minorHAnsi"/>
                <w:bCs/>
                <w:szCs w:val="20"/>
              </w:rPr>
              <w:t>colorgroup</w:t>
            </w:r>
            <w:proofErr w:type="spellEnd"/>
            <w:r w:rsidR="005D4A6F" w:rsidRPr="005D4A6F">
              <w:rPr>
                <w:rFonts w:asciiTheme="minorHAnsi" w:eastAsiaTheme="minorEastAsia" w:hAnsiTheme="minorHAnsi"/>
                <w:bCs/>
                <w:szCs w:val="20"/>
              </w:rPr>
              <w:t xml:space="preserve"> references in </w:t>
            </w:r>
            <w:proofErr w:type="spellStart"/>
            <w:r w:rsidR="005D4A6F" w:rsidRPr="005D4A6F">
              <w:rPr>
                <w:rFonts w:asciiTheme="minorHAnsi" w:eastAsiaTheme="minorEastAsia" w:hAnsiTheme="minorHAnsi"/>
                <w:bCs/>
                <w:szCs w:val="20"/>
              </w:rPr>
              <w:t>multiproperties</w:t>
            </w:r>
            <w:proofErr w:type="spellEnd"/>
            <w:r w:rsidR="005D4A6F" w:rsidRPr="005D4A6F">
              <w:rPr>
                <w:rFonts w:asciiTheme="minorHAnsi" w:eastAsiaTheme="minorEastAsia" w:hAnsiTheme="minorHAnsi"/>
                <w:bCs/>
                <w:szCs w:val="20"/>
              </w:rPr>
              <w:t xml:space="preserve"> </w:t>
            </w:r>
            <w:proofErr w:type="spellStart"/>
            <w:r w:rsidR="005D4A6F" w:rsidRPr="005D4A6F">
              <w:rPr>
                <w:rFonts w:asciiTheme="minorHAnsi" w:eastAsiaTheme="minorEastAsia" w:hAnsiTheme="minorHAnsi"/>
                <w:bCs/>
                <w:szCs w:val="20"/>
              </w:rPr>
              <w:t>pids</w:t>
            </w:r>
            <w:proofErr w:type="spellEnd"/>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8E4E98">
            <w:pPr>
              <w:pStyle w:val="ListParagraph"/>
              <w:numPr>
                <w:ilvl w:val="0"/>
                <w:numId w:val="8"/>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 xml:space="preserve">Include references to another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group in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w:t>
            </w:r>
            <w:proofErr w:type="spellStart"/>
            <w:r w:rsidR="005D4A6F" w:rsidRPr="00E7471F">
              <w:rPr>
                <w:rFonts w:asciiTheme="minorHAnsi" w:eastAsiaTheme="minorEastAsia" w:hAnsiTheme="minorHAnsi"/>
                <w:bCs/>
                <w:szCs w:val="20"/>
              </w:rPr>
              <w:t>pids</w:t>
            </w:r>
            <w:proofErr w:type="spellEnd"/>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proofErr w:type="spellStart"/>
            <w:r w:rsidR="00DF1FBF" w:rsidRPr="00E7471F">
              <w:rPr>
                <w:rFonts w:asciiTheme="minorHAnsi" w:eastAsiaTheme="minorEastAsia" w:hAnsiTheme="minorHAnsi"/>
                <w:bCs/>
                <w:szCs w:val="20"/>
              </w:rPr>
              <w:t>basematerials</w:t>
            </w:r>
            <w:proofErr w:type="spellEnd"/>
            <w:r w:rsidR="00DF1FBF" w:rsidRPr="00E7471F">
              <w:rPr>
                <w:rFonts w:asciiTheme="minorHAnsi" w:eastAsiaTheme="minorEastAsia" w:hAnsiTheme="minorHAnsi"/>
                <w:bCs/>
                <w:szCs w:val="20"/>
              </w:rPr>
              <w:t xml:space="preserve"> as layer 2 of </w:t>
            </w:r>
            <w:proofErr w:type="spellStart"/>
            <w:r w:rsidR="00DF1FBF" w:rsidRPr="00E7471F">
              <w:rPr>
                <w:rFonts w:asciiTheme="minorHAnsi" w:eastAsiaTheme="minorEastAsia" w:hAnsiTheme="minorHAnsi"/>
                <w:bCs/>
                <w:szCs w:val="20"/>
              </w:rPr>
              <w:t>multiproperties</w:t>
            </w:r>
            <w:proofErr w:type="spellEnd"/>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 xml:space="preserve">03 – </w:t>
            </w:r>
            <w:proofErr w:type="spellStart"/>
            <w:r>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as bot layer 1 and 2 of </w:t>
            </w:r>
            <w:proofErr w:type="spellStart"/>
            <w:r>
              <w:rPr>
                <w:rFonts w:asciiTheme="minorHAnsi" w:eastAsiaTheme="minorEastAsia" w:hAnsiTheme="minorHAnsi"/>
                <w:bCs/>
                <w:szCs w:val="20"/>
              </w:rPr>
              <w:t>multiproperies</w:t>
            </w:r>
            <w:proofErr w:type="spellEnd"/>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896F2F"/>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w:t>
            </w:r>
            <w:proofErr w:type="spellStart"/>
            <w:r w:rsidR="00130FD1" w:rsidRPr="00130FD1">
              <w:rPr>
                <w:rFonts w:asciiTheme="minorHAnsi" w:eastAsia="Calibri" w:hAnsiTheme="minorHAnsi" w:cs="Calibri"/>
                <w:szCs w:val="20"/>
              </w:rPr>
              <w:t>rels</w:t>
            </w:r>
            <w:proofErr w:type="spellEnd"/>
            <w:r w:rsidR="00130FD1" w:rsidRPr="00130FD1">
              <w:rPr>
                <w:rFonts w:asciiTheme="minorHAnsi" w:eastAsia="Calibri" w:hAnsiTheme="minorHAnsi" w:cs="Calibri"/>
                <w:szCs w:val="20"/>
              </w:rPr>
              <w:t xml:space="preserve">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r w:rsidR="0097716F">
              <w:rPr>
                <w:rFonts w:asciiTheme="minorHAnsi" w:eastAsia="Calibri" w:hAnsiTheme="minorHAnsi" w:cs="Calibri"/>
                <w:szCs w:val="20"/>
              </w:rPr>
              <w:t>in .</w:t>
            </w:r>
            <w:proofErr w:type="spellStart"/>
            <w:r w:rsidR="0097716F">
              <w:rPr>
                <w:rFonts w:asciiTheme="minorHAnsi" w:eastAsia="Calibri" w:hAnsiTheme="minorHAnsi" w:cs="Calibri"/>
                <w:szCs w:val="20"/>
              </w:rPr>
              <w:t>rels</w:t>
            </w:r>
            <w:proofErr w:type="spellEnd"/>
            <w:r w:rsidR="0097716F">
              <w:rPr>
                <w:rFonts w:asciiTheme="minorHAnsi" w:eastAsia="Calibri" w:hAnsiTheme="minorHAnsi" w:cs="Calibri"/>
                <w:szCs w:val="20"/>
              </w:rPr>
              <w:t xml:space="preserve">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000000" w:rsidP="00AB7CFE">
            <w:pPr>
              <w:rPr>
                <w:rFonts w:asciiTheme="minorHAnsi" w:eastAsiaTheme="minorEastAsia" w:hAnsiTheme="minorHAnsi"/>
                <w:b/>
                <w:bCs/>
                <w:szCs w:val="20"/>
              </w:rPr>
            </w:pPr>
            <w:hyperlink r:id="rId73" w:anchor="Chapter-6-Texture-2d" w:history="1">
              <w:r w:rsidR="00AB7CFE"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w:t>
            </w:r>
            <w:proofErr w:type="spellStart"/>
            <w:r w:rsidRPr="00C4446E">
              <w:rPr>
                <w:rFonts w:asciiTheme="minorHAnsi" w:eastAsiaTheme="minorEastAsia" w:hAnsiTheme="minorHAnsi"/>
                <w:bCs/>
                <w:szCs w:val="20"/>
              </w:rPr>
              <w:t>colorgroup</w:t>
            </w:r>
            <w:proofErr w:type="spellEnd"/>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w:t>
            </w:r>
            <w:r w:rsidR="005B2DB8">
              <w:rPr>
                <w:rFonts w:asciiTheme="minorHAnsi" w:eastAsiaTheme="minorEastAsia" w:hAnsiTheme="minorHAnsi"/>
                <w:bCs/>
                <w:szCs w:val="20"/>
              </w:rPr>
              <w:t xml:space="preserve">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xml:space="preserve">, object (This is invalid), texture2d,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xml:space="preserve">, object. There should be no forward </w:t>
            </w:r>
            <w:proofErr w:type="gramStart"/>
            <w:r w:rsidR="005B2DB8" w:rsidRPr="005B2DB8">
              <w:rPr>
                <w:rFonts w:asciiTheme="minorHAnsi" w:eastAsiaTheme="minorEastAsia" w:hAnsiTheme="minorHAnsi"/>
                <w:bCs/>
                <w:szCs w:val="20"/>
              </w:rPr>
              <w:t>references</w:t>
            </w:r>
            <w:proofErr w:type="gramEnd"/>
            <w:r w:rsidR="005B2DB8" w:rsidRPr="005B2DB8">
              <w:rPr>
                <w:rFonts w:asciiTheme="minorHAnsi" w:eastAsiaTheme="minorEastAsia" w:hAnsiTheme="minorHAnsi"/>
                <w:bCs/>
                <w:szCs w:val="20"/>
              </w:rPr>
              <w:t xml:space="preserve">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896F2F">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proofErr w:type="spellStart"/>
            <w:r w:rsidR="00B546E7">
              <w:rPr>
                <w:rFonts w:asciiTheme="minorHAnsi" w:eastAsia="Calibri" w:hAnsiTheme="minorHAnsi" w:cs="Calibri"/>
                <w:szCs w:val="20"/>
              </w:rPr>
              <w:t>colorgroup</w:t>
            </w:r>
            <w:proofErr w:type="spellEnd"/>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w:t>
            </w:r>
            <w:proofErr w:type="spellStart"/>
            <w:r w:rsidR="00AC3074" w:rsidRPr="007B24BE">
              <w:rPr>
                <w:rFonts w:asciiTheme="minorHAnsi" w:eastAsiaTheme="minorEastAsia" w:hAnsiTheme="minorHAnsi"/>
                <w:bCs/>
                <w:szCs w:val="20"/>
              </w:rPr>
              <w:t>mu</w:t>
            </w:r>
            <w:r w:rsidR="00653309">
              <w:rPr>
                <w:rFonts w:asciiTheme="minorHAnsi" w:eastAsiaTheme="minorEastAsia" w:hAnsiTheme="minorHAnsi"/>
                <w:bCs/>
                <w:szCs w:val="20"/>
              </w:rPr>
              <w:t>ltiproperties</w:t>
            </w:r>
            <w:proofErr w:type="spellEnd"/>
            <w:r w:rsidR="00653309">
              <w:rPr>
                <w:rFonts w:asciiTheme="minorHAnsi" w:eastAsiaTheme="minorEastAsia" w:hAnsiTheme="minorHAnsi"/>
                <w:bCs/>
                <w:szCs w:val="20"/>
              </w:rPr>
              <w:t xml:space="preserve"> </w:t>
            </w:r>
            <w:proofErr w:type="spellStart"/>
            <w:r w:rsidR="00653309">
              <w:rPr>
                <w:rFonts w:asciiTheme="minorHAnsi" w:eastAsiaTheme="minorEastAsia" w:hAnsiTheme="minorHAnsi"/>
                <w:bCs/>
                <w:szCs w:val="20"/>
              </w:rPr>
              <w:t>pids</w:t>
            </w:r>
            <w:proofErr w:type="spellEnd"/>
            <w:r w:rsidR="00653309">
              <w:rPr>
                <w:rFonts w:asciiTheme="minorHAnsi" w:eastAsiaTheme="minorEastAsia" w:hAnsiTheme="minorHAnsi"/>
                <w:bCs/>
                <w:szCs w:val="20"/>
              </w:rPr>
              <w:t xml:space="preserve">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w:t>
            </w:r>
            <w:proofErr w:type="spellStart"/>
            <w:r w:rsidR="00AC3074" w:rsidRPr="007B24BE">
              <w:rPr>
                <w:rFonts w:asciiTheme="minorHAnsi" w:eastAsiaTheme="minorEastAsia" w:hAnsiTheme="minorHAnsi"/>
                <w:bCs/>
                <w:szCs w:val="20"/>
              </w:rPr>
              <w:t>textid</w:t>
            </w:r>
            <w:proofErr w:type="spellEnd"/>
            <w:r w:rsidR="00AC3074" w:rsidRPr="007B24BE">
              <w:rPr>
                <w:rFonts w:asciiTheme="minorHAnsi" w:eastAsiaTheme="minorEastAsia" w:hAnsiTheme="minorHAnsi"/>
                <w:bCs/>
                <w:szCs w:val="20"/>
              </w:rPr>
              <w:t>)</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xml:space="preserve">) index to color in </w:t>
            </w:r>
            <w:proofErr w:type="spellStart"/>
            <w:r w:rsidR="00AC3074"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proofErr w:type="spellStart"/>
            <w:r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 xml:space="preserve"> (</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a </w:t>
            </w:r>
            <w:proofErr w:type="spellStart"/>
            <w:r w:rsidR="00AC3074" w:rsidRPr="007B24BE">
              <w:rPr>
                <w:rFonts w:asciiTheme="minorHAnsi" w:eastAsiaTheme="minorEastAsia" w:hAnsiTheme="minorHAnsi"/>
                <w:bCs/>
                <w:szCs w:val="20"/>
              </w:rPr>
              <w:t>colorgroup</w:t>
            </w:r>
            <w:proofErr w:type="spellEnd"/>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multiproperties</w:t>
            </w:r>
            <w:proofErr w:type="spellEnd"/>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colorgroup</w:t>
            </w:r>
            <w:proofErr w:type="spellEnd"/>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w:t>
            </w:r>
            <w:proofErr w:type="spellStart"/>
            <w:r w:rsidRPr="007B24BE">
              <w:rPr>
                <w:rFonts w:asciiTheme="minorHAnsi" w:eastAsiaTheme="minorEastAsia" w:hAnsiTheme="minorHAnsi"/>
                <w:bCs/>
                <w:szCs w:val="20"/>
              </w:rPr>
              <w:t>multiproperties</w:t>
            </w:r>
            <w:proofErr w:type="spellEnd"/>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  Incorrect object </w:t>
            </w:r>
            <w:proofErr w:type="spellStart"/>
            <w:r w:rsidR="00AC3074" w:rsidRPr="007B24BE">
              <w:rPr>
                <w:rFonts w:asciiTheme="minorHAnsi" w:eastAsiaTheme="minorEastAsia" w:hAnsiTheme="minorHAnsi"/>
                <w:bCs/>
                <w:szCs w:val="20"/>
              </w:rPr>
              <w:t>pi</w:t>
            </w:r>
            <w:r w:rsidRPr="007B24BE">
              <w:rPr>
                <w:rFonts w:asciiTheme="minorHAnsi" w:eastAsiaTheme="minorEastAsia" w:hAnsiTheme="minorHAnsi"/>
                <w:bCs/>
                <w:szCs w:val="20"/>
              </w:rPr>
              <w:t>d</w:t>
            </w:r>
            <w:proofErr w:type="spellEnd"/>
            <w:r w:rsidRPr="007B24BE">
              <w:rPr>
                <w:rFonts w:asciiTheme="minorHAnsi" w:eastAsiaTheme="minorEastAsia" w:hAnsiTheme="minorHAnsi"/>
                <w:bCs/>
                <w:szCs w:val="20"/>
              </w:rPr>
              <w:t xml:space="preserve">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proofErr w:type="spellStart"/>
      <w:r w:rsidR="002B0427">
        <w:t>Misc</w:t>
      </w:r>
      <w:proofErr w:type="spellEnd"/>
      <w:r w:rsidR="002B0427">
        <w:t xml:space="preserve"> Path and </w:t>
      </w:r>
      <w:proofErr w:type="spellStart"/>
      <w:r w:rsidR="002B0427">
        <w:t>ContentType</w:t>
      </w:r>
      <w:proofErr w:type="spellEnd"/>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proofErr w:type="spellStart"/>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w:t>
            </w:r>
            <w:proofErr w:type="spellEnd"/>
            <w:r w:rsidR="002B0427" w:rsidRPr="002B0427">
              <w:rPr>
                <w:rFonts w:asciiTheme="minorHAnsi" w:eastAsiaTheme="minorEastAsia" w:hAnsiTheme="minorHAnsi"/>
                <w:bCs/>
                <w:szCs w:val="20"/>
              </w:rPr>
              <w:t xml:space="preserve"> attribute value (other than image/jpeg or image/</w:t>
            </w:r>
            <w:proofErr w:type="spellStart"/>
            <w:r w:rsidR="002B0427" w:rsidRPr="002B0427">
              <w:rPr>
                <w:rFonts w:asciiTheme="minorHAnsi" w:eastAsiaTheme="minorEastAsia" w:hAnsiTheme="minorHAnsi"/>
                <w:bCs/>
                <w:szCs w:val="20"/>
              </w:rPr>
              <w:t>png</w:t>
            </w:r>
            <w:proofErr w:type="spellEnd"/>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proofErr w:type="spellStart"/>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w:t>
            </w:r>
            <w:proofErr w:type="spellEnd"/>
            <w:r w:rsidRPr="002B0427">
              <w:rPr>
                <w:rFonts w:asciiTheme="minorHAnsi" w:eastAsiaTheme="minorEastAsia" w:hAnsiTheme="minorHAnsi"/>
                <w:bCs/>
                <w:szCs w:val="20"/>
              </w:rPr>
              <w:t xml:space="preserve"> attribute value (other than image/jpeg or image/</w:t>
            </w:r>
            <w:proofErr w:type="spellStart"/>
            <w:r w:rsidRPr="002B0427">
              <w:rPr>
                <w:rFonts w:asciiTheme="minorHAnsi" w:eastAsiaTheme="minorEastAsia" w:hAnsiTheme="minorHAnsi"/>
                <w:bCs/>
                <w:szCs w:val="20"/>
              </w:rPr>
              <w:t>png</w:t>
            </w:r>
            <w:proofErr w:type="spellEnd"/>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44" w:name="_Toc162180994"/>
      <w:r>
        <w:lastRenderedPageBreak/>
        <w:t xml:space="preserve">Positive </w:t>
      </w:r>
      <w:r w:rsidR="002C4BC7">
        <w:t>Production Extension Test Cases</w:t>
      </w:r>
      <w:bookmarkEnd w:id="44"/>
      <w:r w:rsidR="00B928BB">
        <w:t xml:space="preserve"> </w:t>
      </w:r>
    </w:p>
    <w:p w14:paraId="5FCF65BC" w14:textId="77777777" w:rsidR="00EA12CA" w:rsidRDefault="00EA12CA" w:rsidP="00EA12CA">
      <w:r>
        <w:t xml:space="preserve">The table below maps the possible permutations of parts and XML objects required to traverse from the </w:t>
      </w:r>
      <w:proofErr w:type="spellStart"/>
      <w:r>
        <w:t>StartPart</w:t>
      </w:r>
      <w:proofErr w:type="spellEnd"/>
      <w:r>
        <w:t xml:space="preserve">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Only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w:t>
            </w:r>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Attr</w:t>
            </w:r>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Remote Sliceref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Remote Sliceref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2CE164CC" w:rsidR="00EA12CA" w:rsidRDefault="00EA12CA" w:rsidP="00EA12CA">
      <w:pPr>
        <w:pStyle w:val="Heading3"/>
        <w:ind w:left="1440"/>
      </w:pPr>
      <w:r>
        <w:lastRenderedPageBreak/>
        <w:t xml:space="preserve"> </w:t>
      </w:r>
      <w:bookmarkStart w:id="45" w:name="_Toc517687772"/>
      <w:r>
        <w:t>PP_</w:t>
      </w:r>
      <w:r w:rsidR="00935CCA">
        <w:t>0</w:t>
      </w:r>
      <w:r>
        <w:t>7</w:t>
      </w:r>
      <w:r w:rsidRPr="0056587D">
        <w:t>0</w:t>
      </w:r>
      <w:r>
        <w:t>1</w:t>
      </w:r>
      <w:r w:rsidRPr="0056587D">
        <w:t xml:space="preserve"> </w:t>
      </w:r>
      <w:r>
        <w:t>Object and Slice Mapping</w:t>
      </w:r>
      <w:bookmarkEnd w:id="45"/>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 xml:space="preserve">Construct sliced 3MF test files that iterate through the possible mapping relationships between Build Items, Objects, Components, and Slice Stacks. This will require slicing </w:t>
            </w:r>
            <w:proofErr w:type="gramStart"/>
            <w:r w:rsidRPr="71FECA1E">
              <w:rPr>
                <w:rFonts w:asciiTheme="minorHAnsi" w:eastAsiaTheme="minorEastAsia" w:hAnsiTheme="minorHAnsi"/>
              </w:rPr>
              <w:t>a number of</w:t>
            </w:r>
            <w:proofErr w:type="gramEnd"/>
            <w:r w:rsidRPr="71FECA1E">
              <w:rPr>
                <w:rFonts w:asciiTheme="minorHAnsi" w:eastAsiaTheme="minorEastAsia" w:hAnsiTheme="minorHAnsi"/>
              </w:rPr>
              <w:t xml:space="preserve">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DF776B"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000000" w:rsidP="00AB7CFE">
            <w:pPr>
              <w:rPr>
                <w:rFonts w:asciiTheme="minorHAnsi" w:eastAsiaTheme="minorEastAsia" w:hAnsiTheme="minorHAnsi"/>
                <w:b/>
                <w:bCs/>
                <w:szCs w:val="20"/>
              </w:rPr>
            </w:pPr>
            <w:hyperlink r:id="rId74" w:anchor="SliceRef" w:history="1">
              <w:r w:rsidR="00AB7CFE"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proofErr w:type="spellStart"/>
      <w:r w:rsidR="001B3DF7">
        <w:t>StartPart</w:t>
      </w:r>
      <w:proofErr w:type="spellEnd"/>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objectid  Only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objectid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Component -&gt; remote objectid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000000" w:rsidP="00AB7CFE">
            <w:pPr>
              <w:rPr>
                <w:rFonts w:asciiTheme="minorHAnsi" w:eastAsiaTheme="minorEastAsia" w:hAnsiTheme="minorHAnsi"/>
                <w:b/>
                <w:bCs/>
                <w:szCs w:val="20"/>
              </w:rPr>
            </w:pPr>
            <w:hyperlink r:id="rId75" w:anchor="32-Path-Usage" w:history="1">
              <w:r w:rsidR="00AB7CFE"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that contain objectid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that points to another object with two components that contain objectid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w:t>
            </w:r>
            <w:proofErr w:type="gramStart"/>
            <w:r w:rsidRPr="00BF6411">
              <w:rPr>
                <w:rFonts w:asciiTheme="minorHAnsi" w:eastAsiaTheme="minorEastAsia" w:hAnsiTheme="minorHAnsi"/>
                <w:szCs w:val="20"/>
              </w:rPr>
              <w:t>a number of</w:t>
            </w:r>
            <w:proofErr w:type="gramEnd"/>
            <w:r w:rsidRPr="00BF6411">
              <w:rPr>
                <w:rFonts w:asciiTheme="minorHAnsi" w:eastAsiaTheme="minorEastAsia" w:hAnsiTheme="minorHAnsi"/>
                <w:szCs w:val="20"/>
              </w:rPr>
              <w:t xml:space="preserve">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DF776B"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 xml:space="preserve">Create a 3MF file with a </w:t>
            </w:r>
            <w:proofErr w:type="spellStart"/>
            <w:r w:rsidR="00FC23EC" w:rsidRPr="00285823">
              <w:rPr>
                <w:rFonts w:asciiTheme="minorHAnsi" w:eastAsiaTheme="minorEastAsia" w:hAnsiTheme="minorHAnsi"/>
                <w:szCs w:val="20"/>
              </w:rPr>
              <w:t>slicestack</w:t>
            </w:r>
            <w:proofErr w:type="spellEnd"/>
            <w:r w:rsidR="00FC23EC" w:rsidRPr="00285823">
              <w:rPr>
                <w:rFonts w:asciiTheme="minorHAnsi" w:eastAsiaTheme="minorEastAsia" w:hAnsiTheme="minorHAnsi"/>
                <w:szCs w:val="20"/>
              </w:rPr>
              <w:t xml:space="preserve"> that contains two Sliceref </w:t>
            </w:r>
            <w:proofErr w:type="spellStart"/>
            <w:r w:rsidR="00FC23EC" w:rsidRPr="00285823">
              <w:rPr>
                <w:rFonts w:asciiTheme="minorHAnsi" w:eastAsiaTheme="minorEastAsia" w:hAnsiTheme="minorHAnsi"/>
                <w:szCs w:val="20"/>
              </w:rPr>
              <w:t>slicepath</w:t>
            </w:r>
            <w:proofErr w:type="spellEnd"/>
            <w:r w:rsidR="00FC23EC" w:rsidRPr="00285823">
              <w:rPr>
                <w:rFonts w:asciiTheme="minorHAnsi" w:eastAsiaTheme="minorEastAsia" w:hAnsiTheme="minorHAnsi"/>
                <w:szCs w:val="20"/>
              </w:rPr>
              <w:t xml:space="preserve">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objectID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w:t>
            </w:r>
            <w:proofErr w:type="spellStart"/>
            <w:r w:rsidRPr="00285823">
              <w:rPr>
                <w:rFonts w:asciiTheme="minorHAnsi" w:eastAsiaTheme="minorEastAsia" w:hAnsiTheme="minorHAnsi"/>
                <w:szCs w:val="20"/>
              </w:rPr>
              <w:t>slicestack</w:t>
            </w:r>
            <w:proofErr w:type="spellEnd"/>
            <w:r w:rsidRPr="00285823">
              <w:rPr>
                <w:rFonts w:asciiTheme="minorHAnsi" w:eastAsiaTheme="minorEastAsia" w:hAnsiTheme="minorHAnsi"/>
                <w:szCs w:val="20"/>
              </w:rPr>
              <w:t xml:space="preserve">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000000" w:rsidP="00AB7CFE">
            <w:pPr>
              <w:rPr>
                <w:rFonts w:asciiTheme="minorHAnsi" w:eastAsiaTheme="minorEastAsia" w:hAnsiTheme="minorHAnsi"/>
                <w:b/>
                <w:bCs/>
                <w:szCs w:val="20"/>
              </w:rPr>
            </w:pPr>
            <w:hyperlink r:id="rId76" w:anchor="SliceRef" w:history="1">
              <w:r w:rsidR="00AB7CFE"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Pr="00C9473A" w:rsidRDefault="002A3B48">
      <w:pPr>
        <w:rPr>
          <w:rFonts w:eastAsiaTheme="majorEastAsia" w:cstheme="majorBidi"/>
          <w:b/>
          <w:bCs/>
          <w:color w:val="000000"/>
          <w:szCs w:val="20"/>
          <w:highlight w:val="lightGray"/>
          <w:lang w:bidi="x-none"/>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 xml:space="preserve">A test case that use 3 different mesh objects defined in separate parts to build 30 objects, 10 of each via build item element on the build platform. Objects should be positioned both adjacent in XY </w:t>
            </w:r>
            <w:proofErr w:type="gramStart"/>
            <w:r w:rsidRPr="009D7DD0">
              <w:rPr>
                <w:rFonts w:asciiTheme="minorHAnsi" w:eastAsia="Calibri" w:hAnsiTheme="minorHAnsi" w:cs="Calibri"/>
              </w:rPr>
              <w:t>space, and</w:t>
            </w:r>
            <w:proofErr w:type="gramEnd"/>
            <w:r w:rsidRPr="009D7DD0">
              <w:rPr>
                <w:rFonts w:asciiTheme="minorHAnsi" w:eastAsia="Calibri" w:hAnsiTheme="minorHAnsi" w:cs="Calibri"/>
              </w:rPr>
              <w:t xml:space="preserve">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000000" w:rsidP="00AB7CFE">
            <w:pPr>
              <w:rPr>
                <w:rFonts w:asciiTheme="minorHAnsi" w:eastAsiaTheme="minorEastAsia" w:hAnsiTheme="minorHAnsi"/>
                <w:b/>
                <w:bCs/>
                <w:szCs w:val="20"/>
              </w:rPr>
            </w:pPr>
            <w:hyperlink r:id="rId77" w:anchor="Chapter-2-Model-Reationships" w:history="1">
              <w:r w:rsidR="00AB7CFE" w:rsidRPr="006740B1">
                <w:rPr>
                  <w:rStyle w:val="Hyperlink"/>
                  <w:rFonts w:asciiTheme="minorHAnsi" w:eastAsiaTheme="minorEastAsia" w:hAnsiTheme="minorHAnsi"/>
                  <w:bCs/>
                  <w:szCs w:val="20"/>
                </w:rPr>
                <w:t>Link to Requirement in 3MF Specification</w:t>
              </w:r>
            </w:hyperlink>
          </w:p>
        </w:tc>
      </w:tr>
    </w:tbl>
    <w:p w14:paraId="49FE8067" w14:textId="5EB92F1D" w:rsidR="00994EE3" w:rsidRDefault="00BF066F" w:rsidP="00896F2F">
      <w:r>
        <w:t xml:space="preserve"> </w:t>
      </w:r>
    </w:p>
    <w:p w14:paraId="015153EA" w14:textId="2C36B420" w:rsidR="008A4CB4" w:rsidRPr="008A4CB4" w:rsidRDefault="008A4CB4" w:rsidP="008A4CB4">
      <w:pPr>
        <w:pStyle w:val="Heading3"/>
      </w:pPr>
      <w:r w:rsidRPr="008A4CB4">
        <w:t>Production Alternatives Test Case Guidelines</w:t>
      </w:r>
    </w:p>
    <w:p w14:paraId="12D8240B" w14:textId="30C8FF3F" w:rsidR="008A4CB4" w:rsidRPr="008A4CB4" w:rsidRDefault="008A4CB4" w:rsidP="00896F2F">
      <w:pPr>
        <w:rPr>
          <w:rFonts w:asciiTheme="minorHAnsi" w:hAnsiTheme="minorHAnsi" w:cstheme="minorHAnsi"/>
          <w:szCs w:val="20"/>
        </w:rPr>
      </w:pPr>
      <w:r w:rsidRPr="008A4CB4">
        <w:rPr>
          <w:rFonts w:asciiTheme="minorHAnsi" w:hAnsiTheme="minorHAnsi" w:cstheme="minorHAnsi"/>
          <w:szCs w:val="20"/>
        </w:rPr>
        <w:t>The Production Alternative schema was added to the Production Extension in 2022. Please note the following guidelines that were used in the development of the following Production Extension Test Cases.</w:t>
      </w:r>
    </w:p>
    <w:p w14:paraId="76ACB7CF" w14:textId="6E98AC18" w:rsidR="008A4CB4" w:rsidRPr="008A4CB4" w:rsidRDefault="008A4CB4" w:rsidP="008A4CB4">
      <w:pPr>
        <w:spacing w:after="0"/>
        <w:rPr>
          <w:rFonts w:asciiTheme="minorHAnsi" w:hAnsiTheme="minorHAnsi" w:cstheme="minorHAnsi"/>
          <w:szCs w:val="20"/>
        </w:rPr>
      </w:pPr>
      <w:r>
        <w:rPr>
          <w:rFonts w:asciiTheme="minorHAnsi" w:hAnsiTheme="minorHAnsi" w:cstheme="minorHAnsi"/>
          <w:szCs w:val="20"/>
        </w:rPr>
        <w:t>1</w:t>
      </w:r>
      <w:r w:rsidRPr="008A4CB4">
        <w:rPr>
          <w:rFonts w:asciiTheme="minorHAnsi" w:hAnsiTheme="minorHAnsi" w:cstheme="minorHAnsi"/>
          <w:szCs w:val="20"/>
        </w:rPr>
        <w:t xml:space="preserve">) The test cases for Production Alternatives </w:t>
      </w:r>
      <w:proofErr w:type="gramStart"/>
      <w:r w:rsidRPr="008A4CB4">
        <w:rPr>
          <w:rFonts w:asciiTheme="minorHAnsi" w:hAnsiTheme="minorHAnsi" w:cstheme="minorHAnsi"/>
          <w:szCs w:val="20"/>
        </w:rPr>
        <w:t>is</w:t>
      </w:r>
      <w:proofErr w:type="gramEnd"/>
      <w:r w:rsidRPr="008A4CB4">
        <w:rPr>
          <w:rFonts w:asciiTheme="minorHAnsi" w:hAnsiTheme="minorHAnsi" w:cstheme="minorHAnsi"/>
          <w:szCs w:val="20"/>
        </w:rPr>
        <w:t xml:space="preserve"> based on two core use cases with the following typical behavior: </w:t>
      </w:r>
    </w:p>
    <w:p w14:paraId="3D049BCA" w14:textId="5E65E72D"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 xml:space="preserve">Printing and slicing processes – Will only render/slice a </w:t>
      </w:r>
      <w:proofErr w:type="spellStart"/>
      <w:r w:rsidRPr="008A4CB4">
        <w:rPr>
          <w:rFonts w:asciiTheme="minorHAnsi" w:hAnsiTheme="minorHAnsi" w:cstheme="minorHAnsi"/>
          <w:szCs w:val="20"/>
        </w:rPr>
        <w:t>fullres</w:t>
      </w:r>
      <w:proofErr w:type="spellEnd"/>
      <w:r w:rsidRPr="008A4CB4">
        <w:rPr>
          <w:rFonts w:asciiTheme="minorHAnsi" w:hAnsiTheme="minorHAnsi" w:cstheme="minorHAnsi"/>
          <w:szCs w:val="20"/>
        </w:rPr>
        <w:t xml:space="preserve"> image. If no </w:t>
      </w:r>
      <w:proofErr w:type="spellStart"/>
      <w:r w:rsidRPr="008A4CB4">
        <w:rPr>
          <w:rFonts w:asciiTheme="minorHAnsi" w:hAnsiTheme="minorHAnsi" w:cstheme="minorHAnsi"/>
          <w:szCs w:val="20"/>
        </w:rPr>
        <w:t>fullres</w:t>
      </w:r>
      <w:proofErr w:type="spellEnd"/>
      <w:r w:rsidRPr="008A4CB4">
        <w:rPr>
          <w:rFonts w:asciiTheme="minorHAnsi" w:hAnsiTheme="minorHAnsi" w:cstheme="minorHAnsi"/>
          <w:szCs w:val="20"/>
        </w:rPr>
        <w:t xml:space="preserve"> image is found that the process has permissions to render, an exception will be generated.</w:t>
      </w:r>
    </w:p>
    <w:p w14:paraId="74D95E42" w14:textId="77777777"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 xml:space="preserve">Viewing and editing processes – Will render any </w:t>
      </w:r>
      <w:proofErr w:type="spellStart"/>
      <w:r w:rsidRPr="008A4CB4">
        <w:rPr>
          <w:rFonts w:asciiTheme="minorHAnsi" w:hAnsiTheme="minorHAnsi" w:cstheme="minorHAnsi"/>
          <w:szCs w:val="20"/>
        </w:rPr>
        <w:t>modelresolution</w:t>
      </w:r>
      <w:proofErr w:type="spellEnd"/>
      <w:r w:rsidRPr="008A4CB4">
        <w:rPr>
          <w:rFonts w:asciiTheme="minorHAnsi" w:hAnsiTheme="minorHAnsi" w:cstheme="minorHAnsi"/>
          <w:szCs w:val="20"/>
        </w:rPr>
        <w:t>, selecting the first image that it has permission to render that appears in the prioritization ordering (see below)</w:t>
      </w:r>
    </w:p>
    <w:p w14:paraId="52020DED" w14:textId="77777777" w:rsidR="008A4CB4" w:rsidRPr="008A4CB4" w:rsidRDefault="008A4CB4" w:rsidP="008A4CB4">
      <w:pPr>
        <w:spacing w:after="0"/>
        <w:rPr>
          <w:rFonts w:asciiTheme="minorHAnsi" w:hAnsiTheme="minorHAnsi" w:cstheme="minorHAnsi"/>
          <w:szCs w:val="20"/>
        </w:rPr>
      </w:pPr>
    </w:p>
    <w:p w14:paraId="43080F65" w14:textId="1D857995"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2) Selection prioritization amongst models that the render has permissions for is as follows:</w:t>
      </w:r>
    </w:p>
    <w:p w14:paraId="27437288"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color w:val="222222"/>
          <w:szCs w:val="20"/>
          <w:shd w:val="clear" w:color="auto" w:fill="FFFFFF"/>
        </w:rPr>
        <w:t>Alt1 -&gt; Alt2 -&gt; Altn  -&gt; Primary Object</w:t>
      </w:r>
    </w:p>
    <w:p w14:paraId="618D80E7" w14:textId="77777777" w:rsidR="008A4CB4" w:rsidRPr="008A4CB4" w:rsidRDefault="008A4CB4" w:rsidP="008A4CB4">
      <w:pPr>
        <w:spacing w:after="0"/>
        <w:rPr>
          <w:rFonts w:asciiTheme="minorHAnsi" w:hAnsiTheme="minorHAnsi" w:cstheme="minorHAnsi"/>
          <w:szCs w:val="20"/>
        </w:rPr>
      </w:pPr>
    </w:p>
    <w:p w14:paraId="0C971249"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3) Test scenarios will have two possible “expected results” based upon the use case. This may include some test scenarios which will be positive for one use case and negative for the other. The expected result thumbnail will show two images which will represent the image we expect to be rendered for each use case. This may include no image rendered exception test result for a given use case. The color of the rendered object in the Expected Result thumbnail is not relevant as no color is specified in any of the test cases.</w:t>
      </w:r>
    </w:p>
    <w:p w14:paraId="1AA5315F" w14:textId="77777777" w:rsidR="008A4CB4" w:rsidRPr="008A4CB4" w:rsidRDefault="008A4CB4" w:rsidP="008A4CB4">
      <w:pPr>
        <w:spacing w:after="0"/>
        <w:rPr>
          <w:rFonts w:asciiTheme="minorHAnsi" w:hAnsiTheme="minorHAnsi" w:cstheme="minorHAnsi"/>
          <w:szCs w:val="20"/>
        </w:rPr>
      </w:pPr>
    </w:p>
    <w:p w14:paraId="4E63BB7D"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4) All test cases will be part of the production test suite. The title of the test cases will clarify which test cases are production extension related or require secure content.</w:t>
      </w:r>
    </w:p>
    <w:p w14:paraId="631C8A2B" w14:textId="77777777" w:rsidR="008A4CB4" w:rsidRPr="008A4CB4" w:rsidRDefault="008A4CB4" w:rsidP="008A4CB4">
      <w:pPr>
        <w:spacing w:after="0"/>
        <w:rPr>
          <w:rFonts w:asciiTheme="minorHAnsi" w:hAnsiTheme="minorHAnsi" w:cstheme="minorHAnsi"/>
          <w:szCs w:val="20"/>
        </w:rPr>
      </w:pPr>
    </w:p>
    <w:p w14:paraId="58ED72B4"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szCs w:val="20"/>
        </w:rPr>
        <w:t>5) A “packing” use case is not readily testable and is out of scope for the production alternatives test cases. As a result, the rule</w:t>
      </w:r>
      <w:r w:rsidRPr="008A4CB4">
        <w:rPr>
          <w:rFonts w:asciiTheme="minorHAnsi" w:hAnsiTheme="minorHAnsi" w:cstheme="minorHAnsi"/>
          <w:b/>
          <w:bCs/>
          <w:szCs w:val="20"/>
        </w:rPr>
        <w:t xml:space="preserve"> “</w:t>
      </w:r>
      <w:r w:rsidRPr="008A4CB4">
        <w:rPr>
          <w:rFonts w:asciiTheme="minorHAnsi" w:hAnsiTheme="minorHAnsi" w:cstheme="minorHAnsi"/>
          <w:i/>
          <w:iCs/>
          <w:color w:val="24292F"/>
          <w:szCs w:val="20"/>
          <w:shd w:val="clear" w:color="auto" w:fill="FFFFFF"/>
        </w:rPr>
        <w:t>An "obfuscated" model MUST fully enclose the shape of the "</w:t>
      </w:r>
      <w:proofErr w:type="spellStart"/>
      <w:r w:rsidRPr="008A4CB4">
        <w:rPr>
          <w:rFonts w:asciiTheme="minorHAnsi" w:hAnsiTheme="minorHAnsi" w:cstheme="minorHAnsi"/>
          <w:i/>
          <w:iCs/>
          <w:color w:val="24292F"/>
          <w:szCs w:val="20"/>
          <w:shd w:val="clear" w:color="auto" w:fill="FFFFFF"/>
        </w:rPr>
        <w:t>fullres</w:t>
      </w:r>
      <w:proofErr w:type="spellEnd"/>
      <w:r w:rsidRPr="008A4CB4">
        <w:rPr>
          <w:rFonts w:asciiTheme="minorHAnsi" w:hAnsiTheme="minorHAnsi" w:cstheme="minorHAnsi"/>
          <w:i/>
          <w:iCs/>
          <w:color w:val="24292F"/>
          <w:szCs w:val="20"/>
          <w:shd w:val="clear" w:color="auto" w:fill="FFFFFF"/>
        </w:rPr>
        <w:t>" version, for example, for packing purposes</w:t>
      </w:r>
      <w:r w:rsidRPr="008A4CB4">
        <w:rPr>
          <w:rFonts w:asciiTheme="minorHAnsi" w:hAnsiTheme="minorHAnsi" w:cstheme="minorHAnsi"/>
          <w:color w:val="24292F"/>
          <w:szCs w:val="20"/>
          <w:shd w:val="clear" w:color="auto" w:fill="FFFFFF"/>
        </w:rPr>
        <w:t xml:space="preserve">.” is not specifically tested as part of this test suite, although all obfuscated images used in the test suite will enclose any </w:t>
      </w:r>
      <w:proofErr w:type="spellStart"/>
      <w:r w:rsidRPr="008A4CB4">
        <w:rPr>
          <w:rFonts w:asciiTheme="minorHAnsi" w:hAnsiTheme="minorHAnsi" w:cstheme="minorHAnsi"/>
          <w:color w:val="24292F"/>
          <w:szCs w:val="20"/>
          <w:shd w:val="clear" w:color="auto" w:fill="FFFFFF"/>
        </w:rPr>
        <w:t>fullres</w:t>
      </w:r>
      <w:proofErr w:type="spellEnd"/>
      <w:r w:rsidRPr="008A4CB4">
        <w:rPr>
          <w:rFonts w:asciiTheme="minorHAnsi" w:hAnsiTheme="minorHAnsi" w:cstheme="minorHAnsi"/>
          <w:color w:val="24292F"/>
          <w:szCs w:val="20"/>
          <w:shd w:val="clear" w:color="auto" w:fill="FFFFFF"/>
        </w:rPr>
        <w:t xml:space="preserve"> models used in the same test case.</w:t>
      </w:r>
    </w:p>
    <w:p w14:paraId="2856507D"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125A90DF"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color w:val="24292F"/>
          <w:szCs w:val="20"/>
          <w:shd w:val="clear" w:color="auto" w:fill="FFFFFF"/>
        </w:rPr>
        <w:t xml:space="preserve">6) Encrypted models in the secure test cases will reside in non-root model objects as required by the Secure Content Extension specification. The primary focus of the secure test cases is focused on the render’s making choices between the primary object and alternatives based on the rights to access encrypted content, in addition to the </w:t>
      </w:r>
      <w:proofErr w:type="spellStart"/>
      <w:r w:rsidRPr="008A4CB4">
        <w:rPr>
          <w:rFonts w:asciiTheme="minorHAnsi" w:hAnsiTheme="minorHAnsi" w:cstheme="minorHAnsi"/>
          <w:color w:val="24292F"/>
          <w:szCs w:val="20"/>
          <w:shd w:val="clear" w:color="auto" w:fill="FFFFFF"/>
        </w:rPr>
        <w:t>meshresoluition</w:t>
      </w:r>
      <w:proofErr w:type="spellEnd"/>
      <w:r w:rsidRPr="008A4CB4">
        <w:rPr>
          <w:rFonts w:asciiTheme="minorHAnsi" w:hAnsiTheme="minorHAnsi" w:cstheme="minorHAnsi"/>
          <w:color w:val="24292F"/>
          <w:szCs w:val="20"/>
          <w:shd w:val="clear" w:color="auto" w:fill="FFFFFF"/>
        </w:rPr>
        <w:t xml:space="preserve"> and alternatives criteria already tested in the non-secure test cases. </w:t>
      </w:r>
    </w:p>
    <w:p w14:paraId="37747D19"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0AF009D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color w:val="24292F"/>
          <w:szCs w:val="20"/>
          <w:shd w:val="clear" w:color="auto" w:fill="FFFFFF"/>
        </w:rPr>
        <w:t>7</w:t>
      </w:r>
      <w:r w:rsidRPr="008A4CB4">
        <w:rPr>
          <w:rFonts w:asciiTheme="minorHAnsi" w:hAnsiTheme="minorHAnsi" w:cstheme="minorHAnsi"/>
          <w:szCs w:val="20"/>
        </w:rPr>
        <w:t xml:space="preserve">) Omitting the path and </w:t>
      </w:r>
      <w:proofErr w:type="spellStart"/>
      <w:r w:rsidRPr="008A4CB4">
        <w:rPr>
          <w:rFonts w:asciiTheme="minorHAnsi" w:hAnsiTheme="minorHAnsi" w:cstheme="minorHAnsi"/>
          <w:szCs w:val="20"/>
        </w:rPr>
        <w:t>modelresolution</w:t>
      </w:r>
      <w:proofErr w:type="spellEnd"/>
      <w:r w:rsidRPr="008A4CB4">
        <w:rPr>
          <w:rFonts w:asciiTheme="minorHAnsi" w:hAnsiTheme="minorHAnsi" w:cstheme="minorHAnsi"/>
          <w:szCs w:val="20"/>
        </w:rPr>
        <w:t xml:space="preserve"> attribute in the object element and alternate elements are covered in the Alternative Combination tests. </w:t>
      </w:r>
    </w:p>
    <w:p w14:paraId="35B73EB3" w14:textId="77777777" w:rsidR="008A4CB4" w:rsidRPr="008A4CB4" w:rsidRDefault="008A4CB4" w:rsidP="008A4CB4">
      <w:pPr>
        <w:spacing w:after="0"/>
        <w:rPr>
          <w:rFonts w:asciiTheme="minorHAnsi" w:hAnsiTheme="minorHAnsi" w:cstheme="minorHAnsi"/>
          <w:szCs w:val="20"/>
        </w:rPr>
      </w:pPr>
    </w:p>
    <w:p w14:paraId="51ED2395"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lastRenderedPageBreak/>
        <w:t xml:space="preserve">8) Testing of an alternative selection where the consumer does not support a required extension is performed in non-secure test case P_XPX_0722_02 by declaring a non-existent namespace extension and then mapping that namespaces prefix into the model element’s </w:t>
      </w:r>
      <w:proofErr w:type="spellStart"/>
      <w:r w:rsidRPr="008A4CB4">
        <w:rPr>
          <w:rFonts w:asciiTheme="minorHAnsi" w:hAnsiTheme="minorHAnsi" w:cstheme="minorHAnsi"/>
          <w:szCs w:val="20"/>
        </w:rPr>
        <w:t>requiredextensions</w:t>
      </w:r>
      <w:proofErr w:type="spellEnd"/>
      <w:r w:rsidRPr="008A4CB4">
        <w:rPr>
          <w:rFonts w:asciiTheme="minorHAnsi" w:hAnsiTheme="minorHAnsi" w:cstheme="minorHAnsi"/>
          <w:szCs w:val="20"/>
        </w:rPr>
        <w:t xml:space="preserve"> attribute value for the alternative selection.</w:t>
      </w:r>
    </w:p>
    <w:p w14:paraId="3125017C" w14:textId="0F962251"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 xml:space="preserve">9) The consumer under test should behave as if it is identified by the </w:t>
      </w:r>
      <w:r w:rsidRPr="008A4CB4">
        <w:rPr>
          <w:rFonts w:asciiTheme="minorHAnsi" w:hAnsiTheme="minorHAnsi" w:cstheme="minorHAnsi"/>
          <w:b/>
          <w:bCs/>
          <w:szCs w:val="20"/>
        </w:rPr>
        <w:t>consumerid="test3mf01"</w:t>
      </w:r>
      <w:r w:rsidRPr="008A4CB4">
        <w:rPr>
          <w:rFonts w:asciiTheme="minorHAnsi" w:hAnsiTheme="minorHAnsi" w:cstheme="minorHAnsi"/>
          <w:szCs w:val="20"/>
        </w:rPr>
        <w:t xml:space="preserve">, even though for their production code they use a different consumerid. Secondly, the consumer under test should embed the private key shown in Appendix D and map this to </w:t>
      </w:r>
      <w:r w:rsidRPr="008A4CB4">
        <w:rPr>
          <w:rFonts w:asciiTheme="minorHAnsi" w:hAnsiTheme="minorHAnsi" w:cstheme="minorHAnsi"/>
          <w:b/>
          <w:bCs/>
          <w:szCs w:val="20"/>
        </w:rPr>
        <w:t>keyid= “test3mfkek01”</w:t>
      </w:r>
      <w:r w:rsidRPr="008A4CB4">
        <w:rPr>
          <w:rFonts w:asciiTheme="minorHAnsi" w:hAnsiTheme="minorHAnsi" w:cstheme="minorHAnsi"/>
          <w:szCs w:val="20"/>
        </w:rPr>
        <w:t xml:space="preserve"> to be able to decrypt the test case’s encrypted content. The consumerid and keyid noted above will be stored in the test case keystore part and these identifiers will be mapped to all encrypted content that the consumer under test is expected to decrypt unless noted otherwise.  Test cases will also contain models that have been encrypted with a different key that the device under test will not have the necessary keys to decrypt.</w:t>
      </w:r>
    </w:p>
    <w:p w14:paraId="73B6C092"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10)Test cases will utilize the following two sets of mesh objects. To the extent that multiple mesh objects with the same model resolution are used in the same test case, unique mesh objects will be utilized for each instance to make it obvious whether the DUT selected the expected object.</w:t>
      </w:r>
    </w:p>
    <w:tbl>
      <w:tblPr>
        <w:tblStyle w:val="TableGrid"/>
        <w:tblW w:w="0" w:type="auto"/>
        <w:tblLook w:val="04A0" w:firstRow="1" w:lastRow="0" w:firstColumn="1" w:lastColumn="0" w:noHBand="0" w:noVBand="1"/>
      </w:tblPr>
      <w:tblGrid>
        <w:gridCol w:w="2337"/>
        <w:gridCol w:w="2337"/>
        <w:gridCol w:w="2338"/>
        <w:gridCol w:w="2338"/>
      </w:tblGrid>
      <w:tr w:rsidR="008A4CB4" w:rsidRPr="008A4CB4" w14:paraId="4196437D" w14:textId="77777777" w:rsidTr="005A41B1">
        <w:tc>
          <w:tcPr>
            <w:tcW w:w="2337" w:type="dxa"/>
          </w:tcPr>
          <w:p w14:paraId="450688AA" w14:textId="77777777" w:rsidR="008A4CB4" w:rsidRPr="008A4CB4" w:rsidRDefault="008A4CB4" w:rsidP="005A41B1">
            <w:pPr>
              <w:jc w:val="center"/>
              <w:rPr>
                <w:rFonts w:asciiTheme="minorHAnsi" w:hAnsiTheme="minorHAnsi" w:cstheme="minorHAnsi"/>
                <w:b/>
                <w:bCs/>
                <w:szCs w:val="20"/>
              </w:rPr>
            </w:pPr>
          </w:p>
        </w:tc>
        <w:tc>
          <w:tcPr>
            <w:tcW w:w="2337" w:type="dxa"/>
          </w:tcPr>
          <w:p w14:paraId="26B5C3B1" w14:textId="77777777" w:rsidR="008A4CB4" w:rsidRPr="008A4CB4" w:rsidRDefault="008A4CB4" w:rsidP="005A41B1">
            <w:pPr>
              <w:jc w:val="center"/>
              <w:rPr>
                <w:rFonts w:asciiTheme="minorHAnsi" w:hAnsiTheme="minorHAnsi" w:cstheme="minorHAnsi"/>
                <w:b/>
                <w:bCs/>
                <w:szCs w:val="20"/>
              </w:rPr>
            </w:pPr>
            <w:proofErr w:type="spellStart"/>
            <w:r w:rsidRPr="008A4CB4">
              <w:rPr>
                <w:rFonts w:asciiTheme="minorHAnsi" w:hAnsiTheme="minorHAnsi" w:cstheme="minorHAnsi"/>
                <w:b/>
                <w:bCs/>
                <w:szCs w:val="20"/>
              </w:rPr>
              <w:t>fullres</w:t>
            </w:r>
            <w:proofErr w:type="spellEnd"/>
          </w:p>
        </w:tc>
        <w:tc>
          <w:tcPr>
            <w:tcW w:w="2338" w:type="dxa"/>
          </w:tcPr>
          <w:p w14:paraId="2621204A"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obfuscated</w:t>
            </w:r>
          </w:p>
        </w:tc>
        <w:tc>
          <w:tcPr>
            <w:tcW w:w="2338" w:type="dxa"/>
          </w:tcPr>
          <w:p w14:paraId="5FE07931" w14:textId="77777777" w:rsidR="008A4CB4" w:rsidRPr="008A4CB4" w:rsidRDefault="008A4CB4" w:rsidP="005A41B1">
            <w:pPr>
              <w:jc w:val="center"/>
              <w:rPr>
                <w:rFonts w:asciiTheme="minorHAnsi" w:hAnsiTheme="minorHAnsi" w:cstheme="minorHAnsi"/>
                <w:b/>
                <w:bCs/>
                <w:szCs w:val="20"/>
              </w:rPr>
            </w:pPr>
            <w:proofErr w:type="spellStart"/>
            <w:r w:rsidRPr="008A4CB4">
              <w:rPr>
                <w:rFonts w:asciiTheme="minorHAnsi" w:hAnsiTheme="minorHAnsi" w:cstheme="minorHAnsi"/>
                <w:b/>
                <w:bCs/>
                <w:szCs w:val="20"/>
              </w:rPr>
              <w:t>lowres</w:t>
            </w:r>
            <w:proofErr w:type="spellEnd"/>
          </w:p>
        </w:tc>
      </w:tr>
      <w:tr w:rsidR="008A4CB4" w:rsidRPr="008A4CB4" w14:paraId="09C10442" w14:textId="77777777" w:rsidTr="005A41B1">
        <w:tc>
          <w:tcPr>
            <w:tcW w:w="2337" w:type="dxa"/>
          </w:tcPr>
          <w:p w14:paraId="3CA7E176" w14:textId="77777777" w:rsidR="008A4CB4" w:rsidRPr="008A4CB4" w:rsidRDefault="008A4CB4" w:rsidP="005A41B1">
            <w:pPr>
              <w:jc w:val="center"/>
              <w:rPr>
                <w:rFonts w:asciiTheme="minorHAnsi" w:hAnsiTheme="minorHAnsi" w:cstheme="minorHAnsi"/>
                <w:b/>
                <w:bCs/>
                <w:szCs w:val="20"/>
              </w:rPr>
            </w:pPr>
          </w:p>
          <w:p w14:paraId="0F81378C" w14:textId="77777777" w:rsidR="008A4CB4" w:rsidRPr="008A4CB4" w:rsidRDefault="008A4CB4" w:rsidP="005A41B1">
            <w:pPr>
              <w:jc w:val="center"/>
              <w:rPr>
                <w:rFonts w:asciiTheme="minorHAnsi" w:hAnsiTheme="minorHAnsi" w:cstheme="minorHAnsi"/>
                <w:b/>
                <w:bCs/>
                <w:szCs w:val="20"/>
              </w:rPr>
            </w:pPr>
          </w:p>
          <w:p w14:paraId="6B3CBADE"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1</w:t>
            </w:r>
          </w:p>
        </w:tc>
        <w:tc>
          <w:tcPr>
            <w:tcW w:w="2337" w:type="dxa"/>
          </w:tcPr>
          <w:p w14:paraId="13D9BBA8"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9CAF5D9" wp14:editId="1A464693">
                  <wp:extent cx="1105469" cy="10698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3283" cy="1087091"/>
                          </a:xfrm>
                          <a:prstGeom prst="rect">
                            <a:avLst/>
                          </a:prstGeom>
                          <a:noFill/>
                          <a:ln>
                            <a:noFill/>
                          </a:ln>
                        </pic:spPr>
                      </pic:pic>
                    </a:graphicData>
                  </a:graphic>
                </wp:inline>
              </w:drawing>
            </w:r>
          </w:p>
        </w:tc>
        <w:tc>
          <w:tcPr>
            <w:tcW w:w="2338" w:type="dxa"/>
          </w:tcPr>
          <w:p w14:paraId="2300C9D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50E267C" wp14:editId="5AE7158C">
                  <wp:extent cx="1194179" cy="107086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6197" cy="1081643"/>
                          </a:xfrm>
                          <a:prstGeom prst="rect">
                            <a:avLst/>
                          </a:prstGeom>
                          <a:noFill/>
                          <a:ln>
                            <a:noFill/>
                          </a:ln>
                        </pic:spPr>
                      </pic:pic>
                    </a:graphicData>
                  </a:graphic>
                </wp:inline>
              </w:drawing>
            </w:r>
          </w:p>
        </w:tc>
        <w:tc>
          <w:tcPr>
            <w:tcW w:w="2338" w:type="dxa"/>
          </w:tcPr>
          <w:p w14:paraId="704B09B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E328608" wp14:editId="234CC982">
                  <wp:extent cx="1205774" cy="1099361"/>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4975" cy="1171572"/>
                          </a:xfrm>
                          <a:prstGeom prst="rect">
                            <a:avLst/>
                          </a:prstGeom>
                          <a:noFill/>
                          <a:ln>
                            <a:noFill/>
                          </a:ln>
                        </pic:spPr>
                      </pic:pic>
                    </a:graphicData>
                  </a:graphic>
                </wp:inline>
              </w:drawing>
            </w:r>
          </w:p>
        </w:tc>
      </w:tr>
      <w:tr w:rsidR="008A4CB4" w:rsidRPr="008A4CB4" w14:paraId="17EF3362" w14:textId="77777777" w:rsidTr="005A41B1">
        <w:tc>
          <w:tcPr>
            <w:tcW w:w="2337" w:type="dxa"/>
          </w:tcPr>
          <w:p w14:paraId="4CCD09CE" w14:textId="77777777" w:rsidR="008A4CB4" w:rsidRPr="008A4CB4" w:rsidRDefault="008A4CB4" w:rsidP="005A41B1">
            <w:pPr>
              <w:jc w:val="center"/>
              <w:rPr>
                <w:rFonts w:asciiTheme="minorHAnsi" w:hAnsiTheme="minorHAnsi" w:cstheme="minorHAnsi"/>
                <w:b/>
                <w:bCs/>
                <w:szCs w:val="20"/>
              </w:rPr>
            </w:pPr>
          </w:p>
          <w:p w14:paraId="70FDF5A8" w14:textId="77777777" w:rsidR="008A4CB4" w:rsidRPr="008A4CB4" w:rsidRDefault="008A4CB4" w:rsidP="005A41B1">
            <w:pPr>
              <w:jc w:val="center"/>
              <w:rPr>
                <w:rFonts w:asciiTheme="minorHAnsi" w:hAnsiTheme="minorHAnsi" w:cstheme="minorHAnsi"/>
                <w:b/>
                <w:bCs/>
                <w:szCs w:val="20"/>
              </w:rPr>
            </w:pPr>
          </w:p>
          <w:p w14:paraId="59C6155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2</w:t>
            </w:r>
          </w:p>
        </w:tc>
        <w:tc>
          <w:tcPr>
            <w:tcW w:w="2337" w:type="dxa"/>
          </w:tcPr>
          <w:p w14:paraId="1F2E307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53DB4995" wp14:editId="1EA2AC4D">
                  <wp:extent cx="1076588" cy="1180531"/>
                  <wp:effectExtent l="0" t="0" r="952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21398" cy="1229667"/>
                          </a:xfrm>
                          <a:prstGeom prst="rect">
                            <a:avLst/>
                          </a:prstGeom>
                          <a:noFill/>
                          <a:ln>
                            <a:noFill/>
                          </a:ln>
                        </pic:spPr>
                      </pic:pic>
                    </a:graphicData>
                  </a:graphic>
                </wp:inline>
              </w:drawing>
            </w:r>
          </w:p>
        </w:tc>
        <w:tc>
          <w:tcPr>
            <w:tcW w:w="2338" w:type="dxa"/>
          </w:tcPr>
          <w:p w14:paraId="4A06B22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1B8D146" wp14:editId="0A415954">
                  <wp:extent cx="1098891" cy="1116482"/>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11598" cy="1129392"/>
                          </a:xfrm>
                          <a:prstGeom prst="rect">
                            <a:avLst/>
                          </a:prstGeom>
                          <a:noFill/>
                          <a:ln>
                            <a:noFill/>
                          </a:ln>
                        </pic:spPr>
                      </pic:pic>
                    </a:graphicData>
                  </a:graphic>
                </wp:inline>
              </w:drawing>
            </w:r>
          </w:p>
        </w:tc>
        <w:tc>
          <w:tcPr>
            <w:tcW w:w="2338" w:type="dxa"/>
          </w:tcPr>
          <w:p w14:paraId="7DED695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080C9867" wp14:editId="663F5353">
                  <wp:extent cx="1119363" cy="113140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5853" cy="1148070"/>
                          </a:xfrm>
                          <a:prstGeom prst="rect">
                            <a:avLst/>
                          </a:prstGeom>
                          <a:noFill/>
                          <a:ln>
                            <a:noFill/>
                          </a:ln>
                        </pic:spPr>
                      </pic:pic>
                    </a:graphicData>
                  </a:graphic>
                </wp:inline>
              </w:drawing>
            </w:r>
          </w:p>
        </w:tc>
      </w:tr>
    </w:tbl>
    <w:p w14:paraId="4E92E4FB"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b/>
          <w:bCs/>
          <w:szCs w:val="20"/>
        </w:rPr>
        <w:t>Note:</w:t>
      </w:r>
      <w:r w:rsidRPr="008A4CB4">
        <w:rPr>
          <w:rFonts w:asciiTheme="minorHAnsi" w:hAnsiTheme="minorHAnsi" w:cstheme="minorHAnsi"/>
          <w:szCs w:val="20"/>
        </w:rPr>
        <w:t xml:space="preserve"> The colors of the images above are irrelevant as no colors are specified in the test case models, so the objects viewed with use the viewers default color and printed objects will render using the default printing material color.</w:t>
      </w:r>
    </w:p>
    <w:p w14:paraId="74675BBB" w14:textId="77777777" w:rsidR="008A4CB4" w:rsidRPr="008A4CB4" w:rsidRDefault="008A4CB4" w:rsidP="008A4CB4">
      <w:pPr>
        <w:rPr>
          <w:rFonts w:asciiTheme="minorHAnsi" w:hAnsiTheme="minorHAnsi" w:cstheme="minorHAnsi"/>
          <w:b/>
          <w:bCs/>
          <w:szCs w:val="20"/>
        </w:rPr>
      </w:pPr>
    </w:p>
    <w:p w14:paraId="3C36FA03" w14:textId="77777777" w:rsidR="008A4CB4" w:rsidRPr="008A4CB4" w:rsidRDefault="008A4CB4" w:rsidP="008A4CB4">
      <w:pPr>
        <w:rPr>
          <w:rFonts w:asciiTheme="minorHAnsi" w:hAnsiTheme="minorHAnsi" w:cstheme="minorHAnsi"/>
          <w:b/>
          <w:bCs/>
          <w:szCs w:val="20"/>
        </w:rPr>
      </w:pPr>
      <w:r w:rsidRPr="008A4CB4">
        <w:rPr>
          <w:rFonts w:asciiTheme="minorHAnsi" w:hAnsiTheme="minorHAnsi" w:cstheme="minorHAnsi"/>
          <w:b/>
          <w:bCs/>
          <w:szCs w:val="20"/>
        </w:rPr>
        <w:br w:type="page"/>
      </w:r>
    </w:p>
    <w:p w14:paraId="24222048" w14:textId="77777777" w:rsidR="008A4CB4" w:rsidRPr="00CF6942" w:rsidRDefault="008A4CB4" w:rsidP="008A4CB4">
      <w:pPr>
        <w:spacing w:after="0"/>
        <w:rPr>
          <w:rFonts w:asciiTheme="minorHAnsi" w:hAnsiTheme="minorHAnsi" w:cstheme="minorHAnsi"/>
          <w:b/>
          <w:bCs/>
          <w:sz w:val="24"/>
          <w:szCs w:val="24"/>
        </w:rPr>
      </w:pPr>
      <w:r w:rsidRPr="00CF6942">
        <w:rPr>
          <w:rFonts w:asciiTheme="minorHAnsi" w:hAnsiTheme="minorHAnsi" w:cstheme="minorHAnsi"/>
          <w:b/>
          <w:bCs/>
          <w:sz w:val="24"/>
          <w:szCs w:val="24"/>
        </w:rPr>
        <w:lastRenderedPageBreak/>
        <w:t>Alternative Combinations</w:t>
      </w:r>
    </w:p>
    <w:p w14:paraId="148969E7" w14:textId="296752F9" w:rsid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Most test cases will reference the following table which defines a set of models that the consumer can select from including the primary object model and one or more alternatives. For each combination of models, the table will indicate the expected model to be rendered for the two use cases (printer/slicer). Legend:</w:t>
      </w:r>
    </w:p>
    <w:p w14:paraId="7BE6F39E" w14:textId="77777777" w:rsidR="008262E2" w:rsidRPr="008A4CB4" w:rsidRDefault="008262E2" w:rsidP="008A4CB4">
      <w:pPr>
        <w:spacing w:after="0"/>
        <w:rPr>
          <w:rFonts w:asciiTheme="minorHAnsi" w:hAnsiTheme="minorHAnsi" w:cstheme="minorHAnsi"/>
          <w:szCs w:val="20"/>
        </w:rPr>
      </w:pPr>
    </w:p>
    <w:p w14:paraId="76B075A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RMM</w:t>
      </w:r>
      <w:r w:rsidRPr="008A4CB4">
        <w:rPr>
          <w:rFonts w:asciiTheme="minorHAnsi" w:hAnsiTheme="minorHAnsi" w:cstheme="minorHAnsi"/>
          <w:szCs w:val="20"/>
        </w:rPr>
        <w:t xml:space="preserve">– Alternatives specified in object with mesh located in root model </w:t>
      </w:r>
    </w:p>
    <w:p w14:paraId="6A9E13A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w:t>
      </w:r>
      <w:r w:rsidRPr="008A4CB4">
        <w:rPr>
          <w:rFonts w:asciiTheme="minorHAnsi" w:hAnsiTheme="minorHAnsi" w:cstheme="minorHAnsi"/>
          <w:szCs w:val="20"/>
        </w:rPr>
        <w:t xml:space="preserve">– Alternatives specified in object with components located in root model. Mesh referenced by component in same model </w:t>
      </w:r>
    </w:p>
    <w:p w14:paraId="4D64F04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RMC1</w:t>
      </w:r>
      <w:r w:rsidRPr="008A4CB4">
        <w:rPr>
          <w:rFonts w:asciiTheme="minorHAnsi" w:hAnsiTheme="minorHAnsi" w:cstheme="minorHAnsi"/>
          <w:szCs w:val="20"/>
        </w:rPr>
        <w:t xml:space="preserve">– Alternatives specified in object with components located in root model. Mesh referenced by component in non-root model </w:t>
      </w:r>
    </w:p>
    <w:p w14:paraId="3462518C"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NRMM</w:t>
      </w:r>
      <w:r w:rsidRPr="008A4CB4">
        <w:rPr>
          <w:rFonts w:asciiTheme="minorHAnsi" w:hAnsiTheme="minorHAnsi" w:cstheme="minorHAnsi"/>
          <w:szCs w:val="20"/>
        </w:rPr>
        <w:t xml:space="preserve"> – Alternatives specified in object with mesh located in non-root model</w:t>
      </w:r>
    </w:p>
    <w:p w14:paraId="3ADF307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NRMC</w:t>
      </w:r>
      <w:r w:rsidRPr="008A4CB4">
        <w:rPr>
          <w:rFonts w:asciiTheme="minorHAnsi" w:hAnsiTheme="minorHAnsi" w:cstheme="minorHAnsi"/>
          <w:szCs w:val="20"/>
        </w:rPr>
        <w:t xml:space="preserve"> – Alternatives specified in object with components located in non-root model, with the mesh located in the same model as the component</w:t>
      </w:r>
    </w:p>
    <w:p w14:paraId="1F531F72"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AMS</w:t>
      </w:r>
      <w:r w:rsidRPr="008A4CB4">
        <w:rPr>
          <w:rFonts w:asciiTheme="minorHAnsi" w:hAnsiTheme="minorHAnsi" w:cstheme="minorHAnsi"/>
          <w:szCs w:val="20"/>
        </w:rPr>
        <w:t xml:space="preserve"> – An alternate mesh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w:t>
      </w:r>
    </w:p>
    <w:p w14:paraId="52EA2690"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AMN</w:t>
      </w:r>
      <w:r w:rsidRPr="008A4CB4">
        <w:rPr>
          <w:rFonts w:asciiTheme="minorHAnsi" w:hAnsiTheme="minorHAnsi" w:cstheme="minorHAnsi"/>
          <w:szCs w:val="20"/>
        </w:rPr>
        <w:t xml:space="preserve">– An alternate mesh object in a non-root model </w:t>
      </w:r>
    </w:p>
    <w:p w14:paraId="7BD64D75"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ACS1</w:t>
      </w:r>
      <w:r w:rsidRPr="008A4CB4">
        <w:rPr>
          <w:rFonts w:asciiTheme="minorHAnsi" w:hAnsiTheme="minorHAnsi" w:cstheme="minorHAnsi"/>
          <w:szCs w:val="20"/>
        </w:rPr>
        <w:t xml:space="preserve"> – An alternate component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 that in turn points to a mesh object in the same model</w:t>
      </w:r>
    </w:p>
    <w:p w14:paraId="676677F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ACS2</w:t>
      </w:r>
      <w:r w:rsidRPr="008A4CB4">
        <w:rPr>
          <w:rFonts w:asciiTheme="minorHAnsi" w:hAnsiTheme="minorHAnsi" w:cstheme="minorHAnsi"/>
          <w:szCs w:val="20"/>
        </w:rPr>
        <w:t xml:space="preserve"> – An alternate component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 that in turn points to mesh object in a non-root model</w:t>
      </w:r>
    </w:p>
    <w:p w14:paraId="61151F50" w14:textId="4A0116B4" w:rsid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 xml:space="preserve">ACN </w:t>
      </w:r>
      <w:r w:rsidRPr="008A4CB4">
        <w:rPr>
          <w:rFonts w:asciiTheme="minorHAnsi" w:hAnsiTheme="minorHAnsi" w:cstheme="minorHAnsi"/>
          <w:szCs w:val="20"/>
        </w:rPr>
        <w:t>– An alternate component object in a different (non-root) model that that in turn points to a mesh object in the same model</w:t>
      </w:r>
    </w:p>
    <w:p w14:paraId="33EFBE46" w14:textId="77777777" w:rsidR="008262E2"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w:t>
      </w:r>
      <w:r w:rsidRPr="008262E2">
        <w:rPr>
          <w:rFonts w:asciiTheme="minorHAnsi" w:hAnsiTheme="minorHAnsi" w:cstheme="minorHAnsi"/>
          <w:szCs w:val="20"/>
        </w:rPr>
        <w:t xml:space="preserve"> means that the file is encrypted, but the consumer does not have access permissions. </w:t>
      </w:r>
    </w:p>
    <w:p w14:paraId="025F1F13" w14:textId="5EBF9FED" w:rsidR="008A4CB4"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E_A</w:t>
      </w:r>
      <w:r w:rsidRPr="008262E2">
        <w:rPr>
          <w:rFonts w:asciiTheme="minorHAnsi" w:hAnsiTheme="minorHAnsi" w:cstheme="minorHAnsi"/>
          <w:szCs w:val="20"/>
        </w:rPr>
        <w:t xml:space="preserve"> means that the file is encrypted AND the consumer has access permissions </w:t>
      </w:r>
      <w:r>
        <w:rPr>
          <w:rFonts w:asciiTheme="minorHAnsi" w:hAnsiTheme="minorHAnsi" w:cstheme="minorHAnsi"/>
          <w:szCs w:val="20"/>
        </w:rPr>
        <w:t>(i.e. a key to decrypt)</w:t>
      </w:r>
      <w:r w:rsidRPr="008262E2">
        <w:rPr>
          <w:rFonts w:asciiTheme="minorHAnsi" w:hAnsiTheme="minorHAnsi" w:cstheme="minorHAnsi"/>
          <w:szCs w:val="20"/>
        </w:rPr>
        <w:t xml:space="preserve"> </w:t>
      </w:r>
    </w:p>
    <w:p w14:paraId="30B1EDC6" w14:textId="77777777" w:rsidR="008262E2" w:rsidRPr="008262E2" w:rsidRDefault="008262E2" w:rsidP="008262E2">
      <w:pPr>
        <w:pStyle w:val="ListParagraph"/>
        <w:spacing w:after="0" w:line="259" w:lineRule="auto"/>
        <w:rPr>
          <w:rFonts w:asciiTheme="minorHAnsi" w:hAnsiTheme="minorHAnsi" w:cstheme="minorHAnsi"/>
          <w:szCs w:val="20"/>
        </w:rPr>
      </w:pPr>
    </w:p>
    <w:p w14:paraId="1637DBA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rPr>
        <w:t xml:space="preserve"> = printer/slicer consumer behavior</w:t>
      </w:r>
    </w:p>
    <w:p w14:paraId="77F2F8B3"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xml:space="preserve"> = viewer/editor consumer behavior</w:t>
      </w:r>
    </w:p>
    <w:p w14:paraId="3F3BEA1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Both printer/slicer and viewer/editor consumer behavior</w:t>
      </w:r>
    </w:p>
    <w:p w14:paraId="7890EA0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rPr>
        <w:t>`</w:t>
      </w:r>
    </w:p>
    <w:p w14:paraId="6A6F98D6" w14:textId="77777777" w:rsidR="008A4CB4" w:rsidRPr="008A4CB4" w:rsidRDefault="008A4CB4" w:rsidP="008A4CB4">
      <w:pPr>
        <w:spacing w:after="0"/>
        <w:jc w:val="center"/>
        <w:rPr>
          <w:rFonts w:asciiTheme="minorHAnsi" w:hAnsiTheme="minorHAnsi" w:cstheme="minorHAnsi"/>
          <w:b/>
          <w:bCs/>
          <w:szCs w:val="20"/>
        </w:rPr>
      </w:pPr>
      <w:r w:rsidRPr="008A4CB4">
        <w:rPr>
          <w:rFonts w:asciiTheme="minorHAnsi" w:hAnsiTheme="minorHAnsi" w:cstheme="minorHAnsi"/>
          <w:b/>
          <w:bCs/>
          <w:szCs w:val="20"/>
        </w:rPr>
        <w:t>Alternative Combination Table</w:t>
      </w:r>
    </w:p>
    <w:tbl>
      <w:tblPr>
        <w:tblStyle w:val="TableGrid"/>
        <w:tblW w:w="10809" w:type="dxa"/>
        <w:jc w:val="center"/>
        <w:tblLook w:val="04A0" w:firstRow="1" w:lastRow="0" w:firstColumn="1" w:lastColumn="0" w:noHBand="0" w:noVBand="1"/>
      </w:tblPr>
      <w:tblGrid>
        <w:gridCol w:w="849"/>
        <w:gridCol w:w="911"/>
        <w:gridCol w:w="1150"/>
        <w:gridCol w:w="770"/>
        <w:gridCol w:w="912"/>
        <w:gridCol w:w="1123"/>
        <w:gridCol w:w="775"/>
        <w:gridCol w:w="910"/>
        <w:gridCol w:w="1123"/>
        <w:gridCol w:w="769"/>
        <w:gridCol w:w="1517"/>
      </w:tblGrid>
      <w:tr w:rsidR="008A4CB4" w:rsidRPr="008A4CB4" w14:paraId="291CBDAA" w14:textId="77777777" w:rsidTr="005A41B1">
        <w:trPr>
          <w:jc w:val="center"/>
        </w:trPr>
        <w:tc>
          <w:tcPr>
            <w:tcW w:w="795" w:type="dxa"/>
            <w:vMerge w:val="restart"/>
            <w:shd w:val="clear" w:color="auto" w:fill="D9D9D9" w:themeFill="background1" w:themeFillShade="D9"/>
          </w:tcPr>
          <w:p w14:paraId="564738DC"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Name</w:t>
            </w:r>
          </w:p>
          <w:p w14:paraId="055D3813" w14:textId="77777777" w:rsidR="008A4CB4" w:rsidRPr="008A4CB4" w:rsidRDefault="008A4CB4" w:rsidP="005A41B1">
            <w:pPr>
              <w:jc w:val="center"/>
              <w:rPr>
                <w:rFonts w:asciiTheme="minorHAnsi" w:hAnsiTheme="minorHAnsi" w:cstheme="minorHAnsi"/>
                <w:b/>
                <w:bCs/>
                <w:szCs w:val="20"/>
              </w:rPr>
            </w:pPr>
          </w:p>
        </w:tc>
        <w:tc>
          <w:tcPr>
            <w:tcW w:w="2807" w:type="dxa"/>
            <w:gridSpan w:val="3"/>
            <w:shd w:val="clear" w:color="auto" w:fill="C6D9F1" w:themeFill="text2" w:themeFillTint="33"/>
          </w:tcPr>
          <w:p w14:paraId="643CF6CF"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Primary Object Model</w:t>
            </w:r>
          </w:p>
        </w:tc>
        <w:tc>
          <w:tcPr>
            <w:tcW w:w="2811" w:type="dxa"/>
            <w:gridSpan w:val="3"/>
            <w:shd w:val="clear" w:color="auto" w:fill="EAF1DD" w:themeFill="accent3" w:themeFillTint="33"/>
          </w:tcPr>
          <w:p w14:paraId="11D54F1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1</w:t>
            </w:r>
          </w:p>
        </w:tc>
        <w:tc>
          <w:tcPr>
            <w:tcW w:w="2802" w:type="dxa"/>
            <w:gridSpan w:val="3"/>
            <w:shd w:val="clear" w:color="auto" w:fill="E5DFEC" w:themeFill="accent4" w:themeFillTint="33"/>
          </w:tcPr>
          <w:p w14:paraId="3F483B23"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2</w:t>
            </w:r>
          </w:p>
        </w:tc>
        <w:tc>
          <w:tcPr>
            <w:tcW w:w="1594" w:type="dxa"/>
            <w:vMerge w:val="restart"/>
            <w:shd w:val="clear" w:color="auto" w:fill="FDE9D9" w:themeFill="accent6" w:themeFillTint="33"/>
          </w:tcPr>
          <w:p w14:paraId="51118B60"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Comment</w:t>
            </w:r>
          </w:p>
        </w:tc>
      </w:tr>
      <w:tr w:rsidR="008A4CB4" w:rsidRPr="008A4CB4" w14:paraId="511003CB" w14:textId="77777777" w:rsidTr="005A41B1">
        <w:trPr>
          <w:jc w:val="center"/>
        </w:trPr>
        <w:tc>
          <w:tcPr>
            <w:tcW w:w="795" w:type="dxa"/>
            <w:vMerge/>
            <w:shd w:val="clear" w:color="auto" w:fill="D9D9D9" w:themeFill="background1" w:themeFillShade="D9"/>
          </w:tcPr>
          <w:p w14:paraId="4EA4E9CA" w14:textId="77777777" w:rsidR="008A4CB4" w:rsidRPr="008A4CB4" w:rsidRDefault="008A4CB4" w:rsidP="005A41B1">
            <w:pPr>
              <w:jc w:val="center"/>
              <w:rPr>
                <w:rFonts w:asciiTheme="minorHAnsi" w:hAnsiTheme="minorHAnsi" w:cstheme="minorHAnsi"/>
                <w:szCs w:val="20"/>
              </w:rPr>
            </w:pPr>
          </w:p>
        </w:tc>
        <w:tc>
          <w:tcPr>
            <w:tcW w:w="912" w:type="dxa"/>
            <w:shd w:val="clear" w:color="auto" w:fill="C6D9F1" w:themeFill="text2" w:themeFillTint="33"/>
          </w:tcPr>
          <w:p w14:paraId="37F90372" w14:textId="54069395"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4" w:type="dxa"/>
            <w:shd w:val="clear" w:color="auto" w:fill="C6D9F1" w:themeFill="text2" w:themeFillTint="33"/>
          </w:tcPr>
          <w:p w14:paraId="67060FB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1" w:type="dxa"/>
            <w:shd w:val="clear" w:color="auto" w:fill="C6D9F1" w:themeFill="text2" w:themeFillTint="33"/>
          </w:tcPr>
          <w:p w14:paraId="6E94EC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2" w:type="dxa"/>
            <w:shd w:val="clear" w:color="auto" w:fill="EAF1DD" w:themeFill="accent3" w:themeFillTint="33"/>
          </w:tcPr>
          <w:p w14:paraId="61509C7E" w14:textId="3DF1817D"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AF1DD" w:themeFill="accent3" w:themeFillTint="33"/>
          </w:tcPr>
          <w:p w14:paraId="6C90712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6" w:type="dxa"/>
            <w:shd w:val="clear" w:color="auto" w:fill="EAF1DD" w:themeFill="accent3" w:themeFillTint="33"/>
          </w:tcPr>
          <w:p w14:paraId="7C50D34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0" w:type="dxa"/>
            <w:shd w:val="clear" w:color="auto" w:fill="E5DFEC" w:themeFill="accent4" w:themeFillTint="33"/>
          </w:tcPr>
          <w:p w14:paraId="2B37935D" w14:textId="490A7E7F"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5DFEC" w:themeFill="accent4" w:themeFillTint="33"/>
          </w:tcPr>
          <w:p w14:paraId="0E1D328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69" w:type="dxa"/>
            <w:shd w:val="clear" w:color="auto" w:fill="E5DFEC" w:themeFill="accent4" w:themeFillTint="33"/>
          </w:tcPr>
          <w:p w14:paraId="1127189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1594" w:type="dxa"/>
            <w:vMerge/>
            <w:shd w:val="clear" w:color="auto" w:fill="FDE9D9" w:themeFill="accent6" w:themeFillTint="33"/>
          </w:tcPr>
          <w:p w14:paraId="23E631C4" w14:textId="77777777" w:rsidR="008A4CB4" w:rsidRPr="008A4CB4" w:rsidRDefault="008A4CB4" w:rsidP="005A41B1">
            <w:pPr>
              <w:jc w:val="center"/>
              <w:rPr>
                <w:rFonts w:asciiTheme="minorHAnsi" w:hAnsiTheme="minorHAnsi" w:cstheme="minorHAnsi"/>
                <w:szCs w:val="20"/>
              </w:rPr>
            </w:pPr>
          </w:p>
        </w:tc>
      </w:tr>
      <w:tr w:rsidR="008A4CB4" w:rsidRPr="008A4CB4" w14:paraId="50FF97DF" w14:textId="77777777" w:rsidTr="005A41B1">
        <w:trPr>
          <w:jc w:val="center"/>
        </w:trPr>
        <w:tc>
          <w:tcPr>
            <w:tcW w:w="795" w:type="dxa"/>
          </w:tcPr>
          <w:p w14:paraId="6E6E698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w:t>
            </w:r>
          </w:p>
        </w:tc>
        <w:tc>
          <w:tcPr>
            <w:tcW w:w="912" w:type="dxa"/>
          </w:tcPr>
          <w:p w14:paraId="1CD401C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0C558BCF"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48E14D7B" w14:textId="77777777" w:rsidR="008A4CB4" w:rsidRPr="008A4CB4" w:rsidRDefault="008A4CB4" w:rsidP="005A41B1">
            <w:pPr>
              <w:jc w:val="center"/>
              <w:rPr>
                <w:rFonts w:asciiTheme="minorHAnsi" w:hAnsiTheme="minorHAnsi" w:cstheme="minorHAnsi"/>
                <w:szCs w:val="20"/>
              </w:rPr>
            </w:pPr>
          </w:p>
        </w:tc>
        <w:tc>
          <w:tcPr>
            <w:tcW w:w="912" w:type="dxa"/>
          </w:tcPr>
          <w:p w14:paraId="066633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19E15A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568A4FB" w14:textId="77777777" w:rsidR="008A4CB4" w:rsidRPr="008A4CB4" w:rsidRDefault="008A4CB4" w:rsidP="005A41B1">
            <w:pPr>
              <w:jc w:val="center"/>
              <w:rPr>
                <w:rFonts w:asciiTheme="minorHAnsi" w:hAnsiTheme="minorHAnsi" w:cstheme="minorHAnsi"/>
                <w:szCs w:val="20"/>
              </w:rPr>
            </w:pPr>
          </w:p>
        </w:tc>
        <w:tc>
          <w:tcPr>
            <w:tcW w:w="910" w:type="dxa"/>
          </w:tcPr>
          <w:p w14:paraId="4A8E2E50" w14:textId="77777777" w:rsidR="008A4CB4" w:rsidRPr="008A4CB4" w:rsidRDefault="008A4CB4" w:rsidP="005A41B1">
            <w:pPr>
              <w:jc w:val="center"/>
              <w:rPr>
                <w:rFonts w:asciiTheme="minorHAnsi" w:hAnsiTheme="minorHAnsi" w:cstheme="minorHAnsi"/>
                <w:szCs w:val="20"/>
              </w:rPr>
            </w:pPr>
          </w:p>
        </w:tc>
        <w:tc>
          <w:tcPr>
            <w:tcW w:w="1123" w:type="dxa"/>
          </w:tcPr>
          <w:p w14:paraId="4B939A17" w14:textId="77777777" w:rsidR="008A4CB4" w:rsidRPr="008A4CB4" w:rsidRDefault="008A4CB4" w:rsidP="005A41B1">
            <w:pPr>
              <w:jc w:val="center"/>
              <w:rPr>
                <w:rFonts w:asciiTheme="minorHAnsi" w:hAnsiTheme="minorHAnsi" w:cstheme="minorHAnsi"/>
                <w:szCs w:val="20"/>
              </w:rPr>
            </w:pPr>
          </w:p>
        </w:tc>
        <w:tc>
          <w:tcPr>
            <w:tcW w:w="769" w:type="dxa"/>
          </w:tcPr>
          <w:p w14:paraId="788B34D3" w14:textId="77777777" w:rsidR="008A4CB4" w:rsidRPr="008A4CB4" w:rsidRDefault="008A4CB4" w:rsidP="005A41B1">
            <w:pPr>
              <w:jc w:val="center"/>
              <w:rPr>
                <w:rFonts w:asciiTheme="minorHAnsi" w:hAnsiTheme="minorHAnsi" w:cstheme="minorHAnsi"/>
                <w:szCs w:val="20"/>
              </w:rPr>
            </w:pPr>
          </w:p>
        </w:tc>
        <w:tc>
          <w:tcPr>
            <w:tcW w:w="1594" w:type="dxa"/>
          </w:tcPr>
          <w:p w14:paraId="0F768601" w14:textId="77777777" w:rsidR="008A4CB4" w:rsidRPr="008A4CB4" w:rsidRDefault="008A4CB4" w:rsidP="005A41B1">
            <w:pPr>
              <w:jc w:val="center"/>
              <w:rPr>
                <w:rFonts w:asciiTheme="minorHAnsi" w:hAnsiTheme="minorHAnsi" w:cstheme="minorHAnsi"/>
                <w:szCs w:val="20"/>
              </w:rPr>
            </w:pPr>
          </w:p>
        </w:tc>
      </w:tr>
      <w:tr w:rsidR="008A4CB4" w:rsidRPr="008A4CB4" w14:paraId="1F631339" w14:textId="77777777" w:rsidTr="005A41B1">
        <w:trPr>
          <w:jc w:val="center"/>
        </w:trPr>
        <w:tc>
          <w:tcPr>
            <w:tcW w:w="795" w:type="dxa"/>
          </w:tcPr>
          <w:p w14:paraId="7872391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Alt_02</w:t>
            </w:r>
          </w:p>
        </w:tc>
        <w:tc>
          <w:tcPr>
            <w:tcW w:w="912" w:type="dxa"/>
          </w:tcPr>
          <w:p w14:paraId="510574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w:t>
            </w:r>
          </w:p>
        </w:tc>
        <w:tc>
          <w:tcPr>
            <w:tcW w:w="1124" w:type="dxa"/>
          </w:tcPr>
          <w:p w14:paraId="594AE644"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29709F10" w14:textId="77777777" w:rsidR="008A4CB4" w:rsidRPr="008A4CB4" w:rsidRDefault="008A4CB4" w:rsidP="005A41B1">
            <w:pPr>
              <w:jc w:val="center"/>
              <w:rPr>
                <w:rFonts w:asciiTheme="minorHAnsi" w:hAnsiTheme="minorHAnsi" w:cstheme="minorHAnsi"/>
                <w:szCs w:val="20"/>
              </w:rPr>
            </w:pPr>
          </w:p>
        </w:tc>
        <w:tc>
          <w:tcPr>
            <w:tcW w:w="912" w:type="dxa"/>
          </w:tcPr>
          <w:p w14:paraId="6092F2E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007DED8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76" w:type="dxa"/>
          </w:tcPr>
          <w:p w14:paraId="7A0D0FF4" w14:textId="77777777" w:rsidR="008A4CB4" w:rsidRPr="008A4CB4" w:rsidRDefault="008A4CB4" w:rsidP="005A41B1">
            <w:pPr>
              <w:jc w:val="center"/>
              <w:rPr>
                <w:rFonts w:asciiTheme="minorHAnsi" w:hAnsiTheme="minorHAnsi" w:cstheme="minorHAnsi"/>
                <w:szCs w:val="20"/>
              </w:rPr>
            </w:pPr>
          </w:p>
        </w:tc>
        <w:tc>
          <w:tcPr>
            <w:tcW w:w="910" w:type="dxa"/>
          </w:tcPr>
          <w:p w14:paraId="6229F648" w14:textId="77777777" w:rsidR="008A4CB4" w:rsidRPr="008A4CB4" w:rsidRDefault="008A4CB4" w:rsidP="005A41B1">
            <w:pPr>
              <w:jc w:val="center"/>
              <w:rPr>
                <w:rFonts w:asciiTheme="minorHAnsi" w:hAnsiTheme="minorHAnsi" w:cstheme="minorHAnsi"/>
                <w:szCs w:val="20"/>
              </w:rPr>
            </w:pPr>
          </w:p>
        </w:tc>
        <w:tc>
          <w:tcPr>
            <w:tcW w:w="1123" w:type="dxa"/>
          </w:tcPr>
          <w:p w14:paraId="7EDA0A16" w14:textId="77777777" w:rsidR="008A4CB4" w:rsidRPr="008A4CB4" w:rsidRDefault="008A4CB4" w:rsidP="005A41B1">
            <w:pPr>
              <w:jc w:val="center"/>
              <w:rPr>
                <w:rFonts w:asciiTheme="minorHAnsi" w:hAnsiTheme="minorHAnsi" w:cstheme="minorHAnsi"/>
                <w:szCs w:val="20"/>
              </w:rPr>
            </w:pPr>
          </w:p>
        </w:tc>
        <w:tc>
          <w:tcPr>
            <w:tcW w:w="769" w:type="dxa"/>
          </w:tcPr>
          <w:p w14:paraId="0DC1D758" w14:textId="77777777" w:rsidR="008A4CB4" w:rsidRPr="008A4CB4" w:rsidRDefault="008A4CB4" w:rsidP="005A41B1">
            <w:pPr>
              <w:jc w:val="center"/>
              <w:rPr>
                <w:rFonts w:asciiTheme="minorHAnsi" w:hAnsiTheme="minorHAnsi" w:cstheme="minorHAnsi"/>
                <w:szCs w:val="20"/>
              </w:rPr>
            </w:pPr>
          </w:p>
        </w:tc>
        <w:tc>
          <w:tcPr>
            <w:tcW w:w="1594" w:type="dxa"/>
          </w:tcPr>
          <w:p w14:paraId="606F0D6E" w14:textId="77777777" w:rsidR="008A4CB4" w:rsidRPr="008A4CB4" w:rsidRDefault="008A4CB4" w:rsidP="005A41B1">
            <w:pPr>
              <w:jc w:val="center"/>
              <w:rPr>
                <w:rFonts w:asciiTheme="minorHAnsi" w:hAnsiTheme="minorHAnsi" w:cstheme="minorHAnsi"/>
                <w:szCs w:val="20"/>
              </w:rPr>
            </w:pPr>
          </w:p>
        </w:tc>
      </w:tr>
      <w:tr w:rsidR="008A4CB4" w:rsidRPr="008A4CB4" w14:paraId="4A033400" w14:textId="77777777" w:rsidTr="005A41B1">
        <w:trPr>
          <w:jc w:val="center"/>
        </w:trPr>
        <w:tc>
          <w:tcPr>
            <w:tcW w:w="795" w:type="dxa"/>
          </w:tcPr>
          <w:p w14:paraId="36E538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Alt_03</w:t>
            </w:r>
          </w:p>
        </w:tc>
        <w:tc>
          <w:tcPr>
            <w:tcW w:w="912" w:type="dxa"/>
          </w:tcPr>
          <w:p w14:paraId="12B5EC6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683A2991"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obfuscated</w:t>
            </w:r>
          </w:p>
        </w:tc>
        <w:tc>
          <w:tcPr>
            <w:tcW w:w="771" w:type="dxa"/>
          </w:tcPr>
          <w:p w14:paraId="1A5981D6" w14:textId="77777777" w:rsidR="008A4CB4" w:rsidRPr="008A4CB4" w:rsidRDefault="008A4CB4" w:rsidP="005A41B1">
            <w:pPr>
              <w:jc w:val="center"/>
              <w:rPr>
                <w:rFonts w:asciiTheme="minorHAnsi" w:hAnsiTheme="minorHAnsi" w:cstheme="minorHAnsi"/>
                <w:szCs w:val="20"/>
              </w:rPr>
            </w:pPr>
          </w:p>
        </w:tc>
        <w:tc>
          <w:tcPr>
            <w:tcW w:w="912" w:type="dxa"/>
          </w:tcPr>
          <w:p w14:paraId="76D6A0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ACS2</w:t>
            </w:r>
          </w:p>
        </w:tc>
        <w:tc>
          <w:tcPr>
            <w:tcW w:w="1123" w:type="dxa"/>
          </w:tcPr>
          <w:p w14:paraId="22CF536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76" w:type="dxa"/>
          </w:tcPr>
          <w:p w14:paraId="06BE81B0" w14:textId="77777777" w:rsidR="008A4CB4" w:rsidRPr="008A4CB4" w:rsidRDefault="008A4CB4" w:rsidP="005A41B1">
            <w:pPr>
              <w:jc w:val="center"/>
              <w:rPr>
                <w:rFonts w:asciiTheme="minorHAnsi" w:hAnsiTheme="minorHAnsi" w:cstheme="minorHAnsi"/>
                <w:szCs w:val="20"/>
              </w:rPr>
            </w:pPr>
          </w:p>
        </w:tc>
        <w:tc>
          <w:tcPr>
            <w:tcW w:w="910" w:type="dxa"/>
          </w:tcPr>
          <w:p w14:paraId="5582016C" w14:textId="77777777" w:rsidR="008A4CB4" w:rsidRPr="008A4CB4" w:rsidRDefault="008A4CB4" w:rsidP="005A41B1">
            <w:pPr>
              <w:jc w:val="center"/>
              <w:rPr>
                <w:rFonts w:asciiTheme="minorHAnsi" w:hAnsiTheme="minorHAnsi" w:cstheme="minorHAnsi"/>
                <w:szCs w:val="20"/>
              </w:rPr>
            </w:pPr>
          </w:p>
        </w:tc>
        <w:tc>
          <w:tcPr>
            <w:tcW w:w="1123" w:type="dxa"/>
          </w:tcPr>
          <w:p w14:paraId="777D66D2" w14:textId="77777777" w:rsidR="008A4CB4" w:rsidRPr="008A4CB4" w:rsidRDefault="008A4CB4" w:rsidP="005A41B1">
            <w:pPr>
              <w:jc w:val="center"/>
              <w:rPr>
                <w:rFonts w:asciiTheme="minorHAnsi" w:hAnsiTheme="minorHAnsi" w:cstheme="minorHAnsi"/>
                <w:szCs w:val="20"/>
              </w:rPr>
            </w:pPr>
          </w:p>
        </w:tc>
        <w:tc>
          <w:tcPr>
            <w:tcW w:w="769" w:type="dxa"/>
          </w:tcPr>
          <w:p w14:paraId="20DE7748" w14:textId="77777777" w:rsidR="008A4CB4" w:rsidRPr="008A4CB4" w:rsidRDefault="008A4CB4" w:rsidP="005A41B1">
            <w:pPr>
              <w:jc w:val="center"/>
              <w:rPr>
                <w:rFonts w:asciiTheme="minorHAnsi" w:hAnsiTheme="minorHAnsi" w:cstheme="minorHAnsi"/>
                <w:szCs w:val="20"/>
              </w:rPr>
            </w:pPr>
          </w:p>
        </w:tc>
        <w:tc>
          <w:tcPr>
            <w:tcW w:w="1594" w:type="dxa"/>
          </w:tcPr>
          <w:p w14:paraId="1192DBB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5456E82E" w14:textId="77777777" w:rsidTr="005A41B1">
        <w:trPr>
          <w:jc w:val="center"/>
        </w:trPr>
        <w:tc>
          <w:tcPr>
            <w:tcW w:w="795" w:type="dxa"/>
          </w:tcPr>
          <w:p w14:paraId="77EEB2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Alt_04</w:t>
            </w:r>
          </w:p>
        </w:tc>
        <w:tc>
          <w:tcPr>
            <w:tcW w:w="912" w:type="dxa"/>
          </w:tcPr>
          <w:p w14:paraId="1B5205A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34AFF1A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CD62B32" w14:textId="77777777" w:rsidR="008A4CB4" w:rsidRPr="008A4CB4" w:rsidRDefault="008A4CB4" w:rsidP="005A41B1">
            <w:pPr>
              <w:jc w:val="center"/>
              <w:rPr>
                <w:rFonts w:asciiTheme="minorHAnsi" w:hAnsiTheme="minorHAnsi" w:cstheme="minorHAnsi"/>
                <w:szCs w:val="20"/>
              </w:rPr>
            </w:pPr>
          </w:p>
        </w:tc>
        <w:tc>
          <w:tcPr>
            <w:tcW w:w="912" w:type="dxa"/>
          </w:tcPr>
          <w:p w14:paraId="1F43F85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0D9B70B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w:t>
            </w:r>
            <w:r w:rsidRPr="008A4CB4">
              <w:rPr>
                <w:rFonts w:asciiTheme="minorHAnsi" w:hAnsiTheme="minorHAnsi" w:cstheme="minorHAnsi"/>
                <w:szCs w:val="20"/>
                <w:highlight w:val="green"/>
              </w:rPr>
              <w:t>l</w:t>
            </w:r>
            <w:r w:rsidRPr="008A4CB4">
              <w:rPr>
                <w:rFonts w:asciiTheme="minorHAnsi" w:hAnsiTheme="minorHAnsi" w:cstheme="minorHAnsi"/>
                <w:szCs w:val="20"/>
                <w:highlight w:val="yellow"/>
                <w:shd w:val="clear" w:color="auto" w:fill="FFC000"/>
              </w:rPr>
              <w:t>res</w:t>
            </w:r>
            <w:proofErr w:type="spellEnd"/>
            <w:r w:rsidRPr="008A4CB4">
              <w:rPr>
                <w:rFonts w:asciiTheme="minorHAnsi" w:hAnsiTheme="minorHAnsi" w:cstheme="minorHAnsi"/>
                <w:szCs w:val="20"/>
              </w:rPr>
              <w:t xml:space="preserve"> </w:t>
            </w:r>
          </w:p>
        </w:tc>
        <w:tc>
          <w:tcPr>
            <w:tcW w:w="776" w:type="dxa"/>
          </w:tcPr>
          <w:p w14:paraId="1F3FABB1" w14:textId="77777777" w:rsidR="008A4CB4" w:rsidRPr="008A4CB4" w:rsidRDefault="008A4CB4" w:rsidP="005A41B1">
            <w:pPr>
              <w:jc w:val="center"/>
              <w:rPr>
                <w:rFonts w:asciiTheme="minorHAnsi" w:hAnsiTheme="minorHAnsi" w:cstheme="minorHAnsi"/>
                <w:szCs w:val="20"/>
              </w:rPr>
            </w:pPr>
          </w:p>
        </w:tc>
        <w:tc>
          <w:tcPr>
            <w:tcW w:w="910" w:type="dxa"/>
          </w:tcPr>
          <w:p w14:paraId="68AA7A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6F218227"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69" w:type="dxa"/>
          </w:tcPr>
          <w:p w14:paraId="738B113E" w14:textId="77777777" w:rsidR="008A4CB4" w:rsidRPr="008A4CB4" w:rsidRDefault="008A4CB4" w:rsidP="005A41B1">
            <w:pPr>
              <w:jc w:val="center"/>
              <w:rPr>
                <w:rFonts w:asciiTheme="minorHAnsi" w:hAnsiTheme="minorHAnsi" w:cstheme="minorHAnsi"/>
                <w:szCs w:val="20"/>
              </w:rPr>
            </w:pPr>
          </w:p>
        </w:tc>
        <w:tc>
          <w:tcPr>
            <w:tcW w:w="1594" w:type="dxa"/>
          </w:tcPr>
          <w:p w14:paraId="39217A20" w14:textId="77777777" w:rsidR="008A4CB4" w:rsidRPr="008A4CB4" w:rsidRDefault="008A4CB4" w:rsidP="005A41B1">
            <w:pPr>
              <w:jc w:val="center"/>
              <w:rPr>
                <w:rFonts w:asciiTheme="minorHAnsi" w:hAnsiTheme="minorHAnsi" w:cstheme="minorHAnsi"/>
                <w:szCs w:val="20"/>
              </w:rPr>
            </w:pPr>
          </w:p>
        </w:tc>
      </w:tr>
      <w:tr w:rsidR="008A4CB4" w:rsidRPr="008A4CB4" w14:paraId="2E4DCB6A" w14:textId="77777777" w:rsidTr="005A41B1">
        <w:trPr>
          <w:jc w:val="center"/>
        </w:trPr>
        <w:tc>
          <w:tcPr>
            <w:tcW w:w="795" w:type="dxa"/>
          </w:tcPr>
          <w:p w14:paraId="2515FC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Alt_05</w:t>
            </w:r>
          </w:p>
        </w:tc>
        <w:tc>
          <w:tcPr>
            <w:tcW w:w="912" w:type="dxa"/>
          </w:tcPr>
          <w:p w14:paraId="577C52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577A1F8F"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71" w:type="dxa"/>
          </w:tcPr>
          <w:p w14:paraId="03199894" w14:textId="77777777" w:rsidR="008A4CB4" w:rsidRPr="008A4CB4" w:rsidRDefault="008A4CB4" w:rsidP="005A41B1">
            <w:pPr>
              <w:jc w:val="center"/>
              <w:rPr>
                <w:rFonts w:asciiTheme="minorHAnsi" w:hAnsiTheme="minorHAnsi" w:cstheme="minorHAnsi"/>
                <w:szCs w:val="20"/>
              </w:rPr>
            </w:pPr>
          </w:p>
        </w:tc>
        <w:tc>
          <w:tcPr>
            <w:tcW w:w="912" w:type="dxa"/>
          </w:tcPr>
          <w:p w14:paraId="07FF21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61ABC35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15727DDA" w14:textId="77777777" w:rsidR="008A4CB4" w:rsidRPr="008A4CB4" w:rsidRDefault="008A4CB4" w:rsidP="005A41B1">
            <w:pPr>
              <w:jc w:val="center"/>
              <w:rPr>
                <w:rFonts w:asciiTheme="minorHAnsi" w:hAnsiTheme="minorHAnsi" w:cstheme="minorHAnsi"/>
                <w:szCs w:val="20"/>
              </w:rPr>
            </w:pPr>
          </w:p>
        </w:tc>
        <w:tc>
          <w:tcPr>
            <w:tcW w:w="910" w:type="dxa"/>
          </w:tcPr>
          <w:p w14:paraId="6452CBC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5760FC0B"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69" w:type="dxa"/>
          </w:tcPr>
          <w:p w14:paraId="3EB20EE8" w14:textId="77777777" w:rsidR="008A4CB4" w:rsidRPr="008A4CB4" w:rsidRDefault="008A4CB4" w:rsidP="005A41B1">
            <w:pPr>
              <w:jc w:val="center"/>
              <w:rPr>
                <w:rFonts w:asciiTheme="minorHAnsi" w:hAnsiTheme="minorHAnsi" w:cstheme="minorHAnsi"/>
                <w:szCs w:val="20"/>
              </w:rPr>
            </w:pPr>
          </w:p>
        </w:tc>
        <w:tc>
          <w:tcPr>
            <w:tcW w:w="1594" w:type="dxa"/>
          </w:tcPr>
          <w:p w14:paraId="4FF2BD1C" w14:textId="77777777" w:rsidR="008A4CB4" w:rsidRPr="008A4CB4" w:rsidRDefault="008A4CB4" w:rsidP="005A41B1">
            <w:pPr>
              <w:jc w:val="center"/>
              <w:rPr>
                <w:rFonts w:asciiTheme="minorHAnsi" w:hAnsiTheme="minorHAnsi" w:cstheme="minorHAnsi"/>
                <w:szCs w:val="20"/>
              </w:rPr>
            </w:pPr>
          </w:p>
        </w:tc>
      </w:tr>
      <w:tr w:rsidR="008A4CB4" w:rsidRPr="008A4CB4" w14:paraId="0928F9E1" w14:textId="77777777" w:rsidTr="005A41B1">
        <w:trPr>
          <w:jc w:val="center"/>
        </w:trPr>
        <w:tc>
          <w:tcPr>
            <w:tcW w:w="795" w:type="dxa"/>
          </w:tcPr>
          <w:p w14:paraId="79817F1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Alt_06</w:t>
            </w:r>
          </w:p>
        </w:tc>
        <w:tc>
          <w:tcPr>
            <w:tcW w:w="912" w:type="dxa"/>
          </w:tcPr>
          <w:p w14:paraId="77F5908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22B6C9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954D68D" w14:textId="77777777" w:rsidR="008A4CB4" w:rsidRPr="008A4CB4" w:rsidRDefault="008A4CB4" w:rsidP="005A41B1">
            <w:pPr>
              <w:jc w:val="center"/>
              <w:rPr>
                <w:rFonts w:asciiTheme="minorHAnsi" w:hAnsiTheme="minorHAnsi" w:cstheme="minorHAnsi"/>
                <w:szCs w:val="20"/>
              </w:rPr>
            </w:pPr>
          </w:p>
        </w:tc>
        <w:tc>
          <w:tcPr>
            <w:tcW w:w="912" w:type="dxa"/>
          </w:tcPr>
          <w:p w14:paraId="26B7C1A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ACN</w:t>
            </w:r>
          </w:p>
        </w:tc>
        <w:tc>
          <w:tcPr>
            <w:tcW w:w="1123" w:type="dxa"/>
          </w:tcPr>
          <w:p w14:paraId="728DFD9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4C473BDD" w14:textId="77777777" w:rsidR="008A4CB4" w:rsidRPr="008A4CB4" w:rsidRDefault="008A4CB4" w:rsidP="005A41B1">
            <w:pPr>
              <w:jc w:val="center"/>
              <w:rPr>
                <w:rFonts w:asciiTheme="minorHAnsi" w:hAnsiTheme="minorHAnsi" w:cstheme="minorHAnsi"/>
                <w:szCs w:val="20"/>
              </w:rPr>
            </w:pPr>
          </w:p>
        </w:tc>
        <w:tc>
          <w:tcPr>
            <w:tcW w:w="910" w:type="dxa"/>
          </w:tcPr>
          <w:p w14:paraId="63D0603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4C08943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002A1710" w14:textId="77777777" w:rsidR="008A4CB4" w:rsidRPr="008A4CB4" w:rsidRDefault="008A4CB4" w:rsidP="005A41B1">
            <w:pPr>
              <w:jc w:val="center"/>
              <w:rPr>
                <w:rFonts w:asciiTheme="minorHAnsi" w:hAnsiTheme="minorHAnsi" w:cstheme="minorHAnsi"/>
                <w:szCs w:val="20"/>
              </w:rPr>
            </w:pPr>
          </w:p>
        </w:tc>
        <w:tc>
          <w:tcPr>
            <w:tcW w:w="1594" w:type="dxa"/>
          </w:tcPr>
          <w:p w14:paraId="69C36C92" w14:textId="77777777" w:rsidR="008A4CB4" w:rsidRPr="008A4CB4" w:rsidRDefault="008A4CB4" w:rsidP="005A41B1">
            <w:pPr>
              <w:jc w:val="center"/>
              <w:rPr>
                <w:rFonts w:asciiTheme="minorHAnsi" w:hAnsiTheme="minorHAnsi" w:cstheme="minorHAnsi"/>
                <w:szCs w:val="20"/>
              </w:rPr>
            </w:pPr>
          </w:p>
        </w:tc>
      </w:tr>
      <w:tr w:rsidR="008A4CB4" w:rsidRPr="008A4CB4" w14:paraId="6E4E5FD3" w14:textId="77777777" w:rsidTr="005A41B1">
        <w:trPr>
          <w:jc w:val="center"/>
        </w:trPr>
        <w:tc>
          <w:tcPr>
            <w:tcW w:w="795" w:type="dxa"/>
          </w:tcPr>
          <w:p w14:paraId="0406F0A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Alt_07</w:t>
            </w:r>
          </w:p>
        </w:tc>
        <w:tc>
          <w:tcPr>
            <w:tcW w:w="912" w:type="dxa"/>
          </w:tcPr>
          <w:p w14:paraId="1949F3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4508C91D"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7D183114" w14:textId="77777777" w:rsidR="008A4CB4" w:rsidRPr="008A4CB4" w:rsidRDefault="008A4CB4" w:rsidP="005A41B1">
            <w:pPr>
              <w:jc w:val="center"/>
              <w:rPr>
                <w:rFonts w:asciiTheme="minorHAnsi" w:hAnsiTheme="minorHAnsi" w:cstheme="minorHAnsi"/>
                <w:szCs w:val="20"/>
              </w:rPr>
            </w:pPr>
          </w:p>
        </w:tc>
        <w:tc>
          <w:tcPr>
            <w:tcW w:w="912" w:type="dxa"/>
          </w:tcPr>
          <w:p w14:paraId="241FBA6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703F289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w:t>
            </w:r>
            <w:r w:rsidRPr="008A4CB4">
              <w:rPr>
                <w:rFonts w:asciiTheme="minorHAnsi" w:hAnsiTheme="minorHAnsi" w:cstheme="minorHAnsi"/>
                <w:szCs w:val="20"/>
                <w:highlight w:val="yellow"/>
                <w:shd w:val="clear" w:color="auto" w:fill="FFC000"/>
              </w:rPr>
              <w:t>fined</w:t>
            </w:r>
          </w:p>
        </w:tc>
        <w:tc>
          <w:tcPr>
            <w:tcW w:w="776" w:type="dxa"/>
          </w:tcPr>
          <w:p w14:paraId="4204BF2F" w14:textId="77777777" w:rsidR="008A4CB4" w:rsidRPr="008A4CB4" w:rsidRDefault="008A4CB4" w:rsidP="005A41B1">
            <w:pPr>
              <w:jc w:val="center"/>
              <w:rPr>
                <w:rFonts w:asciiTheme="minorHAnsi" w:hAnsiTheme="minorHAnsi" w:cstheme="minorHAnsi"/>
                <w:szCs w:val="20"/>
              </w:rPr>
            </w:pPr>
          </w:p>
        </w:tc>
        <w:tc>
          <w:tcPr>
            <w:tcW w:w="910" w:type="dxa"/>
          </w:tcPr>
          <w:p w14:paraId="4B274D02" w14:textId="77777777" w:rsidR="008A4CB4" w:rsidRPr="008A4CB4" w:rsidRDefault="008A4CB4" w:rsidP="005A41B1">
            <w:pPr>
              <w:jc w:val="center"/>
              <w:rPr>
                <w:rFonts w:asciiTheme="minorHAnsi" w:hAnsiTheme="minorHAnsi" w:cstheme="minorHAnsi"/>
                <w:szCs w:val="20"/>
              </w:rPr>
            </w:pPr>
          </w:p>
        </w:tc>
        <w:tc>
          <w:tcPr>
            <w:tcW w:w="1123" w:type="dxa"/>
          </w:tcPr>
          <w:p w14:paraId="3DC224E3" w14:textId="77777777" w:rsidR="008A4CB4" w:rsidRPr="008A4CB4" w:rsidRDefault="008A4CB4" w:rsidP="005A41B1">
            <w:pPr>
              <w:jc w:val="center"/>
              <w:rPr>
                <w:rFonts w:asciiTheme="minorHAnsi" w:hAnsiTheme="minorHAnsi" w:cstheme="minorHAnsi"/>
                <w:szCs w:val="20"/>
              </w:rPr>
            </w:pPr>
          </w:p>
        </w:tc>
        <w:tc>
          <w:tcPr>
            <w:tcW w:w="769" w:type="dxa"/>
          </w:tcPr>
          <w:p w14:paraId="5C0DE62A" w14:textId="77777777" w:rsidR="008A4CB4" w:rsidRPr="008A4CB4" w:rsidRDefault="008A4CB4" w:rsidP="005A41B1">
            <w:pPr>
              <w:jc w:val="center"/>
              <w:rPr>
                <w:rFonts w:asciiTheme="minorHAnsi" w:hAnsiTheme="minorHAnsi" w:cstheme="minorHAnsi"/>
                <w:szCs w:val="20"/>
              </w:rPr>
            </w:pPr>
          </w:p>
        </w:tc>
        <w:tc>
          <w:tcPr>
            <w:tcW w:w="1594" w:type="dxa"/>
          </w:tcPr>
          <w:p w14:paraId="1C43C0F6" w14:textId="77777777" w:rsidR="008A4CB4" w:rsidRPr="008A4CB4" w:rsidRDefault="008A4CB4" w:rsidP="005A41B1">
            <w:pPr>
              <w:jc w:val="center"/>
              <w:rPr>
                <w:rFonts w:asciiTheme="minorHAnsi" w:hAnsiTheme="minorHAnsi" w:cstheme="minorHAnsi"/>
                <w:szCs w:val="20"/>
              </w:rPr>
            </w:pPr>
          </w:p>
        </w:tc>
      </w:tr>
      <w:tr w:rsidR="008A4CB4" w:rsidRPr="008A4CB4" w14:paraId="6A953B31" w14:textId="77777777" w:rsidTr="005A41B1">
        <w:trPr>
          <w:jc w:val="center"/>
        </w:trPr>
        <w:tc>
          <w:tcPr>
            <w:tcW w:w="795" w:type="dxa"/>
          </w:tcPr>
          <w:p w14:paraId="4FBF26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Alt_08</w:t>
            </w:r>
          </w:p>
        </w:tc>
        <w:tc>
          <w:tcPr>
            <w:tcW w:w="912" w:type="dxa"/>
          </w:tcPr>
          <w:p w14:paraId="732C38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0289F81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undefined</w:t>
            </w:r>
          </w:p>
        </w:tc>
        <w:tc>
          <w:tcPr>
            <w:tcW w:w="771" w:type="dxa"/>
          </w:tcPr>
          <w:p w14:paraId="02004CC7" w14:textId="77777777" w:rsidR="008A4CB4" w:rsidRPr="008A4CB4" w:rsidRDefault="008A4CB4" w:rsidP="005A41B1">
            <w:pPr>
              <w:jc w:val="center"/>
              <w:rPr>
                <w:rFonts w:asciiTheme="minorHAnsi" w:hAnsiTheme="minorHAnsi" w:cstheme="minorHAnsi"/>
                <w:szCs w:val="20"/>
              </w:rPr>
            </w:pPr>
          </w:p>
        </w:tc>
        <w:tc>
          <w:tcPr>
            <w:tcW w:w="912" w:type="dxa"/>
          </w:tcPr>
          <w:p w14:paraId="608E126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56525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54660041" w14:textId="77777777" w:rsidR="008A4CB4" w:rsidRPr="008A4CB4" w:rsidRDefault="008A4CB4" w:rsidP="005A41B1">
            <w:pPr>
              <w:jc w:val="center"/>
              <w:rPr>
                <w:rFonts w:asciiTheme="minorHAnsi" w:hAnsiTheme="minorHAnsi" w:cstheme="minorHAnsi"/>
                <w:szCs w:val="20"/>
              </w:rPr>
            </w:pPr>
          </w:p>
        </w:tc>
        <w:tc>
          <w:tcPr>
            <w:tcW w:w="910" w:type="dxa"/>
          </w:tcPr>
          <w:p w14:paraId="68249EB8" w14:textId="77777777" w:rsidR="008A4CB4" w:rsidRPr="008A4CB4" w:rsidRDefault="008A4CB4" w:rsidP="005A41B1">
            <w:pPr>
              <w:jc w:val="center"/>
              <w:rPr>
                <w:rFonts w:asciiTheme="minorHAnsi" w:hAnsiTheme="minorHAnsi" w:cstheme="minorHAnsi"/>
                <w:szCs w:val="20"/>
              </w:rPr>
            </w:pPr>
          </w:p>
        </w:tc>
        <w:tc>
          <w:tcPr>
            <w:tcW w:w="1123" w:type="dxa"/>
          </w:tcPr>
          <w:p w14:paraId="5FE9E244" w14:textId="77777777" w:rsidR="008A4CB4" w:rsidRPr="008A4CB4" w:rsidRDefault="008A4CB4" w:rsidP="005A41B1">
            <w:pPr>
              <w:jc w:val="center"/>
              <w:rPr>
                <w:rFonts w:asciiTheme="minorHAnsi" w:hAnsiTheme="minorHAnsi" w:cstheme="minorHAnsi"/>
                <w:szCs w:val="20"/>
              </w:rPr>
            </w:pPr>
          </w:p>
        </w:tc>
        <w:tc>
          <w:tcPr>
            <w:tcW w:w="769" w:type="dxa"/>
          </w:tcPr>
          <w:p w14:paraId="2A9A3A59" w14:textId="77777777" w:rsidR="008A4CB4" w:rsidRPr="008A4CB4" w:rsidRDefault="008A4CB4" w:rsidP="005A41B1">
            <w:pPr>
              <w:jc w:val="center"/>
              <w:rPr>
                <w:rFonts w:asciiTheme="minorHAnsi" w:hAnsiTheme="minorHAnsi" w:cstheme="minorHAnsi"/>
                <w:szCs w:val="20"/>
              </w:rPr>
            </w:pPr>
          </w:p>
        </w:tc>
        <w:tc>
          <w:tcPr>
            <w:tcW w:w="1594" w:type="dxa"/>
          </w:tcPr>
          <w:p w14:paraId="79BD3488" w14:textId="77777777" w:rsidR="008A4CB4" w:rsidRPr="008A4CB4" w:rsidRDefault="008A4CB4" w:rsidP="005A41B1">
            <w:pPr>
              <w:jc w:val="center"/>
              <w:rPr>
                <w:rFonts w:asciiTheme="minorHAnsi" w:hAnsiTheme="minorHAnsi" w:cstheme="minorHAnsi"/>
                <w:szCs w:val="20"/>
              </w:rPr>
            </w:pPr>
          </w:p>
        </w:tc>
      </w:tr>
      <w:tr w:rsidR="008A4CB4" w:rsidRPr="008A4CB4" w14:paraId="4FEF957E" w14:textId="77777777" w:rsidTr="005A41B1">
        <w:trPr>
          <w:jc w:val="center"/>
        </w:trPr>
        <w:tc>
          <w:tcPr>
            <w:tcW w:w="795" w:type="dxa"/>
          </w:tcPr>
          <w:p w14:paraId="7A0CB55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Alt_09</w:t>
            </w:r>
          </w:p>
        </w:tc>
        <w:tc>
          <w:tcPr>
            <w:tcW w:w="912" w:type="dxa"/>
          </w:tcPr>
          <w:p w14:paraId="5494E1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4" w:type="dxa"/>
          </w:tcPr>
          <w:p w14:paraId="6E9DEB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3B64B682" w14:textId="77777777" w:rsidR="008A4CB4" w:rsidRPr="008A4CB4" w:rsidRDefault="008A4CB4" w:rsidP="005A41B1">
            <w:pPr>
              <w:jc w:val="center"/>
              <w:rPr>
                <w:rFonts w:asciiTheme="minorHAnsi" w:hAnsiTheme="minorHAnsi" w:cstheme="minorHAnsi"/>
                <w:szCs w:val="20"/>
              </w:rPr>
            </w:pPr>
          </w:p>
        </w:tc>
        <w:tc>
          <w:tcPr>
            <w:tcW w:w="912" w:type="dxa"/>
          </w:tcPr>
          <w:p w14:paraId="21BA76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095B9F29"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1AF5A56A" w14:textId="77777777" w:rsidR="008A4CB4" w:rsidRPr="008A4CB4" w:rsidRDefault="008A4CB4" w:rsidP="005A41B1">
            <w:pPr>
              <w:jc w:val="center"/>
              <w:rPr>
                <w:rFonts w:asciiTheme="minorHAnsi" w:hAnsiTheme="minorHAnsi" w:cstheme="minorHAnsi"/>
                <w:szCs w:val="20"/>
              </w:rPr>
            </w:pPr>
          </w:p>
        </w:tc>
        <w:tc>
          <w:tcPr>
            <w:tcW w:w="910" w:type="dxa"/>
          </w:tcPr>
          <w:p w14:paraId="5CD78BDA" w14:textId="77777777" w:rsidR="008A4CB4" w:rsidRPr="008A4CB4" w:rsidRDefault="008A4CB4" w:rsidP="005A41B1">
            <w:pPr>
              <w:jc w:val="center"/>
              <w:rPr>
                <w:rFonts w:asciiTheme="minorHAnsi" w:hAnsiTheme="minorHAnsi" w:cstheme="minorHAnsi"/>
                <w:szCs w:val="20"/>
              </w:rPr>
            </w:pPr>
          </w:p>
        </w:tc>
        <w:tc>
          <w:tcPr>
            <w:tcW w:w="1123" w:type="dxa"/>
          </w:tcPr>
          <w:p w14:paraId="541D1AD0" w14:textId="77777777" w:rsidR="008A4CB4" w:rsidRPr="008A4CB4" w:rsidRDefault="008A4CB4" w:rsidP="005A41B1">
            <w:pPr>
              <w:jc w:val="center"/>
              <w:rPr>
                <w:rFonts w:asciiTheme="minorHAnsi" w:hAnsiTheme="minorHAnsi" w:cstheme="minorHAnsi"/>
                <w:szCs w:val="20"/>
              </w:rPr>
            </w:pPr>
          </w:p>
        </w:tc>
        <w:tc>
          <w:tcPr>
            <w:tcW w:w="769" w:type="dxa"/>
          </w:tcPr>
          <w:p w14:paraId="7B9A779F" w14:textId="77777777" w:rsidR="008A4CB4" w:rsidRPr="008A4CB4" w:rsidRDefault="008A4CB4" w:rsidP="005A41B1">
            <w:pPr>
              <w:jc w:val="center"/>
              <w:rPr>
                <w:rFonts w:asciiTheme="minorHAnsi" w:hAnsiTheme="minorHAnsi" w:cstheme="minorHAnsi"/>
                <w:szCs w:val="20"/>
              </w:rPr>
            </w:pPr>
          </w:p>
        </w:tc>
        <w:tc>
          <w:tcPr>
            <w:tcW w:w="1594" w:type="dxa"/>
          </w:tcPr>
          <w:p w14:paraId="6FEC1BB3" w14:textId="77777777" w:rsidR="008A4CB4" w:rsidRPr="008A4CB4" w:rsidRDefault="008A4CB4" w:rsidP="005A41B1">
            <w:pPr>
              <w:jc w:val="center"/>
              <w:rPr>
                <w:rFonts w:asciiTheme="minorHAnsi" w:hAnsiTheme="minorHAnsi" w:cstheme="minorHAnsi"/>
                <w:szCs w:val="20"/>
              </w:rPr>
            </w:pPr>
          </w:p>
        </w:tc>
      </w:tr>
      <w:tr w:rsidR="008A4CB4" w:rsidRPr="008A4CB4" w14:paraId="6305563E" w14:textId="77777777" w:rsidTr="005A41B1">
        <w:trPr>
          <w:jc w:val="center"/>
        </w:trPr>
        <w:tc>
          <w:tcPr>
            <w:tcW w:w="795" w:type="dxa"/>
          </w:tcPr>
          <w:p w14:paraId="3546D92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Alt_010</w:t>
            </w:r>
          </w:p>
        </w:tc>
        <w:tc>
          <w:tcPr>
            <w:tcW w:w="912" w:type="dxa"/>
          </w:tcPr>
          <w:p w14:paraId="7A060A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NRMC</w:t>
            </w:r>
          </w:p>
        </w:tc>
        <w:tc>
          <w:tcPr>
            <w:tcW w:w="1124" w:type="dxa"/>
          </w:tcPr>
          <w:p w14:paraId="54D3A62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69AC96A" w14:textId="77777777" w:rsidR="008A4CB4" w:rsidRPr="008A4CB4" w:rsidRDefault="008A4CB4" w:rsidP="005A41B1">
            <w:pPr>
              <w:jc w:val="center"/>
              <w:rPr>
                <w:rFonts w:asciiTheme="minorHAnsi" w:hAnsiTheme="minorHAnsi" w:cstheme="minorHAnsi"/>
                <w:szCs w:val="20"/>
              </w:rPr>
            </w:pPr>
          </w:p>
        </w:tc>
        <w:tc>
          <w:tcPr>
            <w:tcW w:w="912" w:type="dxa"/>
          </w:tcPr>
          <w:p w14:paraId="0B2DC2C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7595E28B"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1220ECAE" w14:textId="77777777" w:rsidR="008A4CB4" w:rsidRPr="008A4CB4" w:rsidRDefault="008A4CB4" w:rsidP="005A41B1">
            <w:pPr>
              <w:jc w:val="center"/>
              <w:rPr>
                <w:rFonts w:asciiTheme="minorHAnsi" w:hAnsiTheme="minorHAnsi" w:cstheme="minorHAnsi"/>
                <w:szCs w:val="20"/>
              </w:rPr>
            </w:pPr>
          </w:p>
        </w:tc>
        <w:tc>
          <w:tcPr>
            <w:tcW w:w="910" w:type="dxa"/>
          </w:tcPr>
          <w:p w14:paraId="14247E32" w14:textId="77777777" w:rsidR="008A4CB4" w:rsidRPr="008A4CB4" w:rsidRDefault="008A4CB4" w:rsidP="005A41B1">
            <w:pPr>
              <w:jc w:val="center"/>
              <w:rPr>
                <w:rFonts w:asciiTheme="minorHAnsi" w:hAnsiTheme="minorHAnsi" w:cstheme="minorHAnsi"/>
                <w:szCs w:val="20"/>
              </w:rPr>
            </w:pPr>
          </w:p>
        </w:tc>
        <w:tc>
          <w:tcPr>
            <w:tcW w:w="1123" w:type="dxa"/>
          </w:tcPr>
          <w:p w14:paraId="5709F35E" w14:textId="77777777" w:rsidR="008A4CB4" w:rsidRPr="008A4CB4" w:rsidRDefault="008A4CB4" w:rsidP="005A41B1">
            <w:pPr>
              <w:jc w:val="center"/>
              <w:rPr>
                <w:rFonts w:asciiTheme="minorHAnsi" w:hAnsiTheme="minorHAnsi" w:cstheme="minorHAnsi"/>
                <w:szCs w:val="20"/>
              </w:rPr>
            </w:pPr>
          </w:p>
        </w:tc>
        <w:tc>
          <w:tcPr>
            <w:tcW w:w="769" w:type="dxa"/>
          </w:tcPr>
          <w:p w14:paraId="33CA479F" w14:textId="77777777" w:rsidR="008A4CB4" w:rsidRPr="008A4CB4" w:rsidRDefault="008A4CB4" w:rsidP="005A41B1">
            <w:pPr>
              <w:jc w:val="center"/>
              <w:rPr>
                <w:rFonts w:asciiTheme="minorHAnsi" w:hAnsiTheme="minorHAnsi" w:cstheme="minorHAnsi"/>
                <w:szCs w:val="20"/>
              </w:rPr>
            </w:pPr>
          </w:p>
        </w:tc>
        <w:tc>
          <w:tcPr>
            <w:tcW w:w="1594" w:type="dxa"/>
          </w:tcPr>
          <w:p w14:paraId="722A7CDE" w14:textId="77777777" w:rsidR="008A4CB4" w:rsidRPr="008A4CB4" w:rsidRDefault="008A4CB4" w:rsidP="005A41B1">
            <w:pPr>
              <w:jc w:val="center"/>
              <w:rPr>
                <w:rFonts w:asciiTheme="minorHAnsi" w:hAnsiTheme="minorHAnsi" w:cstheme="minorHAnsi"/>
                <w:szCs w:val="20"/>
              </w:rPr>
            </w:pPr>
          </w:p>
        </w:tc>
      </w:tr>
      <w:tr w:rsidR="008A4CB4" w:rsidRPr="008A4CB4" w14:paraId="0FE8EAD1" w14:textId="77777777" w:rsidTr="008262E2">
        <w:trPr>
          <w:trHeight w:val="125"/>
          <w:jc w:val="center"/>
        </w:trPr>
        <w:tc>
          <w:tcPr>
            <w:tcW w:w="795" w:type="dxa"/>
          </w:tcPr>
          <w:p w14:paraId="5ECA83A1" w14:textId="77777777" w:rsidR="008A4CB4" w:rsidRPr="008A4CB4" w:rsidRDefault="008A4CB4" w:rsidP="005A41B1">
            <w:pPr>
              <w:jc w:val="center"/>
              <w:rPr>
                <w:rFonts w:asciiTheme="minorHAnsi" w:hAnsiTheme="minorHAnsi" w:cstheme="minorHAnsi"/>
                <w:szCs w:val="20"/>
              </w:rPr>
            </w:pPr>
          </w:p>
        </w:tc>
        <w:tc>
          <w:tcPr>
            <w:tcW w:w="912" w:type="dxa"/>
          </w:tcPr>
          <w:p w14:paraId="1A28A20A" w14:textId="77777777" w:rsidR="008A4CB4" w:rsidRPr="008A4CB4" w:rsidRDefault="008A4CB4" w:rsidP="005A41B1">
            <w:pPr>
              <w:jc w:val="center"/>
              <w:rPr>
                <w:rFonts w:asciiTheme="minorHAnsi" w:hAnsiTheme="minorHAnsi" w:cstheme="minorHAnsi"/>
                <w:szCs w:val="20"/>
              </w:rPr>
            </w:pPr>
          </w:p>
        </w:tc>
        <w:tc>
          <w:tcPr>
            <w:tcW w:w="1124" w:type="dxa"/>
          </w:tcPr>
          <w:p w14:paraId="23DD185A" w14:textId="77777777" w:rsidR="008A4CB4" w:rsidRPr="008A4CB4" w:rsidRDefault="008A4CB4" w:rsidP="005A41B1">
            <w:pPr>
              <w:jc w:val="center"/>
              <w:rPr>
                <w:rFonts w:asciiTheme="minorHAnsi" w:hAnsiTheme="minorHAnsi" w:cstheme="minorHAnsi"/>
                <w:szCs w:val="20"/>
              </w:rPr>
            </w:pPr>
          </w:p>
        </w:tc>
        <w:tc>
          <w:tcPr>
            <w:tcW w:w="771" w:type="dxa"/>
          </w:tcPr>
          <w:p w14:paraId="73FBE971" w14:textId="77777777" w:rsidR="008A4CB4" w:rsidRPr="008A4CB4" w:rsidRDefault="008A4CB4" w:rsidP="005A41B1">
            <w:pPr>
              <w:jc w:val="center"/>
              <w:rPr>
                <w:rFonts w:asciiTheme="minorHAnsi" w:hAnsiTheme="minorHAnsi" w:cstheme="minorHAnsi"/>
                <w:szCs w:val="20"/>
              </w:rPr>
            </w:pPr>
          </w:p>
        </w:tc>
        <w:tc>
          <w:tcPr>
            <w:tcW w:w="912" w:type="dxa"/>
          </w:tcPr>
          <w:p w14:paraId="22378F76" w14:textId="77777777" w:rsidR="008A4CB4" w:rsidRPr="008A4CB4" w:rsidRDefault="008A4CB4" w:rsidP="005A41B1">
            <w:pPr>
              <w:jc w:val="center"/>
              <w:rPr>
                <w:rFonts w:asciiTheme="minorHAnsi" w:hAnsiTheme="minorHAnsi" w:cstheme="minorHAnsi"/>
                <w:szCs w:val="20"/>
              </w:rPr>
            </w:pPr>
          </w:p>
        </w:tc>
        <w:tc>
          <w:tcPr>
            <w:tcW w:w="1123" w:type="dxa"/>
          </w:tcPr>
          <w:p w14:paraId="48875BA3" w14:textId="77777777" w:rsidR="008A4CB4" w:rsidRPr="008A4CB4" w:rsidRDefault="008A4CB4" w:rsidP="005A41B1">
            <w:pPr>
              <w:jc w:val="center"/>
              <w:rPr>
                <w:rFonts w:asciiTheme="minorHAnsi" w:hAnsiTheme="minorHAnsi" w:cstheme="minorHAnsi"/>
                <w:szCs w:val="20"/>
              </w:rPr>
            </w:pPr>
          </w:p>
        </w:tc>
        <w:tc>
          <w:tcPr>
            <w:tcW w:w="776" w:type="dxa"/>
          </w:tcPr>
          <w:p w14:paraId="0BD357C8" w14:textId="77777777" w:rsidR="008A4CB4" w:rsidRPr="008A4CB4" w:rsidRDefault="008A4CB4" w:rsidP="005A41B1">
            <w:pPr>
              <w:jc w:val="center"/>
              <w:rPr>
                <w:rFonts w:asciiTheme="minorHAnsi" w:hAnsiTheme="minorHAnsi" w:cstheme="minorHAnsi"/>
                <w:szCs w:val="20"/>
              </w:rPr>
            </w:pPr>
          </w:p>
        </w:tc>
        <w:tc>
          <w:tcPr>
            <w:tcW w:w="910" w:type="dxa"/>
          </w:tcPr>
          <w:p w14:paraId="45DB45C9" w14:textId="77777777" w:rsidR="008A4CB4" w:rsidRPr="008A4CB4" w:rsidRDefault="008A4CB4" w:rsidP="005A41B1">
            <w:pPr>
              <w:jc w:val="center"/>
              <w:rPr>
                <w:rFonts w:asciiTheme="minorHAnsi" w:hAnsiTheme="minorHAnsi" w:cstheme="minorHAnsi"/>
                <w:szCs w:val="20"/>
              </w:rPr>
            </w:pPr>
          </w:p>
        </w:tc>
        <w:tc>
          <w:tcPr>
            <w:tcW w:w="1123" w:type="dxa"/>
          </w:tcPr>
          <w:p w14:paraId="0810F75B" w14:textId="77777777" w:rsidR="008A4CB4" w:rsidRPr="008A4CB4" w:rsidRDefault="008A4CB4" w:rsidP="005A41B1">
            <w:pPr>
              <w:jc w:val="center"/>
              <w:rPr>
                <w:rFonts w:asciiTheme="minorHAnsi" w:hAnsiTheme="minorHAnsi" w:cstheme="minorHAnsi"/>
                <w:szCs w:val="20"/>
              </w:rPr>
            </w:pPr>
          </w:p>
        </w:tc>
        <w:tc>
          <w:tcPr>
            <w:tcW w:w="769" w:type="dxa"/>
          </w:tcPr>
          <w:p w14:paraId="0DEE0E8A" w14:textId="77777777" w:rsidR="008A4CB4" w:rsidRPr="008A4CB4" w:rsidRDefault="008A4CB4" w:rsidP="005A41B1">
            <w:pPr>
              <w:jc w:val="center"/>
              <w:rPr>
                <w:rFonts w:asciiTheme="minorHAnsi" w:hAnsiTheme="minorHAnsi" w:cstheme="minorHAnsi"/>
                <w:szCs w:val="20"/>
              </w:rPr>
            </w:pPr>
          </w:p>
        </w:tc>
        <w:tc>
          <w:tcPr>
            <w:tcW w:w="1594" w:type="dxa"/>
          </w:tcPr>
          <w:p w14:paraId="00B08B9E" w14:textId="77777777" w:rsidR="008A4CB4" w:rsidRPr="008A4CB4" w:rsidRDefault="008A4CB4" w:rsidP="005A41B1">
            <w:pPr>
              <w:jc w:val="center"/>
              <w:rPr>
                <w:rFonts w:asciiTheme="minorHAnsi" w:hAnsiTheme="minorHAnsi" w:cstheme="minorHAnsi"/>
                <w:szCs w:val="20"/>
              </w:rPr>
            </w:pPr>
          </w:p>
        </w:tc>
      </w:tr>
      <w:tr w:rsidR="008A4CB4" w:rsidRPr="008A4CB4" w14:paraId="3B7E240D" w14:textId="77777777" w:rsidTr="005A41B1">
        <w:trPr>
          <w:jc w:val="center"/>
        </w:trPr>
        <w:tc>
          <w:tcPr>
            <w:tcW w:w="795" w:type="dxa"/>
          </w:tcPr>
          <w:p w14:paraId="7585132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Sec_01</w:t>
            </w:r>
          </w:p>
        </w:tc>
        <w:tc>
          <w:tcPr>
            <w:tcW w:w="912" w:type="dxa"/>
          </w:tcPr>
          <w:p w14:paraId="0D3D23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D7F94D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227DD6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509995D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2F15D6D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73E07E8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0662DB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982412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350953C6" w14:textId="77777777" w:rsidR="008A4CB4" w:rsidRPr="008A4CB4" w:rsidRDefault="008A4CB4" w:rsidP="005A41B1">
            <w:pPr>
              <w:jc w:val="center"/>
              <w:rPr>
                <w:rFonts w:asciiTheme="minorHAnsi" w:hAnsiTheme="minorHAnsi" w:cstheme="minorHAnsi"/>
                <w:szCs w:val="20"/>
              </w:rPr>
            </w:pPr>
          </w:p>
        </w:tc>
        <w:tc>
          <w:tcPr>
            <w:tcW w:w="1594" w:type="dxa"/>
          </w:tcPr>
          <w:p w14:paraId="41DFA307" w14:textId="77777777" w:rsidR="008A4CB4" w:rsidRPr="008A4CB4" w:rsidRDefault="008A4CB4" w:rsidP="005A41B1">
            <w:pPr>
              <w:jc w:val="center"/>
              <w:rPr>
                <w:rFonts w:asciiTheme="minorHAnsi" w:hAnsiTheme="minorHAnsi" w:cstheme="minorHAnsi"/>
                <w:szCs w:val="20"/>
              </w:rPr>
            </w:pPr>
          </w:p>
        </w:tc>
      </w:tr>
      <w:tr w:rsidR="008A4CB4" w:rsidRPr="008A4CB4" w14:paraId="4877D129" w14:textId="77777777" w:rsidTr="005A41B1">
        <w:trPr>
          <w:jc w:val="center"/>
        </w:trPr>
        <w:tc>
          <w:tcPr>
            <w:tcW w:w="795" w:type="dxa"/>
          </w:tcPr>
          <w:p w14:paraId="7139DEC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Sec_02</w:t>
            </w:r>
          </w:p>
        </w:tc>
        <w:tc>
          <w:tcPr>
            <w:tcW w:w="912" w:type="dxa"/>
          </w:tcPr>
          <w:p w14:paraId="5423C91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BE64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4B4D594A" w14:textId="77777777" w:rsidR="008A4CB4" w:rsidRPr="008A4CB4" w:rsidRDefault="008A4CB4" w:rsidP="005A41B1">
            <w:pPr>
              <w:jc w:val="center"/>
              <w:rPr>
                <w:rFonts w:asciiTheme="minorHAnsi" w:hAnsiTheme="minorHAnsi" w:cstheme="minorHAnsi"/>
                <w:szCs w:val="20"/>
              </w:rPr>
            </w:pPr>
          </w:p>
        </w:tc>
        <w:tc>
          <w:tcPr>
            <w:tcW w:w="912" w:type="dxa"/>
          </w:tcPr>
          <w:p w14:paraId="716737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FC2B4B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6" w:type="dxa"/>
          </w:tcPr>
          <w:p w14:paraId="0B9B75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65EEB90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23CF6A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69" w:type="dxa"/>
          </w:tcPr>
          <w:p w14:paraId="47CFCFA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0A5DB866" w14:textId="77777777" w:rsidR="008A4CB4" w:rsidRPr="008A4CB4" w:rsidRDefault="008A4CB4" w:rsidP="005A41B1">
            <w:pPr>
              <w:jc w:val="center"/>
              <w:rPr>
                <w:rFonts w:asciiTheme="minorHAnsi" w:hAnsiTheme="minorHAnsi" w:cstheme="minorHAnsi"/>
                <w:szCs w:val="20"/>
              </w:rPr>
            </w:pPr>
          </w:p>
        </w:tc>
      </w:tr>
      <w:tr w:rsidR="008A4CB4" w:rsidRPr="008A4CB4" w14:paraId="61C974DB" w14:textId="77777777" w:rsidTr="005A41B1">
        <w:trPr>
          <w:jc w:val="center"/>
        </w:trPr>
        <w:tc>
          <w:tcPr>
            <w:tcW w:w="795" w:type="dxa"/>
          </w:tcPr>
          <w:p w14:paraId="379FDCE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Sec_03</w:t>
            </w:r>
          </w:p>
        </w:tc>
        <w:tc>
          <w:tcPr>
            <w:tcW w:w="912" w:type="dxa"/>
          </w:tcPr>
          <w:p w14:paraId="0AEA369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63C8922"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1" w:type="dxa"/>
          </w:tcPr>
          <w:p w14:paraId="6B65AE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36D5D4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43782A7"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6" w:type="dxa"/>
          </w:tcPr>
          <w:p w14:paraId="209C0E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DF432F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C5339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5FE0C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4C4DDAA3" w14:textId="77777777" w:rsidR="008A4CB4" w:rsidRPr="008A4CB4" w:rsidRDefault="008A4CB4" w:rsidP="005A41B1">
            <w:pPr>
              <w:jc w:val="center"/>
              <w:rPr>
                <w:rFonts w:asciiTheme="minorHAnsi" w:hAnsiTheme="minorHAnsi" w:cstheme="minorHAnsi"/>
                <w:szCs w:val="20"/>
              </w:rPr>
            </w:pPr>
          </w:p>
        </w:tc>
      </w:tr>
      <w:tr w:rsidR="008A4CB4" w:rsidRPr="008A4CB4" w14:paraId="18F8CE09" w14:textId="77777777" w:rsidTr="005A41B1">
        <w:trPr>
          <w:jc w:val="center"/>
        </w:trPr>
        <w:tc>
          <w:tcPr>
            <w:tcW w:w="795" w:type="dxa"/>
          </w:tcPr>
          <w:p w14:paraId="0894E70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Sec_04</w:t>
            </w:r>
          </w:p>
        </w:tc>
        <w:tc>
          <w:tcPr>
            <w:tcW w:w="912" w:type="dxa"/>
          </w:tcPr>
          <w:p w14:paraId="536EC4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B87FD84"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0B15A87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58ECAC3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0A9731F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656499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5F6F718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16405E3"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69" w:type="dxa"/>
          </w:tcPr>
          <w:p w14:paraId="0542C33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6D48B29B" w14:textId="77777777" w:rsidR="008A4CB4" w:rsidRPr="008A4CB4" w:rsidRDefault="008A4CB4" w:rsidP="005A41B1">
            <w:pPr>
              <w:jc w:val="center"/>
              <w:rPr>
                <w:rFonts w:asciiTheme="minorHAnsi" w:hAnsiTheme="minorHAnsi" w:cstheme="minorHAnsi"/>
                <w:szCs w:val="20"/>
              </w:rPr>
            </w:pPr>
          </w:p>
        </w:tc>
      </w:tr>
      <w:tr w:rsidR="008A4CB4" w:rsidRPr="008A4CB4" w14:paraId="2685CE1A" w14:textId="77777777" w:rsidTr="005A41B1">
        <w:trPr>
          <w:jc w:val="center"/>
        </w:trPr>
        <w:tc>
          <w:tcPr>
            <w:tcW w:w="795" w:type="dxa"/>
          </w:tcPr>
          <w:p w14:paraId="1C04EE2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Sec_05</w:t>
            </w:r>
          </w:p>
        </w:tc>
        <w:tc>
          <w:tcPr>
            <w:tcW w:w="912" w:type="dxa"/>
          </w:tcPr>
          <w:p w14:paraId="0430776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2617738" w14:textId="77777777" w:rsidR="008A4CB4" w:rsidRPr="008A4CB4" w:rsidRDefault="008A4CB4" w:rsidP="005A41B1">
            <w:pPr>
              <w:jc w:val="center"/>
              <w:rPr>
                <w:rFonts w:asciiTheme="minorHAnsi" w:hAnsiTheme="minorHAnsi" w:cstheme="minorHAnsi"/>
                <w:szCs w:val="20"/>
                <w:highlight w:val="green"/>
              </w:rPr>
            </w:pPr>
            <w:proofErr w:type="spellStart"/>
            <w:r w:rsidRPr="008A4CB4">
              <w:rPr>
                <w:rFonts w:asciiTheme="minorHAnsi" w:hAnsiTheme="minorHAnsi" w:cstheme="minorHAnsi"/>
                <w:szCs w:val="20"/>
              </w:rPr>
              <w:t>fullres</w:t>
            </w:r>
            <w:proofErr w:type="spellEnd"/>
          </w:p>
        </w:tc>
        <w:tc>
          <w:tcPr>
            <w:tcW w:w="771" w:type="dxa"/>
          </w:tcPr>
          <w:p w14:paraId="0027802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066C25B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7DEFDD9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61582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3245C19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92170FD"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52F862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1DDF9C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22D9D4F1" w14:textId="77777777" w:rsidTr="005A41B1">
        <w:trPr>
          <w:jc w:val="center"/>
        </w:trPr>
        <w:tc>
          <w:tcPr>
            <w:tcW w:w="795" w:type="dxa"/>
          </w:tcPr>
          <w:p w14:paraId="76407F1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Sec_06</w:t>
            </w:r>
          </w:p>
        </w:tc>
        <w:tc>
          <w:tcPr>
            <w:tcW w:w="912" w:type="dxa"/>
          </w:tcPr>
          <w:p w14:paraId="235909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29CD38B5"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410531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7F525CD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5C109B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299D6D6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77A87F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2BF0B7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06287E7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5A87B2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w:t>
            </w:r>
            <w:r w:rsidRPr="008A4CB4">
              <w:rPr>
                <w:rFonts w:asciiTheme="minorHAnsi" w:hAnsiTheme="minorHAnsi" w:cstheme="minorHAnsi"/>
                <w:szCs w:val="20"/>
                <w:highlight w:val="green"/>
              </w:rPr>
              <w:t>p</w:t>
            </w:r>
            <w:r w:rsidRPr="008A4CB4">
              <w:rPr>
                <w:rFonts w:asciiTheme="minorHAnsi" w:hAnsiTheme="minorHAnsi" w:cstheme="minorHAnsi"/>
                <w:szCs w:val="20"/>
                <w:highlight w:val="yellow"/>
                <w:shd w:val="clear" w:color="auto" w:fill="FFC000"/>
              </w:rPr>
              <w:t>tion</w:t>
            </w:r>
          </w:p>
        </w:tc>
      </w:tr>
    </w:tbl>
    <w:p w14:paraId="36DF0CA7" w14:textId="649C5E54" w:rsidR="009A6671" w:rsidRPr="00734676" w:rsidRDefault="009A6671" w:rsidP="00734676">
      <w:pPr>
        <w:pStyle w:val="Heading3"/>
      </w:pPr>
      <w:r w:rsidRPr="00734676">
        <w:lastRenderedPageBreak/>
        <w:t>P_</w:t>
      </w:r>
      <w:r w:rsidR="00734676">
        <w:t>XPX</w:t>
      </w:r>
      <w:r w:rsidRPr="00734676">
        <w:t>_07</w:t>
      </w:r>
      <w:r w:rsidR="00734676">
        <w:t>20</w:t>
      </w:r>
      <w:r w:rsidRPr="00734676">
        <w:t xml:space="preserve"> </w:t>
      </w:r>
      <w:r w:rsidR="00734676" w:rsidRPr="00734676">
        <w:t xml:space="preserve">Production Alternatives Combinations – </w:t>
      </w:r>
      <w:proofErr w:type="gramStart"/>
      <w:r w:rsidR="00734676" w:rsidRPr="00734676">
        <w:t>Non Secure</w:t>
      </w:r>
      <w:proofErr w:type="gramEnd"/>
    </w:p>
    <w:tbl>
      <w:tblPr>
        <w:tblStyle w:val="TableGrid"/>
        <w:tblW w:w="9648" w:type="dxa"/>
        <w:tblLook w:val="04A0" w:firstRow="1" w:lastRow="0" w:firstColumn="1" w:lastColumn="0" w:noHBand="0" w:noVBand="1"/>
      </w:tblPr>
      <w:tblGrid>
        <w:gridCol w:w="2628"/>
        <w:gridCol w:w="7020"/>
      </w:tblGrid>
      <w:tr w:rsidR="008A4CB4" w:rsidRPr="009D7DD0" w14:paraId="234BC639" w14:textId="77777777" w:rsidTr="005A41B1">
        <w:tc>
          <w:tcPr>
            <w:tcW w:w="2628" w:type="dxa"/>
            <w:tcBorders>
              <w:bottom w:val="single" w:sz="4" w:space="0" w:color="auto"/>
            </w:tcBorders>
            <w:shd w:val="clear" w:color="auto" w:fill="D9D9D9" w:themeFill="background1" w:themeFillShade="D9"/>
          </w:tcPr>
          <w:p w14:paraId="1DCDA0A1"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49800B3" w14:textId="77777777" w:rsidR="008A4CB4" w:rsidRPr="009D7DD0" w:rsidRDefault="008A4CB4" w:rsidP="005A41B1">
            <w:pPr>
              <w:rPr>
                <w:rFonts w:asciiTheme="minorHAnsi" w:hAnsiTheme="minorHAnsi"/>
                <w:b/>
                <w:szCs w:val="20"/>
              </w:rPr>
            </w:pPr>
          </w:p>
        </w:tc>
        <w:tc>
          <w:tcPr>
            <w:tcW w:w="7020" w:type="dxa"/>
          </w:tcPr>
          <w:p w14:paraId="452CAB63" w14:textId="77777777" w:rsidR="008A4CB4" w:rsidRDefault="00F25EB6" w:rsidP="005A41B1">
            <w:pPr>
              <w:rPr>
                <w:rFonts w:asciiTheme="minorHAnsi" w:hAnsiTheme="minorHAnsi"/>
                <w:szCs w:val="20"/>
              </w:rPr>
            </w:pPr>
            <w:r>
              <w:rPr>
                <w:rFonts w:asciiTheme="minorHAnsi" w:hAnsiTheme="minorHAnsi"/>
                <w:szCs w:val="20"/>
              </w:rPr>
              <w:t>Core set of production alternative test cases that determine if the printer and/or view make the correct selections between the primary object and the available alternatives</w:t>
            </w:r>
          </w:p>
          <w:p w14:paraId="065FC66C" w14:textId="17662881" w:rsidR="00F25EB6" w:rsidRPr="009D7DD0" w:rsidRDefault="00F25EB6" w:rsidP="005A41B1">
            <w:pPr>
              <w:rPr>
                <w:rFonts w:asciiTheme="minorHAnsi" w:hAnsiTheme="minorHAnsi"/>
                <w:szCs w:val="20"/>
              </w:rPr>
            </w:pPr>
          </w:p>
        </w:tc>
      </w:tr>
      <w:tr w:rsidR="00F25EB6" w:rsidRPr="009D7DD0" w14:paraId="53FD25A0" w14:textId="77777777" w:rsidTr="005A41B1">
        <w:trPr>
          <w:trHeight w:val="56"/>
        </w:trPr>
        <w:tc>
          <w:tcPr>
            <w:tcW w:w="2628" w:type="dxa"/>
            <w:shd w:val="clear" w:color="auto" w:fill="D9D9D9" w:themeFill="background1" w:themeFillShade="D9"/>
          </w:tcPr>
          <w:p w14:paraId="7CB9E113" w14:textId="6F84548E" w:rsidR="00F25EB6" w:rsidRPr="009D7DD0" w:rsidRDefault="00F25EB6" w:rsidP="00F25EB6">
            <w:pPr>
              <w:rPr>
                <w:rFonts w:asciiTheme="minorHAnsi" w:hAnsiTheme="minorHAnsi"/>
                <w:b/>
                <w:szCs w:val="20"/>
              </w:rPr>
            </w:pPr>
            <w:r w:rsidRPr="008E7F0D">
              <w:rPr>
                <w:rFonts w:asciiTheme="minorHAnsi" w:eastAsia="Calibri" w:hAnsiTheme="minorHAnsi" w:cs="Calibri"/>
              </w:rPr>
              <w:t>01 through 03 – Printer and Viewer should be able to render a model</w:t>
            </w:r>
          </w:p>
        </w:tc>
        <w:tc>
          <w:tcPr>
            <w:tcW w:w="7020" w:type="dxa"/>
          </w:tcPr>
          <w:p w14:paraId="5410C4D4" w14:textId="70923D24" w:rsidR="00F25EB6" w:rsidRDefault="00F25EB6" w:rsidP="00F25EB6">
            <w:pPr>
              <w:rPr>
                <w:rFonts w:asciiTheme="minorHAnsi" w:eastAsia="Calibri" w:hAnsiTheme="minorHAnsi" w:cs="Calibri"/>
              </w:rPr>
            </w:pPr>
            <w:r w:rsidRPr="008E7F0D">
              <w:rPr>
                <w:rFonts w:asciiTheme="minorHAnsi" w:eastAsia="Calibri" w:hAnsiTheme="minorHAnsi" w:cs="Calibri"/>
              </w:rPr>
              <w:t>01 through 03 – Printer and Viewer should be able to render a model</w:t>
            </w:r>
          </w:p>
          <w:p w14:paraId="56577962" w14:textId="74D8851B"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Theme="minorEastAsia" w:hAnsiTheme="minorHAnsi"/>
                <w:szCs w:val="20"/>
              </w:rPr>
              <w:t xml:space="preserve">– The printer use case will generate an exception as there are no </w:t>
            </w:r>
            <w:proofErr w:type="spellStart"/>
            <w:r w:rsidRPr="00F25EB6">
              <w:rPr>
                <w:rFonts w:asciiTheme="minorHAnsi" w:eastAsiaTheme="minorEastAsia" w:hAnsiTheme="minorHAnsi"/>
                <w:szCs w:val="20"/>
              </w:rPr>
              <w:t>fullres</w:t>
            </w:r>
            <w:proofErr w:type="spellEnd"/>
            <w:r w:rsidRPr="00F25EB6">
              <w:rPr>
                <w:rFonts w:asciiTheme="minorHAnsi" w:eastAsiaTheme="minorEastAsia" w:hAnsiTheme="minorHAnsi"/>
                <w:szCs w:val="20"/>
              </w:rPr>
              <w:t xml:space="preserve"> models to render</w:t>
            </w:r>
            <w:r w:rsidRPr="00F25EB6">
              <w:rPr>
                <w:rFonts w:asciiTheme="minorHAnsi" w:eastAsia="Calibri" w:hAnsiTheme="minorHAnsi" w:cs="Calibri"/>
              </w:rPr>
              <w:t xml:space="preserve"> </w:t>
            </w:r>
          </w:p>
          <w:p w14:paraId="225BDFBF" w14:textId="26C107DD"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Calibri" w:hAnsiTheme="minorHAnsi" w:cs="Calibri"/>
              </w:rPr>
              <w:t>04 through 11 – Printer and Viewer should be able to render a model</w:t>
            </w:r>
          </w:p>
          <w:p w14:paraId="01FCA2C6" w14:textId="1B02C373" w:rsidR="00F25EB6" w:rsidRPr="009D7DD0" w:rsidRDefault="00F25EB6" w:rsidP="00F25EB6">
            <w:pPr>
              <w:rPr>
                <w:rFonts w:asciiTheme="minorHAnsi" w:eastAsiaTheme="minorEastAsia" w:hAnsiTheme="minorHAnsi"/>
                <w:szCs w:val="20"/>
              </w:rPr>
            </w:pPr>
          </w:p>
        </w:tc>
      </w:tr>
      <w:tr w:rsidR="008A4CB4" w:rsidRPr="009D7DD0" w14:paraId="4CB1A93C" w14:textId="77777777" w:rsidTr="005A41B1">
        <w:trPr>
          <w:trHeight w:val="56"/>
        </w:trPr>
        <w:tc>
          <w:tcPr>
            <w:tcW w:w="2628" w:type="dxa"/>
            <w:shd w:val="clear" w:color="auto" w:fill="D9D9D9" w:themeFill="background1" w:themeFillShade="D9"/>
          </w:tcPr>
          <w:p w14:paraId="31993E99"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5F034B65" w14:textId="77777777" w:rsidR="008A4CB4" w:rsidRPr="009D7DD0" w:rsidRDefault="008A4CB4" w:rsidP="005A41B1">
            <w:pPr>
              <w:rPr>
                <w:rFonts w:asciiTheme="minorHAnsi" w:hAnsiTheme="minorHAnsi"/>
                <w:b/>
                <w:szCs w:val="20"/>
              </w:rPr>
            </w:pPr>
          </w:p>
        </w:tc>
        <w:tc>
          <w:tcPr>
            <w:tcW w:w="7020" w:type="dxa"/>
          </w:tcPr>
          <w:p w14:paraId="2DD5C145" w14:textId="7777777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01</w:t>
            </w:r>
            <w:r w:rsidRPr="00F5722F">
              <w:rPr>
                <w:rFonts w:asciiTheme="minorHAnsi" w:hAnsiTheme="minorHAnsi" w:cstheme="minorHAnsi"/>
              </w:rPr>
              <w:t xml:space="preserve"> – 3MF package as defined in Alternative Combination Table item Alt_01</w:t>
            </w:r>
          </w:p>
          <w:p w14:paraId="2BD3A426" w14:textId="77777777" w:rsidR="00F5722F" w:rsidRDefault="00F5722F" w:rsidP="00F5722F">
            <w:pPr>
              <w:spacing w:line="259" w:lineRule="auto"/>
              <w:rPr>
                <w:rFonts w:asciiTheme="minorHAnsi" w:hAnsiTheme="minorHAnsi" w:cstheme="minorHAnsi"/>
                <w:b/>
                <w:bCs/>
              </w:rPr>
            </w:pPr>
          </w:p>
          <w:p w14:paraId="7C643207" w14:textId="1BDA96B0"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02</w:t>
            </w:r>
            <w:r w:rsidRPr="00F5722F">
              <w:rPr>
                <w:rFonts w:asciiTheme="minorHAnsi" w:hAnsiTheme="minorHAnsi" w:cstheme="minorHAnsi"/>
              </w:rPr>
              <w:t xml:space="preserve"> – 3MF package as defined in Alternative Combination Table item Alt_02</w:t>
            </w:r>
          </w:p>
          <w:p w14:paraId="322663C4" w14:textId="77777777" w:rsidR="00F5722F" w:rsidRDefault="00F5722F" w:rsidP="00F5722F">
            <w:pPr>
              <w:spacing w:line="259" w:lineRule="auto"/>
              <w:rPr>
                <w:rFonts w:asciiTheme="minorHAnsi" w:hAnsiTheme="minorHAnsi" w:cstheme="minorHAnsi"/>
                <w:b/>
                <w:bCs/>
              </w:rPr>
            </w:pPr>
          </w:p>
          <w:p w14:paraId="2AE03F10" w14:textId="714D00D8" w:rsidR="00F5722F" w:rsidRPr="00F5722F" w:rsidRDefault="00F5722F" w:rsidP="00F5722F">
            <w:pPr>
              <w:spacing w:line="259" w:lineRule="auto"/>
              <w:rPr>
                <w:rFonts w:asciiTheme="minorHAnsi" w:hAnsiTheme="minorHAnsi" w:cstheme="minorHAnsi"/>
                <w:b/>
                <w:bCs/>
              </w:rPr>
            </w:pPr>
            <w:r w:rsidRPr="00F5722F">
              <w:rPr>
                <w:rFonts w:asciiTheme="minorHAnsi" w:hAnsiTheme="minorHAnsi" w:cstheme="minorHAnsi"/>
                <w:b/>
                <w:bCs/>
              </w:rPr>
              <w:t>03</w:t>
            </w:r>
            <w:r w:rsidRPr="00F5722F">
              <w:rPr>
                <w:rFonts w:asciiTheme="minorHAnsi" w:hAnsiTheme="minorHAnsi" w:cstheme="minorHAnsi"/>
              </w:rPr>
              <w:t xml:space="preserve"> – 3MF package as defined in Alternative Combination Table item Alt_03</w:t>
            </w:r>
          </w:p>
          <w:p w14:paraId="52E4DE5B" w14:textId="77777777" w:rsidR="00F5722F" w:rsidRDefault="00F5722F" w:rsidP="00F5722F">
            <w:pPr>
              <w:spacing w:line="259" w:lineRule="auto"/>
              <w:rPr>
                <w:rFonts w:asciiTheme="minorHAnsi" w:hAnsiTheme="minorHAnsi" w:cstheme="minorHAnsi"/>
                <w:b/>
                <w:bCs/>
              </w:rPr>
            </w:pPr>
          </w:p>
          <w:p w14:paraId="77E020DA" w14:textId="05CE35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04</w:t>
            </w:r>
            <w:r w:rsidRPr="00F5722F">
              <w:rPr>
                <w:rFonts w:asciiTheme="minorHAnsi" w:hAnsiTheme="minorHAnsi" w:cstheme="minorHAnsi"/>
              </w:rPr>
              <w:t xml:space="preserve"> – 3MF package as defined in Alternative Combination Table item Alt_04</w:t>
            </w:r>
          </w:p>
          <w:p w14:paraId="1344526B" w14:textId="77777777" w:rsidR="00F5722F" w:rsidRDefault="00F5722F" w:rsidP="00F5722F">
            <w:pPr>
              <w:spacing w:line="259" w:lineRule="auto"/>
              <w:rPr>
                <w:rFonts w:asciiTheme="minorHAnsi" w:hAnsiTheme="minorHAnsi" w:cstheme="minorHAnsi"/>
                <w:b/>
                <w:bCs/>
              </w:rPr>
            </w:pPr>
          </w:p>
          <w:p w14:paraId="6C593571" w14:textId="31332CA4"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05</w:t>
            </w:r>
            <w:r w:rsidRPr="00F5722F">
              <w:rPr>
                <w:rFonts w:asciiTheme="minorHAnsi" w:hAnsiTheme="minorHAnsi" w:cstheme="minorHAnsi"/>
              </w:rPr>
              <w:t xml:space="preserve"> – 3MF package as defined in Alternative Combination Table item Alt_05</w:t>
            </w:r>
          </w:p>
          <w:p w14:paraId="77C35473" w14:textId="77777777" w:rsidR="00F5722F" w:rsidRDefault="00F5722F" w:rsidP="00F5722F">
            <w:pPr>
              <w:spacing w:line="259" w:lineRule="auto"/>
              <w:rPr>
                <w:rFonts w:asciiTheme="minorHAnsi" w:hAnsiTheme="minorHAnsi" w:cstheme="minorHAnsi"/>
                <w:b/>
                <w:bCs/>
              </w:rPr>
            </w:pPr>
          </w:p>
          <w:p w14:paraId="35641FC5" w14:textId="3F1A873F"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06</w:t>
            </w:r>
            <w:r w:rsidRPr="00F5722F">
              <w:rPr>
                <w:rFonts w:asciiTheme="minorHAnsi" w:hAnsiTheme="minorHAnsi" w:cstheme="minorHAnsi"/>
              </w:rPr>
              <w:t xml:space="preserve"> – 3MF package as defined in Alternative Combination Table item Alt_06</w:t>
            </w:r>
          </w:p>
          <w:p w14:paraId="599625D8" w14:textId="77777777" w:rsidR="00F5722F" w:rsidRDefault="00F5722F" w:rsidP="00F5722F">
            <w:pPr>
              <w:spacing w:line="259" w:lineRule="auto"/>
              <w:rPr>
                <w:rFonts w:asciiTheme="minorHAnsi" w:hAnsiTheme="minorHAnsi" w:cstheme="minorHAnsi"/>
                <w:b/>
                <w:bCs/>
              </w:rPr>
            </w:pPr>
          </w:p>
          <w:p w14:paraId="5D239BCF" w14:textId="1B8BB4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07</w:t>
            </w:r>
            <w:r w:rsidRPr="00F5722F">
              <w:rPr>
                <w:rFonts w:asciiTheme="minorHAnsi" w:hAnsiTheme="minorHAnsi" w:cstheme="minorHAnsi"/>
              </w:rPr>
              <w:t xml:space="preserve"> – 3MF package as defined in Alternative Combination Table item Alt_07</w:t>
            </w:r>
          </w:p>
          <w:p w14:paraId="00233E2C" w14:textId="77777777" w:rsidR="00F5722F" w:rsidRDefault="00F5722F" w:rsidP="00F5722F">
            <w:pPr>
              <w:spacing w:line="259" w:lineRule="auto"/>
              <w:rPr>
                <w:rFonts w:asciiTheme="minorHAnsi" w:hAnsiTheme="minorHAnsi" w:cstheme="minorHAnsi"/>
                <w:b/>
                <w:bCs/>
              </w:rPr>
            </w:pPr>
          </w:p>
          <w:p w14:paraId="3A1D4CD6" w14:textId="7036C4A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08</w:t>
            </w:r>
            <w:r w:rsidRPr="00F5722F">
              <w:rPr>
                <w:rFonts w:asciiTheme="minorHAnsi" w:hAnsiTheme="minorHAnsi" w:cstheme="minorHAnsi"/>
              </w:rPr>
              <w:t xml:space="preserve"> – 3MF package as defined in Alternative Combination Table item Alt_08</w:t>
            </w:r>
          </w:p>
          <w:p w14:paraId="2F727C07" w14:textId="77777777" w:rsidR="00F5722F" w:rsidRDefault="00F5722F" w:rsidP="00F5722F">
            <w:pPr>
              <w:spacing w:line="259" w:lineRule="auto"/>
              <w:rPr>
                <w:rFonts w:asciiTheme="minorHAnsi" w:hAnsiTheme="minorHAnsi" w:cstheme="minorHAnsi"/>
                <w:b/>
                <w:bCs/>
              </w:rPr>
            </w:pPr>
          </w:p>
          <w:p w14:paraId="11197228" w14:textId="6314C91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09</w:t>
            </w:r>
            <w:r w:rsidRPr="00F5722F">
              <w:rPr>
                <w:rFonts w:asciiTheme="minorHAnsi" w:hAnsiTheme="minorHAnsi" w:cstheme="minorHAnsi"/>
              </w:rPr>
              <w:t xml:space="preserve"> – 3MF package as defined in Alternative Combination Table item Alt_09</w:t>
            </w:r>
          </w:p>
          <w:p w14:paraId="4640535D" w14:textId="77777777" w:rsidR="00F5722F" w:rsidRDefault="00F5722F" w:rsidP="00F5722F">
            <w:pPr>
              <w:spacing w:line="259" w:lineRule="auto"/>
              <w:rPr>
                <w:rFonts w:asciiTheme="minorHAnsi" w:hAnsiTheme="minorHAnsi" w:cstheme="minorHAnsi"/>
                <w:b/>
                <w:bCs/>
              </w:rPr>
            </w:pPr>
          </w:p>
          <w:p w14:paraId="183D15CA" w14:textId="560CDB2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10</w:t>
            </w:r>
            <w:r w:rsidRPr="00F5722F">
              <w:rPr>
                <w:rFonts w:asciiTheme="minorHAnsi" w:hAnsiTheme="minorHAnsi" w:cstheme="minorHAnsi"/>
              </w:rPr>
              <w:t xml:space="preserve"> – 3MF package as defined in Alternative Combination Table item Alt_10</w:t>
            </w:r>
          </w:p>
          <w:p w14:paraId="022768A9" w14:textId="77777777" w:rsidR="00F5722F" w:rsidRDefault="00F5722F" w:rsidP="00F5722F">
            <w:pPr>
              <w:spacing w:line="259" w:lineRule="auto"/>
              <w:rPr>
                <w:rFonts w:asciiTheme="minorHAnsi" w:hAnsiTheme="minorHAnsi" w:cstheme="minorHAnsi"/>
                <w:b/>
                <w:bCs/>
              </w:rPr>
            </w:pPr>
          </w:p>
          <w:p w14:paraId="7A79B521" w14:textId="2CCAFBB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11</w:t>
            </w:r>
            <w:r w:rsidRPr="00F5722F">
              <w:rPr>
                <w:rFonts w:asciiTheme="minorHAnsi" w:hAnsiTheme="minorHAnsi" w:cstheme="minorHAnsi"/>
              </w:rPr>
              <w:t xml:space="preserve"> – Utilize test case 09 from above and add a second build item pointing to a second non-root model modeled after the first non-root </w:t>
            </w:r>
            <w:proofErr w:type="gramStart"/>
            <w:r w:rsidRPr="00F5722F">
              <w:rPr>
                <w:rFonts w:asciiTheme="minorHAnsi" w:hAnsiTheme="minorHAnsi" w:cstheme="minorHAnsi"/>
              </w:rPr>
              <w:t>model, but</w:t>
            </w:r>
            <w:proofErr w:type="gramEnd"/>
            <w:r w:rsidRPr="00F5722F">
              <w:rPr>
                <w:rFonts w:asciiTheme="minorHAnsi" w:hAnsiTheme="minorHAnsi" w:cstheme="minorHAnsi"/>
              </w:rPr>
              <w:t xml:space="preserve"> containing different objects. Intent is to have to separate sets of alternatives in two different non-root model files.</w:t>
            </w:r>
          </w:p>
          <w:p w14:paraId="1DBBE7A0" w14:textId="77777777" w:rsidR="008A4CB4" w:rsidRPr="009D7DD0" w:rsidRDefault="008A4CB4" w:rsidP="005A41B1">
            <w:pPr>
              <w:rPr>
                <w:rFonts w:asciiTheme="minorHAnsi" w:eastAsiaTheme="minorEastAsia" w:hAnsiTheme="minorHAnsi"/>
                <w:b/>
                <w:bCs/>
                <w:szCs w:val="20"/>
              </w:rPr>
            </w:pPr>
          </w:p>
        </w:tc>
      </w:tr>
      <w:tr w:rsidR="008A4CB4" w:rsidRPr="009D7DD0" w14:paraId="6FF9139F" w14:textId="77777777" w:rsidTr="005A41B1">
        <w:trPr>
          <w:trHeight w:val="56"/>
        </w:trPr>
        <w:tc>
          <w:tcPr>
            <w:tcW w:w="2628" w:type="dxa"/>
            <w:tcBorders>
              <w:bottom w:val="single" w:sz="4" w:space="0" w:color="auto"/>
            </w:tcBorders>
            <w:shd w:val="clear" w:color="auto" w:fill="D9D9D9" w:themeFill="background1" w:themeFillShade="D9"/>
          </w:tcPr>
          <w:p w14:paraId="56B640E8" w14:textId="77777777" w:rsidR="008A4CB4" w:rsidRPr="009D7DD0" w:rsidRDefault="008A4CB4"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E4E384" w14:textId="41729E57" w:rsidR="008A4CB4" w:rsidRPr="009D7DD0" w:rsidRDefault="008A4CB4" w:rsidP="005A41B1">
            <w:pPr>
              <w:rPr>
                <w:rFonts w:asciiTheme="minorHAnsi" w:eastAsiaTheme="minorEastAsia" w:hAnsiTheme="minorHAnsi"/>
                <w:b/>
                <w:bCs/>
                <w:szCs w:val="20"/>
              </w:rPr>
            </w:pPr>
          </w:p>
        </w:tc>
      </w:tr>
    </w:tbl>
    <w:p w14:paraId="0560E9CF" w14:textId="77777777" w:rsidR="00734676" w:rsidRDefault="00734676"/>
    <w:p w14:paraId="2582F774" w14:textId="77777777" w:rsidR="003E200F" w:rsidRDefault="003E200F">
      <w:pPr>
        <w:rPr>
          <w:rFonts w:eastAsiaTheme="majorEastAsia" w:cstheme="majorBidi"/>
          <w:b/>
          <w:bCs/>
          <w:color w:val="365F91" w:themeColor="accent1" w:themeShade="BF"/>
          <w:szCs w:val="20"/>
        </w:rPr>
      </w:pPr>
      <w:r>
        <w:br w:type="page"/>
      </w:r>
    </w:p>
    <w:p w14:paraId="71F670B4" w14:textId="7ADA5886" w:rsidR="00734676" w:rsidRPr="00734676" w:rsidRDefault="00734676" w:rsidP="00734676">
      <w:pPr>
        <w:pStyle w:val="Heading3"/>
      </w:pPr>
      <w:r w:rsidRPr="00734676">
        <w:lastRenderedPageBreak/>
        <w:t>P_XPX_0722 Production Alternatives Miscellaneous Tests – Non</w:t>
      </w:r>
      <w:r>
        <w:t>-</w:t>
      </w:r>
      <w:r w:rsidRPr="00734676">
        <w:t>Secure</w:t>
      </w:r>
    </w:p>
    <w:tbl>
      <w:tblPr>
        <w:tblStyle w:val="TableGrid"/>
        <w:tblW w:w="9648" w:type="dxa"/>
        <w:tblLook w:val="04A0" w:firstRow="1" w:lastRow="0" w:firstColumn="1" w:lastColumn="0" w:noHBand="0" w:noVBand="1"/>
      </w:tblPr>
      <w:tblGrid>
        <w:gridCol w:w="2628"/>
        <w:gridCol w:w="7020"/>
      </w:tblGrid>
      <w:tr w:rsidR="00734676" w:rsidRPr="009D7DD0" w14:paraId="21DD13AA" w14:textId="77777777" w:rsidTr="005A41B1">
        <w:tc>
          <w:tcPr>
            <w:tcW w:w="2628" w:type="dxa"/>
            <w:tcBorders>
              <w:bottom w:val="single" w:sz="4" w:space="0" w:color="auto"/>
            </w:tcBorders>
            <w:shd w:val="clear" w:color="auto" w:fill="D9D9D9" w:themeFill="background1" w:themeFillShade="D9"/>
          </w:tcPr>
          <w:p w14:paraId="164EA6AC"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625CE2EF" w14:textId="77777777" w:rsidR="00734676" w:rsidRPr="009D7DD0" w:rsidRDefault="00734676" w:rsidP="005A41B1">
            <w:pPr>
              <w:rPr>
                <w:rFonts w:asciiTheme="minorHAnsi" w:hAnsiTheme="minorHAnsi"/>
                <w:b/>
                <w:szCs w:val="20"/>
              </w:rPr>
            </w:pPr>
          </w:p>
        </w:tc>
        <w:tc>
          <w:tcPr>
            <w:tcW w:w="7020" w:type="dxa"/>
          </w:tcPr>
          <w:p w14:paraId="5F28680A" w14:textId="77777777" w:rsidR="00734676" w:rsidRDefault="00F25EB6" w:rsidP="005A41B1">
            <w:pPr>
              <w:rPr>
                <w:rFonts w:asciiTheme="minorHAnsi" w:hAnsiTheme="minorHAnsi"/>
                <w:szCs w:val="20"/>
              </w:rPr>
            </w:pPr>
            <w:r>
              <w:rPr>
                <w:rFonts w:asciiTheme="minorHAnsi" w:hAnsiTheme="minorHAnsi"/>
                <w:szCs w:val="20"/>
              </w:rPr>
              <w:t>Various corner cases that determine which model or object the printer or viewer use cases select</w:t>
            </w:r>
          </w:p>
          <w:p w14:paraId="207ACB7C" w14:textId="5E362B4F" w:rsidR="00F25EB6" w:rsidRPr="009D7DD0" w:rsidRDefault="00F25EB6" w:rsidP="005A41B1">
            <w:pPr>
              <w:rPr>
                <w:rFonts w:asciiTheme="minorHAnsi" w:hAnsiTheme="minorHAnsi"/>
                <w:szCs w:val="20"/>
              </w:rPr>
            </w:pPr>
          </w:p>
        </w:tc>
      </w:tr>
      <w:tr w:rsidR="00734676" w:rsidRPr="009D7DD0" w14:paraId="2956A6E0" w14:textId="77777777" w:rsidTr="005A41B1">
        <w:trPr>
          <w:trHeight w:val="56"/>
        </w:trPr>
        <w:tc>
          <w:tcPr>
            <w:tcW w:w="2628" w:type="dxa"/>
            <w:shd w:val="clear" w:color="auto" w:fill="D9D9D9" w:themeFill="background1" w:themeFillShade="D9"/>
          </w:tcPr>
          <w:p w14:paraId="39481C67"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1E766560" w14:textId="77777777" w:rsidR="00734676" w:rsidRPr="009D7DD0" w:rsidRDefault="00734676" w:rsidP="005A41B1">
            <w:pPr>
              <w:rPr>
                <w:rFonts w:asciiTheme="minorHAnsi" w:hAnsiTheme="minorHAnsi"/>
                <w:b/>
                <w:szCs w:val="20"/>
              </w:rPr>
            </w:pPr>
          </w:p>
        </w:tc>
        <w:tc>
          <w:tcPr>
            <w:tcW w:w="7020" w:type="dxa"/>
          </w:tcPr>
          <w:p w14:paraId="6D530B99" w14:textId="185F0F5B"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03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5E26D9C8" w14:textId="137DB4FC" w:rsidR="00734676" w:rsidRPr="00F25EB6" w:rsidRDefault="00F25EB6" w:rsidP="008E4E98">
            <w:pPr>
              <w:pStyle w:val="ListParagraph"/>
              <w:numPr>
                <w:ilvl w:val="0"/>
                <w:numId w:val="8"/>
              </w:numPr>
              <w:rPr>
                <w:rFonts w:asciiTheme="minorHAnsi" w:eastAsiaTheme="minorEastAsia" w:hAnsiTheme="minorHAnsi"/>
                <w:szCs w:val="20"/>
              </w:rPr>
            </w:pPr>
            <w:r w:rsidRPr="00F25EB6">
              <w:rPr>
                <w:rFonts w:asciiTheme="minorHAnsi" w:eastAsiaTheme="minorEastAsia" w:hAnsiTheme="minorHAnsi"/>
                <w:szCs w:val="20"/>
              </w:rPr>
              <w:t xml:space="preserve">– The printer use case will generate an exception as there are no </w:t>
            </w:r>
            <w:proofErr w:type="spellStart"/>
            <w:r w:rsidRPr="00F25EB6">
              <w:rPr>
                <w:rFonts w:asciiTheme="minorHAnsi" w:eastAsiaTheme="minorEastAsia" w:hAnsiTheme="minorHAnsi"/>
                <w:szCs w:val="20"/>
              </w:rPr>
              <w:t>fullres</w:t>
            </w:r>
            <w:proofErr w:type="spellEnd"/>
            <w:r w:rsidRPr="00F25EB6">
              <w:rPr>
                <w:rFonts w:asciiTheme="minorHAnsi" w:eastAsiaTheme="minorEastAsia" w:hAnsiTheme="minorHAnsi"/>
                <w:szCs w:val="20"/>
              </w:rPr>
              <w:t xml:space="preserve"> models to render</w:t>
            </w:r>
          </w:p>
          <w:p w14:paraId="3F1BD211" w14:textId="71FEFC6D" w:rsidR="00F25EB6" w:rsidRPr="00F25EB6" w:rsidRDefault="00F25EB6" w:rsidP="008E4E98">
            <w:pPr>
              <w:pStyle w:val="ListParagraph"/>
              <w:numPr>
                <w:ilvl w:val="0"/>
                <w:numId w:val="8"/>
              </w:numPr>
              <w:rPr>
                <w:rFonts w:asciiTheme="minorHAnsi" w:eastAsiaTheme="minorEastAsia" w:hAnsiTheme="minorHAnsi"/>
                <w:szCs w:val="20"/>
              </w:rPr>
            </w:pPr>
          </w:p>
        </w:tc>
      </w:tr>
      <w:tr w:rsidR="00734676" w:rsidRPr="009D7DD0" w14:paraId="7AC7DAD0" w14:textId="77777777" w:rsidTr="005A41B1">
        <w:trPr>
          <w:trHeight w:val="56"/>
        </w:trPr>
        <w:tc>
          <w:tcPr>
            <w:tcW w:w="2628" w:type="dxa"/>
            <w:shd w:val="clear" w:color="auto" w:fill="D9D9D9" w:themeFill="background1" w:themeFillShade="D9"/>
          </w:tcPr>
          <w:p w14:paraId="7C4CAAE6"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4453D5B" w14:textId="77777777" w:rsidR="00734676" w:rsidRPr="009D7DD0" w:rsidRDefault="00734676" w:rsidP="005A41B1">
            <w:pPr>
              <w:rPr>
                <w:rFonts w:asciiTheme="minorHAnsi" w:hAnsiTheme="minorHAnsi"/>
                <w:b/>
                <w:szCs w:val="20"/>
              </w:rPr>
            </w:pPr>
          </w:p>
        </w:tc>
        <w:tc>
          <w:tcPr>
            <w:tcW w:w="7020" w:type="dxa"/>
          </w:tcPr>
          <w:p w14:paraId="291B4034" w14:textId="77777777"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01</w:t>
            </w:r>
            <w:r w:rsidRPr="00F25EB6">
              <w:rPr>
                <w:rFonts w:asciiTheme="minorHAnsi" w:hAnsiTheme="minorHAnsi" w:cstheme="minorHAnsi"/>
              </w:rPr>
              <w:t xml:space="preserve"> –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object with mesh, alternatives wrapper but no alternative elements. Both printer and view use case should render the primary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object</w:t>
            </w:r>
          </w:p>
          <w:p w14:paraId="14911143" w14:textId="77777777" w:rsidR="00F25EB6" w:rsidRDefault="00F25EB6" w:rsidP="00F25EB6">
            <w:pPr>
              <w:spacing w:line="259" w:lineRule="auto"/>
              <w:rPr>
                <w:rFonts w:asciiTheme="minorHAnsi" w:hAnsiTheme="minorHAnsi" w:cstheme="minorHAnsi"/>
              </w:rPr>
            </w:pPr>
          </w:p>
          <w:p w14:paraId="157AD0BA" w14:textId="512BB379"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02</w:t>
            </w:r>
            <w:r w:rsidRPr="00F25EB6">
              <w:rPr>
                <w:rFonts w:asciiTheme="minorHAnsi" w:hAnsiTheme="minorHAnsi" w:cstheme="minorHAnsi"/>
              </w:rPr>
              <w:t xml:space="preserve"> – Primary object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two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alternatives, but with first alternative supporting a required extension not supported by the printer. Both use cases will select second priority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alternative.</w:t>
            </w:r>
          </w:p>
          <w:p w14:paraId="400A2FF2" w14:textId="77777777" w:rsidR="00F25EB6" w:rsidRDefault="00F25EB6" w:rsidP="00F25EB6">
            <w:pPr>
              <w:spacing w:line="259" w:lineRule="auto"/>
              <w:rPr>
                <w:rFonts w:asciiTheme="minorHAnsi" w:hAnsiTheme="minorHAnsi" w:cstheme="minorHAnsi"/>
              </w:rPr>
            </w:pPr>
          </w:p>
          <w:p w14:paraId="23A62E23" w14:textId="5FA25761"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F25EB6">
              <w:rPr>
                <w:rFonts w:asciiTheme="minorHAnsi" w:hAnsiTheme="minorHAnsi" w:cstheme="minorHAnsi"/>
              </w:rPr>
              <w:t xml:space="preserve"> – Primary object model with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of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Two alternatives: Alt1 =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alt2=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The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alternative points a non-root model object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The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second alternative points to an object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defined. The Viewer use case will select the first alternative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that points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because it is the first alternative. The printer use case will not select the first alternative even though it does resolve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The printer use case will instead select the second alternative as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in the alternative element takes precedence of over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specified in the targeted mesh (first alternative scenario).</w:t>
            </w:r>
          </w:p>
          <w:p w14:paraId="219A0977" w14:textId="77777777" w:rsidR="00F25EB6" w:rsidRDefault="00F25EB6" w:rsidP="00F25EB6">
            <w:pPr>
              <w:spacing w:line="259" w:lineRule="auto"/>
              <w:rPr>
                <w:rFonts w:asciiTheme="minorHAnsi" w:hAnsiTheme="minorHAnsi" w:cstheme="minorHAnsi"/>
              </w:rPr>
            </w:pPr>
          </w:p>
          <w:p w14:paraId="0F4F9305" w14:textId="1D3E4B02" w:rsidR="00734676" w:rsidRPr="00CF6942" w:rsidRDefault="00F25EB6" w:rsidP="00CF6942">
            <w:pPr>
              <w:spacing w:line="259" w:lineRule="auto"/>
              <w:rPr>
                <w:rFonts w:asciiTheme="minorHAnsi" w:hAnsiTheme="minorHAnsi" w:cstheme="minorHAnsi"/>
              </w:rPr>
            </w:pPr>
            <w:r w:rsidRPr="00F25EB6">
              <w:rPr>
                <w:rFonts w:asciiTheme="minorHAnsi" w:hAnsiTheme="minorHAnsi" w:cstheme="minorHAnsi"/>
                <w:b/>
                <w:bCs/>
              </w:rPr>
              <w:t>04</w:t>
            </w:r>
            <w:r w:rsidRPr="00F25EB6">
              <w:rPr>
                <w:rFonts w:asciiTheme="minorHAnsi" w:hAnsiTheme="minorHAnsi" w:cstheme="minorHAnsi"/>
              </w:rPr>
              <w:t xml:space="preserve"> – Primary object model with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of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The primary object to mesh objects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There are also two alternatives: Alt1 = obfuscated, alt2=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The Viewer use case will select the first alternative (obfuscated). The printer use case will not select primary object even though it does resolve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The </w:t>
            </w:r>
            <w:r w:rsidRPr="00F25EB6">
              <w:rPr>
                <w:rFonts w:asciiTheme="minorHAnsi" w:hAnsiTheme="minorHAnsi" w:cstheme="minorHAnsi"/>
                <w:b/>
                <w:bCs/>
              </w:rPr>
              <w:t xml:space="preserve">printer use case will instead generate an exception </w:t>
            </w:r>
            <w:r w:rsidRPr="00F25EB6">
              <w:rPr>
                <w:rFonts w:asciiTheme="minorHAnsi" w:hAnsiTheme="minorHAnsi" w:cstheme="minorHAnsi"/>
              </w:rPr>
              <w:t xml:space="preserve">as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in the primary object (</w:t>
            </w:r>
            <w:proofErr w:type="spellStart"/>
            <w:r w:rsidRPr="00F25EB6">
              <w:rPr>
                <w:rFonts w:asciiTheme="minorHAnsi" w:hAnsiTheme="minorHAnsi" w:cstheme="minorHAnsi"/>
              </w:rPr>
              <w:t>lowres</w:t>
            </w:r>
            <w:proofErr w:type="spellEnd"/>
            <w:r w:rsidRPr="00F25EB6">
              <w:rPr>
                <w:rFonts w:asciiTheme="minorHAnsi" w:hAnsiTheme="minorHAnsi" w:cstheme="minorHAnsi"/>
              </w:rPr>
              <w:t>) takes precedence of over the model resolution specified in the mesh objects pointed to by the primary object’s component references.</w:t>
            </w:r>
          </w:p>
        </w:tc>
      </w:tr>
      <w:tr w:rsidR="00734676" w:rsidRPr="009D7DD0" w14:paraId="6589285A" w14:textId="77777777" w:rsidTr="005A41B1">
        <w:trPr>
          <w:trHeight w:val="56"/>
        </w:trPr>
        <w:tc>
          <w:tcPr>
            <w:tcW w:w="2628" w:type="dxa"/>
            <w:tcBorders>
              <w:bottom w:val="single" w:sz="4" w:space="0" w:color="auto"/>
            </w:tcBorders>
            <w:shd w:val="clear" w:color="auto" w:fill="D9D9D9" w:themeFill="background1" w:themeFillShade="D9"/>
          </w:tcPr>
          <w:p w14:paraId="60226003" w14:textId="77777777" w:rsidR="00734676" w:rsidRPr="009D7DD0" w:rsidRDefault="00734676"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1CA3613" w14:textId="77777777" w:rsidR="00734676" w:rsidRPr="009D7DD0" w:rsidRDefault="00734676" w:rsidP="005A41B1">
            <w:pPr>
              <w:rPr>
                <w:rFonts w:asciiTheme="minorHAnsi" w:eastAsiaTheme="minorEastAsia" w:hAnsiTheme="minorHAnsi"/>
                <w:b/>
                <w:bCs/>
                <w:szCs w:val="20"/>
              </w:rPr>
            </w:pPr>
          </w:p>
        </w:tc>
      </w:tr>
    </w:tbl>
    <w:p w14:paraId="3686E0B3" w14:textId="77777777" w:rsidR="00734676" w:rsidRDefault="00734676" w:rsidP="00734676"/>
    <w:p w14:paraId="5E331775" w14:textId="77777777" w:rsidR="003E200F" w:rsidRDefault="003E200F">
      <w:pPr>
        <w:rPr>
          <w:rFonts w:eastAsiaTheme="majorEastAsia" w:cstheme="majorBidi"/>
          <w:b/>
          <w:bCs/>
          <w:color w:val="365F91" w:themeColor="accent1" w:themeShade="BF"/>
          <w:szCs w:val="20"/>
        </w:rPr>
      </w:pPr>
      <w:r>
        <w:br w:type="page"/>
      </w:r>
    </w:p>
    <w:p w14:paraId="52041B96" w14:textId="2C5BF0D6" w:rsidR="00734676" w:rsidRPr="00734676" w:rsidRDefault="00734676" w:rsidP="00734676">
      <w:pPr>
        <w:pStyle w:val="Heading3"/>
      </w:pPr>
      <w:r w:rsidRPr="00734676">
        <w:lastRenderedPageBreak/>
        <w:t>P_</w:t>
      </w:r>
      <w:r w:rsidR="00CF6942">
        <w:t>E</w:t>
      </w:r>
      <w:r w:rsidRPr="00734676">
        <w:t>PX_0740 Production Alternatives Secure Content Combinations</w:t>
      </w:r>
    </w:p>
    <w:tbl>
      <w:tblPr>
        <w:tblStyle w:val="TableGrid"/>
        <w:tblW w:w="9648" w:type="dxa"/>
        <w:tblLook w:val="04A0" w:firstRow="1" w:lastRow="0" w:firstColumn="1" w:lastColumn="0" w:noHBand="0" w:noVBand="1"/>
      </w:tblPr>
      <w:tblGrid>
        <w:gridCol w:w="2628"/>
        <w:gridCol w:w="7020"/>
      </w:tblGrid>
      <w:tr w:rsidR="00734676" w:rsidRPr="009D7DD0" w14:paraId="18F9F5CB" w14:textId="77777777" w:rsidTr="005A41B1">
        <w:tc>
          <w:tcPr>
            <w:tcW w:w="2628" w:type="dxa"/>
            <w:tcBorders>
              <w:bottom w:val="single" w:sz="4" w:space="0" w:color="auto"/>
            </w:tcBorders>
            <w:shd w:val="clear" w:color="auto" w:fill="D9D9D9" w:themeFill="background1" w:themeFillShade="D9"/>
          </w:tcPr>
          <w:p w14:paraId="02A32150"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4741A90B" w14:textId="77777777" w:rsidR="00734676" w:rsidRPr="009D7DD0" w:rsidRDefault="00734676" w:rsidP="005A41B1">
            <w:pPr>
              <w:rPr>
                <w:rFonts w:asciiTheme="minorHAnsi" w:hAnsiTheme="minorHAnsi"/>
                <w:b/>
                <w:szCs w:val="20"/>
              </w:rPr>
            </w:pPr>
          </w:p>
        </w:tc>
        <w:tc>
          <w:tcPr>
            <w:tcW w:w="7020" w:type="dxa"/>
          </w:tcPr>
          <w:p w14:paraId="3976A85D" w14:textId="508BA6DF" w:rsidR="00734676" w:rsidRPr="00CF6942" w:rsidRDefault="00734676" w:rsidP="005A41B1">
            <w:pPr>
              <w:rPr>
                <w:rFonts w:asciiTheme="minorHAnsi" w:hAnsiTheme="minorHAnsi"/>
                <w:b/>
                <w:bCs/>
                <w:szCs w:val="20"/>
              </w:rPr>
            </w:pPr>
            <w:r>
              <w:rPr>
                <w:rFonts w:asciiTheme="minorHAnsi" w:hAnsiTheme="minorHAnsi"/>
                <w:szCs w:val="20"/>
              </w:rPr>
              <w:t>Validate that if the printer of viewer does not have permissions to access a model file defined as a primary object or alternative, it will continue to search the alternatives for a model that it can render</w:t>
            </w:r>
            <w:r w:rsidR="00CF6942">
              <w:rPr>
                <w:rFonts w:asciiTheme="minorHAnsi" w:hAnsiTheme="minorHAnsi"/>
                <w:szCs w:val="20"/>
              </w:rPr>
              <w:t xml:space="preserve">. </w:t>
            </w:r>
            <w:r w:rsidR="00CF6942" w:rsidRPr="00CF6942">
              <w:rPr>
                <w:rFonts w:asciiTheme="minorHAnsi" w:hAnsiTheme="minorHAnsi"/>
                <w:b/>
                <w:bCs/>
                <w:szCs w:val="20"/>
              </w:rPr>
              <w:t>These test cases will require Secure Content Extension support on the DUT</w:t>
            </w:r>
          </w:p>
          <w:p w14:paraId="3CFEE091" w14:textId="5D7A575E" w:rsidR="00734676" w:rsidRPr="009D7DD0" w:rsidRDefault="00734676" w:rsidP="005A41B1">
            <w:pPr>
              <w:rPr>
                <w:rFonts w:asciiTheme="minorHAnsi" w:hAnsiTheme="minorHAnsi"/>
                <w:szCs w:val="20"/>
              </w:rPr>
            </w:pPr>
          </w:p>
        </w:tc>
      </w:tr>
      <w:tr w:rsidR="00734676" w:rsidRPr="009D7DD0" w14:paraId="38F457BD" w14:textId="77777777" w:rsidTr="005A41B1">
        <w:trPr>
          <w:trHeight w:val="56"/>
        </w:trPr>
        <w:tc>
          <w:tcPr>
            <w:tcW w:w="2628" w:type="dxa"/>
            <w:shd w:val="clear" w:color="auto" w:fill="D9D9D9" w:themeFill="background1" w:themeFillShade="D9"/>
          </w:tcPr>
          <w:p w14:paraId="48571B6D"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50C404A8" w14:textId="77777777" w:rsidR="00734676" w:rsidRPr="009D7DD0" w:rsidRDefault="00734676" w:rsidP="005A41B1">
            <w:pPr>
              <w:rPr>
                <w:rFonts w:asciiTheme="minorHAnsi" w:hAnsiTheme="minorHAnsi"/>
                <w:b/>
                <w:szCs w:val="20"/>
              </w:rPr>
            </w:pPr>
          </w:p>
        </w:tc>
        <w:tc>
          <w:tcPr>
            <w:tcW w:w="7020" w:type="dxa"/>
          </w:tcPr>
          <w:p w14:paraId="4728F202" w14:textId="77777777"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04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08D9045B" w14:textId="77777777" w:rsidR="00F25EB6" w:rsidRDefault="00F25EB6" w:rsidP="00F25EB6">
            <w:pPr>
              <w:rPr>
                <w:rFonts w:asciiTheme="minorHAnsi" w:eastAsiaTheme="minorEastAsia" w:hAnsiTheme="minorHAnsi"/>
                <w:szCs w:val="20"/>
              </w:rPr>
            </w:pPr>
            <w:r>
              <w:rPr>
                <w:rFonts w:asciiTheme="minorHAnsi" w:eastAsiaTheme="minorEastAsia" w:hAnsiTheme="minorHAnsi"/>
                <w:szCs w:val="20"/>
              </w:rPr>
              <w:t xml:space="preserve">05 – The printer use case will generate an exception as there are no models that are either </w:t>
            </w:r>
            <w:proofErr w:type="spellStart"/>
            <w:r>
              <w:rPr>
                <w:rFonts w:asciiTheme="minorHAnsi" w:eastAsiaTheme="minorEastAsia" w:hAnsiTheme="minorHAnsi"/>
                <w:szCs w:val="20"/>
              </w:rPr>
              <w:t>fullres</w:t>
            </w:r>
            <w:proofErr w:type="spellEnd"/>
            <w:r>
              <w:rPr>
                <w:rFonts w:asciiTheme="minorHAnsi" w:eastAsiaTheme="minorEastAsia" w:hAnsiTheme="minorHAnsi"/>
                <w:szCs w:val="20"/>
              </w:rPr>
              <w:t xml:space="preserve"> or that it has permissions to render. Viewer will be able to render a model.</w:t>
            </w:r>
          </w:p>
          <w:p w14:paraId="2F9A1D3B" w14:textId="77777777" w:rsidR="00734676" w:rsidRDefault="00F25EB6" w:rsidP="00F25EB6">
            <w:pPr>
              <w:rPr>
                <w:rFonts w:asciiTheme="minorHAnsi" w:eastAsiaTheme="minorEastAsia" w:hAnsiTheme="minorHAnsi"/>
                <w:szCs w:val="20"/>
              </w:rPr>
            </w:pPr>
            <w:r>
              <w:rPr>
                <w:rFonts w:asciiTheme="minorHAnsi" w:eastAsiaTheme="minorEastAsia" w:hAnsiTheme="minorHAnsi"/>
                <w:szCs w:val="20"/>
              </w:rPr>
              <w:t>06 – Both the Printer and Viewer use case will generate an exception as there are no models that have permissions to render.</w:t>
            </w:r>
          </w:p>
          <w:p w14:paraId="0AF375A1" w14:textId="70EC2D7E" w:rsidR="00F25EB6" w:rsidRPr="009D7DD0" w:rsidRDefault="00F25EB6" w:rsidP="00F25EB6">
            <w:pPr>
              <w:rPr>
                <w:rFonts w:asciiTheme="minorHAnsi" w:eastAsiaTheme="minorEastAsia" w:hAnsiTheme="minorHAnsi"/>
                <w:szCs w:val="20"/>
              </w:rPr>
            </w:pPr>
          </w:p>
        </w:tc>
      </w:tr>
      <w:tr w:rsidR="00F25EB6" w:rsidRPr="009D7DD0" w14:paraId="259C2E01" w14:textId="77777777" w:rsidTr="005A41B1">
        <w:trPr>
          <w:trHeight w:val="56"/>
        </w:trPr>
        <w:tc>
          <w:tcPr>
            <w:tcW w:w="2628" w:type="dxa"/>
            <w:shd w:val="clear" w:color="auto" w:fill="D9D9D9" w:themeFill="background1" w:themeFillShade="D9"/>
          </w:tcPr>
          <w:p w14:paraId="10D6B49F" w14:textId="77777777" w:rsidR="00F25EB6" w:rsidRPr="009D7DD0" w:rsidRDefault="00F25EB6" w:rsidP="00F25EB6">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7DBEBC4" w14:textId="77777777" w:rsidR="00F25EB6" w:rsidRPr="009D7DD0" w:rsidRDefault="00F25EB6" w:rsidP="00F25EB6">
            <w:pPr>
              <w:rPr>
                <w:rFonts w:asciiTheme="minorHAnsi" w:hAnsiTheme="minorHAnsi"/>
                <w:b/>
                <w:szCs w:val="20"/>
              </w:rPr>
            </w:pPr>
          </w:p>
        </w:tc>
        <w:tc>
          <w:tcPr>
            <w:tcW w:w="7020" w:type="dxa"/>
          </w:tcPr>
          <w:p w14:paraId="384BD22B" w14:textId="244EB7B2"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01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Sec_01</w:t>
            </w:r>
          </w:p>
          <w:p w14:paraId="7AE9F044" w14:textId="77777777" w:rsidR="00F25EB6" w:rsidRPr="00734676" w:rsidRDefault="00F25EB6" w:rsidP="00F25EB6">
            <w:pPr>
              <w:spacing w:line="259" w:lineRule="auto"/>
              <w:rPr>
                <w:rFonts w:asciiTheme="minorHAnsi" w:hAnsiTheme="minorHAnsi" w:cstheme="minorHAnsi"/>
              </w:rPr>
            </w:pPr>
          </w:p>
          <w:p w14:paraId="4FCA8281" w14:textId="7777777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02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Sec_02</w:t>
            </w:r>
          </w:p>
          <w:p w14:paraId="2BA7D54F" w14:textId="77777777" w:rsidR="00F25EB6" w:rsidRDefault="00F25EB6" w:rsidP="00F25EB6">
            <w:pPr>
              <w:spacing w:line="259" w:lineRule="auto"/>
              <w:rPr>
                <w:rFonts w:asciiTheme="minorHAnsi" w:hAnsiTheme="minorHAnsi" w:cstheme="minorHAnsi"/>
                <w:b/>
                <w:bCs/>
              </w:rPr>
            </w:pPr>
          </w:p>
          <w:p w14:paraId="26FD6243" w14:textId="7BB3614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734676">
              <w:rPr>
                <w:rFonts w:asciiTheme="minorHAnsi" w:hAnsiTheme="minorHAnsi" w:cstheme="minorHAnsi"/>
              </w:rPr>
              <w:t xml:space="preserve"> –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Sec_03</w:t>
            </w:r>
          </w:p>
          <w:p w14:paraId="341BD104" w14:textId="77777777" w:rsidR="00F25EB6" w:rsidRDefault="00F25EB6" w:rsidP="00F25EB6">
            <w:pPr>
              <w:spacing w:line="259" w:lineRule="auto"/>
              <w:rPr>
                <w:rFonts w:asciiTheme="minorHAnsi" w:hAnsiTheme="minorHAnsi" w:cstheme="minorHAnsi"/>
                <w:b/>
                <w:bCs/>
              </w:rPr>
            </w:pPr>
          </w:p>
          <w:p w14:paraId="61AF5E2F" w14:textId="60AEFC8F"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04</w:t>
            </w:r>
            <w:r w:rsidRPr="00734676">
              <w:rPr>
                <w:rFonts w:asciiTheme="minorHAnsi" w:hAnsiTheme="minorHAnsi" w:cstheme="minorHAnsi"/>
              </w:rPr>
              <w:t xml:space="preserve"> –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Sec_04</w:t>
            </w:r>
          </w:p>
          <w:p w14:paraId="5092AA85" w14:textId="77777777" w:rsidR="00F25EB6" w:rsidRDefault="00F25EB6" w:rsidP="00F25EB6">
            <w:pPr>
              <w:spacing w:line="259" w:lineRule="auto"/>
              <w:rPr>
                <w:rFonts w:asciiTheme="minorHAnsi" w:hAnsiTheme="minorHAnsi" w:cstheme="minorHAnsi"/>
                <w:b/>
                <w:bCs/>
              </w:rPr>
            </w:pPr>
          </w:p>
          <w:p w14:paraId="1FBD139B" w14:textId="2A2E62D7"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05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Sec_05 </w:t>
            </w:r>
          </w:p>
          <w:p w14:paraId="36435BF6" w14:textId="77777777" w:rsidR="00F25EB6" w:rsidRDefault="00F25EB6" w:rsidP="00F25EB6">
            <w:pPr>
              <w:spacing w:line="259" w:lineRule="auto"/>
              <w:rPr>
                <w:rFonts w:asciiTheme="minorHAnsi" w:hAnsiTheme="minorHAnsi" w:cstheme="minorHAnsi"/>
                <w:b/>
                <w:bCs/>
              </w:rPr>
            </w:pPr>
          </w:p>
          <w:p w14:paraId="33A5F5AE" w14:textId="25A4970C" w:rsidR="00F25EB6" w:rsidRPr="00517D2C" w:rsidRDefault="00F25EB6" w:rsidP="00F25EB6">
            <w:pPr>
              <w:spacing w:line="259" w:lineRule="auto"/>
              <w:rPr>
                <w:rFonts w:asciiTheme="minorHAnsi" w:hAnsiTheme="minorHAnsi" w:cstheme="minorHAnsi"/>
              </w:rPr>
            </w:pPr>
            <w:r w:rsidRPr="00F25EB6">
              <w:rPr>
                <w:rFonts w:asciiTheme="minorHAnsi" w:hAnsiTheme="minorHAnsi" w:cstheme="minorHAnsi"/>
                <w:b/>
                <w:bCs/>
              </w:rPr>
              <w:t>06</w:t>
            </w:r>
            <w:r w:rsidRPr="00517D2C">
              <w:rPr>
                <w:rFonts w:asciiTheme="minorHAnsi" w:hAnsiTheme="minorHAnsi" w:cstheme="minorHAnsi"/>
              </w:rPr>
              <w:t xml:space="preserve"> – 3MF package as defined in Alternative Combination Table </w:t>
            </w:r>
            <w:proofErr w:type="gramStart"/>
            <w:r w:rsidRPr="00517D2C">
              <w:rPr>
                <w:rFonts w:asciiTheme="minorHAnsi" w:hAnsiTheme="minorHAnsi" w:cstheme="minorHAnsi"/>
              </w:rPr>
              <w:t>item</w:t>
            </w:r>
            <w:proofErr w:type="gramEnd"/>
            <w:r w:rsidRPr="00517D2C">
              <w:rPr>
                <w:rFonts w:asciiTheme="minorHAnsi" w:hAnsiTheme="minorHAnsi" w:cstheme="minorHAnsi"/>
              </w:rPr>
              <w:t xml:space="preserve"> Sec_0</w:t>
            </w:r>
            <w:r>
              <w:rPr>
                <w:rFonts w:asciiTheme="minorHAnsi" w:hAnsiTheme="minorHAnsi" w:cstheme="minorHAnsi"/>
              </w:rPr>
              <w:t xml:space="preserve">6 </w:t>
            </w:r>
          </w:p>
          <w:p w14:paraId="6AF073ED" w14:textId="77777777" w:rsidR="00F25EB6" w:rsidRPr="009D7DD0" w:rsidRDefault="00F25EB6" w:rsidP="00F25EB6">
            <w:pPr>
              <w:rPr>
                <w:rFonts w:asciiTheme="minorHAnsi" w:eastAsiaTheme="minorEastAsia" w:hAnsiTheme="minorHAnsi"/>
                <w:b/>
                <w:bCs/>
                <w:szCs w:val="20"/>
              </w:rPr>
            </w:pPr>
          </w:p>
        </w:tc>
      </w:tr>
      <w:tr w:rsidR="00F25EB6" w:rsidRPr="009D7DD0" w14:paraId="4FF75CF9" w14:textId="77777777" w:rsidTr="005A41B1">
        <w:trPr>
          <w:trHeight w:val="56"/>
        </w:trPr>
        <w:tc>
          <w:tcPr>
            <w:tcW w:w="2628" w:type="dxa"/>
            <w:tcBorders>
              <w:bottom w:val="single" w:sz="4" w:space="0" w:color="auto"/>
            </w:tcBorders>
            <w:shd w:val="clear" w:color="auto" w:fill="D9D9D9" w:themeFill="background1" w:themeFillShade="D9"/>
          </w:tcPr>
          <w:p w14:paraId="739DAD35" w14:textId="77777777" w:rsidR="00F25EB6" w:rsidRPr="009D7DD0" w:rsidRDefault="00F25EB6" w:rsidP="00F25EB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30ACA16" w14:textId="77777777" w:rsidR="00F25EB6" w:rsidRPr="009D7DD0" w:rsidRDefault="00F25EB6" w:rsidP="00F25EB6">
            <w:pPr>
              <w:rPr>
                <w:rFonts w:asciiTheme="minorHAnsi" w:eastAsiaTheme="minorEastAsia" w:hAnsiTheme="minorHAnsi"/>
                <w:b/>
                <w:bCs/>
                <w:szCs w:val="20"/>
              </w:rPr>
            </w:pPr>
          </w:p>
        </w:tc>
      </w:tr>
    </w:tbl>
    <w:p w14:paraId="535C75E0" w14:textId="77777777" w:rsidR="003E200F" w:rsidRDefault="003E200F" w:rsidP="00B72F6F">
      <w:pPr>
        <w:pStyle w:val="Heading2"/>
        <w:numPr>
          <w:ilvl w:val="0"/>
          <w:numId w:val="0"/>
        </w:numPr>
      </w:pPr>
    </w:p>
    <w:p w14:paraId="60B8810C" w14:textId="77777777" w:rsidR="003E200F" w:rsidRDefault="003E200F">
      <w:pPr>
        <w:rPr>
          <w:rFonts w:eastAsiaTheme="majorEastAsia" w:cstheme="majorBidi"/>
          <w:b/>
          <w:bCs/>
          <w:color w:val="365F91" w:themeColor="accent1" w:themeShade="BF"/>
          <w:sz w:val="22"/>
        </w:rPr>
      </w:pPr>
      <w:r>
        <w:br w:type="page"/>
      </w:r>
    </w:p>
    <w:p w14:paraId="144A5737" w14:textId="1D22F25C" w:rsidR="00A21BEB" w:rsidRPr="007F19AF" w:rsidRDefault="00A21BEB" w:rsidP="00B72F6F">
      <w:pPr>
        <w:pStyle w:val="Heading2"/>
      </w:pPr>
      <w:bookmarkStart w:id="46" w:name="_Toc162180995"/>
      <w:r>
        <w:lastRenderedPageBreak/>
        <w:t>Negative Production Extension Test Cases</w:t>
      </w:r>
      <w:bookmarkEnd w:id="46"/>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slicepath</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000000" w:rsidP="00AB7CFE">
            <w:pPr>
              <w:rPr>
                <w:rFonts w:asciiTheme="minorHAnsi" w:eastAsiaTheme="minorEastAsia" w:hAnsiTheme="minorHAnsi"/>
                <w:b/>
                <w:bCs/>
                <w:szCs w:val="20"/>
              </w:rPr>
            </w:pPr>
            <w:hyperlink r:id="rId84" w:anchor="411-Item" w:history="1">
              <w:r w:rsidR="00AB7CFE"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000000" w:rsidP="00AB7CFE">
            <w:pPr>
              <w:rPr>
                <w:rFonts w:asciiTheme="minorHAnsi" w:eastAsiaTheme="minorEastAsia" w:hAnsiTheme="minorHAnsi"/>
                <w:b/>
                <w:bCs/>
                <w:szCs w:val="20"/>
              </w:rPr>
            </w:pPr>
            <w:hyperlink r:id="rId85" w:anchor="Chapter-2-Model-Relationships" w:history="1">
              <w:r w:rsidR="00AB7CFE" w:rsidRPr="00D93F6E">
                <w:rPr>
                  <w:rStyle w:val="Hyperlink"/>
                  <w:rFonts w:asciiTheme="minorHAnsi" w:eastAsiaTheme="minorEastAsia" w:hAnsiTheme="minorHAnsi"/>
                  <w:bCs/>
                  <w:szCs w:val="20"/>
                </w:rPr>
                <w:t>Link to Requirement in 3MF Specification</w:t>
              </w:r>
            </w:hyperlink>
          </w:p>
        </w:tc>
      </w:tr>
    </w:tbl>
    <w:p w14:paraId="5F655768" w14:textId="0485E880" w:rsidR="009126BD" w:rsidRDefault="009126BD">
      <w:pPr>
        <w:rPr>
          <w:rFonts w:asciiTheme="majorHAnsi" w:eastAsiaTheme="majorEastAsia" w:hAnsiTheme="majorHAnsi" w:cstheme="majorBidi"/>
          <w:b/>
          <w:bCs/>
          <w:color w:val="4F81BD" w:themeColor="accent1"/>
          <w:sz w:val="22"/>
        </w:rPr>
      </w:pPr>
    </w:p>
    <w:p w14:paraId="26FBBB6C" w14:textId="7F35F9D9" w:rsidR="00CF6942" w:rsidRPr="00CF6942" w:rsidRDefault="00CF6942" w:rsidP="00CF6942">
      <w:pPr>
        <w:pStyle w:val="Heading3"/>
      </w:pPr>
      <w:r>
        <w:t>N_</w:t>
      </w:r>
      <w:r w:rsidRPr="00CF6942">
        <w:t>XPX_0820 Production Alternatives Incorrect ID’s, Paths, Enumerations</w:t>
      </w:r>
    </w:p>
    <w:tbl>
      <w:tblPr>
        <w:tblStyle w:val="TableGrid"/>
        <w:tblW w:w="9648" w:type="dxa"/>
        <w:tblLook w:val="04A0" w:firstRow="1" w:lastRow="0" w:firstColumn="1" w:lastColumn="0" w:noHBand="0" w:noVBand="1"/>
      </w:tblPr>
      <w:tblGrid>
        <w:gridCol w:w="2628"/>
        <w:gridCol w:w="7020"/>
      </w:tblGrid>
      <w:tr w:rsidR="00CF6942" w:rsidRPr="009D7DD0" w14:paraId="6BD84C9D" w14:textId="77777777" w:rsidTr="005A41B1">
        <w:tc>
          <w:tcPr>
            <w:tcW w:w="2628" w:type="dxa"/>
            <w:tcBorders>
              <w:bottom w:val="single" w:sz="4" w:space="0" w:color="auto"/>
            </w:tcBorders>
            <w:shd w:val="clear" w:color="auto" w:fill="D9D9D9" w:themeFill="background1" w:themeFillShade="D9"/>
          </w:tcPr>
          <w:p w14:paraId="2251D3CF"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837812B" w14:textId="77777777" w:rsidR="00CF6942" w:rsidRPr="009D7DD0" w:rsidRDefault="00CF6942" w:rsidP="005A41B1">
            <w:pPr>
              <w:rPr>
                <w:rFonts w:asciiTheme="minorHAnsi" w:hAnsiTheme="minorHAnsi"/>
                <w:b/>
                <w:szCs w:val="20"/>
              </w:rPr>
            </w:pPr>
          </w:p>
        </w:tc>
        <w:tc>
          <w:tcPr>
            <w:tcW w:w="7020" w:type="dxa"/>
          </w:tcPr>
          <w:p w14:paraId="2AF749D5" w14:textId="0B0953F4" w:rsidR="00CF6942" w:rsidRPr="009D7DD0" w:rsidRDefault="00CF6942" w:rsidP="00CF6942">
            <w:pPr>
              <w:rPr>
                <w:rFonts w:asciiTheme="minorHAnsi" w:eastAsiaTheme="minorEastAsia" w:hAnsiTheme="minorHAnsi"/>
                <w:szCs w:val="20"/>
              </w:rPr>
            </w:pPr>
            <w:r>
              <w:rPr>
                <w:rFonts w:asciiTheme="minorHAnsi" w:eastAsiaTheme="minorEastAsia" w:hAnsiTheme="minorHAnsi"/>
                <w:szCs w:val="20"/>
              </w:rPr>
              <w:t>Negative tests for incorrect ID’s, paths, and enumerations</w:t>
            </w:r>
          </w:p>
        </w:tc>
      </w:tr>
      <w:tr w:rsidR="00CF6942" w:rsidRPr="009D7DD0" w14:paraId="056D2E29" w14:textId="77777777" w:rsidTr="005A41B1">
        <w:trPr>
          <w:trHeight w:val="56"/>
        </w:trPr>
        <w:tc>
          <w:tcPr>
            <w:tcW w:w="2628" w:type="dxa"/>
            <w:shd w:val="clear" w:color="auto" w:fill="D9D9D9" w:themeFill="background1" w:themeFillShade="D9"/>
          </w:tcPr>
          <w:p w14:paraId="640013E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7207677E" w14:textId="77777777" w:rsidR="00CF6942" w:rsidRPr="009D7DD0" w:rsidRDefault="00CF6942" w:rsidP="005A41B1">
            <w:pPr>
              <w:rPr>
                <w:rFonts w:asciiTheme="minorHAnsi" w:hAnsiTheme="minorHAnsi"/>
                <w:b/>
                <w:szCs w:val="20"/>
              </w:rPr>
            </w:pPr>
          </w:p>
        </w:tc>
        <w:tc>
          <w:tcPr>
            <w:tcW w:w="7020" w:type="dxa"/>
          </w:tcPr>
          <w:p w14:paraId="211A34ED" w14:textId="09E96666"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04</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715BBC48" w14:textId="77777777" w:rsidTr="005A41B1">
        <w:trPr>
          <w:trHeight w:val="56"/>
        </w:trPr>
        <w:tc>
          <w:tcPr>
            <w:tcW w:w="2628" w:type="dxa"/>
            <w:shd w:val="clear" w:color="auto" w:fill="D9D9D9" w:themeFill="background1" w:themeFillShade="D9"/>
          </w:tcPr>
          <w:p w14:paraId="4890880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6BBE4F2D" w14:textId="77777777" w:rsidR="00CF6942" w:rsidRPr="009D7DD0" w:rsidRDefault="00CF6942" w:rsidP="005A41B1">
            <w:pPr>
              <w:rPr>
                <w:rFonts w:asciiTheme="minorHAnsi" w:hAnsiTheme="minorHAnsi"/>
                <w:b/>
                <w:szCs w:val="20"/>
              </w:rPr>
            </w:pPr>
          </w:p>
        </w:tc>
        <w:tc>
          <w:tcPr>
            <w:tcW w:w="7020" w:type="dxa"/>
          </w:tcPr>
          <w:p w14:paraId="6220BDCF"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Invalid objectID attribute reference in alternative element</w:t>
            </w:r>
          </w:p>
          <w:p w14:paraId="7B250F7C" w14:textId="77777777" w:rsidR="00CF6942" w:rsidRDefault="00CF6942" w:rsidP="00CF6942">
            <w:pPr>
              <w:spacing w:line="259" w:lineRule="auto"/>
              <w:rPr>
                <w:rFonts w:asciiTheme="minorHAnsi" w:hAnsiTheme="minorHAnsi" w:cstheme="minorHAnsi"/>
                <w:b/>
                <w:bCs/>
              </w:rPr>
            </w:pPr>
          </w:p>
          <w:p w14:paraId="1D1EA650" w14:textId="3308FED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Invalid path attribute reference in alternative element</w:t>
            </w:r>
          </w:p>
          <w:p w14:paraId="63A847AF" w14:textId="77777777" w:rsidR="00CF6942" w:rsidRDefault="00CF6942" w:rsidP="00CF6942">
            <w:pPr>
              <w:spacing w:line="259" w:lineRule="auto"/>
              <w:rPr>
                <w:rFonts w:asciiTheme="minorHAnsi" w:hAnsiTheme="minorHAnsi" w:cstheme="minorHAnsi"/>
                <w:b/>
                <w:bCs/>
              </w:rPr>
            </w:pPr>
          </w:p>
          <w:p w14:paraId="3BDF050F" w14:textId="57D00DA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Invalid </w:t>
            </w:r>
            <w:proofErr w:type="spellStart"/>
            <w:r w:rsidRPr="00CF6942">
              <w:rPr>
                <w:rFonts w:asciiTheme="minorHAnsi" w:hAnsiTheme="minorHAnsi" w:cstheme="minorHAnsi"/>
              </w:rPr>
              <w:t>modelresolution</w:t>
            </w:r>
            <w:proofErr w:type="spellEnd"/>
            <w:r w:rsidRPr="00CF6942">
              <w:rPr>
                <w:rFonts w:asciiTheme="minorHAnsi" w:hAnsiTheme="minorHAnsi" w:cstheme="minorHAnsi"/>
              </w:rPr>
              <w:t xml:space="preserve"> attribute enumeration in object element</w:t>
            </w:r>
          </w:p>
          <w:p w14:paraId="3C2C5D57" w14:textId="77777777" w:rsidR="00CF6942" w:rsidRDefault="00CF6942" w:rsidP="00CF6942">
            <w:pPr>
              <w:spacing w:line="259" w:lineRule="auto"/>
              <w:rPr>
                <w:rFonts w:asciiTheme="minorHAnsi" w:hAnsiTheme="minorHAnsi" w:cstheme="minorHAnsi"/>
                <w:b/>
                <w:bCs/>
              </w:rPr>
            </w:pPr>
          </w:p>
          <w:p w14:paraId="75D1DA8D" w14:textId="49D2EF1F"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Missing UUID attribute in alternative element </w:t>
            </w:r>
          </w:p>
          <w:p w14:paraId="0D5E2FC8" w14:textId="77777777" w:rsidR="00CF6942" w:rsidRPr="009D7DD0" w:rsidRDefault="00CF6942" w:rsidP="005A41B1">
            <w:pPr>
              <w:rPr>
                <w:rFonts w:asciiTheme="minorHAnsi" w:eastAsiaTheme="minorEastAsia" w:hAnsiTheme="minorHAnsi"/>
                <w:b/>
                <w:bCs/>
                <w:szCs w:val="20"/>
              </w:rPr>
            </w:pPr>
          </w:p>
        </w:tc>
      </w:tr>
      <w:tr w:rsidR="00CF6942" w:rsidRPr="009D7DD0" w14:paraId="5DFC9F8F" w14:textId="77777777" w:rsidTr="005A41B1">
        <w:trPr>
          <w:trHeight w:val="56"/>
        </w:trPr>
        <w:tc>
          <w:tcPr>
            <w:tcW w:w="2628" w:type="dxa"/>
            <w:tcBorders>
              <w:bottom w:val="single" w:sz="4" w:space="0" w:color="auto"/>
            </w:tcBorders>
            <w:shd w:val="clear" w:color="auto" w:fill="D9D9D9" w:themeFill="background1" w:themeFillShade="D9"/>
          </w:tcPr>
          <w:p w14:paraId="675311F0"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8E400B9" w14:textId="77777777" w:rsidR="00CF6942" w:rsidRPr="009D7DD0" w:rsidRDefault="00000000" w:rsidP="005A41B1">
            <w:pPr>
              <w:rPr>
                <w:rFonts w:asciiTheme="minorHAnsi" w:eastAsiaTheme="minorEastAsia" w:hAnsiTheme="minorHAnsi"/>
                <w:b/>
                <w:bCs/>
                <w:szCs w:val="20"/>
              </w:rPr>
            </w:pPr>
            <w:hyperlink r:id="rId86"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5F07E337" w14:textId="77777777" w:rsidR="00CF6942" w:rsidRDefault="00CF6942" w:rsidP="00CF6942">
      <w:pPr>
        <w:rPr>
          <w:rFonts w:asciiTheme="majorHAnsi" w:eastAsiaTheme="majorEastAsia" w:hAnsiTheme="majorHAnsi" w:cstheme="majorBidi"/>
          <w:b/>
          <w:bCs/>
          <w:color w:val="4F81BD" w:themeColor="accent1"/>
          <w:sz w:val="22"/>
        </w:rPr>
      </w:pPr>
    </w:p>
    <w:p w14:paraId="4CA4A79F" w14:textId="27A9D3C0" w:rsidR="00CF6942" w:rsidRDefault="00CF6942" w:rsidP="00CF6942">
      <w:pPr>
        <w:pStyle w:val="Heading3"/>
      </w:pPr>
      <w:r>
        <w:lastRenderedPageBreak/>
        <w:t>N_XPX_</w:t>
      </w:r>
      <w:r w:rsidRPr="00CF6942">
        <w:t>0822 Production Alternatives Miscellaneous Errors</w:t>
      </w:r>
    </w:p>
    <w:tbl>
      <w:tblPr>
        <w:tblStyle w:val="TableGrid"/>
        <w:tblW w:w="9648" w:type="dxa"/>
        <w:tblLook w:val="04A0" w:firstRow="1" w:lastRow="0" w:firstColumn="1" w:lastColumn="0" w:noHBand="0" w:noVBand="1"/>
      </w:tblPr>
      <w:tblGrid>
        <w:gridCol w:w="2628"/>
        <w:gridCol w:w="7020"/>
      </w:tblGrid>
      <w:tr w:rsidR="00CF6942" w:rsidRPr="009D7DD0" w14:paraId="6D59DD47" w14:textId="77777777" w:rsidTr="005A41B1">
        <w:tc>
          <w:tcPr>
            <w:tcW w:w="2628" w:type="dxa"/>
            <w:tcBorders>
              <w:bottom w:val="single" w:sz="4" w:space="0" w:color="auto"/>
            </w:tcBorders>
            <w:shd w:val="clear" w:color="auto" w:fill="D9D9D9" w:themeFill="background1" w:themeFillShade="D9"/>
          </w:tcPr>
          <w:p w14:paraId="63BF5527"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E32A391" w14:textId="77777777" w:rsidR="00CF6942" w:rsidRPr="009D7DD0" w:rsidRDefault="00CF6942" w:rsidP="005A41B1">
            <w:pPr>
              <w:rPr>
                <w:rFonts w:asciiTheme="minorHAnsi" w:hAnsiTheme="minorHAnsi"/>
                <w:b/>
                <w:szCs w:val="20"/>
              </w:rPr>
            </w:pPr>
          </w:p>
        </w:tc>
        <w:tc>
          <w:tcPr>
            <w:tcW w:w="7020" w:type="dxa"/>
          </w:tcPr>
          <w:p w14:paraId="37B9C8D1" w14:textId="24F5812C" w:rsidR="00CF6942" w:rsidRPr="009D7DD0" w:rsidRDefault="00CF6942" w:rsidP="005A41B1">
            <w:pPr>
              <w:rPr>
                <w:rFonts w:asciiTheme="minorHAnsi" w:eastAsiaTheme="minorEastAsia" w:hAnsiTheme="minorHAnsi"/>
                <w:szCs w:val="20"/>
              </w:rPr>
            </w:pPr>
            <w:r>
              <w:rPr>
                <w:rFonts w:asciiTheme="minorHAnsi" w:eastAsiaTheme="minorEastAsia" w:hAnsiTheme="minorHAnsi"/>
                <w:szCs w:val="20"/>
              </w:rPr>
              <w:t>Miscellaneous negative tests</w:t>
            </w:r>
          </w:p>
        </w:tc>
      </w:tr>
      <w:tr w:rsidR="00CF6942" w:rsidRPr="009D7DD0" w14:paraId="7D6F4F77" w14:textId="77777777" w:rsidTr="005A41B1">
        <w:trPr>
          <w:trHeight w:val="56"/>
        </w:trPr>
        <w:tc>
          <w:tcPr>
            <w:tcW w:w="2628" w:type="dxa"/>
            <w:shd w:val="clear" w:color="auto" w:fill="D9D9D9" w:themeFill="background1" w:themeFillShade="D9"/>
          </w:tcPr>
          <w:p w14:paraId="2B8AE774"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0ADE0DF5" w14:textId="77777777" w:rsidR="00CF6942" w:rsidRPr="009D7DD0" w:rsidRDefault="00CF6942" w:rsidP="005A41B1">
            <w:pPr>
              <w:rPr>
                <w:rFonts w:asciiTheme="minorHAnsi" w:hAnsiTheme="minorHAnsi"/>
                <w:b/>
                <w:szCs w:val="20"/>
              </w:rPr>
            </w:pPr>
          </w:p>
        </w:tc>
        <w:tc>
          <w:tcPr>
            <w:tcW w:w="7020" w:type="dxa"/>
          </w:tcPr>
          <w:p w14:paraId="03CA280E" w14:textId="2D8AE49B"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05 </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6AF5EE8A" w14:textId="77777777" w:rsidTr="005A41B1">
        <w:trPr>
          <w:trHeight w:val="56"/>
        </w:trPr>
        <w:tc>
          <w:tcPr>
            <w:tcW w:w="2628" w:type="dxa"/>
            <w:shd w:val="clear" w:color="auto" w:fill="D9D9D9" w:themeFill="background1" w:themeFillShade="D9"/>
          </w:tcPr>
          <w:p w14:paraId="324872C8"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0682186" w14:textId="77777777" w:rsidR="00CF6942" w:rsidRPr="009D7DD0" w:rsidRDefault="00CF6942" w:rsidP="005A41B1">
            <w:pPr>
              <w:rPr>
                <w:rFonts w:asciiTheme="minorHAnsi" w:hAnsiTheme="minorHAnsi"/>
                <w:b/>
                <w:szCs w:val="20"/>
              </w:rPr>
            </w:pPr>
          </w:p>
        </w:tc>
        <w:tc>
          <w:tcPr>
            <w:tcW w:w="7020" w:type="dxa"/>
          </w:tcPr>
          <w:p w14:paraId="60A8BC32"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Root model object specifying an alternative (also in the root model) that itself has alternatives </w:t>
            </w:r>
          </w:p>
          <w:p w14:paraId="24164BC5" w14:textId="77777777" w:rsidR="00CF6942" w:rsidRDefault="00CF6942" w:rsidP="00CF6942">
            <w:pPr>
              <w:spacing w:line="259" w:lineRule="auto"/>
              <w:rPr>
                <w:rFonts w:asciiTheme="minorHAnsi" w:hAnsiTheme="minorHAnsi" w:cstheme="minorHAnsi"/>
                <w:b/>
                <w:bCs/>
              </w:rPr>
            </w:pPr>
          </w:p>
          <w:p w14:paraId="4448B948" w14:textId="31CD17C9"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Root model object with alternatives, whose alternatives point to a </w:t>
            </w:r>
            <w:proofErr w:type="spellStart"/>
            <w:r w:rsidRPr="00CF6942">
              <w:rPr>
                <w:rFonts w:asciiTheme="minorHAnsi" w:hAnsiTheme="minorHAnsi" w:cstheme="minorHAnsi"/>
              </w:rPr>
              <w:t>non root</w:t>
            </w:r>
            <w:proofErr w:type="spellEnd"/>
            <w:r w:rsidRPr="00CF6942">
              <w:rPr>
                <w:rFonts w:asciiTheme="minorHAnsi" w:hAnsiTheme="minorHAnsi" w:cstheme="minorHAnsi"/>
              </w:rPr>
              <w:t xml:space="preserve"> model component that itself has alternatives</w:t>
            </w:r>
          </w:p>
          <w:p w14:paraId="7EB5246A" w14:textId="77777777" w:rsidR="00CF6942" w:rsidRDefault="00CF6942" w:rsidP="00CF6942">
            <w:pPr>
              <w:spacing w:line="259" w:lineRule="auto"/>
              <w:rPr>
                <w:rFonts w:asciiTheme="minorHAnsi" w:hAnsiTheme="minorHAnsi" w:cstheme="minorHAnsi"/>
                <w:b/>
                <w:bCs/>
              </w:rPr>
            </w:pPr>
          </w:p>
          <w:p w14:paraId="34F8E74F" w14:textId="06657E9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Duplicate UUID value in alternative attribute</w:t>
            </w:r>
          </w:p>
          <w:p w14:paraId="4FF16D74" w14:textId="77777777" w:rsidR="00CF6942" w:rsidRDefault="00CF6942" w:rsidP="00CF6942">
            <w:pPr>
              <w:spacing w:line="259" w:lineRule="auto"/>
              <w:rPr>
                <w:rFonts w:asciiTheme="minorHAnsi" w:hAnsiTheme="minorHAnsi" w:cstheme="minorHAnsi"/>
                <w:b/>
                <w:bCs/>
              </w:rPr>
            </w:pPr>
          </w:p>
          <w:p w14:paraId="4BCE879B" w14:textId="0642E90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Create a scenario where the first alternative is a </w:t>
            </w:r>
            <w:proofErr w:type="spellStart"/>
            <w:r w:rsidRPr="00CF6942">
              <w:rPr>
                <w:rFonts w:asciiTheme="minorHAnsi" w:hAnsiTheme="minorHAnsi" w:cstheme="minorHAnsi"/>
              </w:rPr>
              <w:t>fullres</w:t>
            </w:r>
            <w:proofErr w:type="spellEnd"/>
            <w:r w:rsidRPr="00CF6942">
              <w:rPr>
                <w:rFonts w:asciiTheme="minorHAnsi" w:hAnsiTheme="minorHAnsi" w:cstheme="minorHAnsi"/>
              </w:rPr>
              <w:t xml:space="preserve"> mesh </w:t>
            </w:r>
            <w:proofErr w:type="gramStart"/>
            <w:r w:rsidRPr="00CF6942">
              <w:rPr>
                <w:rFonts w:asciiTheme="minorHAnsi" w:hAnsiTheme="minorHAnsi" w:cstheme="minorHAnsi"/>
              </w:rPr>
              <w:t>object, but</w:t>
            </w:r>
            <w:proofErr w:type="gramEnd"/>
            <w:r w:rsidRPr="00CF6942">
              <w:rPr>
                <w:rFonts w:asciiTheme="minorHAnsi" w:hAnsiTheme="minorHAnsi" w:cstheme="minorHAnsi"/>
              </w:rPr>
              <w:t xml:space="preserve"> is positioned in the model after the primary object and its related alternatives. This should generate an exception as the printer will encounter the reference to the first alternative before its mesh has been defined.</w:t>
            </w:r>
          </w:p>
          <w:p w14:paraId="4AAEE80C" w14:textId="77777777" w:rsidR="00CF6942" w:rsidRDefault="00CF6942" w:rsidP="00CF6942">
            <w:pPr>
              <w:spacing w:line="259" w:lineRule="auto"/>
              <w:rPr>
                <w:rFonts w:asciiTheme="minorHAnsi" w:hAnsiTheme="minorHAnsi" w:cstheme="minorHAnsi"/>
                <w:b/>
                <w:bCs/>
              </w:rPr>
            </w:pPr>
          </w:p>
          <w:p w14:paraId="4D353134" w14:textId="7C00EDC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05</w:t>
            </w:r>
            <w:r w:rsidRPr="00CF6942">
              <w:rPr>
                <w:rFonts w:asciiTheme="minorHAnsi" w:hAnsiTheme="minorHAnsi" w:cstheme="minorHAnsi"/>
              </w:rPr>
              <w:t xml:space="preserve"> – A non-root model with an object that has alternatives, with one alternative pointing to an object in another model.</w:t>
            </w:r>
          </w:p>
          <w:p w14:paraId="4711E6F3" w14:textId="77777777" w:rsidR="00CF6942" w:rsidRDefault="00CF6942" w:rsidP="005A41B1">
            <w:pPr>
              <w:rPr>
                <w:rFonts w:asciiTheme="minorHAnsi" w:eastAsiaTheme="minorEastAsia" w:hAnsiTheme="minorHAnsi"/>
                <w:b/>
                <w:bCs/>
                <w:szCs w:val="20"/>
              </w:rPr>
            </w:pPr>
          </w:p>
          <w:p w14:paraId="14D5D916" w14:textId="77777777" w:rsidR="00CF6942" w:rsidRPr="009D7DD0" w:rsidRDefault="00CF6942" w:rsidP="005A41B1">
            <w:pPr>
              <w:rPr>
                <w:rFonts w:asciiTheme="minorHAnsi" w:eastAsiaTheme="minorEastAsia" w:hAnsiTheme="minorHAnsi"/>
                <w:b/>
                <w:bCs/>
                <w:szCs w:val="20"/>
              </w:rPr>
            </w:pPr>
          </w:p>
        </w:tc>
      </w:tr>
      <w:tr w:rsidR="00CF6942" w:rsidRPr="009D7DD0" w14:paraId="35A2E853" w14:textId="77777777" w:rsidTr="005A41B1">
        <w:trPr>
          <w:trHeight w:val="56"/>
        </w:trPr>
        <w:tc>
          <w:tcPr>
            <w:tcW w:w="2628" w:type="dxa"/>
            <w:tcBorders>
              <w:bottom w:val="single" w:sz="4" w:space="0" w:color="auto"/>
            </w:tcBorders>
            <w:shd w:val="clear" w:color="auto" w:fill="D9D9D9" w:themeFill="background1" w:themeFillShade="D9"/>
          </w:tcPr>
          <w:p w14:paraId="77CD2442"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4E932" w14:textId="77777777" w:rsidR="00CF6942" w:rsidRPr="009D7DD0" w:rsidRDefault="00000000" w:rsidP="005A41B1">
            <w:pPr>
              <w:rPr>
                <w:rFonts w:asciiTheme="minorHAnsi" w:eastAsiaTheme="minorEastAsia" w:hAnsiTheme="minorHAnsi"/>
                <w:b/>
                <w:bCs/>
                <w:szCs w:val="20"/>
              </w:rPr>
            </w:pPr>
            <w:hyperlink r:id="rId87"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45B784BB" w14:textId="77777777" w:rsidR="00CF6942" w:rsidRDefault="00CF6942" w:rsidP="00CF6942">
      <w:pPr>
        <w:rPr>
          <w:rFonts w:asciiTheme="majorHAnsi" w:eastAsiaTheme="majorEastAsia" w:hAnsiTheme="majorHAnsi" w:cstheme="majorBidi"/>
          <w:b/>
          <w:bCs/>
          <w:color w:val="4F81BD" w:themeColor="accent1"/>
          <w:sz w:val="22"/>
        </w:rPr>
      </w:pPr>
    </w:p>
    <w:p w14:paraId="008F5A77" w14:textId="6D02E94A" w:rsidR="002A3B48" w:rsidRPr="00C9473A" w:rsidRDefault="002A3B48">
      <w:pPr>
        <w:rPr>
          <w:rFonts w:eastAsiaTheme="majorEastAsia" w:cstheme="majorBidi"/>
          <w:b/>
          <w:bCs/>
          <w:color w:val="000000"/>
          <w:szCs w:val="20"/>
          <w:highlight w:val="lightGray"/>
          <w:lang w:bidi="x-none"/>
        </w:rPr>
      </w:pPr>
    </w:p>
    <w:p w14:paraId="272A4028" w14:textId="3376B73C" w:rsidR="002A3B48" w:rsidRDefault="002A3B48" w:rsidP="00896F2F"/>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47" w:name="_Toc162180996"/>
      <w:r>
        <w:lastRenderedPageBreak/>
        <w:t xml:space="preserve">Miscellaneous 3MF </w:t>
      </w:r>
      <w:r w:rsidR="002C4BC7">
        <w:t>Test Cases</w:t>
      </w:r>
      <w:bookmarkEnd w:id="47"/>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w:t>
            </w:r>
            <w:proofErr w:type="gramStart"/>
            <w:r w:rsidRPr="009D7DD0">
              <w:rPr>
                <w:rFonts w:asciiTheme="minorHAnsi" w:eastAsia="Verdana" w:hAnsiTheme="minorHAnsi" w:cs="Verdana"/>
                <w:szCs w:val="20"/>
              </w:rPr>
              <w:t>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w:t>
            </w:r>
            <w:proofErr w:type="gramEnd"/>
            <w:r w:rsidRPr="009D7DD0">
              <w:rPr>
                <w:rFonts w:asciiTheme="minorHAnsi" w:eastAsia="Verdana" w:hAnsiTheme="minorHAnsi" w:cs="Verdana"/>
                <w:szCs w:val="20"/>
              </w:rPr>
              <w:t xml:space="preserve">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8E4E98">
            <w:pPr>
              <w:pStyle w:val="ListParagraph"/>
              <w:numPr>
                <w:ilvl w:val="0"/>
                <w:numId w:val="9"/>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w:t>
            </w:r>
            <w:proofErr w:type="gramStart"/>
            <w:r w:rsidRPr="009D7DD0">
              <w:rPr>
                <w:rFonts w:asciiTheme="minorHAnsi" w:eastAsia="Verdana" w:hAnsiTheme="minorHAnsi" w:cs="Verdana"/>
                <w:szCs w:val="20"/>
              </w:rPr>
              <w:t>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w:t>
            </w:r>
            <w:proofErr w:type="gramEnd"/>
            <w:r w:rsidRPr="009D7DD0">
              <w:rPr>
                <w:rFonts w:asciiTheme="minorHAnsi" w:eastAsia="Verdana" w:hAnsiTheme="minorHAnsi" w:cs="Verdana"/>
                <w:szCs w:val="20"/>
              </w:rPr>
              <w:t xml:space="preserve">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w:t>
            </w:r>
            <w:proofErr w:type="gramStart"/>
            <w:r w:rsidRPr="009D7DD0">
              <w:rPr>
                <w:rFonts w:asciiTheme="minorHAnsi" w:eastAsia="Verdana" w:hAnsiTheme="minorHAnsi" w:cs="Verdana"/>
                <w:szCs w:val="20"/>
              </w:rPr>
              <w:t>Real World</w:t>
            </w:r>
            <w:proofErr w:type="gramEnd"/>
            <w:r w:rsidRPr="009D7DD0">
              <w:rPr>
                <w:rFonts w:asciiTheme="minorHAnsi" w:eastAsia="Verdana" w:hAnsiTheme="minorHAnsi" w:cs="Verdana"/>
                <w:szCs w:val="20"/>
              </w:rPr>
              <w:t xml:space="preserve">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Platform_low</w:t>
            </w:r>
            <w:proofErr w:type="spellEnd"/>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w:t>
            </w:r>
            <w:proofErr w:type="gramStart"/>
            <w:r w:rsidRPr="009D7DD0">
              <w:rPr>
                <w:rFonts w:asciiTheme="minorHAnsi" w:eastAsia="Verdana" w:hAnsiTheme="minorHAnsi" w:cs="Verdana"/>
                <w:szCs w:val="20"/>
              </w:rPr>
              <w:t>Real World</w:t>
            </w:r>
            <w:proofErr w:type="gramEnd"/>
            <w:r w:rsidRPr="009D7DD0">
              <w:rPr>
                <w:rFonts w:asciiTheme="minorHAnsi" w:eastAsia="Verdana" w:hAnsiTheme="minorHAnsi" w:cs="Verdana"/>
                <w:szCs w:val="20"/>
              </w:rPr>
              <w:t xml:space="preserve">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Platform_high</w:t>
            </w:r>
            <w:proofErr w:type="spellEnd"/>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chainassembly_low</w:t>
            </w:r>
            <w:proofErr w:type="spellEnd"/>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raindrop_low</w:t>
            </w:r>
            <w:proofErr w:type="spellEnd"/>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randomplaceme</w:t>
            </w:r>
            <w:r w:rsidR="0003262E">
              <w:rPr>
                <w:rFonts w:asciiTheme="minorHAnsi" w:eastAsia="Calibri" w:hAnsiTheme="minorHAnsi" w:cs="Calibri"/>
                <w:szCs w:val="20"/>
              </w:rPr>
              <w:t>N</w:t>
            </w:r>
            <w:proofErr w:type="spellEnd"/>
            <w:r w:rsidR="0003262E">
              <w:rPr>
                <w:rFonts w:asciiTheme="minorHAnsi" w:eastAsia="Calibri" w:hAnsiTheme="minorHAnsi" w:cs="Calibri"/>
                <w:szCs w:val="20"/>
              </w:rPr>
              <w:t>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w:t>
            </w:r>
            <w:proofErr w:type="gramStart"/>
            <w:r w:rsidR="001E2CD3">
              <w:rPr>
                <w:rFonts w:asciiTheme="minorHAnsi" w:eastAsiaTheme="minorEastAsia" w:hAnsiTheme="minorHAnsi"/>
                <w:bCs/>
              </w:rPr>
              <w:t>both the</w:t>
            </w:r>
            <w:proofErr w:type="gramEnd"/>
            <w:r w:rsidR="001E2CD3">
              <w:rPr>
                <w:rFonts w:asciiTheme="minorHAnsi" w:eastAsiaTheme="minorEastAsia" w:hAnsiTheme="minorHAnsi"/>
                <w:bCs/>
              </w:rPr>
              <w:t xml:space="preserv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Create a thumbnail for each object and reference in the object element and the root model .</w:t>
            </w:r>
            <w:proofErr w:type="spellStart"/>
            <w:r w:rsidR="008A31BF">
              <w:rPr>
                <w:rFonts w:asciiTheme="minorHAnsi" w:eastAsiaTheme="minorEastAsia" w:hAnsiTheme="minorHAnsi"/>
                <w:bCs/>
              </w:rPr>
              <w:t>rels</w:t>
            </w:r>
            <w:proofErr w:type="spellEnd"/>
            <w:r w:rsidR="008A31BF">
              <w:rPr>
                <w:rFonts w:asciiTheme="minorHAnsi" w:eastAsiaTheme="minorEastAsia" w:hAnsiTheme="minorHAnsi"/>
                <w:bCs/>
              </w:rPr>
              <w:t xml:space="preserve">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w:t>
            </w:r>
            <w:proofErr w:type="spellStart"/>
            <w:r>
              <w:rPr>
                <w:rFonts w:asciiTheme="minorHAnsi" w:eastAsiaTheme="minorEastAsia" w:hAnsiTheme="minorHAnsi"/>
                <w:bCs/>
              </w:rPr>
              <w:t>slicestack</w:t>
            </w:r>
            <w:proofErr w:type="spellEnd"/>
            <w:r>
              <w:rPr>
                <w:rFonts w:asciiTheme="minorHAnsi" w:eastAsiaTheme="minorEastAsia" w:hAnsiTheme="minorHAnsi"/>
                <w:bCs/>
              </w:rPr>
              <w:t xml:space="preserve"> part into 1000 separate part slices and add the appropriate </w:t>
            </w:r>
            <w:proofErr w:type="spellStart"/>
            <w:r>
              <w:rPr>
                <w:rFonts w:asciiTheme="minorHAnsi" w:eastAsiaTheme="minorEastAsia" w:hAnsiTheme="minorHAnsi"/>
                <w:bCs/>
              </w:rPr>
              <w:t>slicesref</w:t>
            </w:r>
            <w:proofErr w:type="spellEnd"/>
            <w:r>
              <w:rPr>
                <w:rFonts w:asciiTheme="minorHAnsi" w:eastAsiaTheme="minorEastAsia" w:hAnsiTheme="minorHAnsi"/>
                <w:bCs/>
              </w:rPr>
              <w:t xml:space="preserve"> pointers to each of the parts to a single </w:t>
            </w:r>
            <w:proofErr w:type="spellStart"/>
            <w:r>
              <w:rPr>
                <w:rFonts w:asciiTheme="minorHAnsi" w:eastAsiaTheme="minorEastAsia" w:hAnsiTheme="minorHAnsi"/>
                <w:bCs/>
              </w:rPr>
              <w:t>slicestack</w:t>
            </w:r>
            <w:proofErr w:type="spellEnd"/>
            <w:r>
              <w:rPr>
                <w:rFonts w:asciiTheme="minorHAnsi" w:eastAsiaTheme="minorEastAsia" w:hAnsiTheme="minorHAnsi"/>
                <w:bCs/>
              </w:rPr>
              <w:t>.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w:t>
            </w:r>
            <w:proofErr w:type="spellStart"/>
            <w:r w:rsidR="00CA26E8">
              <w:rPr>
                <w:rFonts w:asciiTheme="minorHAnsi" w:eastAsiaTheme="minorEastAsia" w:hAnsiTheme="minorHAnsi"/>
                <w:bCs/>
              </w:rPr>
              <w:t>Kanjii</w:t>
            </w:r>
            <w:proofErr w:type="spellEnd"/>
            <w:r w:rsidR="00CA26E8">
              <w:rPr>
                <w:rFonts w:asciiTheme="minorHAnsi" w:eastAsiaTheme="minorEastAsia" w:hAnsiTheme="minorHAnsi"/>
                <w:bCs/>
              </w:rPr>
              <w:t xml:space="preserve">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8E4E98">
            <w:pPr>
              <w:pStyle w:val="ListParagraph"/>
              <w:numPr>
                <w:ilvl w:val="0"/>
                <w:numId w:val="6"/>
              </w:numPr>
              <w:rPr>
                <w:rFonts w:asciiTheme="minorHAnsi" w:eastAsiaTheme="minorEastAsia" w:hAnsiTheme="minorHAnsi"/>
                <w:bCs/>
              </w:rPr>
            </w:pPr>
            <w:proofErr w:type="spellStart"/>
            <w:r>
              <w:rPr>
                <w:rFonts w:asciiTheme="minorHAnsi" w:eastAsiaTheme="minorEastAsia" w:hAnsiTheme="minorHAnsi"/>
                <w:bCs/>
              </w:rPr>
              <w:t>Partnumber</w:t>
            </w:r>
            <w:proofErr w:type="spellEnd"/>
            <w:r>
              <w:rPr>
                <w:rFonts w:asciiTheme="minorHAnsi" w:eastAsiaTheme="minorEastAsia" w:hAnsiTheme="minorHAnsi"/>
                <w:bCs/>
              </w:rPr>
              <w:t xml:space="preserve">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t>
            </w:r>
            <w:proofErr w:type="gramStart"/>
            <w:r w:rsidR="00B4537B">
              <w:rPr>
                <w:rFonts w:asciiTheme="minorHAnsi" w:eastAsiaTheme="minorEastAsia" w:hAnsiTheme="minorHAnsi"/>
                <w:bCs/>
              </w:rPr>
              <w:t>will produce will produce</w:t>
            </w:r>
            <w:proofErr w:type="gramEnd"/>
            <w:r w:rsidR="00B4537B">
              <w:rPr>
                <w:rFonts w:asciiTheme="minorHAnsi" w:eastAsiaTheme="minorEastAsia" w:hAnsiTheme="minorHAnsi"/>
                <w:bCs/>
              </w:rPr>
              <w:t xml:space="preserv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 xml:space="preserve">number of </w:t>
            </w:r>
            <w:proofErr w:type="gramStart"/>
            <w:r w:rsidRPr="002C22AB">
              <w:rPr>
                <w:rFonts w:asciiTheme="minorHAnsi" w:eastAsia="Calibri" w:hAnsiTheme="minorHAnsi" w:cs="Calibri"/>
                <w:szCs w:val="20"/>
              </w:rPr>
              <w:t>object</w:t>
            </w:r>
            <w:proofErr w:type="gramEnd"/>
            <w:r w:rsidRPr="002C22AB">
              <w:rPr>
                <w:rFonts w:asciiTheme="minorHAnsi" w:eastAsia="Calibri" w:hAnsiTheme="minorHAnsi" w:cs="Calibri"/>
                <w:szCs w:val="20"/>
              </w:rPr>
              <w:t xml:space="preserve">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xml:space="preserve">”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48" w:name="_Toc517687740"/>
      <w:bookmarkStart w:id="49" w:name="_Toc162180997"/>
      <w:r>
        <w:lastRenderedPageBreak/>
        <w:t>Positive 3MF Slice Extension Test Cases</w:t>
      </w:r>
      <w:bookmarkEnd w:id="48"/>
      <w:bookmarkEnd w:id="49"/>
    </w:p>
    <w:p w14:paraId="4097BEE9" w14:textId="3E1329BD" w:rsidR="004360B7" w:rsidRPr="000A759F" w:rsidRDefault="004360B7" w:rsidP="000A759F">
      <w:pPr>
        <w:pStyle w:val="Heading3"/>
      </w:pPr>
      <w:r w:rsidRPr="000A759F">
        <w:t xml:space="preserve"> </w:t>
      </w:r>
      <w:bookmarkStart w:id="50" w:name="_Toc517687741"/>
      <w:r w:rsidRPr="000A759F">
        <w:t xml:space="preserve">P_???_1501 </w:t>
      </w:r>
      <w:proofErr w:type="spellStart"/>
      <w:r w:rsidRPr="000A759F">
        <w:t>Meshresolution</w:t>
      </w:r>
      <w:proofErr w:type="spellEnd"/>
      <w:r w:rsidRPr="000A759F">
        <w:t xml:space="preserve"> Attribute</w:t>
      </w:r>
      <w:bookmarkEnd w:id="50"/>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 xml:space="preserve">Valid enumerations of </w:t>
            </w:r>
            <w:proofErr w:type="spellStart"/>
            <w:r>
              <w:rPr>
                <w:rFonts w:asciiTheme="minorHAnsi" w:hAnsiTheme="minorHAnsi"/>
                <w:szCs w:val="20"/>
              </w:rPr>
              <w:t>meshresolution</w:t>
            </w:r>
            <w:proofErr w:type="spellEnd"/>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 xml:space="preserve">Use </w:t>
            </w:r>
            <w:proofErr w:type="spellStart"/>
            <w:r>
              <w:rPr>
                <w:rFonts w:asciiTheme="minorHAnsi" w:eastAsia="Calibri" w:hAnsiTheme="minorHAnsi" w:cs="Calibri"/>
                <w:szCs w:val="20"/>
              </w:rPr>
              <w:t>full</w:t>
            </w:r>
            <w:r w:rsidRPr="00F84397">
              <w:rPr>
                <w:rFonts w:asciiTheme="minorHAnsi" w:eastAsia="Calibri" w:hAnsiTheme="minorHAnsi" w:cs="Calibri"/>
                <w:szCs w:val="20"/>
              </w:rPr>
              <w:t>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 xml:space="preserve">Use </w:t>
            </w:r>
            <w:proofErr w:type="spellStart"/>
            <w:r w:rsidRPr="00F84397">
              <w:rPr>
                <w:rFonts w:asciiTheme="minorHAnsi" w:eastAsia="Calibri" w:hAnsiTheme="minorHAnsi" w:cs="Calibri"/>
                <w:szCs w:val="20"/>
              </w:rPr>
              <w:t>lowres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w:t>
            </w:r>
            <w:proofErr w:type="spellStart"/>
            <w:r>
              <w:rPr>
                <w:rFonts w:asciiTheme="minorHAnsi" w:eastAsia="Calibri" w:hAnsiTheme="minorHAnsi" w:cs="Calibri"/>
                <w:szCs w:val="20"/>
              </w:rPr>
              <w:t>meshresolution</w:t>
            </w:r>
            <w:proofErr w:type="spellEnd"/>
            <w:r>
              <w:rPr>
                <w:rFonts w:asciiTheme="minorHAnsi" w:eastAsia="Calibri" w:hAnsiTheme="minorHAnsi" w:cs="Calibri"/>
                <w:szCs w:val="20"/>
              </w:rPr>
              <w:t xml:space="preserve">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000000" w:rsidP="00AB7CFE">
            <w:pPr>
              <w:rPr>
                <w:rFonts w:asciiTheme="minorHAnsi" w:eastAsiaTheme="minorEastAsia" w:hAnsiTheme="minorHAnsi"/>
                <w:b/>
                <w:bCs/>
                <w:szCs w:val="20"/>
              </w:rPr>
            </w:pPr>
            <w:hyperlink r:id="rId88" w:anchor="Slice-Extension-Additions-Overview" w:history="1">
              <w:r w:rsidR="00AB7CFE"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51" w:name="_Toc517687742"/>
      <w:r w:rsidRPr="000A759F">
        <w:t>P_???_1502 Transform Matrices</w:t>
      </w:r>
      <w:bookmarkEnd w:id="51"/>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(i.e.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52" w:name="_Toc517687743"/>
      <w:r w:rsidRPr="000A759F">
        <w:t>P_???_1503 Slice Increments</w:t>
      </w:r>
      <w:bookmarkEnd w:id="52"/>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000000" w:rsidP="00AB7CFE">
            <w:pPr>
              <w:rPr>
                <w:rFonts w:asciiTheme="minorHAnsi" w:eastAsia="Calibri" w:hAnsiTheme="minorHAnsi" w:cs="Calibri"/>
                <w:b/>
              </w:rPr>
            </w:pPr>
            <w:hyperlink r:id="rId89" w:anchor="Slice-Data-Processing-Rules" w:history="1">
              <w:r w:rsidR="00AB7CFE"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53" w:name="_Toc517687744"/>
      <w:r w:rsidRPr="000A759F">
        <w:t xml:space="preserve">P_???_1504 Multiple </w:t>
      </w:r>
      <w:proofErr w:type="spellStart"/>
      <w:r w:rsidRPr="000A759F">
        <w:t>Slicestack</w:t>
      </w:r>
      <w:proofErr w:type="spellEnd"/>
      <w:r w:rsidRPr="000A759F">
        <w:t xml:space="preserve"> References, Mismatched </w:t>
      </w:r>
      <w:proofErr w:type="spellStart"/>
      <w:r w:rsidRPr="000A759F">
        <w:t>Ztop</w:t>
      </w:r>
      <w:proofErr w:type="spellEnd"/>
      <w:r w:rsidRPr="000A759F">
        <w:t xml:space="preserve"> and </w:t>
      </w:r>
      <w:proofErr w:type="spellStart"/>
      <w:r w:rsidRPr="000A759F">
        <w:t>Zbottom</w:t>
      </w:r>
      <w:bookmarkEnd w:id="53"/>
      <w:proofErr w:type="spellEnd"/>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 xml:space="preserve">Multiple </w:t>
            </w:r>
            <w:proofErr w:type="spellStart"/>
            <w:r>
              <w:rPr>
                <w:rFonts w:asciiTheme="minorHAnsi" w:hAnsiTheme="minorHAnsi"/>
                <w:szCs w:val="20"/>
              </w:rPr>
              <w:t>sliceref’s</w:t>
            </w:r>
            <w:proofErr w:type="spellEnd"/>
            <w:r>
              <w:rPr>
                <w:rFonts w:asciiTheme="minorHAnsi" w:hAnsiTheme="minorHAnsi"/>
                <w:szCs w:val="20"/>
              </w:rPr>
              <w:t xml:space="preserve"> in a single </w:t>
            </w:r>
            <w:proofErr w:type="spellStart"/>
            <w:r>
              <w:rPr>
                <w:rFonts w:asciiTheme="minorHAnsi" w:hAnsiTheme="minorHAnsi"/>
                <w:szCs w:val="20"/>
              </w:rPr>
              <w:t>slicestack</w:t>
            </w:r>
            <w:proofErr w:type="spellEnd"/>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scenario where there are two Sliceref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a mismatch between the last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and the second Sliceref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000000" w:rsidP="007E2AE8">
            <w:pPr>
              <w:rPr>
                <w:rFonts w:asciiTheme="minorHAnsi" w:eastAsiaTheme="minorEastAsia" w:hAnsiTheme="minorHAnsi"/>
                <w:b/>
                <w:bCs/>
              </w:rPr>
            </w:pPr>
            <w:hyperlink r:id="rId90" w:anchor="SliceRef" w:history="1">
              <w:r w:rsidR="007E2AE8"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896F2F"/>
    <w:p w14:paraId="34AECE77" w14:textId="35F51730" w:rsidR="004360B7" w:rsidRPr="000A759F" w:rsidRDefault="004360B7" w:rsidP="000A759F">
      <w:pPr>
        <w:pStyle w:val="Heading3"/>
      </w:pPr>
      <w:r w:rsidRPr="000A759F">
        <w:t xml:space="preserve"> </w:t>
      </w:r>
      <w:bookmarkStart w:id="54" w:name="_Toc517687745"/>
      <w:r w:rsidRPr="000A759F">
        <w:t>P_???_1505 Polygon Definition with Positive Fill Rule</w:t>
      </w:r>
      <w:bookmarkEnd w:id="54"/>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000000" w:rsidP="007E2AE8">
            <w:pPr>
              <w:rPr>
                <w:rFonts w:asciiTheme="minorHAnsi" w:eastAsia="Calibri" w:hAnsiTheme="minorHAnsi" w:cs="Calibri"/>
              </w:rPr>
            </w:pPr>
            <w:hyperlink r:id="rId91" w:anchor="Polygon" w:history="1">
              <w:r w:rsidR="007E2AE8"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896F2F"/>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55" w:name="_Toc517687746"/>
      <w:r w:rsidRPr="000A759F">
        <w:t>P_???_1506 Ignore Object Level Material Mapping</w:t>
      </w:r>
      <w:bookmarkEnd w:id="55"/>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proofErr w:type="spellStart"/>
            <w:r w:rsidR="00CC0A84">
              <w:rPr>
                <w:rFonts w:asciiTheme="minorHAnsi" w:hAnsiTheme="minorHAnsi"/>
              </w:rPr>
              <w:t>basematerials</w:t>
            </w:r>
            <w:proofErr w:type="spellEnd"/>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slice stack that uses the segment p1, p2, and </w:t>
            </w:r>
            <w:proofErr w:type="spellStart"/>
            <w:r w:rsidRPr="00F84397">
              <w:rPr>
                <w:rFonts w:asciiTheme="minorHAnsi" w:eastAsia="Calibri" w:hAnsiTheme="minorHAnsi" w:cs="Calibri"/>
              </w:rPr>
              <w:t>pid</w:t>
            </w:r>
            <w:proofErr w:type="spellEnd"/>
            <w:r w:rsidRPr="00F84397">
              <w:rPr>
                <w:rFonts w:asciiTheme="minorHAnsi" w:eastAsia="Calibri" w:hAnsiTheme="minorHAnsi" w:cs="Calibri"/>
              </w:rPr>
              <w:t xml:space="preserve">. Define two </w:t>
            </w:r>
            <w:proofErr w:type="spellStart"/>
            <w:r w:rsidRPr="00F84397">
              <w:rPr>
                <w:rFonts w:asciiTheme="minorHAnsi" w:eastAsia="Calibri" w:hAnsiTheme="minorHAnsi" w:cs="Calibri"/>
              </w:rPr>
              <w:t>basematerials</w:t>
            </w:r>
            <w:proofErr w:type="spellEnd"/>
            <w:r w:rsidRPr="00F84397">
              <w:rPr>
                <w:rFonts w:asciiTheme="minorHAnsi" w:eastAsia="Calibri" w:hAnsiTheme="minorHAnsi" w:cs="Calibri"/>
              </w:rPr>
              <w:t xml:space="preserve"> and multiple colors within each base </w:t>
            </w:r>
            <w:proofErr w:type="gramStart"/>
            <w:r w:rsidRPr="00F84397">
              <w:rPr>
                <w:rFonts w:asciiTheme="minorHAnsi" w:eastAsia="Calibri" w:hAnsiTheme="minorHAnsi" w:cs="Calibri"/>
              </w:rPr>
              <w:t>materials</w:t>
            </w:r>
            <w:proofErr w:type="gramEnd"/>
            <w:r w:rsidRPr="00F84397">
              <w:rPr>
                <w:rFonts w:asciiTheme="minorHAnsi" w:eastAsia="Calibri" w:hAnsiTheme="minorHAnsi" w:cs="Calibri"/>
              </w:rPr>
              <w:t>.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000000" w:rsidP="007E2AE8">
            <w:pPr>
              <w:rPr>
                <w:rFonts w:asciiTheme="minorHAnsi" w:eastAsiaTheme="minorEastAsia" w:hAnsiTheme="minorHAnsi"/>
                <w:b/>
                <w:bCs/>
              </w:rPr>
            </w:pPr>
            <w:hyperlink r:id="rId92" w:anchor="Segment" w:history="1">
              <w:r w:rsidR="007E2AE8"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56" w:name="_Toc517687747"/>
      <w:r w:rsidRPr="000A759F">
        <w:t>P_???_1507 Multiple Polygons Representing a Slice</w:t>
      </w:r>
      <w:bookmarkEnd w:id="56"/>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000000" w:rsidP="007E2AE8">
            <w:pPr>
              <w:rPr>
                <w:rFonts w:asciiTheme="minorHAnsi" w:eastAsiaTheme="minorEastAsia" w:hAnsiTheme="minorHAnsi"/>
                <w:b/>
                <w:bCs/>
              </w:rPr>
            </w:pPr>
            <w:hyperlink r:id="rId93" w:anchor="Polygon" w:history="1">
              <w:r w:rsidR="007E2AE8"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57" w:name="_Toc517687748"/>
      <w:r w:rsidRPr="000A759F">
        <w:t>P_???_1508 Collapsing Proximal Vertices</w:t>
      </w:r>
      <w:bookmarkEnd w:id="57"/>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000000" w:rsidP="007E2AE8">
            <w:pPr>
              <w:rPr>
                <w:rFonts w:asciiTheme="minorHAnsi" w:eastAsia="Calibri" w:hAnsiTheme="minorHAnsi" w:cs="Calibri"/>
                <w:b/>
                <w:szCs w:val="20"/>
              </w:rPr>
            </w:pPr>
            <w:hyperlink r:id="rId94" w:anchor="Segment" w:history="1">
              <w:r w:rsidR="007E2AE8"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58" w:name="_Toc517687749"/>
      <w:r w:rsidRPr="000A759F">
        <w:t>P_???_1509 Small of number of vertices and polygons</w:t>
      </w:r>
      <w:bookmarkEnd w:id="58"/>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w:t>
            </w:r>
            <w:proofErr w:type="spellStart"/>
            <w:r>
              <w:rPr>
                <w:rFonts w:asciiTheme="minorHAnsi" w:eastAsia="Calibri" w:hAnsiTheme="minorHAnsi" w:cs="Calibri"/>
                <w:szCs w:val="20"/>
              </w:rPr>
              <w:t>Slicestack</w:t>
            </w:r>
            <w:proofErr w:type="spellEnd"/>
            <w:r>
              <w:rPr>
                <w:rFonts w:asciiTheme="minorHAnsi" w:eastAsia="Calibri" w:hAnsiTheme="minorHAnsi" w:cs="Calibri"/>
                <w:szCs w:val="20"/>
              </w:rPr>
              <w:t xml:space="preserve">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59" w:name="_Toc517687750"/>
      <w:r w:rsidRPr="000A759F">
        <w:t>P_???_1510 Complex 2D Geometries</w:t>
      </w:r>
      <w:bookmarkEnd w:id="59"/>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 xml:space="preserve">Slice an object that represents a complex maze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60" w:name="_Toc517687751"/>
      <w:r w:rsidRPr="000A759F">
        <w:t>P_???_1511 Z-Axis Offsets</w:t>
      </w:r>
      <w:bookmarkEnd w:id="6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61" w:name="_Toc517687752"/>
      <w:r w:rsidRPr="000A759F">
        <w:t>P_???_1512 XY Axis Positioning</w:t>
      </w:r>
      <w:bookmarkEnd w:id="6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proofErr w:type="gramStart"/>
            <w:r w:rsidRPr="00F84397">
              <w:rPr>
                <w:rFonts w:asciiTheme="minorHAnsi" w:eastAsia="Calibri" w:hAnsiTheme="minorHAnsi" w:cs="Calibri"/>
                <w:szCs w:val="20"/>
              </w:rPr>
              <w:t>object</w:t>
            </w:r>
            <w:proofErr w:type="gramEnd"/>
            <w:r w:rsidRPr="00F84397">
              <w:rPr>
                <w:rFonts w:asciiTheme="minorHAnsi" w:eastAsia="Calibri" w:hAnsiTheme="minorHAnsi" w:cs="Calibri"/>
                <w:szCs w:val="20"/>
              </w:rPr>
              <w:t xml:space="preserve">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62" w:name="_Toc517687753"/>
      <w:r w:rsidRPr="000A759F">
        <w:t>P_???_1513 Multiple Slice Stacks</w:t>
      </w:r>
      <w:bookmarkEnd w:id="62"/>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896F2F"/>
    <w:p w14:paraId="77201D3E" w14:textId="40F30366" w:rsidR="004360B7" w:rsidRPr="000A759F" w:rsidRDefault="004360B7" w:rsidP="000A759F">
      <w:pPr>
        <w:pStyle w:val="Heading3"/>
      </w:pPr>
      <w:bookmarkStart w:id="63" w:name="_Toc517687754"/>
      <w:r w:rsidRPr="000A759F">
        <w:t>P_???_1514 Duplicate IDs</w:t>
      </w:r>
      <w:bookmarkEnd w:id="63"/>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000000" w:rsidP="007E2AE8">
            <w:pPr>
              <w:rPr>
                <w:rFonts w:asciiTheme="minorHAnsi" w:eastAsia="Calibri" w:hAnsiTheme="minorHAnsi" w:cs="Calibri"/>
                <w:b/>
              </w:rPr>
            </w:pPr>
            <w:hyperlink r:id="rId95" w:anchor="Object" w:history="1">
              <w:r w:rsidR="007E2AE8"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896F2F"/>
    <w:p w14:paraId="691A13CE" w14:textId="11779FE9" w:rsidR="004360B7" w:rsidRDefault="004360B7" w:rsidP="000A759F">
      <w:pPr>
        <w:pStyle w:val="Heading3"/>
      </w:pPr>
      <w:r>
        <w:t xml:space="preserve"> </w:t>
      </w:r>
      <w:bookmarkStart w:id="64" w:name="_Toc517687755"/>
      <w:r>
        <w:t>P_???_1515 namespace prefixes</w:t>
      </w:r>
      <w:bookmarkEnd w:id="64"/>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Modify namespace prefixes of extensions so they are something other than  “s”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Modify a simple slice file such that the namespace prefix used for the slice and production extensions is something other than “s”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65" w:name="_Toc517687756"/>
      <w:r>
        <w:br w:type="page"/>
      </w:r>
    </w:p>
    <w:p w14:paraId="1F4BDB4C" w14:textId="52208380" w:rsidR="004360B7" w:rsidRPr="000A759F" w:rsidRDefault="004360B7" w:rsidP="000A759F">
      <w:pPr>
        <w:pStyle w:val="Heading3"/>
      </w:pPr>
      <w:r w:rsidRPr="000A759F">
        <w:lastRenderedPageBreak/>
        <w:t xml:space="preserve">P_???_1516 </w:t>
      </w:r>
      <w:proofErr w:type="spellStart"/>
      <w:r w:rsidRPr="000A759F">
        <w:t>Slicestack</w:t>
      </w:r>
      <w:proofErr w:type="spellEnd"/>
      <w:r w:rsidRPr="000A759F">
        <w:t xml:space="preserve"> Object Pointers</w:t>
      </w:r>
      <w:bookmarkEnd w:id="65"/>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 xml:space="preserve">A 3MF test job with various </w:t>
            </w:r>
            <w:proofErr w:type="spellStart"/>
            <w:r>
              <w:rPr>
                <w:rFonts w:asciiTheme="minorHAnsi" w:hAnsiTheme="minorHAnsi"/>
              </w:rPr>
              <w:t>slicestack</w:t>
            </w:r>
            <w:proofErr w:type="spellEnd"/>
            <w:r>
              <w:rPr>
                <w:rFonts w:asciiTheme="minorHAnsi" w:hAnsiTheme="minorHAnsi"/>
              </w:rPr>
              <w:t xml:space="preserve">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two separate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one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in the file, with each object pointed at the same </w:t>
            </w:r>
            <w:proofErr w:type="spellStart"/>
            <w:r>
              <w:rPr>
                <w:rFonts w:asciiTheme="minorHAnsi" w:eastAsia="Calibri" w:hAnsiTheme="minorHAnsi" w:cs="Calibri"/>
              </w:rPr>
              <w:t>slicestack</w:t>
            </w:r>
            <w:proofErr w:type="spellEnd"/>
            <w:r>
              <w:rPr>
                <w:rFonts w:asciiTheme="minorHAnsi" w:eastAsia="Calibri" w:hAnsiTheme="minorHAnsi" w:cs="Calibri"/>
              </w:rPr>
              <w:t>.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66" w:name="_Toc517687757"/>
      <w:r w:rsidRPr="000A759F">
        <w:t>P_???_1517 Polygon Slice</w:t>
      </w:r>
      <w:bookmarkEnd w:id="66"/>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000000" w:rsidP="007E2AE8">
            <w:pPr>
              <w:rPr>
                <w:rFonts w:asciiTheme="minorHAnsi" w:eastAsia="Calibri" w:hAnsiTheme="minorHAnsi" w:cs="Calibri"/>
                <w:b/>
              </w:rPr>
            </w:pPr>
            <w:hyperlink r:id="rId96" w:anchor="Polygon" w:history="1">
              <w:r w:rsidR="007E2AE8"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896F2F"/>
    <w:p w14:paraId="56A58658" w14:textId="451BD7D2" w:rsidR="000A759F" w:rsidRDefault="000A759F" w:rsidP="000A759F">
      <w:pPr>
        <w:pStyle w:val="Heading3"/>
      </w:pPr>
      <w:r>
        <w:t xml:space="preserve">P_???_1518 </w:t>
      </w:r>
      <w:proofErr w:type="spellStart"/>
      <w:r>
        <w:t>Slicestack</w:t>
      </w:r>
      <w:proofErr w:type="spellEnd"/>
      <w:r>
        <w:t xml:space="preserve">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proofErr w:type="gramStart"/>
            <w:r>
              <w:rPr>
                <w:rFonts w:asciiTheme="minorHAnsi" w:hAnsiTheme="minorHAnsi"/>
              </w:rPr>
              <w:t>A</w:t>
            </w:r>
            <w:proofErr w:type="gramEnd"/>
            <w:r>
              <w:rPr>
                <w:rFonts w:asciiTheme="minorHAnsi" w:hAnsiTheme="minorHAnsi"/>
              </w:rPr>
              <w:t xml:space="preserve"> object could contain a reference </w:t>
            </w:r>
            <w:proofErr w:type="spellStart"/>
            <w:r>
              <w:rPr>
                <w:rFonts w:asciiTheme="minorHAnsi" w:hAnsiTheme="minorHAnsi"/>
              </w:rPr>
              <w:t>slicestack</w:t>
            </w:r>
            <w:proofErr w:type="spellEnd"/>
            <w:r>
              <w:rPr>
                <w:rFonts w:asciiTheme="minorHAnsi" w:hAnsiTheme="minorHAnsi"/>
              </w:rPr>
              <w:t xml:space="preserve"> and that same object could be part of a component that also contains a </w:t>
            </w:r>
            <w:proofErr w:type="spellStart"/>
            <w:r>
              <w:rPr>
                <w:rFonts w:asciiTheme="minorHAnsi" w:hAnsiTheme="minorHAnsi"/>
              </w:rPr>
              <w:t>slicestack</w:t>
            </w:r>
            <w:proofErr w:type="spellEnd"/>
            <w:r>
              <w:rPr>
                <w:rFonts w:asciiTheme="minorHAnsi" w:hAnsiTheme="minorHAnsi"/>
              </w:rPr>
              <w:t xml:space="preserve"> reference. The component </w:t>
            </w:r>
            <w:proofErr w:type="spellStart"/>
            <w:r>
              <w:rPr>
                <w:rFonts w:asciiTheme="minorHAnsi" w:hAnsiTheme="minorHAnsi"/>
              </w:rPr>
              <w:t>slicestack</w:t>
            </w:r>
            <w:proofErr w:type="spellEnd"/>
            <w:r>
              <w:rPr>
                <w:rFonts w:asciiTheme="minorHAnsi" w:hAnsiTheme="minorHAnsi"/>
              </w:rPr>
              <w:t xml:space="preserve">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 xml:space="preserve">print component defined </w:t>
            </w:r>
            <w:proofErr w:type="spellStart"/>
            <w:r>
              <w:rPr>
                <w:rFonts w:asciiTheme="minorHAnsi" w:eastAsia="Verdana" w:hAnsiTheme="minorHAnsi" w:cs="Verdana"/>
              </w:rPr>
              <w:t>slicestack</w:t>
            </w:r>
            <w:proofErr w:type="spellEnd"/>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Map two different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to the same object. One directly the other via a component reference. Have the mesh output reflect the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precedence of using the component </w:t>
            </w:r>
            <w:proofErr w:type="spellStart"/>
            <w:r>
              <w:rPr>
                <w:rFonts w:asciiTheme="minorHAnsi" w:eastAsia="Calibri" w:hAnsiTheme="minorHAnsi" w:cs="Calibri"/>
              </w:rPr>
              <w:t>slicestack</w:t>
            </w:r>
            <w:proofErr w:type="spellEnd"/>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896F2F"/>
    <w:p w14:paraId="3128AB71" w14:textId="77777777" w:rsidR="000A759F" w:rsidRDefault="000A759F">
      <w:pPr>
        <w:rPr>
          <w:rFonts w:eastAsiaTheme="majorEastAsia" w:cstheme="majorBidi"/>
          <w:b/>
          <w:bCs/>
          <w:color w:val="365F91" w:themeColor="accent1" w:themeShade="BF"/>
          <w:sz w:val="22"/>
        </w:rPr>
      </w:pPr>
      <w:bookmarkStart w:id="67" w:name="_Toc517687758"/>
      <w:r>
        <w:br w:type="page"/>
      </w:r>
    </w:p>
    <w:p w14:paraId="5207D9F9" w14:textId="52BCD448" w:rsidR="004360B7" w:rsidRDefault="004360B7" w:rsidP="00D4648B">
      <w:pPr>
        <w:pStyle w:val="Heading2"/>
        <w:rPr>
          <w:i/>
          <w:iCs/>
        </w:rPr>
      </w:pPr>
      <w:bookmarkStart w:id="68" w:name="_Toc162180998"/>
      <w:r>
        <w:lastRenderedPageBreak/>
        <w:t>Negative Slice Extension Test Cases</w:t>
      </w:r>
      <w:bookmarkEnd w:id="67"/>
      <w:bookmarkEnd w:id="68"/>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69" w:name="_Toc517687759"/>
      <w:r>
        <w:t>N_???_16</w:t>
      </w:r>
      <w:r w:rsidRPr="0056587D">
        <w:t>0</w:t>
      </w:r>
      <w:r>
        <w:t>1</w:t>
      </w:r>
      <w:r w:rsidRPr="0056587D">
        <w:t xml:space="preserve"> Transform Matrices</w:t>
      </w:r>
      <w:bookmarkEnd w:id="69"/>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000000" w:rsidP="007E2AE8">
            <w:pPr>
              <w:rPr>
                <w:rFonts w:asciiTheme="minorHAnsi" w:eastAsia="Calibri" w:hAnsiTheme="minorHAnsi" w:cs="Calibri"/>
                <w:b/>
              </w:rPr>
            </w:pPr>
            <w:hyperlink r:id="rId97" w:history="1">
              <w:r w:rsidR="007E2AE8"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70" w:name="_Toc517687762"/>
      <w:r>
        <w:t>N_???_1604 Locally Defined Slice Stack and Sliceref</w:t>
      </w:r>
      <w:bookmarkEnd w:id="70"/>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000000" w:rsidP="007E2AE8">
            <w:pPr>
              <w:rPr>
                <w:rFonts w:asciiTheme="minorHAnsi" w:eastAsiaTheme="minorEastAsia" w:hAnsiTheme="minorHAnsi"/>
                <w:b/>
                <w:bCs/>
              </w:rPr>
            </w:pPr>
            <w:hyperlink r:id="rId98" w:anchor="SliceRef" w:history="1">
              <w:r w:rsidR="007E2AE8"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71" w:name="_Toc517687763"/>
      <w:r>
        <w:t xml:space="preserve">N_???_1605 Two Layered </w:t>
      </w:r>
      <w:proofErr w:type="spellStart"/>
      <w:r>
        <w:t>Slicestack</w:t>
      </w:r>
      <w:proofErr w:type="spellEnd"/>
      <w:r>
        <w:t xml:space="preserve"> Reference Abstraction</w:t>
      </w:r>
      <w:bookmarkEnd w:id="71"/>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 xml:space="preserve">Invalid 2 layers of abstraction in </w:t>
            </w:r>
            <w:proofErr w:type="spellStart"/>
            <w:r>
              <w:rPr>
                <w:rFonts w:asciiTheme="minorHAnsi" w:hAnsiTheme="minorHAnsi"/>
              </w:rPr>
              <w:t>slicestack</w:t>
            </w:r>
            <w:proofErr w:type="spellEnd"/>
            <w:r>
              <w:rPr>
                <w:rFonts w:asciiTheme="minorHAnsi" w:hAnsiTheme="minorHAnsi"/>
              </w:rPr>
              <w:t xml:space="preserve"> Sliceref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two layers of abstraction from the original </w:t>
            </w:r>
            <w:proofErr w:type="spellStart"/>
            <w:r w:rsidRPr="00F84397">
              <w:rPr>
                <w:rFonts w:asciiTheme="minorHAnsi" w:eastAsia="Calibri" w:hAnsiTheme="minorHAnsi" w:cs="Calibri"/>
              </w:rPr>
              <w:t>slicestack</w:t>
            </w:r>
            <w:proofErr w:type="spellEnd"/>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72" w:name="_Toc517687764"/>
      <w:r>
        <w:t xml:space="preserve">N_???_1606 </w:t>
      </w:r>
      <w:proofErr w:type="spellStart"/>
      <w:r>
        <w:t>Ztop</w:t>
      </w:r>
      <w:proofErr w:type="spellEnd"/>
      <w:r>
        <w:t xml:space="preserve"> Smaller Than </w:t>
      </w:r>
      <w:proofErr w:type="spellStart"/>
      <w:r>
        <w:t>Zbottom</w:t>
      </w:r>
      <w:bookmarkEnd w:id="72"/>
      <w:proofErr w:type="spellEnd"/>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proofErr w:type="spellStart"/>
            <w:r w:rsidRPr="006061A5">
              <w:rPr>
                <w:rFonts w:asciiTheme="minorHAnsi" w:hAnsiTheme="minorHAnsi"/>
              </w:rPr>
              <w:t>Ztop</w:t>
            </w:r>
            <w:proofErr w:type="spellEnd"/>
            <w:r w:rsidRPr="006061A5">
              <w:rPr>
                <w:rFonts w:asciiTheme="minorHAnsi" w:hAnsiTheme="minorHAnsi"/>
              </w:rPr>
              <w:t xml:space="preserve"> Smaller Than </w:t>
            </w:r>
            <w:proofErr w:type="spellStart"/>
            <w:r w:rsidRPr="006061A5">
              <w:rPr>
                <w:rFonts w:asciiTheme="minorHAnsi" w:hAnsiTheme="minorHAnsi"/>
              </w:rPr>
              <w:t>Zbottom</w:t>
            </w:r>
            <w:proofErr w:type="spellEnd"/>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slice with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smaller the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 xml:space="preserve">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000000" w:rsidP="007E2AE8">
            <w:pPr>
              <w:rPr>
                <w:rFonts w:asciiTheme="minorHAnsi" w:eastAsiaTheme="minorEastAsia" w:hAnsiTheme="minorHAnsi"/>
                <w:b/>
                <w:bCs/>
              </w:rPr>
            </w:pPr>
            <w:hyperlink r:id="rId99" w:anchor="Chapter-3-Slice" w:history="1">
              <w:r w:rsidR="007E2AE8"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73" w:name="_Toc517687765"/>
      <w:r>
        <w:t xml:space="preserve">N_???_1607 </w:t>
      </w:r>
      <w:proofErr w:type="spellStart"/>
      <w:r>
        <w:t>Ztop</w:t>
      </w:r>
      <w:proofErr w:type="spellEnd"/>
      <w:r>
        <w:t xml:space="preserve"> Lower Than Preceding Value</w:t>
      </w:r>
      <w:bookmarkEnd w:id="73"/>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proofErr w:type="spellStart"/>
            <w:r w:rsidRPr="001B3DF7">
              <w:rPr>
                <w:rFonts w:asciiTheme="minorHAnsi" w:hAnsiTheme="minorHAnsi" w:cstheme="minorHAnsi"/>
              </w:rPr>
              <w:t>Ztop</w:t>
            </w:r>
            <w:proofErr w:type="spellEnd"/>
            <w:r w:rsidRPr="001B3DF7">
              <w:rPr>
                <w:rFonts w:asciiTheme="minorHAnsi" w:hAnsiTheme="minorHAnsi" w:cstheme="minorHAnsi"/>
              </w:rPr>
              <w:t xml:space="preserve">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proofErr w:type="spellStart"/>
            <w:r w:rsidRPr="00BF6411">
              <w:rPr>
                <w:rFonts w:asciiTheme="minorHAnsi" w:eastAsia="Calibri" w:hAnsiTheme="minorHAnsi" w:cs="Calibri"/>
                <w:szCs w:val="20"/>
              </w:rPr>
              <w:t>ztop</w:t>
            </w:r>
            <w:proofErr w:type="spellEnd"/>
            <w:r w:rsidRPr="00BF6411">
              <w:rPr>
                <w:rFonts w:asciiTheme="minorHAnsi" w:eastAsia="Calibri" w:hAnsiTheme="minorHAnsi" w:cs="Calibri"/>
                <w:szCs w:val="20"/>
              </w:rPr>
              <w:t xml:space="preserve">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000000" w:rsidP="007E2AE8">
            <w:pPr>
              <w:rPr>
                <w:rFonts w:asciiTheme="minorHAnsi" w:eastAsiaTheme="minorEastAsia" w:hAnsiTheme="minorHAnsi"/>
                <w:b/>
                <w:bCs/>
                <w:szCs w:val="20"/>
              </w:rPr>
            </w:pPr>
            <w:hyperlink r:id="rId100" w:anchor="Chapter-3-Slice" w:history="1">
              <w:r w:rsidR="007E2AE8"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74" w:name="_Toc517687766"/>
      <w:r>
        <w:t xml:space="preserve">N_???_1608 </w:t>
      </w:r>
      <w:proofErr w:type="gramStart"/>
      <w:r>
        <w:t>Non-Distinct</w:t>
      </w:r>
      <w:proofErr w:type="gramEnd"/>
      <w:r>
        <w:t xml:space="preserve"> v2 Attributes</w:t>
      </w:r>
      <w:bookmarkEnd w:id="74"/>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000000" w:rsidP="007E2AE8">
            <w:pPr>
              <w:rPr>
                <w:rFonts w:asciiTheme="minorHAnsi" w:eastAsiaTheme="minorEastAsia" w:hAnsiTheme="minorHAnsi"/>
                <w:b/>
                <w:bCs/>
              </w:rPr>
            </w:pPr>
            <w:hyperlink r:id="rId101" w:anchor="Segment" w:history="1">
              <w:r w:rsidR="007E2AE8"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75" w:name="_Toc517687767"/>
      <w:r>
        <w:t>N_???_1609 Polygon Slice Descriptions</w:t>
      </w:r>
      <w:bookmarkEnd w:id="75"/>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000000" w:rsidP="007E2AE8">
            <w:pPr>
              <w:rPr>
                <w:rFonts w:asciiTheme="minorHAnsi" w:eastAsia="Calibri" w:hAnsiTheme="minorHAnsi" w:cs="Calibri"/>
                <w:b/>
              </w:rPr>
            </w:pPr>
            <w:hyperlink r:id="rId102" w:anchor="Polygon" w:history="1">
              <w:r w:rsidR="007E2AE8"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76" w:name="_Toc517687768"/>
      <w:r>
        <w:t xml:space="preserve">N_???_1610 Unique </w:t>
      </w:r>
      <w:proofErr w:type="spellStart"/>
      <w:r>
        <w:t>Slicestack</w:t>
      </w:r>
      <w:proofErr w:type="spellEnd"/>
      <w:r>
        <w:t xml:space="preserve"> ID</w:t>
      </w:r>
      <w:bookmarkEnd w:id="76"/>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000000" w:rsidP="007E2AE8">
            <w:pPr>
              <w:rPr>
                <w:rFonts w:asciiTheme="minorHAnsi" w:eastAsia="Calibri" w:hAnsiTheme="minorHAnsi" w:cs="Calibri"/>
                <w:b/>
              </w:rPr>
            </w:pPr>
            <w:hyperlink r:id="rId103" w:anchor="Object" w:history="1">
              <w:r w:rsidR="007E2AE8"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77" w:name="_Toc517687770"/>
      <w:r>
        <w:t>N_???_1</w:t>
      </w:r>
      <w:r w:rsidRPr="00C027CB">
        <w:t xml:space="preserve">612 Overlapping </w:t>
      </w:r>
      <w:proofErr w:type="spellStart"/>
      <w:r w:rsidRPr="00C027CB">
        <w:t>Slicestacks</w:t>
      </w:r>
      <w:bookmarkEnd w:id="77"/>
      <w:proofErr w:type="spellEnd"/>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 xml:space="preserve">Generate a sliced 3MF file with overlapping </w:t>
            </w:r>
            <w:proofErr w:type="spellStart"/>
            <w:r w:rsidRPr="00C027CB">
              <w:rPr>
                <w:rFonts w:asciiTheme="minorHAnsi" w:hAnsiTheme="minorHAnsi"/>
              </w:rPr>
              <w:t>slicestacks</w:t>
            </w:r>
            <w:proofErr w:type="spellEnd"/>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w:t>
            </w:r>
            <w:proofErr w:type="spellStart"/>
            <w:r w:rsidRPr="00C027CB">
              <w:rPr>
                <w:rFonts w:asciiTheme="minorHAnsi" w:eastAsia="Calibri" w:hAnsiTheme="minorHAnsi" w:cs="Calibri"/>
              </w:rPr>
              <w:t>slicerefs</w:t>
            </w:r>
            <w:proofErr w:type="spellEnd"/>
            <w:r w:rsidRPr="00C027CB">
              <w:rPr>
                <w:rFonts w:asciiTheme="minorHAnsi" w:eastAsia="Calibri" w:hAnsiTheme="minorHAnsi" w:cs="Calibri"/>
              </w:rPr>
              <w:t xml:space="preserve"> in a slice stack, but the Z-axis alignment of the vertically adjacent </w:t>
            </w:r>
            <w:proofErr w:type="spellStart"/>
            <w:r w:rsidRPr="00C027CB">
              <w:rPr>
                <w:rFonts w:asciiTheme="minorHAnsi" w:eastAsia="Calibri" w:hAnsiTheme="minorHAnsi" w:cs="Calibri"/>
              </w:rPr>
              <w:t>slicestacks</w:t>
            </w:r>
            <w:proofErr w:type="spellEnd"/>
            <w:r w:rsidRPr="00C027CB">
              <w:rPr>
                <w:rFonts w:asciiTheme="minorHAnsi" w:eastAsia="Calibri" w:hAnsiTheme="minorHAnsi" w:cs="Calibri"/>
              </w:rPr>
              <w:t xml:space="preserve">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000000" w:rsidP="007E2AE8">
            <w:pPr>
              <w:rPr>
                <w:rFonts w:asciiTheme="minorHAnsi" w:eastAsia="Calibri" w:hAnsiTheme="minorHAnsi" w:cs="Calibri"/>
                <w:b/>
              </w:rPr>
            </w:pPr>
            <w:hyperlink r:id="rId104" w:anchor="SliceRef" w:history="1">
              <w:r w:rsidR="007E2AE8"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78" w:name="_Toc162180999"/>
      <w:r>
        <w:lastRenderedPageBreak/>
        <w:t>Positive Beam Lattice Extension Test Cases</w:t>
      </w:r>
      <w:bookmarkEnd w:id="78"/>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_Core in addition to the beam lattice test cases</w:t>
      </w:r>
    </w:p>
    <w:p w14:paraId="0FEE5AA4" w14:textId="203460F9" w:rsidR="000E543D" w:rsidRDefault="000E543D" w:rsidP="00F122F7">
      <w:r>
        <w:t>The following guideline will be used for implementation of Beam Lattice test cases:</w:t>
      </w:r>
    </w:p>
    <w:p w14:paraId="6037EC07" w14:textId="15852B5A" w:rsidR="000E543D" w:rsidRDefault="003E2BDA" w:rsidP="008E4E98">
      <w:pPr>
        <w:pStyle w:val="ListParagraph"/>
        <w:numPr>
          <w:ilvl w:val="0"/>
          <w:numId w:val="15"/>
        </w:numPr>
      </w:pPr>
      <w:r>
        <w:t xml:space="preserve">All tests </w:t>
      </w:r>
      <w:r w:rsidR="000E543D" w:rsidRPr="00D1431C">
        <w:t xml:space="preserve">will have </w:t>
      </w:r>
      <w:proofErr w:type="spellStart"/>
      <w:r w:rsidR="000E543D" w:rsidRPr="00D1431C">
        <w:t>beamlattice</w:t>
      </w:r>
      <w:proofErr w:type="spellEnd"/>
      <w:r w:rsidR="000E543D" w:rsidRPr="00D1431C">
        <w:t xml:space="preserv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8E4E98">
      <w:pPr>
        <w:pStyle w:val="ListParagraph"/>
        <w:numPr>
          <w:ilvl w:val="0"/>
          <w:numId w:val="15"/>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8E4E98">
      <w:pPr>
        <w:pStyle w:val="ListParagraph"/>
        <w:numPr>
          <w:ilvl w:val="0"/>
          <w:numId w:val="15"/>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8E4E98">
      <w:pPr>
        <w:pStyle w:val="ListParagraph"/>
        <w:numPr>
          <w:ilvl w:val="0"/>
          <w:numId w:val="15"/>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8E4E98">
      <w:pPr>
        <w:pStyle w:val="ListParagraph"/>
        <w:numPr>
          <w:ilvl w:val="0"/>
          <w:numId w:val="15"/>
        </w:numPr>
      </w:pPr>
      <w:r w:rsidRPr="00D1431C">
        <w:t>Rendered objects in each test case should stay within the following boundaries:</w:t>
      </w:r>
    </w:p>
    <w:p w14:paraId="5C826421" w14:textId="77777777" w:rsidR="000E543D" w:rsidRPr="00D1431C" w:rsidRDefault="000E543D" w:rsidP="008E4E98">
      <w:pPr>
        <w:pStyle w:val="ListParagraph"/>
        <w:numPr>
          <w:ilvl w:val="1"/>
          <w:numId w:val="15"/>
        </w:numPr>
      </w:pPr>
      <w:proofErr w:type="gramStart"/>
      <w:r w:rsidRPr="00D1431C">
        <w:rPr>
          <w:rFonts w:cs="Arial"/>
          <w:color w:val="222222"/>
          <w:shd w:val="clear" w:color="auto" w:fill="FFFFFF"/>
        </w:rPr>
        <w:t>printable-box</w:t>
      </w:r>
      <w:proofErr w:type="gramEnd"/>
      <w:r w:rsidRPr="00D1431C">
        <w:rPr>
          <w:rFonts w:cs="Arial"/>
          <w:color w:val="222222"/>
          <w:shd w:val="clear" w:color="auto" w:fill="FFFFFF"/>
        </w:rPr>
        <w:t>="(35000.0,35000.0,35000.0)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8E4E98">
      <w:pPr>
        <w:pStyle w:val="ListParagraph"/>
        <w:numPr>
          <w:ilvl w:val="0"/>
          <w:numId w:val="15"/>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8E4E98">
      <w:pPr>
        <w:pStyle w:val="ListParagraph"/>
        <w:numPr>
          <w:ilvl w:val="0"/>
          <w:numId w:val="15"/>
        </w:numPr>
      </w:pPr>
      <w:r w:rsidRPr="00D1431C">
        <w:t xml:space="preserve">Tests involving </w:t>
      </w:r>
      <w:proofErr w:type="spellStart"/>
      <w:r w:rsidRPr="00D1431C">
        <w:t>pid</w:t>
      </w:r>
      <w:proofErr w:type="spellEnd"/>
      <w:r w:rsidRPr="00D1431C">
        <w:t xml:space="preserve">, </w:t>
      </w:r>
      <w:proofErr w:type="spellStart"/>
      <w:r w:rsidRPr="00D1431C">
        <w:t>pindex</w:t>
      </w:r>
      <w:proofErr w:type="spellEnd"/>
      <w:r w:rsidRPr="00D1431C">
        <w:t xml:space="preserve">, p1, or p2 attributes will map to the </w:t>
      </w:r>
      <w:proofErr w:type="spellStart"/>
      <w:r w:rsidRPr="00D1431C">
        <w:t>displaycolor</w:t>
      </w:r>
      <w:proofErr w:type="spellEnd"/>
      <w:r w:rsidRPr="00D1431C">
        <w:t xml:space="preserve"> attribute of </w:t>
      </w:r>
      <w:proofErr w:type="spellStart"/>
      <w:r w:rsidRPr="00D1431C">
        <w:t>basematerials</w:t>
      </w:r>
      <w:proofErr w:type="spellEnd"/>
      <w:r w:rsidRPr="00D1431C">
        <w:t xml:space="preserve">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proofErr w:type="spellStart"/>
      <w:r w:rsidR="006F6401">
        <w:t>beamlattice</w:t>
      </w:r>
      <w:proofErr w:type="spellEnd"/>
      <w:r w:rsidR="006F6401">
        <w:t xml:space="preserv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 xml:space="preserve">Exercise </w:t>
            </w:r>
            <w:proofErr w:type="spellStart"/>
            <w:r>
              <w:rPr>
                <w:rFonts w:asciiTheme="minorHAnsi" w:hAnsiTheme="minorHAnsi"/>
              </w:rPr>
              <w:t>beamlattice</w:t>
            </w:r>
            <w:proofErr w:type="spellEnd"/>
            <w:r>
              <w:rPr>
                <w:rFonts w:asciiTheme="minorHAnsi" w:hAnsiTheme="minorHAnsi"/>
              </w:rPr>
              <w:t xml:space="preserve"> attributes that control the default characteristics of the beams. Attributes tested include  </w:t>
            </w:r>
            <w:proofErr w:type="spellStart"/>
            <w:r>
              <w:rPr>
                <w:rFonts w:asciiTheme="minorHAnsi" w:hAnsiTheme="minorHAnsi"/>
              </w:rPr>
              <w:t>pid</w:t>
            </w:r>
            <w:proofErr w:type="spellEnd"/>
            <w:r>
              <w:rPr>
                <w:rFonts w:asciiTheme="minorHAnsi" w:hAnsiTheme="minorHAnsi"/>
              </w:rPr>
              <w:t xml:space="preserve">, </w:t>
            </w:r>
            <w:proofErr w:type="spellStart"/>
            <w:r>
              <w:rPr>
                <w:rFonts w:asciiTheme="minorHAnsi" w:hAnsiTheme="minorHAnsi"/>
              </w:rPr>
              <w:t>pindex</w:t>
            </w:r>
            <w:proofErr w:type="spellEnd"/>
            <w:r>
              <w:rPr>
                <w:rFonts w:asciiTheme="minorHAnsi" w:hAnsiTheme="minorHAnsi"/>
              </w:rPr>
              <w:t>,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r w:rsidR="00AB710E" w:rsidRPr="006F6401">
              <w:rPr>
                <w:rFonts w:asciiTheme="minorHAnsi" w:eastAsia="Calibri" w:hAnsiTheme="minorHAnsi" w:cs="Calibri"/>
              </w:rPr>
              <w:t>lattice</w:t>
            </w:r>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proofErr w:type="spellStart"/>
            <w:r w:rsidR="00AB710E">
              <w:rPr>
                <w:rFonts w:asciiTheme="minorHAnsi" w:eastAsia="Calibri" w:hAnsiTheme="minorHAnsi" w:cs="Calibri"/>
              </w:rPr>
              <w:t>beamlattice</w:t>
            </w:r>
            <w:proofErr w:type="spellEnd"/>
            <w:r w:rsidR="00AB710E">
              <w:rPr>
                <w:rFonts w:asciiTheme="minorHAnsi" w:eastAsia="Calibri" w:hAnsiTheme="minorHAnsi" w:cs="Calibri"/>
              </w:rPr>
              <w:t xml:space="preserve"> element </w:t>
            </w:r>
            <w:proofErr w:type="spellStart"/>
            <w:r w:rsidR="00AB710E">
              <w:rPr>
                <w:rFonts w:asciiTheme="minorHAnsi" w:eastAsia="Calibri" w:hAnsiTheme="minorHAnsi" w:cs="Calibri"/>
              </w:rPr>
              <w:t>pid</w:t>
            </w:r>
            <w:proofErr w:type="spellEnd"/>
            <w:r w:rsidR="00AB710E">
              <w:rPr>
                <w:rFonts w:asciiTheme="minorHAnsi" w:eastAsia="Calibri" w:hAnsiTheme="minorHAnsi" w:cs="Calibri"/>
              </w:rPr>
              <w:t xml:space="preserve"> and </w:t>
            </w:r>
            <w:proofErr w:type="spellStart"/>
            <w:r w:rsidR="00AB710E">
              <w:rPr>
                <w:rFonts w:asciiTheme="minorHAnsi" w:eastAsia="Calibri" w:hAnsiTheme="minorHAnsi" w:cs="Calibri"/>
              </w:rPr>
              <w:t>pindex</w:t>
            </w:r>
            <w:proofErr w:type="spellEnd"/>
            <w:r w:rsidR="00AB710E">
              <w:rPr>
                <w:rFonts w:asciiTheme="minorHAnsi" w:eastAsia="Calibri" w:hAnsiTheme="minorHAnsi" w:cs="Calibri"/>
              </w:rPr>
              <w:t xml:space="preserve">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w:t>
            </w:r>
            <w:proofErr w:type="spellStart"/>
            <w:r w:rsidR="003439BC">
              <w:rPr>
                <w:rFonts w:asciiTheme="minorHAnsi" w:eastAsia="Calibri" w:hAnsiTheme="minorHAnsi" w:cs="Calibri"/>
              </w:rPr>
              <w:t>pid</w:t>
            </w:r>
            <w:proofErr w:type="spellEnd"/>
            <w:r w:rsidR="003439BC">
              <w:rPr>
                <w:rFonts w:asciiTheme="minorHAnsi" w:eastAsia="Calibri" w:hAnsiTheme="minorHAnsi" w:cs="Calibri"/>
              </w:rPr>
              <w:t xml:space="preserve"> and </w:t>
            </w:r>
            <w:proofErr w:type="spellStart"/>
            <w:r w:rsidR="003439BC">
              <w:rPr>
                <w:rFonts w:asciiTheme="minorHAnsi" w:eastAsia="Calibri" w:hAnsiTheme="minorHAnsi" w:cs="Calibri"/>
              </w:rPr>
              <w:t>pindex</w:t>
            </w:r>
            <w:proofErr w:type="spellEnd"/>
            <w:r w:rsidR="003439BC">
              <w:rPr>
                <w:rFonts w:asciiTheme="minorHAnsi" w:eastAsia="Calibri" w:hAnsiTheme="minorHAnsi" w:cs="Calibri"/>
              </w:rPr>
              <w:t xml:space="preserve">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proofErr w:type="spellStart"/>
            <w:r w:rsidR="00AB710E">
              <w:rPr>
                <w:rFonts w:asciiTheme="minorHAnsi" w:eastAsia="Calibri" w:hAnsiTheme="minorHAnsi" w:cs="Calibri"/>
              </w:rPr>
              <w:t>basematerials</w:t>
            </w:r>
            <w:proofErr w:type="spellEnd"/>
            <w:r w:rsidR="00AB710E">
              <w:rPr>
                <w:rFonts w:asciiTheme="minorHAnsi" w:eastAsia="Calibri" w:hAnsiTheme="minorHAnsi" w:cs="Calibri"/>
              </w:rPr>
              <w:t xml:space="preserve"> </w:t>
            </w:r>
            <w:proofErr w:type="spellStart"/>
            <w:r w:rsidR="00AB710E">
              <w:rPr>
                <w:rFonts w:asciiTheme="minorHAnsi" w:eastAsia="Calibri" w:hAnsiTheme="minorHAnsi" w:cs="Calibri"/>
              </w:rPr>
              <w:t>displaycolor</w:t>
            </w:r>
            <w:proofErr w:type="spellEnd"/>
            <w:r w:rsidR="00AB710E">
              <w:rPr>
                <w:rFonts w:asciiTheme="minorHAnsi" w:eastAsia="Calibri" w:hAnsiTheme="minorHAnsi" w:cs="Calibri"/>
              </w:rPr>
              <w:t xml:space="preserve">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w:t>
            </w:r>
            <w:proofErr w:type="spellStart"/>
            <w:r w:rsidR="00AB710E" w:rsidRPr="00AB710E">
              <w:rPr>
                <w:rFonts w:asciiTheme="minorHAnsi" w:eastAsia="Calibri" w:hAnsiTheme="minorHAnsi" w:cs="Calibri"/>
              </w:rPr>
              <w:t>beamlattice</w:t>
            </w:r>
            <w:proofErr w:type="spellEnd"/>
            <w:r w:rsidR="00AB710E" w:rsidRPr="00AB710E">
              <w:rPr>
                <w:rFonts w:asciiTheme="minorHAnsi" w:eastAsia="Calibri" w:hAnsiTheme="minorHAnsi" w:cs="Calibri"/>
              </w:rPr>
              <w:t xml:space="preserve"> element's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attributes override the object level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values and that these </w:t>
            </w:r>
            <w:proofErr w:type="spellStart"/>
            <w:r w:rsidR="00F71EA9">
              <w:rPr>
                <w:rFonts w:asciiTheme="minorHAnsi" w:eastAsia="Calibri" w:hAnsiTheme="minorHAnsi" w:cs="Calibri"/>
              </w:rPr>
              <w:t>beamlattice</w:t>
            </w:r>
            <w:proofErr w:type="spellEnd"/>
            <w:r w:rsidR="00F71EA9">
              <w:rPr>
                <w:rFonts w:asciiTheme="minorHAnsi" w:eastAsia="Calibri" w:hAnsiTheme="minorHAnsi" w:cs="Calibri"/>
              </w:rPr>
              <w:t xml:space="preserv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w:t>
            </w:r>
            <w:proofErr w:type="spellStart"/>
            <w:r w:rsidR="00B86A52">
              <w:rPr>
                <w:rFonts w:asciiTheme="minorHAnsi" w:eastAsia="Calibri" w:hAnsiTheme="minorHAnsi" w:cs="Calibri"/>
              </w:rPr>
              <w:t>beamlattice</w:t>
            </w:r>
            <w:proofErr w:type="spellEnd"/>
            <w:r w:rsidR="00B86A52">
              <w:rPr>
                <w:rFonts w:asciiTheme="minorHAnsi" w:eastAsia="Calibri" w:hAnsiTheme="minorHAnsi" w:cs="Calibri"/>
              </w:rPr>
              <w:t xml:space="preserv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001D2C8B" w14:textId="3157867F" w:rsidR="00A66035" w:rsidRPr="004E2EF5"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w:t>
            </w:r>
            <w:proofErr w:type="spellStart"/>
            <w:r w:rsidR="00B86A52" w:rsidRPr="00B86A52">
              <w:rPr>
                <w:rFonts w:asciiTheme="minorHAnsi" w:eastAsia="Calibri" w:hAnsiTheme="minorHAnsi" w:cs="Calibri"/>
              </w:rPr>
              <w:t>beamlattice</w:t>
            </w:r>
            <w:proofErr w:type="spellEnd"/>
            <w:r w:rsidR="00B86A52" w:rsidRPr="00B86A52">
              <w:rPr>
                <w:rFonts w:asciiTheme="minorHAnsi" w:eastAsia="Calibri" w:hAnsiTheme="minorHAnsi" w:cs="Calibri"/>
              </w:rPr>
              <w:t xml:space="preserve"> cap specified. </w:t>
            </w: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proofErr w:type="spellStart"/>
      <w:r w:rsidR="006F6401">
        <w:t>beamlattice</w:t>
      </w:r>
      <w:proofErr w:type="spellEnd"/>
      <w:r w:rsidR="006F6401">
        <w:t xml:space="preserve"> </w:t>
      </w:r>
      <w:proofErr w:type="spellStart"/>
      <w:r w:rsidR="006F6401">
        <w:t>minlength</w:t>
      </w:r>
      <w:proofErr w:type="spellEnd"/>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 xml:space="preserve">Test the </w:t>
            </w:r>
            <w:proofErr w:type="spellStart"/>
            <w:r>
              <w:rPr>
                <w:rFonts w:asciiTheme="minorHAnsi" w:hAnsiTheme="minorHAnsi"/>
              </w:rPr>
              <w:t>beamlattice</w:t>
            </w:r>
            <w:proofErr w:type="spellEnd"/>
            <w:r>
              <w:rPr>
                <w:rFonts w:asciiTheme="minorHAnsi" w:hAnsiTheme="minorHAnsi"/>
              </w:rPr>
              <w:t xml:space="preserve"> element’s </w:t>
            </w:r>
            <w:proofErr w:type="spellStart"/>
            <w:r>
              <w:rPr>
                <w:rFonts w:asciiTheme="minorHAnsi" w:hAnsiTheme="minorHAnsi"/>
              </w:rPr>
              <w:t>minlength</w:t>
            </w:r>
            <w:proofErr w:type="spellEnd"/>
            <w:r>
              <w:rPr>
                <w:rFonts w:asciiTheme="minorHAnsi" w:hAnsiTheme="minorHAnsi"/>
              </w:rPr>
              <w:t xml:space="preserve">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with graduated lengths of beams, demonstrate different </w:t>
            </w:r>
            <w:proofErr w:type="spellStart"/>
            <w:r w:rsidR="006F6401" w:rsidRPr="006F6401">
              <w:rPr>
                <w:rFonts w:asciiTheme="minorHAnsi" w:eastAsia="Calibri" w:hAnsiTheme="minorHAnsi" w:cs="Calibri"/>
              </w:rPr>
              <w:t>minlength</w:t>
            </w:r>
            <w:proofErr w:type="spellEnd"/>
            <w:r w:rsidR="006F6401" w:rsidRPr="006F6401">
              <w:rPr>
                <w:rFonts w:asciiTheme="minorHAnsi" w:eastAsia="Calibri" w:hAnsiTheme="minorHAnsi" w:cs="Calibri"/>
              </w:rPr>
              <w:t xml:space="preserve">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where all beams are smaller than </w:t>
            </w:r>
            <w:proofErr w:type="spellStart"/>
            <w:r w:rsidR="006F6401" w:rsidRPr="006F6401">
              <w:rPr>
                <w:rFonts w:asciiTheme="minorHAnsi" w:eastAsia="Calibri" w:hAnsiTheme="minorHAnsi" w:cs="Calibri"/>
              </w:rPr>
              <w:t>minlegth</w:t>
            </w:r>
            <w:proofErr w:type="spellEnd"/>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 xml:space="preserve">ices.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proofErr w:type="spellStart"/>
      <w:r w:rsidR="00833EDF">
        <w:t>clippingmode</w:t>
      </w:r>
      <w:proofErr w:type="spellEnd"/>
      <w:r w:rsidR="00833EDF">
        <w:t xml:space="preserve"> and </w:t>
      </w:r>
      <w:proofErr w:type="spellStart"/>
      <w:r w:rsidR="00833EDF">
        <w:t>clippingmesh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w:t>
            </w:r>
            <w:r w:rsidR="00650B58">
              <w:rPr>
                <w:rFonts w:asciiTheme="minorHAnsi" w:eastAsia="Calibri" w:hAnsiTheme="minorHAnsi" w:cs="Calibri"/>
              </w:rPr>
              <w:t xml:space="preserve"> has the </w:t>
            </w:r>
            <w:r w:rsidRPr="00833EDF">
              <w:rPr>
                <w:rFonts w:asciiTheme="minorHAnsi" w:eastAsia="Calibri" w:hAnsiTheme="minorHAnsi" w:cs="Calibri"/>
              </w:rPr>
              <w:t xml:space="preserve">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the </w:t>
            </w:r>
            <w:r w:rsidRPr="00833EDF">
              <w:rPr>
                <w:rFonts w:asciiTheme="minorHAnsi" w:eastAsia="Calibri" w:hAnsiTheme="minorHAnsi" w:cs="Calibri"/>
              </w:rPr>
              <w:t xml:space="preserve"> 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sidR="003F7730">
              <w:rPr>
                <w:rFonts w:asciiTheme="minorHAnsi" w:eastAsia="Calibri" w:hAnsiTheme="minorHAnsi" w:cs="Calibri"/>
              </w:rPr>
              <w:t xml:space="preserve">  with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outside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sidR="003F7730">
              <w:rPr>
                <w:rFonts w:asciiTheme="minorHAnsi" w:eastAsia="Calibri" w:hAnsiTheme="minorHAnsi" w:cs="Calibri"/>
              </w:rPr>
              <w:t xml:space="preserve">  with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w:t>
            </w:r>
            <w:proofErr w:type="spellStart"/>
            <w:r w:rsidRPr="00833EDF">
              <w:rPr>
                <w:rFonts w:asciiTheme="minorHAnsi" w:eastAsia="Calibri" w:hAnsiTheme="minorHAnsi" w:cs="Calibri"/>
              </w:rPr>
              <w:t>clippingmesh</w:t>
            </w:r>
            <w:proofErr w:type="spellEnd"/>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effect where there is no intersect between the beam lattice and the </w:t>
            </w:r>
            <w:proofErr w:type="spellStart"/>
            <w:r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 xml:space="preserve">intersect between the beam lattice and the </w:t>
            </w:r>
            <w:proofErr w:type="spellStart"/>
            <w:r w:rsidR="00EB61F9"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 xml:space="preserve">Demonstrate that specifying a </w:t>
            </w:r>
            <w:proofErr w:type="spellStart"/>
            <w:r w:rsidRPr="00240531">
              <w:rPr>
                <w:rFonts w:asciiTheme="minorHAnsi" w:eastAsia="Calibri" w:hAnsiTheme="minorHAnsi" w:cs="Calibri"/>
              </w:rPr>
              <w:t>clippingmode</w:t>
            </w:r>
            <w:proofErr w:type="spellEnd"/>
            <w:r w:rsidRPr="00240531">
              <w:rPr>
                <w:rFonts w:asciiTheme="minorHAnsi" w:eastAsia="Calibri" w:hAnsiTheme="minorHAnsi" w:cs="Calibri"/>
              </w:rPr>
              <w:t xml:space="preserve"> of “none” with no </w:t>
            </w:r>
            <w:proofErr w:type="spellStart"/>
            <w:r w:rsidRPr="00240531">
              <w:rPr>
                <w:rFonts w:asciiTheme="minorHAnsi" w:eastAsia="Calibri" w:hAnsiTheme="minorHAnsi" w:cs="Calibri"/>
              </w:rPr>
              <w:t>clippingmesh</w:t>
            </w:r>
            <w:proofErr w:type="spellEnd"/>
            <w:r w:rsidRPr="00240531">
              <w:rPr>
                <w:rFonts w:asciiTheme="minorHAnsi" w:eastAsia="Calibri" w:hAnsiTheme="minorHAnsi" w:cs="Calibri"/>
              </w:rPr>
              <w:t xml:space="preserve">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Pr>
                <w:rFonts w:asciiTheme="minorHAnsi" w:eastAsia="Calibri" w:hAnsiTheme="minorHAnsi" w:cs="Calibri"/>
              </w:rPr>
              <w:t xml:space="preserve">  with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w:t>
            </w:r>
            <w:r>
              <w:rPr>
                <w:rFonts w:asciiTheme="minorHAnsi" w:eastAsia="Calibri" w:hAnsiTheme="minorHAnsi" w:cs="Calibri"/>
              </w:rPr>
              <w:t>outside</w:t>
            </w:r>
            <w:r w:rsidRPr="00833EDF">
              <w:rPr>
                <w:rFonts w:asciiTheme="minorHAnsi" w:eastAsia="Calibri" w:hAnsiTheme="minorHAnsi" w:cs="Calibri"/>
              </w:rPr>
              <w:t xml:space="preserv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Pr>
                <w:rFonts w:asciiTheme="minorHAnsi" w:eastAsia="Calibri" w:hAnsiTheme="minorHAnsi" w:cs="Calibri"/>
              </w:rPr>
              <w:t xml:space="preserve">  with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proofErr w:type="spellStart"/>
      <w:r w:rsidR="00E42048">
        <w:t>representationmesh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 xml:space="preserve">Include a </w:t>
            </w:r>
            <w:proofErr w:type="spellStart"/>
            <w:r>
              <w:rPr>
                <w:rFonts w:asciiTheme="minorHAnsi" w:hAnsiTheme="minorHAnsi"/>
              </w:rPr>
              <w:t>representationmesh</w:t>
            </w:r>
            <w:proofErr w:type="spellEnd"/>
            <w:r>
              <w:rPr>
                <w:rFonts w:asciiTheme="minorHAnsi" w:hAnsiTheme="minorHAnsi"/>
              </w:rPr>
              <w:t xml:space="preserve">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 xml:space="preserve">Triangular mesh representation of </w:t>
            </w:r>
            <w:proofErr w:type="spellStart"/>
            <w:r w:rsidR="00E42048" w:rsidRPr="00E42048">
              <w:rPr>
                <w:rFonts w:asciiTheme="minorHAnsi" w:eastAsia="Calibri" w:hAnsiTheme="minorHAnsi" w:cs="Calibri"/>
              </w:rPr>
              <w:t>beamlattice</w:t>
            </w:r>
            <w:proofErr w:type="spellEnd"/>
            <w:r w:rsidR="00E42048" w:rsidRPr="00E42048">
              <w:rPr>
                <w:rFonts w:asciiTheme="minorHAnsi" w:eastAsia="Calibri" w:hAnsiTheme="minorHAnsi" w:cs="Calibri"/>
              </w:rPr>
              <w:t xml:space="preserve"> as a </w:t>
            </w:r>
            <w:proofErr w:type="spellStart"/>
            <w:r w:rsidR="00E42048" w:rsidRPr="00E42048">
              <w:rPr>
                <w:rFonts w:asciiTheme="minorHAnsi" w:eastAsia="Calibri" w:hAnsiTheme="minorHAnsi" w:cs="Calibri"/>
              </w:rPr>
              <w:t>representationmesh</w:t>
            </w:r>
            <w:proofErr w:type="spellEnd"/>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 xml:space="preserve">standard beam lattice drawn from  </w:t>
            </w:r>
            <w:proofErr w:type="spellStart"/>
            <w:r w:rsidR="00936937" w:rsidRPr="00936937">
              <w:rPr>
                <w:rFonts w:asciiTheme="minorHAnsi" w:eastAsia="Calibri" w:hAnsiTheme="minorHAnsi" w:cs="Calibri"/>
              </w:rPr>
              <w:t>Netfabb’s</w:t>
            </w:r>
            <w:proofErr w:type="spellEnd"/>
            <w:r w:rsidR="00936937" w:rsidRPr="00936937">
              <w:rPr>
                <w:rFonts w:asciiTheme="minorHAnsi" w:eastAsia="Calibri" w:hAnsiTheme="minorHAnsi" w:cs="Calibri"/>
              </w:rPr>
              <w:t xml:space="preserve">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 xml:space="preserve">Illustrate that r1 overrides </w:t>
            </w:r>
            <w:proofErr w:type="spellStart"/>
            <w:r w:rsidR="002D6C68" w:rsidRPr="002D6C68">
              <w:rPr>
                <w:rFonts w:asciiTheme="minorHAnsi" w:eastAsia="Calibri" w:hAnsiTheme="minorHAnsi" w:cs="Calibri"/>
              </w:rPr>
              <w:t>beamlattice</w:t>
            </w:r>
            <w:proofErr w:type="spellEnd"/>
            <w:r w:rsidR="002D6C68" w:rsidRPr="002D6C68">
              <w:rPr>
                <w:rFonts w:asciiTheme="minorHAnsi" w:eastAsia="Calibri" w:hAnsiTheme="minorHAnsi" w:cs="Calibri"/>
              </w:rPr>
              <w:t xml:space="preserv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 xml:space="preserve">Range of values for the beam element’s </w:t>
            </w:r>
            <w:proofErr w:type="spellStart"/>
            <w:r>
              <w:rPr>
                <w:rFonts w:asciiTheme="minorHAnsi" w:hAnsiTheme="minorHAnsi"/>
              </w:rPr>
              <w:t>pid</w:t>
            </w:r>
            <w:proofErr w:type="spellEnd"/>
            <w:r>
              <w:rPr>
                <w:rFonts w:asciiTheme="minorHAnsi" w:hAnsiTheme="minorHAnsi"/>
              </w:rPr>
              <w:t>, p1, and p2 attributes</w:t>
            </w:r>
            <w:r w:rsidR="00AD32F4">
              <w:rPr>
                <w:rFonts w:asciiTheme="minorHAnsi" w:hAnsiTheme="minorHAnsi"/>
              </w:rPr>
              <w:t xml:space="preserve"> with colors  mapped to the </w:t>
            </w:r>
            <w:proofErr w:type="spellStart"/>
            <w:r w:rsidR="00AD32F4">
              <w:rPr>
                <w:rFonts w:asciiTheme="minorHAnsi" w:hAnsiTheme="minorHAnsi"/>
              </w:rPr>
              <w:t>displaycolor</w:t>
            </w:r>
            <w:proofErr w:type="spellEnd"/>
            <w:r w:rsidR="00AD32F4">
              <w:rPr>
                <w:rFonts w:asciiTheme="minorHAnsi" w:hAnsiTheme="minorHAnsi"/>
              </w:rPr>
              <w:t xml:space="preserve"> attribute of </w:t>
            </w:r>
            <w:proofErr w:type="spellStart"/>
            <w:r w:rsidR="00AD32F4">
              <w:rPr>
                <w:rFonts w:asciiTheme="minorHAnsi" w:hAnsiTheme="minorHAnsi"/>
              </w:rPr>
              <w:t>basematerials</w:t>
            </w:r>
            <w:proofErr w:type="spellEnd"/>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 xml:space="preserve">Demonstrate that </w:t>
            </w:r>
            <w:proofErr w:type="spellStart"/>
            <w:r w:rsidR="00627B57" w:rsidRPr="00627B57">
              <w:rPr>
                <w:rFonts w:asciiTheme="minorHAnsi" w:eastAsia="Calibri" w:hAnsiTheme="minorHAnsi" w:cs="Calibri"/>
              </w:rPr>
              <w:t>pid</w:t>
            </w:r>
            <w:proofErr w:type="spellEnd"/>
            <w:r w:rsidR="00627B57" w:rsidRPr="00627B57">
              <w:rPr>
                <w:rFonts w:asciiTheme="minorHAnsi" w:eastAsia="Calibri" w:hAnsiTheme="minorHAnsi" w:cs="Calibri"/>
              </w:rPr>
              <w:t xml:space="preserve"> overrides the </w:t>
            </w:r>
            <w:proofErr w:type="spellStart"/>
            <w:r w:rsidR="00627B57" w:rsidRPr="00627B57">
              <w:rPr>
                <w:rFonts w:asciiTheme="minorHAnsi" w:eastAsia="Calibri" w:hAnsiTheme="minorHAnsi" w:cs="Calibri"/>
              </w:rPr>
              <w:t>beamlattice</w:t>
            </w:r>
            <w:proofErr w:type="spellEnd"/>
            <w:r w:rsidR="00627B57" w:rsidRPr="00627B57">
              <w:rPr>
                <w:rFonts w:asciiTheme="minorHAnsi" w:eastAsia="Calibri" w:hAnsiTheme="minorHAnsi" w:cs="Calibri"/>
              </w:rPr>
              <w:t xml:space="preserve"> level </w:t>
            </w:r>
            <w:proofErr w:type="spellStart"/>
            <w:r w:rsidR="00627B57" w:rsidRPr="00627B57">
              <w:rPr>
                <w:rFonts w:asciiTheme="minorHAnsi" w:eastAsia="Calibri" w:hAnsiTheme="minorHAnsi" w:cs="Calibri"/>
              </w:rPr>
              <w:t>pid</w:t>
            </w:r>
            <w:proofErr w:type="spellEnd"/>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49BD680C" w14:textId="77777777" w:rsidR="003367EB" w:rsidRDefault="00F122F7" w:rsidP="00896F2F">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that  cap1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that  cap2 overrides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w:t>
      </w:r>
      <w:proofErr w:type="spellStart"/>
      <w:r>
        <w:t>beamsets</w:t>
      </w:r>
      <w:proofErr w:type="spellEnd"/>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 xml:space="preserve">Test of </w:t>
            </w:r>
            <w:proofErr w:type="spellStart"/>
            <w:r>
              <w:rPr>
                <w:rFonts w:asciiTheme="minorHAnsi" w:hAnsiTheme="minorHAnsi"/>
              </w:rPr>
              <w:t>beamset</w:t>
            </w:r>
            <w:proofErr w:type="spellEnd"/>
            <w:r>
              <w:rPr>
                <w:rFonts w:asciiTheme="minorHAnsi" w:hAnsiTheme="minorHAnsi"/>
              </w:rPr>
              <w:t xml:space="preserve"> references. Note that </w:t>
            </w:r>
            <w:proofErr w:type="spellStart"/>
            <w:r>
              <w:rPr>
                <w:rFonts w:asciiTheme="minorHAnsi" w:hAnsiTheme="minorHAnsi"/>
              </w:rPr>
              <w:t>beamset</w:t>
            </w:r>
            <w:proofErr w:type="spellEnd"/>
            <w:r>
              <w:rPr>
                <w:rFonts w:asciiTheme="minorHAnsi" w:hAnsiTheme="minorHAnsi"/>
              </w:rPr>
              <w:t xml:space="preserve"> does not impact the rendered appearance of the objects. There is currently no defined method of referencing </w:t>
            </w:r>
            <w:proofErr w:type="spellStart"/>
            <w:r>
              <w:rPr>
                <w:rFonts w:asciiTheme="minorHAnsi" w:hAnsiTheme="minorHAnsi"/>
              </w:rPr>
              <w:t>beamsets</w:t>
            </w:r>
            <w:proofErr w:type="spellEnd"/>
            <w:r>
              <w:rPr>
                <w:rFonts w:asciiTheme="minorHAnsi" w:hAnsiTheme="minorHAnsi"/>
              </w:rPr>
              <w:t xml:space="preserve">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a single </w:t>
            </w:r>
            <w:proofErr w:type="spellStart"/>
            <w:r w:rsidRPr="009C78C1">
              <w:rPr>
                <w:rFonts w:asciiTheme="minorHAnsi" w:eastAsia="Calibri" w:hAnsiTheme="minorHAnsi" w:cs="Calibri"/>
              </w:rPr>
              <w:t>beamset</w:t>
            </w:r>
            <w:proofErr w:type="spellEnd"/>
            <w:r w:rsidRPr="009C78C1">
              <w:rPr>
                <w:rFonts w:asciiTheme="minorHAnsi" w:eastAsia="Calibri" w:hAnsiTheme="minorHAnsi" w:cs="Calibri"/>
              </w:rPr>
              <w:t xml:space="preserve">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multiple </w:t>
            </w:r>
            <w:proofErr w:type="spellStart"/>
            <w:r w:rsidRPr="009C78C1">
              <w:rPr>
                <w:rFonts w:asciiTheme="minorHAnsi" w:eastAsia="Calibri" w:hAnsiTheme="minorHAnsi" w:cs="Calibri"/>
              </w:rPr>
              <w:t>beamsets</w:t>
            </w:r>
            <w:proofErr w:type="spellEnd"/>
            <w:r w:rsidRPr="009C78C1">
              <w:rPr>
                <w:rFonts w:asciiTheme="minorHAnsi" w:eastAsia="Calibri" w:hAnsiTheme="minorHAnsi" w:cs="Calibri"/>
              </w:rPr>
              <w:t xml:space="preserve">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proofErr w:type="spellStart"/>
            <w:r>
              <w:rPr>
                <w:rFonts w:asciiTheme="minorHAnsi" w:eastAsia="Calibri" w:hAnsiTheme="minorHAnsi" w:cs="Calibri"/>
              </w:rPr>
              <w:t>beamset</w:t>
            </w:r>
            <w:proofErr w:type="spellEnd"/>
            <w:r>
              <w:rPr>
                <w:rFonts w:asciiTheme="minorHAnsi" w:eastAsia="Calibri" w:hAnsiTheme="minorHAnsi" w:cs="Calibri"/>
              </w:rPr>
              <w:t xml:space="preserve">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09346850" w14:textId="3D280447" w:rsidR="003367EB" w:rsidRDefault="003367EB" w:rsidP="00896F2F"/>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w:t>
            </w:r>
            <w:proofErr w:type="spellStart"/>
            <w:r w:rsidR="00284ECD" w:rsidRPr="00284ECD">
              <w:rPr>
                <w:rFonts w:asciiTheme="minorHAnsi" w:eastAsia="Calibri" w:hAnsiTheme="minorHAnsi" w:cs="Calibri"/>
              </w:rPr>
              <w:t>solidsupport</w:t>
            </w:r>
            <w:proofErr w:type="spellEnd"/>
            <w:r w:rsidR="00284ECD" w:rsidRPr="00284ECD">
              <w:rPr>
                <w:rFonts w:asciiTheme="minorHAnsi" w:eastAsia="Calibri" w:hAnsiTheme="minorHAnsi" w:cs="Calibri"/>
              </w:rPr>
              <w: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Component, build,  and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 xml:space="preserve">Demonstrate that transforms are applied to </w:t>
            </w:r>
            <w:proofErr w:type="spellStart"/>
            <w:r w:rsidR="00263384">
              <w:rPr>
                <w:rFonts w:asciiTheme="minorHAnsi" w:eastAsia="Calibri" w:hAnsiTheme="minorHAnsi" w:cs="Calibri"/>
              </w:rPr>
              <w:t>cli</w:t>
            </w:r>
            <w:r w:rsidR="006205E6">
              <w:rPr>
                <w:rFonts w:asciiTheme="minorHAnsi" w:eastAsia="Calibri" w:hAnsiTheme="minorHAnsi" w:cs="Calibri"/>
              </w:rPr>
              <w:t>ppingmesh</w:t>
            </w:r>
            <w:proofErr w:type="spellEnd"/>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a  3MF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proofErr w:type="spellStart"/>
            <w:r w:rsidR="00B16216">
              <w:rPr>
                <w:rFonts w:asciiTheme="minorHAnsi" w:eastAsia="Calibri" w:hAnsiTheme="minorHAnsi" w:cs="Calibri"/>
              </w:rPr>
              <w:t>representationmesh</w:t>
            </w:r>
            <w:proofErr w:type="spellEnd"/>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 xml:space="preserve">test with overlapping beams and different </w:t>
            </w:r>
            <w:proofErr w:type="spellStart"/>
            <w:r w:rsidR="007A1A26" w:rsidRPr="007A1A26">
              <w:rPr>
                <w:rFonts w:asciiTheme="minorHAnsi" w:eastAsia="Calibri" w:hAnsiTheme="minorHAnsi" w:cs="Calibri"/>
              </w:rPr>
              <w:t>displaycolor</w:t>
            </w:r>
            <w:proofErr w:type="spellEnd"/>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proofErr w:type="spellStart"/>
      <w:r w:rsidR="006D14E9" w:rsidRPr="006D14E9">
        <w:t>ballmode</w:t>
      </w:r>
      <w:proofErr w:type="spellEnd"/>
      <w:r w:rsidR="006D14E9" w:rsidRPr="006D14E9">
        <w:t xml:space="preserv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attribute omitted and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8E4E98">
            <w:pPr>
              <w:pStyle w:val="ListParagraph"/>
              <w:numPr>
                <w:ilvl w:val="0"/>
                <w:numId w:val="8"/>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w:t>
            </w:r>
            <w:proofErr w:type="spellStart"/>
            <w:r w:rsidRPr="001E0472">
              <w:rPr>
                <w:rFonts w:asciiTheme="minorHAnsi" w:eastAsia="Calibri" w:hAnsiTheme="minorHAnsi" w:cs="Calibri"/>
              </w:rPr>
              <w:t>ballmode</w:t>
            </w:r>
            <w:proofErr w:type="spellEnd"/>
            <w:r w:rsidRPr="001E0472">
              <w:rPr>
                <w:rFonts w:asciiTheme="minorHAnsi" w:eastAsia="Calibri" w:hAnsiTheme="minorHAnsi" w:cs="Calibri"/>
              </w:rPr>
              <w:t xml:space="preserve"> of all, demonstrate that all vertices at beam endpoints have balls rendered with nothing specified  in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all,  with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proofErr w:type="spellStart"/>
      <w:r w:rsidR="006D14E9" w:rsidRPr="006D14E9">
        <w:t>ballmode</w:t>
      </w:r>
      <w:proofErr w:type="spellEnd"/>
      <w:r w:rsidR="006D14E9" w:rsidRPr="006D14E9">
        <w:t xml:space="preserv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Override the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pindex</w:t>
            </w:r>
            <w:proofErr w:type="spellEnd"/>
            <w:r w:rsidRPr="006D14E9">
              <w:rPr>
                <w:rFonts w:asciiTheme="minorHAnsi" w:eastAsia="Calibri" w:hAnsiTheme="minorHAnsi" w:cs="Calibri"/>
              </w:rPr>
              <w:t xml:space="preserve"> attribute with ball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2 scenarios with balls: PID and “index” defined at object level only, PID and “index” at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“index” </w:t>
            </w:r>
            <w:r w:rsidR="007C6D78">
              <w:rPr>
                <w:rFonts w:asciiTheme="minorHAnsi" w:eastAsia="Calibri" w:hAnsiTheme="minorHAnsi" w:cs="Calibri"/>
              </w:rPr>
              <w:t xml:space="preserve">(such as </w:t>
            </w:r>
            <w:proofErr w:type="spellStart"/>
            <w:r w:rsidR="007C6D78">
              <w:rPr>
                <w:rFonts w:asciiTheme="minorHAnsi" w:eastAsia="Calibri" w:hAnsiTheme="minorHAnsi" w:cs="Calibri"/>
              </w:rPr>
              <w:t>pindex</w:t>
            </w:r>
            <w:proofErr w:type="spellEnd"/>
            <w:r w:rsidR="007C6D78">
              <w:rPr>
                <w:rFonts w:asciiTheme="minorHAnsi" w:eastAsia="Calibri" w:hAnsiTheme="minorHAnsi" w:cs="Calibri"/>
              </w:rPr>
              <w:t xml:space="preserve">) </w:t>
            </w:r>
            <w:r w:rsidRPr="006D14E9">
              <w:rPr>
                <w:rFonts w:asciiTheme="minorHAnsi" w:eastAsia="Calibri" w:hAnsiTheme="minorHAnsi" w:cs="Calibri"/>
              </w:rPr>
              <w:t xml:space="preserve">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w:t>
            </w:r>
            <w:r w:rsidR="007C6D78">
              <w:rPr>
                <w:rFonts w:asciiTheme="minorHAnsi" w:eastAsia="Calibri" w:hAnsiTheme="minorHAnsi" w:cs="Calibri"/>
              </w:rPr>
              <w:t xml:space="preserve"> </w:t>
            </w:r>
            <w:r w:rsidRPr="006D14E9">
              <w:rPr>
                <w:rFonts w:asciiTheme="minorHAnsi" w:eastAsia="Calibri" w:hAnsiTheme="minorHAnsi" w:cs="Calibri"/>
              </w:rPr>
              <w:t xml:space="preserve">default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 </w:t>
            </w:r>
            <w:proofErr w:type="gramStart"/>
            <w:r w:rsidRPr="006D14E9">
              <w:rPr>
                <w:rFonts w:asciiTheme="minorHAnsi" w:eastAsia="Calibri" w:hAnsiTheme="minorHAnsi" w:cs="Calibri"/>
              </w:rPr>
              <w:t>lower level</w:t>
            </w:r>
            <w:proofErr w:type="gramEnd"/>
            <w:r w:rsidRPr="006D14E9">
              <w:rPr>
                <w:rFonts w:asciiTheme="minorHAnsi" w:eastAsia="Calibri" w:hAnsiTheme="minorHAnsi" w:cs="Calibri"/>
              </w:rPr>
              <w:t xml:space="preserve"> index to be mapped to default higher level </w:t>
            </w:r>
            <w:proofErr w:type="spellStart"/>
            <w:r w:rsidRPr="006D14E9">
              <w:rPr>
                <w:rFonts w:asciiTheme="minorHAnsi" w:eastAsia="Calibri" w:hAnsiTheme="minorHAnsi" w:cs="Calibri"/>
              </w:rPr>
              <w:t>pid</w:t>
            </w:r>
            <w:proofErr w:type="spellEnd"/>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Range of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Combination of balls on different lattice shapes, both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Omit the ball r value, should use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proofErr w:type="spellStart"/>
      <w:r w:rsidRPr="006D14E9">
        <w:t>Misc</w:t>
      </w:r>
      <w:proofErr w:type="spellEnd"/>
      <w:r w:rsidRPr="006D14E9">
        <w:t xml:space="preserve"> </w:t>
      </w:r>
      <w:proofErr w:type="spellStart"/>
      <w:r w:rsidR="000E7E1A">
        <w:t>ball</w:t>
      </w:r>
      <w:r w:rsidR="000E7E1A" w:rsidRPr="006D14E9">
        <w:t>mode</w:t>
      </w:r>
      <w:proofErr w:type="spellEnd"/>
      <w:r w:rsidR="000E7E1A" w:rsidRPr="006D14E9">
        <w:t xml:space="preserv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w:t>
            </w:r>
            <w:proofErr w:type="spellStart"/>
            <w:r w:rsidR="00D67548">
              <w:rPr>
                <w:rFonts w:asciiTheme="minorHAnsi" w:eastAsia="Calibri" w:hAnsiTheme="minorHAnsi" w:cs="Calibri"/>
              </w:rPr>
              <w:t>ballmode</w:t>
            </w:r>
            <w:proofErr w:type="spellEnd"/>
            <w:r w:rsidR="00D67548">
              <w:rPr>
                <w:rFonts w:asciiTheme="minorHAnsi" w:eastAsia="Calibri" w:hAnsiTheme="minorHAnsi" w:cs="Calibri"/>
              </w:rPr>
              <w:t xml:space="preserv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clippingmesh</w:t>
            </w:r>
            <w:proofErr w:type="spellEnd"/>
            <w:r w:rsidRPr="006D14E9">
              <w:rPr>
                <w:rFonts w:asciiTheme="minorHAnsi" w:eastAsia="Calibri" w:hAnsiTheme="minorHAnsi" w:cs="Calibri"/>
              </w:rPr>
              <w:t xml:space="preserve">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 xml:space="preserve">inside </w:t>
            </w:r>
            <w:proofErr w:type="spellStart"/>
            <w:r w:rsidRPr="006D14E9">
              <w:rPr>
                <w:rFonts w:asciiTheme="minorHAnsi" w:eastAsia="Calibri" w:hAnsiTheme="minorHAnsi" w:cs="Calibri"/>
              </w:rPr>
              <w:t>clippingmode</w:t>
            </w:r>
            <w:proofErr w:type="spellEnd"/>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 xml:space="preserve">llustrate use of </w:t>
            </w:r>
            <w:proofErr w:type="spellStart"/>
            <w:r>
              <w:rPr>
                <w:rFonts w:asciiTheme="minorHAnsi" w:eastAsia="Calibri" w:hAnsiTheme="minorHAnsi" w:cs="Calibri"/>
              </w:rPr>
              <w:t>ballref</w:t>
            </w:r>
            <w:proofErr w:type="spellEnd"/>
            <w:r>
              <w:rPr>
                <w:rFonts w:asciiTheme="minorHAnsi" w:eastAsia="Calibri" w:hAnsiTheme="minorHAnsi" w:cs="Calibri"/>
              </w:rPr>
              <w:t xml:space="preserve"> in a </w:t>
            </w:r>
            <w:proofErr w:type="spellStart"/>
            <w:r>
              <w:rPr>
                <w:rFonts w:asciiTheme="minorHAnsi" w:eastAsia="Calibri" w:hAnsiTheme="minorHAnsi" w:cs="Calibri"/>
              </w:rPr>
              <w:t>beamset</w:t>
            </w:r>
            <w:proofErr w:type="spellEnd"/>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896F2F"/>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79" w:name="_Toc162181000"/>
      <w:r>
        <w:lastRenderedPageBreak/>
        <w:t>Negative Beam Lattice Extension Test Cases</w:t>
      </w:r>
      <w:bookmarkEnd w:id="79"/>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w:t>
            </w:r>
            <w:proofErr w:type="spellStart"/>
            <w:r w:rsidR="00453393">
              <w:rPr>
                <w:rFonts w:asciiTheme="minorHAnsi" w:eastAsia="Calibri" w:hAnsiTheme="minorHAnsi" w:cs="Calibri"/>
              </w:rPr>
              <w:t>beamlattice</w:t>
            </w:r>
            <w:proofErr w:type="spellEnd"/>
            <w:r w:rsidR="00453393">
              <w:rPr>
                <w:rFonts w:asciiTheme="minorHAnsi" w:eastAsia="Calibri" w:hAnsiTheme="minorHAnsi" w:cs="Calibri"/>
              </w:rPr>
              <w:t xml:space="preserve"> element’s </w:t>
            </w:r>
            <w:proofErr w:type="spellStart"/>
            <w:r w:rsidR="00453393">
              <w:rPr>
                <w:rFonts w:asciiTheme="minorHAnsi" w:eastAsia="Calibri" w:hAnsiTheme="minorHAnsi" w:cs="Calibri"/>
              </w:rPr>
              <w:t>clippingmesh</w:t>
            </w:r>
            <w:proofErr w:type="spellEnd"/>
            <w:r w:rsidR="00453393">
              <w:rPr>
                <w:rFonts w:asciiTheme="minorHAnsi" w:eastAsia="Calibri" w:hAnsiTheme="minorHAnsi" w:cs="Calibri"/>
              </w:rPr>
              <w:t xml:space="preserve">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 xml:space="preserve">invalid ID for </w:t>
            </w:r>
            <w:proofErr w:type="spellStart"/>
            <w:r w:rsidR="007A2A56">
              <w:rPr>
                <w:rFonts w:asciiTheme="minorHAnsi" w:eastAsia="Calibri" w:hAnsiTheme="minorHAnsi" w:cs="Calibri"/>
              </w:rPr>
              <w:t>beamlattice</w:t>
            </w:r>
            <w:proofErr w:type="spellEnd"/>
            <w:r w:rsidR="007A2A56">
              <w:rPr>
                <w:rFonts w:asciiTheme="minorHAnsi" w:eastAsia="Calibri" w:hAnsiTheme="minorHAnsi" w:cs="Calibri"/>
              </w:rPr>
              <w:t xml:space="preserve"> element’s </w:t>
            </w:r>
            <w:proofErr w:type="spellStart"/>
            <w:r w:rsidR="007A2A56">
              <w:rPr>
                <w:rFonts w:asciiTheme="minorHAnsi" w:eastAsia="Calibri" w:hAnsiTheme="minorHAnsi" w:cs="Calibri"/>
              </w:rPr>
              <w:t>representationmesh</w:t>
            </w:r>
            <w:proofErr w:type="spellEnd"/>
            <w:r w:rsidR="007A2A56">
              <w:rPr>
                <w:rFonts w:asciiTheme="minorHAnsi" w:eastAsia="Calibri" w:hAnsiTheme="minorHAnsi" w:cs="Calibri"/>
              </w:rPr>
              <w:t xml:space="preserve">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ID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pid</w:t>
            </w:r>
            <w:proofErr w:type="spellEnd"/>
            <w:r w:rsidR="00116175">
              <w:rPr>
                <w:rFonts w:asciiTheme="minorHAnsi" w:eastAsia="Calibri" w:hAnsiTheme="minorHAnsi" w:cs="Calibri"/>
              </w:rPr>
              <w:t xml:space="preserve">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ID for beam element’s </w:t>
            </w:r>
            <w:proofErr w:type="spellStart"/>
            <w:r>
              <w:rPr>
                <w:rFonts w:asciiTheme="minorHAnsi" w:eastAsia="Calibri" w:hAnsiTheme="minorHAnsi" w:cs="Calibri"/>
              </w:rPr>
              <w:t>pid</w:t>
            </w:r>
            <w:proofErr w:type="spellEnd"/>
            <w:r>
              <w:rPr>
                <w:rFonts w:asciiTheme="minorHAnsi" w:eastAsia="Calibri" w:hAnsiTheme="minorHAnsi" w:cs="Calibri"/>
              </w:rPr>
              <w:t xml:space="preserve">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index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pindex</w:t>
            </w:r>
            <w:proofErr w:type="spellEnd"/>
            <w:r w:rsidR="00116175">
              <w:rPr>
                <w:rFonts w:asciiTheme="minorHAnsi" w:eastAsia="Calibri" w:hAnsiTheme="minorHAnsi" w:cs="Calibri"/>
              </w:rPr>
              <w:t xml:space="preserve">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index for </w:t>
            </w:r>
            <w:proofErr w:type="spellStart"/>
            <w:r>
              <w:rPr>
                <w:rFonts w:asciiTheme="minorHAnsi" w:eastAsia="Calibri" w:hAnsiTheme="minorHAnsi" w:cs="Calibri"/>
              </w:rPr>
              <w:t>beamset</w:t>
            </w:r>
            <w:proofErr w:type="spellEnd"/>
            <w:r>
              <w:rPr>
                <w:rFonts w:asciiTheme="minorHAnsi" w:eastAsia="Calibri" w:hAnsiTheme="minorHAnsi" w:cs="Calibri"/>
              </w:rPr>
              <w:t xml:space="preserve">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 xml:space="preserve">with a type other than model or </w:t>
            </w:r>
            <w:proofErr w:type="spellStart"/>
            <w:r w:rsidR="00284ECD" w:rsidRPr="00284ECD">
              <w:rPr>
                <w:rFonts w:asciiTheme="minorHAnsi" w:eastAsia="Calibri" w:hAnsiTheme="minorHAnsi" w:cs="Calibri"/>
              </w:rPr>
              <w:t>solidsupport</w:t>
            </w:r>
            <w:proofErr w:type="spellEnd"/>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8E4E98">
            <w:pPr>
              <w:pStyle w:val="ListParagraph"/>
              <w:numPr>
                <w:ilvl w:val="0"/>
                <w:numId w:val="9"/>
              </w:numPr>
              <w:rPr>
                <w:rFonts w:asciiTheme="minorHAnsi" w:hAnsiTheme="minorHAnsi"/>
              </w:rPr>
            </w:pPr>
            <w:r w:rsidRPr="006C4650">
              <w:rPr>
                <w:rFonts w:asciiTheme="minorHAnsi" w:hAnsiTheme="minorHAnsi"/>
              </w:rPr>
              <w:t>-</w:t>
            </w:r>
            <w:r>
              <w:rPr>
                <w:rFonts w:asciiTheme="minorHAnsi" w:hAnsiTheme="minorHAnsi"/>
              </w:rPr>
              <w:t xml:space="preserve"> </w:t>
            </w:r>
            <w:proofErr w:type="spellStart"/>
            <w:r w:rsidRPr="006C4650">
              <w:rPr>
                <w:rFonts w:asciiTheme="minorHAnsi" w:hAnsiTheme="minorHAnsi"/>
              </w:rPr>
              <w:t>Beamlattice</w:t>
            </w:r>
            <w:proofErr w:type="spellEnd"/>
            <w:r w:rsidRPr="006C4650">
              <w:rPr>
                <w:rFonts w:asciiTheme="minorHAnsi" w:hAnsiTheme="minorHAnsi"/>
              </w:rPr>
              <w:t xml:space="preserve"> with </w:t>
            </w:r>
            <w:proofErr w:type="spellStart"/>
            <w:r w:rsidRPr="006C4650">
              <w:rPr>
                <w:rFonts w:asciiTheme="minorHAnsi" w:hAnsiTheme="minorHAnsi"/>
              </w:rPr>
              <w:t>pid</w:t>
            </w:r>
            <w:proofErr w:type="spellEnd"/>
            <w:r w:rsidRPr="006C4650">
              <w:rPr>
                <w:rFonts w:asciiTheme="minorHAnsi" w:hAnsiTheme="minorHAnsi"/>
              </w:rPr>
              <w:t xml:space="preserve"> specified but no </w:t>
            </w:r>
            <w:proofErr w:type="spellStart"/>
            <w:r w:rsidRPr="006C4650">
              <w:rPr>
                <w:rFonts w:asciiTheme="minorHAnsi" w:hAnsiTheme="minorHAnsi"/>
              </w:rPr>
              <w:t>pid</w:t>
            </w:r>
            <w:proofErr w:type="spellEnd"/>
            <w:r w:rsidRPr="006C4650">
              <w:rPr>
                <w:rFonts w:asciiTheme="minorHAnsi" w:hAnsiTheme="minorHAnsi"/>
              </w:rPr>
              <w:t xml:space="preserve">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8E4E98">
            <w:pPr>
              <w:pStyle w:val="ListParagraph"/>
              <w:numPr>
                <w:ilvl w:val="0"/>
                <w:numId w:val="9"/>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 xml:space="preserve">Beam with </w:t>
            </w:r>
            <w:proofErr w:type="spellStart"/>
            <w:r w:rsidRPr="00CD02B8">
              <w:rPr>
                <w:rFonts w:asciiTheme="minorHAnsi" w:hAnsiTheme="minorHAnsi"/>
              </w:rPr>
              <w:t>pid</w:t>
            </w:r>
            <w:proofErr w:type="spellEnd"/>
            <w:r w:rsidRPr="00CD02B8">
              <w:rPr>
                <w:rFonts w:asciiTheme="minorHAnsi" w:hAnsiTheme="minorHAnsi"/>
              </w:rPr>
              <w:t xml:space="preserve"> specified but no </w:t>
            </w:r>
            <w:proofErr w:type="spellStart"/>
            <w:r w:rsidRPr="00CD02B8">
              <w:rPr>
                <w:rFonts w:asciiTheme="minorHAnsi" w:hAnsiTheme="minorHAnsi"/>
              </w:rPr>
              <w:t>pid</w:t>
            </w:r>
            <w:proofErr w:type="spellEnd"/>
            <w:r w:rsidRPr="00CD02B8">
              <w:rPr>
                <w:rFonts w:asciiTheme="minorHAnsi" w:hAnsiTheme="minorHAnsi"/>
              </w:rPr>
              <w:t xml:space="preserve">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8E4E98">
            <w:pPr>
              <w:pStyle w:val="ListParagraph"/>
              <w:numPr>
                <w:ilvl w:val="0"/>
                <w:numId w:val="9"/>
              </w:numPr>
              <w:rPr>
                <w:rFonts w:asciiTheme="minorHAnsi" w:hAnsiTheme="minorHAnsi"/>
              </w:rPr>
            </w:pPr>
            <w:r>
              <w:rPr>
                <w:rFonts w:asciiTheme="minorHAnsi" w:hAnsiTheme="minorHAnsi"/>
              </w:rPr>
              <w:t xml:space="preserve">– Invalid </w:t>
            </w:r>
            <w:proofErr w:type="spellStart"/>
            <w:r>
              <w:rPr>
                <w:rFonts w:asciiTheme="minorHAnsi" w:hAnsiTheme="minorHAnsi"/>
              </w:rPr>
              <w:t>clippingmode</w:t>
            </w:r>
            <w:proofErr w:type="spellEnd"/>
            <w:r>
              <w:rPr>
                <w:rFonts w:asciiTheme="minorHAnsi" w:hAnsiTheme="minorHAnsi"/>
              </w:rPr>
              <w:t xml:space="preserv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8E4E98">
            <w:pPr>
              <w:pStyle w:val="ListParagraph"/>
              <w:numPr>
                <w:ilvl w:val="0"/>
                <w:numId w:val="9"/>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w:t>
            </w:r>
            <w:proofErr w:type="spellStart"/>
            <w:r w:rsidR="00F740FF">
              <w:rPr>
                <w:rFonts w:asciiTheme="minorHAnsi" w:hAnsiTheme="minorHAnsi"/>
              </w:rPr>
              <w:t>beanlattice</w:t>
            </w:r>
            <w:proofErr w:type="spellEnd"/>
            <w:r w:rsidR="00F740FF">
              <w:rPr>
                <w:rFonts w:asciiTheme="minorHAnsi" w:hAnsiTheme="minorHAnsi"/>
              </w:rPr>
              <w:t xml:space="preserv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proofErr w:type="spellStart"/>
      <w:r w:rsidR="007A1A26">
        <w:t>clippingmesh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clippingmesh</w:t>
            </w:r>
            <w:proofErr w:type="spellEnd"/>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clippingmode</w:t>
            </w:r>
            <w:proofErr w:type="spellEnd"/>
            <w:r w:rsidR="000C0DC0" w:rsidRPr="000C0DC0">
              <w:rPr>
                <w:rFonts w:asciiTheme="minorHAnsi" w:eastAsia="Calibri" w:hAnsiTheme="minorHAnsi" w:cs="Calibri"/>
              </w:rPr>
              <w:t xml:space="preserv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w:t>
            </w:r>
            <w:proofErr w:type="spellStart"/>
            <w:r w:rsidR="000C0DC0" w:rsidRPr="000C0DC0">
              <w:rPr>
                <w:rFonts w:asciiTheme="minorHAnsi" w:eastAsia="Calibri" w:hAnsiTheme="minorHAnsi" w:cs="Calibri"/>
              </w:rPr>
              <w:t>clippingmesh</w:t>
            </w:r>
            <w:proofErr w:type="spellEnd"/>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proofErr w:type="spellStart"/>
      <w:r w:rsidR="007A1A26">
        <w:t>representationmesh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representationmesh</w:t>
            </w:r>
            <w:proofErr w:type="spellEnd"/>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w:t>
            </w:r>
            <w:proofErr w:type="spellEnd"/>
            <w:r w:rsidR="000C0DC0" w:rsidRPr="000C0DC0">
              <w:rPr>
                <w:rFonts w:asciiTheme="minorHAnsi" w:eastAsia="Calibri" w:hAnsiTheme="minorHAnsi" w:cs="Calibri"/>
              </w:rPr>
              <w:t xml:space="preserve">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 xml:space="preserve">2506 </w:t>
      </w:r>
      <w:proofErr w:type="spellStart"/>
      <w:r>
        <w:t>ballmode</w:t>
      </w:r>
      <w:proofErr w:type="spellEnd"/>
      <w:r>
        <w:t xml:space="preserv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ballmode</w:t>
            </w:r>
            <w:proofErr w:type="spellEnd"/>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Missing </w:t>
            </w:r>
            <w:proofErr w:type="spellStart"/>
            <w:r w:rsidRPr="005C4217">
              <w:rPr>
                <w:rFonts w:asciiTheme="minorHAnsi" w:eastAsia="Calibri" w:hAnsiTheme="minorHAnsi" w:cs="Calibri"/>
              </w:rPr>
              <w:t>ballradius</w:t>
            </w:r>
            <w:proofErr w:type="spellEnd"/>
            <w:r w:rsidRPr="005C4217">
              <w:rPr>
                <w:rFonts w:asciiTheme="minorHAnsi" w:eastAsia="Calibri" w:hAnsiTheme="minorHAnsi" w:cs="Calibri"/>
              </w:rPr>
              <w:t xml:space="preserve"> if </w:t>
            </w:r>
            <w:proofErr w:type="spellStart"/>
            <w:r w:rsidRPr="005C4217">
              <w:rPr>
                <w:rFonts w:asciiTheme="minorHAnsi" w:eastAsia="Calibri" w:hAnsiTheme="minorHAnsi" w:cs="Calibri"/>
              </w:rPr>
              <w:t>ballmode</w:t>
            </w:r>
            <w:proofErr w:type="spellEnd"/>
            <w:r w:rsidRPr="005C4217">
              <w:rPr>
                <w:rFonts w:asciiTheme="minorHAnsi" w:eastAsia="Calibri" w:hAnsiTheme="minorHAnsi" w:cs="Calibri"/>
              </w:rPr>
              <w:t xml:space="preserv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an </w:t>
            </w:r>
            <w:proofErr w:type="gramStart"/>
            <w:r w:rsidR="003A7D93">
              <w:rPr>
                <w:rFonts w:asciiTheme="minorHAnsi" w:eastAsia="Calibri" w:hAnsiTheme="minorHAnsi" w:cs="Calibri"/>
              </w:rPr>
              <w:t>out of range</w:t>
            </w:r>
            <w:proofErr w:type="gramEnd"/>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w:t>
            </w:r>
            <w:proofErr w:type="spellStart"/>
            <w:r w:rsidR="005C4217" w:rsidRPr="001E0472">
              <w:rPr>
                <w:rFonts w:asciiTheme="minorHAnsi" w:eastAsia="Calibri" w:hAnsiTheme="minorHAnsi" w:cs="Calibri"/>
              </w:rPr>
              <w:t>pid</w:t>
            </w:r>
            <w:proofErr w:type="spellEnd"/>
            <w:r w:rsidR="005C4217" w:rsidRPr="001E0472">
              <w:rPr>
                <w:rFonts w:asciiTheme="minorHAnsi" w:eastAsia="Calibri" w:hAnsiTheme="minorHAnsi" w:cs="Calibri"/>
              </w:rPr>
              <w:t xml:space="preserve"> maps to </w:t>
            </w:r>
            <w:r w:rsidR="003A7D93">
              <w:rPr>
                <w:rFonts w:asciiTheme="minorHAnsi" w:eastAsia="Calibri" w:hAnsiTheme="minorHAnsi" w:cs="Calibri"/>
              </w:rPr>
              <w:t xml:space="preserve">an </w:t>
            </w:r>
            <w:proofErr w:type="gramStart"/>
            <w:r w:rsidR="003A7D93">
              <w:rPr>
                <w:rFonts w:asciiTheme="minorHAnsi" w:eastAsia="Calibri" w:hAnsiTheme="minorHAnsi" w:cs="Calibri"/>
              </w:rPr>
              <w:t>out of range</w:t>
            </w:r>
            <w:proofErr w:type="gramEnd"/>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 xml:space="preserve">ball p attribute points to an </w:t>
            </w:r>
            <w:proofErr w:type="gramStart"/>
            <w:r w:rsidR="003A7D93" w:rsidRPr="001E0472">
              <w:rPr>
                <w:rFonts w:asciiTheme="minorHAnsi" w:hAnsiTheme="minorHAnsi" w:cstheme="minorHAnsi"/>
              </w:rPr>
              <w:t>out of range</w:t>
            </w:r>
            <w:proofErr w:type="gramEnd"/>
            <w:r w:rsidR="003A7D93" w:rsidRPr="001E0472">
              <w:rPr>
                <w:rFonts w:asciiTheme="minorHAnsi" w:hAnsiTheme="minorHAnsi" w:cstheme="minorHAnsi"/>
              </w:rPr>
              <w:t xml:space="preserve"> index in the properties (</w:t>
            </w:r>
            <w:proofErr w:type="spellStart"/>
            <w:r w:rsidR="003A7D93" w:rsidRPr="001E0472">
              <w:rPr>
                <w:rFonts w:asciiTheme="minorHAnsi" w:hAnsiTheme="minorHAnsi" w:cstheme="minorHAnsi"/>
              </w:rPr>
              <w:t>pid</w:t>
            </w:r>
            <w:proofErr w:type="spellEnd"/>
            <w:r w:rsidR="003A7D93" w:rsidRPr="001E0472">
              <w:rPr>
                <w:rFonts w:asciiTheme="minorHAnsi" w:hAnsiTheme="minorHAnsi" w:cstheme="minorHAnsi"/>
              </w:rPr>
              <w:t>)</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177D61" w:rsidRPr="00177D61">
              <w:rPr>
                <w:rFonts w:asciiTheme="minorHAnsi" w:eastAsia="Calibri" w:hAnsiTheme="minorHAnsi" w:cs="Calibri"/>
              </w:rPr>
              <w:t>ballref</w:t>
            </w:r>
            <w:proofErr w:type="spellEnd"/>
            <w:r w:rsidR="00177D61" w:rsidRPr="00177D61">
              <w:rPr>
                <w:rFonts w:asciiTheme="minorHAnsi" w:eastAsia="Calibri" w:hAnsiTheme="minorHAnsi" w:cs="Calibri"/>
              </w:rPr>
              <w:t xml:space="preserve"> index attribute points to an </w:t>
            </w:r>
            <w:proofErr w:type="gramStart"/>
            <w:r w:rsidR="003A7D93">
              <w:rPr>
                <w:rFonts w:asciiTheme="minorHAnsi" w:eastAsia="Calibri" w:hAnsiTheme="minorHAnsi" w:cs="Calibri"/>
              </w:rPr>
              <w:t>out of range</w:t>
            </w:r>
            <w:proofErr w:type="gramEnd"/>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proofErr w:type="spellStart"/>
            <w:r>
              <w:rPr>
                <w:rFonts w:asciiTheme="minorHAnsi" w:hAnsiTheme="minorHAnsi"/>
              </w:rPr>
              <w:t>ball</w:t>
            </w:r>
            <w:r w:rsidRPr="001E0472">
              <w:rPr>
                <w:rFonts w:asciiTheme="minorHAnsi" w:hAnsiTheme="minorHAnsi"/>
              </w:rPr>
              <w:t>mode</w:t>
            </w:r>
            <w:proofErr w:type="spellEnd"/>
            <w:r w:rsidRPr="001E0472">
              <w:rPr>
                <w:rFonts w:asciiTheme="minorHAnsi" w:hAnsiTheme="minorHAnsi"/>
              </w:rPr>
              <w:t xml:space="preserv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w:t>
      </w:r>
      <w:proofErr w:type="gramStart"/>
      <w:r w:rsidRPr="003A7C36">
        <w:t>In particular an</w:t>
      </w:r>
      <w:proofErr w:type="gramEnd"/>
      <w:r w:rsidRPr="003A7C36">
        <w:t xml:space="preserve">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80" w:name="_Toc162181001"/>
      <w:r>
        <w:lastRenderedPageBreak/>
        <w:t xml:space="preserve">Positive </w:t>
      </w:r>
      <w:r w:rsidR="000C75E7">
        <w:t>Secure Content</w:t>
      </w:r>
      <w:r>
        <w:t xml:space="preserve"> Extension Test Cases</w:t>
      </w:r>
      <w:bookmarkEnd w:id="80"/>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8E4E98">
      <w:pPr>
        <w:pStyle w:val="ListParagraph"/>
        <w:numPr>
          <w:ilvl w:val="0"/>
          <w:numId w:val="17"/>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proofErr w:type="gramStart"/>
      <w:r>
        <w:rPr>
          <w:rFonts w:cstheme="minorHAnsi"/>
        </w:rPr>
        <w:t xml:space="preserve">in order </w:t>
      </w:r>
      <w:r w:rsidRPr="00CD33E8">
        <w:rPr>
          <w:rFonts w:cstheme="minorHAnsi"/>
        </w:rPr>
        <w:t>to</w:t>
      </w:r>
      <w:proofErr w:type="gramEnd"/>
      <w:r w:rsidRPr="00CD33E8">
        <w:rPr>
          <w:rFonts w:cstheme="minorHAnsi"/>
        </w:rPr>
        <w:t xml:space="preserve">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8E4E98">
      <w:pPr>
        <w:pStyle w:val="ListParagraph"/>
        <w:numPr>
          <w:ilvl w:val="0"/>
          <w:numId w:val="17"/>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8E4E98">
      <w:pPr>
        <w:pStyle w:val="ListParagraph"/>
        <w:numPr>
          <w:ilvl w:val="0"/>
          <w:numId w:val="17"/>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8E4E98">
      <w:pPr>
        <w:pStyle w:val="ListParagraph"/>
        <w:numPr>
          <w:ilvl w:val="0"/>
          <w:numId w:val="17"/>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8E4E98">
      <w:pPr>
        <w:pStyle w:val="ListParagraph"/>
        <w:numPr>
          <w:ilvl w:val="1"/>
          <w:numId w:val="17"/>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ion except  one</w:t>
      </w:r>
    </w:p>
    <w:p w14:paraId="564C598A" w14:textId="780E94A6" w:rsidR="00D76607" w:rsidRDefault="00D76607" w:rsidP="008E4E98">
      <w:pPr>
        <w:pStyle w:val="ListParagraph"/>
        <w:numPr>
          <w:ilvl w:val="1"/>
          <w:numId w:val="17"/>
        </w:numPr>
        <w:ind w:left="1800"/>
        <w:rPr>
          <w:rFonts w:cstheme="minorHAnsi"/>
        </w:rPr>
      </w:pPr>
      <w:r w:rsidRPr="005A690B">
        <w:rPr>
          <w:rFonts w:cstheme="minorHAnsi"/>
        </w:rPr>
        <w:t xml:space="preserve">Material Extension </w:t>
      </w:r>
      <w:r w:rsidR="005D65BA">
        <w:rPr>
          <w:rFonts w:cstheme="minorHAnsi"/>
        </w:rPr>
        <w:t xml:space="preserve"> –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8E4E98">
      <w:pPr>
        <w:pStyle w:val="ListParagraph"/>
        <w:numPr>
          <w:ilvl w:val="1"/>
          <w:numId w:val="17"/>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8E4E98">
      <w:pPr>
        <w:pStyle w:val="ListParagraph"/>
        <w:numPr>
          <w:ilvl w:val="0"/>
          <w:numId w:val="17"/>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8E4E98">
      <w:pPr>
        <w:pStyle w:val="ListParagraph"/>
        <w:numPr>
          <w:ilvl w:val="0"/>
          <w:numId w:val="17"/>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8E4E98">
      <w:pPr>
        <w:pStyle w:val="ListParagraph"/>
        <w:numPr>
          <w:ilvl w:val="1"/>
          <w:numId w:val="17"/>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8E4E98">
      <w:pPr>
        <w:pStyle w:val="ListParagraph"/>
        <w:numPr>
          <w:ilvl w:val="1"/>
          <w:numId w:val="17"/>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8E4E98">
      <w:pPr>
        <w:pStyle w:val="ListParagraph"/>
        <w:numPr>
          <w:ilvl w:val="1"/>
          <w:numId w:val="17"/>
        </w:numPr>
        <w:ind w:left="1800"/>
        <w:rPr>
          <w:rFonts w:cstheme="minorHAnsi"/>
        </w:rPr>
      </w:pPr>
      <w:r>
        <w:rPr>
          <w:rFonts w:cstheme="minorHAnsi"/>
        </w:rPr>
        <w:t>Print Ticket Part</w:t>
      </w:r>
    </w:p>
    <w:p w14:paraId="316B848D" w14:textId="76196104" w:rsidR="00D76607" w:rsidRPr="005A690B" w:rsidRDefault="00D76607" w:rsidP="008E4E98">
      <w:pPr>
        <w:pStyle w:val="ListParagraph"/>
        <w:numPr>
          <w:ilvl w:val="0"/>
          <w:numId w:val="17"/>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8E4E98">
      <w:pPr>
        <w:pStyle w:val="ListParagraph"/>
        <w:numPr>
          <w:ilvl w:val="0"/>
          <w:numId w:val="17"/>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8E4E98">
      <w:pPr>
        <w:pStyle w:val="ListParagraph"/>
        <w:numPr>
          <w:ilvl w:val="0"/>
          <w:numId w:val="17"/>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8E4E98">
      <w:pPr>
        <w:pStyle w:val="ListParagraph"/>
        <w:numPr>
          <w:ilvl w:val="0"/>
          <w:numId w:val="17"/>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r>
      <w:proofErr w:type="gramStart"/>
      <w:r w:rsidRPr="005A690B">
        <w:rPr>
          <w:rFonts w:cstheme="minorHAnsi"/>
        </w:rPr>
        <w:t>printable-box</w:t>
      </w:r>
      <w:proofErr w:type="gramEnd"/>
      <w:r w:rsidRPr="005A690B">
        <w:rPr>
          <w:rFonts w:cstheme="minorHAnsi"/>
        </w:rPr>
        <w:t>="(35000.0,35000.0,35000.0) (200000.0,200000.0,200000.0)"</w:t>
      </w:r>
    </w:p>
    <w:p w14:paraId="3A5DDE76" w14:textId="77777777" w:rsidR="00DB626C" w:rsidRPr="005A690B" w:rsidRDefault="00DB626C" w:rsidP="008E4E98">
      <w:pPr>
        <w:pStyle w:val="ListParagraph"/>
        <w:numPr>
          <w:ilvl w:val="0"/>
          <w:numId w:val="17"/>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“3dmodel_encrypted.model”</w:t>
      </w:r>
    </w:p>
    <w:p w14:paraId="3139FA79" w14:textId="324ACDE9" w:rsidR="00D76607" w:rsidRPr="005A690B" w:rsidRDefault="00D76607" w:rsidP="008E4E98">
      <w:pPr>
        <w:pStyle w:val="ListParagraph"/>
        <w:numPr>
          <w:ilvl w:val="0"/>
          <w:numId w:val="17"/>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unencrypted  version</w:t>
      </w:r>
      <w:r w:rsidR="00DB626C">
        <w:rPr>
          <w:rFonts w:cstheme="minorHAnsi"/>
        </w:rPr>
        <w:t>s</w:t>
      </w:r>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3dmodel_encrypted.model</w:t>
      </w:r>
      <w:r w:rsidR="00DB626C">
        <w:rPr>
          <w:rFonts w:cstheme="minorHAnsi"/>
        </w:rPr>
        <w:t>_decrypted</w:t>
      </w:r>
    </w:p>
    <w:p w14:paraId="16AED569" w14:textId="34B9C140" w:rsidR="00D76607" w:rsidRPr="005A690B" w:rsidRDefault="00DB626C" w:rsidP="008E4E98">
      <w:pPr>
        <w:pStyle w:val="ListParagraph"/>
        <w:numPr>
          <w:ilvl w:val="0"/>
          <w:numId w:val="17"/>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81" w:name="_Hlk57213686"/>
      <w:r>
        <w:rPr>
          <w:rFonts w:cstheme="minorHAnsi"/>
        </w:rPr>
        <w:t>package</w:t>
      </w:r>
    </w:p>
    <w:bookmarkEnd w:id="81"/>
    <w:p w14:paraId="4C3DD797" w14:textId="48CD48C3" w:rsidR="00D76607" w:rsidRPr="005A690B" w:rsidRDefault="00EC6513" w:rsidP="008E4E98">
      <w:pPr>
        <w:pStyle w:val="ListParagraph"/>
        <w:numPr>
          <w:ilvl w:val="0"/>
          <w:numId w:val="17"/>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w:t>
      </w:r>
      <w:proofErr w:type="spellStart"/>
      <w:r w:rsidR="00D76607" w:rsidRPr="005A690B">
        <w:rPr>
          <w:rFonts w:cstheme="minorHAnsi"/>
        </w:rPr>
        <w:t>accessright</w:t>
      </w:r>
      <w:proofErr w:type="spellEnd"/>
      <w:r w:rsidR="00D76607" w:rsidRPr="005A690B">
        <w:rPr>
          <w:rFonts w:cstheme="minorHAnsi"/>
        </w:rPr>
        <w:t xml:space="preserve">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8E4E98">
      <w:pPr>
        <w:pStyle w:val="ListParagraph"/>
        <w:numPr>
          <w:ilvl w:val="0"/>
          <w:numId w:val="17"/>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r w:rsidR="00B931C0">
        <w:rPr>
          <w:rFonts w:cstheme="minorHAnsi"/>
        </w:rPr>
        <w:t>may</w:t>
      </w:r>
      <w:r w:rsidR="005C36A1" w:rsidRPr="005C36A1">
        <w:rPr>
          <w:rFonts w:cstheme="minorHAnsi"/>
        </w:rPr>
        <w:t xml:space="preserve"> </w:t>
      </w:r>
      <w:r w:rsidRPr="005C36A1">
        <w:rPr>
          <w:rFonts w:cstheme="minorHAnsi"/>
        </w:rPr>
        <w:t xml:space="preserve"> gracefully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8E4E98">
      <w:pPr>
        <w:pStyle w:val="ListParagraph"/>
        <w:numPr>
          <w:ilvl w:val="0"/>
          <w:numId w:val="17"/>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proofErr w:type="spellStart"/>
      <w:r>
        <w:rPr>
          <w:rFonts w:cstheme="minorHAnsi"/>
        </w:rPr>
        <w:t>rels</w:t>
      </w:r>
      <w:proofErr w:type="spellEnd"/>
      <w:r>
        <w:rPr>
          <w:rFonts w:cstheme="minorHAnsi"/>
        </w:rPr>
        <w:t xml:space="preserve"> file</w:t>
      </w:r>
    </w:p>
    <w:p w14:paraId="718F9690" w14:textId="5C001637" w:rsidR="00D76607" w:rsidRPr="005A690B" w:rsidRDefault="00D76607" w:rsidP="008E4E98">
      <w:pPr>
        <w:pStyle w:val="ListParagraph"/>
        <w:numPr>
          <w:ilvl w:val="0"/>
          <w:numId w:val="17"/>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values </w:t>
      </w:r>
    </w:p>
    <w:p w14:paraId="2C8FFE49" w14:textId="77777777" w:rsidR="00D76607" w:rsidRPr="00BB7782" w:rsidRDefault="00D76607" w:rsidP="008E4E98">
      <w:pPr>
        <w:pStyle w:val="ListParagraph"/>
        <w:numPr>
          <w:ilvl w:val="0"/>
          <w:numId w:val="17"/>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The public key will be included in the </w:t>
      </w:r>
      <w:proofErr w:type="spellStart"/>
      <w:r>
        <w:rPr>
          <w:rFonts w:cstheme="minorHAnsi"/>
          <w:color w:val="24292E"/>
          <w:shd w:val="clear" w:color="auto" w:fill="FFFFFF"/>
        </w:rPr>
        <w:t>keyvalue</w:t>
      </w:r>
      <w:proofErr w:type="spellEnd"/>
      <w:r>
        <w:rPr>
          <w:rFonts w:cstheme="minorHAnsi"/>
          <w:color w:val="24292E"/>
          <w:shd w:val="clear" w:color="auto" w:fill="FFFFFF"/>
        </w:rPr>
        <w:t xml:space="preserve"> element unless otherwise specified</w:t>
      </w:r>
    </w:p>
    <w:p w14:paraId="718FB309" w14:textId="23AB1B97" w:rsidR="00D76607" w:rsidRPr="002C2016" w:rsidRDefault="00D76607" w:rsidP="008E4E98">
      <w:pPr>
        <w:pStyle w:val="ListParagraph"/>
        <w:numPr>
          <w:ilvl w:val="0"/>
          <w:numId w:val="17"/>
        </w:numPr>
        <w:ind w:left="1080"/>
        <w:rPr>
          <w:rFonts w:cstheme="minorHAnsi"/>
        </w:rPr>
      </w:pPr>
      <w:r w:rsidRPr="005A690B">
        <w:rPr>
          <w:rFonts w:cstheme="minorHAnsi"/>
          <w:color w:val="24292E"/>
          <w:shd w:val="clear" w:color="auto" w:fill="FFFFFF"/>
        </w:rPr>
        <w:t xml:space="preserve">All test cases will use a </w:t>
      </w:r>
      <w:proofErr w:type="gramStart"/>
      <w:r w:rsidRPr="005A690B">
        <w:rPr>
          <w:rFonts w:cstheme="minorHAnsi"/>
          <w:color w:val="24292E"/>
          <w:shd w:val="clear" w:color="auto" w:fill="FFFFFF"/>
        </w:rPr>
        <w:t>96 bit</w:t>
      </w:r>
      <w:proofErr w:type="gramEnd"/>
      <w:r w:rsidRPr="005A690B">
        <w:rPr>
          <w:rFonts w:cstheme="minorHAnsi"/>
          <w:color w:val="24292E"/>
          <w:shd w:val="clear" w:color="auto" w:fill="FFFFFF"/>
        </w:rPr>
        <w:t xml:space="preserve">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8E4E98">
      <w:pPr>
        <w:pStyle w:val="ListParagraph"/>
        <w:numPr>
          <w:ilvl w:val="0"/>
          <w:numId w:val="17"/>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w:t>
      </w:r>
      <w:proofErr w:type="spellStart"/>
      <w:r>
        <w:rPr>
          <w:rFonts w:cstheme="minorHAnsi"/>
        </w:rPr>
        <w:t>aad</w:t>
      </w:r>
      <w:proofErr w:type="spellEnd"/>
      <w:r>
        <w:rPr>
          <w:rFonts w:cstheme="minorHAnsi"/>
        </w:rPr>
        <w:t xml:space="preserve">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Unless otherwise stated, test cases will have a single </w:t>
      </w:r>
      <w:proofErr w:type="spellStart"/>
      <w:r>
        <w:rPr>
          <w:rFonts w:cstheme="minorHAnsi"/>
          <w:color w:val="24292E"/>
          <w:shd w:val="clear" w:color="auto" w:fill="FFFFFF"/>
        </w:rPr>
        <w:t>resourcedatagroup</w:t>
      </w:r>
      <w:proofErr w:type="spellEnd"/>
      <w:r>
        <w:rPr>
          <w:rFonts w:cstheme="minorHAnsi"/>
          <w:color w:val="24292E"/>
          <w:shd w:val="clear" w:color="auto" w:fill="FFFFFF"/>
        </w:rPr>
        <w:t xml:space="preserve"> object containing one </w:t>
      </w:r>
      <w:proofErr w:type="spellStart"/>
      <w:r>
        <w:rPr>
          <w:rFonts w:cstheme="minorHAnsi"/>
          <w:color w:val="24292E"/>
          <w:shd w:val="clear" w:color="auto" w:fill="FFFFFF"/>
        </w:rPr>
        <w:t>accessright</w:t>
      </w:r>
      <w:proofErr w:type="spellEnd"/>
      <w:r>
        <w:rPr>
          <w:rFonts w:cstheme="minorHAnsi"/>
          <w:color w:val="24292E"/>
          <w:shd w:val="clear" w:color="auto" w:fill="FFFFFF"/>
        </w:rPr>
        <w:t xml:space="preserve">  object and one </w:t>
      </w:r>
      <w:proofErr w:type="spellStart"/>
      <w:r>
        <w:rPr>
          <w:rFonts w:cstheme="minorHAnsi"/>
          <w:color w:val="24292E"/>
          <w:shd w:val="clear" w:color="auto" w:fill="FFFFFF"/>
        </w:rPr>
        <w:t>resourcedata</w:t>
      </w:r>
      <w:proofErr w:type="spellEnd"/>
      <w:r>
        <w:rPr>
          <w:rFonts w:cstheme="minorHAnsi"/>
          <w:color w:val="24292E"/>
          <w:shd w:val="clear" w:color="auto" w:fill="FFFFFF"/>
        </w:rPr>
        <w:t xml:space="preserve"> object</w:t>
      </w:r>
    </w:p>
    <w:p w14:paraId="778582D6" w14:textId="77777777"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The following </w:t>
      </w:r>
      <w:proofErr w:type="spellStart"/>
      <w:r>
        <w:rPr>
          <w:rFonts w:cstheme="minorHAnsi"/>
          <w:color w:val="24292E"/>
          <w:shd w:val="clear" w:color="auto" w:fill="FFFFFF"/>
        </w:rPr>
        <w:t>kekparam</w:t>
      </w:r>
      <w:proofErr w:type="spellEnd"/>
      <w:r>
        <w:rPr>
          <w:rFonts w:cstheme="minorHAnsi"/>
          <w:color w:val="24292E"/>
          <w:shd w:val="clear" w:color="auto" w:fill="FFFFFF"/>
        </w:rPr>
        <w:t xml:space="preserve"> attributes will be used for test cases</w:t>
      </w:r>
    </w:p>
    <w:p w14:paraId="57F94CC5" w14:textId="77777777" w:rsidR="00D76607" w:rsidRPr="005A690B" w:rsidRDefault="00D76607" w:rsidP="008E4E98">
      <w:pPr>
        <w:pStyle w:val="ListParagraph"/>
        <w:numPr>
          <w:ilvl w:val="1"/>
          <w:numId w:val="17"/>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wrappingalgorithm</w:t>
      </w:r>
      <w:proofErr w:type="spellEnd"/>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mgfalgorithm</w:t>
      </w:r>
      <w:proofErr w:type="spellEnd"/>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Pr>
          <w:rFonts w:eastAsia="Times New Roman" w:cstheme="minorHAnsi"/>
          <w:color w:val="24292E"/>
        </w:rPr>
        <w:t>”</w:t>
      </w:r>
      <w:r w:rsidR="00284BC3" w:rsidRPr="000C75E7">
        <w:t>http://www.w3.org/2001/04/xmlenc#sha256</w:t>
      </w:r>
    </w:p>
    <w:p w14:paraId="372B8EBC"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SHA1  variation 2 (assumes SHA1 </w:t>
      </w:r>
      <w:proofErr w:type="spellStart"/>
      <w:r w:rsidRPr="005A690B">
        <w:rPr>
          <w:rFonts w:eastAsia="Times New Roman" w:cstheme="minorHAnsi"/>
          <w:color w:val="24292E"/>
        </w:rPr>
        <w:t>mfg</w:t>
      </w:r>
      <w:proofErr w:type="spellEnd"/>
      <w:r w:rsidRPr="005A690B">
        <w:rPr>
          <w:rFonts w:eastAsia="Times New Roman" w:cstheme="minorHAnsi"/>
          <w:color w:val="24292E"/>
        </w:rPr>
        <w:t xml:space="preserve"> and digest)</w:t>
      </w:r>
    </w:p>
    <w:p w14:paraId="6AA904B8"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proofErr w:type="spellStart"/>
      <w:r w:rsidRPr="005A690B">
        <w:rPr>
          <w:rStyle w:val="pl-e"/>
          <w:rFonts w:asciiTheme="minorHAnsi" w:hAnsiTheme="minorHAnsi" w:cstheme="minorHAnsi"/>
          <w:color w:val="6F42C1"/>
          <w:sz w:val="22"/>
          <w:szCs w:val="22"/>
        </w:rPr>
        <w:t>wrappingalgorithm</w:t>
      </w:r>
      <w:proofErr w:type="spellEnd"/>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mgfalgorithm</w:t>
      </w:r>
      <w:proofErr w:type="spellEnd"/>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mgfalgorithm</w:t>
      </w:r>
      <w:proofErr w:type="spellEnd"/>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Test case with a mixture of non-root model encrypted and unencrypted content</w:t>
            </w:r>
            <w:r w:rsidR="00E3097E">
              <w:rPr>
                <w:rFonts w:asciiTheme="minorHAnsi" w:hAnsiTheme="minorHAnsi" w:cstheme="minorHAnsi"/>
              </w:rPr>
              <w:t xml:space="preserve">  (sha1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Test case with non-root model referencing an encrypted model file with </w:t>
            </w:r>
            <w:proofErr w:type="spellStart"/>
            <w:r w:rsidR="00DE5DF4" w:rsidRPr="000C75E7">
              <w:rPr>
                <w:rFonts w:asciiTheme="minorHAnsi" w:hAnsiTheme="minorHAnsi" w:cstheme="minorHAnsi"/>
              </w:rPr>
              <w:t>slicestack</w:t>
            </w:r>
            <w:proofErr w:type="spellEnd"/>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 xml:space="preserve">Include an encrypted custom part with a </w:t>
            </w:r>
            <w:proofErr w:type="spellStart"/>
            <w:r w:rsidR="003255B8">
              <w:rPr>
                <w:rFonts w:asciiTheme="minorHAnsi" w:eastAsia="Calibri" w:hAnsiTheme="minorHAnsi" w:cs="Calibri"/>
              </w:rPr>
              <w:t>mustPreserve</w:t>
            </w:r>
            <w:proofErr w:type="spellEnd"/>
            <w:r w:rsidR="003255B8">
              <w:rPr>
                <w:rFonts w:asciiTheme="minorHAnsi" w:eastAsia="Calibri" w:hAnsiTheme="minorHAnsi" w:cs="Calibri"/>
              </w:rPr>
              <w:t xml:space="preserve"> relationship in the </w:t>
            </w:r>
            <w:proofErr w:type="spellStart"/>
            <w:r w:rsidR="003255B8">
              <w:rPr>
                <w:rFonts w:asciiTheme="minorHAnsi" w:eastAsia="Calibri" w:hAnsiTheme="minorHAnsi" w:cs="Calibri"/>
              </w:rPr>
              <w:t>root.rels</w:t>
            </w:r>
            <w:proofErr w:type="spellEnd"/>
            <w:r w:rsidR="003255B8">
              <w:rPr>
                <w:rFonts w:asciiTheme="minorHAnsi" w:eastAsia="Calibri" w:hAnsiTheme="minorHAnsi" w:cs="Calibri"/>
              </w:rPr>
              <w:t>,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r w:rsidR="006F58AB">
              <w:rPr>
                <w:rFonts w:asciiTheme="minorHAnsi" w:eastAsia="Calibri" w:hAnsiTheme="minorHAnsi" w:cs="Calibri"/>
              </w:rPr>
              <w:t xml:space="preserve">and </w:t>
            </w:r>
            <w:r w:rsidRPr="000C75E7">
              <w:rPr>
                <w:rFonts w:asciiTheme="minorHAnsi" w:eastAsia="Calibri" w:hAnsiTheme="minorHAnsi" w:cs="Calibri"/>
              </w:rPr>
              <w:t xml:space="preserve"> geometries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 xml:space="preserve">Test case omitting the </w:t>
            </w:r>
            <w:proofErr w:type="spellStart"/>
            <w:r w:rsidR="00C826BB" w:rsidRPr="000C75E7">
              <w:rPr>
                <w:rFonts w:asciiTheme="minorHAnsi" w:hAnsiTheme="minorHAnsi" w:cstheme="minorHAnsi"/>
              </w:rPr>
              <w:t>keyvalue</w:t>
            </w:r>
            <w:proofErr w:type="spellEnd"/>
            <w:r w:rsidR="00C826BB" w:rsidRPr="000C75E7">
              <w:rPr>
                <w:rFonts w:asciiTheme="minorHAnsi" w:hAnsiTheme="minorHAnsi" w:cstheme="minorHAnsi"/>
              </w:rPr>
              <w:t xml:space="preserv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decrypt</w:t>
            </w:r>
            <w:r>
              <w:rPr>
                <w:rFonts w:asciiTheme="minorHAnsi" w:hAnsiTheme="minorHAnsi" w:cstheme="minorHAnsi"/>
              </w:rPr>
              <w:t xml:space="preserve">  (sha256)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 xml:space="preserve">04 – Include two </w:t>
            </w:r>
            <w:proofErr w:type="spellStart"/>
            <w:r>
              <w:rPr>
                <w:rFonts w:asciiTheme="minorHAnsi" w:hAnsiTheme="minorHAnsi" w:cstheme="minorHAnsi"/>
              </w:rPr>
              <w:t>resourcedatagroups</w:t>
            </w:r>
            <w:proofErr w:type="spellEnd"/>
            <w:r>
              <w:rPr>
                <w:rFonts w:asciiTheme="minorHAnsi" w:hAnsiTheme="minorHAnsi" w:cstheme="minorHAnsi"/>
              </w:rPr>
              <w:t xml:space="preserve"> that use the same CEK and have the same </w:t>
            </w:r>
            <w:proofErr w:type="spellStart"/>
            <w:r>
              <w:rPr>
                <w:rFonts w:asciiTheme="minorHAnsi" w:hAnsiTheme="minorHAnsi" w:cstheme="minorHAnsi"/>
              </w:rPr>
              <w:t>keyuuid</w:t>
            </w:r>
            <w:proofErr w:type="spellEnd"/>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proofErr w:type="spellStart"/>
      <w:r w:rsidR="00C826BB">
        <w:t>resourceDataGroup</w:t>
      </w:r>
      <w:proofErr w:type="spellEnd"/>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 xml:space="preserve">Various mappings between the </w:t>
            </w:r>
            <w:proofErr w:type="spellStart"/>
            <w:r>
              <w:rPr>
                <w:rFonts w:asciiTheme="minorHAnsi" w:hAnsiTheme="minorHAnsi"/>
              </w:rPr>
              <w:t>resourceDataGroup</w:t>
            </w:r>
            <w:proofErr w:type="spellEnd"/>
            <w:r>
              <w:rPr>
                <w:rFonts w:asciiTheme="minorHAnsi" w:hAnsiTheme="minorHAnsi"/>
              </w:rPr>
              <w:t xml:space="preserve">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 xml:space="preserve">Test case with multiple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Each model  in a different file and </w:t>
            </w:r>
            <w:proofErr w:type="spellStart"/>
            <w:r w:rsidR="00C826BB" w:rsidRPr="00C826BB">
              <w:rPr>
                <w:rFonts w:asciiTheme="minorHAnsi" w:eastAsia="Calibri" w:hAnsiTheme="minorHAnsi" w:cs="Calibri"/>
              </w:rPr>
              <w:t>resourcedata</w:t>
            </w:r>
            <w:proofErr w:type="spellEnd"/>
            <w:r w:rsidR="00C826BB" w:rsidRPr="00C826BB">
              <w:rPr>
                <w:rFonts w:asciiTheme="minorHAnsi" w:eastAsia="Calibri" w:hAnsiTheme="minorHAnsi" w:cs="Calibri"/>
              </w:rPr>
              <w:t>.</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 xml:space="preserve">eystore with multiple </w:t>
            </w:r>
            <w:proofErr w:type="spellStart"/>
            <w:r w:rsidR="001C56C3" w:rsidRPr="001C56C3">
              <w:rPr>
                <w:rFonts w:asciiTheme="minorHAnsi" w:eastAsia="Calibri" w:hAnsiTheme="minorHAnsi" w:cs="Calibri"/>
              </w:rPr>
              <w:t>resourcedata</w:t>
            </w:r>
            <w:proofErr w:type="spellEnd"/>
            <w:r w:rsidR="001C56C3" w:rsidRPr="001C56C3">
              <w:rPr>
                <w:rFonts w:asciiTheme="minorHAnsi" w:eastAsia="Calibri" w:hAnsiTheme="minorHAnsi" w:cs="Calibri"/>
              </w:rPr>
              <w:t xml:space="preserve"> element objects in a single </w:t>
            </w:r>
            <w:proofErr w:type="spellStart"/>
            <w:r w:rsidR="001C56C3" w:rsidRPr="001C56C3">
              <w:rPr>
                <w:rFonts w:asciiTheme="minorHAnsi" w:eastAsia="Calibri" w:hAnsiTheme="minorHAnsi" w:cs="Calibri"/>
              </w:rPr>
              <w:t>resourcedatagroup</w:t>
            </w:r>
            <w:proofErr w:type="spellEnd"/>
            <w:r w:rsidR="00963A04">
              <w:rPr>
                <w:rFonts w:asciiTheme="minorHAnsi" w:eastAsia="Calibri" w:hAnsiTheme="minorHAnsi" w:cs="Calibri"/>
              </w:rPr>
              <w:t xml:space="preserve"> (sha</w:t>
            </w:r>
            <w:r w:rsidR="00FF7608">
              <w:rPr>
                <w:rFonts w:asciiTheme="minorHAnsi" w:eastAsia="Calibri" w:hAnsiTheme="minorHAnsi" w:cs="Calibri"/>
              </w:rPr>
              <w:t>256 &amp;</w:t>
            </w:r>
            <w:r w:rsidR="003F776E">
              <w:rPr>
                <w:rFonts w:asciiTheme="minorHAnsi" w:eastAsia="Calibri" w:hAnsiTheme="minorHAnsi" w:cs="Calibri"/>
              </w:rPr>
              <w:t xml:space="preserve">  sha256,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 xml:space="preserve">eystore with multiple </w:t>
            </w:r>
            <w:proofErr w:type="spellStart"/>
            <w:r w:rsidR="00FC2E6A" w:rsidRPr="00FC2E6A">
              <w:rPr>
                <w:rFonts w:asciiTheme="minorHAnsi" w:eastAsia="Calibri" w:hAnsiTheme="minorHAnsi" w:cs="Calibri"/>
              </w:rPr>
              <w:t>accessright</w:t>
            </w:r>
            <w:proofErr w:type="spellEnd"/>
            <w:r w:rsidR="00FC2E6A" w:rsidRPr="00FC2E6A">
              <w:rPr>
                <w:rFonts w:asciiTheme="minorHAnsi" w:eastAsia="Calibri" w:hAnsiTheme="minorHAnsi" w:cs="Calibri"/>
              </w:rPr>
              <w:t xml:space="preserve"> objects in a single </w:t>
            </w:r>
            <w:proofErr w:type="spellStart"/>
            <w:r w:rsidR="00FC2E6A" w:rsidRPr="00FC2E6A">
              <w:rPr>
                <w:rFonts w:asciiTheme="minorHAnsi" w:eastAsia="Calibri" w:hAnsiTheme="minorHAnsi" w:cs="Calibri"/>
              </w:rPr>
              <w:t>resourcedatagroup</w:t>
            </w:r>
            <w:proofErr w:type="spellEnd"/>
            <w:r w:rsidR="00FC2E6A">
              <w:rPr>
                <w:rFonts w:asciiTheme="minorHAnsi" w:eastAsia="Calibri" w:hAnsiTheme="minorHAnsi" w:cs="Calibri"/>
              </w:rPr>
              <w:t xml:space="preserve"> pointing to same </w:t>
            </w:r>
            <w:proofErr w:type="spellStart"/>
            <w:r w:rsidR="00FC2E6A">
              <w:rPr>
                <w:rFonts w:asciiTheme="minorHAnsi" w:eastAsia="Calibri" w:hAnsiTheme="minorHAnsi" w:cs="Calibri"/>
              </w:rPr>
              <w:t>resourceData</w:t>
            </w:r>
            <w:proofErr w:type="spellEnd"/>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 xml:space="preserve">P_EPX_2110 </w:t>
      </w:r>
      <w:proofErr w:type="spellStart"/>
      <w:r>
        <w:t>aad</w:t>
      </w:r>
      <w:proofErr w:type="spellEnd"/>
      <w:r>
        <w:t xml:space="preserve">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 xml:space="preserve">Variations of </w:t>
            </w:r>
            <w:proofErr w:type="spellStart"/>
            <w:r>
              <w:rPr>
                <w:rFonts w:asciiTheme="minorHAnsi" w:hAnsiTheme="minorHAnsi"/>
              </w:rPr>
              <w:t>aad</w:t>
            </w:r>
            <w:proofErr w:type="spellEnd"/>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 xml:space="preserve">No </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w:t>
            </w:r>
            <w:proofErr w:type="spellStart"/>
            <w:r w:rsidRPr="000C75E7">
              <w:rPr>
                <w:rFonts w:asciiTheme="minorHAnsi" w:eastAsia="Calibri" w:hAnsiTheme="minorHAnsi" w:cs="Calibri"/>
              </w:rPr>
              <w:t>aad</w:t>
            </w:r>
            <w:proofErr w:type="spellEnd"/>
            <w:r w:rsidRPr="000C75E7">
              <w:rPr>
                <w:rFonts w:asciiTheme="minorHAnsi" w:eastAsia="Calibri" w:hAnsiTheme="minorHAnsi" w:cs="Calibri"/>
              </w:rPr>
              <w:t xml:space="preserve">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82" w:name="_Toc162181002"/>
      <w:r>
        <w:lastRenderedPageBreak/>
        <w:t>Negative Secure Content Extension Test Cases</w:t>
      </w:r>
      <w:bookmarkEnd w:id="82"/>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 xml:space="preserve">Invalid index in </w:t>
            </w:r>
            <w:proofErr w:type="spellStart"/>
            <w:r w:rsidR="00FC2E6A" w:rsidRPr="00FC2E6A">
              <w:rPr>
                <w:rFonts w:asciiTheme="minorHAnsi" w:eastAsia="Calibri" w:hAnsiTheme="minorHAnsi" w:cs="Calibri"/>
              </w:rPr>
              <w:t>consumerindex</w:t>
            </w:r>
            <w:proofErr w:type="spellEnd"/>
            <w:r w:rsidR="00FC2E6A" w:rsidRPr="00FC2E6A">
              <w:rPr>
                <w:rFonts w:asciiTheme="minorHAnsi" w:eastAsia="Calibri" w:hAnsiTheme="minorHAnsi" w:cs="Calibri"/>
              </w:rPr>
              <w:t xml:space="preserve">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Keystore has test consumerid listed but omits the keyid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values, </w:t>
            </w:r>
            <w:r w:rsidR="006F58AB">
              <w:rPr>
                <w:rFonts w:asciiTheme="minorHAnsi" w:hAnsiTheme="minorHAnsi"/>
              </w:rPr>
              <w:t xml:space="preserve"> but </w:t>
            </w:r>
            <w:proofErr w:type="spellStart"/>
            <w:r w:rsidR="0022404F">
              <w:rPr>
                <w:rFonts w:asciiTheme="minorHAnsi" w:hAnsiTheme="minorHAnsi"/>
              </w:rPr>
              <w:t>ise</w:t>
            </w:r>
            <w:proofErr w:type="spellEnd"/>
            <w:r w:rsidR="0022404F">
              <w:rPr>
                <w:rFonts w:asciiTheme="minorHAnsi" w:hAnsiTheme="minorHAnsi"/>
              </w:rPr>
              <w:t xml:space="preserv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wrappingalgorithm</w:t>
            </w:r>
            <w:proofErr w:type="spellEnd"/>
            <w:r w:rsidR="0077325F">
              <w:rPr>
                <w:rFonts w:asciiTheme="minorHAnsi" w:eastAsia="Calibri" w:hAnsiTheme="minorHAnsi" w:cs="Calibri"/>
              </w:rPr>
              <w:t xml:space="preserve"> attribute value</w:t>
            </w:r>
            <w:r w:rsidR="006F58AB">
              <w:rPr>
                <w:rFonts w:asciiTheme="minorHAnsi" w:eastAsia="Calibri" w:hAnsiTheme="minorHAnsi" w:cs="Calibri"/>
              </w:rPr>
              <w:t xml:space="preserve"> </w:t>
            </w:r>
            <w:r w:rsidR="00E257A2">
              <w:rPr>
                <w:rFonts w:asciiTheme="minorHAnsi" w:eastAsia="Calibri" w:hAnsiTheme="minorHAnsi" w:cs="Calibri"/>
              </w:rPr>
              <w:t xml:space="preserve"> (edit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mgfalgorithm</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digestmethod</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ciphervalue</w:t>
            </w:r>
            <w:proofErr w:type="spellEnd"/>
            <w:r w:rsidR="0077325F" w:rsidRPr="0077325F">
              <w:rPr>
                <w:rFonts w:asciiTheme="minorHAnsi" w:eastAsia="Calibri" w:hAnsiTheme="minorHAnsi" w:cs="Calibri"/>
              </w:rPr>
              <w:t xml:space="preserv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encryptionalgorithm</w:t>
            </w:r>
            <w:proofErr w:type="spellEnd"/>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aad</w:t>
            </w:r>
            <w:proofErr w:type="spellEnd"/>
            <w:r w:rsidRPr="0077325F">
              <w:rPr>
                <w:rFonts w:asciiTheme="minorHAnsi" w:eastAsia="Calibri" w:hAnsiTheme="minorHAnsi" w:cs="Calibri"/>
              </w:rPr>
              <w:t xml:space="preserve">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w:t>
            </w:r>
            <w:proofErr w:type="gramStart"/>
            <w:r>
              <w:rPr>
                <w:rFonts w:asciiTheme="minorHAnsi" w:hAnsiTheme="minorHAnsi"/>
              </w:rPr>
              <w:t>all of</w:t>
            </w:r>
            <w:proofErr w:type="gramEnd"/>
            <w:r>
              <w:rPr>
                <w:rFonts w:asciiTheme="minorHAnsi" w:hAnsiTheme="minorHAnsi"/>
              </w:rPr>
              <w:t xml:space="preserve">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xml:space="preserve">– Printer should generate </w:t>
            </w:r>
            <w:proofErr w:type="gramStart"/>
            <w:r w:rsidRPr="00BF6411">
              <w:rPr>
                <w:rFonts w:asciiTheme="minorHAnsi" w:eastAsia="Verdana" w:hAnsiTheme="minorHAnsi" w:cs="Verdana"/>
              </w:rPr>
              <w:t>error</w:t>
            </w:r>
            <w:r w:rsidR="00543EA3">
              <w:rPr>
                <w:rFonts w:asciiTheme="minorHAnsi" w:eastAsia="Verdana" w:hAnsiTheme="minorHAnsi" w:cs="Verdana"/>
              </w:rPr>
              <w:t>,</w:t>
            </w:r>
            <w:proofErr w:type="gramEnd"/>
            <w:r w:rsidR="00543EA3">
              <w:rPr>
                <w:rFonts w:asciiTheme="minorHAnsi" w:eastAsia="Verdana" w:hAnsiTheme="minorHAnsi" w:cs="Verdana"/>
              </w:rPr>
              <w:t xml:space="preserve">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consumer</w:t>
            </w:r>
            <w:r w:rsidR="00D93920">
              <w:rPr>
                <w:rFonts w:asciiTheme="minorHAnsi" w:hAnsiTheme="minorHAnsi" w:cstheme="minorHAnsi"/>
              </w:rPr>
              <w:t>id</w:t>
            </w:r>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unencrypted  renderable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proofErr w:type="spellStart"/>
            <w:r w:rsidR="00E97781" w:rsidRPr="000C75E7">
              <w:rPr>
                <w:rFonts w:asciiTheme="minorHAnsi" w:hAnsiTheme="minorHAnsi" w:cstheme="minorHAnsi"/>
              </w:rPr>
              <w:t>keyid’s</w:t>
            </w:r>
            <w:proofErr w:type="spellEnd"/>
            <w:r w:rsidR="00E97781" w:rsidRPr="000C75E7">
              <w:rPr>
                <w:rFonts w:asciiTheme="minorHAnsi" w:hAnsiTheme="minorHAnsi" w:cstheme="minorHAnsi"/>
              </w:rPr>
              <w:t xml:space="preserve">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root ,</w:t>
            </w:r>
            <w:proofErr w:type="spellStart"/>
            <w:r>
              <w:rPr>
                <w:rFonts w:asciiTheme="minorHAnsi" w:eastAsia="Calibri" w:hAnsiTheme="minorHAnsi" w:cs="Calibri"/>
              </w:rPr>
              <w:t>rels</w:t>
            </w:r>
            <w:proofErr w:type="spellEnd"/>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proofErr w:type="spellStart"/>
            <w:r w:rsidR="00641684" w:rsidRPr="0077325F">
              <w:rPr>
                <w:rFonts w:asciiTheme="minorHAnsi" w:eastAsia="Calibri" w:hAnsiTheme="minorHAnsi" w:cs="Calibri"/>
              </w:rPr>
              <w:t>resourcedatagroup:resourcedata:cekparams</w:t>
            </w:r>
            <w:proofErr w:type="spellEnd"/>
            <w:r w:rsidR="00641684" w:rsidRPr="0077325F">
              <w:rPr>
                <w:rFonts w:asciiTheme="minorHAnsi" w:eastAsia="Calibri" w:hAnsiTheme="minorHAnsi" w:cs="Calibri"/>
              </w:rPr>
              <w:t xml:space="preserve">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Keystore relationship missing from root .</w:t>
            </w:r>
            <w:proofErr w:type="spellStart"/>
            <w:r w:rsidR="00A91554">
              <w:rPr>
                <w:rFonts w:asciiTheme="minorHAnsi" w:eastAsia="Calibri" w:hAnsiTheme="minorHAnsi" w:cs="Calibri"/>
              </w:rPr>
              <w:t>rels</w:t>
            </w:r>
            <w:proofErr w:type="spellEnd"/>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 xml:space="preserve">Keystore content type missing from </w:t>
            </w:r>
            <w:proofErr w:type="spellStart"/>
            <w:r w:rsidR="00A91554">
              <w:rPr>
                <w:rFonts w:asciiTheme="minorHAnsi" w:eastAsia="Calibri" w:hAnsiTheme="minorHAnsi" w:cs="Calibri"/>
              </w:rPr>
              <w:t>contentTypes</w:t>
            </w:r>
            <w:proofErr w:type="spellEnd"/>
            <w:r w:rsidR="00A91554">
              <w:rPr>
                <w:rFonts w:asciiTheme="minorHAnsi" w:eastAsia="Calibri" w:hAnsiTheme="minorHAnsi" w:cs="Calibri"/>
              </w:rPr>
              <w:t xml:space="preserve">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 xml:space="preserve">nvalid </w:t>
            </w:r>
            <w:proofErr w:type="spellStart"/>
            <w:r w:rsidRPr="0077325F">
              <w:rPr>
                <w:rFonts w:asciiTheme="minorHAnsi" w:eastAsia="Calibri" w:hAnsiTheme="minorHAnsi" w:cs="Calibri"/>
              </w:rPr>
              <w:t>resourcedatagroup:resourcedata</w:t>
            </w:r>
            <w:proofErr w:type="spellEnd"/>
            <w:r w:rsidRPr="0077325F">
              <w:rPr>
                <w:rFonts w:asciiTheme="minorHAnsi" w:eastAsia="Calibri" w:hAnsiTheme="minorHAnsi" w:cs="Calibri"/>
              </w:rPr>
              <w:t xml:space="preserve">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invalid root .</w:t>
            </w:r>
            <w:proofErr w:type="spellStart"/>
            <w:r w:rsidR="009B09BF">
              <w:rPr>
                <w:rFonts w:asciiTheme="minorHAnsi" w:eastAsia="Calibri" w:hAnsiTheme="minorHAnsi" w:cs="Calibri"/>
              </w:rPr>
              <w:t>rels</w:t>
            </w:r>
            <w:proofErr w:type="spellEnd"/>
            <w:r w:rsidR="009B09BF">
              <w:rPr>
                <w:rFonts w:asciiTheme="minorHAnsi" w:eastAsia="Calibri" w:hAnsiTheme="minorHAnsi" w:cs="Calibri"/>
              </w:rPr>
              <w:t xml:space="preserve">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w:t>
            </w:r>
            <w:proofErr w:type="spellStart"/>
            <w:r>
              <w:rPr>
                <w:rFonts w:asciiTheme="minorHAnsi" w:hAnsiTheme="minorHAnsi"/>
              </w:rPr>
              <w:t>resourcedata</w:t>
            </w:r>
            <w:proofErr w:type="spellEnd"/>
            <w:r>
              <w:rPr>
                <w:rFonts w:asciiTheme="minorHAnsi" w:hAnsiTheme="minorHAnsi"/>
              </w:rPr>
              <w:t xml:space="preserve">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1B56C94F" w14:textId="77777777" w:rsidR="00231958" w:rsidRDefault="00231958" w:rsidP="0077325F">
      <w:pPr>
        <w:rPr>
          <w:rFonts w:eastAsia="Verdana" w:cs="Verdana"/>
          <w:b/>
          <w:bCs/>
          <w:color w:val="365F91" w:themeColor="accent1" w:themeShade="BF"/>
          <w:sz w:val="28"/>
          <w:szCs w:val="28"/>
        </w:rPr>
      </w:pPr>
    </w:p>
    <w:p w14:paraId="6D87F645" w14:textId="77777777" w:rsidR="00896F2F" w:rsidRDefault="00896F2F">
      <w:pPr>
        <w:rPr>
          <w:rFonts w:eastAsiaTheme="majorEastAsia" w:cstheme="majorBidi"/>
          <w:b/>
          <w:bCs/>
          <w:color w:val="365F91" w:themeColor="accent1" w:themeShade="BF"/>
          <w:sz w:val="22"/>
        </w:rPr>
      </w:pPr>
      <w:r>
        <w:br w:type="page"/>
      </w:r>
    </w:p>
    <w:p w14:paraId="6B7595C4" w14:textId="5C24095C" w:rsidR="00231958" w:rsidRDefault="00231958" w:rsidP="00231958">
      <w:pPr>
        <w:pStyle w:val="Heading2"/>
        <w:rPr>
          <w:i/>
          <w:iCs/>
        </w:rPr>
      </w:pPr>
      <w:bookmarkStart w:id="83" w:name="_Toc162181003"/>
      <w:r>
        <w:lastRenderedPageBreak/>
        <w:t>Positive v1.3.0 Core Test Cases</w:t>
      </w:r>
      <w:bookmarkEnd w:id="83"/>
      <w:r>
        <w:t xml:space="preserve"> </w:t>
      </w:r>
    </w:p>
    <w:p w14:paraId="51EC6094" w14:textId="79D3AF22" w:rsidR="00EE3602" w:rsidRDefault="00BB3DDF" w:rsidP="00BB3DDF">
      <w:r>
        <w:t>The test cases in this section cover requirements added to the v1.3.0 Core specification</w:t>
      </w:r>
      <w:r w:rsidR="009E5D73">
        <w:t>, as well as address several coverage gaps in Suite 3</w:t>
      </w:r>
      <w:r>
        <w:t>. Th</w:t>
      </w:r>
      <w:r w:rsidR="0039797B">
        <w:t>ese</w:t>
      </w:r>
      <w:r>
        <w:t xml:space="preserve"> test cases are contained in Suite </w:t>
      </w:r>
      <w:r w:rsidR="009E5D73">
        <w:t>9 and</w:t>
      </w:r>
      <w:r>
        <w:t xml:space="preserve"> can be combined with the test cases from Suite </w:t>
      </w:r>
      <w:r w:rsidR="009E5D73">
        <w:t>3</w:t>
      </w:r>
      <w:r>
        <w:t>, assuming the v1.3.0 functionality is supported. Note that several test cases require additional extensions as noted in the test requirements below</w:t>
      </w:r>
      <w:r w:rsidR="0039797B">
        <w:t xml:space="preserve"> and that the </w:t>
      </w:r>
      <w:proofErr w:type="spellStart"/>
      <w:r w:rsidR="0039797B">
        <w:t>traingleset</w:t>
      </w:r>
      <w:proofErr w:type="spellEnd"/>
      <w:r w:rsidR="0039797B">
        <w:t xml:space="preserve"> schemas as specified as required extensions where these features are used in test cases.</w:t>
      </w:r>
    </w:p>
    <w:p w14:paraId="07680CA8" w14:textId="608617AC" w:rsidR="00731299" w:rsidRDefault="00731299" w:rsidP="00C8332B">
      <w:pPr>
        <w:pStyle w:val="Heading3"/>
      </w:pPr>
      <w:r>
        <w:t>P_</w:t>
      </w:r>
      <w:r w:rsidR="00896F2F">
        <w:t>XXX</w:t>
      </w:r>
      <w:r>
        <w:t>_2200 Triangle sets</w:t>
      </w:r>
    </w:p>
    <w:tbl>
      <w:tblPr>
        <w:tblStyle w:val="TableGrid"/>
        <w:tblW w:w="9648" w:type="dxa"/>
        <w:tblLook w:val="04A0" w:firstRow="1" w:lastRow="0" w:firstColumn="1" w:lastColumn="0" w:noHBand="0" w:noVBand="1"/>
      </w:tblPr>
      <w:tblGrid>
        <w:gridCol w:w="2628"/>
        <w:gridCol w:w="7020"/>
      </w:tblGrid>
      <w:tr w:rsidR="00731299" w:rsidRPr="00F84397" w14:paraId="4563B210" w14:textId="77777777" w:rsidTr="00CE3569">
        <w:tc>
          <w:tcPr>
            <w:tcW w:w="2628" w:type="dxa"/>
            <w:tcBorders>
              <w:bottom w:val="single" w:sz="4" w:space="0" w:color="auto"/>
            </w:tcBorders>
            <w:shd w:val="clear" w:color="auto" w:fill="D9D9D9" w:themeFill="background1" w:themeFillShade="D9"/>
          </w:tcPr>
          <w:p w14:paraId="3DBA461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E200859" w14:textId="77777777" w:rsidR="00731299" w:rsidRPr="00F84397" w:rsidRDefault="00731299" w:rsidP="00CE3569">
            <w:pPr>
              <w:rPr>
                <w:rFonts w:asciiTheme="minorHAnsi" w:hAnsiTheme="minorHAnsi"/>
                <w:b/>
                <w:szCs w:val="20"/>
              </w:rPr>
            </w:pPr>
          </w:p>
        </w:tc>
        <w:tc>
          <w:tcPr>
            <w:tcW w:w="7020" w:type="dxa"/>
          </w:tcPr>
          <w:p w14:paraId="1DECFAF4" w14:textId="77777777" w:rsidR="00731299" w:rsidRDefault="00731299" w:rsidP="00CE3569">
            <w:pPr>
              <w:rPr>
                <w:rFonts w:asciiTheme="minorHAnsi" w:hAnsiTheme="minorHAnsi"/>
                <w:szCs w:val="20"/>
              </w:rPr>
            </w:pPr>
            <w:r>
              <w:rPr>
                <w:rFonts w:asciiTheme="minorHAnsi" w:hAnsiTheme="minorHAnsi"/>
                <w:szCs w:val="20"/>
              </w:rPr>
              <w:t>These are test cases that use the triangle sets core spec addition.</w:t>
            </w:r>
          </w:p>
          <w:p w14:paraId="27641418" w14:textId="77777777" w:rsidR="00731299" w:rsidRPr="00F84397" w:rsidRDefault="00731299" w:rsidP="00CE3569">
            <w:pPr>
              <w:rPr>
                <w:rFonts w:asciiTheme="minorHAnsi" w:hAnsiTheme="minorHAnsi"/>
                <w:szCs w:val="20"/>
              </w:rPr>
            </w:pPr>
          </w:p>
        </w:tc>
      </w:tr>
      <w:tr w:rsidR="00731299" w:rsidRPr="00F84397" w14:paraId="58DD684E" w14:textId="77777777" w:rsidTr="00CE3569">
        <w:trPr>
          <w:trHeight w:val="56"/>
        </w:trPr>
        <w:tc>
          <w:tcPr>
            <w:tcW w:w="2628" w:type="dxa"/>
            <w:shd w:val="clear" w:color="auto" w:fill="D9D9D9" w:themeFill="background1" w:themeFillShade="D9"/>
          </w:tcPr>
          <w:p w14:paraId="1CB2E562"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16A4B7" w14:textId="77777777" w:rsidR="00731299" w:rsidRPr="00F84397" w:rsidRDefault="00731299" w:rsidP="00CE3569">
            <w:pPr>
              <w:rPr>
                <w:rFonts w:asciiTheme="minorHAnsi" w:hAnsiTheme="minorHAnsi"/>
                <w:b/>
                <w:szCs w:val="20"/>
              </w:rPr>
            </w:pPr>
          </w:p>
        </w:tc>
        <w:tc>
          <w:tcPr>
            <w:tcW w:w="7020" w:type="dxa"/>
          </w:tcPr>
          <w:p w14:paraId="7DB9B839"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5E6AC09D" w14:textId="77777777" w:rsidTr="00CE3569">
        <w:trPr>
          <w:trHeight w:val="56"/>
        </w:trPr>
        <w:tc>
          <w:tcPr>
            <w:tcW w:w="2628" w:type="dxa"/>
            <w:shd w:val="clear" w:color="auto" w:fill="D9D9D9" w:themeFill="background1" w:themeFillShade="D9"/>
          </w:tcPr>
          <w:p w14:paraId="40F74D1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54E2D0" w14:textId="77777777" w:rsidR="00731299" w:rsidRPr="00F84397" w:rsidRDefault="00731299" w:rsidP="00CE3569">
            <w:pPr>
              <w:rPr>
                <w:rFonts w:asciiTheme="minorHAnsi" w:hAnsiTheme="minorHAnsi"/>
                <w:b/>
                <w:szCs w:val="20"/>
              </w:rPr>
            </w:pPr>
          </w:p>
        </w:tc>
        <w:tc>
          <w:tcPr>
            <w:tcW w:w="7020" w:type="dxa"/>
          </w:tcPr>
          <w:p w14:paraId="558E2AA4"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Single triangle set with one ref index and one ref range, pointing to 2 triangles</w:t>
            </w:r>
          </w:p>
          <w:p w14:paraId="4A06B0B1" w14:textId="77777777" w:rsidR="00731299" w:rsidRDefault="00731299" w:rsidP="00CE3569">
            <w:pPr>
              <w:rPr>
                <w:rFonts w:asciiTheme="minorHAnsi" w:hAnsiTheme="minorHAnsi"/>
                <w:szCs w:val="20"/>
              </w:rPr>
            </w:pPr>
          </w:p>
          <w:p w14:paraId="7DB54B57"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Tests two objects, each with two triangle sets, each containing multiple </w:t>
            </w:r>
            <w:proofErr w:type="gramStart"/>
            <w:r>
              <w:rPr>
                <w:rFonts w:asciiTheme="minorHAnsi" w:hAnsiTheme="minorHAnsi"/>
                <w:szCs w:val="20"/>
              </w:rPr>
              <w:t>ref</w:t>
            </w:r>
            <w:proofErr w:type="gramEnd"/>
            <w:r>
              <w:rPr>
                <w:rFonts w:asciiTheme="minorHAnsi" w:hAnsiTheme="minorHAnsi"/>
                <w:szCs w:val="20"/>
              </w:rPr>
              <w:t xml:space="preserve"> and </w:t>
            </w:r>
            <w:proofErr w:type="spellStart"/>
            <w:r>
              <w:rPr>
                <w:rFonts w:asciiTheme="minorHAnsi" w:hAnsiTheme="minorHAnsi"/>
                <w:szCs w:val="20"/>
              </w:rPr>
              <w:t>refranges</w:t>
            </w:r>
            <w:proofErr w:type="spellEnd"/>
            <w:r>
              <w:rPr>
                <w:rFonts w:asciiTheme="minorHAnsi" w:hAnsiTheme="minorHAnsi"/>
                <w:szCs w:val="20"/>
              </w:rPr>
              <w:t>.</w:t>
            </w:r>
          </w:p>
          <w:p w14:paraId="2F184F07" w14:textId="77777777" w:rsidR="00731299" w:rsidRDefault="00731299" w:rsidP="00CE3569">
            <w:pPr>
              <w:rPr>
                <w:rFonts w:asciiTheme="minorHAnsi" w:eastAsia="Calibri" w:hAnsiTheme="minorHAnsi" w:cs="Calibri"/>
                <w:szCs w:val="20"/>
                <w:highlight w:val="green"/>
              </w:rPr>
            </w:pPr>
          </w:p>
          <w:p w14:paraId="529C9449"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Triangle set with reference to same triangle in a single triangle set, and in two separate triangle sets.</w:t>
            </w:r>
          </w:p>
          <w:p w14:paraId="5BF19F11" w14:textId="77777777" w:rsidR="00731299" w:rsidRDefault="00731299" w:rsidP="00CE3569">
            <w:pPr>
              <w:rPr>
                <w:rFonts w:asciiTheme="minorHAnsi" w:hAnsiTheme="minorHAnsi"/>
                <w:szCs w:val="20"/>
              </w:rPr>
            </w:pPr>
          </w:p>
          <w:p w14:paraId="5F703441"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Triangle set with no ref or </w:t>
            </w:r>
            <w:proofErr w:type="spellStart"/>
            <w:r>
              <w:rPr>
                <w:rFonts w:asciiTheme="minorHAnsi" w:hAnsiTheme="minorHAnsi"/>
                <w:szCs w:val="20"/>
              </w:rPr>
              <w:t>refrange</w:t>
            </w:r>
            <w:proofErr w:type="spellEnd"/>
            <w:r>
              <w:rPr>
                <w:rFonts w:asciiTheme="minorHAnsi" w:hAnsiTheme="minorHAnsi"/>
                <w:szCs w:val="20"/>
              </w:rPr>
              <w:t xml:space="preserve"> elements.</w:t>
            </w:r>
          </w:p>
          <w:p w14:paraId="6E917CB9" w14:textId="77777777" w:rsidR="00731299" w:rsidRPr="009310B3" w:rsidRDefault="00731299" w:rsidP="00CE3569">
            <w:pPr>
              <w:rPr>
                <w:rFonts w:asciiTheme="minorHAnsi" w:eastAsiaTheme="minorEastAsia" w:hAnsiTheme="minorHAnsi"/>
                <w:szCs w:val="20"/>
              </w:rPr>
            </w:pPr>
          </w:p>
        </w:tc>
      </w:tr>
      <w:tr w:rsidR="00731299" w:rsidRPr="00F84397" w14:paraId="553A7B90" w14:textId="77777777" w:rsidTr="00CE3569">
        <w:trPr>
          <w:trHeight w:val="56"/>
        </w:trPr>
        <w:tc>
          <w:tcPr>
            <w:tcW w:w="2628" w:type="dxa"/>
            <w:tcBorders>
              <w:bottom w:val="single" w:sz="4" w:space="0" w:color="auto"/>
            </w:tcBorders>
            <w:shd w:val="clear" w:color="auto" w:fill="D9D9D9" w:themeFill="background1" w:themeFillShade="D9"/>
          </w:tcPr>
          <w:p w14:paraId="406C272B"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277830"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48675B31" w14:textId="77777777" w:rsidR="00896F2F" w:rsidRDefault="00896F2F">
      <w:pPr>
        <w:rPr>
          <w:rFonts w:eastAsiaTheme="majorEastAsia" w:cstheme="majorBidi"/>
          <w:b/>
          <w:bCs/>
          <w:color w:val="365F91" w:themeColor="accent1" w:themeShade="BF"/>
          <w:szCs w:val="20"/>
        </w:rPr>
      </w:pPr>
      <w:r>
        <w:br w:type="page"/>
      </w:r>
    </w:p>
    <w:p w14:paraId="5A01F28C" w14:textId="245D481D" w:rsidR="00731299" w:rsidRDefault="00731299" w:rsidP="00731299">
      <w:pPr>
        <w:pStyle w:val="Heading3"/>
      </w:pPr>
      <w:r>
        <w:lastRenderedPageBreak/>
        <w:t>P_</w:t>
      </w:r>
      <w:r w:rsidR="00896F2F">
        <w:t>XXX</w:t>
      </w:r>
      <w:r>
        <w:t>_2202 Miscellaneous</w:t>
      </w:r>
    </w:p>
    <w:tbl>
      <w:tblPr>
        <w:tblStyle w:val="TableGrid"/>
        <w:tblW w:w="9648" w:type="dxa"/>
        <w:tblLook w:val="04A0" w:firstRow="1" w:lastRow="0" w:firstColumn="1" w:lastColumn="0" w:noHBand="0" w:noVBand="1"/>
      </w:tblPr>
      <w:tblGrid>
        <w:gridCol w:w="2628"/>
        <w:gridCol w:w="7020"/>
      </w:tblGrid>
      <w:tr w:rsidR="00731299" w:rsidRPr="00F84397" w14:paraId="7A1038AD" w14:textId="77777777" w:rsidTr="00CE3569">
        <w:tc>
          <w:tcPr>
            <w:tcW w:w="2628" w:type="dxa"/>
            <w:tcBorders>
              <w:bottom w:val="single" w:sz="4" w:space="0" w:color="auto"/>
            </w:tcBorders>
            <w:shd w:val="clear" w:color="auto" w:fill="D9D9D9" w:themeFill="background1" w:themeFillShade="D9"/>
          </w:tcPr>
          <w:p w14:paraId="17C2BF1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290A0E" w14:textId="77777777" w:rsidR="00731299" w:rsidRPr="00F84397" w:rsidRDefault="00731299" w:rsidP="00CE3569">
            <w:pPr>
              <w:rPr>
                <w:rFonts w:asciiTheme="minorHAnsi" w:hAnsiTheme="minorHAnsi"/>
                <w:b/>
                <w:szCs w:val="20"/>
              </w:rPr>
            </w:pPr>
          </w:p>
        </w:tc>
        <w:tc>
          <w:tcPr>
            <w:tcW w:w="7020" w:type="dxa"/>
          </w:tcPr>
          <w:p w14:paraId="32737FDF" w14:textId="77777777" w:rsidR="00731299" w:rsidRDefault="00731299" w:rsidP="00CE3569">
            <w:pPr>
              <w:rPr>
                <w:rFonts w:asciiTheme="minorHAnsi" w:hAnsiTheme="minorHAnsi"/>
                <w:szCs w:val="20"/>
              </w:rPr>
            </w:pPr>
            <w:r>
              <w:rPr>
                <w:rFonts w:asciiTheme="minorHAnsi" w:hAnsiTheme="minorHAnsi"/>
                <w:szCs w:val="20"/>
              </w:rPr>
              <w:t>These are miscellaneous test cases for other additions to the core spec.</w:t>
            </w:r>
          </w:p>
          <w:p w14:paraId="13FD5E1D" w14:textId="77777777" w:rsidR="00731299" w:rsidRPr="00F84397" w:rsidRDefault="00731299" w:rsidP="00CE3569">
            <w:pPr>
              <w:rPr>
                <w:rFonts w:asciiTheme="minorHAnsi" w:hAnsiTheme="minorHAnsi"/>
                <w:szCs w:val="20"/>
              </w:rPr>
            </w:pPr>
          </w:p>
        </w:tc>
      </w:tr>
      <w:tr w:rsidR="00731299" w:rsidRPr="00F84397" w14:paraId="11BDA1E2" w14:textId="77777777" w:rsidTr="00CE3569">
        <w:trPr>
          <w:trHeight w:val="56"/>
        </w:trPr>
        <w:tc>
          <w:tcPr>
            <w:tcW w:w="2628" w:type="dxa"/>
            <w:shd w:val="clear" w:color="auto" w:fill="D9D9D9" w:themeFill="background1" w:themeFillShade="D9"/>
          </w:tcPr>
          <w:p w14:paraId="5B5B4340"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72FD892" w14:textId="77777777" w:rsidR="00731299" w:rsidRPr="00F84397" w:rsidRDefault="00731299" w:rsidP="00CE3569">
            <w:pPr>
              <w:rPr>
                <w:rFonts w:asciiTheme="minorHAnsi" w:hAnsiTheme="minorHAnsi"/>
                <w:b/>
                <w:szCs w:val="20"/>
              </w:rPr>
            </w:pPr>
          </w:p>
        </w:tc>
        <w:tc>
          <w:tcPr>
            <w:tcW w:w="7020" w:type="dxa"/>
          </w:tcPr>
          <w:p w14:paraId="61944F93" w14:textId="0C70FADB"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E75FE0">
              <w:rPr>
                <w:rFonts w:asciiTheme="minorHAnsi" w:eastAsia="Calibri" w:hAnsiTheme="minorHAnsi" w:cs="Calibri"/>
                <w:szCs w:val="20"/>
              </w:rPr>
              <w:t>5</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0BA0818B" w14:textId="77777777" w:rsidTr="00CE3569">
        <w:trPr>
          <w:trHeight w:val="56"/>
        </w:trPr>
        <w:tc>
          <w:tcPr>
            <w:tcW w:w="2628" w:type="dxa"/>
            <w:shd w:val="clear" w:color="auto" w:fill="D9D9D9" w:themeFill="background1" w:themeFillShade="D9"/>
          </w:tcPr>
          <w:p w14:paraId="32F808A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70FFA7" w14:textId="77777777" w:rsidR="00731299" w:rsidRPr="00F84397" w:rsidRDefault="00731299" w:rsidP="00CE3569">
            <w:pPr>
              <w:rPr>
                <w:rFonts w:asciiTheme="minorHAnsi" w:hAnsiTheme="minorHAnsi"/>
                <w:b/>
                <w:szCs w:val="20"/>
              </w:rPr>
            </w:pPr>
          </w:p>
        </w:tc>
        <w:tc>
          <w:tcPr>
            <w:tcW w:w="7020" w:type="dxa"/>
          </w:tcPr>
          <w:p w14:paraId="3A0C95B7"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This test case makes use of the ZIP64 extension of the zip file format.</w:t>
            </w:r>
          </w:p>
          <w:p w14:paraId="0FD864A0" w14:textId="77777777" w:rsidR="00731299" w:rsidRDefault="00731299" w:rsidP="00CE3569">
            <w:pPr>
              <w:rPr>
                <w:rFonts w:asciiTheme="minorHAnsi" w:hAnsiTheme="minorHAnsi"/>
                <w:szCs w:val="20"/>
              </w:rPr>
            </w:pPr>
          </w:p>
          <w:p w14:paraId="7B990B1D"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Makes use of the object thumbnail.</w:t>
            </w:r>
          </w:p>
          <w:p w14:paraId="394C5232" w14:textId="77777777" w:rsidR="00731299" w:rsidRDefault="00731299" w:rsidP="00CE3569">
            <w:pPr>
              <w:rPr>
                <w:rFonts w:asciiTheme="minorHAnsi" w:eastAsia="Calibri" w:hAnsiTheme="minorHAnsi" w:cs="Calibri"/>
                <w:szCs w:val="20"/>
                <w:highlight w:val="green"/>
              </w:rPr>
            </w:pPr>
          </w:p>
          <w:p w14:paraId="3FFA08FA"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Package that includes a percent encoded Unicode part name</w:t>
            </w:r>
          </w:p>
          <w:p w14:paraId="76373D3A" w14:textId="77777777" w:rsidR="00731299" w:rsidRDefault="00731299" w:rsidP="00CE3569">
            <w:pPr>
              <w:rPr>
                <w:rFonts w:asciiTheme="minorHAnsi" w:hAnsiTheme="minorHAnsi"/>
                <w:szCs w:val="20"/>
              </w:rPr>
            </w:pPr>
          </w:p>
          <w:p w14:paraId="4034D52E"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–Includes an unrecognized name space</w:t>
            </w:r>
          </w:p>
          <w:p w14:paraId="45E309F8" w14:textId="77777777" w:rsidR="00731299" w:rsidRDefault="00731299" w:rsidP="00CE3569">
            <w:pPr>
              <w:rPr>
                <w:rFonts w:asciiTheme="minorHAnsi" w:hAnsiTheme="minorHAnsi"/>
                <w:szCs w:val="20"/>
              </w:rPr>
            </w:pPr>
          </w:p>
          <w:p w14:paraId="32025B24" w14:textId="77777777"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Includes an unrecognized recommended extension</w:t>
            </w:r>
          </w:p>
          <w:p w14:paraId="1F6F4B12" w14:textId="77777777" w:rsidR="00731299" w:rsidRDefault="00731299" w:rsidP="00CE3569">
            <w:pPr>
              <w:rPr>
                <w:rFonts w:asciiTheme="minorHAnsi" w:hAnsiTheme="minorHAnsi"/>
                <w:szCs w:val="20"/>
              </w:rPr>
            </w:pPr>
          </w:p>
          <w:p w14:paraId="0B9FC6F6" w14:textId="77777777" w:rsidR="00731299" w:rsidRPr="009310B3" w:rsidRDefault="00731299" w:rsidP="00CE3569">
            <w:pPr>
              <w:rPr>
                <w:rFonts w:asciiTheme="minorHAnsi" w:eastAsiaTheme="minorEastAsia" w:hAnsiTheme="minorHAnsi"/>
                <w:szCs w:val="20"/>
              </w:rPr>
            </w:pPr>
          </w:p>
        </w:tc>
      </w:tr>
      <w:tr w:rsidR="00731299" w:rsidRPr="00F84397" w14:paraId="162BBD1F" w14:textId="77777777" w:rsidTr="00CE3569">
        <w:trPr>
          <w:trHeight w:val="56"/>
        </w:trPr>
        <w:tc>
          <w:tcPr>
            <w:tcW w:w="2628" w:type="dxa"/>
            <w:tcBorders>
              <w:bottom w:val="single" w:sz="4" w:space="0" w:color="auto"/>
            </w:tcBorders>
            <w:shd w:val="clear" w:color="auto" w:fill="D9D9D9" w:themeFill="background1" w:themeFillShade="D9"/>
          </w:tcPr>
          <w:p w14:paraId="2796717D"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18C8088"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17A8CE3" w14:textId="1F1A0DEB" w:rsidR="0077325F" w:rsidRDefault="0077325F" w:rsidP="007E1A09">
      <w:pPr>
        <w:rPr>
          <w:rFonts w:eastAsia="Verdana" w:cs="Verdana"/>
          <w:b/>
          <w:bCs/>
          <w:color w:val="365F91" w:themeColor="accent1" w:themeShade="BF"/>
          <w:sz w:val="28"/>
          <w:szCs w:val="28"/>
        </w:rPr>
      </w:pPr>
    </w:p>
    <w:p w14:paraId="750D9A18" w14:textId="238C5E2D" w:rsidR="00D41D11" w:rsidRDefault="00D41D11" w:rsidP="00D41D11">
      <w:pPr>
        <w:pStyle w:val="Heading3"/>
      </w:pPr>
      <w:r>
        <w:t>P_</w:t>
      </w:r>
      <w:r w:rsidR="00896F2F">
        <w:t>XXX</w:t>
      </w:r>
      <w:r>
        <w:t xml:space="preserve">_2203 </w:t>
      </w:r>
      <w:r w:rsidR="00E75FE0">
        <w:t xml:space="preserve">Multiple Build </w:t>
      </w:r>
      <w:r w:rsidR="00E301C1">
        <w:t>References</w:t>
      </w:r>
    </w:p>
    <w:tbl>
      <w:tblPr>
        <w:tblStyle w:val="TableGrid"/>
        <w:tblW w:w="9648" w:type="dxa"/>
        <w:tblLook w:val="04A0" w:firstRow="1" w:lastRow="0" w:firstColumn="1" w:lastColumn="0" w:noHBand="0" w:noVBand="1"/>
      </w:tblPr>
      <w:tblGrid>
        <w:gridCol w:w="2628"/>
        <w:gridCol w:w="7020"/>
      </w:tblGrid>
      <w:tr w:rsidR="00D41D11" w:rsidRPr="00F84397" w14:paraId="1D35472E" w14:textId="77777777" w:rsidTr="00154295">
        <w:tc>
          <w:tcPr>
            <w:tcW w:w="2628" w:type="dxa"/>
            <w:tcBorders>
              <w:bottom w:val="single" w:sz="4" w:space="0" w:color="auto"/>
            </w:tcBorders>
            <w:shd w:val="clear" w:color="auto" w:fill="D9D9D9" w:themeFill="background1" w:themeFillShade="D9"/>
          </w:tcPr>
          <w:p w14:paraId="25DD7F4F"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D69C574" w14:textId="77777777" w:rsidR="00D41D11" w:rsidRPr="00F84397" w:rsidRDefault="00D41D11" w:rsidP="00154295">
            <w:pPr>
              <w:rPr>
                <w:rFonts w:asciiTheme="minorHAnsi" w:hAnsiTheme="minorHAnsi"/>
                <w:b/>
                <w:szCs w:val="20"/>
              </w:rPr>
            </w:pPr>
          </w:p>
        </w:tc>
        <w:tc>
          <w:tcPr>
            <w:tcW w:w="7020" w:type="dxa"/>
          </w:tcPr>
          <w:p w14:paraId="1DC8BF1F" w14:textId="03912BAB" w:rsidR="00D41D11" w:rsidRDefault="00D41D11" w:rsidP="00154295">
            <w:pPr>
              <w:rPr>
                <w:rFonts w:asciiTheme="minorHAnsi" w:hAnsiTheme="minorHAnsi"/>
                <w:szCs w:val="20"/>
              </w:rPr>
            </w:pPr>
            <w:r>
              <w:rPr>
                <w:rFonts w:asciiTheme="minorHAnsi" w:hAnsiTheme="minorHAnsi"/>
                <w:szCs w:val="20"/>
              </w:rPr>
              <w:t xml:space="preserve">These are </w:t>
            </w:r>
            <w:r w:rsidR="00E75FE0">
              <w:rPr>
                <w:rFonts w:asciiTheme="minorHAnsi" w:hAnsiTheme="minorHAnsi"/>
                <w:szCs w:val="20"/>
              </w:rPr>
              <w:t>test cases that reference the same objects from multiple build items</w:t>
            </w:r>
          </w:p>
          <w:p w14:paraId="3958C2C8" w14:textId="77777777" w:rsidR="00D41D11" w:rsidRPr="00F84397" w:rsidRDefault="00D41D11" w:rsidP="00154295">
            <w:pPr>
              <w:rPr>
                <w:rFonts w:asciiTheme="minorHAnsi" w:hAnsiTheme="minorHAnsi"/>
                <w:szCs w:val="20"/>
              </w:rPr>
            </w:pPr>
          </w:p>
        </w:tc>
      </w:tr>
      <w:tr w:rsidR="00D41D11" w:rsidRPr="00F84397" w14:paraId="4B63202F" w14:textId="77777777" w:rsidTr="00154295">
        <w:trPr>
          <w:trHeight w:val="56"/>
        </w:trPr>
        <w:tc>
          <w:tcPr>
            <w:tcW w:w="2628" w:type="dxa"/>
            <w:shd w:val="clear" w:color="auto" w:fill="D9D9D9" w:themeFill="background1" w:themeFillShade="D9"/>
          </w:tcPr>
          <w:p w14:paraId="1FF85EFE"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61015B" w14:textId="77777777" w:rsidR="00D41D11" w:rsidRPr="00F84397" w:rsidRDefault="00D41D11" w:rsidP="00154295">
            <w:pPr>
              <w:rPr>
                <w:rFonts w:asciiTheme="minorHAnsi" w:hAnsiTheme="minorHAnsi"/>
                <w:b/>
                <w:szCs w:val="20"/>
              </w:rPr>
            </w:pPr>
          </w:p>
        </w:tc>
        <w:tc>
          <w:tcPr>
            <w:tcW w:w="7020" w:type="dxa"/>
          </w:tcPr>
          <w:p w14:paraId="227DB3B0" w14:textId="77777777" w:rsidR="00D41D11" w:rsidRPr="00F84397" w:rsidRDefault="00D41D11" w:rsidP="0015429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D41D11" w:rsidRPr="00F84397" w14:paraId="04584701" w14:textId="77777777" w:rsidTr="00154295">
        <w:trPr>
          <w:trHeight w:val="56"/>
        </w:trPr>
        <w:tc>
          <w:tcPr>
            <w:tcW w:w="2628" w:type="dxa"/>
            <w:shd w:val="clear" w:color="auto" w:fill="D9D9D9" w:themeFill="background1" w:themeFillShade="D9"/>
          </w:tcPr>
          <w:p w14:paraId="34D67C39"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36865AF" w14:textId="77777777" w:rsidR="00D41D11" w:rsidRPr="00F84397" w:rsidRDefault="00D41D11" w:rsidP="00154295">
            <w:pPr>
              <w:rPr>
                <w:rFonts w:asciiTheme="minorHAnsi" w:hAnsiTheme="minorHAnsi"/>
                <w:b/>
                <w:szCs w:val="20"/>
              </w:rPr>
            </w:pPr>
          </w:p>
        </w:tc>
        <w:tc>
          <w:tcPr>
            <w:tcW w:w="7020" w:type="dxa"/>
          </w:tcPr>
          <w:p w14:paraId="7711AF48" w14:textId="1846605D" w:rsidR="00D41D11" w:rsidRDefault="00D41D11" w:rsidP="00154295">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00E75FE0">
              <w:rPr>
                <w:rFonts w:asciiTheme="minorHAnsi" w:hAnsiTheme="minorHAnsi"/>
                <w:szCs w:val="20"/>
              </w:rPr>
              <w:t>Reference the same object from several build items.</w:t>
            </w:r>
          </w:p>
          <w:p w14:paraId="7C7E4CA5" w14:textId="77777777" w:rsidR="00D41D11" w:rsidRDefault="00D41D11" w:rsidP="00154295">
            <w:pPr>
              <w:rPr>
                <w:rFonts w:asciiTheme="minorHAnsi" w:hAnsiTheme="minorHAnsi"/>
                <w:szCs w:val="20"/>
              </w:rPr>
            </w:pPr>
          </w:p>
          <w:p w14:paraId="144F60F0" w14:textId="624B1A26" w:rsidR="00D41D11" w:rsidRPr="009A585A" w:rsidRDefault="00D41D11" w:rsidP="00154295">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E75FE0">
              <w:rPr>
                <w:rFonts w:asciiTheme="minorHAnsi" w:hAnsiTheme="minorHAnsi"/>
                <w:szCs w:val="20"/>
              </w:rPr>
              <w:t>Reference an object mesh with an object component reference, then reference the object component reference from multiple build items</w:t>
            </w:r>
          </w:p>
          <w:p w14:paraId="44468891" w14:textId="77777777" w:rsidR="00D41D11" w:rsidRDefault="00D41D11" w:rsidP="00154295">
            <w:pPr>
              <w:rPr>
                <w:rFonts w:asciiTheme="minorHAnsi" w:eastAsia="Calibri" w:hAnsiTheme="minorHAnsi" w:cs="Calibri"/>
                <w:szCs w:val="20"/>
                <w:highlight w:val="green"/>
              </w:rPr>
            </w:pPr>
          </w:p>
          <w:p w14:paraId="60F1F10D" w14:textId="2627DD83"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E75FE0">
              <w:rPr>
                <w:rFonts w:asciiTheme="minorHAnsi" w:hAnsiTheme="minorHAnsi"/>
                <w:szCs w:val="20"/>
              </w:rPr>
              <w:t>Define a component that references an object mesh, then reference the object component from components, which are referenced by several build items</w:t>
            </w:r>
          </w:p>
          <w:p w14:paraId="3CB9596A" w14:textId="77777777" w:rsidR="00D41D11" w:rsidRDefault="00D41D11" w:rsidP="00154295">
            <w:pPr>
              <w:rPr>
                <w:rFonts w:asciiTheme="minorHAnsi" w:hAnsiTheme="minorHAnsi"/>
                <w:szCs w:val="20"/>
              </w:rPr>
            </w:pPr>
          </w:p>
          <w:p w14:paraId="336DAE86" w14:textId="4AA5B87E"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w:t>
            </w:r>
            <w:r w:rsidR="00E75FE0">
              <w:rPr>
                <w:rFonts w:asciiTheme="minorHAnsi" w:hAnsiTheme="minorHAnsi"/>
                <w:szCs w:val="20"/>
              </w:rPr>
              <w:t xml:space="preserve"> Repeat #3, but with the object mesh and first object component in a non-root model. Requires product extension</w:t>
            </w:r>
          </w:p>
          <w:p w14:paraId="11CD1982" w14:textId="77777777" w:rsidR="00D41D11" w:rsidRPr="009310B3" w:rsidRDefault="00D41D11" w:rsidP="00154295">
            <w:pPr>
              <w:rPr>
                <w:rFonts w:asciiTheme="minorHAnsi" w:eastAsiaTheme="minorEastAsia" w:hAnsiTheme="minorHAnsi"/>
                <w:szCs w:val="20"/>
              </w:rPr>
            </w:pPr>
          </w:p>
        </w:tc>
      </w:tr>
      <w:tr w:rsidR="00D41D11" w:rsidRPr="00F84397" w14:paraId="2F44F70A" w14:textId="77777777" w:rsidTr="00154295">
        <w:trPr>
          <w:trHeight w:val="56"/>
        </w:trPr>
        <w:tc>
          <w:tcPr>
            <w:tcW w:w="2628" w:type="dxa"/>
            <w:tcBorders>
              <w:bottom w:val="single" w:sz="4" w:space="0" w:color="auto"/>
            </w:tcBorders>
            <w:shd w:val="clear" w:color="auto" w:fill="D9D9D9" w:themeFill="background1" w:themeFillShade="D9"/>
          </w:tcPr>
          <w:p w14:paraId="49A89C5F" w14:textId="77777777" w:rsidR="00D41D11" w:rsidRPr="00F84397" w:rsidRDefault="00D41D11" w:rsidP="0015429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83CC64" w14:textId="77777777" w:rsidR="00D41D11" w:rsidRPr="00F84397" w:rsidRDefault="00D41D11" w:rsidP="0015429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26FBA1C" w14:textId="725F9E4A" w:rsidR="00896F2F" w:rsidRPr="00896F2F" w:rsidRDefault="00EE3602">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E530245" w14:textId="13FFABD5" w:rsidR="00231958" w:rsidRDefault="00231958" w:rsidP="00231958">
      <w:pPr>
        <w:pStyle w:val="Heading2"/>
        <w:rPr>
          <w:i/>
          <w:iCs/>
        </w:rPr>
      </w:pPr>
      <w:bookmarkStart w:id="84" w:name="_Toc162181004"/>
      <w:r>
        <w:lastRenderedPageBreak/>
        <w:t>Negative v1.3.0 Core Test Cases</w:t>
      </w:r>
      <w:bookmarkEnd w:id="84"/>
      <w:r>
        <w:t xml:space="preserve"> </w:t>
      </w:r>
    </w:p>
    <w:p w14:paraId="56D9C8D1" w14:textId="77777777" w:rsidR="00EE3602" w:rsidRDefault="00EE3602" w:rsidP="007E1A09">
      <w:pPr>
        <w:rPr>
          <w:rFonts w:eastAsia="Verdana" w:cs="Verdana"/>
          <w:b/>
          <w:bCs/>
          <w:color w:val="365F91" w:themeColor="accent1" w:themeShade="BF"/>
          <w:sz w:val="28"/>
          <w:szCs w:val="28"/>
        </w:rPr>
      </w:pPr>
    </w:p>
    <w:p w14:paraId="14013E62" w14:textId="44B990A2" w:rsidR="00731299" w:rsidRDefault="00731299" w:rsidP="00C8332B">
      <w:pPr>
        <w:pStyle w:val="Heading3"/>
      </w:pPr>
      <w:r>
        <w:t>N_</w:t>
      </w:r>
      <w:r w:rsidR="00896F2F">
        <w:t>XXX</w:t>
      </w:r>
      <w:r>
        <w:t>_2800 Triangle Sets</w:t>
      </w:r>
    </w:p>
    <w:tbl>
      <w:tblPr>
        <w:tblStyle w:val="TableGrid"/>
        <w:tblW w:w="9648" w:type="dxa"/>
        <w:tblLook w:val="04A0" w:firstRow="1" w:lastRow="0" w:firstColumn="1" w:lastColumn="0" w:noHBand="0" w:noVBand="1"/>
      </w:tblPr>
      <w:tblGrid>
        <w:gridCol w:w="2628"/>
        <w:gridCol w:w="7020"/>
      </w:tblGrid>
      <w:tr w:rsidR="00731299" w:rsidRPr="00F84397" w14:paraId="0D6C3F90" w14:textId="77777777" w:rsidTr="00CE3569">
        <w:tc>
          <w:tcPr>
            <w:tcW w:w="2628" w:type="dxa"/>
            <w:tcBorders>
              <w:bottom w:val="single" w:sz="4" w:space="0" w:color="auto"/>
            </w:tcBorders>
            <w:shd w:val="clear" w:color="auto" w:fill="D9D9D9" w:themeFill="background1" w:themeFillShade="D9"/>
          </w:tcPr>
          <w:p w14:paraId="0EC2FE8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AA90F3" w14:textId="77777777" w:rsidR="00731299" w:rsidRPr="00F84397" w:rsidRDefault="00731299" w:rsidP="00CE3569">
            <w:pPr>
              <w:rPr>
                <w:rFonts w:asciiTheme="minorHAnsi" w:hAnsiTheme="minorHAnsi"/>
                <w:b/>
                <w:szCs w:val="20"/>
              </w:rPr>
            </w:pPr>
          </w:p>
        </w:tc>
        <w:tc>
          <w:tcPr>
            <w:tcW w:w="7020" w:type="dxa"/>
          </w:tcPr>
          <w:p w14:paraId="4F879E4E"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triangle set core specification addition.</w:t>
            </w:r>
          </w:p>
          <w:p w14:paraId="20D102FC" w14:textId="77777777" w:rsidR="00731299" w:rsidRPr="00F84397" w:rsidRDefault="00731299" w:rsidP="00CE3569">
            <w:pPr>
              <w:rPr>
                <w:rFonts w:asciiTheme="minorHAnsi" w:hAnsiTheme="minorHAnsi"/>
                <w:szCs w:val="20"/>
              </w:rPr>
            </w:pPr>
          </w:p>
        </w:tc>
      </w:tr>
      <w:tr w:rsidR="00731299" w:rsidRPr="00F84397" w14:paraId="5704F42F" w14:textId="77777777" w:rsidTr="00CE3569">
        <w:trPr>
          <w:trHeight w:val="56"/>
        </w:trPr>
        <w:tc>
          <w:tcPr>
            <w:tcW w:w="2628" w:type="dxa"/>
            <w:shd w:val="clear" w:color="auto" w:fill="D9D9D9" w:themeFill="background1" w:themeFillShade="D9"/>
          </w:tcPr>
          <w:p w14:paraId="0CCF2BC4"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2CEB761" w14:textId="77777777" w:rsidR="00731299" w:rsidRPr="00F84397" w:rsidRDefault="00731299" w:rsidP="00CE3569">
            <w:pPr>
              <w:rPr>
                <w:rFonts w:asciiTheme="minorHAnsi" w:hAnsiTheme="minorHAnsi"/>
                <w:b/>
                <w:szCs w:val="20"/>
              </w:rPr>
            </w:pPr>
          </w:p>
        </w:tc>
        <w:tc>
          <w:tcPr>
            <w:tcW w:w="7020" w:type="dxa"/>
          </w:tcPr>
          <w:p w14:paraId="4F5DA80E"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40CDBE00" w14:textId="77777777" w:rsidTr="00CE3569">
        <w:trPr>
          <w:trHeight w:val="56"/>
        </w:trPr>
        <w:tc>
          <w:tcPr>
            <w:tcW w:w="2628" w:type="dxa"/>
            <w:shd w:val="clear" w:color="auto" w:fill="D9D9D9" w:themeFill="background1" w:themeFillShade="D9"/>
          </w:tcPr>
          <w:p w14:paraId="74188A6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C82C817" w14:textId="77777777" w:rsidR="00731299" w:rsidRPr="00F84397" w:rsidRDefault="00731299" w:rsidP="00CE3569">
            <w:pPr>
              <w:rPr>
                <w:rFonts w:asciiTheme="minorHAnsi" w:hAnsiTheme="minorHAnsi"/>
                <w:b/>
                <w:szCs w:val="20"/>
              </w:rPr>
            </w:pPr>
          </w:p>
        </w:tc>
        <w:tc>
          <w:tcPr>
            <w:tcW w:w="7020" w:type="dxa"/>
          </w:tcPr>
          <w:p w14:paraId="70431490"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ref element index points to an invalid triangle index.</w:t>
            </w:r>
          </w:p>
          <w:p w14:paraId="5878BC0A" w14:textId="77777777" w:rsidR="00731299" w:rsidRPr="00F84397" w:rsidRDefault="00731299" w:rsidP="00CE3569">
            <w:pPr>
              <w:rPr>
                <w:rFonts w:asciiTheme="minorHAnsi" w:eastAsiaTheme="minorEastAsia" w:hAnsiTheme="minorHAnsi"/>
                <w:b/>
                <w:bCs/>
                <w:szCs w:val="20"/>
              </w:rPr>
            </w:pPr>
          </w:p>
          <w:p w14:paraId="2AD2C2D8"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sidRPr="00A35887">
              <w:rPr>
                <w:rFonts w:asciiTheme="minorHAnsi" w:eastAsiaTheme="minorEastAsia" w:hAnsiTheme="minorHAnsi"/>
                <w:szCs w:val="20"/>
              </w:rPr>
              <w:t>Triangle</w:t>
            </w:r>
            <w:r>
              <w:rPr>
                <w:rFonts w:asciiTheme="minorHAnsi" w:eastAsiaTheme="minorEastAsia" w:hAnsiTheme="minorHAnsi"/>
                <w:szCs w:val="20"/>
              </w:rPr>
              <w:t xml:space="preserve"> </w:t>
            </w:r>
            <w:r w:rsidRPr="00A35887">
              <w:rPr>
                <w:rFonts w:asciiTheme="minorHAnsi" w:eastAsiaTheme="minorEastAsia" w:hAnsiTheme="minorHAnsi"/>
                <w:szCs w:val="20"/>
              </w:rPr>
              <w:t xml:space="preserve">set </w:t>
            </w:r>
            <w:r>
              <w:rPr>
                <w:rFonts w:asciiTheme="minorHAnsi" w:eastAsiaTheme="minorEastAsia" w:hAnsiTheme="minorHAnsi"/>
                <w:szCs w:val="20"/>
              </w:rPr>
              <w:t xml:space="preserve">with </w:t>
            </w:r>
            <w:proofErr w:type="spellStart"/>
            <w:r>
              <w:rPr>
                <w:rFonts w:asciiTheme="minorHAnsi" w:eastAsiaTheme="minorEastAsia" w:hAnsiTheme="minorHAnsi"/>
                <w:szCs w:val="20"/>
              </w:rPr>
              <w:t>refrange</w:t>
            </w:r>
            <w:proofErr w:type="spellEnd"/>
            <w:r>
              <w:rPr>
                <w:rFonts w:asciiTheme="minorHAnsi" w:eastAsiaTheme="minorEastAsia" w:hAnsiTheme="minorHAnsi"/>
                <w:szCs w:val="20"/>
              </w:rPr>
              <w:t xml:space="preserve"> element </w:t>
            </w:r>
            <w:proofErr w:type="spellStart"/>
            <w:r w:rsidRPr="00A35887">
              <w:rPr>
                <w:rFonts w:asciiTheme="minorHAnsi" w:eastAsiaTheme="minorEastAsia" w:hAnsiTheme="minorHAnsi"/>
                <w:szCs w:val="20"/>
              </w:rPr>
              <w:t>endrange</w:t>
            </w:r>
            <w:proofErr w:type="spellEnd"/>
            <w:r w:rsidRPr="00A35887">
              <w:rPr>
                <w:rFonts w:asciiTheme="minorHAnsi" w:eastAsiaTheme="minorEastAsia" w:hAnsiTheme="minorHAnsi"/>
                <w:szCs w:val="20"/>
              </w:rPr>
              <w:t xml:space="preserve"> points to an invalid triangle index.</w:t>
            </w:r>
          </w:p>
          <w:p w14:paraId="7289B1EE" w14:textId="77777777" w:rsidR="00731299" w:rsidRDefault="00731299" w:rsidP="00CE3569">
            <w:pPr>
              <w:rPr>
                <w:rFonts w:asciiTheme="minorHAnsi" w:eastAsiaTheme="minorEastAsia" w:hAnsiTheme="minorHAnsi"/>
                <w:szCs w:val="20"/>
              </w:rPr>
            </w:pPr>
          </w:p>
          <w:p w14:paraId="277BF30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03</w:t>
            </w:r>
            <w:r w:rsidRPr="00F84397">
              <w:rPr>
                <w:rFonts w:asciiTheme="minorHAnsi" w:eastAsiaTheme="minorEastAsia" w:hAnsiTheme="minorHAnsi"/>
                <w:b/>
                <w:bCs/>
                <w:szCs w:val="20"/>
              </w:rPr>
              <w:t xml:space="preserve"> – </w:t>
            </w:r>
            <w:r>
              <w:rPr>
                <w:rFonts w:asciiTheme="minorHAnsi" w:eastAsiaTheme="minorEastAsia" w:hAnsiTheme="minorHAnsi"/>
                <w:szCs w:val="20"/>
              </w:rPr>
              <w:t xml:space="preserve">Triangle set with empty string as </w:t>
            </w:r>
            <w:proofErr w:type="spellStart"/>
            <w:r>
              <w:rPr>
                <w:rFonts w:asciiTheme="minorHAnsi" w:eastAsiaTheme="minorEastAsia" w:hAnsiTheme="minorHAnsi"/>
                <w:szCs w:val="20"/>
              </w:rPr>
              <w:t>triangleset</w:t>
            </w:r>
            <w:proofErr w:type="spellEnd"/>
            <w:r>
              <w:rPr>
                <w:rFonts w:asciiTheme="minorHAnsi" w:eastAsiaTheme="minorEastAsia" w:hAnsiTheme="minorHAnsi"/>
                <w:szCs w:val="20"/>
              </w:rPr>
              <w:t xml:space="preserve"> name attribute</w:t>
            </w:r>
          </w:p>
          <w:p w14:paraId="5926CE86" w14:textId="77777777" w:rsidR="00731299" w:rsidRPr="00F84397" w:rsidRDefault="00731299" w:rsidP="00CE3569">
            <w:pPr>
              <w:rPr>
                <w:rFonts w:asciiTheme="minorHAnsi" w:hAnsiTheme="minorHAnsi"/>
                <w:b/>
                <w:szCs w:val="20"/>
              </w:rPr>
            </w:pPr>
          </w:p>
        </w:tc>
      </w:tr>
      <w:tr w:rsidR="00731299" w:rsidRPr="00F84397" w14:paraId="7269B88E" w14:textId="77777777" w:rsidTr="00CE3569">
        <w:trPr>
          <w:trHeight w:val="56"/>
        </w:trPr>
        <w:tc>
          <w:tcPr>
            <w:tcW w:w="2628" w:type="dxa"/>
            <w:tcBorders>
              <w:bottom w:val="single" w:sz="4" w:space="0" w:color="auto"/>
            </w:tcBorders>
            <w:shd w:val="clear" w:color="auto" w:fill="D9D9D9" w:themeFill="background1" w:themeFillShade="D9"/>
          </w:tcPr>
          <w:p w14:paraId="2FFEDF3E"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FC70DCF"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CDA112D" w14:textId="77777777" w:rsidR="00731299" w:rsidRDefault="00731299" w:rsidP="00731299">
      <w:pPr>
        <w:rPr>
          <w:rFonts w:eastAsiaTheme="majorEastAsia" w:cstheme="majorBidi"/>
          <w:b/>
          <w:bCs/>
          <w:color w:val="365F91" w:themeColor="accent1" w:themeShade="BF"/>
          <w:sz w:val="22"/>
        </w:rPr>
      </w:pPr>
    </w:p>
    <w:p w14:paraId="23662071" w14:textId="45E3A75F" w:rsidR="00731299" w:rsidRDefault="00731299" w:rsidP="00731299">
      <w:pPr>
        <w:pStyle w:val="Heading3"/>
      </w:pPr>
      <w:r>
        <w:t>N_</w:t>
      </w:r>
      <w:r w:rsidR="00535112">
        <w:t>XXX</w:t>
      </w:r>
      <w:r>
        <w:t>_2802 Miscellaneous</w:t>
      </w:r>
    </w:p>
    <w:tbl>
      <w:tblPr>
        <w:tblStyle w:val="TableGrid"/>
        <w:tblW w:w="9648" w:type="dxa"/>
        <w:tblLook w:val="04A0" w:firstRow="1" w:lastRow="0" w:firstColumn="1" w:lastColumn="0" w:noHBand="0" w:noVBand="1"/>
      </w:tblPr>
      <w:tblGrid>
        <w:gridCol w:w="2628"/>
        <w:gridCol w:w="7020"/>
      </w:tblGrid>
      <w:tr w:rsidR="00731299" w:rsidRPr="00F84397" w14:paraId="54C28E72" w14:textId="77777777" w:rsidTr="00CE3569">
        <w:tc>
          <w:tcPr>
            <w:tcW w:w="2628" w:type="dxa"/>
            <w:tcBorders>
              <w:bottom w:val="single" w:sz="4" w:space="0" w:color="auto"/>
            </w:tcBorders>
            <w:shd w:val="clear" w:color="auto" w:fill="D9D9D9" w:themeFill="background1" w:themeFillShade="D9"/>
          </w:tcPr>
          <w:p w14:paraId="1FF743A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BEB24C6" w14:textId="77777777" w:rsidR="00731299" w:rsidRPr="00F84397" w:rsidRDefault="00731299" w:rsidP="00CE3569">
            <w:pPr>
              <w:rPr>
                <w:rFonts w:asciiTheme="minorHAnsi" w:hAnsiTheme="minorHAnsi"/>
                <w:b/>
                <w:szCs w:val="20"/>
              </w:rPr>
            </w:pPr>
          </w:p>
        </w:tc>
        <w:tc>
          <w:tcPr>
            <w:tcW w:w="7020" w:type="dxa"/>
          </w:tcPr>
          <w:p w14:paraId="36EEA83B" w14:textId="77777777" w:rsidR="00731299" w:rsidRDefault="00731299" w:rsidP="00CE3569">
            <w:pPr>
              <w:rPr>
                <w:rFonts w:asciiTheme="minorHAnsi" w:hAnsiTheme="minorHAnsi"/>
                <w:szCs w:val="20"/>
              </w:rPr>
            </w:pPr>
            <w:r>
              <w:rPr>
                <w:rFonts w:asciiTheme="minorHAnsi" w:hAnsiTheme="minorHAnsi"/>
                <w:szCs w:val="20"/>
              </w:rPr>
              <w:t>These are some miscellaneous test cases that make use of the new core spec additions</w:t>
            </w:r>
          </w:p>
          <w:p w14:paraId="7CB8B346" w14:textId="77777777" w:rsidR="00731299" w:rsidRPr="00F84397" w:rsidRDefault="00731299" w:rsidP="00CE3569">
            <w:pPr>
              <w:rPr>
                <w:rFonts w:asciiTheme="minorHAnsi" w:hAnsiTheme="minorHAnsi"/>
                <w:szCs w:val="20"/>
              </w:rPr>
            </w:pPr>
          </w:p>
        </w:tc>
      </w:tr>
      <w:tr w:rsidR="00731299" w:rsidRPr="00F84397" w14:paraId="16A69AB4" w14:textId="77777777" w:rsidTr="00CE3569">
        <w:trPr>
          <w:trHeight w:val="56"/>
        </w:trPr>
        <w:tc>
          <w:tcPr>
            <w:tcW w:w="2628" w:type="dxa"/>
            <w:shd w:val="clear" w:color="auto" w:fill="D9D9D9" w:themeFill="background1" w:themeFillShade="D9"/>
          </w:tcPr>
          <w:p w14:paraId="46DF9BB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66397E" w14:textId="77777777" w:rsidR="00731299" w:rsidRPr="00F84397" w:rsidRDefault="00731299" w:rsidP="00CE3569">
            <w:pPr>
              <w:rPr>
                <w:rFonts w:asciiTheme="minorHAnsi" w:hAnsiTheme="minorHAnsi"/>
                <w:b/>
                <w:szCs w:val="20"/>
              </w:rPr>
            </w:pPr>
          </w:p>
        </w:tc>
        <w:tc>
          <w:tcPr>
            <w:tcW w:w="7020" w:type="dxa"/>
          </w:tcPr>
          <w:p w14:paraId="6BB8411B"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443CFAC" w14:textId="77777777" w:rsidTr="00CE3569">
        <w:trPr>
          <w:trHeight w:val="56"/>
        </w:trPr>
        <w:tc>
          <w:tcPr>
            <w:tcW w:w="2628" w:type="dxa"/>
            <w:shd w:val="clear" w:color="auto" w:fill="D9D9D9" w:themeFill="background1" w:themeFillShade="D9"/>
          </w:tcPr>
          <w:p w14:paraId="1089A27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B2A761E" w14:textId="77777777" w:rsidR="00731299" w:rsidRPr="00F84397" w:rsidRDefault="00731299" w:rsidP="00CE3569">
            <w:pPr>
              <w:rPr>
                <w:rFonts w:asciiTheme="minorHAnsi" w:hAnsiTheme="minorHAnsi"/>
                <w:b/>
                <w:szCs w:val="20"/>
              </w:rPr>
            </w:pPr>
          </w:p>
        </w:tc>
        <w:tc>
          <w:tcPr>
            <w:tcW w:w="7020" w:type="dxa"/>
          </w:tcPr>
          <w:p w14:paraId="05AFE0DB"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w:t>
            </w:r>
            <w:r>
              <w:rPr>
                <w:rFonts w:asciiTheme="minorHAnsi" w:eastAsiaTheme="minorEastAsia" w:hAnsiTheme="minorHAnsi"/>
                <w:szCs w:val="20"/>
              </w:rPr>
              <w:t xml:space="preserve"> Includes the same name space in both required and recommended extensions</w:t>
            </w:r>
          </w:p>
          <w:p w14:paraId="2C6D54B3" w14:textId="77777777" w:rsidR="005A4786" w:rsidRDefault="005A4786" w:rsidP="00CE3569">
            <w:pPr>
              <w:rPr>
                <w:rFonts w:asciiTheme="minorHAnsi" w:eastAsiaTheme="minorEastAsia" w:hAnsiTheme="minorHAnsi"/>
                <w:szCs w:val="20"/>
              </w:rPr>
            </w:pPr>
          </w:p>
          <w:p w14:paraId="4AA5ACDC" w14:textId="77777777" w:rsidR="005A4786" w:rsidRDefault="005A4786" w:rsidP="00CE3569">
            <w:pPr>
              <w:rPr>
                <w:rFonts w:asciiTheme="minorHAnsi" w:eastAsiaTheme="minorEastAsia" w:hAnsiTheme="minorHAnsi"/>
                <w:szCs w:val="20"/>
              </w:rPr>
            </w:pPr>
            <w:r w:rsidRPr="005A4786">
              <w:rPr>
                <w:rFonts w:asciiTheme="minorHAnsi" w:eastAsiaTheme="minorEastAsia" w:hAnsiTheme="minorHAnsi"/>
                <w:b/>
                <w:bCs/>
                <w:szCs w:val="20"/>
              </w:rPr>
              <w:t>02</w:t>
            </w:r>
            <w:r>
              <w:rPr>
                <w:rFonts w:asciiTheme="minorHAnsi" w:eastAsiaTheme="minorEastAsia" w:hAnsiTheme="minorHAnsi"/>
                <w:szCs w:val="20"/>
              </w:rPr>
              <w:t xml:space="preserve"> – Missing leading slash </w:t>
            </w:r>
            <w:r w:rsidR="007E0E24">
              <w:rPr>
                <w:rFonts w:asciiTheme="minorHAnsi" w:eastAsiaTheme="minorEastAsia" w:hAnsiTheme="minorHAnsi"/>
                <w:szCs w:val="20"/>
              </w:rPr>
              <w:t xml:space="preserve">in </w:t>
            </w:r>
            <w:proofErr w:type="spellStart"/>
            <w:r w:rsidR="007E0E24">
              <w:rPr>
                <w:rFonts w:asciiTheme="minorHAnsi" w:eastAsiaTheme="minorEastAsia" w:hAnsiTheme="minorHAnsi"/>
                <w:szCs w:val="20"/>
              </w:rPr>
              <w:t>Content_Types</w:t>
            </w:r>
            <w:proofErr w:type="spellEnd"/>
            <w:r w:rsidR="007E0E24">
              <w:rPr>
                <w:rFonts w:asciiTheme="minorHAnsi" w:eastAsiaTheme="minorEastAsia" w:hAnsiTheme="minorHAnsi"/>
                <w:szCs w:val="20"/>
              </w:rPr>
              <w:t xml:space="preserve"> Override </w:t>
            </w:r>
            <w:proofErr w:type="spellStart"/>
            <w:r w:rsidR="007E0E24">
              <w:rPr>
                <w:rFonts w:asciiTheme="minorHAnsi" w:eastAsiaTheme="minorEastAsia" w:hAnsiTheme="minorHAnsi"/>
                <w:szCs w:val="20"/>
              </w:rPr>
              <w:t>PartName</w:t>
            </w:r>
            <w:proofErr w:type="spellEnd"/>
            <w:r w:rsidR="007E0E24">
              <w:rPr>
                <w:rFonts w:asciiTheme="minorHAnsi" w:eastAsiaTheme="minorEastAsia" w:hAnsiTheme="minorHAnsi"/>
                <w:szCs w:val="20"/>
              </w:rPr>
              <w:t xml:space="preserve"> attribute path</w:t>
            </w:r>
          </w:p>
          <w:p w14:paraId="770209ED" w14:textId="04CD14DA" w:rsidR="007E0E24" w:rsidRPr="00A35887" w:rsidRDefault="007E0E24" w:rsidP="00CE3569">
            <w:pPr>
              <w:rPr>
                <w:rFonts w:asciiTheme="minorHAnsi" w:eastAsiaTheme="minorEastAsia" w:hAnsiTheme="minorHAnsi"/>
                <w:szCs w:val="20"/>
              </w:rPr>
            </w:pPr>
          </w:p>
        </w:tc>
      </w:tr>
      <w:tr w:rsidR="00731299" w:rsidRPr="00F84397" w14:paraId="1F91F357" w14:textId="77777777" w:rsidTr="00CE3569">
        <w:trPr>
          <w:trHeight w:val="56"/>
        </w:trPr>
        <w:tc>
          <w:tcPr>
            <w:tcW w:w="2628" w:type="dxa"/>
            <w:tcBorders>
              <w:bottom w:val="single" w:sz="4" w:space="0" w:color="auto"/>
            </w:tcBorders>
            <w:shd w:val="clear" w:color="auto" w:fill="D9D9D9" w:themeFill="background1" w:themeFillShade="D9"/>
          </w:tcPr>
          <w:p w14:paraId="5882B5A7"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97F9C0A"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402BDDAA" w14:textId="77777777" w:rsidR="00B768E8" w:rsidRPr="00B768E8" w:rsidRDefault="00AF0868" w:rsidP="00646ADA">
      <w:pPr>
        <w:pStyle w:val="Heading2"/>
        <w:rPr>
          <w:i/>
          <w:iCs/>
        </w:rPr>
      </w:pPr>
      <w:r>
        <w:rPr>
          <w:rFonts w:eastAsia="Verdana" w:cs="Verdana"/>
          <w:sz w:val="28"/>
          <w:szCs w:val="28"/>
        </w:rPr>
        <w:br w:type="page"/>
      </w:r>
    </w:p>
    <w:p w14:paraId="4CED8E6E" w14:textId="264EBEC0" w:rsidR="00B768E8" w:rsidRDefault="00B768E8" w:rsidP="00646ADA">
      <w:pPr>
        <w:pStyle w:val="Heading2"/>
      </w:pPr>
      <w:r>
        <w:rPr>
          <w:i/>
          <w:iCs/>
        </w:rPr>
        <w:lastRenderedPageBreak/>
        <w:t xml:space="preserve"> </w:t>
      </w:r>
      <w:bookmarkStart w:id="85" w:name="_Toc162181005"/>
      <w:r w:rsidRPr="00B768E8">
        <w:t>Boolean</w:t>
      </w:r>
      <w:r>
        <w:t xml:space="preserve"> Extension Test Case Guidelines</w:t>
      </w:r>
      <w:bookmarkEnd w:id="85"/>
    </w:p>
    <w:p w14:paraId="24E1F125" w14:textId="266D9785" w:rsidR="00B768E8" w:rsidRDefault="00B768E8" w:rsidP="00B768E8">
      <w:r>
        <w:t>The following guidelines will be used for implementation of Boolean Extension test cases:</w:t>
      </w:r>
    </w:p>
    <w:p w14:paraId="3FD765C5" w14:textId="56FE97F0" w:rsidR="00C31ACB" w:rsidRDefault="008F1CA1" w:rsidP="008E4E98">
      <w:pPr>
        <w:pStyle w:val="ListParagraph"/>
        <w:numPr>
          <w:ilvl w:val="0"/>
          <w:numId w:val="20"/>
        </w:numPr>
      </w:pPr>
      <w:r>
        <w:rPr>
          <w:rStyle w:val="CommentReference"/>
        </w:rPr>
        <w:t>D</w:t>
      </w:r>
      <w:r w:rsidR="00C31ACB">
        <w:t>emonstrate a union operation</w:t>
      </w:r>
    </w:p>
    <w:p w14:paraId="45681D38" w14:textId="48C4BD9E" w:rsidR="00C31ACB" w:rsidRDefault="00C31ACB" w:rsidP="008E4E98">
      <w:pPr>
        <w:pStyle w:val="ListParagraph"/>
        <w:numPr>
          <w:ilvl w:val="0"/>
          <w:numId w:val="20"/>
        </w:numPr>
      </w:pPr>
      <w:r>
        <w:t>Demonstrate a difference boolean operation</w:t>
      </w:r>
    </w:p>
    <w:p w14:paraId="4635C157" w14:textId="44B7994C" w:rsidR="00C31ACB" w:rsidRDefault="00C31ACB" w:rsidP="008E4E98">
      <w:pPr>
        <w:pStyle w:val="ListParagraph"/>
        <w:numPr>
          <w:ilvl w:val="0"/>
          <w:numId w:val="20"/>
        </w:numPr>
      </w:pPr>
      <w:r>
        <w:t>Demonstrate an intersection boolean operation</w:t>
      </w:r>
    </w:p>
    <w:p w14:paraId="1746F1D6" w14:textId="6CA4E138" w:rsidR="00C31ACB" w:rsidRDefault="00C31ACB" w:rsidP="008E4E98">
      <w:pPr>
        <w:pStyle w:val="ListParagraph"/>
        <w:numPr>
          <w:ilvl w:val="0"/>
          <w:numId w:val="20"/>
        </w:numPr>
      </w:pPr>
      <w:r>
        <w:t>Demonstrate composite boolean operations using union, difference, and intersection</w:t>
      </w:r>
    </w:p>
    <w:p w14:paraId="17B8604F" w14:textId="039CB3A6" w:rsidR="00C31ACB" w:rsidRDefault="00C31ACB" w:rsidP="008E4E98">
      <w:pPr>
        <w:pStyle w:val="ListParagraph"/>
        <w:numPr>
          <w:ilvl w:val="0"/>
          <w:numId w:val="20"/>
        </w:numPr>
      </w:pPr>
      <w:r>
        <w:t>Demonstrate default state of booleanshape operation attribute if not specified</w:t>
      </w:r>
      <w:r w:rsidR="008F1CA1">
        <w:t xml:space="preserve"> </w:t>
      </w:r>
      <w:r>
        <w:t>(Union)</w:t>
      </w:r>
    </w:p>
    <w:p w14:paraId="175367B5" w14:textId="1E9E53D3" w:rsidR="00C31ACB" w:rsidRDefault="00C31ACB" w:rsidP="008E4E98">
      <w:pPr>
        <w:pStyle w:val="ListParagraph"/>
        <w:numPr>
          <w:ilvl w:val="0"/>
          <w:numId w:val="20"/>
        </w:numPr>
      </w:pPr>
      <w:r>
        <w:t>booleanshape with an example of single boolean sub element and an example of multiple boolean sub elements</w:t>
      </w:r>
    </w:p>
    <w:p w14:paraId="75BE3649" w14:textId="6A4F9621" w:rsidR="00C31ACB" w:rsidRDefault="00C31ACB" w:rsidP="008E4E98">
      <w:pPr>
        <w:pStyle w:val="ListParagraph"/>
        <w:numPr>
          <w:ilvl w:val="0"/>
          <w:numId w:val="20"/>
        </w:numPr>
      </w:pPr>
      <w:r>
        <w:t xml:space="preserve">Demonstrate a union operation where the booleanshape objectID reference points to an object containing a </w:t>
      </w:r>
      <w:proofErr w:type="spellStart"/>
      <w:r>
        <w:t>beamlattice</w:t>
      </w:r>
      <w:proofErr w:type="spellEnd"/>
      <w:r>
        <w:t xml:space="preserve"> structure </w:t>
      </w:r>
    </w:p>
    <w:p w14:paraId="1D357CD1" w14:textId="77777777" w:rsidR="00C31ACB" w:rsidRDefault="00C31ACB" w:rsidP="008E4E98">
      <w:pPr>
        <w:pStyle w:val="ListParagraph"/>
        <w:numPr>
          <w:ilvl w:val="0"/>
          <w:numId w:val="20"/>
        </w:numPr>
      </w:pPr>
      <w:r>
        <w:t xml:space="preserve">Requires </w:t>
      </w:r>
      <w:proofErr w:type="spellStart"/>
      <w:r>
        <w:t>Beamlattice</w:t>
      </w:r>
      <w:proofErr w:type="spellEnd"/>
      <w:r>
        <w:t xml:space="preserve"> Extension</w:t>
      </w:r>
    </w:p>
    <w:p w14:paraId="28021FCA" w14:textId="29CDBD5F" w:rsidR="00C31ACB" w:rsidRDefault="00C31ACB" w:rsidP="008E4E98">
      <w:pPr>
        <w:pStyle w:val="ListParagraph"/>
        <w:numPr>
          <w:ilvl w:val="0"/>
          <w:numId w:val="20"/>
        </w:numPr>
      </w:pPr>
      <w:r>
        <w:t xml:space="preserve">Demonstrate a difference boolean operation where the booleanshape objectID reference points to an object containing a </w:t>
      </w:r>
      <w:proofErr w:type="spellStart"/>
      <w:r>
        <w:t>beamlattice</w:t>
      </w:r>
      <w:proofErr w:type="spellEnd"/>
      <w:r>
        <w:t xml:space="preserve"> structure </w:t>
      </w:r>
    </w:p>
    <w:p w14:paraId="748A5542" w14:textId="77777777" w:rsidR="00C31ACB" w:rsidRDefault="00C31ACB" w:rsidP="008E4E98">
      <w:pPr>
        <w:pStyle w:val="ListParagraph"/>
        <w:numPr>
          <w:ilvl w:val="0"/>
          <w:numId w:val="20"/>
        </w:numPr>
      </w:pPr>
      <w:r>
        <w:t xml:space="preserve">Requires </w:t>
      </w:r>
      <w:proofErr w:type="spellStart"/>
      <w:r>
        <w:t>Beamlattice</w:t>
      </w:r>
      <w:proofErr w:type="spellEnd"/>
      <w:r>
        <w:t xml:space="preserve"> Extension</w:t>
      </w:r>
    </w:p>
    <w:p w14:paraId="79F5ACC0" w14:textId="1BF77A64" w:rsidR="00C31ACB" w:rsidRDefault="00C31ACB" w:rsidP="008E4E98">
      <w:pPr>
        <w:pStyle w:val="ListParagraph"/>
        <w:numPr>
          <w:ilvl w:val="0"/>
          <w:numId w:val="20"/>
        </w:numPr>
      </w:pPr>
      <w:r>
        <w:t xml:space="preserve">Demonstrate an intersection boolean operation where the booleanshape objectID reference points to an object containing a </w:t>
      </w:r>
      <w:proofErr w:type="spellStart"/>
      <w:r>
        <w:t>beamlattice</w:t>
      </w:r>
      <w:proofErr w:type="spellEnd"/>
      <w:r>
        <w:t xml:space="preserve"> structure </w:t>
      </w:r>
    </w:p>
    <w:p w14:paraId="60F1319E" w14:textId="77777777" w:rsidR="00C31ACB" w:rsidRDefault="00C31ACB" w:rsidP="008E4E98">
      <w:pPr>
        <w:pStyle w:val="ListParagraph"/>
        <w:numPr>
          <w:ilvl w:val="0"/>
          <w:numId w:val="20"/>
        </w:numPr>
      </w:pPr>
      <w:r>
        <w:t xml:space="preserve">Requires </w:t>
      </w:r>
      <w:proofErr w:type="spellStart"/>
      <w:r>
        <w:t>Beamlattice</w:t>
      </w:r>
      <w:proofErr w:type="spellEnd"/>
      <w:r>
        <w:t xml:space="preserve"> Extension</w:t>
      </w:r>
    </w:p>
    <w:p w14:paraId="20095B95" w14:textId="1CD813E8" w:rsidR="00C31ACB" w:rsidRDefault="00C31ACB" w:rsidP="008E4E98">
      <w:pPr>
        <w:pStyle w:val="ListParagraph"/>
        <w:numPr>
          <w:ilvl w:val="0"/>
          <w:numId w:val="20"/>
        </w:numPr>
      </w:pPr>
      <w:r>
        <w:t>Multiple Object Interactions – Have the same primary object operated on by multiple boolean objects. Repeat for union, intersection, and difference.</w:t>
      </w:r>
    </w:p>
    <w:p w14:paraId="555A84BC" w14:textId="220B2D29" w:rsidR="00B768E8" w:rsidRDefault="00B768E8" w:rsidP="00765B58">
      <w:pPr>
        <w:pStyle w:val="ListParagraph"/>
      </w:pPr>
    </w:p>
    <w:p w14:paraId="3FB88563" w14:textId="77777777" w:rsidR="00B768E8" w:rsidRPr="00B768E8" w:rsidRDefault="00B768E8" w:rsidP="00B768E8"/>
    <w:p w14:paraId="2F212EF3" w14:textId="77777777" w:rsidR="00B768E8" w:rsidRDefault="00B768E8">
      <w:pPr>
        <w:rPr>
          <w:rFonts w:eastAsia="Verdana" w:cs="Verdana"/>
          <w:b/>
          <w:bCs/>
          <w:color w:val="365F91" w:themeColor="accent1" w:themeShade="BF"/>
          <w:sz w:val="28"/>
          <w:szCs w:val="28"/>
        </w:rPr>
      </w:pPr>
      <w:r>
        <w:rPr>
          <w:rFonts w:eastAsia="Verdana" w:cs="Verdana"/>
          <w:sz w:val="28"/>
          <w:szCs w:val="28"/>
        </w:rPr>
        <w:br w:type="page"/>
      </w:r>
    </w:p>
    <w:p w14:paraId="3B338641" w14:textId="1E2290FE" w:rsidR="00646ADA" w:rsidRDefault="00646ADA" w:rsidP="00646ADA">
      <w:pPr>
        <w:pStyle w:val="Heading2"/>
        <w:rPr>
          <w:i/>
          <w:iCs/>
        </w:rPr>
      </w:pPr>
      <w:r>
        <w:rPr>
          <w:rFonts w:eastAsia="Verdana" w:cs="Verdana"/>
          <w:sz w:val="28"/>
          <w:szCs w:val="28"/>
        </w:rPr>
        <w:lastRenderedPageBreak/>
        <w:t xml:space="preserve"> </w:t>
      </w:r>
      <w:bookmarkStart w:id="86" w:name="_Toc162181006"/>
      <w:r>
        <w:t>Positive Boolean Extension Test Cases</w:t>
      </w:r>
      <w:bookmarkEnd w:id="86"/>
      <w:r>
        <w:t xml:space="preserve"> </w:t>
      </w:r>
    </w:p>
    <w:p w14:paraId="5F280CC1" w14:textId="43F9D1FA" w:rsidR="00A41826" w:rsidRDefault="00A41826" w:rsidP="00A41826">
      <w:pPr>
        <w:pStyle w:val="Heading3"/>
      </w:pPr>
      <w:r>
        <w:t xml:space="preserve">P_OPX_3000_XX </w:t>
      </w:r>
      <w:r w:rsidRPr="00A41826">
        <w:t>Basic Boolean Operation’s Functionality</w:t>
      </w:r>
    </w:p>
    <w:tbl>
      <w:tblPr>
        <w:tblStyle w:val="TableGrid"/>
        <w:tblW w:w="0" w:type="auto"/>
        <w:tblLook w:val="04A0" w:firstRow="1" w:lastRow="0" w:firstColumn="1" w:lastColumn="0" w:noHBand="0" w:noVBand="1"/>
      </w:tblPr>
      <w:tblGrid>
        <w:gridCol w:w="2569"/>
        <w:gridCol w:w="6781"/>
      </w:tblGrid>
      <w:tr w:rsidR="00A41826" w:rsidRPr="00BF6411" w14:paraId="1FBF9C98" w14:textId="77777777" w:rsidTr="00304227">
        <w:tc>
          <w:tcPr>
            <w:tcW w:w="2569" w:type="dxa"/>
            <w:tcBorders>
              <w:bottom w:val="single" w:sz="4" w:space="0" w:color="auto"/>
            </w:tcBorders>
            <w:shd w:val="clear" w:color="auto" w:fill="D9D9D9" w:themeFill="background1" w:themeFillShade="D9"/>
          </w:tcPr>
          <w:p w14:paraId="1E7E22B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68061E04" w14:textId="77777777" w:rsidR="00A41826" w:rsidRPr="00BF6411" w:rsidRDefault="00A41826" w:rsidP="00304227">
            <w:pPr>
              <w:rPr>
                <w:rFonts w:asciiTheme="minorHAnsi" w:hAnsiTheme="minorHAnsi"/>
              </w:rPr>
            </w:pPr>
          </w:p>
        </w:tc>
        <w:tc>
          <w:tcPr>
            <w:tcW w:w="6781" w:type="dxa"/>
          </w:tcPr>
          <w:p w14:paraId="0641A766" w14:textId="4DB6E704" w:rsidR="00A41826" w:rsidRPr="00BF6411" w:rsidRDefault="0030458A" w:rsidP="00304227">
            <w:pPr>
              <w:rPr>
                <w:rFonts w:asciiTheme="minorHAnsi" w:hAnsiTheme="minorHAnsi"/>
              </w:rPr>
            </w:pPr>
            <w:r w:rsidRPr="0030458A">
              <w:rPr>
                <w:rFonts w:asciiTheme="minorHAnsi" w:hAnsiTheme="minorHAnsi"/>
              </w:rPr>
              <w:t xml:space="preserve">Basic Boolean Operation’s Functionality </w:t>
            </w:r>
          </w:p>
        </w:tc>
      </w:tr>
      <w:tr w:rsidR="00A41826" w:rsidRPr="00BF6411" w14:paraId="5578F8DB" w14:textId="77777777" w:rsidTr="00304227">
        <w:tc>
          <w:tcPr>
            <w:tcW w:w="2569" w:type="dxa"/>
            <w:shd w:val="clear" w:color="auto" w:fill="D9D9D9" w:themeFill="background1" w:themeFillShade="D9"/>
          </w:tcPr>
          <w:p w14:paraId="14E730F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044E1A9F" w14:textId="77777777" w:rsidR="00A41826" w:rsidRPr="00BF6411" w:rsidRDefault="00A41826" w:rsidP="00304227">
            <w:pPr>
              <w:rPr>
                <w:rFonts w:asciiTheme="minorHAnsi" w:hAnsiTheme="minorHAnsi"/>
              </w:rPr>
            </w:pPr>
          </w:p>
        </w:tc>
        <w:tc>
          <w:tcPr>
            <w:tcW w:w="6781" w:type="dxa"/>
          </w:tcPr>
          <w:p w14:paraId="436003A7" w14:textId="2415B5A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sidR="009B0676">
              <w:rPr>
                <w:rFonts w:asciiTheme="minorHAnsi" w:eastAsia="Verdana" w:hAnsiTheme="minorHAnsi" w:cs="Verdana"/>
              </w:rPr>
              <w:t>10</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0AE458B" w14:textId="77777777" w:rsidTr="00304227">
        <w:tc>
          <w:tcPr>
            <w:tcW w:w="2569" w:type="dxa"/>
            <w:shd w:val="clear" w:color="auto" w:fill="D9D9D9" w:themeFill="background1" w:themeFillShade="D9"/>
          </w:tcPr>
          <w:p w14:paraId="1CEFC59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57B4DFA" w14:textId="77777777" w:rsidR="00A41826" w:rsidRPr="00BF6411" w:rsidRDefault="00A41826" w:rsidP="00304227">
            <w:pPr>
              <w:rPr>
                <w:rFonts w:asciiTheme="minorHAnsi" w:hAnsiTheme="minorHAnsi"/>
              </w:rPr>
            </w:pPr>
          </w:p>
        </w:tc>
        <w:tc>
          <w:tcPr>
            <w:tcW w:w="6781" w:type="dxa"/>
          </w:tcPr>
          <w:p w14:paraId="566B44CA" w14:textId="4623C53D" w:rsidR="00A41826" w:rsidRPr="003D6634" w:rsidRDefault="00A41826" w:rsidP="000D4BB2">
            <w:pPr>
              <w:ind w:left="720" w:hanging="720"/>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w:t>
            </w:r>
          </w:p>
          <w:p w14:paraId="6C3AD278" w14:textId="77777777" w:rsidR="00A41826" w:rsidRPr="003D6634" w:rsidRDefault="00A41826" w:rsidP="00304227">
            <w:pPr>
              <w:rPr>
                <w:rFonts w:asciiTheme="minorHAnsi" w:eastAsia="Calibri" w:hAnsiTheme="minorHAnsi" w:cstheme="minorHAnsi"/>
              </w:rPr>
            </w:pPr>
          </w:p>
          <w:p w14:paraId="093E28CA" w14:textId="684FFA75" w:rsidR="00A41826" w:rsidRPr="003D6634" w:rsidRDefault="00A41826" w:rsidP="00A41826">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a difference boolean operation</w:t>
            </w:r>
          </w:p>
          <w:p w14:paraId="23BC56B9" w14:textId="77777777" w:rsidR="00A41826" w:rsidRDefault="00A41826" w:rsidP="00304227">
            <w:pPr>
              <w:rPr>
                <w:rFonts w:asciiTheme="minorHAnsi" w:eastAsia="Calibri" w:hAnsiTheme="minorHAnsi" w:cs="Calibri"/>
              </w:rPr>
            </w:pPr>
          </w:p>
          <w:p w14:paraId="52E61E2A" w14:textId="7279DAA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w:t>
            </w:r>
          </w:p>
          <w:p w14:paraId="67F591C5" w14:textId="77777777" w:rsidR="00A41826" w:rsidRDefault="00A41826" w:rsidP="00304227">
            <w:pPr>
              <w:rPr>
                <w:rFonts w:asciiTheme="minorHAnsi" w:eastAsia="Calibri" w:hAnsiTheme="minorHAnsi" w:cs="Calibri"/>
              </w:rPr>
            </w:pPr>
          </w:p>
          <w:p w14:paraId="55BAF9B0" w14:textId="09476FAF"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composite boolean operations using union, difference, and intersection</w:t>
            </w:r>
          </w:p>
          <w:p w14:paraId="24651A9F" w14:textId="77777777" w:rsidR="00A41826" w:rsidRDefault="00A41826" w:rsidP="00304227">
            <w:pPr>
              <w:rPr>
                <w:rFonts w:asciiTheme="minorHAnsi" w:eastAsia="Calibri" w:hAnsiTheme="minorHAnsi" w:cs="Calibri"/>
              </w:rPr>
            </w:pPr>
          </w:p>
          <w:p w14:paraId="729CA302" w14:textId="59E19173"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default state of booleanshape operation attribute if not specified (Union)</w:t>
            </w:r>
          </w:p>
          <w:p w14:paraId="6ACDC21C" w14:textId="77777777" w:rsidR="00A41826" w:rsidRDefault="00A41826" w:rsidP="00304227">
            <w:pPr>
              <w:rPr>
                <w:rFonts w:asciiTheme="minorHAnsi" w:eastAsia="Calibri" w:hAnsiTheme="minorHAnsi" w:cs="Calibri"/>
              </w:rPr>
            </w:pPr>
          </w:p>
          <w:p w14:paraId="4723033D" w14:textId="6A7E73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with an example of single boolean sub element and an example of multiple boolean sub elements</w:t>
            </w:r>
          </w:p>
          <w:p w14:paraId="2313BC14" w14:textId="77777777" w:rsidR="00A41826" w:rsidRDefault="00A41826" w:rsidP="00304227">
            <w:pPr>
              <w:rPr>
                <w:rFonts w:asciiTheme="minorHAnsi" w:eastAsia="Calibri" w:hAnsiTheme="minorHAnsi" w:cs="Calibri"/>
              </w:rPr>
            </w:pPr>
          </w:p>
          <w:p w14:paraId="355D717A" w14:textId="76C1368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7</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 union operation where the booleanshape objectID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p>
          <w:p w14:paraId="24A3A77F" w14:textId="77777777" w:rsidR="00A41826" w:rsidRDefault="00A41826" w:rsidP="00304227">
            <w:pPr>
              <w:rPr>
                <w:rFonts w:asciiTheme="minorHAnsi" w:eastAsia="Calibri" w:hAnsiTheme="minorHAnsi" w:cs="Calibri"/>
              </w:rPr>
            </w:pPr>
          </w:p>
          <w:p w14:paraId="26CB5212" w14:textId="7CA125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8</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 difference boolean operation where the booleanshape objectID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r w:rsidR="000D4BB2">
              <w:rPr>
                <w:rFonts w:asciiTheme="minorHAnsi" w:eastAsia="Calibri" w:hAnsiTheme="minorHAnsi" w:cstheme="minorHAnsi"/>
              </w:rPr>
              <w:t>.</w:t>
            </w:r>
          </w:p>
          <w:p w14:paraId="46F1014A" w14:textId="77777777" w:rsidR="00A41826" w:rsidRDefault="00A41826" w:rsidP="00304227">
            <w:pPr>
              <w:rPr>
                <w:rFonts w:asciiTheme="minorHAnsi" w:eastAsia="Calibri" w:hAnsiTheme="minorHAnsi" w:cs="Calibri"/>
              </w:rPr>
            </w:pPr>
          </w:p>
          <w:p w14:paraId="67A373F9" w14:textId="3BE1B139"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9</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an intersection boolean operation where the booleanshape objectID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p>
          <w:p w14:paraId="79D125C8" w14:textId="77777777" w:rsidR="00A41826" w:rsidRDefault="00A41826" w:rsidP="00304227">
            <w:pPr>
              <w:rPr>
                <w:rFonts w:asciiTheme="minorHAnsi" w:eastAsia="Calibri" w:hAnsiTheme="minorHAnsi" w:cs="Calibri"/>
              </w:rPr>
            </w:pPr>
          </w:p>
          <w:p w14:paraId="31314C0E" w14:textId="35B131E4" w:rsidR="00A41826" w:rsidRPr="003D6634" w:rsidRDefault="00A41826" w:rsidP="00A41826">
            <w:pPr>
              <w:rPr>
                <w:rFonts w:asciiTheme="minorHAnsi" w:eastAsia="Calibri" w:hAnsiTheme="minorHAnsi" w:cstheme="minorHAnsi"/>
              </w:rPr>
            </w:pPr>
            <w:r w:rsidRPr="009B0676">
              <w:rPr>
                <w:rFonts w:asciiTheme="minorHAnsi" w:eastAsia="Calibri" w:hAnsiTheme="minorHAnsi" w:cstheme="minorHAnsi"/>
                <w:b/>
                <w:bCs/>
              </w:rPr>
              <w:t>10</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Multiple Object Interactions – Have the same primary object operated on by multiple boolean objects. Repeat for union, intersection, and difference.</w:t>
            </w:r>
          </w:p>
          <w:p w14:paraId="4895AD97" w14:textId="77777777" w:rsidR="00A41826" w:rsidRDefault="00A41826" w:rsidP="00304227">
            <w:pPr>
              <w:rPr>
                <w:rFonts w:asciiTheme="minorHAnsi" w:eastAsia="Calibri" w:hAnsiTheme="minorHAnsi" w:cs="Calibri"/>
              </w:rPr>
            </w:pPr>
          </w:p>
          <w:p w14:paraId="0B57C1B0" w14:textId="77777777" w:rsidR="00A41826" w:rsidRPr="00BF6411" w:rsidRDefault="00A41826" w:rsidP="00304227">
            <w:pPr>
              <w:rPr>
                <w:rFonts w:asciiTheme="minorHAnsi" w:hAnsiTheme="minorHAnsi"/>
              </w:rPr>
            </w:pPr>
          </w:p>
        </w:tc>
      </w:tr>
      <w:tr w:rsidR="00A41826" w:rsidRPr="00BF6411" w14:paraId="30D556ED" w14:textId="77777777" w:rsidTr="00304227">
        <w:tc>
          <w:tcPr>
            <w:tcW w:w="2569" w:type="dxa"/>
            <w:tcBorders>
              <w:bottom w:val="single" w:sz="4" w:space="0" w:color="auto"/>
            </w:tcBorders>
            <w:shd w:val="clear" w:color="auto" w:fill="D9D9D9" w:themeFill="background1" w:themeFillShade="D9"/>
          </w:tcPr>
          <w:p w14:paraId="78AEBFB5"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FD7744" w14:textId="77777777" w:rsidR="00A41826" w:rsidRPr="00285823" w:rsidRDefault="00A41826" w:rsidP="00304227">
            <w:pPr>
              <w:rPr>
                <w:rFonts w:asciiTheme="minorHAnsi" w:eastAsia="Calibri" w:hAnsiTheme="minorHAnsi" w:cs="Calibri"/>
                <w:b/>
              </w:rPr>
            </w:pPr>
          </w:p>
        </w:tc>
      </w:tr>
    </w:tbl>
    <w:p w14:paraId="0374992B" w14:textId="761169F0" w:rsidR="00A41826" w:rsidRDefault="00A41826" w:rsidP="00A41826">
      <w:pPr>
        <w:pStyle w:val="Heading3"/>
      </w:pPr>
      <w:r>
        <w:t xml:space="preserve">P_OPX_3002_XX </w:t>
      </w:r>
      <w:r w:rsidRPr="00A41826">
        <w:t>Model Location</w:t>
      </w:r>
    </w:p>
    <w:tbl>
      <w:tblPr>
        <w:tblStyle w:val="TableGrid"/>
        <w:tblW w:w="0" w:type="auto"/>
        <w:tblLook w:val="04A0" w:firstRow="1" w:lastRow="0" w:firstColumn="1" w:lastColumn="0" w:noHBand="0" w:noVBand="1"/>
      </w:tblPr>
      <w:tblGrid>
        <w:gridCol w:w="2569"/>
        <w:gridCol w:w="6781"/>
      </w:tblGrid>
      <w:tr w:rsidR="00A41826" w:rsidRPr="00BF6411" w14:paraId="292CE6A8" w14:textId="77777777" w:rsidTr="00304227">
        <w:tc>
          <w:tcPr>
            <w:tcW w:w="2569" w:type="dxa"/>
            <w:tcBorders>
              <w:bottom w:val="single" w:sz="4" w:space="0" w:color="auto"/>
            </w:tcBorders>
            <w:shd w:val="clear" w:color="auto" w:fill="D9D9D9" w:themeFill="background1" w:themeFillShade="D9"/>
          </w:tcPr>
          <w:p w14:paraId="2B24BCA5"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3B65DE5B" w14:textId="77777777" w:rsidR="00A41826" w:rsidRPr="00BF6411" w:rsidRDefault="00A41826" w:rsidP="00304227">
            <w:pPr>
              <w:rPr>
                <w:rFonts w:asciiTheme="minorHAnsi" w:hAnsiTheme="minorHAnsi"/>
              </w:rPr>
            </w:pPr>
          </w:p>
        </w:tc>
        <w:tc>
          <w:tcPr>
            <w:tcW w:w="6781" w:type="dxa"/>
          </w:tcPr>
          <w:p w14:paraId="5E060CFB" w14:textId="5A7AD3D2" w:rsidR="00A41826" w:rsidRPr="00BF6411" w:rsidRDefault="0030458A" w:rsidP="00304227">
            <w:pPr>
              <w:rPr>
                <w:rFonts w:asciiTheme="minorHAnsi" w:hAnsiTheme="minorHAnsi"/>
              </w:rPr>
            </w:pPr>
            <w:r w:rsidRPr="0030458A">
              <w:rPr>
                <w:rFonts w:asciiTheme="minorHAnsi" w:hAnsiTheme="minorHAnsi"/>
              </w:rPr>
              <w:t xml:space="preserve">Transforms and Model Location </w:t>
            </w:r>
          </w:p>
        </w:tc>
      </w:tr>
      <w:tr w:rsidR="00A41826" w:rsidRPr="00BF6411" w14:paraId="03306B47" w14:textId="77777777" w:rsidTr="00304227">
        <w:tc>
          <w:tcPr>
            <w:tcW w:w="2569" w:type="dxa"/>
            <w:shd w:val="clear" w:color="auto" w:fill="D9D9D9" w:themeFill="background1" w:themeFillShade="D9"/>
          </w:tcPr>
          <w:p w14:paraId="3A997CF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2D5C09F1" w14:textId="77777777" w:rsidR="00A41826" w:rsidRPr="00BF6411" w:rsidRDefault="00A41826" w:rsidP="00304227">
            <w:pPr>
              <w:rPr>
                <w:rFonts w:asciiTheme="minorHAnsi" w:hAnsiTheme="minorHAnsi"/>
              </w:rPr>
            </w:pPr>
          </w:p>
        </w:tc>
        <w:tc>
          <w:tcPr>
            <w:tcW w:w="6781" w:type="dxa"/>
          </w:tcPr>
          <w:p w14:paraId="3EF61FD8" w14:textId="5936CF5F"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2A4F405" w14:textId="77777777" w:rsidTr="00304227">
        <w:tc>
          <w:tcPr>
            <w:tcW w:w="2569" w:type="dxa"/>
            <w:shd w:val="clear" w:color="auto" w:fill="D9D9D9" w:themeFill="background1" w:themeFillShade="D9"/>
          </w:tcPr>
          <w:p w14:paraId="7390330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7E032C4C" w14:textId="77777777" w:rsidR="00A41826" w:rsidRPr="00BF6411" w:rsidRDefault="00A41826" w:rsidP="00304227">
            <w:pPr>
              <w:rPr>
                <w:rFonts w:asciiTheme="minorHAnsi" w:hAnsiTheme="minorHAnsi"/>
              </w:rPr>
            </w:pPr>
          </w:p>
        </w:tc>
        <w:tc>
          <w:tcPr>
            <w:tcW w:w="6781" w:type="dxa"/>
          </w:tcPr>
          <w:p w14:paraId="5AC767C1" w14:textId="79A9931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Root model Boolean operations with all objectid refences directed at objects within the same root model</w:t>
            </w:r>
          </w:p>
          <w:p w14:paraId="2EE4329A" w14:textId="77777777" w:rsidR="00A41826" w:rsidRPr="003D6634" w:rsidRDefault="00A41826" w:rsidP="00304227">
            <w:pPr>
              <w:rPr>
                <w:rFonts w:asciiTheme="minorHAnsi" w:eastAsia="Calibri" w:hAnsiTheme="minorHAnsi" w:cstheme="minorHAnsi"/>
              </w:rPr>
            </w:pPr>
          </w:p>
          <w:p w14:paraId="03760F79" w14:textId="24CBB4F7"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Boolean operations with all objectid refences directed at objects contained in non-root models  </w:t>
            </w:r>
          </w:p>
          <w:p w14:paraId="633C3A0B" w14:textId="77777777" w:rsidR="00A41826" w:rsidRDefault="00A41826" w:rsidP="00304227">
            <w:pPr>
              <w:rPr>
                <w:rFonts w:asciiTheme="minorHAnsi" w:eastAsia="Calibri" w:hAnsiTheme="minorHAnsi" w:cs="Calibri"/>
              </w:rPr>
            </w:pPr>
          </w:p>
          <w:p w14:paraId="5C379ADD" w14:textId="4F10BA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Non-root model Boolean operations with all objectid refences directed at objects within the same root model</w:t>
            </w:r>
          </w:p>
          <w:p w14:paraId="188BB4D4" w14:textId="77777777" w:rsidR="00A41826" w:rsidRPr="00BF6411" w:rsidRDefault="00A41826" w:rsidP="00304227">
            <w:pPr>
              <w:rPr>
                <w:rFonts w:asciiTheme="minorHAnsi" w:hAnsiTheme="minorHAnsi"/>
              </w:rPr>
            </w:pPr>
          </w:p>
        </w:tc>
      </w:tr>
      <w:tr w:rsidR="00A41826" w:rsidRPr="00BF6411" w14:paraId="1F1C59BB" w14:textId="77777777" w:rsidTr="00304227">
        <w:tc>
          <w:tcPr>
            <w:tcW w:w="2569" w:type="dxa"/>
            <w:tcBorders>
              <w:bottom w:val="single" w:sz="4" w:space="0" w:color="auto"/>
            </w:tcBorders>
            <w:shd w:val="clear" w:color="auto" w:fill="D9D9D9" w:themeFill="background1" w:themeFillShade="D9"/>
          </w:tcPr>
          <w:p w14:paraId="4D3236D6"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E9379" w14:textId="77777777" w:rsidR="00A41826" w:rsidRPr="00285823" w:rsidRDefault="00A41826" w:rsidP="00304227">
            <w:pPr>
              <w:rPr>
                <w:rFonts w:asciiTheme="minorHAnsi" w:eastAsia="Calibri" w:hAnsiTheme="minorHAnsi" w:cs="Calibri"/>
                <w:b/>
              </w:rPr>
            </w:pPr>
          </w:p>
        </w:tc>
      </w:tr>
    </w:tbl>
    <w:p w14:paraId="1DAB2D6F" w14:textId="75254A1B" w:rsidR="00A41826" w:rsidRDefault="00A41826" w:rsidP="00A41826">
      <w:pPr>
        <w:pStyle w:val="Heading3"/>
      </w:pPr>
      <w:r>
        <w:lastRenderedPageBreak/>
        <w:t xml:space="preserve">P_OPX_3004_XX </w:t>
      </w:r>
      <w:r w:rsidRPr="00A41826">
        <w:t>Transforms</w:t>
      </w:r>
    </w:p>
    <w:tbl>
      <w:tblPr>
        <w:tblStyle w:val="TableGrid"/>
        <w:tblW w:w="0" w:type="auto"/>
        <w:tblLook w:val="04A0" w:firstRow="1" w:lastRow="0" w:firstColumn="1" w:lastColumn="0" w:noHBand="0" w:noVBand="1"/>
      </w:tblPr>
      <w:tblGrid>
        <w:gridCol w:w="2569"/>
        <w:gridCol w:w="6781"/>
      </w:tblGrid>
      <w:tr w:rsidR="00A41826" w:rsidRPr="00BF6411" w14:paraId="7D0B9B7A" w14:textId="77777777" w:rsidTr="00304227">
        <w:tc>
          <w:tcPr>
            <w:tcW w:w="2569" w:type="dxa"/>
            <w:tcBorders>
              <w:bottom w:val="single" w:sz="4" w:space="0" w:color="auto"/>
            </w:tcBorders>
            <w:shd w:val="clear" w:color="auto" w:fill="D9D9D9" w:themeFill="background1" w:themeFillShade="D9"/>
          </w:tcPr>
          <w:p w14:paraId="4AFAAE4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0DFCA10E" w14:textId="77777777" w:rsidR="00A41826" w:rsidRPr="00BF6411" w:rsidRDefault="00A41826" w:rsidP="00304227">
            <w:pPr>
              <w:rPr>
                <w:rFonts w:asciiTheme="minorHAnsi" w:hAnsiTheme="minorHAnsi"/>
              </w:rPr>
            </w:pPr>
          </w:p>
        </w:tc>
        <w:tc>
          <w:tcPr>
            <w:tcW w:w="6781" w:type="dxa"/>
          </w:tcPr>
          <w:p w14:paraId="3D839C2F" w14:textId="0894B739" w:rsidR="00A41826" w:rsidRPr="00BF6411" w:rsidRDefault="0030458A" w:rsidP="00304227">
            <w:pPr>
              <w:rPr>
                <w:rFonts w:asciiTheme="minorHAnsi" w:hAnsiTheme="minorHAnsi"/>
              </w:rPr>
            </w:pPr>
            <w:r w:rsidRPr="0030458A">
              <w:rPr>
                <w:rFonts w:asciiTheme="minorHAnsi" w:hAnsiTheme="minorHAnsi"/>
              </w:rPr>
              <w:t xml:space="preserve">Transforms </w:t>
            </w:r>
          </w:p>
        </w:tc>
      </w:tr>
      <w:tr w:rsidR="00A41826" w:rsidRPr="00BF6411" w14:paraId="7530CCCE" w14:textId="77777777" w:rsidTr="00304227">
        <w:tc>
          <w:tcPr>
            <w:tcW w:w="2569" w:type="dxa"/>
            <w:shd w:val="clear" w:color="auto" w:fill="D9D9D9" w:themeFill="background1" w:themeFillShade="D9"/>
          </w:tcPr>
          <w:p w14:paraId="4158807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B446941" w14:textId="77777777" w:rsidR="00A41826" w:rsidRPr="00BF6411" w:rsidRDefault="00A41826" w:rsidP="00304227">
            <w:pPr>
              <w:rPr>
                <w:rFonts w:asciiTheme="minorHAnsi" w:hAnsiTheme="minorHAnsi"/>
              </w:rPr>
            </w:pPr>
          </w:p>
        </w:tc>
        <w:tc>
          <w:tcPr>
            <w:tcW w:w="6781" w:type="dxa"/>
          </w:tcPr>
          <w:p w14:paraId="0A86ECA3" w14:textId="6D83CE3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16255DD2" w14:textId="77777777" w:rsidTr="00304227">
        <w:tc>
          <w:tcPr>
            <w:tcW w:w="2569" w:type="dxa"/>
            <w:shd w:val="clear" w:color="auto" w:fill="D9D9D9" w:themeFill="background1" w:themeFillShade="D9"/>
          </w:tcPr>
          <w:p w14:paraId="6C2DDF6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6DFD02D" w14:textId="77777777" w:rsidR="00A41826" w:rsidRPr="00BF6411" w:rsidRDefault="00A41826" w:rsidP="00304227">
            <w:pPr>
              <w:rPr>
                <w:rFonts w:asciiTheme="minorHAnsi" w:hAnsiTheme="minorHAnsi"/>
              </w:rPr>
            </w:pPr>
          </w:p>
        </w:tc>
        <w:tc>
          <w:tcPr>
            <w:tcW w:w="6781" w:type="dxa"/>
          </w:tcPr>
          <w:p w14:paraId="434227E3" w14:textId="4D2C3C86"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transforms are used for both the booleanshape and boolean sub elements</w:t>
            </w:r>
          </w:p>
          <w:p w14:paraId="5C010BA0" w14:textId="77777777" w:rsidR="00A41826" w:rsidRPr="003D6634" w:rsidRDefault="00A41826" w:rsidP="00304227">
            <w:pPr>
              <w:rPr>
                <w:rFonts w:asciiTheme="minorHAnsi" w:eastAsia="Calibri" w:hAnsiTheme="minorHAnsi" w:cstheme="minorHAnsi"/>
              </w:rPr>
            </w:pPr>
          </w:p>
          <w:p w14:paraId="2F27E300" w14:textId="7B46B18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Boolean operations where no transforms are used for both the booleanshape and boolean sub elements</w:t>
            </w:r>
          </w:p>
          <w:p w14:paraId="67382499" w14:textId="77777777" w:rsidR="00A41826" w:rsidRDefault="00A41826" w:rsidP="00304227">
            <w:pPr>
              <w:rPr>
                <w:rFonts w:asciiTheme="minorHAnsi" w:hAnsiTheme="minorHAnsi" w:cstheme="minorHAnsi"/>
              </w:rPr>
            </w:pPr>
          </w:p>
          <w:p w14:paraId="231E1DFB" w14:textId="48DE34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sidR="000D4BB2">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booleanshape transforms are used to create a composite object involving union, difference, and intersection operations. Include scaling and rotational transforms</w:t>
            </w:r>
          </w:p>
          <w:p w14:paraId="22293D37" w14:textId="77777777" w:rsidR="00A41826" w:rsidRPr="003D6634" w:rsidRDefault="00A41826" w:rsidP="00304227">
            <w:pPr>
              <w:rPr>
                <w:rFonts w:asciiTheme="minorHAnsi" w:eastAsia="Calibri" w:hAnsiTheme="minorHAnsi" w:cstheme="minorHAnsi"/>
              </w:rPr>
            </w:pPr>
          </w:p>
          <w:p w14:paraId="283C43BA" w14:textId="77777777" w:rsidR="00A41826" w:rsidRDefault="00A41826" w:rsidP="00304227">
            <w:pPr>
              <w:rPr>
                <w:rFonts w:asciiTheme="minorHAnsi" w:eastAsia="Calibri" w:hAnsiTheme="minorHAnsi" w:cs="Calibri"/>
              </w:rPr>
            </w:pPr>
          </w:p>
          <w:p w14:paraId="2AFF1069" w14:textId="77777777" w:rsidR="00A41826" w:rsidRPr="00BF6411" w:rsidRDefault="00A41826" w:rsidP="00304227">
            <w:pPr>
              <w:rPr>
                <w:rFonts w:asciiTheme="minorHAnsi" w:hAnsiTheme="minorHAnsi"/>
              </w:rPr>
            </w:pPr>
          </w:p>
        </w:tc>
      </w:tr>
      <w:tr w:rsidR="00A41826" w:rsidRPr="00BF6411" w14:paraId="73CAF36B" w14:textId="77777777" w:rsidTr="00304227">
        <w:tc>
          <w:tcPr>
            <w:tcW w:w="2569" w:type="dxa"/>
            <w:tcBorders>
              <w:bottom w:val="single" w:sz="4" w:space="0" w:color="auto"/>
            </w:tcBorders>
            <w:shd w:val="clear" w:color="auto" w:fill="D9D9D9" w:themeFill="background1" w:themeFillShade="D9"/>
          </w:tcPr>
          <w:p w14:paraId="328CF45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48595A6" w14:textId="77777777" w:rsidR="00A41826" w:rsidRPr="00285823" w:rsidRDefault="00A41826" w:rsidP="00304227">
            <w:pPr>
              <w:rPr>
                <w:rFonts w:asciiTheme="minorHAnsi" w:eastAsia="Calibri" w:hAnsiTheme="minorHAnsi" w:cs="Calibri"/>
                <w:b/>
              </w:rPr>
            </w:pPr>
          </w:p>
        </w:tc>
      </w:tr>
    </w:tbl>
    <w:p w14:paraId="4BE94236" w14:textId="26428FE5" w:rsidR="00A41826" w:rsidRDefault="00A41826" w:rsidP="00A41826">
      <w:pPr>
        <w:pStyle w:val="Heading3"/>
      </w:pPr>
      <w:r>
        <w:t xml:space="preserve">P_OPX_3006_XX </w:t>
      </w:r>
      <w:r w:rsidRPr="00E32A9A">
        <w:t>Other Boolean Operation Scenarios</w:t>
      </w:r>
    </w:p>
    <w:tbl>
      <w:tblPr>
        <w:tblStyle w:val="TableGrid"/>
        <w:tblW w:w="0" w:type="auto"/>
        <w:tblLook w:val="04A0" w:firstRow="1" w:lastRow="0" w:firstColumn="1" w:lastColumn="0" w:noHBand="0" w:noVBand="1"/>
      </w:tblPr>
      <w:tblGrid>
        <w:gridCol w:w="2569"/>
        <w:gridCol w:w="6781"/>
      </w:tblGrid>
      <w:tr w:rsidR="00A41826" w:rsidRPr="00BF6411" w14:paraId="766E5FA3" w14:textId="77777777" w:rsidTr="00304227">
        <w:tc>
          <w:tcPr>
            <w:tcW w:w="2569" w:type="dxa"/>
            <w:tcBorders>
              <w:bottom w:val="single" w:sz="4" w:space="0" w:color="auto"/>
            </w:tcBorders>
            <w:shd w:val="clear" w:color="auto" w:fill="D9D9D9" w:themeFill="background1" w:themeFillShade="D9"/>
          </w:tcPr>
          <w:p w14:paraId="4E9DF2A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C72ACC3" w14:textId="77777777" w:rsidR="00A41826" w:rsidRPr="00BF6411" w:rsidRDefault="00A41826" w:rsidP="00304227">
            <w:pPr>
              <w:rPr>
                <w:rFonts w:asciiTheme="minorHAnsi" w:hAnsiTheme="minorHAnsi"/>
              </w:rPr>
            </w:pPr>
          </w:p>
        </w:tc>
        <w:tc>
          <w:tcPr>
            <w:tcW w:w="6781" w:type="dxa"/>
          </w:tcPr>
          <w:p w14:paraId="0943505B" w14:textId="121BEAF5" w:rsidR="00A41826" w:rsidRPr="00BF6411" w:rsidRDefault="0030458A" w:rsidP="00304227">
            <w:pPr>
              <w:rPr>
                <w:rFonts w:asciiTheme="minorHAnsi" w:hAnsiTheme="minorHAnsi"/>
              </w:rPr>
            </w:pPr>
            <w:r w:rsidRPr="0030458A">
              <w:rPr>
                <w:rFonts w:asciiTheme="minorHAnsi" w:hAnsiTheme="minorHAnsi"/>
              </w:rPr>
              <w:t xml:space="preserve">Other Boolean Operation Scenarios </w:t>
            </w:r>
          </w:p>
        </w:tc>
      </w:tr>
      <w:tr w:rsidR="00A41826" w:rsidRPr="00BF6411" w14:paraId="24169162" w14:textId="77777777" w:rsidTr="00304227">
        <w:tc>
          <w:tcPr>
            <w:tcW w:w="2569" w:type="dxa"/>
            <w:shd w:val="clear" w:color="auto" w:fill="D9D9D9" w:themeFill="background1" w:themeFillShade="D9"/>
          </w:tcPr>
          <w:p w14:paraId="0357F35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01F25A6" w14:textId="77777777" w:rsidR="00A41826" w:rsidRPr="00BF6411" w:rsidRDefault="00A41826" w:rsidP="00304227">
            <w:pPr>
              <w:rPr>
                <w:rFonts w:asciiTheme="minorHAnsi" w:hAnsiTheme="minorHAnsi"/>
              </w:rPr>
            </w:pPr>
          </w:p>
        </w:tc>
        <w:tc>
          <w:tcPr>
            <w:tcW w:w="6781" w:type="dxa"/>
          </w:tcPr>
          <w:p w14:paraId="25F4315D" w14:textId="724D828A"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895358D" w14:textId="77777777" w:rsidTr="00304227">
        <w:tc>
          <w:tcPr>
            <w:tcW w:w="2569" w:type="dxa"/>
            <w:shd w:val="clear" w:color="auto" w:fill="D9D9D9" w:themeFill="background1" w:themeFillShade="D9"/>
          </w:tcPr>
          <w:p w14:paraId="10D412D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2E3FC27" w14:textId="77777777" w:rsidR="00A41826" w:rsidRPr="00BF6411" w:rsidRDefault="00A41826" w:rsidP="00304227">
            <w:pPr>
              <w:rPr>
                <w:rFonts w:asciiTheme="minorHAnsi" w:hAnsiTheme="minorHAnsi"/>
              </w:rPr>
            </w:pPr>
          </w:p>
        </w:tc>
        <w:tc>
          <w:tcPr>
            <w:tcW w:w="6781" w:type="dxa"/>
          </w:tcPr>
          <w:p w14:paraId="11AC9BC2" w14:textId="5D16B65D" w:rsidR="00A41826" w:rsidRPr="000D4BB2"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that the order of boolean object references in booleanshape does not influence the shape of the ultimately rendered object</w:t>
            </w:r>
          </w:p>
          <w:p w14:paraId="76F4A812" w14:textId="77777777" w:rsidR="00A41826" w:rsidRPr="003D6634" w:rsidRDefault="00A41826" w:rsidP="00304227">
            <w:pPr>
              <w:rPr>
                <w:rFonts w:asciiTheme="minorHAnsi" w:eastAsia="Calibri" w:hAnsiTheme="minorHAnsi" w:cstheme="minorHAnsi"/>
              </w:rPr>
            </w:pPr>
          </w:p>
          <w:p w14:paraId="6FE0E16A" w14:textId="2E5B0D9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Use of same object multiple times as a boolean reference  in the same booleanshape container (i.e. with differing transforms)</w:t>
            </w:r>
          </w:p>
          <w:p w14:paraId="25E012EF" w14:textId="77777777" w:rsidR="00A41826" w:rsidRDefault="00A41826" w:rsidP="00304227">
            <w:pPr>
              <w:rPr>
                <w:rFonts w:asciiTheme="minorHAnsi" w:eastAsia="Calibri" w:hAnsiTheme="minorHAnsi" w:cs="Calibri"/>
              </w:rPr>
            </w:pPr>
          </w:p>
          <w:p w14:paraId="21800753" w14:textId="26EC5BC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Use of same object multiple times as a boolean reference  in different booleanshape containers </w:t>
            </w:r>
          </w:p>
          <w:p w14:paraId="2A6832B2" w14:textId="77777777" w:rsidR="000D4BB2" w:rsidRDefault="000D4BB2" w:rsidP="00304227">
            <w:pPr>
              <w:rPr>
                <w:rFonts w:asciiTheme="minorHAnsi" w:eastAsia="Calibri" w:hAnsiTheme="minorHAnsi" w:cs="Calibri"/>
              </w:rPr>
            </w:pPr>
          </w:p>
          <w:p w14:paraId="0096E239" w14:textId="39AC96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objectid points to an object that itself contains a booleanshape.</w:t>
            </w:r>
          </w:p>
          <w:p w14:paraId="7963B154" w14:textId="77777777" w:rsidR="00A41826" w:rsidRDefault="00A41826" w:rsidP="00304227">
            <w:pPr>
              <w:rPr>
                <w:rFonts w:asciiTheme="minorHAnsi" w:eastAsia="Calibri" w:hAnsiTheme="minorHAnsi" w:cs="Calibri"/>
              </w:rPr>
            </w:pPr>
          </w:p>
          <w:p w14:paraId="2043154F" w14:textId="77777777" w:rsidR="00A41826" w:rsidRPr="00BF6411" w:rsidRDefault="00A41826" w:rsidP="00304227">
            <w:pPr>
              <w:rPr>
                <w:rFonts w:asciiTheme="minorHAnsi" w:hAnsiTheme="minorHAnsi"/>
              </w:rPr>
            </w:pPr>
          </w:p>
        </w:tc>
      </w:tr>
      <w:tr w:rsidR="00A41826" w:rsidRPr="00BF6411" w14:paraId="05B40F80" w14:textId="77777777" w:rsidTr="00304227">
        <w:tc>
          <w:tcPr>
            <w:tcW w:w="2569" w:type="dxa"/>
            <w:tcBorders>
              <w:bottom w:val="single" w:sz="4" w:space="0" w:color="auto"/>
            </w:tcBorders>
            <w:shd w:val="clear" w:color="auto" w:fill="D9D9D9" w:themeFill="background1" w:themeFillShade="D9"/>
          </w:tcPr>
          <w:p w14:paraId="1F344D1C"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47EF61A" w14:textId="77777777" w:rsidR="00A41826" w:rsidRPr="00285823" w:rsidRDefault="00A41826" w:rsidP="00304227">
            <w:pPr>
              <w:rPr>
                <w:rFonts w:asciiTheme="minorHAnsi" w:eastAsia="Calibri" w:hAnsiTheme="minorHAnsi" w:cs="Calibri"/>
                <w:b/>
              </w:rPr>
            </w:pPr>
          </w:p>
        </w:tc>
      </w:tr>
    </w:tbl>
    <w:p w14:paraId="5212DCEE" w14:textId="77777777" w:rsidR="008A1E91" w:rsidRDefault="008A1E91" w:rsidP="008A1E91">
      <w:pPr>
        <w:pStyle w:val="Heading3"/>
        <w:numPr>
          <w:ilvl w:val="0"/>
          <w:numId w:val="0"/>
        </w:numPr>
        <w:rPr>
          <w:b w:val="0"/>
          <w:bCs w:val="0"/>
          <w:highlight w:val="lightGray"/>
        </w:rPr>
      </w:pPr>
    </w:p>
    <w:p w14:paraId="31E11C42" w14:textId="77777777" w:rsidR="008A1E91" w:rsidRDefault="008A1E91">
      <w:pPr>
        <w:rPr>
          <w:rFonts w:eastAsiaTheme="majorEastAsia" w:cstheme="majorBidi"/>
          <w:color w:val="365F91" w:themeColor="accent1" w:themeShade="BF"/>
          <w:szCs w:val="20"/>
          <w:highlight w:val="lightGray"/>
        </w:rPr>
      </w:pPr>
      <w:r>
        <w:rPr>
          <w:b/>
          <w:bCs/>
          <w:highlight w:val="lightGray"/>
        </w:rPr>
        <w:br w:type="page"/>
      </w:r>
    </w:p>
    <w:p w14:paraId="67C362FC" w14:textId="38B27938" w:rsidR="00A41826" w:rsidRPr="00A77470" w:rsidRDefault="00A41826" w:rsidP="00A77470">
      <w:pPr>
        <w:pStyle w:val="Heading3"/>
      </w:pPr>
      <w:r w:rsidRPr="00A77470">
        <w:lastRenderedPageBreak/>
        <w:t>P_OPX_3008_XX Miscellaneous Tests</w:t>
      </w:r>
    </w:p>
    <w:tbl>
      <w:tblPr>
        <w:tblStyle w:val="TableGrid"/>
        <w:tblW w:w="0" w:type="auto"/>
        <w:tblLook w:val="04A0" w:firstRow="1" w:lastRow="0" w:firstColumn="1" w:lastColumn="0" w:noHBand="0" w:noVBand="1"/>
      </w:tblPr>
      <w:tblGrid>
        <w:gridCol w:w="2569"/>
        <w:gridCol w:w="6781"/>
      </w:tblGrid>
      <w:tr w:rsidR="00A41826" w:rsidRPr="00BF6411" w14:paraId="7E3817F3" w14:textId="77777777" w:rsidTr="00304227">
        <w:tc>
          <w:tcPr>
            <w:tcW w:w="2569" w:type="dxa"/>
            <w:tcBorders>
              <w:bottom w:val="single" w:sz="4" w:space="0" w:color="auto"/>
            </w:tcBorders>
            <w:shd w:val="clear" w:color="auto" w:fill="D9D9D9" w:themeFill="background1" w:themeFillShade="D9"/>
          </w:tcPr>
          <w:p w14:paraId="4DB9544F"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9E430B7" w14:textId="77777777" w:rsidR="00A41826" w:rsidRPr="00BF6411" w:rsidRDefault="00A41826" w:rsidP="00304227">
            <w:pPr>
              <w:rPr>
                <w:rFonts w:asciiTheme="minorHAnsi" w:hAnsiTheme="minorHAnsi"/>
              </w:rPr>
            </w:pPr>
          </w:p>
        </w:tc>
        <w:tc>
          <w:tcPr>
            <w:tcW w:w="6781" w:type="dxa"/>
          </w:tcPr>
          <w:p w14:paraId="51BA96CD" w14:textId="2FB0E5E6" w:rsidR="00A41826" w:rsidRPr="00BF6411" w:rsidRDefault="0030458A" w:rsidP="00304227">
            <w:pPr>
              <w:rPr>
                <w:rFonts w:asciiTheme="minorHAnsi" w:hAnsiTheme="minorHAnsi"/>
              </w:rPr>
            </w:pPr>
            <w:r w:rsidRPr="0030458A">
              <w:rPr>
                <w:rFonts w:asciiTheme="minorHAnsi" w:hAnsiTheme="minorHAnsi"/>
              </w:rPr>
              <w:t xml:space="preserve">Miscellaneous Tests </w:t>
            </w:r>
          </w:p>
        </w:tc>
      </w:tr>
      <w:tr w:rsidR="00A41826" w:rsidRPr="00BF6411" w14:paraId="10BF9FCD" w14:textId="77777777" w:rsidTr="00304227">
        <w:tc>
          <w:tcPr>
            <w:tcW w:w="2569" w:type="dxa"/>
            <w:shd w:val="clear" w:color="auto" w:fill="D9D9D9" w:themeFill="background1" w:themeFillShade="D9"/>
          </w:tcPr>
          <w:p w14:paraId="48FBD18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FA29C88" w14:textId="77777777" w:rsidR="00A41826" w:rsidRPr="00BF6411" w:rsidRDefault="00A41826" w:rsidP="00304227">
            <w:pPr>
              <w:rPr>
                <w:rFonts w:asciiTheme="minorHAnsi" w:hAnsiTheme="minorHAnsi"/>
              </w:rPr>
            </w:pPr>
          </w:p>
        </w:tc>
        <w:tc>
          <w:tcPr>
            <w:tcW w:w="6781" w:type="dxa"/>
          </w:tcPr>
          <w:p w14:paraId="1C5C01D9" w14:textId="6CD3B36B"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68C6FECD" w14:textId="77777777" w:rsidTr="00304227">
        <w:tc>
          <w:tcPr>
            <w:tcW w:w="2569" w:type="dxa"/>
            <w:shd w:val="clear" w:color="auto" w:fill="D9D9D9" w:themeFill="background1" w:themeFillShade="D9"/>
          </w:tcPr>
          <w:p w14:paraId="2262374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2CEF0398" w14:textId="77777777" w:rsidR="00A41826" w:rsidRPr="00BF6411" w:rsidRDefault="00A41826" w:rsidP="00304227">
            <w:pPr>
              <w:rPr>
                <w:rFonts w:asciiTheme="minorHAnsi" w:hAnsiTheme="minorHAnsi"/>
              </w:rPr>
            </w:pPr>
          </w:p>
        </w:tc>
        <w:tc>
          <w:tcPr>
            <w:tcW w:w="6781" w:type="dxa"/>
          </w:tcPr>
          <w:p w14:paraId="32FDCA0B" w14:textId="5A96D2BB"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 operations involving union, difference, and intersection where objects are NOT  overlapping</w:t>
            </w:r>
          </w:p>
          <w:p w14:paraId="4D3CE295" w14:textId="77777777" w:rsidR="00A41826" w:rsidRDefault="00A41826" w:rsidP="00304227">
            <w:pPr>
              <w:rPr>
                <w:rFonts w:asciiTheme="minorHAnsi" w:eastAsia="Calibri" w:hAnsiTheme="minorHAnsi" w:cs="Calibri"/>
              </w:rPr>
            </w:pPr>
          </w:p>
          <w:p w14:paraId="38F9D0AB" w14:textId="0AF8E82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involving difference, intersect, and union where objects are perfectly overlapped resulting in an empty composite object in the first instance, and an unchanged object in the latter instances</w:t>
            </w:r>
            <w:r w:rsidR="00374D95">
              <w:rPr>
                <w:rFonts w:asciiTheme="minorHAnsi" w:eastAsia="Calibri" w:hAnsiTheme="minorHAnsi" w:cstheme="minorHAnsi"/>
              </w:rPr>
              <w:t>.</w:t>
            </w:r>
          </w:p>
          <w:p w14:paraId="113B927F" w14:textId="77777777" w:rsidR="00374D95" w:rsidRDefault="00374D95" w:rsidP="00304227">
            <w:pPr>
              <w:rPr>
                <w:rFonts w:asciiTheme="minorHAnsi" w:eastAsia="Calibri" w:hAnsiTheme="minorHAnsi" w:cs="Calibri"/>
              </w:rPr>
            </w:pPr>
          </w:p>
          <w:p w14:paraId="1D94002C" w14:textId="3498F58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group of mesh objects in a single mech, the have that group of objects intersected by a single boolean mesh. Repeat for union, difference, and intersection</w:t>
            </w:r>
          </w:p>
          <w:p w14:paraId="7BEF120A" w14:textId="77777777" w:rsidR="00A41826" w:rsidRDefault="00A41826" w:rsidP="00304227">
            <w:pPr>
              <w:rPr>
                <w:rFonts w:asciiTheme="minorHAnsi" w:eastAsia="Calibri" w:hAnsiTheme="minorHAnsi" w:cs="Calibri"/>
              </w:rPr>
            </w:pPr>
          </w:p>
          <w:p w14:paraId="33CD5F1F" w14:textId="77777777" w:rsidR="00A41826" w:rsidRPr="00BF6411" w:rsidRDefault="00A41826" w:rsidP="00304227">
            <w:pPr>
              <w:rPr>
                <w:rFonts w:asciiTheme="minorHAnsi" w:hAnsiTheme="minorHAnsi"/>
              </w:rPr>
            </w:pPr>
          </w:p>
        </w:tc>
      </w:tr>
      <w:tr w:rsidR="00A41826" w:rsidRPr="00BF6411" w14:paraId="3E04CD30" w14:textId="77777777" w:rsidTr="00304227">
        <w:tc>
          <w:tcPr>
            <w:tcW w:w="2569" w:type="dxa"/>
            <w:tcBorders>
              <w:bottom w:val="single" w:sz="4" w:space="0" w:color="auto"/>
            </w:tcBorders>
            <w:shd w:val="clear" w:color="auto" w:fill="D9D9D9" w:themeFill="background1" w:themeFillShade="D9"/>
          </w:tcPr>
          <w:p w14:paraId="3529F6CF"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EE321A" w14:textId="77777777" w:rsidR="00A41826" w:rsidRPr="00285823" w:rsidRDefault="00A41826" w:rsidP="00304227">
            <w:pPr>
              <w:rPr>
                <w:rFonts w:asciiTheme="minorHAnsi" w:eastAsia="Calibri" w:hAnsiTheme="minorHAnsi" w:cs="Calibri"/>
                <w:b/>
              </w:rPr>
            </w:pPr>
          </w:p>
        </w:tc>
      </w:tr>
    </w:tbl>
    <w:p w14:paraId="594077B0" w14:textId="23BC4053" w:rsidR="00A41826" w:rsidRDefault="00A41826" w:rsidP="00A41826">
      <w:pPr>
        <w:pStyle w:val="Heading3"/>
      </w:pPr>
      <w:r>
        <w:t xml:space="preserve">P_OPX_3010_XX </w:t>
      </w:r>
      <w:r w:rsidRPr="00A41826">
        <w:t>Surface Color</w:t>
      </w:r>
    </w:p>
    <w:tbl>
      <w:tblPr>
        <w:tblStyle w:val="TableGrid"/>
        <w:tblW w:w="0" w:type="auto"/>
        <w:tblLook w:val="04A0" w:firstRow="1" w:lastRow="0" w:firstColumn="1" w:lastColumn="0" w:noHBand="0" w:noVBand="1"/>
      </w:tblPr>
      <w:tblGrid>
        <w:gridCol w:w="2569"/>
        <w:gridCol w:w="6781"/>
      </w:tblGrid>
      <w:tr w:rsidR="00A41826" w:rsidRPr="00BF6411" w14:paraId="4B60A674" w14:textId="77777777" w:rsidTr="00304227">
        <w:tc>
          <w:tcPr>
            <w:tcW w:w="2569" w:type="dxa"/>
            <w:tcBorders>
              <w:bottom w:val="single" w:sz="4" w:space="0" w:color="auto"/>
            </w:tcBorders>
            <w:shd w:val="clear" w:color="auto" w:fill="D9D9D9" w:themeFill="background1" w:themeFillShade="D9"/>
          </w:tcPr>
          <w:p w14:paraId="193C7F3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0E855FD" w14:textId="77777777" w:rsidR="00A41826" w:rsidRPr="00BF6411" w:rsidRDefault="00A41826" w:rsidP="00304227">
            <w:pPr>
              <w:rPr>
                <w:rFonts w:asciiTheme="minorHAnsi" w:hAnsiTheme="minorHAnsi"/>
              </w:rPr>
            </w:pPr>
          </w:p>
        </w:tc>
        <w:tc>
          <w:tcPr>
            <w:tcW w:w="6781" w:type="dxa"/>
          </w:tcPr>
          <w:p w14:paraId="6E0B87AB" w14:textId="67923E4E" w:rsidR="00A41826" w:rsidRPr="00BF6411" w:rsidRDefault="0030458A" w:rsidP="0030458A">
            <w:pPr>
              <w:rPr>
                <w:rFonts w:asciiTheme="minorHAnsi" w:hAnsiTheme="minorHAnsi"/>
              </w:rPr>
            </w:pPr>
            <w:r w:rsidRPr="0030458A">
              <w:rPr>
                <w:rFonts w:asciiTheme="minorHAnsi" w:hAnsiTheme="minorHAnsi"/>
              </w:rPr>
              <w:t>Surface Color</w:t>
            </w:r>
          </w:p>
        </w:tc>
      </w:tr>
      <w:tr w:rsidR="00A41826" w:rsidRPr="00BF6411" w14:paraId="42D083E1" w14:textId="77777777" w:rsidTr="00304227">
        <w:tc>
          <w:tcPr>
            <w:tcW w:w="2569" w:type="dxa"/>
            <w:shd w:val="clear" w:color="auto" w:fill="D9D9D9" w:themeFill="background1" w:themeFillShade="D9"/>
          </w:tcPr>
          <w:p w14:paraId="55DE896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54934E4" w14:textId="77777777" w:rsidR="00A41826" w:rsidRPr="00BF6411" w:rsidRDefault="00A41826" w:rsidP="00304227">
            <w:pPr>
              <w:rPr>
                <w:rFonts w:asciiTheme="minorHAnsi" w:hAnsiTheme="minorHAnsi"/>
              </w:rPr>
            </w:pPr>
          </w:p>
        </w:tc>
        <w:tc>
          <w:tcPr>
            <w:tcW w:w="6781" w:type="dxa"/>
          </w:tcPr>
          <w:p w14:paraId="747EE2D2" w14:textId="09D58E2E"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0FDC2B2B" w14:textId="77777777" w:rsidTr="00304227">
        <w:tc>
          <w:tcPr>
            <w:tcW w:w="2569" w:type="dxa"/>
            <w:shd w:val="clear" w:color="auto" w:fill="D9D9D9" w:themeFill="background1" w:themeFillShade="D9"/>
          </w:tcPr>
          <w:p w14:paraId="546036A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0A1DEF21" w14:textId="77777777" w:rsidR="00A41826" w:rsidRPr="00BF6411" w:rsidRDefault="00A41826" w:rsidP="00304227">
            <w:pPr>
              <w:rPr>
                <w:rFonts w:asciiTheme="minorHAnsi" w:hAnsiTheme="minorHAnsi"/>
              </w:rPr>
            </w:pPr>
          </w:p>
        </w:tc>
        <w:tc>
          <w:tcPr>
            <w:tcW w:w="6781" w:type="dxa"/>
          </w:tcPr>
          <w:p w14:paraId="396B7086" w14:textId="2FE9AFF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Union color – Overlapping objects with at least one surface colinear (last boolean object rendered  wins), demonstrate  where last object does and does not have a color property specified. Base object should have color.</w:t>
            </w:r>
          </w:p>
          <w:p w14:paraId="69C88C9C" w14:textId="77777777" w:rsidR="00A41826" w:rsidRPr="003D6634" w:rsidRDefault="00A41826" w:rsidP="00304227">
            <w:pPr>
              <w:rPr>
                <w:rFonts w:asciiTheme="minorHAnsi" w:eastAsia="Calibri" w:hAnsiTheme="minorHAnsi" w:cstheme="minorHAnsi"/>
              </w:rPr>
            </w:pPr>
          </w:p>
          <w:p w14:paraId="4DC724E6" w14:textId="7FF43CB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 xml:space="preserve">Difference color - Subtracting object color, examples of where subtracting object </w:t>
            </w:r>
            <w:proofErr w:type="gramStart"/>
            <w:r w:rsidR="00374D95" w:rsidRPr="00374D95">
              <w:rPr>
                <w:rFonts w:asciiTheme="minorHAnsi" w:hAnsiTheme="minorHAnsi" w:cstheme="minorHAnsi"/>
              </w:rPr>
              <w:t>does</w:t>
            </w:r>
            <w:proofErr w:type="gramEnd"/>
            <w:r w:rsidR="00374D95" w:rsidRPr="00374D95">
              <w:rPr>
                <w:rFonts w:asciiTheme="minorHAnsi" w:hAnsiTheme="minorHAnsi" w:cstheme="minorHAnsi"/>
              </w:rPr>
              <w:t xml:space="preserve"> and does  not have a color property specified. Base object should have color.</w:t>
            </w:r>
          </w:p>
          <w:p w14:paraId="06CB9009" w14:textId="77777777" w:rsidR="00A41826" w:rsidRPr="003D6634" w:rsidRDefault="00A41826" w:rsidP="00304227">
            <w:pPr>
              <w:rPr>
                <w:rFonts w:asciiTheme="minorHAnsi" w:eastAsia="Calibri" w:hAnsiTheme="minorHAnsi" w:cstheme="minorHAnsi"/>
              </w:rPr>
            </w:pPr>
          </w:p>
          <w:p w14:paraId="5B9934C4" w14:textId="0DC8A1C0"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Intersection color - Color of object defining new surface, examples of where new surface </w:t>
            </w:r>
            <w:proofErr w:type="gramStart"/>
            <w:r w:rsidR="00374D95" w:rsidRPr="00374D95">
              <w:rPr>
                <w:rFonts w:asciiTheme="minorHAnsi" w:eastAsia="Calibri" w:hAnsiTheme="minorHAnsi" w:cstheme="minorHAnsi"/>
              </w:rPr>
              <w:t>does</w:t>
            </w:r>
            <w:proofErr w:type="gramEnd"/>
            <w:r w:rsidR="00374D95" w:rsidRPr="00374D95">
              <w:rPr>
                <w:rFonts w:asciiTheme="minorHAnsi" w:eastAsia="Calibri" w:hAnsiTheme="minorHAnsi" w:cstheme="minorHAnsi"/>
              </w:rPr>
              <w:t xml:space="preserve"> and does not have a color property specified. Base object should have color.</w:t>
            </w:r>
          </w:p>
          <w:p w14:paraId="6BDF586E" w14:textId="77777777" w:rsidR="00A41826" w:rsidRDefault="00A41826" w:rsidP="00304227">
            <w:pPr>
              <w:rPr>
                <w:rFonts w:asciiTheme="minorHAnsi" w:eastAsia="Calibri" w:hAnsiTheme="minorHAnsi" w:cs="Calibri"/>
              </w:rPr>
            </w:pPr>
          </w:p>
          <w:p w14:paraId="72505BBC" w14:textId="77777777" w:rsidR="00A41826" w:rsidRPr="00BF6411" w:rsidRDefault="00A41826" w:rsidP="00304227">
            <w:pPr>
              <w:rPr>
                <w:rFonts w:asciiTheme="minorHAnsi" w:hAnsiTheme="minorHAnsi"/>
              </w:rPr>
            </w:pPr>
          </w:p>
        </w:tc>
      </w:tr>
      <w:tr w:rsidR="00A41826" w:rsidRPr="00BF6411" w14:paraId="5DC082C9" w14:textId="77777777" w:rsidTr="00304227">
        <w:tc>
          <w:tcPr>
            <w:tcW w:w="2569" w:type="dxa"/>
            <w:tcBorders>
              <w:bottom w:val="single" w:sz="4" w:space="0" w:color="auto"/>
            </w:tcBorders>
            <w:shd w:val="clear" w:color="auto" w:fill="D9D9D9" w:themeFill="background1" w:themeFillShade="D9"/>
          </w:tcPr>
          <w:p w14:paraId="0C70CB7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E397814" w14:textId="77777777" w:rsidR="00A41826" w:rsidRPr="00285823" w:rsidRDefault="00A41826" w:rsidP="00304227">
            <w:pPr>
              <w:rPr>
                <w:rFonts w:asciiTheme="minorHAnsi" w:eastAsia="Calibri" w:hAnsiTheme="minorHAnsi" w:cs="Calibri"/>
                <w:b/>
              </w:rPr>
            </w:pPr>
          </w:p>
        </w:tc>
      </w:tr>
    </w:tbl>
    <w:p w14:paraId="32CC7DE9" w14:textId="77777777" w:rsidR="00646ADA" w:rsidRDefault="00646ADA" w:rsidP="00646ADA">
      <w:pPr>
        <w:rPr>
          <w:rFonts w:eastAsia="Verdana" w:cs="Verdana"/>
          <w:b/>
          <w:bCs/>
          <w:color w:val="365F91" w:themeColor="accent1" w:themeShade="BF"/>
          <w:sz w:val="28"/>
          <w:szCs w:val="28"/>
        </w:rPr>
      </w:pPr>
    </w:p>
    <w:p w14:paraId="3E028630" w14:textId="51C2D1A6" w:rsidR="0003381D" w:rsidRDefault="00646ADA" w:rsidP="0003381D">
      <w:pPr>
        <w:pStyle w:val="Heading3"/>
      </w:pPr>
      <w:r>
        <w:rPr>
          <w:rFonts w:eastAsia="Verdana" w:cs="Verdana"/>
          <w:sz w:val="28"/>
          <w:szCs w:val="28"/>
        </w:rPr>
        <w:br w:type="page"/>
      </w:r>
      <w:r w:rsidR="0003381D">
        <w:lastRenderedPageBreak/>
        <w:t xml:space="preserve">P_OPX_3011_XX Components of </w:t>
      </w:r>
      <w:proofErr w:type="spellStart"/>
      <w:r w:rsidR="0003381D">
        <w:t>booleans</w:t>
      </w:r>
      <w:proofErr w:type="spellEnd"/>
    </w:p>
    <w:tbl>
      <w:tblPr>
        <w:tblStyle w:val="TableGrid"/>
        <w:tblW w:w="0" w:type="auto"/>
        <w:tblLook w:val="04A0" w:firstRow="1" w:lastRow="0" w:firstColumn="1" w:lastColumn="0" w:noHBand="0" w:noVBand="1"/>
      </w:tblPr>
      <w:tblGrid>
        <w:gridCol w:w="2569"/>
        <w:gridCol w:w="6781"/>
      </w:tblGrid>
      <w:tr w:rsidR="0003381D" w:rsidRPr="00BF6411" w14:paraId="40DB855C" w14:textId="77777777" w:rsidTr="00101FCB">
        <w:tc>
          <w:tcPr>
            <w:tcW w:w="2569" w:type="dxa"/>
            <w:tcBorders>
              <w:bottom w:val="single" w:sz="4" w:space="0" w:color="auto"/>
            </w:tcBorders>
            <w:shd w:val="clear" w:color="auto" w:fill="D9D9D9" w:themeFill="background1" w:themeFillShade="D9"/>
          </w:tcPr>
          <w:p w14:paraId="01E2A62D" w14:textId="77777777" w:rsidR="0003381D" w:rsidRPr="00BF6411" w:rsidRDefault="0003381D" w:rsidP="00101FCB">
            <w:pPr>
              <w:rPr>
                <w:rFonts w:asciiTheme="minorHAnsi" w:hAnsiTheme="minorHAnsi"/>
              </w:rPr>
            </w:pPr>
            <w:r w:rsidRPr="00BF6411">
              <w:rPr>
                <w:rFonts w:asciiTheme="minorHAnsi" w:eastAsiaTheme="minorEastAsia" w:hAnsiTheme="minorHAnsi"/>
                <w:b/>
                <w:bCs/>
              </w:rPr>
              <w:t>Test Scenario Description</w:t>
            </w:r>
          </w:p>
          <w:p w14:paraId="6F0DAB71" w14:textId="77777777" w:rsidR="0003381D" w:rsidRPr="00BF6411" w:rsidRDefault="0003381D" w:rsidP="00101FCB">
            <w:pPr>
              <w:rPr>
                <w:rFonts w:asciiTheme="minorHAnsi" w:hAnsiTheme="minorHAnsi"/>
              </w:rPr>
            </w:pPr>
          </w:p>
        </w:tc>
        <w:tc>
          <w:tcPr>
            <w:tcW w:w="6781" w:type="dxa"/>
          </w:tcPr>
          <w:p w14:paraId="7A76F680" w14:textId="6A1E6CF3" w:rsidR="0003381D" w:rsidRPr="00BF6411" w:rsidRDefault="00556C9B" w:rsidP="00101FCB">
            <w:pPr>
              <w:rPr>
                <w:rFonts w:asciiTheme="minorHAnsi" w:hAnsiTheme="minorHAnsi"/>
              </w:rPr>
            </w:pPr>
            <w:r>
              <w:rPr>
                <w:rFonts w:asciiTheme="minorHAnsi" w:hAnsiTheme="minorHAnsi"/>
              </w:rPr>
              <w:t xml:space="preserve">Components of </w:t>
            </w:r>
            <w:proofErr w:type="spellStart"/>
            <w:r>
              <w:rPr>
                <w:rFonts w:asciiTheme="minorHAnsi" w:hAnsiTheme="minorHAnsi"/>
              </w:rPr>
              <w:t>booleans</w:t>
            </w:r>
            <w:proofErr w:type="spellEnd"/>
          </w:p>
        </w:tc>
      </w:tr>
      <w:tr w:rsidR="0003381D" w:rsidRPr="00BF6411" w14:paraId="336877B1" w14:textId="77777777" w:rsidTr="00101FCB">
        <w:tc>
          <w:tcPr>
            <w:tcW w:w="2569" w:type="dxa"/>
            <w:shd w:val="clear" w:color="auto" w:fill="D9D9D9" w:themeFill="background1" w:themeFillShade="D9"/>
          </w:tcPr>
          <w:p w14:paraId="4097F3D0" w14:textId="77777777" w:rsidR="0003381D" w:rsidRPr="00BF6411" w:rsidRDefault="0003381D" w:rsidP="00101FCB">
            <w:pPr>
              <w:rPr>
                <w:rFonts w:asciiTheme="minorHAnsi" w:hAnsiTheme="minorHAnsi"/>
              </w:rPr>
            </w:pPr>
            <w:r w:rsidRPr="00BF6411">
              <w:rPr>
                <w:rFonts w:asciiTheme="minorHAnsi" w:eastAsiaTheme="minorEastAsia" w:hAnsiTheme="minorHAnsi"/>
                <w:b/>
                <w:bCs/>
              </w:rPr>
              <w:t>Pass/Fail Criteria</w:t>
            </w:r>
          </w:p>
          <w:p w14:paraId="207140CA" w14:textId="77777777" w:rsidR="0003381D" w:rsidRPr="00BF6411" w:rsidRDefault="0003381D" w:rsidP="00101FCB">
            <w:pPr>
              <w:rPr>
                <w:rFonts w:asciiTheme="minorHAnsi" w:hAnsiTheme="minorHAnsi"/>
              </w:rPr>
            </w:pPr>
          </w:p>
        </w:tc>
        <w:tc>
          <w:tcPr>
            <w:tcW w:w="6781" w:type="dxa"/>
          </w:tcPr>
          <w:p w14:paraId="33CF5123" w14:textId="77777777" w:rsidR="0003381D" w:rsidRPr="00BF6411" w:rsidRDefault="0003381D" w:rsidP="00101FC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03381D" w:rsidRPr="00BF6411" w14:paraId="237C8A05" w14:textId="77777777" w:rsidTr="00101FCB">
        <w:tc>
          <w:tcPr>
            <w:tcW w:w="2569" w:type="dxa"/>
            <w:shd w:val="clear" w:color="auto" w:fill="D9D9D9" w:themeFill="background1" w:themeFillShade="D9"/>
          </w:tcPr>
          <w:p w14:paraId="49C4A22F" w14:textId="77777777" w:rsidR="0003381D" w:rsidRPr="00BF6411" w:rsidRDefault="0003381D" w:rsidP="00101FCB">
            <w:pPr>
              <w:rPr>
                <w:rFonts w:asciiTheme="minorHAnsi" w:hAnsiTheme="minorHAnsi"/>
              </w:rPr>
            </w:pPr>
            <w:r w:rsidRPr="00BF6411">
              <w:rPr>
                <w:rFonts w:asciiTheme="minorHAnsi" w:eastAsiaTheme="minorEastAsia" w:hAnsiTheme="minorHAnsi"/>
                <w:b/>
                <w:bCs/>
              </w:rPr>
              <w:t>Test Case Iterations</w:t>
            </w:r>
          </w:p>
          <w:p w14:paraId="178EB999" w14:textId="77777777" w:rsidR="0003381D" w:rsidRPr="00BF6411" w:rsidRDefault="0003381D" w:rsidP="00101FCB">
            <w:pPr>
              <w:rPr>
                <w:rFonts w:asciiTheme="minorHAnsi" w:hAnsiTheme="minorHAnsi"/>
              </w:rPr>
            </w:pPr>
          </w:p>
        </w:tc>
        <w:tc>
          <w:tcPr>
            <w:tcW w:w="6781" w:type="dxa"/>
          </w:tcPr>
          <w:p w14:paraId="5972D1DC" w14:textId="1567234A" w:rsidR="0003381D" w:rsidRPr="003D6634" w:rsidRDefault="0003381D" w:rsidP="00101FCB">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000952C5">
              <w:rPr>
                <w:rFonts w:asciiTheme="minorHAnsi" w:eastAsia="Calibri" w:hAnsiTheme="minorHAnsi" w:cstheme="minorHAnsi"/>
                <w:b/>
              </w:rPr>
              <w:t xml:space="preserve"> </w:t>
            </w:r>
            <w:r w:rsidR="003C1C16">
              <w:rPr>
                <w:rFonts w:asciiTheme="minorHAnsi" w:eastAsia="Calibri" w:hAnsiTheme="minorHAnsi" w:cstheme="minorHAnsi"/>
              </w:rPr>
              <w:t xml:space="preserve">Component with only a </w:t>
            </w:r>
            <w:r w:rsidR="00B4336E">
              <w:rPr>
                <w:rFonts w:asciiTheme="minorHAnsi" w:eastAsia="Calibri" w:hAnsiTheme="minorHAnsi" w:cstheme="minorHAnsi"/>
              </w:rPr>
              <w:t>b</w:t>
            </w:r>
            <w:r w:rsidR="003C1C16">
              <w:rPr>
                <w:rFonts w:asciiTheme="minorHAnsi" w:eastAsia="Calibri" w:hAnsiTheme="minorHAnsi" w:cstheme="minorHAnsi"/>
              </w:rPr>
              <w:t>oolean</w:t>
            </w:r>
            <w:r w:rsidR="00B4336E">
              <w:rPr>
                <w:rFonts w:asciiTheme="minorHAnsi" w:eastAsia="Calibri" w:hAnsiTheme="minorHAnsi" w:cstheme="minorHAnsi"/>
              </w:rPr>
              <w:t>shape</w:t>
            </w:r>
            <w:r w:rsidR="003C1C16">
              <w:rPr>
                <w:rFonts w:asciiTheme="minorHAnsi" w:eastAsia="Calibri" w:hAnsiTheme="minorHAnsi" w:cstheme="minorHAnsi"/>
              </w:rPr>
              <w:t xml:space="preserve"> object</w:t>
            </w:r>
          </w:p>
          <w:p w14:paraId="24E9D65E" w14:textId="77777777" w:rsidR="0003381D" w:rsidRPr="003D6634" w:rsidRDefault="0003381D" w:rsidP="00101FCB">
            <w:pPr>
              <w:rPr>
                <w:rFonts w:asciiTheme="minorHAnsi" w:eastAsia="Calibri" w:hAnsiTheme="minorHAnsi" w:cstheme="minorHAnsi"/>
              </w:rPr>
            </w:pPr>
          </w:p>
          <w:p w14:paraId="39D187C6" w14:textId="49C5EBA6" w:rsidR="0003381D" w:rsidRDefault="0003381D" w:rsidP="00101FCB">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952C5">
              <w:rPr>
                <w:rFonts w:asciiTheme="minorHAnsi" w:hAnsiTheme="minorHAnsi" w:cstheme="minorHAnsi"/>
              </w:rPr>
              <w:t xml:space="preserve">Component with multiple </w:t>
            </w:r>
            <w:r w:rsidR="00C11C22">
              <w:rPr>
                <w:rFonts w:asciiTheme="minorHAnsi" w:hAnsiTheme="minorHAnsi" w:cstheme="minorHAnsi"/>
              </w:rPr>
              <w:t>references</w:t>
            </w:r>
            <w:r w:rsidR="000952C5">
              <w:rPr>
                <w:rFonts w:asciiTheme="minorHAnsi" w:hAnsiTheme="minorHAnsi" w:cstheme="minorHAnsi"/>
              </w:rPr>
              <w:t xml:space="preserve"> to same </w:t>
            </w:r>
            <w:r w:rsidR="00B4336E">
              <w:rPr>
                <w:rFonts w:asciiTheme="minorHAnsi" w:eastAsia="Calibri" w:hAnsiTheme="minorHAnsi" w:cstheme="minorHAnsi"/>
              </w:rPr>
              <w:t>booleanshape object</w:t>
            </w:r>
          </w:p>
          <w:p w14:paraId="3652968A" w14:textId="77777777" w:rsidR="0003381D" w:rsidRPr="003D6634" w:rsidRDefault="0003381D" w:rsidP="00101FCB">
            <w:pPr>
              <w:rPr>
                <w:rFonts w:asciiTheme="minorHAnsi" w:eastAsia="Calibri" w:hAnsiTheme="minorHAnsi" w:cstheme="minorHAnsi"/>
              </w:rPr>
            </w:pPr>
          </w:p>
          <w:p w14:paraId="78B28221" w14:textId="4BF48247" w:rsidR="0003381D" w:rsidRDefault="0003381D" w:rsidP="00101FCB">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952C5">
              <w:rPr>
                <w:rFonts w:asciiTheme="minorHAnsi" w:eastAsia="Calibri" w:hAnsiTheme="minorHAnsi" w:cstheme="minorHAnsi"/>
              </w:rPr>
              <w:t xml:space="preserve">Component with multiple </w:t>
            </w:r>
            <w:r w:rsidR="00B4336E">
              <w:rPr>
                <w:rFonts w:asciiTheme="minorHAnsi" w:eastAsia="Calibri" w:hAnsiTheme="minorHAnsi" w:cstheme="minorHAnsi"/>
              </w:rPr>
              <w:t>booleanshape objects</w:t>
            </w:r>
          </w:p>
          <w:p w14:paraId="7337170F" w14:textId="77777777" w:rsidR="0003381D" w:rsidRPr="00BF6411" w:rsidRDefault="0003381D" w:rsidP="00101FCB">
            <w:pPr>
              <w:rPr>
                <w:rFonts w:asciiTheme="minorHAnsi" w:hAnsiTheme="minorHAnsi"/>
              </w:rPr>
            </w:pPr>
          </w:p>
        </w:tc>
      </w:tr>
      <w:tr w:rsidR="0003381D" w:rsidRPr="00BF6411" w14:paraId="3E2C95BD" w14:textId="77777777" w:rsidTr="00101FCB">
        <w:tc>
          <w:tcPr>
            <w:tcW w:w="2569" w:type="dxa"/>
            <w:tcBorders>
              <w:bottom w:val="single" w:sz="4" w:space="0" w:color="auto"/>
            </w:tcBorders>
            <w:shd w:val="clear" w:color="auto" w:fill="D9D9D9" w:themeFill="background1" w:themeFillShade="D9"/>
          </w:tcPr>
          <w:p w14:paraId="7BC7A71F" w14:textId="77777777" w:rsidR="0003381D" w:rsidRPr="00BF6411" w:rsidRDefault="0003381D" w:rsidP="00101FCB">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5635124" w14:textId="77777777" w:rsidR="0003381D" w:rsidRPr="00285823" w:rsidRDefault="0003381D" w:rsidP="00101FCB">
            <w:pPr>
              <w:rPr>
                <w:rFonts w:asciiTheme="minorHAnsi" w:eastAsia="Calibri" w:hAnsiTheme="minorHAnsi" w:cs="Calibri"/>
                <w:b/>
              </w:rPr>
            </w:pPr>
          </w:p>
        </w:tc>
      </w:tr>
    </w:tbl>
    <w:p w14:paraId="5EB604E8" w14:textId="4F794E53" w:rsidR="00646ADA" w:rsidRDefault="00646ADA">
      <w:pPr>
        <w:rPr>
          <w:rFonts w:eastAsia="Verdana" w:cs="Verdana"/>
          <w:b/>
          <w:bCs/>
          <w:color w:val="365F91" w:themeColor="accent1" w:themeShade="BF"/>
          <w:sz w:val="28"/>
          <w:szCs w:val="28"/>
        </w:rPr>
      </w:pPr>
    </w:p>
    <w:p w14:paraId="4A6D3857" w14:textId="2F36FB28" w:rsidR="00646ADA" w:rsidRDefault="00646ADA" w:rsidP="00646ADA">
      <w:pPr>
        <w:pStyle w:val="Heading2"/>
        <w:rPr>
          <w:i/>
          <w:iCs/>
        </w:rPr>
      </w:pPr>
      <w:bookmarkStart w:id="87" w:name="_Toc162181007"/>
      <w:r>
        <w:t>Negative Boolean Extension Test Cases</w:t>
      </w:r>
      <w:bookmarkEnd w:id="87"/>
      <w:r>
        <w:t xml:space="preserve"> </w:t>
      </w:r>
    </w:p>
    <w:p w14:paraId="6D353A6D" w14:textId="2EB06B39" w:rsidR="00A41826" w:rsidRDefault="00A41826" w:rsidP="00A41826">
      <w:pPr>
        <w:pStyle w:val="Heading3"/>
      </w:pPr>
      <w:r>
        <w:t xml:space="preserve">N_OPX_3100_XX </w:t>
      </w:r>
      <w:r w:rsidRPr="00E32A9A">
        <w:t>Wrong objectID or Path</w:t>
      </w:r>
    </w:p>
    <w:tbl>
      <w:tblPr>
        <w:tblStyle w:val="TableGrid"/>
        <w:tblW w:w="0" w:type="auto"/>
        <w:tblLook w:val="04A0" w:firstRow="1" w:lastRow="0" w:firstColumn="1" w:lastColumn="0" w:noHBand="0" w:noVBand="1"/>
      </w:tblPr>
      <w:tblGrid>
        <w:gridCol w:w="2569"/>
        <w:gridCol w:w="6781"/>
      </w:tblGrid>
      <w:tr w:rsidR="00A41826" w:rsidRPr="00BF6411" w14:paraId="6F9EF2F4" w14:textId="77777777" w:rsidTr="00304227">
        <w:tc>
          <w:tcPr>
            <w:tcW w:w="2569" w:type="dxa"/>
            <w:tcBorders>
              <w:bottom w:val="single" w:sz="4" w:space="0" w:color="auto"/>
            </w:tcBorders>
            <w:shd w:val="clear" w:color="auto" w:fill="D9D9D9" w:themeFill="background1" w:themeFillShade="D9"/>
          </w:tcPr>
          <w:p w14:paraId="2E0F463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B062F29" w14:textId="77777777" w:rsidR="00A41826" w:rsidRPr="00BF6411" w:rsidRDefault="00A41826" w:rsidP="00304227">
            <w:pPr>
              <w:rPr>
                <w:rFonts w:asciiTheme="minorHAnsi" w:hAnsiTheme="minorHAnsi"/>
              </w:rPr>
            </w:pPr>
          </w:p>
        </w:tc>
        <w:tc>
          <w:tcPr>
            <w:tcW w:w="6781" w:type="dxa"/>
          </w:tcPr>
          <w:p w14:paraId="184379A8" w14:textId="00FAEE6B" w:rsidR="00A41826" w:rsidRPr="00BF6411" w:rsidRDefault="0030458A" w:rsidP="00304227">
            <w:pPr>
              <w:rPr>
                <w:rFonts w:asciiTheme="minorHAnsi" w:hAnsiTheme="minorHAnsi"/>
              </w:rPr>
            </w:pPr>
            <w:r w:rsidRPr="0030458A">
              <w:rPr>
                <w:rFonts w:asciiTheme="minorHAnsi" w:hAnsiTheme="minorHAnsi"/>
              </w:rPr>
              <w:t xml:space="preserve">Wrong objectID or Path </w:t>
            </w:r>
          </w:p>
        </w:tc>
      </w:tr>
      <w:tr w:rsidR="00A41826" w:rsidRPr="00BF6411" w14:paraId="6558F5BC" w14:textId="77777777" w:rsidTr="00304227">
        <w:tc>
          <w:tcPr>
            <w:tcW w:w="2569" w:type="dxa"/>
            <w:shd w:val="clear" w:color="auto" w:fill="D9D9D9" w:themeFill="background1" w:themeFillShade="D9"/>
          </w:tcPr>
          <w:p w14:paraId="3FDB5B1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D41B90C" w14:textId="77777777" w:rsidR="00A41826" w:rsidRPr="00BF6411" w:rsidRDefault="00A41826" w:rsidP="00304227">
            <w:pPr>
              <w:rPr>
                <w:rFonts w:asciiTheme="minorHAnsi" w:hAnsiTheme="minorHAnsi"/>
              </w:rPr>
            </w:pPr>
          </w:p>
        </w:tc>
        <w:tc>
          <w:tcPr>
            <w:tcW w:w="6781" w:type="dxa"/>
          </w:tcPr>
          <w:p w14:paraId="3D64F6B3"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F0EC70E" w14:textId="77777777" w:rsidTr="00304227">
        <w:tc>
          <w:tcPr>
            <w:tcW w:w="2569" w:type="dxa"/>
            <w:shd w:val="clear" w:color="auto" w:fill="D9D9D9" w:themeFill="background1" w:themeFillShade="D9"/>
          </w:tcPr>
          <w:p w14:paraId="20D81CC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DD55604" w14:textId="77777777" w:rsidR="00A41826" w:rsidRPr="00BF6411" w:rsidRDefault="00A41826" w:rsidP="00304227">
            <w:pPr>
              <w:rPr>
                <w:rFonts w:asciiTheme="minorHAnsi" w:hAnsiTheme="minorHAnsi"/>
              </w:rPr>
            </w:pPr>
          </w:p>
        </w:tc>
        <w:tc>
          <w:tcPr>
            <w:tcW w:w="6781" w:type="dxa"/>
          </w:tcPr>
          <w:p w14:paraId="1C5188C2" w14:textId="01F192BB"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attribute points to an unknown object in same model</w:t>
            </w:r>
          </w:p>
          <w:p w14:paraId="7EF841E1" w14:textId="77777777" w:rsidR="00A41826" w:rsidRPr="003D6634" w:rsidRDefault="00A41826" w:rsidP="00304227">
            <w:pPr>
              <w:rPr>
                <w:rFonts w:asciiTheme="minorHAnsi" w:eastAsia="Calibri" w:hAnsiTheme="minorHAnsi" w:cstheme="minorHAnsi"/>
              </w:rPr>
            </w:pPr>
          </w:p>
          <w:p w14:paraId="150458EA" w14:textId="2F2FFA8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path attribute points to unknown non-root model part</w:t>
            </w:r>
          </w:p>
          <w:p w14:paraId="62D3CC5E" w14:textId="77777777" w:rsidR="00A41826" w:rsidRDefault="00A41826" w:rsidP="00304227">
            <w:pPr>
              <w:rPr>
                <w:rFonts w:asciiTheme="minorHAnsi" w:eastAsia="Calibri" w:hAnsiTheme="minorHAnsi" w:cs="Calibri"/>
              </w:rPr>
            </w:pPr>
          </w:p>
          <w:p w14:paraId="2D4FD176" w14:textId="03B8158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boolean objectID attribute points to </w:t>
            </w:r>
            <w:proofErr w:type="gramStart"/>
            <w:r w:rsidR="00374D95" w:rsidRPr="00374D95">
              <w:rPr>
                <w:rFonts w:asciiTheme="minorHAnsi" w:eastAsia="Calibri" w:hAnsiTheme="minorHAnsi" w:cstheme="minorHAnsi"/>
              </w:rPr>
              <w:t>a</w:t>
            </w:r>
            <w:proofErr w:type="gramEnd"/>
            <w:r w:rsidR="00374D95" w:rsidRPr="00374D95">
              <w:rPr>
                <w:rFonts w:asciiTheme="minorHAnsi" w:eastAsia="Calibri" w:hAnsiTheme="minorHAnsi" w:cstheme="minorHAnsi"/>
              </w:rPr>
              <w:t xml:space="preserve"> unknown object in a non-root model</w:t>
            </w:r>
          </w:p>
          <w:p w14:paraId="66FC2021" w14:textId="77777777" w:rsidR="00374D95" w:rsidRDefault="00374D95" w:rsidP="00A41826">
            <w:pPr>
              <w:rPr>
                <w:rFonts w:asciiTheme="minorHAnsi" w:eastAsia="Calibri" w:hAnsiTheme="minorHAnsi" w:cstheme="minorHAnsi"/>
                <w:b/>
              </w:rPr>
            </w:pPr>
          </w:p>
          <w:p w14:paraId="2CE04951" w14:textId="44AF081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path attribute points to an unknown part in non-root model</w:t>
            </w:r>
          </w:p>
          <w:p w14:paraId="0F4388B5" w14:textId="77777777" w:rsidR="00A41826" w:rsidRDefault="00A41826" w:rsidP="00304227">
            <w:pPr>
              <w:rPr>
                <w:rFonts w:asciiTheme="minorHAnsi" w:eastAsia="Calibri" w:hAnsiTheme="minorHAnsi" w:cs="Calibri"/>
              </w:rPr>
            </w:pPr>
          </w:p>
          <w:p w14:paraId="668061DF" w14:textId="04C0474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when in a non-root model, has path attribute specified</w:t>
            </w:r>
          </w:p>
          <w:p w14:paraId="715860A4" w14:textId="77777777" w:rsidR="00A41826" w:rsidRDefault="00A41826" w:rsidP="00304227">
            <w:pPr>
              <w:rPr>
                <w:rFonts w:asciiTheme="minorHAnsi" w:eastAsia="Calibri" w:hAnsiTheme="minorHAnsi" w:cs="Calibri"/>
              </w:rPr>
            </w:pPr>
          </w:p>
          <w:p w14:paraId="7CA54109" w14:textId="7EED919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when in a non-root model, has path attribute specified</w:t>
            </w:r>
          </w:p>
          <w:p w14:paraId="7254174D" w14:textId="77777777" w:rsidR="00A41826" w:rsidRPr="00BF6411" w:rsidRDefault="00A41826" w:rsidP="00304227">
            <w:pPr>
              <w:rPr>
                <w:rFonts w:asciiTheme="minorHAnsi" w:hAnsiTheme="minorHAnsi"/>
              </w:rPr>
            </w:pPr>
          </w:p>
        </w:tc>
      </w:tr>
    </w:tbl>
    <w:p w14:paraId="14F73516" w14:textId="4B4EB578" w:rsidR="00A41826" w:rsidRDefault="00A41826" w:rsidP="00A41826">
      <w:pPr>
        <w:pStyle w:val="Heading3"/>
      </w:pPr>
      <w:r>
        <w:t xml:space="preserve">N_OPX_3102_XX </w:t>
      </w:r>
      <w:r w:rsidRPr="00E32A9A">
        <w:t>Schema Errors</w:t>
      </w:r>
    </w:p>
    <w:tbl>
      <w:tblPr>
        <w:tblStyle w:val="TableGrid"/>
        <w:tblW w:w="0" w:type="auto"/>
        <w:tblLook w:val="04A0" w:firstRow="1" w:lastRow="0" w:firstColumn="1" w:lastColumn="0" w:noHBand="0" w:noVBand="1"/>
      </w:tblPr>
      <w:tblGrid>
        <w:gridCol w:w="2569"/>
        <w:gridCol w:w="6781"/>
      </w:tblGrid>
      <w:tr w:rsidR="00A41826" w:rsidRPr="00BF6411" w14:paraId="3CAD7E75" w14:textId="77777777" w:rsidTr="00304227">
        <w:tc>
          <w:tcPr>
            <w:tcW w:w="2569" w:type="dxa"/>
            <w:tcBorders>
              <w:bottom w:val="single" w:sz="4" w:space="0" w:color="auto"/>
            </w:tcBorders>
            <w:shd w:val="clear" w:color="auto" w:fill="D9D9D9" w:themeFill="background1" w:themeFillShade="D9"/>
          </w:tcPr>
          <w:p w14:paraId="6ABC4E07"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50A55DB" w14:textId="77777777" w:rsidR="00A41826" w:rsidRPr="00BF6411" w:rsidRDefault="00A41826" w:rsidP="00304227">
            <w:pPr>
              <w:rPr>
                <w:rFonts w:asciiTheme="minorHAnsi" w:hAnsiTheme="minorHAnsi"/>
              </w:rPr>
            </w:pPr>
          </w:p>
        </w:tc>
        <w:tc>
          <w:tcPr>
            <w:tcW w:w="6781" w:type="dxa"/>
          </w:tcPr>
          <w:p w14:paraId="1614F2A6" w14:textId="1AA3A5AD" w:rsidR="00A41826" w:rsidRPr="00BF6411" w:rsidRDefault="0030458A" w:rsidP="00304227">
            <w:pPr>
              <w:rPr>
                <w:rFonts w:asciiTheme="minorHAnsi" w:hAnsiTheme="minorHAnsi"/>
              </w:rPr>
            </w:pPr>
            <w:r w:rsidRPr="0030458A">
              <w:rPr>
                <w:rFonts w:asciiTheme="minorHAnsi" w:hAnsiTheme="minorHAnsi"/>
              </w:rPr>
              <w:t xml:space="preserve">Schema Errors </w:t>
            </w:r>
          </w:p>
        </w:tc>
      </w:tr>
      <w:tr w:rsidR="00A41826" w:rsidRPr="00BF6411" w14:paraId="103B094E" w14:textId="77777777" w:rsidTr="00304227">
        <w:tc>
          <w:tcPr>
            <w:tcW w:w="2569" w:type="dxa"/>
            <w:shd w:val="clear" w:color="auto" w:fill="D9D9D9" w:themeFill="background1" w:themeFillShade="D9"/>
          </w:tcPr>
          <w:p w14:paraId="66D9122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309AAFEC" w14:textId="77777777" w:rsidR="00A41826" w:rsidRPr="00BF6411" w:rsidRDefault="00A41826" w:rsidP="00304227">
            <w:pPr>
              <w:rPr>
                <w:rFonts w:asciiTheme="minorHAnsi" w:hAnsiTheme="minorHAnsi"/>
              </w:rPr>
            </w:pPr>
          </w:p>
        </w:tc>
        <w:tc>
          <w:tcPr>
            <w:tcW w:w="6781" w:type="dxa"/>
          </w:tcPr>
          <w:p w14:paraId="395BC255"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556AA3C" w14:textId="77777777" w:rsidTr="00304227">
        <w:tc>
          <w:tcPr>
            <w:tcW w:w="2569" w:type="dxa"/>
            <w:shd w:val="clear" w:color="auto" w:fill="D9D9D9" w:themeFill="background1" w:themeFillShade="D9"/>
          </w:tcPr>
          <w:p w14:paraId="43E0A15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9922B" w14:textId="77777777" w:rsidR="00A41826" w:rsidRPr="00BF6411" w:rsidRDefault="00A41826" w:rsidP="00304227">
            <w:pPr>
              <w:rPr>
                <w:rFonts w:asciiTheme="minorHAnsi" w:hAnsiTheme="minorHAnsi"/>
              </w:rPr>
            </w:pPr>
          </w:p>
        </w:tc>
        <w:tc>
          <w:tcPr>
            <w:tcW w:w="6781" w:type="dxa"/>
          </w:tcPr>
          <w:p w14:paraId="6D894B1E" w14:textId="18DCC021"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Multiple booleanshape elements in an object element</w:t>
            </w:r>
          </w:p>
          <w:p w14:paraId="4713B363" w14:textId="77777777" w:rsidR="00A41826" w:rsidRPr="003D6634" w:rsidRDefault="00A41826" w:rsidP="00304227">
            <w:pPr>
              <w:rPr>
                <w:rFonts w:asciiTheme="minorHAnsi" w:eastAsia="Calibri" w:hAnsiTheme="minorHAnsi" w:cstheme="minorHAnsi"/>
              </w:rPr>
            </w:pPr>
          </w:p>
          <w:p w14:paraId="59D5AF9C" w14:textId="619315A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in same object with mesh</w:t>
            </w:r>
          </w:p>
          <w:p w14:paraId="75BEDAEC" w14:textId="77777777" w:rsidR="00A41826" w:rsidRDefault="00A41826" w:rsidP="00304227">
            <w:pPr>
              <w:rPr>
                <w:rFonts w:asciiTheme="minorHAnsi" w:eastAsia="Calibri" w:hAnsiTheme="minorHAnsi" w:cs="Calibri"/>
              </w:rPr>
            </w:pPr>
          </w:p>
          <w:p w14:paraId="188A4B8E" w14:textId="5B3135E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in same object with components</w:t>
            </w:r>
          </w:p>
          <w:p w14:paraId="5832403A" w14:textId="77777777" w:rsidR="00A41826" w:rsidRDefault="00A41826" w:rsidP="00304227">
            <w:pPr>
              <w:rPr>
                <w:rFonts w:asciiTheme="minorHAnsi" w:hAnsiTheme="minorHAnsi"/>
              </w:rPr>
            </w:pPr>
          </w:p>
          <w:p w14:paraId="1AD6E68F" w14:textId="5E9789B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with no boolean sub elements</w:t>
            </w:r>
          </w:p>
          <w:p w14:paraId="35E1751D" w14:textId="77777777" w:rsidR="00A41826" w:rsidRPr="00BF6411" w:rsidRDefault="00A41826" w:rsidP="00304227">
            <w:pPr>
              <w:rPr>
                <w:rFonts w:asciiTheme="minorHAnsi" w:hAnsiTheme="minorHAnsi"/>
              </w:rPr>
            </w:pPr>
          </w:p>
        </w:tc>
      </w:tr>
    </w:tbl>
    <w:p w14:paraId="08CD8B54" w14:textId="4EE642CF" w:rsidR="00A41826" w:rsidRDefault="00A41826" w:rsidP="00A41826">
      <w:pPr>
        <w:pStyle w:val="Heading3"/>
      </w:pPr>
      <w:r>
        <w:t xml:space="preserve">N_OPX_3104_XX </w:t>
      </w:r>
      <w:r w:rsidRPr="00E32A9A">
        <w:t>Invalid Object</w:t>
      </w:r>
    </w:p>
    <w:tbl>
      <w:tblPr>
        <w:tblStyle w:val="TableGrid"/>
        <w:tblW w:w="0" w:type="auto"/>
        <w:tblLook w:val="04A0" w:firstRow="1" w:lastRow="0" w:firstColumn="1" w:lastColumn="0" w:noHBand="0" w:noVBand="1"/>
      </w:tblPr>
      <w:tblGrid>
        <w:gridCol w:w="2569"/>
        <w:gridCol w:w="6781"/>
      </w:tblGrid>
      <w:tr w:rsidR="00A41826" w:rsidRPr="00BF6411" w14:paraId="4C04F9C7" w14:textId="77777777" w:rsidTr="00304227">
        <w:tc>
          <w:tcPr>
            <w:tcW w:w="2569" w:type="dxa"/>
            <w:tcBorders>
              <w:bottom w:val="single" w:sz="4" w:space="0" w:color="auto"/>
            </w:tcBorders>
            <w:shd w:val="clear" w:color="auto" w:fill="D9D9D9" w:themeFill="background1" w:themeFillShade="D9"/>
          </w:tcPr>
          <w:p w14:paraId="5066CC9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2C383BE" w14:textId="77777777" w:rsidR="00A41826" w:rsidRPr="00BF6411" w:rsidRDefault="00A41826" w:rsidP="00304227">
            <w:pPr>
              <w:rPr>
                <w:rFonts w:asciiTheme="minorHAnsi" w:hAnsiTheme="minorHAnsi"/>
              </w:rPr>
            </w:pPr>
          </w:p>
        </w:tc>
        <w:tc>
          <w:tcPr>
            <w:tcW w:w="6781" w:type="dxa"/>
          </w:tcPr>
          <w:p w14:paraId="64DEA24B" w14:textId="60E30608" w:rsidR="00A41826" w:rsidRPr="00BF6411" w:rsidRDefault="0030458A" w:rsidP="00304227">
            <w:pPr>
              <w:rPr>
                <w:rFonts w:asciiTheme="minorHAnsi" w:hAnsiTheme="minorHAnsi"/>
              </w:rPr>
            </w:pPr>
            <w:r w:rsidRPr="0030458A">
              <w:rPr>
                <w:rFonts w:asciiTheme="minorHAnsi" w:hAnsiTheme="minorHAnsi"/>
              </w:rPr>
              <w:lastRenderedPageBreak/>
              <w:t xml:space="preserve">Invalid Object </w:t>
            </w:r>
          </w:p>
        </w:tc>
      </w:tr>
      <w:tr w:rsidR="00A41826" w:rsidRPr="00BF6411" w14:paraId="6C017268" w14:textId="77777777" w:rsidTr="00304227">
        <w:tc>
          <w:tcPr>
            <w:tcW w:w="2569" w:type="dxa"/>
            <w:shd w:val="clear" w:color="auto" w:fill="D9D9D9" w:themeFill="background1" w:themeFillShade="D9"/>
          </w:tcPr>
          <w:p w14:paraId="75EF1BA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1051076" w14:textId="77777777" w:rsidR="00A41826" w:rsidRPr="00BF6411" w:rsidRDefault="00A41826" w:rsidP="00304227">
            <w:pPr>
              <w:rPr>
                <w:rFonts w:asciiTheme="minorHAnsi" w:hAnsiTheme="minorHAnsi"/>
              </w:rPr>
            </w:pPr>
          </w:p>
        </w:tc>
        <w:tc>
          <w:tcPr>
            <w:tcW w:w="6781" w:type="dxa"/>
          </w:tcPr>
          <w:p w14:paraId="6A5578A0"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F1C4561" w14:textId="77777777" w:rsidTr="00304227">
        <w:tc>
          <w:tcPr>
            <w:tcW w:w="2569" w:type="dxa"/>
            <w:shd w:val="clear" w:color="auto" w:fill="D9D9D9" w:themeFill="background1" w:themeFillShade="D9"/>
          </w:tcPr>
          <w:p w14:paraId="0E8EE94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83F68" w14:textId="77777777" w:rsidR="00A41826" w:rsidRPr="00BF6411" w:rsidRDefault="00A41826" w:rsidP="00304227">
            <w:pPr>
              <w:rPr>
                <w:rFonts w:asciiTheme="minorHAnsi" w:hAnsiTheme="minorHAnsi"/>
              </w:rPr>
            </w:pPr>
          </w:p>
        </w:tc>
        <w:tc>
          <w:tcPr>
            <w:tcW w:w="6781" w:type="dxa"/>
          </w:tcPr>
          <w:p w14:paraId="3AC540DD" w14:textId="2C77A7B0"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references object that is NOT a "model"</w:t>
            </w:r>
          </w:p>
          <w:p w14:paraId="3C562E16" w14:textId="77777777" w:rsidR="00A41826" w:rsidRPr="003D6634" w:rsidRDefault="00A41826" w:rsidP="00304227">
            <w:pPr>
              <w:rPr>
                <w:rFonts w:asciiTheme="minorHAnsi" w:eastAsia="Calibri" w:hAnsiTheme="minorHAnsi" w:cstheme="minorHAnsi"/>
              </w:rPr>
            </w:pPr>
          </w:p>
          <w:p w14:paraId="5132C6A0" w14:textId="39ACF855"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objectID references object containing components</w:t>
            </w:r>
          </w:p>
          <w:p w14:paraId="23FAD0A7" w14:textId="77777777" w:rsidR="00A41826" w:rsidRDefault="00A41826" w:rsidP="00304227">
            <w:pPr>
              <w:rPr>
                <w:rFonts w:asciiTheme="minorHAnsi" w:eastAsia="Calibri" w:hAnsiTheme="minorHAnsi" w:cs="Calibri"/>
              </w:rPr>
            </w:pPr>
          </w:p>
          <w:p w14:paraId="2C47581A" w14:textId="0F0BC2AC"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components</w:t>
            </w:r>
          </w:p>
          <w:p w14:paraId="7FFCD14E" w14:textId="77777777" w:rsidR="00A41826" w:rsidRDefault="00A41826" w:rsidP="00304227">
            <w:pPr>
              <w:rPr>
                <w:rFonts w:asciiTheme="minorHAnsi" w:hAnsiTheme="minorHAnsi"/>
              </w:rPr>
            </w:pPr>
          </w:p>
          <w:p w14:paraId="20F6A841" w14:textId="338997A8"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booleanshape</w:t>
            </w:r>
          </w:p>
          <w:p w14:paraId="1F160655" w14:textId="77777777" w:rsidR="000D4BB2" w:rsidRDefault="000D4BB2" w:rsidP="00304227">
            <w:pPr>
              <w:rPr>
                <w:rFonts w:asciiTheme="minorHAnsi" w:hAnsiTheme="minorHAnsi"/>
              </w:rPr>
            </w:pPr>
          </w:p>
          <w:p w14:paraId="2AFDC013" w14:textId="0423A695"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boolean objectID references object containing a </w:t>
            </w:r>
            <w:proofErr w:type="spellStart"/>
            <w:r w:rsidR="00374D95" w:rsidRPr="00374D95">
              <w:rPr>
                <w:rFonts w:asciiTheme="minorHAnsi" w:eastAsia="Calibri" w:hAnsiTheme="minorHAnsi" w:cstheme="minorHAnsi"/>
              </w:rPr>
              <w:t>beamlattice</w:t>
            </w:r>
            <w:proofErr w:type="spellEnd"/>
          </w:p>
          <w:p w14:paraId="6823590D" w14:textId="77777777" w:rsidR="000D4BB2" w:rsidRPr="00BF6411" w:rsidRDefault="000D4BB2" w:rsidP="00304227">
            <w:pPr>
              <w:rPr>
                <w:rFonts w:asciiTheme="minorHAnsi" w:hAnsiTheme="minorHAnsi"/>
              </w:rPr>
            </w:pPr>
          </w:p>
        </w:tc>
      </w:tr>
    </w:tbl>
    <w:p w14:paraId="6A9E652A" w14:textId="2C572969" w:rsidR="00A41826" w:rsidRDefault="00A41826" w:rsidP="00A41826">
      <w:pPr>
        <w:pStyle w:val="Heading3"/>
      </w:pPr>
      <w:r>
        <w:t xml:space="preserve">N_OPX_3106_XX </w:t>
      </w:r>
      <w:r w:rsidRPr="00E32A9A">
        <w:t>Miscellaneous Errors</w:t>
      </w:r>
    </w:p>
    <w:tbl>
      <w:tblPr>
        <w:tblStyle w:val="TableGrid"/>
        <w:tblW w:w="0" w:type="auto"/>
        <w:tblLook w:val="04A0" w:firstRow="1" w:lastRow="0" w:firstColumn="1" w:lastColumn="0" w:noHBand="0" w:noVBand="1"/>
      </w:tblPr>
      <w:tblGrid>
        <w:gridCol w:w="2569"/>
        <w:gridCol w:w="6781"/>
      </w:tblGrid>
      <w:tr w:rsidR="00A41826" w:rsidRPr="00BF6411" w14:paraId="21661924" w14:textId="77777777" w:rsidTr="00304227">
        <w:tc>
          <w:tcPr>
            <w:tcW w:w="2569" w:type="dxa"/>
            <w:tcBorders>
              <w:bottom w:val="single" w:sz="4" w:space="0" w:color="auto"/>
            </w:tcBorders>
            <w:shd w:val="clear" w:color="auto" w:fill="D9D9D9" w:themeFill="background1" w:themeFillShade="D9"/>
          </w:tcPr>
          <w:p w14:paraId="599BEEA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E202456" w14:textId="77777777" w:rsidR="00A41826" w:rsidRPr="00BF6411" w:rsidRDefault="00A41826" w:rsidP="00304227">
            <w:pPr>
              <w:rPr>
                <w:rFonts w:asciiTheme="minorHAnsi" w:hAnsiTheme="minorHAnsi"/>
              </w:rPr>
            </w:pPr>
          </w:p>
        </w:tc>
        <w:tc>
          <w:tcPr>
            <w:tcW w:w="6781" w:type="dxa"/>
          </w:tcPr>
          <w:p w14:paraId="31DDB499" w14:textId="36DD0210" w:rsidR="00A41826" w:rsidRPr="00BF6411" w:rsidRDefault="0030458A" w:rsidP="00304227">
            <w:pPr>
              <w:rPr>
                <w:rFonts w:asciiTheme="minorHAnsi" w:hAnsiTheme="minorHAnsi"/>
              </w:rPr>
            </w:pPr>
            <w:r w:rsidRPr="0030458A">
              <w:rPr>
                <w:rFonts w:asciiTheme="minorHAnsi" w:hAnsiTheme="minorHAnsi"/>
              </w:rPr>
              <w:t xml:space="preserve">Miscellaneous Errors </w:t>
            </w:r>
          </w:p>
        </w:tc>
      </w:tr>
      <w:tr w:rsidR="00A41826" w:rsidRPr="00BF6411" w14:paraId="7268EFD5" w14:textId="77777777" w:rsidTr="00304227">
        <w:tc>
          <w:tcPr>
            <w:tcW w:w="2569" w:type="dxa"/>
            <w:shd w:val="clear" w:color="auto" w:fill="D9D9D9" w:themeFill="background1" w:themeFillShade="D9"/>
          </w:tcPr>
          <w:p w14:paraId="64DF3F7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3927359" w14:textId="77777777" w:rsidR="00A41826" w:rsidRPr="00BF6411" w:rsidRDefault="00A41826" w:rsidP="00304227">
            <w:pPr>
              <w:rPr>
                <w:rFonts w:asciiTheme="minorHAnsi" w:hAnsiTheme="minorHAnsi"/>
              </w:rPr>
            </w:pPr>
          </w:p>
        </w:tc>
        <w:tc>
          <w:tcPr>
            <w:tcW w:w="6781" w:type="dxa"/>
          </w:tcPr>
          <w:p w14:paraId="0460033D"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B081DE2" w14:textId="77777777" w:rsidTr="00304227">
        <w:tc>
          <w:tcPr>
            <w:tcW w:w="2569" w:type="dxa"/>
            <w:shd w:val="clear" w:color="auto" w:fill="D9D9D9" w:themeFill="background1" w:themeFillShade="D9"/>
          </w:tcPr>
          <w:p w14:paraId="3EC5B2D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4169E041" w14:textId="77777777" w:rsidR="00A41826" w:rsidRPr="00BF6411" w:rsidRDefault="00A41826" w:rsidP="00304227">
            <w:pPr>
              <w:rPr>
                <w:rFonts w:asciiTheme="minorHAnsi" w:hAnsiTheme="minorHAnsi"/>
              </w:rPr>
            </w:pPr>
          </w:p>
        </w:tc>
        <w:tc>
          <w:tcPr>
            <w:tcW w:w="6781" w:type="dxa"/>
          </w:tcPr>
          <w:p w14:paraId="15CCFFC6" w14:textId="70E805E8"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not specified as required extension</w:t>
            </w:r>
          </w:p>
          <w:p w14:paraId="747D0074" w14:textId="77777777" w:rsidR="00A41826" w:rsidRPr="003D6634" w:rsidRDefault="00A41826" w:rsidP="00304227">
            <w:pPr>
              <w:rPr>
                <w:rFonts w:asciiTheme="minorHAnsi" w:eastAsia="Calibri" w:hAnsiTheme="minorHAnsi" w:cstheme="minorHAnsi"/>
              </w:rPr>
            </w:pPr>
          </w:p>
          <w:p w14:paraId="7A8764D0" w14:textId="238406C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 xml:space="preserve">Object containing booleanshape has </w:t>
            </w:r>
            <w:proofErr w:type="spellStart"/>
            <w:r w:rsidR="00374D95" w:rsidRPr="00374D95">
              <w:rPr>
                <w:rFonts w:asciiTheme="minorHAnsi" w:hAnsiTheme="minorHAnsi" w:cstheme="minorHAnsi"/>
              </w:rPr>
              <w:t>pid</w:t>
            </w:r>
            <w:proofErr w:type="spellEnd"/>
            <w:r w:rsidR="00374D95" w:rsidRPr="00374D95">
              <w:rPr>
                <w:rFonts w:asciiTheme="minorHAnsi" w:hAnsiTheme="minorHAnsi" w:cstheme="minorHAnsi"/>
              </w:rPr>
              <w:t xml:space="preserve"> and </w:t>
            </w:r>
            <w:proofErr w:type="spellStart"/>
            <w:r w:rsidR="00374D95" w:rsidRPr="00374D95">
              <w:rPr>
                <w:rFonts w:asciiTheme="minorHAnsi" w:hAnsiTheme="minorHAnsi" w:cstheme="minorHAnsi"/>
              </w:rPr>
              <w:t>pindex</w:t>
            </w:r>
            <w:proofErr w:type="spellEnd"/>
            <w:r w:rsidR="00374D95" w:rsidRPr="00374D95">
              <w:rPr>
                <w:rFonts w:asciiTheme="minorHAnsi" w:hAnsiTheme="minorHAnsi" w:cstheme="minorHAnsi"/>
              </w:rPr>
              <w:t xml:space="preserve"> specified</w:t>
            </w:r>
          </w:p>
          <w:p w14:paraId="37337760" w14:textId="77777777" w:rsidR="00A41826" w:rsidRDefault="00A41826" w:rsidP="00304227">
            <w:pPr>
              <w:rPr>
                <w:rFonts w:asciiTheme="minorHAnsi" w:eastAsia="Calibri" w:hAnsiTheme="minorHAnsi" w:cs="Calibri"/>
              </w:rPr>
            </w:pPr>
          </w:p>
          <w:p w14:paraId="56AA3757" w14:textId="433F4150"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Production namespace prefix on boolean and booleanshape “path” attribute</w:t>
            </w:r>
          </w:p>
          <w:p w14:paraId="0DC786F0" w14:textId="77777777" w:rsidR="00A41826" w:rsidRDefault="00A41826" w:rsidP="00304227">
            <w:pPr>
              <w:rPr>
                <w:rFonts w:asciiTheme="minorHAnsi" w:hAnsiTheme="minorHAnsi"/>
              </w:rPr>
            </w:pPr>
          </w:p>
          <w:p w14:paraId="3A906421" w14:textId="0AB91B49"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 objectid attribute points to triangular mesh object that is defined after the object containing the boolean objectid reference</w:t>
            </w:r>
          </w:p>
          <w:p w14:paraId="438AF59F" w14:textId="77777777" w:rsidR="000D4BB2" w:rsidRDefault="000D4BB2" w:rsidP="00304227">
            <w:pPr>
              <w:rPr>
                <w:rFonts w:asciiTheme="minorHAnsi" w:hAnsiTheme="minorHAnsi"/>
              </w:rPr>
            </w:pPr>
          </w:p>
          <w:p w14:paraId="44FDB5F2" w14:textId="056A8D81"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booleanshape objectid attribute points to another object containing  booleanshape that is defined after the object containing the booleanshape objectid reference</w:t>
            </w:r>
          </w:p>
          <w:p w14:paraId="4C77626F" w14:textId="77777777" w:rsidR="000D4BB2" w:rsidRPr="00BF6411" w:rsidRDefault="000D4BB2" w:rsidP="00304227">
            <w:pPr>
              <w:rPr>
                <w:rFonts w:asciiTheme="minorHAnsi" w:hAnsiTheme="minorHAnsi"/>
              </w:rPr>
            </w:pPr>
          </w:p>
        </w:tc>
      </w:tr>
    </w:tbl>
    <w:p w14:paraId="4A8E2DB3" w14:textId="77777777" w:rsidR="00A86115" w:rsidRDefault="00A86115">
      <w:pPr>
        <w:rPr>
          <w:rFonts w:eastAsia="Verdana" w:cs="Verdana"/>
          <w:b/>
          <w:bCs/>
          <w:color w:val="365F91" w:themeColor="accent1" w:themeShade="BF"/>
          <w:sz w:val="28"/>
          <w:szCs w:val="28"/>
        </w:rPr>
      </w:pPr>
    </w:p>
    <w:p w14:paraId="7152D7CC" w14:textId="77777777" w:rsidR="00A86115" w:rsidRDefault="00A86115">
      <w:pPr>
        <w:rPr>
          <w:rFonts w:eastAsia="Verdana" w:cs="Verdana"/>
          <w:b/>
          <w:bCs/>
          <w:color w:val="365F91" w:themeColor="accent1" w:themeShade="BF"/>
          <w:sz w:val="28"/>
          <w:szCs w:val="28"/>
        </w:rPr>
      </w:pPr>
    </w:p>
    <w:p w14:paraId="72028A1C" w14:textId="77777777" w:rsidR="00A86115" w:rsidRDefault="00A86115">
      <w:pPr>
        <w:rPr>
          <w:rFonts w:eastAsiaTheme="majorEastAsia" w:cstheme="majorBidi"/>
          <w:b/>
          <w:bCs/>
          <w:color w:val="365F91" w:themeColor="accent1" w:themeShade="BF"/>
          <w:sz w:val="22"/>
        </w:rPr>
      </w:pPr>
      <w:r>
        <w:br w:type="page"/>
      </w:r>
    </w:p>
    <w:p w14:paraId="122DB110" w14:textId="288586C0" w:rsidR="00A86115" w:rsidRDefault="00A86115" w:rsidP="00A86115">
      <w:pPr>
        <w:pStyle w:val="Heading2"/>
      </w:pPr>
      <w:r>
        <w:lastRenderedPageBreak/>
        <w:t xml:space="preserve">  </w:t>
      </w:r>
      <w:bookmarkStart w:id="88" w:name="_Toc162181008"/>
      <w:r>
        <w:t>Positive Displacement Extension Test Cases</w:t>
      </w:r>
      <w:bookmarkEnd w:id="88"/>
      <w:r>
        <w:t xml:space="preserve"> </w:t>
      </w:r>
    </w:p>
    <w:p w14:paraId="40BAC4E6" w14:textId="12DB750E" w:rsidR="001F5B65" w:rsidRDefault="001F5B65" w:rsidP="001F5B65">
      <w:r>
        <w:t>The following guideline will be used for implementation of Displacement test cases:</w:t>
      </w:r>
    </w:p>
    <w:p w14:paraId="3CFAC7F5" w14:textId="7317DE2D" w:rsidR="001F5B65" w:rsidRPr="00E32A9A" w:rsidRDefault="001F5B65" w:rsidP="008E4E98">
      <w:pPr>
        <w:pStyle w:val="ListParagraph"/>
        <w:numPr>
          <w:ilvl w:val="0"/>
          <w:numId w:val="21"/>
        </w:numPr>
      </w:pPr>
      <w:r w:rsidRPr="00E32A9A">
        <w:t xml:space="preserve">All test cases, unless otherwise specified will declare </w:t>
      </w:r>
      <w:r>
        <w:t>Displacement</w:t>
      </w:r>
      <w:r w:rsidRPr="00E32A9A">
        <w:t xml:space="preserve"> as </w:t>
      </w:r>
      <w:r>
        <w:t xml:space="preserve">a </w:t>
      </w:r>
      <w:r w:rsidRPr="00E32A9A">
        <w:t>required extension</w:t>
      </w:r>
    </w:p>
    <w:p w14:paraId="7BD5D41F" w14:textId="79F7F713" w:rsidR="001F5B65" w:rsidRPr="00E32A9A" w:rsidRDefault="001F5B65" w:rsidP="008E4E98">
      <w:pPr>
        <w:pStyle w:val="ListParagraph"/>
        <w:numPr>
          <w:ilvl w:val="0"/>
          <w:numId w:val="21"/>
        </w:numPr>
      </w:pPr>
      <w:r w:rsidRPr="00E32A9A">
        <w:t xml:space="preserve">A small number of simple diverse geometric objects </w:t>
      </w:r>
      <w:r>
        <w:t xml:space="preserve"> and texture files </w:t>
      </w:r>
      <w:r w:rsidRPr="00E32A9A">
        <w:t xml:space="preserve">will be used to demonstrate the </w:t>
      </w:r>
      <w:r>
        <w:t>displacement</w:t>
      </w:r>
      <w:r w:rsidRPr="00E32A9A">
        <w:t xml:space="preserve"> </w:t>
      </w:r>
      <w:r>
        <w:t>effect</w:t>
      </w:r>
      <w:r w:rsidRPr="00E32A9A">
        <w:t xml:space="preserve"> </w:t>
      </w:r>
      <w:r>
        <w:t xml:space="preserve">. </w:t>
      </w:r>
    </w:p>
    <w:p w14:paraId="5537AC76" w14:textId="7D779B08" w:rsidR="001F5B65" w:rsidRPr="00E32A9A" w:rsidRDefault="001F5B65" w:rsidP="008E4E98">
      <w:pPr>
        <w:pStyle w:val="ListParagraph"/>
        <w:numPr>
          <w:ilvl w:val="0"/>
          <w:numId w:val="21"/>
        </w:numPr>
      </w:pPr>
      <w:r w:rsidRPr="00E32A9A">
        <w:t>All test cases will reference the production extension with UUID values specified</w:t>
      </w:r>
      <w:r>
        <w:t xml:space="preserve"> where required, however o</w:t>
      </w:r>
      <w:r w:rsidRPr="00E32A9A">
        <w:t>nly test cases containing non-root models will have the production extension specified as a required extension.</w:t>
      </w:r>
    </w:p>
    <w:p w14:paraId="53E006CE" w14:textId="0045BC5F" w:rsidR="001F5B65" w:rsidRPr="00E32A9A" w:rsidRDefault="001F5B65" w:rsidP="008E4E98">
      <w:pPr>
        <w:pStyle w:val="ListParagraph"/>
        <w:numPr>
          <w:ilvl w:val="0"/>
          <w:numId w:val="21"/>
        </w:numPr>
      </w:pPr>
      <w:r w:rsidRPr="00E32A9A">
        <w:t>A small number of test cases will include the material extension</w:t>
      </w:r>
      <w:r>
        <w:t>, production extension, and boolean operations</w:t>
      </w:r>
      <w:r w:rsidRPr="00E32A9A">
        <w:t xml:space="preserve"> as a required extension</w:t>
      </w:r>
      <w:r>
        <w:t>s</w:t>
      </w:r>
      <w:r w:rsidRPr="00E32A9A">
        <w:t xml:space="preserve"> to illustrate </w:t>
      </w:r>
      <w:r>
        <w:t>interactions between displacements and other 3MF extensions.</w:t>
      </w:r>
      <w:r w:rsidRPr="00E32A9A">
        <w:t xml:space="preserve"> </w:t>
      </w:r>
      <w:r>
        <w:t xml:space="preserve">Test cases requiring these other extensions </w:t>
      </w:r>
      <w:r w:rsidRPr="00E32A9A">
        <w:t>will have a test case name that makes this requirement obvious.</w:t>
      </w:r>
    </w:p>
    <w:p w14:paraId="5471E1CE" w14:textId="4D81FDC9" w:rsidR="001F5B65" w:rsidRDefault="001F5B65" w:rsidP="008E4E98">
      <w:pPr>
        <w:pStyle w:val="ListParagraph"/>
        <w:numPr>
          <w:ilvl w:val="0"/>
          <w:numId w:val="21"/>
        </w:numPr>
      </w:pPr>
      <w:r w:rsidRPr="00E32A9A">
        <w:t xml:space="preserve">Where surface color is part of the test case objectives, a mockup of the expected color result will be included in the </w:t>
      </w:r>
      <w:r w:rsidR="00BF2751">
        <w:t>thumbnail.</w:t>
      </w:r>
    </w:p>
    <w:p w14:paraId="2FF074ED" w14:textId="3DED6DB7" w:rsidR="001F5B65" w:rsidRPr="00E32A9A" w:rsidRDefault="001F5B65" w:rsidP="008E4E98">
      <w:pPr>
        <w:pStyle w:val="ListParagraph"/>
        <w:numPr>
          <w:ilvl w:val="0"/>
          <w:numId w:val="21"/>
        </w:numPr>
      </w:pPr>
      <w:r w:rsidRPr="00913BDA">
        <w:t xml:space="preserve">Where </w:t>
      </w:r>
      <w:r>
        <w:t>needed</w:t>
      </w:r>
      <w:r w:rsidRPr="00913BDA">
        <w:t>, test cases will provide a frame of reference for the expected result by rendering an adjacent object without that effect.</w:t>
      </w:r>
      <w:r>
        <w:t xml:space="preserve"> Test cases will also provide a marker showing origin of the coordinate system.</w:t>
      </w:r>
    </w:p>
    <w:p w14:paraId="36C280D0" w14:textId="663CB482" w:rsidR="001F5B65" w:rsidRPr="00D1431C" w:rsidRDefault="001F5B65" w:rsidP="008E4E98">
      <w:pPr>
        <w:pStyle w:val="ListParagraph"/>
        <w:numPr>
          <w:ilvl w:val="0"/>
          <w:numId w:val="21"/>
        </w:numPr>
        <w:spacing w:after="0"/>
      </w:pPr>
      <w:r w:rsidRPr="00D1431C">
        <w:t>Rendered objects in each test case should stay within the following boundaries:</w:t>
      </w:r>
    </w:p>
    <w:p w14:paraId="5ED487CC" w14:textId="77777777" w:rsidR="001F5B65" w:rsidRPr="004D7D15" w:rsidRDefault="001F5B65" w:rsidP="008E4E98">
      <w:pPr>
        <w:pStyle w:val="ListParagraph"/>
        <w:numPr>
          <w:ilvl w:val="0"/>
          <w:numId w:val="21"/>
        </w:numPr>
      </w:pPr>
      <w:proofErr w:type="gramStart"/>
      <w:r w:rsidRPr="00D1431C">
        <w:rPr>
          <w:rFonts w:cs="Arial"/>
          <w:color w:val="222222"/>
          <w:shd w:val="clear" w:color="auto" w:fill="FFFFFF"/>
        </w:rPr>
        <w:t>printable-box</w:t>
      </w:r>
      <w:proofErr w:type="gramEnd"/>
      <w:r w:rsidRPr="00D1431C">
        <w:rPr>
          <w:rFonts w:cs="Arial"/>
          <w:color w:val="222222"/>
          <w:shd w:val="clear" w:color="auto" w:fill="FFFFFF"/>
        </w:rPr>
        <w:t>="(35000.0,35000.0,35000.0) (200000.0,200000.0,200000.0)"</w:t>
      </w:r>
    </w:p>
    <w:p w14:paraId="1A6A8DF4" w14:textId="5A09FDB4" w:rsidR="001F5B65" w:rsidRPr="00D1431C" w:rsidRDefault="001F5B65" w:rsidP="008E4E98">
      <w:pPr>
        <w:pStyle w:val="ListParagraph"/>
        <w:numPr>
          <w:ilvl w:val="0"/>
          <w:numId w:val="21"/>
        </w:numPr>
      </w:pPr>
      <w:r>
        <w:t>Test cases are based on the 0.8.2 version of the Displacement Extension Specification</w:t>
      </w:r>
    </w:p>
    <w:p w14:paraId="137D4AAB" w14:textId="77777777" w:rsidR="004E2EF5" w:rsidRDefault="004E2EF5">
      <w:pPr>
        <w:rPr>
          <w:rFonts w:eastAsiaTheme="majorEastAsia" w:cstheme="majorBidi"/>
          <w:b/>
          <w:bCs/>
          <w:color w:val="365F91" w:themeColor="accent1" w:themeShade="BF"/>
          <w:szCs w:val="20"/>
        </w:rPr>
      </w:pPr>
      <w:r>
        <w:br w:type="page"/>
      </w:r>
    </w:p>
    <w:p w14:paraId="7DEE6157" w14:textId="23D73E49" w:rsidR="00A86115" w:rsidRDefault="00A86115" w:rsidP="00A86115">
      <w:pPr>
        <w:pStyle w:val="Heading3"/>
      </w:pPr>
      <w:r>
        <w:lastRenderedPageBreak/>
        <w:t>P_</w:t>
      </w:r>
      <w:r w:rsidR="00FA69CE">
        <w:t>DP</w:t>
      </w:r>
      <w:r>
        <w:t xml:space="preserve">X_3200_XX </w:t>
      </w:r>
      <w:r w:rsidR="0028565B" w:rsidRPr="0028565B">
        <w:t>Displacement 2D</w:t>
      </w:r>
    </w:p>
    <w:tbl>
      <w:tblPr>
        <w:tblStyle w:val="TableGrid"/>
        <w:tblW w:w="0" w:type="auto"/>
        <w:tblLook w:val="04A0" w:firstRow="1" w:lastRow="0" w:firstColumn="1" w:lastColumn="0" w:noHBand="0" w:noVBand="1"/>
      </w:tblPr>
      <w:tblGrid>
        <w:gridCol w:w="2569"/>
        <w:gridCol w:w="6781"/>
      </w:tblGrid>
      <w:tr w:rsidR="00A86115" w:rsidRPr="00BF6411" w14:paraId="03E610C3" w14:textId="77777777" w:rsidTr="00330DB8">
        <w:tc>
          <w:tcPr>
            <w:tcW w:w="2569" w:type="dxa"/>
            <w:tcBorders>
              <w:bottom w:val="single" w:sz="4" w:space="0" w:color="auto"/>
            </w:tcBorders>
            <w:shd w:val="clear" w:color="auto" w:fill="D9D9D9" w:themeFill="background1" w:themeFillShade="D9"/>
          </w:tcPr>
          <w:p w14:paraId="3D193F17"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C963232" w14:textId="77777777" w:rsidR="00A86115" w:rsidRPr="00BF6411" w:rsidRDefault="00A86115" w:rsidP="00330DB8">
            <w:pPr>
              <w:rPr>
                <w:rFonts w:asciiTheme="minorHAnsi" w:hAnsiTheme="minorHAnsi"/>
              </w:rPr>
            </w:pPr>
          </w:p>
        </w:tc>
        <w:tc>
          <w:tcPr>
            <w:tcW w:w="6781" w:type="dxa"/>
          </w:tcPr>
          <w:p w14:paraId="79105DA9" w14:textId="7269CA9C" w:rsidR="00A86115" w:rsidRPr="00BF6411" w:rsidRDefault="0028565B" w:rsidP="00330DB8">
            <w:pPr>
              <w:rPr>
                <w:rFonts w:asciiTheme="minorHAnsi" w:hAnsiTheme="minorHAnsi"/>
              </w:rPr>
            </w:pPr>
            <w:r w:rsidRPr="0028565B">
              <w:rPr>
                <w:rFonts w:asciiTheme="minorHAnsi" w:hAnsiTheme="minorHAnsi"/>
              </w:rPr>
              <w:t>Displacement 2D</w:t>
            </w:r>
          </w:p>
        </w:tc>
      </w:tr>
      <w:tr w:rsidR="00A86115" w:rsidRPr="00BF6411" w14:paraId="085A9A83" w14:textId="77777777" w:rsidTr="00330DB8">
        <w:tc>
          <w:tcPr>
            <w:tcW w:w="2569" w:type="dxa"/>
            <w:shd w:val="clear" w:color="auto" w:fill="D9D9D9" w:themeFill="background1" w:themeFillShade="D9"/>
          </w:tcPr>
          <w:p w14:paraId="2C1DBFC4"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0C527B27" w14:textId="77777777" w:rsidR="00A86115" w:rsidRPr="00BF6411" w:rsidRDefault="00A86115" w:rsidP="00330DB8">
            <w:pPr>
              <w:rPr>
                <w:rFonts w:asciiTheme="minorHAnsi" w:hAnsiTheme="minorHAnsi"/>
              </w:rPr>
            </w:pPr>
          </w:p>
        </w:tc>
        <w:tc>
          <w:tcPr>
            <w:tcW w:w="6781" w:type="dxa"/>
          </w:tcPr>
          <w:p w14:paraId="534B3C71" w14:textId="03B45DE8" w:rsidR="00A86115" w:rsidRPr="00BF6411" w:rsidRDefault="00A86115" w:rsidP="00330DB8">
            <w:pPr>
              <w:rPr>
                <w:rFonts w:asciiTheme="minorHAnsi" w:hAnsiTheme="minorHAnsi"/>
              </w:rPr>
            </w:pPr>
            <w:r w:rsidRPr="00BF6411">
              <w:rPr>
                <w:rFonts w:asciiTheme="minorHAnsi" w:eastAsia="Verdana" w:hAnsiTheme="minorHAnsi" w:cs="Verdana"/>
              </w:rPr>
              <w:t>0</w:t>
            </w:r>
            <w:r w:rsidR="0028565B">
              <w:rPr>
                <w:rFonts w:asciiTheme="minorHAnsi" w:eastAsia="Verdana" w:hAnsiTheme="minorHAnsi" w:cs="Verdana"/>
              </w:rPr>
              <w:t>2</w:t>
            </w:r>
            <w:r>
              <w:rPr>
                <w:rFonts w:asciiTheme="minorHAnsi" w:eastAsia="Verdana" w:hAnsiTheme="minorHAnsi" w:cs="Verdana"/>
              </w:rPr>
              <w:t xml:space="preserve"> to</w:t>
            </w:r>
            <w:r w:rsidRPr="00BF6411">
              <w:rPr>
                <w:rFonts w:asciiTheme="minorHAnsi" w:eastAsia="Verdana" w:hAnsiTheme="minorHAnsi" w:cs="Verdana"/>
              </w:rPr>
              <w:t xml:space="preserve"> </w:t>
            </w:r>
            <w:r w:rsidR="0028565B">
              <w:rPr>
                <w:rFonts w:asciiTheme="minorHAnsi" w:eastAsia="Verdana" w:hAnsiTheme="minorHAnsi" w:cs="Verdana"/>
              </w:rPr>
              <w:t>17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86115" w:rsidRPr="00BF6411" w14:paraId="5D0CB161" w14:textId="77777777" w:rsidTr="00330DB8">
        <w:tc>
          <w:tcPr>
            <w:tcW w:w="2569" w:type="dxa"/>
            <w:shd w:val="clear" w:color="auto" w:fill="D9D9D9" w:themeFill="background1" w:themeFillShade="D9"/>
          </w:tcPr>
          <w:p w14:paraId="16E656CE"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1D9CCDB1" w14:textId="77777777" w:rsidR="00A86115" w:rsidRPr="00BF6411" w:rsidRDefault="00A86115" w:rsidP="00330DB8">
            <w:pPr>
              <w:rPr>
                <w:rFonts w:asciiTheme="minorHAnsi" w:hAnsiTheme="minorHAnsi"/>
              </w:rPr>
            </w:pPr>
          </w:p>
        </w:tc>
        <w:tc>
          <w:tcPr>
            <w:tcW w:w="6781" w:type="dxa"/>
          </w:tcPr>
          <w:p w14:paraId="7322E9F8" w14:textId="273B7827" w:rsidR="0028565B" w:rsidRPr="0028565B" w:rsidRDefault="0028565B" w:rsidP="0028565B">
            <w:pPr>
              <w:rPr>
                <w:rFonts w:asciiTheme="minorHAnsi" w:hAnsiTheme="minorHAnsi"/>
              </w:rPr>
            </w:pPr>
            <w:r w:rsidRPr="0028565B">
              <w:rPr>
                <w:rFonts w:asciiTheme="minorHAnsi" w:hAnsiTheme="minorHAnsi"/>
              </w:rPr>
              <w:t>02 - PNG containing RGB data, demonstrate that the selection of the R, G, and B channels results in differing displacements assuming the values in each channel of the image are differentiated.</w:t>
            </w:r>
          </w:p>
          <w:p w14:paraId="4BAF82D8" w14:textId="77777777" w:rsidR="0028565B" w:rsidRDefault="0028565B" w:rsidP="0028565B">
            <w:pPr>
              <w:rPr>
                <w:rFonts w:asciiTheme="minorHAnsi" w:hAnsiTheme="minorHAnsi"/>
              </w:rPr>
            </w:pPr>
          </w:p>
          <w:p w14:paraId="1D76C495" w14:textId="04159987" w:rsidR="0028565B" w:rsidRPr="0028565B" w:rsidRDefault="0028565B" w:rsidP="0028565B">
            <w:pPr>
              <w:rPr>
                <w:rFonts w:asciiTheme="minorHAnsi" w:hAnsiTheme="minorHAnsi"/>
              </w:rPr>
            </w:pPr>
            <w:r w:rsidRPr="0028565B">
              <w:rPr>
                <w:rFonts w:asciiTheme="minorHAnsi" w:hAnsiTheme="minorHAnsi"/>
                <w:b/>
                <w:bCs/>
              </w:rPr>
              <w:t xml:space="preserve">03 </w:t>
            </w:r>
            <w:r w:rsidRPr="0028565B">
              <w:rPr>
                <w:rFonts w:asciiTheme="minorHAnsi" w:hAnsiTheme="minorHAnsi"/>
              </w:rPr>
              <w:t>- PNG containing an alpha channel, demonstrate that the selection of the A channel results in displacements consistent with the alpha channel values, differentiated from the RGB channel data.</w:t>
            </w:r>
          </w:p>
          <w:p w14:paraId="050AA2D6" w14:textId="77777777" w:rsidR="0028565B" w:rsidRDefault="0028565B" w:rsidP="0028565B">
            <w:pPr>
              <w:rPr>
                <w:rFonts w:asciiTheme="minorHAnsi" w:hAnsiTheme="minorHAnsi"/>
              </w:rPr>
            </w:pPr>
          </w:p>
          <w:p w14:paraId="70605AC6" w14:textId="100AAFE5" w:rsidR="0028565B" w:rsidRPr="0028565B" w:rsidRDefault="0028565B" w:rsidP="0028565B">
            <w:pPr>
              <w:rPr>
                <w:rFonts w:asciiTheme="minorHAnsi" w:hAnsiTheme="minorHAnsi"/>
              </w:rPr>
            </w:pPr>
            <w:r w:rsidRPr="0028565B">
              <w:rPr>
                <w:rFonts w:asciiTheme="minorHAnsi" w:hAnsiTheme="minorHAnsi"/>
                <w:b/>
                <w:bCs/>
              </w:rPr>
              <w:t>04</w:t>
            </w:r>
            <w:r w:rsidRPr="0028565B">
              <w:rPr>
                <w:rFonts w:asciiTheme="minorHAnsi" w:hAnsiTheme="minorHAnsi"/>
              </w:rPr>
              <w:t xml:space="preserve"> - PNG specifying  A as the channel in  a 3-color PNG file with no alpha channel results in a value of 1 (255 for an </w:t>
            </w:r>
            <w:proofErr w:type="gramStart"/>
            <w:r w:rsidRPr="0028565B">
              <w:rPr>
                <w:rFonts w:asciiTheme="minorHAnsi" w:hAnsiTheme="minorHAnsi"/>
              </w:rPr>
              <w:t>8 bit</w:t>
            </w:r>
            <w:proofErr w:type="gramEnd"/>
            <w:r w:rsidRPr="0028565B">
              <w:rPr>
                <w:rFonts w:asciiTheme="minorHAnsi" w:hAnsiTheme="minorHAnsi"/>
              </w:rPr>
              <w:t xml:space="preserve"> channel)  being returned for each pixel.</w:t>
            </w:r>
          </w:p>
          <w:p w14:paraId="6168E449" w14:textId="77777777" w:rsidR="0028565B" w:rsidRDefault="0028565B" w:rsidP="0028565B">
            <w:pPr>
              <w:rPr>
                <w:rFonts w:asciiTheme="minorHAnsi" w:hAnsiTheme="minorHAnsi"/>
              </w:rPr>
            </w:pPr>
          </w:p>
          <w:p w14:paraId="3B87452E" w14:textId="0C7E394D" w:rsidR="0028565B" w:rsidRPr="0028565B" w:rsidRDefault="0028565B" w:rsidP="0028565B">
            <w:pPr>
              <w:rPr>
                <w:rFonts w:asciiTheme="minorHAnsi" w:hAnsiTheme="minorHAnsi"/>
              </w:rPr>
            </w:pPr>
            <w:r w:rsidRPr="0028565B">
              <w:rPr>
                <w:rFonts w:asciiTheme="minorHAnsi" w:hAnsiTheme="minorHAnsi"/>
                <w:b/>
                <w:bCs/>
              </w:rPr>
              <w:t>05</w:t>
            </w:r>
            <w:r w:rsidRPr="0028565B">
              <w:rPr>
                <w:rFonts w:asciiTheme="minorHAnsi" w:hAnsiTheme="minorHAnsi"/>
              </w:rPr>
              <w:t xml:space="preserve"> - Illustrate that a single-color monochrome file (</w:t>
            </w:r>
            <w:proofErr w:type="spellStart"/>
            <w:r w:rsidRPr="0028565B">
              <w:rPr>
                <w:rFonts w:asciiTheme="minorHAnsi" w:hAnsiTheme="minorHAnsi"/>
              </w:rPr>
              <w:t>png</w:t>
            </w:r>
            <w:proofErr w:type="spellEnd"/>
            <w:r w:rsidRPr="0028565B">
              <w:rPr>
                <w:rFonts w:asciiTheme="minorHAnsi" w:hAnsiTheme="minorHAnsi"/>
              </w:rPr>
              <w:t>) will return values from that single channel regardless of the channel attribute being R, G, B, and that the alpha channel value will be used for displacement if present.</w:t>
            </w:r>
          </w:p>
          <w:p w14:paraId="48A2114B" w14:textId="77777777" w:rsidR="0028565B" w:rsidRDefault="0028565B" w:rsidP="0028565B">
            <w:pPr>
              <w:rPr>
                <w:rFonts w:asciiTheme="minorHAnsi" w:hAnsiTheme="minorHAnsi"/>
              </w:rPr>
            </w:pPr>
          </w:p>
          <w:p w14:paraId="4F75DB3D" w14:textId="7AE54557" w:rsidR="0028565B" w:rsidRPr="0028565B" w:rsidRDefault="0028565B" w:rsidP="0028565B">
            <w:pPr>
              <w:rPr>
                <w:rFonts w:asciiTheme="minorHAnsi" w:hAnsiTheme="minorHAnsi"/>
              </w:rPr>
            </w:pPr>
            <w:r w:rsidRPr="0028565B">
              <w:rPr>
                <w:rFonts w:asciiTheme="minorHAnsi" w:hAnsiTheme="minorHAnsi"/>
                <w:b/>
                <w:bCs/>
              </w:rPr>
              <w:t>06</w:t>
            </w:r>
            <w:r w:rsidRPr="0028565B">
              <w:rPr>
                <w:rFonts w:asciiTheme="minorHAnsi" w:hAnsiTheme="minorHAnsi"/>
              </w:rPr>
              <w:t xml:space="preserve"> - Illustrate that G is the default channel if none is specified.</w:t>
            </w:r>
          </w:p>
          <w:p w14:paraId="655B4EA7" w14:textId="77777777" w:rsidR="0028565B" w:rsidRDefault="0028565B" w:rsidP="0028565B">
            <w:pPr>
              <w:rPr>
                <w:rFonts w:asciiTheme="minorHAnsi" w:hAnsiTheme="minorHAnsi"/>
              </w:rPr>
            </w:pPr>
          </w:p>
          <w:p w14:paraId="776891B7" w14:textId="31DE0A21" w:rsidR="0028565B" w:rsidRPr="0028565B" w:rsidRDefault="0028565B" w:rsidP="0028565B">
            <w:pPr>
              <w:rPr>
                <w:rFonts w:asciiTheme="minorHAnsi" w:hAnsiTheme="minorHAnsi"/>
              </w:rPr>
            </w:pPr>
            <w:r w:rsidRPr="0028565B">
              <w:rPr>
                <w:rFonts w:asciiTheme="minorHAnsi" w:hAnsiTheme="minorHAnsi"/>
                <w:b/>
                <w:bCs/>
              </w:rPr>
              <w:t>07</w:t>
            </w:r>
            <w:r w:rsidRPr="0028565B">
              <w:rPr>
                <w:rFonts w:asciiTheme="minorHAnsi" w:hAnsiTheme="minorHAnsi"/>
              </w:rPr>
              <w:t xml:space="preserve"> - Illustrate that if 'wrap' is not specified for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it has the same effect as explicitly enumerating 'wrap' as the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value. Use </w:t>
            </w:r>
            <w:proofErr w:type="spellStart"/>
            <w:r w:rsidRPr="0028565B">
              <w:rPr>
                <w:rFonts w:asciiTheme="minorHAnsi" w:hAnsiTheme="minorHAnsi"/>
              </w:rPr>
              <w:t>tilestyle</w:t>
            </w:r>
            <w:proofErr w:type="spellEnd"/>
            <w:r w:rsidRPr="0028565B">
              <w:rPr>
                <w:rFonts w:asciiTheme="minorHAnsi" w:hAnsiTheme="minorHAnsi"/>
              </w:rPr>
              <w:t xml:space="preserve"> UV coordinates in the positive quadrant of the UV coordinate system</w:t>
            </w:r>
            <w:r w:rsidR="004A71CD">
              <w:rPr>
                <w:rFonts w:asciiTheme="minorHAnsi" w:hAnsiTheme="minorHAnsi"/>
              </w:rPr>
              <w:t xml:space="preserve">, with </w:t>
            </w:r>
            <w:r w:rsidR="000260BC">
              <w:rPr>
                <w:rFonts w:asciiTheme="minorHAnsi" w:hAnsiTheme="minorHAnsi"/>
              </w:rPr>
              <w:t>filter ‘nearest’ on a B&amp;W texture</w:t>
            </w:r>
            <w:r w:rsidRPr="0028565B">
              <w:rPr>
                <w:rFonts w:asciiTheme="minorHAnsi" w:hAnsiTheme="minorHAnsi"/>
              </w:rPr>
              <w:t>.</w:t>
            </w:r>
          </w:p>
          <w:p w14:paraId="11D11B19" w14:textId="77777777" w:rsidR="0028565B" w:rsidRDefault="0028565B" w:rsidP="0028565B">
            <w:pPr>
              <w:rPr>
                <w:rFonts w:asciiTheme="minorHAnsi" w:hAnsiTheme="minorHAnsi"/>
              </w:rPr>
            </w:pPr>
          </w:p>
          <w:p w14:paraId="01AB2287" w14:textId="43F7E3C3" w:rsidR="0028565B" w:rsidRPr="0028565B" w:rsidRDefault="0028565B" w:rsidP="0028565B">
            <w:pPr>
              <w:rPr>
                <w:rFonts w:asciiTheme="minorHAnsi" w:hAnsiTheme="minorHAnsi"/>
              </w:rPr>
            </w:pPr>
            <w:r w:rsidRPr="0028565B">
              <w:rPr>
                <w:rFonts w:asciiTheme="minorHAnsi" w:hAnsiTheme="minorHAnsi"/>
                <w:b/>
                <w:bCs/>
              </w:rPr>
              <w:t>08</w:t>
            </w:r>
            <w:r w:rsidRPr="0028565B">
              <w:rPr>
                <w:rFonts w:asciiTheme="minorHAnsi" w:hAnsiTheme="minorHAnsi"/>
              </w:rPr>
              <w:t>- Omit one of the "</w:t>
            </w:r>
            <w:proofErr w:type="spellStart"/>
            <w:r w:rsidRPr="0028565B">
              <w:rPr>
                <w:rFonts w:asciiTheme="minorHAnsi" w:hAnsiTheme="minorHAnsi"/>
              </w:rPr>
              <w:t>tilestyle</w:t>
            </w:r>
            <w:proofErr w:type="spellEnd"/>
            <w:r w:rsidRPr="0028565B">
              <w:rPr>
                <w:rFonts w:asciiTheme="minorHAnsi" w:hAnsiTheme="minorHAnsi"/>
              </w:rPr>
              <w:t>" attributes and include the other with a non-default value</w:t>
            </w:r>
            <w:r w:rsidR="000258FD">
              <w:rPr>
                <w:rFonts w:asciiTheme="minorHAnsi" w:hAnsiTheme="minorHAnsi"/>
              </w:rPr>
              <w:t xml:space="preserve">, with </w:t>
            </w:r>
            <w:r w:rsidR="00095CB6">
              <w:rPr>
                <w:rFonts w:asciiTheme="minorHAnsi" w:hAnsiTheme="minorHAnsi"/>
              </w:rPr>
              <w:t xml:space="preserve">filter </w:t>
            </w:r>
            <w:r w:rsidR="003E50BB">
              <w:rPr>
                <w:rFonts w:asciiTheme="minorHAnsi" w:hAnsiTheme="minorHAnsi"/>
              </w:rPr>
              <w:t>‘</w:t>
            </w:r>
            <w:r w:rsidR="00095CB6">
              <w:rPr>
                <w:rFonts w:asciiTheme="minorHAnsi" w:hAnsiTheme="minorHAnsi"/>
              </w:rPr>
              <w:t>linear</w:t>
            </w:r>
            <w:r w:rsidR="003E50BB">
              <w:rPr>
                <w:rFonts w:asciiTheme="minorHAnsi" w:hAnsiTheme="minorHAnsi"/>
              </w:rPr>
              <w:t>’</w:t>
            </w:r>
            <w:r w:rsidR="000260BC">
              <w:rPr>
                <w:rFonts w:asciiTheme="minorHAnsi" w:hAnsiTheme="minorHAnsi"/>
              </w:rPr>
              <w:t xml:space="preserve"> on a B&amp;W texture</w:t>
            </w:r>
            <w:r w:rsidRPr="0028565B">
              <w:rPr>
                <w:rFonts w:asciiTheme="minorHAnsi" w:hAnsiTheme="minorHAnsi"/>
              </w:rPr>
              <w:t>.</w:t>
            </w:r>
          </w:p>
          <w:p w14:paraId="35712CF0" w14:textId="77777777" w:rsidR="0028565B" w:rsidRDefault="0028565B" w:rsidP="0028565B">
            <w:pPr>
              <w:rPr>
                <w:rFonts w:asciiTheme="minorHAnsi" w:hAnsiTheme="minorHAnsi"/>
              </w:rPr>
            </w:pPr>
          </w:p>
          <w:p w14:paraId="1D585110" w14:textId="5BAA75AC" w:rsidR="0028565B" w:rsidRPr="0028565B" w:rsidRDefault="0028565B" w:rsidP="0028565B">
            <w:pPr>
              <w:rPr>
                <w:rFonts w:asciiTheme="minorHAnsi" w:hAnsiTheme="minorHAnsi"/>
              </w:rPr>
            </w:pPr>
            <w:r w:rsidRPr="0028565B">
              <w:rPr>
                <w:rFonts w:asciiTheme="minorHAnsi" w:hAnsiTheme="minorHAnsi"/>
                <w:b/>
                <w:bCs/>
              </w:rPr>
              <w:t>09</w:t>
            </w:r>
            <w:r w:rsidRPr="0028565B">
              <w:rPr>
                <w:rFonts w:asciiTheme="minorHAnsi" w:hAnsiTheme="minorHAnsi"/>
              </w:rPr>
              <w:t xml:space="preserve"> - Illustrate the effect for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'mirror'</w:t>
            </w:r>
            <w:r w:rsidR="003E50BB">
              <w:rPr>
                <w:rFonts w:asciiTheme="minorHAnsi" w:hAnsiTheme="minorHAnsi"/>
              </w:rPr>
              <w:t>,</w:t>
            </w:r>
            <w:r w:rsidR="00095CB6">
              <w:rPr>
                <w:rFonts w:asciiTheme="minorHAnsi" w:hAnsiTheme="minorHAnsi"/>
              </w:rPr>
              <w:t xml:space="preserve"> with filter </w:t>
            </w:r>
            <w:r w:rsidR="003E50BB">
              <w:rPr>
                <w:rFonts w:asciiTheme="minorHAnsi" w:hAnsiTheme="minorHAnsi"/>
              </w:rPr>
              <w:t>‘</w:t>
            </w:r>
            <w:r w:rsidR="00095CB6">
              <w:rPr>
                <w:rFonts w:asciiTheme="minorHAnsi" w:hAnsiTheme="minorHAnsi"/>
              </w:rPr>
              <w:t>nearest</w:t>
            </w:r>
            <w:r w:rsidR="003E50BB">
              <w:rPr>
                <w:rFonts w:asciiTheme="minorHAnsi" w:hAnsiTheme="minorHAnsi"/>
              </w:rPr>
              <w:t>’</w:t>
            </w:r>
            <w:r w:rsidRPr="0028565B">
              <w:rPr>
                <w:rFonts w:asciiTheme="minorHAnsi" w:hAnsiTheme="minorHAnsi"/>
              </w:rPr>
              <w:t>.</w:t>
            </w:r>
          </w:p>
          <w:p w14:paraId="2ED27A4C" w14:textId="77777777" w:rsidR="0028565B" w:rsidRDefault="0028565B" w:rsidP="0028565B">
            <w:pPr>
              <w:rPr>
                <w:rFonts w:asciiTheme="minorHAnsi" w:hAnsiTheme="minorHAnsi"/>
              </w:rPr>
            </w:pPr>
          </w:p>
          <w:p w14:paraId="602A993F" w14:textId="6FA883BA" w:rsidR="0028565B" w:rsidRPr="0028565B" w:rsidRDefault="0028565B" w:rsidP="0028565B">
            <w:pPr>
              <w:rPr>
                <w:rFonts w:asciiTheme="minorHAnsi" w:hAnsiTheme="minorHAnsi"/>
              </w:rPr>
            </w:pPr>
            <w:r w:rsidRPr="0028565B">
              <w:rPr>
                <w:rFonts w:asciiTheme="minorHAnsi" w:hAnsiTheme="minorHAnsi"/>
                <w:b/>
                <w:bCs/>
              </w:rPr>
              <w:t>10</w:t>
            </w:r>
            <w:r w:rsidRPr="0028565B">
              <w:rPr>
                <w:rFonts w:asciiTheme="minorHAnsi" w:hAnsiTheme="minorHAnsi"/>
              </w:rPr>
              <w:t xml:space="preserve"> - Illustrate the effect for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'clamp'</w:t>
            </w:r>
            <w:r w:rsidR="003E50BB">
              <w:rPr>
                <w:rFonts w:asciiTheme="minorHAnsi" w:hAnsiTheme="minorHAnsi"/>
              </w:rPr>
              <w:t>, with filter ‘linear’</w:t>
            </w:r>
            <w:r w:rsidRPr="0028565B">
              <w:rPr>
                <w:rFonts w:asciiTheme="minorHAnsi" w:hAnsiTheme="minorHAnsi"/>
              </w:rPr>
              <w:t>.</w:t>
            </w:r>
          </w:p>
          <w:p w14:paraId="05963CD6" w14:textId="77777777" w:rsidR="0028565B" w:rsidRDefault="0028565B" w:rsidP="0028565B">
            <w:pPr>
              <w:rPr>
                <w:rFonts w:asciiTheme="minorHAnsi" w:hAnsiTheme="minorHAnsi"/>
              </w:rPr>
            </w:pPr>
          </w:p>
          <w:p w14:paraId="5D45ECD6" w14:textId="2A8D30CF" w:rsidR="0028565B" w:rsidRPr="0028565B" w:rsidRDefault="0028565B" w:rsidP="0028565B">
            <w:pPr>
              <w:rPr>
                <w:rFonts w:asciiTheme="minorHAnsi" w:hAnsiTheme="minorHAnsi"/>
              </w:rPr>
            </w:pPr>
            <w:r w:rsidRPr="0028565B">
              <w:rPr>
                <w:rFonts w:asciiTheme="minorHAnsi" w:hAnsiTheme="minorHAnsi"/>
                <w:b/>
                <w:bCs/>
              </w:rPr>
              <w:t>11</w:t>
            </w:r>
            <w:r w:rsidRPr="0028565B">
              <w:rPr>
                <w:rFonts w:asciiTheme="minorHAnsi" w:hAnsiTheme="minorHAnsi"/>
              </w:rPr>
              <w:t xml:space="preserve"> - Illustrate the effect for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'None'</w:t>
            </w:r>
            <w:r w:rsidR="003E50BB">
              <w:rPr>
                <w:rFonts w:asciiTheme="minorHAnsi" w:hAnsiTheme="minorHAnsi"/>
              </w:rPr>
              <w:t>, with filter ‘nearest’</w:t>
            </w:r>
            <w:r w:rsidRPr="0028565B">
              <w:rPr>
                <w:rFonts w:asciiTheme="minorHAnsi" w:hAnsiTheme="minorHAnsi"/>
              </w:rPr>
              <w:t>.</w:t>
            </w:r>
          </w:p>
          <w:p w14:paraId="10EB3642" w14:textId="77777777" w:rsidR="0028565B" w:rsidRDefault="0028565B" w:rsidP="0028565B">
            <w:pPr>
              <w:rPr>
                <w:rFonts w:asciiTheme="minorHAnsi" w:hAnsiTheme="minorHAnsi"/>
              </w:rPr>
            </w:pPr>
          </w:p>
          <w:p w14:paraId="5E9BBD9C" w14:textId="4F732F52" w:rsidR="0028565B" w:rsidRPr="0028565B" w:rsidRDefault="0028565B" w:rsidP="0028565B">
            <w:pPr>
              <w:rPr>
                <w:rFonts w:asciiTheme="minorHAnsi" w:hAnsiTheme="minorHAnsi"/>
              </w:rPr>
            </w:pPr>
            <w:r w:rsidRPr="0028565B">
              <w:rPr>
                <w:rFonts w:asciiTheme="minorHAnsi" w:hAnsiTheme="minorHAnsi"/>
                <w:b/>
                <w:bCs/>
              </w:rPr>
              <w:t>12</w:t>
            </w:r>
            <w:r w:rsidRPr="0028565B">
              <w:rPr>
                <w:rFonts w:asciiTheme="minorHAnsi" w:hAnsiTheme="minorHAnsi"/>
              </w:rPr>
              <w:t xml:space="preserve"> - Illustrate the behavior of wrap, mirror, and clamp with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coordinates extending into the negative UV coordinate space</w:t>
            </w:r>
            <w:r w:rsidR="00E14389">
              <w:rPr>
                <w:rFonts w:asciiTheme="minorHAnsi" w:hAnsiTheme="minorHAnsi"/>
              </w:rPr>
              <w:t>, with filter ‘linear’</w:t>
            </w:r>
            <w:r w:rsidRPr="0028565B">
              <w:rPr>
                <w:rFonts w:asciiTheme="minorHAnsi" w:hAnsiTheme="minorHAnsi"/>
              </w:rPr>
              <w:t>.</w:t>
            </w:r>
          </w:p>
          <w:p w14:paraId="48DFDECD" w14:textId="77777777" w:rsidR="0028565B" w:rsidRDefault="0028565B" w:rsidP="0028565B">
            <w:pPr>
              <w:rPr>
                <w:rFonts w:asciiTheme="minorHAnsi" w:hAnsiTheme="minorHAnsi"/>
              </w:rPr>
            </w:pPr>
          </w:p>
          <w:p w14:paraId="17C5EAC8" w14:textId="2B34C340" w:rsidR="0028565B" w:rsidRPr="0028565B" w:rsidRDefault="0028565B" w:rsidP="0028565B">
            <w:pPr>
              <w:rPr>
                <w:rFonts w:asciiTheme="minorHAnsi" w:hAnsiTheme="minorHAnsi"/>
              </w:rPr>
            </w:pPr>
            <w:r w:rsidRPr="0028565B">
              <w:rPr>
                <w:rFonts w:asciiTheme="minorHAnsi" w:hAnsiTheme="minorHAnsi"/>
                <w:b/>
                <w:bCs/>
              </w:rPr>
              <w:t>13</w:t>
            </w:r>
            <w:r w:rsidRPr="0028565B">
              <w:rPr>
                <w:rFonts w:asciiTheme="minorHAnsi" w:hAnsiTheme="minorHAnsi"/>
              </w:rPr>
              <w:t xml:space="preserve"> - Illustrate the behavior of wrap, mirror, and clamp where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use differing enumerations (u = mirror, v = clamp) and extend UV values into the p</w:t>
            </w:r>
            <w:r w:rsidR="00E14389">
              <w:rPr>
                <w:rFonts w:asciiTheme="minorHAnsi" w:hAnsiTheme="minorHAnsi"/>
              </w:rPr>
              <w:t>o</w:t>
            </w:r>
            <w:r w:rsidRPr="0028565B">
              <w:rPr>
                <w:rFonts w:asciiTheme="minorHAnsi" w:hAnsiTheme="minorHAnsi"/>
              </w:rPr>
              <w:t>sitive quadrant of the UV coordinate system</w:t>
            </w:r>
            <w:r w:rsidR="00E14389">
              <w:rPr>
                <w:rFonts w:asciiTheme="minorHAnsi" w:hAnsiTheme="minorHAnsi"/>
              </w:rPr>
              <w:t>, with filter ‘nearest’</w:t>
            </w:r>
            <w:r w:rsidRPr="0028565B">
              <w:rPr>
                <w:rFonts w:asciiTheme="minorHAnsi" w:hAnsiTheme="minorHAnsi"/>
              </w:rPr>
              <w:t>.</w:t>
            </w:r>
          </w:p>
          <w:p w14:paraId="77010DC9" w14:textId="77777777" w:rsidR="0028565B" w:rsidRDefault="0028565B" w:rsidP="0028565B">
            <w:pPr>
              <w:rPr>
                <w:rFonts w:asciiTheme="minorHAnsi" w:hAnsiTheme="minorHAnsi"/>
              </w:rPr>
            </w:pPr>
          </w:p>
          <w:p w14:paraId="1ECCBDB8" w14:textId="788DE7C3" w:rsidR="0028565B" w:rsidRPr="0028565B" w:rsidRDefault="0028565B" w:rsidP="0028565B">
            <w:pPr>
              <w:rPr>
                <w:rFonts w:asciiTheme="minorHAnsi" w:hAnsiTheme="minorHAnsi"/>
              </w:rPr>
            </w:pPr>
            <w:r w:rsidRPr="0028565B">
              <w:rPr>
                <w:rFonts w:asciiTheme="minorHAnsi" w:hAnsiTheme="minorHAnsi"/>
                <w:b/>
                <w:bCs/>
              </w:rPr>
              <w:t>14</w:t>
            </w:r>
            <w:r w:rsidRPr="0028565B">
              <w:rPr>
                <w:rFonts w:asciiTheme="minorHAnsi" w:hAnsiTheme="minorHAnsi"/>
              </w:rPr>
              <w:t xml:space="preserve"> - Illustrate that 'auto', if not specified for filter, has the same effect as explicitly enumerating 'auto' as the filter.</w:t>
            </w:r>
          </w:p>
          <w:p w14:paraId="2707FD52" w14:textId="77777777" w:rsidR="0028565B" w:rsidRDefault="0028565B" w:rsidP="0028565B">
            <w:pPr>
              <w:rPr>
                <w:rFonts w:asciiTheme="minorHAnsi" w:hAnsiTheme="minorHAnsi"/>
              </w:rPr>
            </w:pPr>
          </w:p>
          <w:p w14:paraId="2F970520" w14:textId="7301CC50" w:rsidR="0028565B" w:rsidRPr="0028565B" w:rsidRDefault="0028565B" w:rsidP="0028565B">
            <w:pPr>
              <w:rPr>
                <w:rFonts w:asciiTheme="minorHAnsi" w:hAnsiTheme="minorHAnsi"/>
              </w:rPr>
            </w:pPr>
            <w:r w:rsidRPr="0028565B">
              <w:rPr>
                <w:rFonts w:asciiTheme="minorHAnsi" w:hAnsiTheme="minorHAnsi"/>
                <w:b/>
                <w:bCs/>
              </w:rPr>
              <w:t>15</w:t>
            </w:r>
            <w:r w:rsidRPr="0028565B">
              <w:rPr>
                <w:rFonts w:asciiTheme="minorHAnsi" w:hAnsiTheme="minorHAnsi"/>
              </w:rPr>
              <w:t xml:space="preserve"> - Illustrate the use of "nearest" and "linear" as the filter.</w:t>
            </w:r>
          </w:p>
          <w:p w14:paraId="0A337435" w14:textId="77777777" w:rsidR="0028565B" w:rsidRDefault="0028565B" w:rsidP="0028565B">
            <w:pPr>
              <w:rPr>
                <w:rFonts w:asciiTheme="minorHAnsi" w:hAnsiTheme="minorHAnsi"/>
              </w:rPr>
            </w:pPr>
          </w:p>
          <w:p w14:paraId="4FAC68D4" w14:textId="0AB8EA51" w:rsidR="0028565B" w:rsidRPr="0028565B" w:rsidRDefault="0028565B" w:rsidP="0028565B">
            <w:pPr>
              <w:rPr>
                <w:rFonts w:asciiTheme="minorHAnsi" w:hAnsiTheme="minorHAnsi"/>
              </w:rPr>
            </w:pPr>
            <w:r w:rsidRPr="0028565B">
              <w:rPr>
                <w:rFonts w:asciiTheme="minorHAnsi" w:hAnsiTheme="minorHAnsi"/>
                <w:b/>
                <w:bCs/>
              </w:rPr>
              <w:t>16</w:t>
            </w:r>
            <w:r w:rsidRPr="0028565B">
              <w:rPr>
                <w:rFonts w:asciiTheme="minorHAnsi" w:hAnsiTheme="minorHAnsi"/>
              </w:rPr>
              <w:t xml:space="preserve"> - Illustrate the behavior of wrap, mirror, and clamp where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use differing enumerations (u = mirror, v = clamp) and extend UV values into the negative quadrant of the UV coordinate system.</w:t>
            </w:r>
          </w:p>
          <w:p w14:paraId="00EC7F06" w14:textId="77777777" w:rsidR="0028565B" w:rsidRDefault="0028565B" w:rsidP="0028565B">
            <w:pPr>
              <w:rPr>
                <w:rFonts w:asciiTheme="minorHAnsi" w:hAnsiTheme="minorHAnsi"/>
              </w:rPr>
            </w:pPr>
          </w:p>
          <w:p w14:paraId="7C79BD2B" w14:textId="77777777" w:rsidR="00A86115" w:rsidRDefault="0028565B" w:rsidP="0028565B">
            <w:pPr>
              <w:rPr>
                <w:rFonts w:asciiTheme="minorHAnsi" w:hAnsiTheme="minorHAnsi"/>
              </w:rPr>
            </w:pPr>
            <w:r w:rsidRPr="0028565B">
              <w:rPr>
                <w:rFonts w:asciiTheme="minorHAnsi" w:hAnsiTheme="minorHAnsi"/>
                <w:b/>
                <w:bCs/>
              </w:rPr>
              <w:t>17</w:t>
            </w:r>
            <w:r w:rsidRPr="0028565B">
              <w:rPr>
                <w:rFonts w:asciiTheme="minorHAnsi" w:hAnsiTheme="minorHAnsi"/>
              </w:rPr>
              <w:t xml:space="preserve"> - Implement a test case that contains multiple displacement2d definitions and utilizes </w:t>
            </w:r>
            <w:proofErr w:type="gramStart"/>
            <w:r w:rsidRPr="0028565B">
              <w:rPr>
                <w:rFonts w:asciiTheme="minorHAnsi" w:hAnsiTheme="minorHAnsi"/>
              </w:rPr>
              <w:t>both of them</w:t>
            </w:r>
            <w:proofErr w:type="gramEnd"/>
            <w:r w:rsidRPr="0028565B">
              <w:rPr>
                <w:rFonts w:asciiTheme="minorHAnsi" w:hAnsiTheme="minorHAnsi"/>
              </w:rPr>
              <w:t xml:space="preserve"> within the same displacementmesh object.</w:t>
            </w:r>
          </w:p>
          <w:p w14:paraId="3D5766BA" w14:textId="076D2336" w:rsidR="0028565B" w:rsidRPr="00BF6411" w:rsidRDefault="0028565B" w:rsidP="0028565B">
            <w:pPr>
              <w:rPr>
                <w:rFonts w:asciiTheme="minorHAnsi" w:hAnsiTheme="minorHAnsi"/>
              </w:rPr>
            </w:pPr>
          </w:p>
        </w:tc>
      </w:tr>
    </w:tbl>
    <w:p w14:paraId="691C9DDA" w14:textId="142276CF" w:rsidR="001F5B65" w:rsidRDefault="001F5B65" w:rsidP="001F5B65">
      <w:pPr>
        <w:pStyle w:val="Heading3"/>
      </w:pPr>
      <w:r>
        <w:t>P_DPX_320</w:t>
      </w:r>
      <w:r w:rsidR="0028565B">
        <w:t>2</w:t>
      </w:r>
      <w:r>
        <w:t xml:space="preserve">_XX </w:t>
      </w:r>
      <w:proofErr w:type="spellStart"/>
      <w:r w:rsidR="0028565B" w:rsidRPr="0028565B">
        <w:t>NormVectorGroup</w:t>
      </w:r>
      <w:proofErr w:type="spellEnd"/>
    </w:p>
    <w:tbl>
      <w:tblPr>
        <w:tblStyle w:val="TableGrid"/>
        <w:tblW w:w="0" w:type="auto"/>
        <w:tblLook w:val="04A0" w:firstRow="1" w:lastRow="0" w:firstColumn="1" w:lastColumn="0" w:noHBand="0" w:noVBand="1"/>
      </w:tblPr>
      <w:tblGrid>
        <w:gridCol w:w="2569"/>
        <w:gridCol w:w="6781"/>
      </w:tblGrid>
      <w:tr w:rsidR="001F5B65" w:rsidRPr="00BF6411" w14:paraId="1CD0F8B8" w14:textId="77777777" w:rsidTr="00330DB8">
        <w:tc>
          <w:tcPr>
            <w:tcW w:w="2569" w:type="dxa"/>
            <w:tcBorders>
              <w:bottom w:val="single" w:sz="4" w:space="0" w:color="auto"/>
            </w:tcBorders>
            <w:shd w:val="clear" w:color="auto" w:fill="D9D9D9" w:themeFill="background1" w:themeFillShade="D9"/>
          </w:tcPr>
          <w:p w14:paraId="09E0A7F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0E2D51D" w14:textId="77777777" w:rsidR="001F5B65" w:rsidRPr="00BF6411" w:rsidRDefault="001F5B65" w:rsidP="00330DB8">
            <w:pPr>
              <w:rPr>
                <w:rFonts w:asciiTheme="minorHAnsi" w:hAnsiTheme="minorHAnsi"/>
              </w:rPr>
            </w:pPr>
          </w:p>
        </w:tc>
        <w:tc>
          <w:tcPr>
            <w:tcW w:w="6781" w:type="dxa"/>
          </w:tcPr>
          <w:p w14:paraId="69166FEE" w14:textId="0E8B16A9" w:rsidR="001F5B65" w:rsidRPr="00BF6411" w:rsidRDefault="0028565B" w:rsidP="00330DB8">
            <w:pPr>
              <w:rPr>
                <w:rFonts w:asciiTheme="minorHAnsi" w:hAnsiTheme="minorHAnsi"/>
              </w:rPr>
            </w:pPr>
            <w:proofErr w:type="spellStart"/>
            <w:r w:rsidRPr="0028565B">
              <w:rPr>
                <w:rFonts w:asciiTheme="minorHAnsi" w:hAnsiTheme="minorHAnsi"/>
              </w:rPr>
              <w:t>NormVectorGroup</w:t>
            </w:r>
            <w:proofErr w:type="spellEnd"/>
          </w:p>
        </w:tc>
      </w:tr>
      <w:tr w:rsidR="001F5B65" w:rsidRPr="00BF6411" w14:paraId="01CB4623" w14:textId="77777777" w:rsidTr="00330DB8">
        <w:tc>
          <w:tcPr>
            <w:tcW w:w="2569" w:type="dxa"/>
            <w:shd w:val="clear" w:color="auto" w:fill="D9D9D9" w:themeFill="background1" w:themeFillShade="D9"/>
          </w:tcPr>
          <w:p w14:paraId="17E27CF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6E0EC91" w14:textId="77777777" w:rsidR="001F5B65" w:rsidRPr="00BF6411" w:rsidRDefault="001F5B65" w:rsidP="00330DB8">
            <w:pPr>
              <w:rPr>
                <w:rFonts w:asciiTheme="minorHAnsi" w:hAnsiTheme="minorHAnsi"/>
              </w:rPr>
            </w:pPr>
          </w:p>
        </w:tc>
        <w:tc>
          <w:tcPr>
            <w:tcW w:w="6781" w:type="dxa"/>
          </w:tcPr>
          <w:p w14:paraId="5DE05289" w14:textId="08F10A58"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651AF5FA" w14:textId="77777777" w:rsidTr="00330DB8">
        <w:tc>
          <w:tcPr>
            <w:tcW w:w="2569" w:type="dxa"/>
            <w:shd w:val="clear" w:color="auto" w:fill="D9D9D9" w:themeFill="background1" w:themeFillShade="D9"/>
          </w:tcPr>
          <w:p w14:paraId="6E4E638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04E63A8" w14:textId="77777777" w:rsidR="001F5B65" w:rsidRPr="00BF6411" w:rsidRDefault="001F5B65" w:rsidP="00330DB8">
            <w:pPr>
              <w:rPr>
                <w:rFonts w:asciiTheme="minorHAnsi" w:hAnsiTheme="minorHAnsi"/>
              </w:rPr>
            </w:pPr>
          </w:p>
        </w:tc>
        <w:tc>
          <w:tcPr>
            <w:tcW w:w="6781" w:type="dxa"/>
          </w:tcPr>
          <w:p w14:paraId="6A51F46D" w14:textId="4CA61271" w:rsidR="001F5B65" w:rsidRPr="00BF6411" w:rsidRDefault="0028565B" w:rsidP="00330DB8">
            <w:pPr>
              <w:rPr>
                <w:rFonts w:asciiTheme="minorHAnsi" w:hAnsiTheme="minorHAnsi"/>
              </w:rPr>
            </w:pPr>
            <w:r w:rsidRPr="0028565B">
              <w:rPr>
                <w:rFonts w:asciiTheme="minorHAnsi" w:hAnsiTheme="minorHAnsi"/>
                <w:b/>
                <w:bCs/>
              </w:rPr>
              <w:t>01</w:t>
            </w:r>
            <w:r w:rsidRPr="0028565B">
              <w:rPr>
                <w:rFonts w:asciiTheme="minorHAnsi" w:hAnsiTheme="minorHAnsi"/>
              </w:rPr>
              <w:t xml:space="preserve"> - A test case that contains multiple </w:t>
            </w:r>
            <w:proofErr w:type="spellStart"/>
            <w:r w:rsidRPr="0028565B">
              <w:rPr>
                <w:rFonts w:asciiTheme="minorHAnsi" w:hAnsiTheme="minorHAnsi"/>
              </w:rPr>
              <w:t>normvector</w:t>
            </w:r>
            <w:proofErr w:type="spellEnd"/>
            <w:r w:rsidRPr="0028565B">
              <w:rPr>
                <w:rFonts w:asciiTheme="minorHAnsi" w:hAnsiTheme="minorHAnsi"/>
              </w:rPr>
              <w:t xml:space="preserve"> groups and utilizes </w:t>
            </w:r>
            <w:proofErr w:type="gramStart"/>
            <w:r w:rsidRPr="0028565B">
              <w:rPr>
                <w:rFonts w:asciiTheme="minorHAnsi" w:hAnsiTheme="minorHAnsi"/>
              </w:rPr>
              <w:t>both of them</w:t>
            </w:r>
            <w:proofErr w:type="gramEnd"/>
            <w:r w:rsidRPr="0028565B">
              <w:rPr>
                <w:rFonts w:asciiTheme="minorHAnsi" w:hAnsiTheme="minorHAnsi"/>
              </w:rPr>
              <w:t xml:space="preserve"> within the same displacementmesh object.</w:t>
            </w:r>
          </w:p>
        </w:tc>
      </w:tr>
    </w:tbl>
    <w:p w14:paraId="565B65BD" w14:textId="77777777" w:rsidR="001F5B65" w:rsidRDefault="001F5B65" w:rsidP="001F5B65">
      <w:pPr>
        <w:rPr>
          <w:rFonts w:eastAsia="Verdana" w:cs="Verdana"/>
          <w:b/>
          <w:bCs/>
          <w:color w:val="365F91" w:themeColor="accent1" w:themeShade="BF"/>
          <w:sz w:val="28"/>
          <w:szCs w:val="28"/>
        </w:rPr>
      </w:pPr>
    </w:p>
    <w:p w14:paraId="4C3B654C" w14:textId="00747649" w:rsidR="001F5B65" w:rsidRDefault="001F5B65" w:rsidP="001F5B65">
      <w:pPr>
        <w:pStyle w:val="Heading3"/>
      </w:pPr>
      <w:r>
        <w:t>P_DPX_320</w:t>
      </w:r>
      <w:r w:rsidR="0028565B">
        <w:t>4</w:t>
      </w:r>
      <w:r>
        <w:t xml:space="preserve">_XX </w:t>
      </w:r>
      <w:proofErr w:type="spellStart"/>
      <w:r w:rsidR="008061A7" w:rsidRPr="008061A7">
        <w:t>NormVector</w:t>
      </w:r>
      <w:proofErr w:type="spellEnd"/>
    </w:p>
    <w:tbl>
      <w:tblPr>
        <w:tblStyle w:val="TableGrid"/>
        <w:tblW w:w="0" w:type="auto"/>
        <w:tblLook w:val="04A0" w:firstRow="1" w:lastRow="0" w:firstColumn="1" w:lastColumn="0" w:noHBand="0" w:noVBand="1"/>
      </w:tblPr>
      <w:tblGrid>
        <w:gridCol w:w="2569"/>
        <w:gridCol w:w="6781"/>
      </w:tblGrid>
      <w:tr w:rsidR="001F5B65" w:rsidRPr="00BF6411" w14:paraId="5C9D370D" w14:textId="77777777" w:rsidTr="00330DB8">
        <w:tc>
          <w:tcPr>
            <w:tcW w:w="2569" w:type="dxa"/>
            <w:tcBorders>
              <w:bottom w:val="single" w:sz="4" w:space="0" w:color="auto"/>
            </w:tcBorders>
            <w:shd w:val="clear" w:color="auto" w:fill="D9D9D9" w:themeFill="background1" w:themeFillShade="D9"/>
          </w:tcPr>
          <w:p w14:paraId="1DAA045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74DDB0" w14:textId="77777777" w:rsidR="001F5B65" w:rsidRPr="00BF6411" w:rsidRDefault="001F5B65" w:rsidP="00330DB8">
            <w:pPr>
              <w:rPr>
                <w:rFonts w:asciiTheme="minorHAnsi" w:hAnsiTheme="minorHAnsi"/>
              </w:rPr>
            </w:pPr>
          </w:p>
        </w:tc>
        <w:tc>
          <w:tcPr>
            <w:tcW w:w="6781" w:type="dxa"/>
          </w:tcPr>
          <w:p w14:paraId="0469743F" w14:textId="20CF4516" w:rsidR="001F5B65" w:rsidRPr="00BF6411" w:rsidRDefault="008061A7" w:rsidP="00330DB8">
            <w:pPr>
              <w:rPr>
                <w:rFonts w:asciiTheme="minorHAnsi" w:hAnsiTheme="minorHAnsi"/>
              </w:rPr>
            </w:pPr>
            <w:proofErr w:type="spellStart"/>
            <w:r w:rsidRPr="008061A7">
              <w:rPr>
                <w:rFonts w:asciiTheme="minorHAnsi" w:hAnsiTheme="minorHAnsi"/>
              </w:rPr>
              <w:t>NormVector</w:t>
            </w:r>
            <w:proofErr w:type="spellEnd"/>
          </w:p>
        </w:tc>
      </w:tr>
      <w:tr w:rsidR="001F5B65" w:rsidRPr="00BF6411" w14:paraId="7BD77775" w14:textId="77777777" w:rsidTr="00330DB8">
        <w:tc>
          <w:tcPr>
            <w:tcW w:w="2569" w:type="dxa"/>
            <w:shd w:val="clear" w:color="auto" w:fill="D9D9D9" w:themeFill="background1" w:themeFillShade="D9"/>
          </w:tcPr>
          <w:p w14:paraId="1655E75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987A26" w14:textId="77777777" w:rsidR="001F5B65" w:rsidRPr="00BF6411" w:rsidRDefault="001F5B65" w:rsidP="00330DB8">
            <w:pPr>
              <w:rPr>
                <w:rFonts w:asciiTheme="minorHAnsi" w:hAnsiTheme="minorHAnsi"/>
              </w:rPr>
            </w:pPr>
          </w:p>
        </w:tc>
        <w:tc>
          <w:tcPr>
            <w:tcW w:w="6781" w:type="dxa"/>
          </w:tcPr>
          <w:p w14:paraId="0C92EE95" w14:textId="16E635B2"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8263AFB" w14:textId="77777777" w:rsidTr="00330DB8">
        <w:tc>
          <w:tcPr>
            <w:tcW w:w="2569" w:type="dxa"/>
            <w:shd w:val="clear" w:color="auto" w:fill="D9D9D9" w:themeFill="background1" w:themeFillShade="D9"/>
          </w:tcPr>
          <w:p w14:paraId="140EBF9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14D8AF8B" w14:textId="77777777" w:rsidR="001F5B65" w:rsidRPr="00BF6411" w:rsidRDefault="001F5B65" w:rsidP="00330DB8">
            <w:pPr>
              <w:rPr>
                <w:rFonts w:asciiTheme="minorHAnsi" w:hAnsiTheme="minorHAnsi"/>
              </w:rPr>
            </w:pPr>
          </w:p>
        </w:tc>
        <w:tc>
          <w:tcPr>
            <w:tcW w:w="6781" w:type="dxa"/>
          </w:tcPr>
          <w:p w14:paraId="18D05F5B" w14:textId="77777777" w:rsidR="008061A7" w:rsidRPr="008061A7" w:rsidRDefault="008061A7" w:rsidP="008061A7">
            <w:pPr>
              <w:rPr>
                <w:rFonts w:asciiTheme="minorHAnsi" w:hAnsiTheme="minorHAnsi"/>
              </w:rPr>
            </w:pPr>
            <w:r w:rsidRPr="008061A7">
              <w:rPr>
                <w:rFonts w:asciiTheme="minorHAnsi" w:hAnsiTheme="minorHAnsi"/>
                <w:b/>
                <w:bCs/>
              </w:rPr>
              <w:t>01</w:t>
            </w:r>
            <w:r w:rsidRPr="008061A7">
              <w:rPr>
                <w:rFonts w:asciiTheme="minorHAnsi" w:hAnsiTheme="minorHAnsi"/>
              </w:rPr>
              <w:t xml:space="preserve"> - Illustrate the effect of </w:t>
            </w:r>
            <w:proofErr w:type="spellStart"/>
            <w:r w:rsidRPr="008061A7">
              <w:rPr>
                <w:rFonts w:asciiTheme="minorHAnsi" w:hAnsiTheme="minorHAnsi"/>
              </w:rPr>
              <w:t>normvector</w:t>
            </w:r>
            <w:proofErr w:type="spellEnd"/>
            <w:r w:rsidRPr="008061A7">
              <w:rPr>
                <w:rFonts w:asciiTheme="minorHAnsi" w:hAnsiTheme="minorHAnsi"/>
              </w:rPr>
              <w:t xml:space="preserve"> on displacements in an exaggerated example where the displacement is not perpendicular to the surface of the triangle.</w:t>
            </w:r>
          </w:p>
          <w:p w14:paraId="4D80B570" w14:textId="77777777" w:rsidR="008061A7" w:rsidRDefault="008061A7" w:rsidP="008061A7">
            <w:pPr>
              <w:rPr>
                <w:rFonts w:asciiTheme="minorHAnsi" w:hAnsiTheme="minorHAnsi"/>
              </w:rPr>
            </w:pPr>
          </w:p>
          <w:p w14:paraId="0CE6E3BA" w14:textId="50404AC1"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the effect of </w:t>
            </w:r>
            <w:proofErr w:type="spellStart"/>
            <w:r w:rsidRPr="008061A7">
              <w:rPr>
                <w:rFonts w:asciiTheme="minorHAnsi" w:hAnsiTheme="minorHAnsi"/>
              </w:rPr>
              <w:t>normvector’s</w:t>
            </w:r>
            <w:proofErr w:type="spellEnd"/>
            <w:r w:rsidRPr="008061A7">
              <w:rPr>
                <w:rFonts w:asciiTheme="minorHAnsi" w:hAnsiTheme="minorHAnsi"/>
              </w:rPr>
              <w:t xml:space="preserve"> being linearly interpolated to spread the displacement map along the surface of the triangle.</w:t>
            </w:r>
          </w:p>
          <w:p w14:paraId="7D8E1ECB" w14:textId="77777777" w:rsidR="008061A7" w:rsidRDefault="008061A7" w:rsidP="008061A7">
            <w:pPr>
              <w:rPr>
                <w:rFonts w:asciiTheme="minorHAnsi" w:hAnsiTheme="minorHAnsi"/>
              </w:rPr>
            </w:pPr>
          </w:p>
          <w:p w14:paraId="10BB1CDB" w14:textId="6B60D9BD"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An example where the same vector is used with both normalized and unnormalized values, resulting in the same effect. Use two examples, one with a magnitude less than 1, the other with a magnitude greater than 1 (Editor tests Test_02 and Test_02A). Note that is will get flagged as a validation error by the 3MF editor, but the rendered should normalize the </w:t>
            </w:r>
            <w:proofErr w:type="spellStart"/>
            <w:r w:rsidRPr="008061A7">
              <w:rPr>
                <w:rFonts w:asciiTheme="minorHAnsi" w:hAnsiTheme="minorHAnsi"/>
              </w:rPr>
              <w:t>normvector</w:t>
            </w:r>
            <w:proofErr w:type="spellEnd"/>
            <w:r w:rsidRPr="008061A7">
              <w:rPr>
                <w:rFonts w:asciiTheme="minorHAnsi" w:hAnsiTheme="minorHAnsi"/>
              </w:rPr>
              <w:t xml:space="preserve"> values</w:t>
            </w:r>
          </w:p>
          <w:p w14:paraId="0D5E07E0" w14:textId="77777777" w:rsidR="008061A7" w:rsidRDefault="008061A7" w:rsidP="008061A7">
            <w:pPr>
              <w:rPr>
                <w:rFonts w:asciiTheme="minorHAnsi" w:hAnsiTheme="minorHAnsi"/>
              </w:rPr>
            </w:pPr>
          </w:p>
          <w:p w14:paraId="754EBF91" w14:textId="23F1C6A2"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a range of </w:t>
            </w:r>
            <w:proofErr w:type="spellStart"/>
            <w:r w:rsidRPr="008061A7">
              <w:rPr>
                <w:rFonts w:asciiTheme="minorHAnsi" w:hAnsiTheme="minorHAnsi"/>
              </w:rPr>
              <w:t>normvectors</w:t>
            </w:r>
            <w:proofErr w:type="spellEnd"/>
            <w:r w:rsidRPr="008061A7">
              <w:rPr>
                <w:rFonts w:asciiTheme="minorHAnsi" w:hAnsiTheme="minorHAnsi"/>
              </w:rPr>
              <w:t xml:space="preserve"> relative to triangle normal (-89 to +89 degrees).</w:t>
            </w:r>
          </w:p>
          <w:p w14:paraId="0BDFCE16" w14:textId="77777777" w:rsidR="008061A7" w:rsidRDefault="008061A7" w:rsidP="008061A7">
            <w:pPr>
              <w:rPr>
                <w:rFonts w:asciiTheme="minorHAnsi" w:hAnsiTheme="minorHAnsi"/>
              </w:rPr>
            </w:pPr>
          </w:p>
          <w:p w14:paraId="69181EDA" w14:textId="21A68241"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non-collinear </w:t>
            </w:r>
            <w:proofErr w:type="spellStart"/>
            <w:r w:rsidRPr="008061A7">
              <w:rPr>
                <w:rFonts w:asciiTheme="minorHAnsi" w:hAnsiTheme="minorHAnsi"/>
              </w:rPr>
              <w:t>normvector</w:t>
            </w:r>
            <w:proofErr w:type="spellEnd"/>
            <w:r w:rsidRPr="008061A7">
              <w:rPr>
                <w:rFonts w:asciiTheme="minorHAnsi" w:hAnsiTheme="minorHAnsi"/>
              </w:rPr>
              <w:t xml:space="preserve"> on adjacent vertices.</w:t>
            </w:r>
          </w:p>
          <w:p w14:paraId="7863DB91" w14:textId="77777777" w:rsidR="008061A7" w:rsidRDefault="008061A7" w:rsidP="008061A7">
            <w:pPr>
              <w:rPr>
                <w:rFonts w:asciiTheme="minorHAnsi" w:hAnsiTheme="minorHAnsi"/>
              </w:rPr>
            </w:pPr>
          </w:p>
          <w:p w14:paraId="5D6470BA" w14:textId="619A52B5" w:rsidR="008061A7" w:rsidRPr="008061A7" w:rsidRDefault="008061A7" w:rsidP="008061A7">
            <w:pPr>
              <w:rPr>
                <w:rFonts w:asciiTheme="minorHAnsi" w:hAnsiTheme="minorHAnsi"/>
              </w:rPr>
            </w:pPr>
            <w:r w:rsidRPr="008061A7">
              <w:rPr>
                <w:rFonts w:asciiTheme="minorHAnsi" w:hAnsiTheme="minorHAnsi"/>
                <w:b/>
                <w:bCs/>
              </w:rPr>
              <w:t xml:space="preserve">06 </w:t>
            </w:r>
            <w:r w:rsidRPr="008061A7">
              <w:rPr>
                <w:rFonts w:asciiTheme="minorHAnsi" w:hAnsiTheme="minorHAnsi"/>
              </w:rPr>
              <w:t xml:space="preserve">- Illustrate the effect of a unit (all 1's) vector. Note that is will get flagged as a validation error by the 3MF editor, but the rendered should normalize the </w:t>
            </w:r>
            <w:proofErr w:type="spellStart"/>
            <w:r w:rsidRPr="008061A7">
              <w:rPr>
                <w:rFonts w:asciiTheme="minorHAnsi" w:hAnsiTheme="minorHAnsi"/>
              </w:rPr>
              <w:t>normvector</w:t>
            </w:r>
            <w:proofErr w:type="spellEnd"/>
            <w:r w:rsidRPr="008061A7">
              <w:rPr>
                <w:rFonts w:asciiTheme="minorHAnsi" w:hAnsiTheme="minorHAnsi"/>
              </w:rPr>
              <w:t xml:space="preserve"> values</w:t>
            </w:r>
          </w:p>
          <w:p w14:paraId="492312F0" w14:textId="77777777" w:rsidR="008061A7" w:rsidRDefault="008061A7" w:rsidP="008061A7">
            <w:pPr>
              <w:rPr>
                <w:rFonts w:asciiTheme="minorHAnsi" w:hAnsiTheme="minorHAnsi"/>
              </w:rPr>
            </w:pPr>
          </w:p>
          <w:p w14:paraId="7145801C" w14:textId="4E34580F"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independently the influence of the X, Y, and Z values on the direction of the vector.</w:t>
            </w:r>
          </w:p>
          <w:p w14:paraId="22706DE3" w14:textId="77777777" w:rsidR="008061A7" w:rsidRDefault="008061A7" w:rsidP="008061A7">
            <w:pPr>
              <w:rPr>
                <w:rFonts w:asciiTheme="minorHAnsi" w:hAnsiTheme="minorHAnsi"/>
              </w:rPr>
            </w:pPr>
          </w:p>
          <w:p w14:paraId="7BC31FF5" w14:textId="3D312BF7"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Use </w:t>
            </w:r>
            <w:proofErr w:type="spellStart"/>
            <w:r w:rsidRPr="008061A7">
              <w:rPr>
                <w:rFonts w:asciiTheme="minorHAnsi" w:hAnsiTheme="minorHAnsi"/>
              </w:rPr>
              <w:t>normvector</w:t>
            </w:r>
            <w:proofErr w:type="spellEnd"/>
            <w:r w:rsidRPr="008061A7">
              <w:rPr>
                <w:rFonts w:asciiTheme="minorHAnsi" w:hAnsiTheme="minorHAnsi"/>
              </w:rPr>
              <w:t xml:space="preserve"> to create two adjacent triangle vectors that are self-intersecting in the same object.</w:t>
            </w:r>
          </w:p>
          <w:p w14:paraId="57D31700" w14:textId="1250ABA2" w:rsidR="008061A7" w:rsidRPr="00BF6411" w:rsidRDefault="008061A7" w:rsidP="008061A7">
            <w:pPr>
              <w:rPr>
                <w:rFonts w:asciiTheme="minorHAnsi" w:hAnsiTheme="minorHAnsi"/>
              </w:rPr>
            </w:pPr>
          </w:p>
        </w:tc>
      </w:tr>
    </w:tbl>
    <w:p w14:paraId="4DB1A32C" w14:textId="77777777" w:rsidR="001F5B65" w:rsidRDefault="001F5B65" w:rsidP="001F5B65">
      <w:pPr>
        <w:rPr>
          <w:rFonts w:eastAsia="Verdana" w:cs="Verdana"/>
          <w:b/>
          <w:bCs/>
          <w:color w:val="365F91" w:themeColor="accent1" w:themeShade="BF"/>
          <w:sz w:val="28"/>
          <w:szCs w:val="28"/>
        </w:rPr>
      </w:pPr>
    </w:p>
    <w:p w14:paraId="2B49216B" w14:textId="77777777" w:rsidR="004E2EF5" w:rsidRDefault="004E2EF5">
      <w:pPr>
        <w:rPr>
          <w:rFonts w:eastAsiaTheme="majorEastAsia" w:cstheme="majorBidi"/>
          <w:b/>
          <w:bCs/>
          <w:color w:val="365F91" w:themeColor="accent1" w:themeShade="BF"/>
          <w:szCs w:val="20"/>
        </w:rPr>
      </w:pPr>
      <w:r>
        <w:br w:type="page"/>
      </w:r>
    </w:p>
    <w:p w14:paraId="6962CED2" w14:textId="48A634EC" w:rsidR="001F5B65" w:rsidRDefault="001F5B65" w:rsidP="001F5B65">
      <w:pPr>
        <w:pStyle w:val="Heading3"/>
      </w:pPr>
      <w:r>
        <w:lastRenderedPageBreak/>
        <w:t>P_DPX_320</w:t>
      </w:r>
      <w:r w:rsidR="008061A7">
        <w:t>6</w:t>
      </w:r>
      <w:r>
        <w:t xml:space="preserve">_XX </w:t>
      </w:r>
      <w:r w:rsidR="008061A7" w:rsidRPr="008061A7">
        <w:t>Disp2DGroup</w:t>
      </w:r>
    </w:p>
    <w:tbl>
      <w:tblPr>
        <w:tblStyle w:val="TableGrid"/>
        <w:tblW w:w="0" w:type="auto"/>
        <w:tblLook w:val="04A0" w:firstRow="1" w:lastRow="0" w:firstColumn="1" w:lastColumn="0" w:noHBand="0" w:noVBand="1"/>
      </w:tblPr>
      <w:tblGrid>
        <w:gridCol w:w="2569"/>
        <w:gridCol w:w="6781"/>
      </w:tblGrid>
      <w:tr w:rsidR="001F5B65" w:rsidRPr="00BF6411" w14:paraId="602B1547" w14:textId="77777777" w:rsidTr="00330DB8">
        <w:tc>
          <w:tcPr>
            <w:tcW w:w="2569" w:type="dxa"/>
            <w:tcBorders>
              <w:bottom w:val="single" w:sz="4" w:space="0" w:color="auto"/>
            </w:tcBorders>
            <w:shd w:val="clear" w:color="auto" w:fill="D9D9D9" w:themeFill="background1" w:themeFillShade="D9"/>
          </w:tcPr>
          <w:p w14:paraId="0EA537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345F189" w14:textId="77777777" w:rsidR="001F5B65" w:rsidRPr="00BF6411" w:rsidRDefault="001F5B65" w:rsidP="00330DB8">
            <w:pPr>
              <w:rPr>
                <w:rFonts w:asciiTheme="minorHAnsi" w:hAnsiTheme="minorHAnsi"/>
              </w:rPr>
            </w:pPr>
          </w:p>
        </w:tc>
        <w:tc>
          <w:tcPr>
            <w:tcW w:w="6781" w:type="dxa"/>
          </w:tcPr>
          <w:p w14:paraId="5D4FF9B2" w14:textId="16BCBC14" w:rsidR="001F5B65" w:rsidRPr="00BF6411" w:rsidRDefault="008061A7" w:rsidP="00330DB8">
            <w:pPr>
              <w:rPr>
                <w:rFonts w:asciiTheme="minorHAnsi" w:hAnsiTheme="minorHAnsi"/>
              </w:rPr>
            </w:pPr>
            <w:r w:rsidRPr="008061A7">
              <w:rPr>
                <w:rFonts w:asciiTheme="minorHAnsi" w:hAnsiTheme="minorHAnsi"/>
              </w:rPr>
              <w:t>Disp2DGroup</w:t>
            </w:r>
          </w:p>
        </w:tc>
      </w:tr>
      <w:tr w:rsidR="001F5B65" w:rsidRPr="00BF6411" w14:paraId="1F60D0E6" w14:textId="77777777" w:rsidTr="00330DB8">
        <w:tc>
          <w:tcPr>
            <w:tcW w:w="2569" w:type="dxa"/>
            <w:shd w:val="clear" w:color="auto" w:fill="D9D9D9" w:themeFill="background1" w:themeFillShade="D9"/>
          </w:tcPr>
          <w:p w14:paraId="6FDC290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C1F8C8B" w14:textId="77777777" w:rsidR="001F5B65" w:rsidRPr="00BF6411" w:rsidRDefault="001F5B65" w:rsidP="00330DB8">
            <w:pPr>
              <w:rPr>
                <w:rFonts w:asciiTheme="minorHAnsi" w:hAnsiTheme="minorHAnsi"/>
              </w:rPr>
            </w:pPr>
          </w:p>
        </w:tc>
        <w:tc>
          <w:tcPr>
            <w:tcW w:w="6781" w:type="dxa"/>
          </w:tcPr>
          <w:p w14:paraId="115FB2F3" w14:textId="3C13305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7FCAD48" w14:textId="77777777" w:rsidTr="00330DB8">
        <w:tc>
          <w:tcPr>
            <w:tcW w:w="2569" w:type="dxa"/>
            <w:shd w:val="clear" w:color="auto" w:fill="D9D9D9" w:themeFill="background1" w:themeFillShade="D9"/>
          </w:tcPr>
          <w:p w14:paraId="603AB90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7D85712" w14:textId="77777777" w:rsidR="001F5B65" w:rsidRPr="00BF6411" w:rsidRDefault="001F5B65" w:rsidP="00330DB8">
            <w:pPr>
              <w:rPr>
                <w:rFonts w:asciiTheme="minorHAnsi" w:hAnsiTheme="minorHAnsi"/>
              </w:rPr>
            </w:pPr>
          </w:p>
        </w:tc>
        <w:tc>
          <w:tcPr>
            <w:tcW w:w="6781" w:type="dxa"/>
          </w:tcPr>
          <w:p w14:paraId="3448C215" w14:textId="77777777" w:rsidR="008061A7" w:rsidRPr="008061A7" w:rsidRDefault="008061A7" w:rsidP="008061A7">
            <w:pPr>
              <w:rPr>
                <w:rFonts w:asciiTheme="minorHAnsi" w:hAnsiTheme="minorHAnsi"/>
                <w:b/>
                <w:bCs/>
              </w:rPr>
            </w:pPr>
            <w:r w:rsidRPr="008061A7">
              <w:rPr>
                <w:rFonts w:asciiTheme="minorHAnsi" w:hAnsiTheme="minorHAnsi"/>
                <w:b/>
                <w:bCs/>
              </w:rPr>
              <w:t>01</w:t>
            </w:r>
            <w:r w:rsidRPr="008061A7">
              <w:rPr>
                <w:rFonts w:asciiTheme="minorHAnsi" w:hAnsiTheme="minorHAnsi"/>
              </w:rPr>
              <w:t xml:space="preserve"> - Illustrate that if 'offset' is not specified, it has the same effect as explicitly specifying zero.</w:t>
            </w:r>
          </w:p>
          <w:p w14:paraId="60DF070E" w14:textId="77777777" w:rsidR="008061A7" w:rsidRDefault="008061A7" w:rsidP="008061A7">
            <w:pPr>
              <w:rPr>
                <w:rFonts w:asciiTheme="minorHAnsi" w:hAnsiTheme="minorHAnsi"/>
              </w:rPr>
            </w:pPr>
          </w:p>
          <w:p w14:paraId="664A786B" w14:textId="50B8E967"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specifying zero for a height.</w:t>
            </w:r>
          </w:p>
          <w:p w14:paraId="34C04F8F" w14:textId="77777777" w:rsidR="008061A7" w:rsidRDefault="008061A7" w:rsidP="008061A7">
            <w:pPr>
              <w:rPr>
                <w:rFonts w:asciiTheme="minorHAnsi" w:hAnsiTheme="minorHAnsi"/>
              </w:rPr>
            </w:pPr>
          </w:p>
          <w:p w14:paraId="51FA8413" w14:textId="3EF0BE46"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Illustrate differing magnitudes and directions (+/-) of height. Note that a positive displacement map specifies an embossing </w:t>
            </w:r>
            <w:proofErr w:type="gramStart"/>
            <w:r w:rsidRPr="008061A7">
              <w:rPr>
                <w:rFonts w:asciiTheme="minorHAnsi" w:hAnsiTheme="minorHAnsi"/>
              </w:rPr>
              <w:t>effect</w:t>
            </w:r>
            <w:proofErr w:type="gramEnd"/>
            <w:r w:rsidRPr="008061A7">
              <w:rPr>
                <w:rFonts w:asciiTheme="minorHAnsi" w:hAnsiTheme="minorHAnsi"/>
              </w:rPr>
              <w:t xml:space="preserve"> and a negative displacement map specifies a debossing of the original mesh.</w:t>
            </w:r>
          </w:p>
          <w:p w14:paraId="5C1D8046" w14:textId="77777777" w:rsidR="008061A7" w:rsidRDefault="008061A7" w:rsidP="008061A7">
            <w:pPr>
              <w:rPr>
                <w:rFonts w:asciiTheme="minorHAnsi" w:hAnsiTheme="minorHAnsi"/>
              </w:rPr>
            </w:pPr>
          </w:p>
          <w:p w14:paraId="12A9B9A0" w14:textId="72CEF084"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differing magnitudes and directions (+/-) of offset.</w:t>
            </w:r>
          </w:p>
          <w:p w14:paraId="1A8CF273" w14:textId="77777777" w:rsidR="008061A7" w:rsidRDefault="008061A7" w:rsidP="008061A7">
            <w:pPr>
              <w:rPr>
                <w:rFonts w:asciiTheme="minorHAnsi" w:hAnsiTheme="minorHAnsi"/>
              </w:rPr>
            </w:pPr>
          </w:p>
          <w:p w14:paraId="1442F81C" w14:textId="37001E08"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the combined effect of combinations of positive and negative values for height and offset.</w:t>
            </w:r>
          </w:p>
          <w:p w14:paraId="7FF361E9" w14:textId="77777777" w:rsidR="008061A7" w:rsidRDefault="008061A7" w:rsidP="008061A7">
            <w:pPr>
              <w:rPr>
                <w:rFonts w:asciiTheme="minorHAnsi" w:hAnsiTheme="minorHAnsi"/>
              </w:rPr>
            </w:pPr>
          </w:p>
          <w:p w14:paraId="6834FA80" w14:textId="5030ECA5" w:rsidR="008061A7" w:rsidRPr="008061A7" w:rsidRDefault="008061A7" w:rsidP="008061A7">
            <w:pPr>
              <w:rPr>
                <w:rFonts w:asciiTheme="minorHAnsi" w:hAnsiTheme="minorHAnsi"/>
              </w:rPr>
            </w:pPr>
            <w:r w:rsidRPr="008061A7">
              <w:rPr>
                <w:rFonts w:asciiTheme="minorHAnsi" w:hAnsiTheme="minorHAnsi"/>
                <w:b/>
                <w:bCs/>
              </w:rPr>
              <w:t>06</w:t>
            </w:r>
            <w:r w:rsidRPr="008061A7">
              <w:rPr>
                <w:rFonts w:asciiTheme="minorHAnsi" w:hAnsiTheme="minorHAnsi"/>
              </w:rPr>
              <w:t xml:space="preserve"> - Illustrate the use of an offset that contains a fractional component.</w:t>
            </w:r>
          </w:p>
          <w:p w14:paraId="07512CD0" w14:textId="77777777" w:rsidR="008061A7" w:rsidRDefault="008061A7" w:rsidP="008061A7">
            <w:pPr>
              <w:rPr>
                <w:rFonts w:asciiTheme="minorHAnsi" w:hAnsiTheme="minorHAnsi"/>
              </w:rPr>
            </w:pPr>
          </w:p>
          <w:p w14:paraId="537AE068" w14:textId="2D574079"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the use of a height that contains a fractional component.</w:t>
            </w:r>
          </w:p>
          <w:p w14:paraId="11E22FFA" w14:textId="77777777" w:rsidR="008061A7" w:rsidRDefault="008061A7" w:rsidP="008061A7">
            <w:pPr>
              <w:rPr>
                <w:rFonts w:asciiTheme="minorHAnsi" w:hAnsiTheme="minorHAnsi"/>
              </w:rPr>
            </w:pPr>
          </w:p>
          <w:p w14:paraId="0701D7BA" w14:textId="0A559FDA"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A test case that contains multiple disp2dGroups and utilizes </w:t>
            </w:r>
            <w:proofErr w:type="gramStart"/>
            <w:r w:rsidRPr="008061A7">
              <w:rPr>
                <w:rFonts w:asciiTheme="minorHAnsi" w:hAnsiTheme="minorHAnsi"/>
              </w:rPr>
              <w:t>both of them</w:t>
            </w:r>
            <w:proofErr w:type="gramEnd"/>
            <w:r w:rsidRPr="008061A7">
              <w:rPr>
                <w:rFonts w:asciiTheme="minorHAnsi" w:hAnsiTheme="minorHAnsi"/>
              </w:rPr>
              <w:t xml:space="preserve"> within the same displacement mesh object. One group should use positive height and offset values, the other group negative height and offset values</w:t>
            </w:r>
          </w:p>
          <w:p w14:paraId="5191231B" w14:textId="2BFFE2CE" w:rsidR="008061A7" w:rsidRPr="00BF6411" w:rsidRDefault="008061A7" w:rsidP="008061A7">
            <w:pPr>
              <w:rPr>
                <w:rFonts w:asciiTheme="minorHAnsi" w:hAnsiTheme="minorHAnsi"/>
              </w:rPr>
            </w:pPr>
          </w:p>
        </w:tc>
      </w:tr>
    </w:tbl>
    <w:p w14:paraId="43908144" w14:textId="77777777" w:rsidR="001F5B65" w:rsidRDefault="001F5B65" w:rsidP="001F5B65">
      <w:pPr>
        <w:rPr>
          <w:rFonts w:eastAsia="Verdana" w:cs="Verdana"/>
          <w:b/>
          <w:bCs/>
          <w:color w:val="365F91" w:themeColor="accent1" w:themeShade="BF"/>
          <w:sz w:val="28"/>
          <w:szCs w:val="28"/>
        </w:rPr>
      </w:pPr>
    </w:p>
    <w:p w14:paraId="56B7FDC3" w14:textId="77777777" w:rsidR="004E2EF5" w:rsidRDefault="004E2EF5">
      <w:pPr>
        <w:rPr>
          <w:rFonts w:eastAsiaTheme="majorEastAsia" w:cstheme="majorBidi"/>
          <w:b/>
          <w:bCs/>
          <w:color w:val="365F91" w:themeColor="accent1" w:themeShade="BF"/>
          <w:szCs w:val="20"/>
        </w:rPr>
      </w:pPr>
      <w:r>
        <w:br w:type="page"/>
      </w:r>
    </w:p>
    <w:p w14:paraId="76961081" w14:textId="2F93DDFD" w:rsidR="001F5B65" w:rsidRDefault="001F5B65" w:rsidP="001F5B65">
      <w:pPr>
        <w:pStyle w:val="Heading3"/>
      </w:pPr>
      <w:r>
        <w:lastRenderedPageBreak/>
        <w:t>P_DPX_320</w:t>
      </w:r>
      <w:r w:rsidR="00BC1367">
        <w:t>8</w:t>
      </w:r>
      <w:r>
        <w:t xml:space="preserve">_XX </w:t>
      </w:r>
      <w:r w:rsidR="00BC1367" w:rsidRPr="00BC1367">
        <w:t>Disp2DCoord</w:t>
      </w:r>
    </w:p>
    <w:tbl>
      <w:tblPr>
        <w:tblStyle w:val="TableGrid"/>
        <w:tblW w:w="0" w:type="auto"/>
        <w:tblLook w:val="04A0" w:firstRow="1" w:lastRow="0" w:firstColumn="1" w:lastColumn="0" w:noHBand="0" w:noVBand="1"/>
      </w:tblPr>
      <w:tblGrid>
        <w:gridCol w:w="2569"/>
        <w:gridCol w:w="6781"/>
      </w:tblGrid>
      <w:tr w:rsidR="001F5B65" w:rsidRPr="00BF6411" w14:paraId="04E0B718" w14:textId="77777777" w:rsidTr="00330DB8">
        <w:tc>
          <w:tcPr>
            <w:tcW w:w="2569" w:type="dxa"/>
            <w:tcBorders>
              <w:bottom w:val="single" w:sz="4" w:space="0" w:color="auto"/>
            </w:tcBorders>
            <w:shd w:val="clear" w:color="auto" w:fill="D9D9D9" w:themeFill="background1" w:themeFillShade="D9"/>
          </w:tcPr>
          <w:p w14:paraId="76042D6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4DE0A5" w14:textId="77777777" w:rsidR="001F5B65" w:rsidRPr="00BF6411" w:rsidRDefault="001F5B65" w:rsidP="00330DB8">
            <w:pPr>
              <w:rPr>
                <w:rFonts w:asciiTheme="minorHAnsi" w:hAnsiTheme="minorHAnsi"/>
              </w:rPr>
            </w:pPr>
          </w:p>
        </w:tc>
        <w:tc>
          <w:tcPr>
            <w:tcW w:w="6781" w:type="dxa"/>
          </w:tcPr>
          <w:p w14:paraId="5BAFDDE6" w14:textId="684B61F1" w:rsidR="001F5B65" w:rsidRPr="00BF6411" w:rsidRDefault="00BC1367" w:rsidP="00330DB8">
            <w:pPr>
              <w:rPr>
                <w:rFonts w:asciiTheme="minorHAnsi" w:hAnsiTheme="minorHAnsi"/>
              </w:rPr>
            </w:pPr>
            <w:r w:rsidRPr="00BC1367">
              <w:rPr>
                <w:rFonts w:asciiTheme="minorHAnsi" w:hAnsiTheme="minorHAnsi"/>
              </w:rPr>
              <w:t>Disp2DCoord</w:t>
            </w:r>
          </w:p>
        </w:tc>
      </w:tr>
      <w:tr w:rsidR="001F5B65" w:rsidRPr="00BF6411" w14:paraId="5B93347B" w14:textId="77777777" w:rsidTr="00330DB8">
        <w:tc>
          <w:tcPr>
            <w:tcW w:w="2569" w:type="dxa"/>
            <w:shd w:val="clear" w:color="auto" w:fill="D9D9D9" w:themeFill="background1" w:themeFillShade="D9"/>
          </w:tcPr>
          <w:p w14:paraId="3BDCD4D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1DDC34D" w14:textId="77777777" w:rsidR="001F5B65" w:rsidRPr="00BF6411" w:rsidRDefault="001F5B65" w:rsidP="00330DB8">
            <w:pPr>
              <w:rPr>
                <w:rFonts w:asciiTheme="minorHAnsi" w:hAnsiTheme="minorHAnsi"/>
              </w:rPr>
            </w:pPr>
          </w:p>
        </w:tc>
        <w:tc>
          <w:tcPr>
            <w:tcW w:w="6781" w:type="dxa"/>
          </w:tcPr>
          <w:p w14:paraId="539A253B" w14:textId="2E1E7B2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CA9E296" w14:textId="77777777" w:rsidTr="00330DB8">
        <w:tc>
          <w:tcPr>
            <w:tcW w:w="2569" w:type="dxa"/>
            <w:shd w:val="clear" w:color="auto" w:fill="D9D9D9" w:themeFill="background1" w:themeFillShade="D9"/>
          </w:tcPr>
          <w:p w14:paraId="395129A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9B8A743" w14:textId="77777777" w:rsidR="001F5B65" w:rsidRPr="00BF6411" w:rsidRDefault="001F5B65" w:rsidP="00330DB8">
            <w:pPr>
              <w:rPr>
                <w:rFonts w:asciiTheme="minorHAnsi" w:hAnsiTheme="minorHAnsi"/>
              </w:rPr>
            </w:pPr>
          </w:p>
        </w:tc>
        <w:tc>
          <w:tcPr>
            <w:tcW w:w="6781" w:type="dxa"/>
          </w:tcPr>
          <w:p w14:paraId="339DC20F"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differing magnitudes of factor, where the factor is the same on each vertex.</w:t>
            </w:r>
          </w:p>
          <w:p w14:paraId="2527F126" w14:textId="77777777" w:rsidR="00BC1367" w:rsidRDefault="00BC1367" w:rsidP="00BC1367">
            <w:pPr>
              <w:rPr>
                <w:rFonts w:asciiTheme="minorHAnsi" w:hAnsiTheme="minorHAnsi"/>
              </w:rPr>
            </w:pPr>
          </w:p>
          <w:p w14:paraId="462A977C" w14:textId="1BEB18ED"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differing factor magnitudes at each vertex of a triangle.</w:t>
            </w:r>
          </w:p>
          <w:p w14:paraId="4CE8D974" w14:textId="77777777" w:rsidR="00BC1367" w:rsidRDefault="00BC1367" w:rsidP="00BC1367">
            <w:pPr>
              <w:rPr>
                <w:rFonts w:asciiTheme="minorHAnsi" w:hAnsiTheme="minorHAnsi"/>
              </w:rPr>
            </w:pPr>
          </w:p>
          <w:p w14:paraId="6B02484F" w14:textId="3B6C82F6"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the interaction between the same factor and value and different </w:t>
            </w:r>
            <w:proofErr w:type="spellStart"/>
            <w:r w:rsidRPr="00BC1367">
              <w:rPr>
                <w:rFonts w:asciiTheme="minorHAnsi" w:hAnsiTheme="minorHAnsi"/>
              </w:rPr>
              <w:t>normvectors</w:t>
            </w:r>
            <w:proofErr w:type="spellEnd"/>
            <w:r w:rsidRPr="00BC1367">
              <w:rPr>
                <w:rFonts w:asciiTheme="minorHAnsi" w:hAnsiTheme="minorHAnsi"/>
              </w:rPr>
              <w:t>.</w:t>
            </w:r>
          </w:p>
          <w:p w14:paraId="2FB7DB80" w14:textId="77777777" w:rsidR="00BC1367" w:rsidRDefault="00BC1367" w:rsidP="00BC1367">
            <w:pPr>
              <w:rPr>
                <w:rFonts w:asciiTheme="minorHAnsi" w:hAnsiTheme="minorHAnsi"/>
              </w:rPr>
            </w:pPr>
          </w:p>
          <w:p w14:paraId="519CFDDA" w14:textId="7E9831B5" w:rsidR="00BC1367" w:rsidRPr="00BC1367" w:rsidRDefault="00BC1367" w:rsidP="00BC1367">
            <w:pPr>
              <w:rPr>
                <w:rFonts w:asciiTheme="minorHAnsi" w:hAnsiTheme="minorHAnsi"/>
              </w:rPr>
            </w:pPr>
            <w:r w:rsidRPr="00BC1367">
              <w:rPr>
                <w:rFonts w:asciiTheme="minorHAnsi" w:hAnsiTheme="minorHAnsi"/>
                <w:b/>
                <w:bCs/>
              </w:rPr>
              <w:t>04</w:t>
            </w:r>
            <w:r w:rsidRPr="00BC1367">
              <w:rPr>
                <w:rFonts w:asciiTheme="minorHAnsi" w:hAnsiTheme="minorHAnsi"/>
              </w:rPr>
              <w:t xml:space="preserve"> - Factor where only one of 3 vertices has a factor of zero, the others allowing displacements.</w:t>
            </w:r>
          </w:p>
          <w:p w14:paraId="0EE4E7AB" w14:textId="77777777" w:rsidR="00BC1367" w:rsidRDefault="00BC1367" w:rsidP="00BC1367">
            <w:pPr>
              <w:rPr>
                <w:rFonts w:asciiTheme="minorHAnsi" w:hAnsiTheme="minorHAnsi"/>
              </w:rPr>
            </w:pPr>
          </w:p>
          <w:p w14:paraId="0EC3777B" w14:textId="49D5171F" w:rsidR="00BC1367" w:rsidRPr="00BC1367"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Factor where it is zero on the periphery of an object, but not in the center.</w:t>
            </w:r>
          </w:p>
          <w:p w14:paraId="2C54BCA0" w14:textId="77777777" w:rsidR="00BC1367" w:rsidRDefault="00BC1367" w:rsidP="00BC1367">
            <w:pPr>
              <w:rPr>
                <w:rFonts w:asciiTheme="minorHAnsi" w:hAnsiTheme="minorHAnsi"/>
              </w:rPr>
            </w:pPr>
          </w:p>
          <w:p w14:paraId="7BCB50A5" w14:textId="59C316F6" w:rsidR="00BC1367" w:rsidRPr="00BC1367" w:rsidRDefault="00BC1367" w:rsidP="00BC1367">
            <w:pPr>
              <w:rPr>
                <w:rFonts w:asciiTheme="minorHAnsi" w:hAnsiTheme="minorHAnsi"/>
              </w:rPr>
            </w:pPr>
            <w:r w:rsidRPr="00BC1367">
              <w:rPr>
                <w:rFonts w:asciiTheme="minorHAnsi" w:hAnsiTheme="minorHAnsi"/>
                <w:b/>
                <w:bCs/>
              </w:rPr>
              <w:t>06</w:t>
            </w:r>
            <w:r w:rsidRPr="00BC1367">
              <w:rPr>
                <w:rFonts w:asciiTheme="minorHAnsi" w:hAnsiTheme="minorHAnsi"/>
              </w:rPr>
              <w:t xml:space="preserve"> - Factor at zero to make half of an object not have texture even though texture is mapped.</w:t>
            </w:r>
          </w:p>
          <w:p w14:paraId="2E7F03D7" w14:textId="77777777" w:rsidR="00BC1367" w:rsidRDefault="00BC1367" w:rsidP="00BC1367">
            <w:pPr>
              <w:rPr>
                <w:rFonts w:asciiTheme="minorHAnsi" w:hAnsiTheme="minorHAnsi"/>
              </w:rPr>
            </w:pPr>
          </w:p>
          <w:p w14:paraId="41E1B52A" w14:textId="72E3F6C6" w:rsidR="00BC1367" w:rsidRPr="00BC1367" w:rsidRDefault="00BC1367" w:rsidP="00BC1367">
            <w:pPr>
              <w:rPr>
                <w:rFonts w:asciiTheme="minorHAnsi" w:hAnsiTheme="minorHAnsi"/>
              </w:rPr>
            </w:pPr>
            <w:r w:rsidRPr="00BC1367">
              <w:rPr>
                <w:rFonts w:asciiTheme="minorHAnsi" w:hAnsiTheme="minorHAnsi"/>
                <w:b/>
                <w:bCs/>
              </w:rPr>
              <w:t>07</w:t>
            </w:r>
            <w:r w:rsidRPr="00BC1367">
              <w:rPr>
                <w:rFonts w:asciiTheme="minorHAnsi" w:hAnsiTheme="minorHAnsi"/>
              </w:rPr>
              <w:t xml:space="preserve"> - Differing aspect ratios of UV values when overlaying displacement on top of triangles.</w:t>
            </w:r>
          </w:p>
          <w:p w14:paraId="72E26906" w14:textId="77777777" w:rsidR="00BC1367" w:rsidRDefault="00BC1367" w:rsidP="00BC1367">
            <w:pPr>
              <w:rPr>
                <w:rFonts w:asciiTheme="minorHAnsi" w:hAnsiTheme="minorHAnsi"/>
              </w:rPr>
            </w:pPr>
          </w:p>
          <w:p w14:paraId="30D0C771" w14:textId="07FC3DFB" w:rsidR="001F5B65" w:rsidRDefault="00BC1367" w:rsidP="00BC1367">
            <w:pPr>
              <w:rPr>
                <w:rFonts w:asciiTheme="minorHAnsi" w:hAnsiTheme="minorHAnsi"/>
              </w:rPr>
            </w:pPr>
            <w:r w:rsidRPr="00BC1367">
              <w:rPr>
                <w:rFonts w:asciiTheme="minorHAnsi" w:hAnsiTheme="minorHAnsi"/>
                <w:b/>
                <w:bCs/>
              </w:rPr>
              <w:t>08</w:t>
            </w:r>
            <w:r w:rsidRPr="00BC1367">
              <w:rPr>
                <w:rFonts w:asciiTheme="minorHAnsi" w:hAnsiTheme="minorHAnsi"/>
              </w:rPr>
              <w:t xml:space="preserve"> - UV values within, partially within, and completely outside the 0 to 1 range.</w:t>
            </w:r>
          </w:p>
          <w:p w14:paraId="40CCB303" w14:textId="77777777" w:rsidR="00BC1367" w:rsidRDefault="00BC1367" w:rsidP="00BC1367">
            <w:pPr>
              <w:rPr>
                <w:rFonts w:asciiTheme="minorHAnsi" w:hAnsiTheme="minorHAnsi"/>
              </w:rPr>
            </w:pPr>
          </w:p>
          <w:p w14:paraId="3BF5B83D" w14:textId="0AEFE367" w:rsidR="00BC1367" w:rsidRPr="00BF6411" w:rsidRDefault="00BC1367" w:rsidP="00BC1367">
            <w:pPr>
              <w:rPr>
                <w:rFonts w:asciiTheme="minorHAnsi" w:hAnsiTheme="minorHAnsi"/>
              </w:rPr>
            </w:pPr>
          </w:p>
        </w:tc>
      </w:tr>
    </w:tbl>
    <w:p w14:paraId="7C6679F1" w14:textId="77777777" w:rsidR="001F5B65" w:rsidRDefault="001F5B65" w:rsidP="001F5B65">
      <w:pPr>
        <w:rPr>
          <w:rFonts w:eastAsia="Verdana" w:cs="Verdana"/>
          <w:b/>
          <w:bCs/>
          <w:color w:val="365F91" w:themeColor="accent1" w:themeShade="BF"/>
          <w:sz w:val="28"/>
          <w:szCs w:val="28"/>
        </w:rPr>
      </w:pPr>
    </w:p>
    <w:p w14:paraId="457D7E98" w14:textId="150651B5" w:rsidR="001F5B65" w:rsidRDefault="001F5B65" w:rsidP="001F5B65">
      <w:pPr>
        <w:pStyle w:val="Heading3"/>
      </w:pPr>
      <w:r>
        <w:t>P_DPX_32</w:t>
      </w:r>
      <w:r w:rsidR="00BC1367">
        <w:t>10</w:t>
      </w:r>
      <w:r>
        <w:t xml:space="preserve">_XX </w:t>
      </w:r>
      <w:proofErr w:type="spellStart"/>
      <w:r w:rsidR="00BC1367" w:rsidRPr="00BC1367">
        <w:t>DisplacementMesh</w:t>
      </w:r>
      <w:proofErr w:type="spellEnd"/>
    </w:p>
    <w:tbl>
      <w:tblPr>
        <w:tblStyle w:val="TableGrid"/>
        <w:tblW w:w="0" w:type="auto"/>
        <w:tblLook w:val="04A0" w:firstRow="1" w:lastRow="0" w:firstColumn="1" w:lastColumn="0" w:noHBand="0" w:noVBand="1"/>
      </w:tblPr>
      <w:tblGrid>
        <w:gridCol w:w="2569"/>
        <w:gridCol w:w="6781"/>
      </w:tblGrid>
      <w:tr w:rsidR="001F5B65" w:rsidRPr="00BF6411" w14:paraId="752D8B89" w14:textId="77777777" w:rsidTr="00330DB8">
        <w:tc>
          <w:tcPr>
            <w:tcW w:w="2569" w:type="dxa"/>
            <w:tcBorders>
              <w:bottom w:val="single" w:sz="4" w:space="0" w:color="auto"/>
            </w:tcBorders>
            <w:shd w:val="clear" w:color="auto" w:fill="D9D9D9" w:themeFill="background1" w:themeFillShade="D9"/>
          </w:tcPr>
          <w:p w14:paraId="7A6E749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A7CC4B6" w14:textId="77777777" w:rsidR="001F5B65" w:rsidRPr="00BF6411" w:rsidRDefault="001F5B65" w:rsidP="00330DB8">
            <w:pPr>
              <w:rPr>
                <w:rFonts w:asciiTheme="minorHAnsi" w:hAnsiTheme="minorHAnsi"/>
              </w:rPr>
            </w:pPr>
          </w:p>
        </w:tc>
        <w:tc>
          <w:tcPr>
            <w:tcW w:w="6781" w:type="dxa"/>
          </w:tcPr>
          <w:p w14:paraId="1F9368F0" w14:textId="2CBA5CFF" w:rsidR="001F5B65" w:rsidRPr="00BF6411" w:rsidRDefault="00BC1367" w:rsidP="00330DB8">
            <w:pPr>
              <w:rPr>
                <w:rFonts w:asciiTheme="minorHAnsi" w:hAnsiTheme="minorHAnsi"/>
              </w:rPr>
            </w:pPr>
            <w:proofErr w:type="spellStart"/>
            <w:r w:rsidRPr="00BC1367">
              <w:rPr>
                <w:rFonts w:asciiTheme="minorHAnsi" w:hAnsiTheme="minorHAnsi"/>
              </w:rPr>
              <w:t>DisplacementMesh</w:t>
            </w:r>
            <w:proofErr w:type="spellEnd"/>
          </w:p>
        </w:tc>
      </w:tr>
      <w:tr w:rsidR="001F5B65" w:rsidRPr="00BF6411" w14:paraId="22F853A6" w14:textId="77777777" w:rsidTr="00330DB8">
        <w:tc>
          <w:tcPr>
            <w:tcW w:w="2569" w:type="dxa"/>
            <w:shd w:val="clear" w:color="auto" w:fill="D9D9D9" w:themeFill="background1" w:themeFillShade="D9"/>
          </w:tcPr>
          <w:p w14:paraId="6F4F0A7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6526A33" w14:textId="77777777" w:rsidR="001F5B65" w:rsidRPr="00BF6411" w:rsidRDefault="001F5B65" w:rsidP="00330DB8">
            <w:pPr>
              <w:rPr>
                <w:rFonts w:asciiTheme="minorHAnsi" w:hAnsiTheme="minorHAnsi"/>
              </w:rPr>
            </w:pPr>
          </w:p>
        </w:tc>
        <w:tc>
          <w:tcPr>
            <w:tcW w:w="6781" w:type="dxa"/>
          </w:tcPr>
          <w:p w14:paraId="62C10C0E"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4283196F" w14:textId="77777777" w:rsidTr="00330DB8">
        <w:tc>
          <w:tcPr>
            <w:tcW w:w="2569" w:type="dxa"/>
            <w:shd w:val="clear" w:color="auto" w:fill="D9D9D9" w:themeFill="background1" w:themeFillShade="D9"/>
          </w:tcPr>
          <w:p w14:paraId="2BADC3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4368D11" w14:textId="77777777" w:rsidR="001F5B65" w:rsidRPr="00BF6411" w:rsidRDefault="001F5B65" w:rsidP="00330DB8">
            <w:pPr>
              <w:rPr>
                <w:rFonts w:asciiTheme="minorHAnsi" w:hAnsiTheme="minorHAnsi"/>
              </w:rPr>
            </w:pPr>
          </w:p>
        </w:tc>
        <w:tc>
          <w:tcPr>
            <w:tcW w:w="6781" w:type="dxa"/>
          </w:tcPr>
          <w:p w14:paraId="7BCEAB00" w14:textId="4312FDFC" w:rsidR="001F5B65" w:rsidRPr="00BF6411" w:rsidRDefault="00BC1367" w:rsidP="00330DB8">
            <w:pPr>
              <w:rPr>
                <w:rFonts w:asciiTheme="minorHAnsi" w:hAnsiTheme="minorHAnsi"/>
              </w:rPr>
            </w:pPr>
            <w:r w:rsidRPr="00BC1367">
              <w:rPr>
                <w:rFonts w:asciiTheme="minorHAnsi" w:hAnsiTheme="minorHAnsi"/>
                <w:b/>
                <w:bCs/>
              </w:rPr>
              <w:t xml:space="preserve">01 </w:t>
            </w:r>
            <w:r w:rsidRPr="00BC1367">
              <w:rPr>
                <w:rFonts w:asciiTheme="minorHAnsi" w:hAnsiTheme="minorHAnsi"/>
              </w:rPr>
              <w:t>- A 3MF model that contains multiple displacement mesh objects.</w:t>
            </w:r>
          </w:p>
        </w:tc>
      </w:tr>
    </w:tbl>
    <w:p w14:paraId="3A7389AC" w14:textId="77777777" w:rsidR="001F5B65" w:rsidRDefault="001F5B65" w:rsidP="001F5B65">
      <w:pPr>
        <w:rPr>
          <w:rFonts w:eastAsia="Verdana" w:cs="Verdana"/>
          <w:b/>
          <w:bCs/>
          <w:color w:val="365F91" w:themeColor="accent1" w:themeShade="BF"/>
          <w:sz w:val="28"/>
          <w:szCs w:val="28"/>
        </w:rPr>
      </w:pPr>
    </w:p>
    <w:p w14:paraId="69FD957D" w14:textId="77777777" w:rsidR="004E2EF5" w:rsidRDefault="004E2EF5">
      <w:pPr>
        <w:rPr>
          <w:rFonts w:eastAsiaTheme="majorEastAsia" w:cstheme="majorBidi"/>
          <w:b/>
          <w:bCs/>
          <w:color w:val="365F91" w:themeColor="accent1" w:themeShade="BF"/>
          <w:szCs w:val="20"/>
        </w:rPr>
      </w:pPr>
      <w:r>
        <w:br w:type="page"/>
      </w:r>
    </w:p>
    <w:p w14:paraId="7C495EBF" w14:textId="6B8F0D49" w:rsidR="001F5B65" w:rsidRDefault="001F5B65" w:rsidP="001F5B65">
      <w:pPr>
        <w:pStyle w:val="Heading3"/>
      </w:pPr>
      <w:r>
        <w:lastRenderedPageBreak/>
        <w:t>P_DPX_32</w:t>
      </w:r>
      <w:r w:rsidR="00BC1367">
        <w:t>12</w:t>
      </w:r>
      <w:r>
        <w:t xml:space="preserve">_XX </w:t>
      </w:r>
      <w:r w:rsidR="00BC1367" w:rsidRPr="00BC1367">
        <w:t>Triangles</w:t>
      </w:r>
    </w:p>
    <w:tbl>
      <w:tblPr>
        <w:tblStyle w:val="TableGrid"/>
        <w:tblW w:w="0" w:type="auto"/>
        <w:tblLook w:val="04A0" w:firstRow="1" w:lastRow="0" w:firstColumn="1" w:lastColumn="0" w:noHBand="0" w:noVBand="1"/>
      </w:tblPr>
      <w:tblGrid>
        <w:gridCol w:w="2569"/>
        <w:gridCol w:w="6781"/>
      </w:tblGrid>
      <w:tr w:rsidR="001F5B65" w:rsidRPr="00BF6411" w14:paraId="692CA01A" w14:textId="77777777" w:rsidTr="00330DB8">
        <w:tc>
          <w:tcPr>
            <w:tcW w:w="2569" w:type="dxa"/>
            <w:tcBorders>
              <w:bottom w:val="single" w:sz="4" w:space="0" w:color="auto"/>
            </w:tcBorders>
            <w:shd w:val="clear" w:color="auto" w:fill="D9D9D9" w:themeFill="background1" w:themeFillShade="D9"/>
          </w:tcPr>
          <w:p w14:paraId="25C4CA5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9921B89" w14:textId="77777777" w:rsidR="001F5B65" w:rsidRPr="00BF6411" w:rsidRDefault="001F5B65" w:rsidP="00330DB8">
            <w:pPr>
              <w:rPr>
                <w:rFonts w:asciiTheme="minorHAnsi" w:hAnsiTheme="minorHAnsi"/>
              </w:rPr>
            </w:pPr>
          </w:p>
        </w:tc>
        <w:tc>
          <w:tcPr>
            <w:tcW w:w="6781" w:type="dxa"/>
          </w:tcPr>
          <w:p w14:paraId="4536FA49" w14:textId="28B93CCE" w:rsidR="001F5B65" w:rsidRPr="00BF6411" w:rsidRDefault="00BC1367" w:rsidP="00330DB8">
            <w:pPr>
              <w:rPr>
                <w:rFonts w:asciiTheme="minorHAnsi" w:hAnsiTheme="minorHAnsi"/>
              </w:rPr>
            </w:pPr>
            <w:r w:rsidRPr="00BC1367">
              <w:rPr>
                <w:rFonts w:asciiTheme="minorHAnsi" w:hAnsiTheme="minorHAnsi"/>
              </w:rPr>
              <w:t>Triangles</w:t>
            </w:r>
          </w:p>
        </w:tc>
      </w:tr>
      <w:tr w:rsidR="001F5B65" w:rsidRPr="00BF6411" w14:paraId="1595EA21" w14:textId="77777777" w:rsidTr="00330DB8">
        <w:tc>
          <w:tcPr>
            <w:tcW w:w="2569" w:type="dxa"/>
            <w:shd w:val="clear" w:color="auto" w:fill="D9D9D9" w:themeFill="background1" w:themeFillShade="D9"/>
          </w:tcPr>
          <w:p w14:paraId="700700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57AFEBA4" w14:textId="77777777" w:rsidR="001F5B65" w:rsidRPr="00BF6411" w:rsidRDefault="001F5B65" w:rsidP="00330DB8">
            <w:pPr>
              <w:rPr>
                <w:rFonts w:asciiTheme="minorHAnsi" w:hAnsiTheme="minorHAnsi"/>
              </w:rPr>
            </w:pPr>
          </w:p>
        </w:tc>
        <w:tc>
          <w:tcPr>
            <w:tcW w:w="6781" w:type="dxa"/>
          </w:tcPr>
          <w:p w14:paraId="12EFD39D" w14:textId="72ECF6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18DDF15" w14:textId="77777777" w:rsidTr="00330DB8">
        <w:tc>
          <w:tcPr>
            <w:tcW w:w="2569" w:type="dxa"/>
            <w:shd w:val="clear" w:color="auto" w:fill="D9D9D9" w:themeFill="background1" w:themeFillShade="D9"/>
          </w:tcPr>
          <w:p w14:paraId="3343C16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95EE528" w14:textId="77777777" w:rsidR="001F5B65" w:rsidRPr="00BF6411" w:rsidRDefault="001F5B65" w:rsidP="00330DB8">
            <w:pPr>
              <w:rPr>
                <w:rFonts w:asciiTheme="minorHAnsi" w:hAnsiTheme="minorHAnsi"/>
              </w:rPr>
            </w:pPr>
          </w:p>
        </w:tc>
        <w:tc>
          <w:tcPr>
            <w:tcW w:w="6781" w:type="dxa"/>
          </w:tcPr>
          <w:p w14:paraId="16C6DE6D"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referenced in triangles but no usage of d1, d2, or d3 in triangles. Should result in a non-displaced object.</w:t>
            </w:r>
          </w:p>
          <w:p w14:paraId="726FC21D" w14:textId="77777777" w:rsidR="00BC1367" w:rsidRDefault="00BC1367" w:rsidP="00BC1367">
            <w:pPr>
              <w:rPr>
                <w:rFonts w:asciiTheme="minorHAnsi" w:hAnsiTheme="minorHAnsi"/>
              </w:rPr>
            </w:pPr>
          </w:p>
          <w:p w14:paraId="664FB6B7" w14:textId="311E4CA9"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referenced in triangles with d1, d2, and d3 referenced in triangle elements, but no did </w:t>
            </w:r>
            <w:proofErr w:type="gramStart"/>
            <w:r w:rsidRPr="00BC1367">
              <w:rPr>
                <w:rFonts w:asciiTheme="minorHAnsi" w:hAnsiTheme="minorHAnsi"/>
              </w:rPr>
              <w:t>referenced</w:t>
            </w:r>
            <w:proofErr w:type="gramEnd"/>
            <w:r w:rsidRPr="00BC1367">
              <w:rPr>
                <w:rFonts w:asciiTheme="minorHAnsi" w:hAnsiTheme="minorHAnsi"/>
              </w:rPr>
              <w:t xml:space="preserve"> in triangle elements.</w:t>
            </w:r>
          </w:p>
          <w:p w14:paraId="1BAF5A0C" w14:textId="77777777" w:rsidR="00BC1367" w:rsidRDefault="00BC1367" w:rsidP="00BC1367">
            <w:pPr>
              <w:rPr>
                <w:rFonts w:asciiTheme="minorHAnsi" w:hAnsiTheme="minorHAnsi"/>
              </w:rPr>
            </w:pPr>
          </w:p>
          <w:p w14:paraId="1B217063" w14:textId="136819B8"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did referenced in triangles with d1, d2, d3, and a different did referenced in all triangle elements (complete override of default did).</w:t>
            </w:r>
          </w:p>
          <w:p w14:paraId="5C6B1742" w14:textId="77777777" w:rsidR="00BC1367" w:rsidRDefault="00BC1367" w:rsidP="00BC1367">
            <w:pPr>
              <w:rPr>
                <w:rFonts w:asciiTheme="minorHAnsi" w:hAnsiTheme="minorHAnsi"/>
              </w:rPr>
            </w:pPr>
          </w:p>
          <w:p w14:paraId="446165CB" w14:textId="678AF4A3" w:rsidR="001F5B65"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did references in triangles with just d1 reference in a triangle, will result in d1 value being used for d2 and d3 (uniform displacement across triangle as only a single point is referenced in the UV map).</w:t>
            </w:r>
          </w:p>
          <w:p w14:paraId="4D6E1FF7" w14:textId="77777777" w:rsidR="00F709FC" w:rsidRDefault="00F709FC" w:rsidP="00BC1367">
            <w:pPr>
              <w:rPr>
                <w:rFonts w:asciiTheme="minorHAnsi" w:hAnsiTheme="minorHAnsi"/>
              </w:rPr>
            </w:pPr>
          </w:p>
          <w:p w14:paraId="31427081" w14:textId="77777777" w:rsidR="00F709FC" w:rsidRPr="00F709FC" w:rsidRDefault="00F709FC" w:rsidP="00F709FC">
            <w:pPr>
              <w:rPr>
                <w:rFonts w:asciiTheme="minorHAnsi" w:hAnsiTheme="minorHAnsi"/>
                <w:i/>
                <w:iCs/>
              </w:rPr>
            </w:pPr>
            <w:r w:rsidRPr="00F709FC">
              <w:rPr>
                <w:rFonts w:asciiTheme="minorHAnsi" w:hAnsiTheme="minorHAnsi"/>
                <w:i/>
                <w:iCs/>
              </w:rPr>
              <w:t>Note that a partial override of a triangle’s element “did” attribute in one of the contained triangle elements is tested in 3200_17, so is not duplicated here</w:t>
            </w:r>
            <w:r>
              <w:rPr>
                <w:rFonts w:asciiTheme="minorHAnsi" w:hAnsiTheme="minorHAnsi"/>
                <w:i/>
                <w:iCs/>
              </w:rPr>
              <w:t>.</w:t>
            </w:r>
          </w:p>
          <w:p w14:paraId="588A027A" w14:textId="179373A8" w:rsidR="00BC1367" w:rsidRPr="00BF6411" w:rsidRDefault="00BC1367" w:rsidP="00BC1367">
            <w:pPr>
              <w:rPr>
                <w:rFonts w:asciiTheme="minorHAnsi" w:hAnsiTheme="minorHAnsi"/>
              </w:rPr>
            </w:pPr>
          </w:p>
        </w:tc>
      </w:tr>
    </w:tbl>
    <w:p w14:paraId="7AB3FD85" w14:textId="77777777" w:rsidR="001F5B65" w:rsidRDefault="001F5B65" w:rsidP="001F5B65">
      <w:pPr>
        <w:rPr>
          <w:rFonts w:eastAsia="Verdana" w:cs="Verdana"/>
          <w:b/>
          <w:bCs/>
          <w:color w:val="365F91" w:themeColor="accent1" w:themeShade="BF"/>
          <w:sz w:val="28"/>
          <w:szCs w:val="28"/>
        </w:rPr>
      </w:pPr>
    </w:p>
    <w:p w14:paraId="28AA9408" w14:textId="629A6C85" w:rsidR="001F5B65" w:rsidRDefault="001F5B65" w:rsidP="001F5B65">
      <w:pPr>
        <w:pStyle w:val="Heading3"/>
      </w:pPr>
      <w:r>
        <w:t>P_DPX_32</w:t>
      </w:r>
      <w:r w:rsidR="00BC1367">
        <w:t>14</w:t>
      </w:r>
      <w:r>
        <w:t xml:space="preserve">_XX </w:t>
      </w:r>
      <w:r w:rsidR="00BC1367" w:rsidRPr="00BC1367">
        <w:t>Triangle</w:t>
      </w:r>
    </w:p>
    <w:tbl>
      <w:tblPr>
        <w:tblStyle w:val="TableGrid"/>
        <w:tblW w:w="0" w:type="auto"/>
        <w:tblLook w:val="04A0" w:firstRow="1" w:lastRow="0" w:firstColumn="1" w:lastColumn="0" w:noHBand="0" w:noVBand="1"/>
      </w:tblPr>
      <w:tblGrid>
        <w:gridCol w:w="2569"/>
        <w:gridCol w:w="6781"/>
      </w:tblGrid>
      <w:tr w:rsidR="001F5B65" w:rsidRPr="00BF6411" w14:paraId="71227D85" w14:textId="77777777" w:rsidTr="00330DB8">
        <w:tc>
          <w:tcPr>
            <w:tcW w:w="2569" w:type="dxa"/>
            <w:tcBorders>
              <w:bottom w:val="single" w:sz="4" w:space="0" w:color="auto"/>
            </w:tcBorders>
            <w:shd w:val="clear" w:color="auto" w:fill="D9D9D9" w:themeFill="background1" w:themeFillShade="D9"/>
          </w:tcPr>
          <w:p w14:paraId="32FDB57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A27B022" w14:textId="77777777" w:rsidR="001F5B65" w:rsidRPr="00BF6411" w:rsidRDefault="001F5B65" w:rsidP="00330DB8">
            <w:pPr>
              <w:rPr>
                <w:rFonts w:asciiTheme="minorHAnsi" w:hAnsiTheme="minorHAnsi"/>
              </w:rPr>
            </w:pPr>
          </w:p>
        </w:tc>
        <w:tc>
          <w:tcPr>
            <w:tcW w:w="6781" w:type="dxa"/>
          </w:tcPr>
          <w:p w14:paraId="6F9CE5A2" w14:textId="36049C88" w:rsidR="001F5B65" w:rsidRPr="00BF6411" w:rsidRDefault="00BC1367" w:rsidP="00330DB8">
            <w:pPr>
              <w:rPr>
                <w:rFonts w:asciiTheme="minorHAnsi" w:hAnsiTheme="minorHAnsi"/>
              </w:rPr>
            </w:pPr>
            <w:r w:rsidRPr="00BC1367">
              <w:rPr>
                <w:rFonts w:asciiTheme="minorHAnsi" w:hAnsiTheme="minorHAnsi"/>
              </w:rPr>
              <w:t>Triangle</w:t>
            </w:r>
          </w:p>
        </w:tc>
      </w:tr>
      <w:tr w:rsidR="001F5B65" w:rsidRPr="00BF6411" w14:paraId="06A9C7F5" w14:textId="77777777" w:rsidTr="00330DB8">
        <w:tc>
          <w:tcPr>
            <w:tcW w:w="2569" w:type="dxa"/>
            <w:shd w:val="clear" w:color="auto" w:fill="D9D9D9" w:themeFill="background1" w:themeFillShade="D9"/>
          </w:tcPr>
          <w:p w14:paraId="5336595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70D57F5" w14:textId="77777777" w:rsidR="001F5B65" w:rsidRPr="00BF6411" w:rsidRDefault="001F5B65" w:rsidP="00330DB8">
            <w:pPr>
              <w:rPr>
                <w:rFonts w:asciiTheme="minorHAnsi" w:hAnsiTheme="minorHAnsi"/>
              </w:rPr>
            </w:pPr>
          </w:p>
        </w:tc>
        <w:tc>
          <w:tcPr>
            <w:tcW w:w="6781" w:type="dxa"/>
          </w:tcPr>
          <w:p w14:paraId="05F4428D"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6745CA1" w14:textId="77777777" w:rsidTr="00330DB8">
        <w:tc>
          <w:tcPr>
            <w:tcW w:w="2569" w:type="dxa"/>
            <w:shd w:val="clear" w:color="auto" w:fill="D9D9D9" w:themeFill="background1" w:themeFillShade="D9"/>
          </w:tcPr>
          <w:p w14:paraId="3A68C65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08DC441" w14:textId="77777777" w:rsidR="001F5B65" w:rsidRPr="00BF6411" w:rsidRDefault="001F5B65" w:rsidP="00330DB8">
            <w:pPr>
              <w:rPr>
                <w:rFonts w:asciiTheme="minorHAnsi" w:hAnsiTheme="minorHAnsi"/>
              </w:rPr>
            </w:pPr>
          </w:p>
        </w:tc>
        <w:tc>
          <w:tcPr>
            <w:tcW w:w="6781" w:type="dxa"/>
          </w:tcPr>
          <w:p w14:paraId="003CCF20"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 in triangle only, namespace prefix on triangle attributes d1, d2, d3, and did.</w:t>
            </w:r>
          </w:p>
          <w:p w14:paraId="1D35E31D" w14:textId="77777777" w:rsidR="00BC1367" w:rsidRDefault="00BC1367" w:rsidP="00BC1367">
            <w:pPr>
              <w:rPr>
                <w:rFonts w:asciiTheme="minorHAnsi" w:hAnsiTheme="minorHAnsi"/>
              </w:rPr>
            </w:pPr>
          </w:p>
          <w:p w14:paraId="37E2A5E3" w14:textId="2B98BA75"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 in triangle only, illustrate the use of did in triangle, but not d1, d2, or d3. Should result in no displacement in the triangle.</w:t>
            </w:r>
          </w:p>
          <w:p w14:paraId="1CD17C42" w14:textId="77777777" w:rsidR="00BC1367" w:rsidRDefault="00BC1367" w:rsidP="00BC1367">
            <w:pPr>
              <w:rPr>
                <w:rFonts w:asciiTheme="minorHAnsi" w:hAnsiTheme="minorHAnsi"/>
              </w:rPr>
            </w:pPr>
          </w:p>
          <w:p w14:paraId="74BDDC39" w14:textId="32B675C9" w:rsidR="001F5B65"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omitting d2 from the set of d1, d2, and d3. Repeat, omitting d3 from the set of d1, d2, and d3. D1 value should be used for the missing attribute and result in a "line" of displacement values being propagated across the triangle.</w:t>
            </w:r>
          </w:p>
          <w:p w14:paraId="39AEEAD9" w14:textId="0D02D634" w:rsidR="00BC1367" w:rsidRPr="00BF6411" w:rsidRDefault="00BC1367" w:rsidP="00BC1367">
            <w:pPr>
              <w:rPr>
                <w:rFonts w:asciiTheme="minorHAnsi" w:hAnsiTheme="minorHAnsi"/>
              </w:rPr>
            </w:pPr>
          </w:p>
        </w:tc>
      </w:tr>
    </w:tbl>
    <w:p w14:paraId="39123F24" w14:textId="77777777" w:rsidR="001F5B65" w:rsidRDefault="001F5B65" w:rsidP="001F5B65">
      <w:pPr>
        <w:rPr>
          <w:rFonts w:eastAsia="Verdana" w:cs="Verdana"/>
          <w:b/>
          <w:bCs/>
          <w:color w:val="365F91" w:themeColor="accent1" w:themeShade="BF"/>
          <w:sz w:val="28"/>
          <w:szCs w:val="28"/>
        </w:rPr>
      </w:pPr>
    </w:p>
    <w:p w14:paraId="44129585" w14:textId="77777777" w:rsidR="004E2EF5" w:rsidRDefault="004E2EF5">
      <w:pPr>
        <w:rPr>
          <w:rFonts w:eastAsiaTheme="majorEastAsia" w:cstheme="majorBidi"/>
          <w:b/>
          <w:bCs/>
          <w:color w:val="365F91" w:themeColor="accent1" w:themeShade="BF"/>
          <w:szCs w:val="20"/>
        </w:rPr>
      </w:pPr>
      <w:r>
        <w:br w:type="page"/>
      </w:r>
    </w:p>
    <w:p w14:paraId="015FABBB" w14:textId="405CD2DF" w:rsidR="001F5B65" w:rsidRDefault="001F5B65" w:rsidP="001F5B65">
      <w:pPr>
        <w:pStyle w:val="Heading3"/>
      </w:pPr>
      <w:r>
        <w:lastRenderedPageBreak/>
        <w:t>P_DPX_32</w:t>
      </w:r>
      <w:r w:rsidR="00BC1367">
        <w:t>16</w:t>
      </w:r>
      <w:r>
        <w:t xml:space="preserve">_XX </w:t>
      </w:r>
      <w:r w:rsidR="00BC1367" w:rsidRPr="00BC1367">
        <w:t>Displacement Bitmap Range/Granularity</w:t>
      </w:r>
    </w:p>
    <w:tbl>
      <w:tblPr>
        <w:tblStyle w:val="TableGrid"/>
        <w:tblW w:w="0" w:type="auto"/>
        <w:tblLook w:val="04A0" w:firstRow="1" w:lastRow="0" w:firstColumn="1" w:lastColumn="0" w:noHBand="0" w:noVBand="1"/>
      </w:tblPr>
      <w:tblGrid>
        <w:gridCol w:w="2569"/>
        <w:gridCol w:w="6781"/>
      </w:tblGrid>
      <w:tr w:rsidR="001F5B65" w:rsidRPr="00BF6411" w14:paraId="2866CDE7" w14:textId="77777777" w:rsidTr="00330DB8">
        <w:tc>
          <w:tcPr>
            <w:tcW w:w="2569" w:type="dxa"/>
            <w:tcBorders>
              <w:bottom w:val="single" w:sz="4" w:space="0" w:color="auto"/>
            </w:tcBorders>
            <w:shd w:val="clear" w:color="auto" w:fill="D9D9D9" w:themeFill="background1" w:themeFillShade="D9"/>
          </w:tcPr>
          <w:p w14:paraId="4E4BD3F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E106D72" w14:textId="77777777" w:rsidR="001F5B65" w:rsidRPr="00BF6411" w:rsidRDefault="001F5B65" w:rsidP="00330DB8">
            <w:pPr>
              <w:rPr>
                <w:rFonts w:asciiTheme="minorHAnsi" w:hAnsiTheme="minorHAnsi"/>
              </w:rPr>
            </w:pPr>
          </w:p>
        </w:tc>
        <w:tc>
          <w:tcPr>
            <w:tcW w:w="6781" w:type="dxa"/>
          </w:tcPr>
          <w:p w14:paraId="6743A03A" w14:textId="1CEEA260" w:rsidR="001F5B65" w:rsidRPr="00BF6411" w:rsidRDefault="00BC1367" w:rsidP="00330DB8">
            <w:pPr>
              <w:rPr>
                <w:rFonts w:asciiTheme="minorHAnsi" w:hAnsiTheme="minorHAnsi"/>
              </w:rPr>
            </w:pPr>
            <w:r w:rsidRPr="00BC1367">
              <w:rPr>
                <w:rFonts w:asciiTheme="minorHAnsi" w:hAnsiTheme="minorHAnsi"/>
              </w:rPr>
              <w:t>Displacement Bitmap Range/Granularity</w:t>
            </w:r>
          </w:p>
        </w:tc>
      </w:tr>
      <w:tr w:rsidR="001F5B65" w:rsidRPr="00BF6411" w14:paraId="2BF2773E" w14:textId="77777777" w:rsidTr="00330DB8">
        <w:tc>
          <w:tcPr>
            <w:tcW w:w="2569" w:type="dxa"/>
            <w:shd w:val="clear" w:color="auto" w:fill="D9D9D9" w:themeFill="background1" w:themeFillShade="D9"/>
          </w:tcPr>
          <w:p w14:paraId="0AF5E1E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5E8EDC2" w14:textId="77777777" w:rsidR="001F5B65" w:rsidRPr="00BF6411" w:rsidRDefault="001F5B65" w:rsidP="00330DB8">
            <w:pPr>
              <w:rPr>
                <w:rFonts w:asciiTheme="minorHAnsi" w:hAnsiTheme="minorHAnsi"/>
              </w:rPr>
            </w:pPr>
          </w:p>
        </w:tc>
        <w:tc>
          <w:tcPr>
            <w:tcW w:w="6781" w:type="dxa"/>
          </w:tcPr>
          <w:p w14:paraId="23F5E8D8" w14:textId="3B776684"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A490C8D" w14:textId="77777777" w:rsidTr="00330DB8">
        <w:tc>
          <w:tcPr>
            <w:tcW w:w="2569" w:type="dxa"/>
            <w:shd w:val="clear" w:color="auto" w:fill="D9D9D9" w:themeFill="background1" w:themeFillShade="D9"/>
          </w:tcPr>
          <w:p w14:paraId="0FD5580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69E9122" w14:textId="77777777" w:rsidR="001F5B65" w:rsidRPr="00BF6411" w:rsidRDefault="001F5B65" w:rsidP="00330DB8">
            <w:pPr>
              <w:rPr>
                <w:rFonts w:asciiTheme="minorHAnsi" w:hAnsiTheme="minorHAnsi"/>
              </w:rPr>
            </w:pPr>
          </w:p>
        </w:tc>
        <w:tc>
          <w:tcPr>
            <w:tcW w:w="6781" w:type="dxa"/>
          </w:tcPr>
          <w:p w14:paraId="41CC3372"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the use of displacement with a texture map containing very coarse granularity.</w:t>
            </w:r>
          </w:p>
          <w:p w14:paraId="07B37457" w14:textId="77777777" w:rsidR="00BC1367" w:rsidRDefault="00BC1367" w:rsidP="00BC1367">
            <w:pPr>
              <w:rPr>
                <w:rFonts w:asciiTheme="minorHAnsi" w:hAnsiTheme="minorHAnsi"/>
              </w:rPr>
            </w:pPr>
          </w:p>
          <w:p w14:paraId="51DE6971" w14:textId="08B0F4FE"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the use of displacement with a texture map containing very fine granularity.</w:t>
            </w:r>
          </w:p>
          <w:p w14:paraId="54457BF3" w14:textId="77777777" w:rsidR="00BC1367" w:rsidRDefault="00BC1367" w:rsidP="00BC1367">
            <w:pPr>
              <w:rPr>
                <w:rFonts w:asciiTheme="minorHAnsi" w:hAnsiTheme="minorHAnsi"/>
              </w:rPr>
            </w:pPr>
          </w:p>
          <w:p w14:paraId="5C7FE366" w14:textId="1DB56DE4" w:rsidR="00BC1367" w:rsidRPr="00BC1367" w:rsidRDefault="00BC1367" w:rsidP="00BC1367">
            <w:pPr>
              <w:rPr>
                <w:rFonts w:asciiTheme="minorHAnsi" w:hAnsiTheme="minorHAnsi"/>
              </w:rPr>
            </w:pPr>
            <w:r w:rsidRPr="00BC1367">
              <w:rPr>
                <w:rFonts w:asciiTheme="minorHAnsi" w:hAnsiTheme="minorHAnsi"/>
                <w:b/>
                <w:bCs/>
              </w:rPr>
              <w:t xml:space="preserve">03 </w:t>
            </w:r>
            <w:r w:rsidRPr="00BC1367">
              <w:rPr>
                <w:rFonts w:asciiTheme="minorHAnsi" w:hAnsiTheme="minorHAnsi"/>
              </w:rPr>
              <w:t>- Illustrate non-contiguous areas with displacements of differing granularity on an object.</w:t>
            </w:r>
          </w:p>
          <w:p w14:paraId="6F8A0A2E" w14:textId="77777777" w:rsidR="00BC1367" w:rsidRDefault="00BC1367" w:rsidP="00BC1367">
            <w:pPr>
              <w:rPr>
                <w:rFonts w:asciiTheme="minorHAnsi" w:hAnsiTheme="minorHAnsi"/>
              </w:rPr>
            </w:pPr>
          </w:p>
          <w:p w14:paraId="0BB724AB" w14:textId="22332F37" w:rsidR="001F5B65" w:rsidRDefault="00BC1367" w:rsidP="00BC1367">
            <w:pPr>
              <w:rPr>
                <w:rFonts w:asciiTheme="minorHAnsi" w:hAnsiTheme="minorHAnsi"/>
              </w:rPr>
            </w:pPr>
            <w:r w:rsidRPr="00BC1367">
              <w:rPr>
                <w:rFonts w:asciiTheme="minorHAnsi" w:hAnsiTheme="minorHAnsi"/>
                <w:b/>
                <w:bCs/>
              </w:rPr>
              <w:t xml:space="preserve">04 </w:t>
            </w:r>
            <w:r w:rsidRPr="00BC1367">
              <w:rPr>
                <w:rFonts w:asciiTheme="minorHAnsi" w:hAnsiTheme="minorHAnsi"/>
              </w:rPr>
              <w:t>- Demonstrate gradient values from 0 to 1 in 0.01 increments.</w:t>
            </w:r>
          </w:p>
          <w:p w14:paraId="0C328C9D" w14:textId="3143A79B" w:rsidR="00BC1367" w:rsidRPr="00BF6411" w:rsidRDefault="00BC1367" w:rsidP="00BC1367">
            <w:pPr>
              <w:rPr>
                <w:rFonts w:asciiTheme="minorHAnsi" w:hAnsiTheme="minorHAnsi"/>
              </w:rPr>
            </w:pPr>
          </w:p>
        </w:tc>
      </w:tr>
    </w:tbl>
    <w:p w14:paraId="2F732277" w14:textId="77777777" w:rsidR="001F5B65" w:rsidRDefault="001F5B65" w:rsidP="001F5B65">
      <w:pPr>
        <w:rPr>
          <w:rFonts w:eastAsia="Verdana" w:cs="Verdana"/>
          <w:b/>
          <w:bCs/>
          <w:color w:val="365F91" w:themeColor="accent1" w:themeShade="BF"/>
          <w:sz w:val="28"/>
          <w:szCs w:val="28"/>
        </w:rPr>
      </w:pPr>
    </w:p>
    <w:p w14:paraId="6A0D5D89" w14:textId="741FD235" w:rsidR="001F5B65" w:rsidRDefault="001F5B65" w:rsidP="001F5B65">
      <w:pPr>
        <w:pStyle w:val="Heading3"/>
      </w:pPr>
      <w:r>
        <w:t>P_DPX_32</w:t>
      </w:r>
      <w:r w:rsidR="00BC1367">
        <w:t>18</w:t>
      </w:r>
      <w:r>
        <w:t xml:space="preserve">_XX </w:t>
      </w:r>
      <w:r w:rsidR="00BC1367" w:rsidRPr="00BC1367">
        <w:t>Shape Tests</w:t>
      </w:r>
    </w:p>
    <w:tbl>
      <w:tblPr>
        <w:tblStyle w:val="TableGrid"/>
        <w:tblW w:w="0" w:type="auto"/>
        <w:tblLook w:val="04A0" w:firstRow="1" w:lastRow="0" w:firstColumn="1" w:lastColumn="0" w:noHBand="0" w:noVBand="1"/>
      </w:tblPr>
      <w:tblGrid>
        <w:gridCol w:w="2569"/>
        <w:gridCol w:w="6781"/>
      </w:tblGrid>
      <w:tr w:rsidR="001F5B65" w:rsidRPr="00BF6411" w14:paraId="4C3E608A" w14:textId="77777777" w:rsidTr="00330DB8">
        <w:tc>
          <w:tcPr>
            <w:tcW w:w="2569" w:type="dxa"/>
            <w:tcBorders>
              <w:bottom w:val="single" w:sz="4" w:space="0" w:color="auto"/>
            </w:tcBorders>
            <w:shd w:val="clear" w:color="auto" w:fill="D9D9D9" w:themeFill="background1" w:themeFillShade="D9"/>
          </w:tcPr>
          <w:p w14:paraId="1DCA307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B1AA41" w14:textId="77777777" w:rsidR="001F5B65" w:rsidRPr="00BF6411" w:rsidRDefault="001F5B65" w:rsidP="00330DB8">
            <w:pPr>
              <w:rPr>
                <w:rFonts w:asciiTheme="minorHAnsi" w:hAnsiTheme="minorHAnsi"/>
              </w:rPr>
            </w:pPr>
          </w:p>
        </w:tc>
        <w:tc>
          <w:tcPr>
            <w:tcW w:w="6781" w:type="dxa"/>
          </w:tcPr>
          <w:p w14:paraId="6ADD70D4" w14:textId="02566A59" w:rsidR="001F5B65" w:rsidRPr="00BF6411" w:rsidRDefault="00BC1367" w:rsidP="00330DB8">
            <w:pPr>
              <w:rPr>
                <w:rFonts w:asciiTheme="minorHAnsi" w:hAnsiTheme="minorHAnsi"/>
              </w:rPr>
            </w:pPr>
            <w:r w:rsidRPr="00BC1367">
              <w:rPr>
                <w:rFonts w:asciiTheme="minorHAnsi" w:hAnsiTheme="minorHAnsi"/>
              </w:rPr>
              <w:t>Shape Tests</w:t>
            </w:r>
          </w:p>
        </w:tc>
      </w:tr>
      <w:tr w:rsidR="001F5B65" w:rsidRPr="00BF6411" w14:paraId="615FA7DA" w14:textId="77777777" w:rsidTr="00330DB8">
        <w:tc>
          <w:tcPr>
            <w:tcW w:w="2569" w:type="dxa"/>
            <w:shd w:val="clear" w:color="auto" w:fill="D9D9D9" w:themeFill="background1" w:themeFillShade="D9"/>
          </w:tcPr>
          <w:p w14:paraId="100A5AC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49A3E3" w14:textId="77777777" w:rsidR="001F5B65" w:rsidRPr="00BF6411" w:rsidRDefault="001F5B65" w:rsidP="00330DB8">
            <w:pPr>
              <w:rPr>
                <w:rFonts w:asciiTheme="minorHAnsi" w:hAnsiTheme="minorHAnsi"/>
              </w:rPr>
            </w:pPr>
          </w:p>
        </w:tc>
        <w:tc>
          <w:tcPr>
            <w:tcW w:w="6781" w:type="dxa"/>
          </w:tcPr>
          <w:p w14:paraId="3C21379F" w14:textId="4528CE3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6E3147">
              <w:rPr>
                <w:rFonts w:asciiTheme="minorHAnsi" w:eastAsia="Verdana" w:hAnsiTheme="minorHAnsi" w:cs="Verdana"/>
              </w:rPr>
              <w:t>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2A3A80BC" w14:textId="77777777" w:rsidTr="00330DB8">
        <w:tc>
          <w:tcPr>
            <w:tcW w:w="2569" w:type="dxa"/>
            <w:shd w:val="clear" w:color="auto" w:fill="D9D9D9" w:themeFill="background1" w:themeFillShade="D9"/>
          </w:tcPr>
          <w:p w14:paraId="2DB72EE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78F7CE1" w14:textId="77777777" w:rsidR="001F5B65" w:rsidRPr="00BF6411" w:rsidRDefault="001F5B65" w:rsidP="00330DB8">
            <w:pPr>
              <w:rPr>
                <w:rFonts w:asciiTheme="minorHAnsi" w:hAnsiTheme="minorHAnsi"/>
              </w:rPr>
            </w:pPr>
          </w:p>
        </w:tc>
        <w:tc>
          <w:tcPr>
            <w:tcW w:w="6781" w:type="dxa"/>
          </w:tcPr>
          <w:p w14:paraId="1D2F8131" w14:textId="77777777" w:rsidR="00D20CD7" w:rsidRPr="00D20CD7" w:rsidRDefault="00D20CD7" w:rsidP="00D20CD7">
            <w:pPr>
              <w:rPr>
                <w:rFonts w:asciiTheme="minorHAnsi" w:hAnsiTheme="minorHAnsi"/>
              </w:rPr>
            </w:pPr>
            <w:r w:rsidRPr="00D20CD7">
              <w:rPr>
                <w:rFonts w:asciiTheme="minorHAnsi" w:hAnsiTheme="minorHAnsi"/>
                <w:b/>
                <w:bCs/>
              </w:rPr>
              <w:t>01</w:t>
            </w:r>
            <w:r w:rsidRPr="00D20CD7">
              <w:rPr>
                <w:rFonts w:asciiTheme="minorHAnsi" w:hAnsiTheme="minorHAnsi"/>
              </w:rPr>
              <w:t xml:space="preserve"> - Illustrate the use of displacements on a prism and cylinder 3D shape.</w:t>
            </w:r>
          </w:p>
          <w:p w14:paraId="7BE660CA" w14:textId="77777777" w:rsidR="00D20CD7" w:rsidRDefault="00D20CD7" w:rsidP="00D20CD7">
            <w:pPr>
              <w:rPr>
                <w:rFonts w:asciiTheme="minorHAnsi" w:hAnsiTheme="minorHAnsi"/>
              </w:rPr>
            </w:pPr>
          </w:p>
          <w:p w14:paraId="427BF1CB" w14:textId="7A006317"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displacements on a pyramid and cone shape 3D shape.</w:t>
            </w:r>
          </w:p>
          <w:p w14:paraId="3860F0BD" w14:textId="77777777" w:rsidR="00D20CD7" w:rsidRDefault="00D20CD7" w:rsidP="00D20CD7">
            <w:pPr>
              <w:rPr>
                <w:rFonts w:asciiTheme="minorHAnsi" w:hAnsiTheme="minorHAnsi"/>
              </w:rPr>
            </w:pPr>
          </w:p>
          <w:p w14:paraId="27F7CD0B" w14:textId="6AAAE004" w:rsidR="00D20CD7" w:rsidRPr="00D20CD7" w:rsidRDefault="00D20CD7" w:rsidP="00D20CD7">
            <w:pPr>
              <w:rPr>
                <w:rFonts w:asciiTheme="minorHAnsi" w:hAnsiTheme="minorHAnsi"/>
              </w:rPr>
            </w:pPr>
            <w:r w:rsidRPr="00D20CD7">
              <w:rPr>
                <w:rFonts w:asciiTheme="minorHAnsi" w:hAnsiTheme="minorHAnsi"/>
                <w:b/>
                <w:bCs/>
              </w:rPr>
              <w:t>03</w:t>
            </w:r>
            <w:r w:rsidRPr="00D20CD7">
              <w:rPr>
                <w:rFonts w:asciiTheme="minorHAnsi" w:hAnsiTheme="minorHAnsi"/>
              </w:rPr>
              <w:t xml:space="preserve"> - Illustrate the use of displacements on a sphere and ellipsoid shape 3D shape.</w:t>
            </w:r>
          </w:p>
          <w:p w14:paraId="165C36B1" w14:textId="77777777" w:rsidR="00D20CD7" w:rsidRDefault="00D20CD7" w:rsidP="00D20CD7">
            <w:pPr>
              <w:rPr>
                <w:rFonts w:asciiTheme="minorHAnsi" w:hAnsiTheme="minorHAnsi"/>
              </w:rPr>
            </w:pPr>
          </w:p>
          <w:p w14:paraId="6881DFBB" w14:textId="10B54D1E" w:rsidR="00D20CD7" w:rsidRPr="00D20CD7" w:rsidRDefault="00D20CD7" w:rsidP="00D20CD7">
            <w:pPr>
              <w:rPr>
                <w:rFonts w:asciiTheme="minorHAnsi" w:hAnsiTheme="minorHAnsi"/>
              </w:rPr>
            </w:pPr>
            <w:r w:rsidRPr="00D20CD7">
              <w:rPr>
                <w:rFonts w:asciiTheme="minorHAnsi" w:hAnsiTheme="minorHAnsi"/>
                <w:b/>
                <w:bCs/>
              </w:rPr>
              <w:t xml:space="preserve">04 </w:t>
            </w:r>
            <w:r w:rsidRPr="00D20CD7">
              <w:rPr>
                <w:rFonts w:asciiTheme="minorHAnsi" w:hAnsiTheme="minorHAnsi"/>
              </w:rPr>
              <w:t>- Illustrate the use of displacements on irregular solid shapes such as a torus.</w:t>
            </w:r>
          </w:p>
          <w:p w14:paraId="3ED872B5" w14:textId="77777777" w:rsidR="00D20CD7" w:rsidRDefault="00D20CD7" w:rsidP="00D20CD7">
            <w:pPr>
              <w:rPr>
                <w:rFonts w:asciiTheme="minorHAnsi" w:hAnsiTheme="minorHAnsi"/>
              </w:rPr>
            </w:pPr>
          </w:p>
          <w:p w14:paraId="6E9E8437" w14:textId="7A7A3F39" w:rsidR="001F5B65" w:rsidRDefault="00D20CD7" w:rsidP="00D20CD7">
            <w:pPr>
              <w:rPr>
                <w:rFonts w:asciiTheme="minorHAnsi" w:hAnsiTheme="minorHAnsi"/>
              </w:rPr>
            </w:pPr>
            <w:r w:rsidRPr="00D20CD7">
              <w:rPr>
                <w:rFonts w:asciiTheme="minorHAnsi" w:hAnsiTheme="minorHAnsi"/>
                <w:b/>
                <w:bCs/>
              </w:rPr>
              <w:t xml:space="preserve">05 </w:t>
            </w:r>
            <w:r w:rsidRPr="00D20CD7">
              <w:rPr>
                <w:rFonts w:asciiTheme="minorHAnsi" w:hAnsiTheme="minorHAnsi"/>
              </w:rPr>
              <w:t>- Illustrate the effect of overlapping multiple objects containing displacements where the displacements from the two objects intersect.</w:t>
            </w:r>
          </w:p>
          <w:p w14:paraId="38FC3986" w14:textId="77777777" w:rsidR="00235A64" w:rsidRDefault="00235A64" w:rsidP="00D20CD7">
            <w:pPr>
              <w:rPr>
                <w:rFonts w:asciiTheme="minorHAnsi" w:hAnsiTheme="minorHAnsi"/>
              </w:rPr>
            </w:pPr>
          </w:p>
          <w:p w14:paraId="7D4366E6" w14:textId="0B3B4D19" w:rsidR="00235A64" w:rsidRDefault="00235A64" w:rsidP="00235A64">
            <w:pPr>
              <w:rPr>
                <w:rFonts w:asciiTheme="minorHAnsi" w:hAnsiTheme="minorHAnsi"/>
              </w:rPr>
            </w:pPr>
            <w:r w:rsidRPr="00D20CD7">
              <w:rPr>
                <w:rFonts w:asciiTheme="minorHAnsi" w:hAnsiTheme="minorHAnsi"/>
                <w:b/>
                <w:bCs/>
              </w:rPr>
              <w:t>0</w:t>
            </w:r>
            <w:r>
              <w:rPr>
                <w:rFonts w:asciiTheme="minorHAnsi" w:hAnsiTheme="minorHAnsi"/>
                <w:b/>
                <w:bCs/>
              </w:rPr>
              <w:t>6</w:t>
            </w:r>
            <w:r w:rsidRPr="00D20CD7">
              <w:rPr>
                <w:rFonts w:asciiTheme="minorHAnsi" w:hAnsiTheme="minorHAnsi"/>
                <w:b/>
                <w:bCs/>
              </w:rPr>
              <w:t xml:space="preserve"> </w:t>
            </w:r>
            <w:r w:rsidRPr="00D20CD7">
              <w:rPr>
                <w:rFonts w:asciiTheme="minorHAnsi" w:hAnsiTheme="minorHAnsi"/>
              </w:rPr>
              <w:t xml:space="preserve">- Illustrate the use </w:t>
            </w:r>
            <w:r w:rsidR="008E3A40" w:rsidRPr="00D20CD7">
              <w:rPr>
                <w:rFonts w:asciiTheme="minorHAnsi" w:hAnsiTheme="minorHAnsi"/>
              </w:rPr>
              <w:t>of</w:t>
            </w:r>
            <w:r w:rsidR="008E3A40">
              <w:rPr>
                <w:rFonts w:asciiTheme="minorHAnsi" w:hAnsiTheme="minorHAnsi"/>
              </w:rPr>
              <w:t xml:space="preserve"> </w:t>
            </w:r>
            <w:r w:rsidR="008E3A40" w:rsidRPr="00D20CD7">
              <w:rPr>
                <w:rFonts w:asciiTheme="minorHAnsi" w:hAnsiTheme="minorHAnsi"/>
              </w:rPr>
              <w:t>displacement</w:t>
            </w:r>
            <w:r w:rsidR="00F11514">
              <w:rPr>
                <w:rFonts w:asciiTheme="minorHAnsi" w:hAnsiTheme="minorHAnsi"/>
              </w:rPr>
              <w:t xml:space="preserve"> </w:t>
            </w:r>
            <w:r w:rsidR="008E3A40">
              <w:rPr>
                <w:rFonts w:asciiTheme="minorHAnsi" w:hAnsiTheme="minorHAnsi"/>
              </w:rPr>
              <w:t>with non-intersecting sides.</w:t>
            </w:r>
          </w:p>
          <w:p w14:paraId="68EE65FA" w14:textId="77777777" w:rsidR="008E3A40" w:rsidRPr="00D20CD7" w:rsidRDefault="008E3A40" w:rsidP="00235A64">
            <w:pPr>
              <w:rPr>
                <w:rFonts w:asciiTheme="minorHAnsi" w:hAnsiTheme="minorHAnsi"/>
              </w:rPr>
            </w:pPr>
          </w:p>
          <w:p w14:paraId="3CD83A66" w14:textId="63EBF66C" w:rsidR="00235A64" w:rsidRPr="00D20CD7" w:rsidRDefault="00235A64" w:rsidP="00235A64">
            <w:pPr>
              <w:rPr>
                <w:rFonts w:asciiTheme="minorHAnsi" w:hAnsiTheme="minorHAnsi"/>
              </w:rPr>
            </w:pPr>
            <w:r w:rsidRPr="00D20CD7">
              <w:rPr>
                <w:rFonts w:asciiTheme="minorHAnsi" w:hAnsiTheme="minorHAnsi"/>
                <w:b/>
                <w:bCs/>
              </w:rPr>
              <w:t>0</w:t>
            </w:r>
            <w:r>
              <w:rPr>
                <w:rFonts w:asciiTheme="minorHAnsi" w:hAnsiTheme="minorHAnsi"/>
                <w:b/>
                <w:bCs/>
              </w:rPr>
              <w:t>7</w:t>
            </w:r>
            <w:r w:rsidRPr="00D20CD7">
              <w:rPr>
                <w:rFonts w:asciiTheme="minorHAnsi" w:hAnsiTheme="minorHAnsi"/>
                <w:b/>
                <w:bCs/>
              </w:rPr>
              <w:t xml:space="preserve"> </w:t>
            </w:r>
            <w:r w:rsidRPr="00D20CD7">
              <w:rPr>
                <w:rFonts w:asciiTheme="minorHAnsi" w:hAnsiTheme="minorHAnsi"/>
              </w:rPr>
              <w:t xml:space="preserve">- Illustrate the use of displacement </w:t>
            </w:r>
            <w:r w:rsidR="008E3A40">
              <w:rPr>
                <w:rFonts w:asciiTheme="minorHAnsi" w:hAnsiTheme="minorHAnsi"/>
              </w:rPr>
              <w:t>with intersecting sides.</w:t>
            </w:r>
          </w:p>
          <w:p w14:paraId="763F6E60" w14:textId="77777777" w:rsidR="00D20CD7" w:rsidRDefault="00D20CD7" w:rsidP="00D20CD7">
            <w:pPr>
              <w:rPr>
                <w:rFonts w:asciiTheme="minorHAnsi" w:hAnsiTheme="minorHAnsi"/>
              </w:rPr>
            </w:pPr>
          </w:p>
          <w:p w14:paraId="06B6B496" w14:textId="597106BD" w:rsidR="00D20CD7" w:rsidRPr="00D20CD7" w:rsidRDefault="00D20CD7" w:rsidP="00D20CD7">
            <w:pPr>
              <w:rPr>
                <w:rFonts w:asciiTheme="minorHAnsi" w:hAnsiTheme="minorHAnsi"/>
              </w:rPr>
            </w:pPr>
          </w:p>
        </w:tc>
      </w:tr>
    </w:tbl>
    <w:p w14:paraId="21698683" w14:textId="77777777" w:rsidR="001F5B65" w:rsidRDefault="001F5B65" w:rsidP="001F5B65">
      <w:pPr>
        <w:rPr>
          <w:rFonts w:eastAsia="Verdana" w:cs="Verdana"/>
          <w:b/>
          <w:bCs/>
          <w:color w:val="365F91" w:themeColor="accent1" w:themeShade="BF"/>
          <w:sz w:val="28"/>
          <w:szCs w:val="28"/>
        </w:rPr>
      </w:pPr>
    </w:p>
    <w:p w14:paraId="08BE867A" w14:textId="3579E303" w:rsidR="001F5B65" w:rsidRDefault="001F5B65" w:rsidP="001F5B65">
      <w:pPr>
        <w:pStyle w:val="Heading3"/>
      </w:pPr>
      <w:r>
        <w:t>P_DPX_32</w:t>
      </w:r>
      <w:r w:rsidR="00D20CD7">
        <w:t>20</w:t>
      </w:r>
      <w:r>
        <w:t xml:space="preserve">_XX </w:t>
      </w:r>
      <w:r w:rsidR="00D20CD7" w:rsidRPr="00D20CD7">
        <w:t>Displacement Texture Map Variations</w:t>
      </w:r>
    </w:p>
    <w:tbl>
      <w:tblPr>
        <w:tblStyle w:val="TableGrid"/>
        <w:tblW w:w="0" w:type="auto"/>
        <w:tblLook w:val="04A0" w:firstRow="1" w:lastRow="0" w:firstColumn="1" w:lastColumn="0" w:noHBand="0" w:noVBand="1"/>
      </w:tblPr>
      <w:tblGrid>
        <w:gridCol w:w="2569"/>
        <w:gridCol w:w="6781"/>
      </w:tblGrid>
      <w:tr w:rsidR="001F5B65" w:rsidRPr="00BF6411" w14:paraId="3DDCC5A7" w14:textId="77777777" w:rsidTr="00330DB8">
        <w:tc>
          <w:tcPr>
            <w:tcW w:w="2569" w:type="dxa"/>
            <w:tcBorders>
              <w:bottom w:val="single" w:sz="4" w:space="0" w:color="auto"/>
            </w:tcBorders>
            <w:shd w:val="clear" w:color="auto" w:fill="D9D9D9" w:themeFill="background1" w:themeFillShade="D9"/>
          </w:tcPr>
          <w:p w14:paraId="10399B6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D0BE19D" w14:textId="77777777" w:rsidR="001F5B65" w:rsidRPr="00BF6411" w:rsidRDefault="001F5B65" w:rsidP="00330DB8">
            <w:pPr>
              <w:rPr>
                <w:rFonts w:asciiTheme="minorHAnsi" w:hAnsiTheme="minorHAnsi"/>
              </w:rPr>
            </w:pPr>
          </w:p>
        </w:tc>
        <w:tc>
          <w:tcPr>
            <w:tcW w:w="6781" w:type="dxa"/>
          </w:tcPr>
          <w:p w14:paraId="1BDB0F0A" w14:textId="593A6629" w:rsidR="001F5B65" w:rsidRPr="00BF6411" w:rsidRDefault="00D20CD7" w:rsidP="00330DB8">
            <w:pPr>
              <w:rPr>
                <w:rFonts w:asciiTheme="minorHAnsi" w:hAnsiTheme="minorHAnsi"/>
              </w:rPr>
            </w:pPr>
            <w:r w:rsidRPr="00D20CD7">
              <w:rPr>
                <w:rFonts w:asciiTheme="minorHAnsi" w:hAnsiTheme="minorHAnsi"/>
              </w:rPr>
              <w:t>Displacement Texture Map Variations</w:t>
            </w:r>
          </w:p>
        </w:tc>
      </w:tr>
      <w:tr w:rsidR="001F5B65" w:rsidRPr="00BF6411" w14:paraId="404F5DE8" w14:textId="77777777" w:rsidTr="00330DB8">
        <w:tc>
          <w:tcPr>
            <w:tcW w:w="2569" w:type="dxa"/>
            <w:shd w:val="clear" w:color="auto" w:fill="D9D9D9" w:themeFill="background1" w:themeFillShade="D9"/>
          </w:tcPr>
          <w:p w14:paraId="59977B6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365C8D4" w14:textId="77777777" w:rsidR="001F5B65" w:rsidRPr="00BF6411" w:rsidRDefault="001F5B65" w:rsidP="00330DB8">
            <w:pPr>
              <w:rPr>
                <w:rFonts w:asciiTheme="minorHAnsi" w:hAnsiTheme="minorHAnsi"/>
              </w:rPr>
            </w:pPr>
          </w:p>
        </w:tc>
        <w:tc>
          <w:tcPr>
            <w:tcW w:w="6781" w:type="dxa"/>
          </w:tcPr>
          <w:p w14:paraId="12D63F84"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3678C4EC" w14:textId="77777777" w:rsidTr="00330DB8">
        <w:tc>
          <w:tcPr>
            <w:tcW w:w="2569" w:type="dxa"/>
            <w:shd w:val="clear" w:color="auto" w:fill="D9D9D9" w:themeFill="background1" w:themeFillShade="D9"/>
          </w:tcPr>
          <w:p w14:paraId="3FD2548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020203" w14:textId="77777777" w:rsidR="001F5B65" w:rsidRPr="00BF6411" w:rsidRDefault="001F5B65" w:rsidP="00330DB8">
            <w:pPr>
              <w:rPr>
                <w:rFonts w:asciiTheme="minorHAnsi" w:hAnsiTheme="minorHAnsi"/>
              </w:rPr>
            </w:pPr>
          </w:p>
        </w:tc>
        <w:tc>
          <w:tcPr>
            <w:tcW w:w="6781" w:type="dxa"/>
          </w:tcPr>
          <w:p w14:paraId="16DE087C"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use of a real-world image of a human face as a displacement.</w:t>
            </w:r>
          </w:p>
          <w:p w14:paraId="0F81565C" w14:textId="77777777" w:rsidR="00D20CD7" w:rsidRDefault="00D20CD7" w:rsidP="00D20CD7">
            <w:pPr>
              <w:rPr>
                <w:rFonts w:asciiTheme="minorHAnsi" w:hAnsiTheme="minorHAnsi"/>
              </w:rPr>
            </w:pPr>
          </w:p>
          <w:p w14:paraId="5EF83BE9" w14:textId="1CFF76E8"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a real-world image of a complex geometric shape as a displacement.</w:t>
            </w:r>
          </w:p>
          <w:p w14:paraId="78D84C99" w14:textId="77777777" w:rsidR="00D20CD7" w:rsidRDefault="00D20CD7" w:rsidP="00D20CD7">
            <w:pPr>
              <w:rPr>
                <w:rFonts w:asciiTheme="minorHAnsi" w:hAnsiTheme="minorHAnsi"/>
              </w:rPr>
            </w:pPr>
          </w:p>
          <w:p w14:paraId="52B07D1D" w14:textId="57BC962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use of a real-world image of a tree</w:t>
            </w:r>
          </w:p>
          <w:p w14:paraId="7F13D253" w14:textId="741F42B1" w:rsidR="00D20CD7" w:rsidRPr="00BF6411" w:rsidRDefault="00D20CD7" w:rsidP="00D20CD7">
            <w:pPr>
              <w:rPr>
                <w:rFonts w:asciiTheme="minorHAnsi" w:hAnsiTheme="minorHAnsi"/>
              </w:rPr>
            </w:pPr>
          </w:p>
        </w:tc>
      </w:tr>
    </w:tbl>
    <w:p w14:paraId="52276B93" w14:textId="77777777" w:rsidR="001F5B65" w:rsidRDefault="001F5B65" w:rsidP="001F5B65">
      <w:pPr>
        <w:rPr>
          <w:rFonts w:eastAsia="Verdana" w:cs="Verdana"/>
          <w:b/>
          <w:bCs/>
          <w:color w:val="365F91" w:themeColor="accent1" w:themeShade="BF"/>
          <w:sz w:val="28"/>
          <w:szCs w:val="28"/>
        </w:rPr>
      </w:pPr>
    </w:p>
    <w:p w14:paraId="0C9F7DAC" w14:textId="5B215339" w:rsidR="001F5B65" w:rsidRDefault="001F5B65" w:rsidP="001F5B65">
      <w:pPr>
        <w:pStyle w:val="Heading3"/>
      </w:pPr>
      <w:r>
        <w:t>P_DPX_32</w:t>
      </w:r>
      <w:r w:rsidR="00D20CD7">
        <w:t>22</w:t>
      </w:r>
      <w:r>
        <w:t xml:space="preserve">_XX </w:t>
      </w:r>
      <w:r w:rsidR="00D20CD7" w:rsidRPr="00D20CD7">
        <w:t>Color Extension Interactions</w:t>
      </w:r>
    </w:p>
    <w:tbl>
      <w:tblPr>
        <w:tblStyle w:val="TableGrid"/>
        <w:tblW w:w="0" w:type="auto"/>
        <w:tblLook w:val="04A0" w:firstRow="1" w:lastRow="0" w:firstColumn="1" w:lastColumn="0" w:noHBand="0" w:noVBand="1"/>
      </w:tblPr>
      <w:tblGrid>
        <w:gridCol w:w="2569"/>
        <w:gridCol w:w="6781"/>
      </w:tblGrid>
      <w:tr w:rsidR="001F5B65" w:rsidRPr="00BF6411" w14:paraId="557C5AA9" w14:textId="77777777" w:rsidTr="00330DB8">
        <w:tc>
          <w:tcPr>
            <w:tcW w:w="2569" w:type="dxa"/>
            <w:tcBorders>
              <w:bottom w:val="single" w:sz="4" w:space="0" w:color="auto"/>
            </w:tcBorders>
            <w:shd w:val="clear" w:color="auto" w:fill="D9D9D9" w:themeFill="background1" w:themeFillShade="D9"/>
          </w:tcPr>
          <w:p w14:paraId="5DA4E01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351E05" w14:textId="77777777" w:rsidR="001F5B65" w:rsidRPr="00BF6411" w:rsidRDefault="001F5B65" w:rsidP="00330DB8">
            <w:pPr>
              <w:rPr>
                <w:rFonts w:asciiTheme="minorHAnsi" w:hAnsiTheme="minorHAnsi"/>
              </w:rPr>
            </w:pPr>
          </w:p>
        </w:tc>
        <w:tc>
          <w:tcPr>
            <w:tcW w:w="6781" w:type="dxa"/>
          </w:tcPr>
          <w:p w14:paraId="25CD7132" w14:textId="3A9C9D77" w:rsidR="001F5B65" w:rsidRPr="00BF6411" w:rsidRDefault="00D20CD7" w:rsidP="00330DB8">
            <w:pPr>
              <w:rPr>
                <w:rFonts w:asciiTheme="minorHAnsi" w:hAnsiTheme="minorHAnsi"/>
              </w:rPr>
            </w:pPr>
            <w:r w:rsidRPr="00D20CD7">
              <w:rPr>
                <w:rFonts w:asciiTheme="minorHAnsi" w:hAnsiTheme="minorHAnsi"/>
              </w:rPr>
              <w:t>Color Extension Interactions</w:t>
            </w:r>
          </w:p>
        </w:tc>
      </w:tr>
      <w:tr w:rsidR="001F5B65" w:rsidRPr="00BF6411" w14:paraId="1D721298" w14:textId="77777777" w:rsidTr="00330DB8">
        <w:tc>
          <w:tcPr>
            <w:tcW w:w="2569" w:type="dxa"/>
            <w:shd w:val="clear" w:color="auto" w:fill="D9D9D9" w:themeFill="background1" w:themeFillShade="D9"/>
          </w:tcPr>
          <w:p w14:paraId="1EAEFAE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39DB82C0" w14:textId="77777777" w:rsidR="001F5B65" w:rsidRPr="00BF6411" w:rsidRDefault="001F5B65" w:rsidP="00330DB8">
            <w:pPr>
              <w:rPr>
                <w:rFonts w:asciiTheme="minorHAnsi" w:hAnsiTheme="minorHAnsi"/>
              </w:rPr>
            </w:pPr>
          </w:p>
        </w:tc>
        <w:tc>
          <w:tcPr>
            <w:tcW w:w="6781" w:type="dxa"/>
          </w:tcPr>
          <w:p w14:paraId="3533C0A4" w14:textId="49630F7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0C441F4" w14:textId="77777777" w:rsidTr="00330DB8">
        <w:tc>
          <w:tcPr>
            <w:tcW w:w="2569" w:type="dxa"/>
            <w:shd w:val="clear" w:color="auto" w:fill="D9D9D9" w:themeFill="background1" w:themeFillShade="D9"/>
          </w:tcPr>
          <w:p w14:paraId="3C4021D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5F2008" w14:textId="77777777" w:rsidR="001F5B65" w:rsidRPr="00BF6411" w:rsidRDefault="001F5B65" w:rsidP="00330DB8">
            <w:pPr>
              <w:rPr>
                <w:rFonts w:asciiTheme="minorHAnsi" w:hAnsiTheme="minorHAnsi"/>
              </w:rPr>
            </w:pPr>
          </w:p>
        </w:tc>
        <w:tc>
          <w:tcPr>
            <w:tcW w:w="6781" w:type="dxa"/>
          </w:tcPr>
          <w:p w14:paraId="5E92AF2E"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xml:space="preserve">- Using </w:t>
            </w:r>
            <w:proofErr w:type="spellStart"/>
            <w:r w:rsidRPr="00D20CD7">
              <w:rPr>
                <w:rFonts w:asciiTheme="minorHAnsi" w:hAnsiTheme="minorHAnsi"/>
              </w:rPr>
              <w:t>colorgroup</w:t>
            </w:r>
            <w:proofErr w:type="spellEnd"/>
            <w:r w:rsidRPr="00D20CD7">
              <w:rPr>
                <w:rFonts w:asciiTheme="minorHAnsi" w:hAnsiTheme="minorHAnsi"/>
              </w:rPr>
              <w:t xml:space="preserve">, illustrate a uniform color superimposed on the displacement using a default object </w:t>
            </w:r>
            <w:proofErr w:type="spellStart"/>
            <w:r w:rsidRPr="00D20CD7">
              <w:rPr>
                <w:rFonts w:asciiTheme="minorHAnsi" w:hAnsiTheme="minorHAnsi"/>
              </w:rPr>
              <w:t>pid</w:t>
            </w:r>
            <w:proofErr w:type="spellEnd"/>
            <w:r w:rsidRPr="00D20CD7">
              <w:rPr>
                <w:rFonts w:asciiTheme="minorHAnsi" w:hAnsiTheme="minorHAnsi"/>
              </w:rPr>
              <w:t xml:space="preserve"> and </w:t>
            </w:r>
            <w:proofErr w:type="spellStart"/>
            <w:r w:rsidRPr="00D20CD7">
              <w:rPr>
                <w:rFonts w:asciiTheme="minorHAnsi" w:hAnsiTheme="minorHAnsi"/>
              </w:rPr>
              <w:t>pindex</w:t>
            </w:r>
            <w:proofErr w:type="spellEnd"/>
            <w:r w:rsidRPr="00D20CD7">
              <w:rPr>
                <w:rFonts w:asciiTheme="minorHAnsi" w:hAnsiTheme="minorHAnsi"/>
              </w:rPr>
              <w:t xml:space="preserve"> color.</w:t>
            </w:r>
          </w:p>
          <w:p w14:paraId="29502FBF" w14:textId="77777777" w:rsidR="00D20CD7" w:rsidRDefault="00D20CD7" w:rsidP="00D20CD7">
            <w:pPr>
              <w:rPr>
                <w:rFonts w:asciiTheme="minorHAnsi" w:hAnsiTheme="minorHAnsi"/>
              </w:rPr>
            </w:pPr>
          </w:p>
          <w:p w14:paraId="3C576F4C" w14:textId="6E5761CF"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xml:space="preserve">- Using </w:t>
            </w:r>
            <w:proofErr w:type="spellStart"/>
            <w:r w:rsidRPr="00D20CD7">
              <w:rPr>
                <w:rFonts w:asciiTheme="minorHAnsi" w:hAnsiTheme="minorHAnsi"/>
              </w:rPr>
              <w:t>colorgroup</w:t>
            </w:r>
            <w:proofErr w:type="spellEnd"/>
            <w:r w:rsidRPr="00D20CD7">
              <w:rPr>
                <w:rFonts w:asciiTheme="minorHAnsi" w:hAnsiTheme="minorHAnsi"/>
              </w:rPr>
              <w:t xml:space="preserve">, illustrate a uniform color superimposed on the displacement using a default object </w:t>
            </w:r>
            <w:proofErr w:type="spellStart"/>
            <w:r w:rsidRPr="00D20CD7">
              <w:rPr>
                <w:rFonts w:asciiTheme="minorHAnsi" w:hAnsiTheme="minorHAnsi"/>
              </w:rPr>
              <w:t>pid</w:t>
            </w:r>
            <w:proofErr w:type="spellEnd"/>
            <w:r w:rsidRPr="00D20CD7">
              <w:rPr>
                <w:rFonts w:asciiTheme="minorHAnsi" w:hAnsiTheme="minorHAnsi"/>
              </w:rPr>
              <w:t xml:space="preserve"> and </w:t>
            </w:r>
            <w:proofErr w:type="spellStart"/>
            <w:r w:rsidRPr="00D20CD7">
              <w:rPr>
                <w:rFonts w:asciiTheme="minorHAnsi" w:hAnsiTheme="minorHAnsi"/>
              </w:rPr>
              <w:t>pindex</w:t>
            </w:r>
            <w:proofErr w:type="spellEnd"/>
            <w:r w:rsidRPr="00D20CD7">
              <w:rPr>
                <w:rFonts w:asciiTheme="minorHAnsi" w:hAnsiTheme="minorHAnsi"/>
              </w:rPr>
              <w:t xml:space="preserve"> color. Override some of the default color with just a p1 in one triangle (no </w:t>
            </w:r>
            <w:proofErr w:type="spellStart"/>
            <w:r w:rsidRPr="00D20CD7">
              <w:rPr>
                <w:rFonts w:asciiTheme="minorHAnsi" w:hAnsiTheme="minorHAnsi"/>
              </w:rPr>
              <w:t>pid</w:t>
            </w:r>
            <w:proofErr w:type="spellEnd"/>
            <w:r w:rsidRPr="00D20CD7">
              <w:rPr>
                <w:rFonts w:asciiTheme="minorHAnsi" w:hAnsiTheme="minorHAnsi"/>
              </w:rPr>
              <w:t>).</w:t>
            </w:r>
          </w:p>
          <w:p w14:paraId="0F9F539D" w14:textId="77777777" w:rsidR="00D20CD7" w:rsidRDefault="00D20CD7" w:rsidP="00D20CD7">
            <w:pPr>
              <w:rPr>
                <w:rFonts w:asciiTheme="minorHAnsi" w:hAnsiTheme="minorHAnsi"/>
              </w:rPr>
            </w:pPr>
          </w:p>
          <w:p w14:paraId="01558C8E" w14:textId="6DF5F405"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xml:space="preserve">- Using </w:t>
            </w:r>
            <w:proofErr w:type="spellStart"/>
            <w:r w:rsidRPr="00D20CD7">
              <w:rPr>
                <w:rFonts w:asciiTheme="minorHAnsi" w:hAnsiTheme="minorHAnsi"/>
              </w:rPr>
              <w:t>colorgroup</w:t>
            </w:r>
            <w:proofErr w:type="spellEnd"/>
            <w:r w:rsidRPr="00D20CD7">
              <w:rPr>
                <w:rFonts w:asciiTheme="minorHAnsi" w:hAnsiTheme="minorHAnsi"/>
              </w:rPr>
              <w:t xml:space="preserve">, illustrate a gradient color superimposed on the displacement using a triangle </w:t>
            </w:r>
            <w:proofErr w:type="spellStart"/>
            <w:r w:rsidRPr="00D20CD7">
              <w:rPr>
                <w:rFonts w:asciiTheme="minorHAnsi" w:hAnsiTheme="minorHAnsi"/>
              </w:rPr>
              <w:t>pid</w:t>
            </w:r>
            <w:proofErr w:type="spellEnd"/>
            <w:r w:rsidRPr="00D20CD7">
              <w:rPr>
                <w:rFonts w:asciiTheme="minorHAnsi" w:hAnsiTheme="minorHAnsi"/>
              </w:rPr>
              <w:t xml:space="preserve"> to override the object </w:t>
            </w:r>
            <w:proofErr w:type="spellStart"/>
            <w:r w:rsidRPr="00D20CD7">
              <w:rPr>
                <w:rFonts w:asciiTheme="minorHAnsi" w:hAnsiTheme="minorHAnsi"/>
              </w:rPr>
              <w:t>pid</w:t>
            </w:r>
            <w:proofErr w:type="spellEnd"/>
            <w:r w:rsidRPr="00D20CD7">
              <w:rPr>
                <w:rFonts w:asciiTheme="minorHAnsi" w:hAnsiTheme="minorHAnsi"/>
              </w:rPr>
              <w:t>, using different color values for p1, p2, and p3.</w:t>
            </w:r>
          </w:p>
          <w:p w14:paraId="38FA1B4C" w14:textId="77777777" w:rsidR="00D20CD7" w:rsidRDefault="00D20CD7" w:rsidP="00D20CD7">
            <w:pPr>
              <w:rPr>
                <w:rFonts w:asciiTheme="minorHAnsi" w:hAnsiTheme="minorHAnsi"/>
              </w:rPr>
            </w:pPr>
          </w:p>
          <w:p w14:paraId="7CFBA6C3" w14:textId="7AAF7A77" w:rsidR="001F5B65"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Using texture, illustrate superimposing an image on the displacement map using UV within 0 to 1.0 mapping of the image to the triangle(s). If possible, attempt to illustrate that the texture is applied before the surface of the triangle is displaced.</w:t>
            </w:r>
          </w:p>
          <w:p w14:paraId="0420D59C" w14:textId="77777777" w:rsidR="00D20CD7" w:rsidRDefault="00D20CD7" w:rsidP="00D20CD7">
            <w:pPr>
              <w:rPr>
                <w:rFonts w:asciiTheme="minorHAnsi" w:hAnsiTheme="minorHAnsi"/>
              </w:rPr>
            </w:pPr>
          </w:p>
          <w:p w14:paraId="735C8E19" w14:textId="49FDE42D" w:rsidR="00D20CD7" w:rsidRPr="00BF6411" w:rsidRDefault="00D20CD7" w:rsidP="00D20CD7">
            <w:pPr>
              <w:rPr>
                <w:rFonts w:asciiTheme="minorHAnsi" w:hAnsiTheme="minorHAnsi"/>
              </w:rPr>
            </w:pPr>
          </w:p>
        </w:tc>
      </w:tr>
    </w:tbl>
    <w:p w14:paraId="442304A2" w14:textId="77777777" w:rsidR="001F5B65" w:rsidRDefault="001F5B65" w:rsidP="001F5B65">
      <w:pPr>
        <w:rPr>
          <w:rFonts w:eastAsia="Verdana" w:cs="Verdana"/>
          <w:b/>
          <w:bCs/>
          <w:color w:val="365F91" w:themeColor="accent1" w:themeShade="BF"/>
          <w:sz w:val="28"/>
          <w:szCs w:val="28"/>
        </w:rPr>
      </w:pPr>
    </w:p>
    <w:p w14:paraId="6E563132" w14:textId="14240522" w:rsidR="001F5B65" w:rsidRDefault="001F5B65" w:rsidP="001F5B65">
      <w:pPr>
        <w:pStyle w:val="Heading3"/>
      </w:pPr>
      <w:r>
        <w:t>P_DPX_32</w:t>
      </w:r>
      <w:r w:rsidR="00D20CD7">
        <w:t>24</w:t>
      </w:r>
      <w:r>
        <w:t xml:space="preserve">_XX </w:t>
      </w:r>
      <w:r w:rsidR="00D20CD7" w:rsidRPr="00D20CD7">
        <w:t>Production Extension Interactions</w:t>
      </w:r>
    </w:p>
    <w:tbl>
      <w:tblPr>
        <w:tblStyle w:val="TableGrid"/>
        <w:tblW w:w="0" w:type="auto"/>
        <w:tblLook w:val="04A0" w:firstRow="1" w:lastRow="0" w:firstColumn="1" w:lastColumn="0" w:noHBand="0" w:noVBand="1"/>
      </w:tblPr>
      <w:tblGrid>
        <w:gridCol w:w="2569"/>
        <w:gridCol w:w="6781"/>
      </w:tblGrid>
      <w:tr w:rsidR="001F5B65" w:rsidRPr="00BF6411" w14:paraId="345B6B25" w14:textId="77777777" w:rsidTr="00330DB8">
        <w:tc>
          <w:tcPr>
            <w:tcW w:w="2569" w:type="dxa"/>
            <w:tcBorders>
              <w:bottom w:val="single" w:sz="4" w:space="0" w:color="auto"/>
            </w:tcBorders>
            <w:shd w:val="clear" w:color="auto" w:fill="D9D9D9" w:themeFill="background1" w:themeFillShade="D9"/>
          </w:tcPr>
          <w:p w14:paraId="7BAA3C2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CD2A113" w14:textId="77777777" w:rsidR="001F5B65" w:rsidRPr="00BF6411" w:rsidRDefault="001F5B65" w:rsidP="00330DB8">
            <w:pPr>
              <w:rPr>
                <w:rFonts w:asciiTheme="minorHAnsi" w:hAnsiTheme="minorHAnsi"/>
              </w:rPr>
            </w:pPr>
          </w:p>
        </w:tc>
        <w:tc>
          <w:tcPr>
            <w:tcW w:w="6781" w:type="dxa"/>
          </w:tcPr>
          <w:p w14:paraId="477A27F3" w14:textId="5649247A" w:rsidR="001F5B65" w:rsidRPr="00BF6411" w:rsidRDefault="00D20CD7" w:rsidP="00330DB8">
            <w:pPr>
              <w:rPr>
                <w:rFonts w:asciiTheme="minorHAnsi" w:hAnsiTheme="minorHAnsi"/>
              </w:rPr>
            </w:pPr>
            <w:r w:rsidRPr="00D20CD7">
              <w:rPr>
                <w:rFonts w:asciiTheme="minorHAnsi" w:hAnsiTheme="minorHAnsi"/>
              </w:rPr>
              <w:t>Production Extension Interactions</w:t>
            </w:r>
          </w:p>
        </w:tc>
      </w:tr>
      <w:tr w:rsidR="001F5B65" w:rsidRPr="00BF6411" w14:paraId="0C2281A3" w14:textId="77777777" w:rsidTr="00330DB8">
        <w:tc>
          <w:tcPr>
            <w:tcW w:w="2569" w:type="dxa"/>
            <w:shd w:val="clear" w:color="auto" w:fill="D9D9D9" w:themeFill="background1" w:themeFillShade="D9"/>
          </w:tcPr>
          <w:p w14:paraId="322A4A6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76053A" w14:textId="77777777" w:rsidR="001F5B65" w:rsidRPr="00BF6411" w:rsidRDefault="001F5B65" w:rsidP="00330DB8">
            <w:pPr>
              <w:rPr>
                <w:rFonts w:asciiTheme="minorHAnsi" w:hAnsiTheme="minorHAnsi"/>
              </w:rPr>
            </w:pPr>
          </w:p>
        </w:tc>
        <w:tc>
          <w:tcPr>
            <w:tcW w:w="6781" w:type="dxa"/>
          </w:tcPr>
          <w:p w14:paraId="19B33C71" w14:textId="31EDB7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7F6302" w14:textId="77777777" w:rsidTr="00330DB8">
        <w:tc>
          <w:tcPr>
            <w:tcW w:w="2569" w:type="dxa"/>
            <w:shd w:val="clear" w:color="auto" w:fill="D9D9D9" w:themeFill="background1" w:themeFillShade="D9"/>
          </w:tcPr>
          <w:p w14:paraId="22D401B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3A5379FD" w14:textId="77777777" w:rsidR="001F5B65" w:rsidRPr="00BF6411" w:rsidRDefault="001F5B65" w:rsidP="00330DB8">
            <w:pPr>
              <w:rPr>
                <w:rFonts w:asciiTheme="minorHAnsi" w:hAnsiTheme="minorHAnsi"/>
              </w:rPr>
            </w:pPr>
          </w:p>
        </w:tc>
        <w:tc>
          <w:tcPr>
            <w:tcW w:w="6781" w:type="dxa"/>
          </w:tcPr>
          <w:p w14:paraId="70882779"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Create a non-root model that contains an object with displacements. Reference this from a root model build item.</w:t>
            </w:r>
          </w:p>
          <w:p w14:paraId="2CA950F9" w14:textId="77777777" w:rsidR="00D20CD7" w:rsidRDefault="00D20CD7" w:rsidP="00D20CD7">
            <w:pPr>
              <w:rPr>
                <w:rFonts w:asciiTheme="minorHAnsi" w:hAnsiTheme="minorHAnsi"/>
              </w:rPr>
            </w:pPr>
          </w:p>
          <w:p w14:paraId="21454948" w14:textId="7A190387" w:rsidR="001F5B65"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Create a non-root model that contains an object with displacements. Reference this from an object component in the root model.</w:t>
            </w:r>
          </w:p>
          <w:p w14:paraId="2F7BBFF2" w14:textId="325F48D1" w:rsidR="00D20CD7" w:rsidRPr="00BF6411" w:rsidRDefault="00D20CD7" w:rsidP="00D20CD7">
            <w:pPr>
              <w:rPr>
                <w:rFonts w:asciiTheme="minorHAnsi" w:hAnsiTheme="minorHAnsi"/>
              </w:rPr>
            </w:pPr>
          </w:p>
        </w:tc>
      </w:tr>
    </w:tbl>
    <w:p w14:paraId="67061120" w14:textId="77777777" w:rsidR="001F5B65" w:rsidRDefault="001F5B65" w:rsidP="001F5B65">
      <w:pPr>
        <w:rPr>
          <w:rFonts w:eastAsia="Verdana" w:cs="Verdana"/>
          <w:b/>
          <w:bCs/>
          <w:color w:val="365F91" w:themeColor="accent1" w:themeShade="BF"/>
          <w:sz w:val="28"/>
          <w:szCs w:val="28"/>
        </w:rPr>
      </w:pPr>
    </w:p>
    <w:p w14:paraId="4A878645" w14:textId="147C60B9" w:rsidR="001F5B65" w:rsidRDefault="001F5B65" w:rsidP="001F5B65">
      <w:pPr>
        <w:pStyle w:val="Heading3"/>
      </w:pPr>
      <w:r>
        <w:t>P_DPX_32</w:t>
      </w:r>
      <w:r w:rsidR="00D20CD7">
        <w:t>26</w:t>
      </w:r>
      <w:r>
        <w:t xml:space="preserve">_XX </w:t>
      </w:r>
      <w:r w:rsidR="00D20CD7" w:rsidRPr="00D20CD7">
        <w:t>Boolean Operations Interactions</w:t>
      </w:r>
    </w:p>
    <w:tbl>
      <w:tblPr>
        <w:tblStyle w:val="TableGrid"/>
        <w:tblW w:w="0" w:type="auto"/>
        <w:tblLook w:val="04A0" w:firstRow="1" w:lastRow="0" w:firstColumn="1" w:lastColumn="0" w:noHBand="0" w:noVBand="1"/>
      </w:tblPr>
      <w:tblGrid>
        <w:gridCol w:w="2569"/>
        <w:gridCol w:w="6781"/>
      </w:tblGrid>
      <w:tr w:rsidR="001F5B65" w:rsidRPr="00BF6411" w14:paraId="21C8A3F6" w14:textId="77777777" w:rsidTr="00330DB8">
        <w:tc>
          <w:tcPr>
            <w:tcW w:w="2569" w:type="dxa"/>
            <w:tcBorders>
              <w:bottom w:val="single" w:sz="4" w:space="0" w:color="auto"/>
            </w:tcBorders>
            <w:shd w:val="clear" w:color="auto" w:fill="D9D9D9" w:themeFill="background1" w:themeFillShade="D9"/>
          </w:tcPr>
          <w:p w14:paraId="4C36D82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6F0F8797" w14:textId="77777777" w:rsidR="001F5B65" w:rsidRPr="00BF6411" w:rsidRDefault="001F5B65" w:rsidP="00330DB8">
            <w:pPr>
              <w:rPr>
                <w:rFonts w:asciiTheme="minorHAnsi" w:hAnsiTheme="minorHAnsi"/>
              </w:rPr>
            </w:pPr>
          </w:p>
        </w:tc>
        <w:tc>
          <w:tcPr>
            <w:tcW w:w="6781" w:type="dxa"/>
          </w:tcPr>
          <w:p w14:paraId="41D19EDF" w14:textId="21F81B1A" w:rsidR="001F5B65" w:rsidRPr="00BF6411" w:rsidRDefault="00D20CD7" w:rsidP="00330DB8">
            <w:pPr>
              <w:rPr>
                <w:rFonts w:asciiTheme="minorHAnsi" w:hAnsiTheme="minorHAnsi"/>
              </w:rPr>
            </w:pPr>
            <w:r w:rsidRPr="00D20CD7">
              <w:rPr>
                <w:rFonts w:asciiTheme="minorHAnsi" w:hAnsiTheme="minorHAnsi"/>
              </w:rPr>
              <w:t>Boolean Operations Interactions</w:t>
            </w:r>
          </w:p>
        </w:tc>
      </w:tr>
      <w:tr w:rsidR="001F5B65" w:rsidRPr="00BF6411" w14:paraId="48581ABA" w14:textId="77777777" w:rsidTr="00330DB8">
        <w:tc>
          <w:tcPr>
            <w:tcW w:w="2569" w:type="dxa"/>
            <w:shd w:val="clear" w:color="auto" w:fill="D9D9D9" w:themeFill="background1" w:themeFillShade="D9"/>
          </w:tcPr>
          <w:p w14:paraId="2946CA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DD9619" w14:textId="77777777" w:rsidR="001F5B65" w:rsidRPr="00BF6411" w:rsidRDefault="001F5B65" w:rsidP="00330DB8">
            <w:pPr>
              <w:rPr>
                <w:rFonts w:asciiTheme="minorHAnsi" w:hAnsiTheme="minorHAnsi"/>
              </w:rPr>
            </w:pPr>
          </w:p>
        </w:tc>
        <w:tc>
          <w:tcPr>
            <w:tcW w:w="6781" w:type="dxa"/>
          </w:tcPr>
          <w:p w14:paraId="1ED40F35"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7D07200" w14:textId="77777777" w:rsidTr="00330DB8">
        <w:tc>
          <w:tcPr>
            <w:tcW w:w="2569" w:type="dxa"/>
            <w:shd w:val="clear" w:color="auto" w:fill="D9D9D9" w:themeFill="background1" w:themeFillShade="D9"/>
          </w:tcPr>
          <w:p w14:paraId="77062D6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309C953" w14:textId="77777777" w:rsidR="001F5B65" w:rsidRPr="00BF6411" w:rsidRDefault="001F5B65" w:rsidP="00330DB8">
            <w:pPr>
              <w:rPr>
                <w:rFonts w:asciiTheme="minorHAnsi" w:hAnsiTheme="minorHAnsi"/>
              </w:rPr>
            </w:pPr>
          </w:p>
        </w:tc>
        <w:tc>
          <w:tcPr>
            <w:tcW w:w="6781" w:type="dxa"/>
          </w:tcPr>
          <w:p w14:paraId="640D16DA"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Use a displacement as a booleanshape in a boolean union operation.</w:t>
            </w:r>
          </w:p>
          <w:p w14:paraId="24A73E13" w14:textId="77777777" w:rsidR="00D20CD7" w:rsidRDefault="00D20CD7" w:rsidP="00D20CD7">
            <w:pPr>
              <w:rPr>
                <w:rFonts w:asciiTheme="minorHAnsi" w:hAnsiTheme="minorHAnsi"/>
              </w:rPr>
            </w:pPr>
          </w:p>
          <w:p w14:paraId="6532989D" w14:textId="4F3E509C"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Use a displacement as a booleanshape in a boolean difference operation.</w:t>
            </w:r>
          </w:p>
          <w:p w14:paraId="71832564" w14:textId="77777777" w:rsidR="00D20CD7" w:rsidRDefault="00D20CD7" w:rsidP="00D20CD7">
            <w:pPr>
              <w:rPr>
                <w:rFonts w:asciiTheme="minorHAnsi" w:hAnsiTheme="minorHAnsi"/>
              </w:rPr>
            </w:pPr>
          </w:p>
          <w:p w14:paraId="68CE0D2C" w14:textId="43DC325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Use a displacement as a booleanshape in a boolean intersection operation.</w:t>
            </w:r>
          </w:p>
          <w:p w14:paraId="697D5270" w14:textId="61159CB2" w:rsidR="00D20CD7" w:rsidRPr="00BF6411" w:rsidRDefault="00D20CD7" w:rsidP="00D20CD7">
            <w:pPr>
              <w:rPr>
                <w:rFonts w:asciiTheme="minorHAnsi" w:hAnsiTheme="minorHAnsi"/>
              </w:rPr>
            </w:pPr>
          </w:p>
        </w:tc>
      </w:tr>
    </w:tbl>
    <w:p w14:paraId="62B21F46" w14:textId="77777777" w:rsidR="001F5B65" w:rsidRDefault="001F5B65" w:rsidP="001F5B65">
      <w:pPr>
        <w:rPr>
          <w:rFonts w:eastAsia="Verdana" w:cs="Verdana"/>
          <w:b/>
          <w:bCs/>
          <w:color w:val="365F91" w:themeColor="accent1" w:themeShade="BF"/>
          <w:sz w:val="28"/>
          <w:szCs w:val="28"/>
        </w:rPr>
      </w:pPr>
    </w:p>
    <w:p w14:paraId="22AB57C4" w14:textId="1A6D2686" w:rsidR="001F5B65" w:rsidRDefault="001F5B65" w:rsidP="001F5B65">
      <w:pPr>
        <w:pStyle w:val="Heading3"/>
      </w:pPr>
      <w:r>
        <w:t>P_DPX_32</w:t>
      </w:r>
      <w:r w:rsidR="00D20CD7">
        <w:t>28</w:t>
      </w:r>
      <w:r>
        <w:t xml:space="preserve">_XX </w:t>
      </w:r>
      <w:r w:rsidR="00D20CD7" w:rsidRPr="00D20CD7">
        <w:t>Transformations</w:t>
      </w:r>
    </w:p>
    <w:tbl>
      <w:tblPr>
        <w:tblStyle w:val="TableGrid"/>
        <w:tblW w:w="0" w:type="auto"/>
        <w:tblLook w:val="04A0" w:firstRow="1" w:lastRow="0" w:firstColumn="1" w:lastColumn="0" w:noHBand="0" w:noVBand="1"/>
      </w:tblPr>
      <w:tblGrid>
        <w:gridCol w:w="2569"/>
        <w:gridCol w:w="6781"/>
      </w:tblGrid>
      <w:tr w:rsidR="001F5B65" w:rsidRPr="00BF6411" w14:paraId="57DBFE3A" w14:textId="77777777" w:rsidTr="00330DB8">
        <w:tc>
          <w:tcPr>
            <w:tcW w:w="2569" w:type="dxa"/>
            <w:tcBorders>
              <w:bottom w:val="single" w:sz="4" w:space="0" w:color="auto"/>
            </w:tcBorders>
            <w:shd w:val="clear" w:color="auto" w:fill="D9D9D9" w:themeFill="background1" w:themeFillShade="D9"/>
          </w:tcPr>
          <w:p w14:paraId="2252BE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B6D2065" w14:textId="77777777" w:rsidR="001F5B65" w:rsidRPr="00BF6411" w:rsidRDefault="001F5B65" w:rsidP="00330DB8">
            <w:pPr>
              <w:rPr>
                <w:rFonts w:asciiTheme="minorHAnsi" w:hAnsiTheme="minorHAnsi"/>
              </w:rPr>
            </w:pPr>
          </w:p>
        </w:tc>
        <w:tc>
          <w:tcPr>
            <w:tcW w:w="6781" w:type="dxa"/>
          </w:tcPr>
          <w:p w14:paraId="0480AF91" w14:textId="0A6AC939" w:rsidR="001F5B65" w:rsidRPr="00BF6411" w:rsidRDefault="00D20CD7" w:rsidP="00330DB8">
            <w:pPr>
              <w:rPr>
                <w:rFonts w:asciiTheme="minorHAnsi" w:hAnsiTheme="minorHAnsi"/>
              </w:rPr>
            </w:pPr>
            <w:r w:rsidRPr="00D20CD7">
              <w:rPr>
                <w:rFonts w:asciiTheme="minorHAnsi" w:hAnsiTheme="minorHAnsi"/>
              </w:rPr>
              <w:t>Transformations</w:t>
            </w:r>
          </w:p>
        </w:tc>
      </w:tr>
      <w:tr w:rsidR="001F5B65" w:rsidRPr="00BF6411" w14:paraId="3D472126" w14:textId="77777777" w:rsidTr="00330DB8">
        <w:tc>
          <w:tcPr>
            <w:tcW w:w="2569" w:type="dxa"/>
            <w:shd w:val="clear" w:color="auto" w:fill="D9D9D9" w:themeFill="background1" w:themeFillShade="D9"/>
          </w:tcPr>
          <w:p w14:paraId="2DB4EBE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0CA1DC3" w14:textId="77777777" w:rsidR="001F5B65" w:rsidRPr="00BF6411" w:rsidRDefault="001F5B65" w:rsidP="00330DB8">
            <w:pPr>
              <w:rPr>
                <w:rFonts w:asciiTheme="minorHAnsi" w:hAnsiTheme="minorHAnsi"/>
              </w:rPr>
            </w:pPr>
          </w:p>
        </w:tc>
        <w:tc>
          <w:tcPr>
            <w:tcW w:w="6781" w:type="dxa"/>
          </w:tcPr>
          <w:p w14:paraId="34E48174" w14:textId="16B1B76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CE23A7" w14:textId="77777777" w:rsidTr="00330DB8">
        <w:tc>
          <w:tcPr>
            <w:tcW w:w="2569" w:type="dxa"/>
            <w:shd w:val="clear" w:color="auto" w:fill="D9D9D9" w:themeFill="background1" w:themeFillShade="D9"/>
          </w:tcPr>
          <w:p w14:paraId="6CCF78C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E588F07" w14:textId="77777777" w:rsidR="001F5B65" w:rsidRPr="00BF6411" w:rsidRDefault="001F5B65" w:rsidP="00330DB8">
            <w:pPr>
              <w:rPr>
                <w:rFonts w:asciiTheme="minorHAnsi" w:hAnsiTheme="minorHAnsi"/>
              </w:rPr>
            </w:pPr>
          </w:p>
        </w:tc>
        <w:tc>
          <w:tcPr>
            <w:tcW w:w="6781" w:type="dxa"/>
          </w:tcPr>
          <w:p w14:paraId="1A8666DF"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effect of a transform translation on an object with displacement mapping.</w:t>
            </w:r>
          </w:p>
          <w:p w14:paraId="36640B97" w14:textId="77777777" w:rsidR="00D20CD7" w:rsidRDefault="00D20CD7" w:rsidP="00D20CD7">
            <w:pPr>
              <w:rPr>
                <w:rFonts w:asciiTheme="minorHAnsi" w:hAnsiTheme="minorHAnsi"/>
              </w:rPr>
            </w:pPr>
          </w:p>
          <w:p w14:paraId="31254943" w14:textId="50D5D548" w:rsidR="00D20CD7" w:rsidRPr="00D20CD7" w:rsidRDefault="00D20CD7" w:rsidP="00D20CD7">
            <w:pPr>
              <w:rPr>
                <w:rFonts w:asciiTheme="minorHAnsi" w:hAnsiTheme="minorHAnsi"/>
              </w:rPr>
            </w:pPr>
            <w:r w:rsidRPr="00D20CD7">
              <w:rPr>
                <w:rFonts w:asciiTheme="minorHAnsi" w:hAnsiTheme="minorHAnsi"/>
                <w:b/>
                <w:bCs/>
              </w:rPr>
              <w:t>02</w:t>
            </w:r>
            <w:r w:rsidRPr="00D20CD7">
              <w:rPr>
                <w:rFonts w:asciiTheme="minorHAnsi" w:hAnsiTheme="minorHAnsi"/>
              </w:rPr>
              <w:t xml:space="preserve"> - Illustrate the effect of a transform scaling on an object with displacement mapping.</w:t>
            </w:r>
          </w:p>
          <w:p w14:paraId="2B00980C" w14:textId="77777777" w:rsidR="00D20CD7" w:rsidRDefault="00D20CD7" w:rsidP="00D20CD7">
            <w:pPr>
              <w:rPr>
                <w:rFonts w:asciiTheme="minorHAnsi" w:hAnsiTheme="minorHAnsi"/>
              </w:rPr>
            </w:pPr>
          </w:p>
          <w:p w14:paraId="7E78576B" w14:textId="2B6A6064"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effect of a transform rotation on an object with displacement mapping.</w:t>
            </w:r>
          </w:p>
          <w:p w14:paraId="2095BC6D" w14:textId="77777777" w:rsidR="00D20CD7" w:rsidRDefault="00D20CD7" w:rsidP="00D20CD7">
            <w:pPr>
              <w:rPr>
                <w:rFonts w:asciiTheme="minorHAnsi" w:hAnsiTheme="minorHAnsi"/>
              </w:rPr>
            </w:pPr>
          </w:p>
          <w:p w14:paraId="69BE9A08" w14:textId="22292C50" w:rsidR="00D20CD7" w:rsidRPr="00D20CD7"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Illustrate the effect of the same displacement object rendered multiple times at different scales.</w:t>
            </w:r>
          </w:p>
          <w:p w14:paraId="3C5BA080" w14:textId="77777777" w:rsidR="00D20CD7" w:rsidRDefault="00D20CD7" w:rsidP="00D20CD7">
            <w:pPr>
              <w:rPr>
                <w:rFonts w:asciiTheme="minorHAnsi" w:hAnsiTheme="minorHAnsi"/>
              </w:rPr>
            </w:pPr>
          </w:p>
          <w:p w14:paraId="2B12B6B1" w14:textId="07F77BF8" w:rsidR="001F5B65" w:rsidRDefault="00D20CD7" w:rsidP="00D20CD7">
            <w:pPr>
              <w:rPr>
                <w:rFonts w:asciiTheme="minorHAnsi" w:hAnsiTheme="minorHAnsi"/>
              </w:rPr>
            </w:pPr>
            <w:r w:rsidRPr="00D20CD7">
              <w:rPr>
                <w:rFonts w:asciiTheme="minorHAnsi" w:hAnsiTheme="minorHAnsi"/>
                <w:b/>
                <w:bCs/>
              </w:rPr>
              <w:t>05</w:t>
            </w:r>
            <w:r w:rsidRPr="00D20CD7">
              <w:rPr>
                <w:rFonts w:asciiTheme="minorHAnsi" w:hAnsiTheme="minorHAnsi"/>
              </w:rPr>
              <w:t xml:space="preserve"> - Illustrate compound transformation of displacements using component and build item transforms.</w:t>
            </w:r>
          </w:p>
          <w:p w14:paraId="5673F6C1" w14:textId="50280FFA" w:rsidR="00D20CD7" w:rsidRPr="00BF6411" w:rsidRDefault="00D20CD7" w:rsidP="00D20CD7">
            <w:pPr>
              <w:rPr>
                <w:rFonts w:asciiTheme="minorHAnsi" w:hAnsiTheme="minorHAnsi"/>
              </w:rPr>
            </w:pPr>
          </w:p>
        </w:tc>
      </w:tr>
    </w:tbl>
    <w:p w14:paraId="343A99D5" w14:textId="77777777" w:rsidR="001F5B65" w:rsidRDefault="001F5B65" w:rsidP="001F5B65">
      <w:pPr>
        <w:rPr>
          <w:rFonts w:eastAsia="Verdana" w:cs="Verdana"/>
          <w:b/>
          <w:bCs/>
          <w:color w:val="365F91" w:themeColor="accent1" w:themeShade="BF"/>
          <w:sz w:val="28"/>
          <w:szCs w:val="28"/>
        </w:rPr>
      </w:pPr>
    </w:p>
    <w:p w14:paraId="28FE784F" w14:textId="77777777" w:rsidR="004E2EF5" w:rsidRDefault="004E2EF5">
      <w:pPr>
        <w:rPr>
          <w:rFonts w:eastAsiaTheme="majorEastAsia" w:cstheme="majorBidi"/>
          <w:b/>
          <w:bCs/>
          <w:color w:val="365F91" w:themeColor="accent1" w:themeShade="BF"/>
          <w:szCs w:val="20"/>
        </w:rPr>
      </w:pPr>
      <w:r>
        <w:br w:type="page"/>
      </w:r>
    </w:p>
    <w:p w14:paraId="1A2DB708" w14:textId="17FEE75C" w:rsidR="001F5B65" w:rsidRDefault="001F5B65" w:rsidP="001F5B65">
      <w:pPr>
        <w:pStyle w:val="Heading3"/>
      </w:pPr>
      <w:r>
        <w:lastRenderedPageBreak/>
        <w:t>P_DPX_32</w:t>
      </w:r>
      <w:r w:rsidR="00D20CD7">
        <w:t>30</w:t>
      </w:r>
      <w:r>
        <w:t xml:space="preserve">_XX </w:t>
      </w:r>
      <w:r w:rsidR="00D20CD7" w:rsidRPr="00D20CD7">
        <w:t>Miscellaneous Tests</w:t>
      </w:r>
    </w:p>
    <w:tbl>
      <w:tblPr>
        <w:tblStyle w:val="TableGrid"/>
        <w:tblW w:w="0" w:type="auto"/>
        <w:tblLook w:val="04A0" w:firstRow="1" w:lastRow="0" w:firstColumn="1" w:lastColumn="0" w:noHBand="0" w:noVBand="1"/>
      </w:tblPr>
      <w:tblGrid>
        <w:gridCol w:w="2569"/>
        <w:gridCol w:w="6781"/>
      </w:tblGrid>
      <w:tr w:rsidR="001F5B65" w:rsidRPr="00BF6411" w14:paraId="46DFB0EE" w14:textId="77777777" w:rsidTr="00330DB8">
        <w:tc>
          <w:tcPr>
            <w:tcW w:w="2569" w:type="dxa"/>
            <w:tcBorders>
              <w:bottom w:val="single" w:sz="4" w:space="0" w:color="auto"/>
            </w:tcBorders>
            <w:shd w:val="clear" w:color="auto" w:fill="D9D9D9" w:themeFill="background1" w:themeFillShade="D9"/>
          </w:tcPr>
          <w:p w14:paraId="66D36C9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7FAEAE0" w14:textId="77777777" w:rsidR="001F5B65" w:rsidRPr="00BF6411" w:rsidRDefault="001F5B65" w:rsidP="00330DB8">
            <w:pPr>
              <w:rPr>
                <w:rFonts w:asciiTheme="minorHAnsi" w:hAnsiTheme="minorHAnsi"/>
              </w:rPr>
            </w:pPr>
          </w:p>
        </w:tc>
        <w:tc>
          <w:tcPr>
            <w:tcW w:w="6781" w:type="dxa"/>
          </w:tcPr>
          <w:p w14:paraId="5011686B" w14:textId="67AB15F4" w:rsidR="001F5B65" w:rsidRPr="00BF6411" w:rsidRDefault="00D20CD7" w:rsidP="00330DB8">
            <w:pPr>
              <w:rPr>
                <w:rFonts w:asciiTheme="minorHAnsi" w:hAnsiTheme="minorHAnsi"/>
              </w:rPr>
            </w:pPr>
            <w:r w:rsidRPr="00D20CD7">
              <w:rPr>
                <w:rFonts w:asciiTheme="minorHAnsi" w:hAnsiTheme="minorHAnsi"/>
              </w:rPr>
              <w:t>Miscellaneous Tests</w:t>
            </w:r>
          </w:p>
        </w:tc>
      </w:tr>
      <w:tr w:rsidR="001F5B65" w:rsidRPr="00BF6411" w14:paraId="6283BAE9" w14:textId="77777777" w:rsidTr="00330DB8">
        <w:tc>
          <w:tcPr>
            <w:tcW w:w="2569" w:type="dxa"/>
            <w:shd w:val="clear" w:color="auto" w:fill="D9D9D9" w:themeFill="background1" w:themeFillShade="D9"/>
          </w:tcPr>
          <w:p w14:paraId="0E936F0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91848B2" w14:textId="77777777" w:rsidR="001F5B65" w:rsidRPr="00BF6411" w:rsidRDefault="001F5B65" w:rsidP="00330DB8">
            <w:pPr>
              <w:rPr>
                <w:rFonts w:asciiTheme="minorHAnsi" w:hAnsiTheme="minorHAnsi"/>
              </w:rPr>
            </w:pPr>
          </w:p>
        </w:tc>
        <w:tc>
          <w:tcPr>
            <w:tcW w:w="6781" w:type="dxa"/>
          </w:tcPr>
          <w:p w14:paraId="43A9C1FC" w14:textId="361B2060"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223322F" w14:textId="77777777" w:rsidTr="00330DB8">
        <w:tc>
          <w:tcPr>
            <w:tcW w:w="2569" w:type="dxa"/>
            <w:shd w:val="clear" w:color="auto" w:fill="D9D9D9" w:themeFill="background1" w:themeFillShade="D9"/>
          </w:tcPr>
          <w:p w14:paraId="72A658B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2A6E0D6" w14:textId="77777777" w:rsidR="001F5B65" w:rsidRPr="00BF6411" w:rsidRDefault="001F5B65" w:rsidP="00330DB8">
            <w:pPr>
              <w:rPr>
                <w:rFonts w:asciiTheme="minorHAnsi" w:hAnsiTheme="minorHAnsi"/>
              </w:rPr>
            </w:pPr>
          </w:p>
        </w:tc>
        <w:tc>
          <w:tcPr>
            <w:tcW w:w="6781" w:type="dxa"/>
          </w:tcPr>
          <w:p w14:paraId="622A1DAA" w14:textId="77777777" w:rsidR="00D20CD7" w:rsidRPr="00D20CD7" w:rsidRDefault="00D20CD7" w:rsidP="00D20CD7">
            <w:pPr>
              <w:rPr>
                <w:rFonts w:asciiTheme="minorHAnsi" w:hAnsiTheme="minorHAnsi"/>
              </w:rPr>
            </w:pPr>
            <w:r w:rsidRPr="008E4E98">
              <w:rPr>
                <w:rFonts w:asciiTheme="minorHAnsi" w:hAnsiTheme="minorHAnsi"/>
                <w:b/>
                <w:bCs/>
              </w:rPr>
              <w:t xml:space="preserve">01 </w:t>
            </w:r>
            <w:r w:rsidRPr="00D20CD7">
              <w:rPr>
                <w:rFonts w:asciiTheme="minorHAnsi" w:hAnsiTheme="minorHAnsi"/>
              </w:rPr>
              <w:t>- Illustrate displacements in a model file with a model unit other than mm.</w:t>
            </w:r>
          </w:p>
          <w:p w14:paraId="04C0F9BF" w14:textId="77777777" w:rsidR="00D20CD7" w:rsidRPr="00D20CD7" w:rsidRDefault="00D20CD7" w:rsidP="00D20CD7">
            <w:pPr>
              <w:rPr>
                <w:rFonts w:asciiTheme="minorHAnsi" w:hAnsiTheme="minorHAnsi"/>
              </w:rPr>
            </w:pPr>
          </w:p>
          <w:p w14:paraId="7A39D8F1" w14:textId="77777777" w:rsidR="00D20CD7" w:rsidRPr="00D20CD7" w:rsidRDefault="00D20CD7" w:rsidP="00D20CD7">
            <w:pPr>
              <w:rPr>
                <w:rFonts w:asciiTheme="minorHAnsi" w:hAnsiTheme="minorHAnsi"/>
              </w:rPr>
            </w:pPr>
            <w:r w:rsidRPr="008E4E98">
              <w:rPr>
                <w:rFonts w:asciiTheme="minorHAnsi" w:hAnsiTheme="minorHAnsi"/>
                <w:b/>
                <w:bCs/>
              </w:rPr>
              <w:t>02</w:t>
            </w:r>
            <w:r w:rsidRPr="00D20CD7">
              <w:rPr>
                <w:rFonts w:asciiTheme="minorHAnsi" w:hAnsiTheme="minorHAnsi"/>
              </w:rPr>
              <w:t xml:space="preserve"> – Use the following </w:t>
            </w:r>
            <w:proofErr w:type="spellStart"/>
            <w:r w:rsidRPr="00D20CD7">
              <w:rPr>
                <w:rFonts w:asciiTheme="minorHAnsi" w:hAnsiTheme="minorHAnsi"/>
              </w:rPr>
              <w:t>png</w:t>
            </w:r>
            <w:proofErr w:type="spellEnd"/>
            <w:r w:rsidRPr="00D20CD7">
              <w:rPr>
                <w:rFonts w:asciiTheme="minorHAnsi" w:hAnsiTheme="minorHAnsi"/>
              </w:rPr>
              <w:t xml:space="preserve"> formats from this library as displacement textures on different triangles in an object</w:t>
            </w:r>
          </w:p>
          <w:p w14:paraId="18449D79"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black &amp;amp; white</w:t>
            </w:r>
          </w:p>
          <w:p w14:paraId="1B59F19E" w14:textId="77777777" w:rsidR="00D20CD7" w:rsidRPr="00D20CD7" w:rsidRDefault="00D20CD7" w:rsidP="008E4E98">
            <w:pPr>
              <w:pStyle w:val="ListParagraph"/>
              <w:numPr>
                <w:ilvl w:val="0"/>
                <w:numId w:val="22"/>
              </w:numPr>
              <w:spacing w:after="120"/>
              <w:rPr>
                <w:rFonts w:asciiTheme="minorHAnsi" w:hAnsiTheme="minorHAnsi" w:cstheme="minorHAnsi"/>
              </w:rPr>
            </w:pPr>
            <w:proofErr w:type="gramStart"/>
            <w:r w:rsidRPr="00D20CD7">
              <w:rPr>
                <w:rFonts w:asciiTheme="minorHAnsi" w:hAnsiTheme="minorHAnsi" w:cstheme="minorHAnsi"/>
              </w:rPr>
              <w:t>2 bit</w:t>
            </w:r>
            <w:proofErr w:type="gramEnd"/>
            <w:r w:rsidRPr="00D20CD7">
              <w:rPr>
                <w:rFonts w:asciiTheme="minorHAnsi" w:hAnsiTheme="minorHAnsi" w:cstheme="minorHAnsi"/>
              </w:rPr>
              <w:t xml:space="preserve"> (4 level) grayscale</w:t>
            </w:r>
          </w:p>
          <w:p w14:paraId="6496F8E3" w14:textId="77777777" w:rsidR="00D20CD7" w:rsidRPr="00D20CD7" w:rsidRDefault="00D20CD7" w:rsidP="008E4E98">
            <w:pPr>
              <w:pStyle w:val="ListParagraph"/>
              <w:numPr>
                <w:ilvl w:val="0"/>
                <w:numId w:val="22"/>
              </w:numPr>
              <w:spacing w:after="120"/>
              <w:rPr>
                <w:rFonts w:asciiTheme="minorHAnsi" w:hAnsiTheme="minorHAnsi" w:cstheme="minorHAnsi"/>
              </w:rPr>
            </w:pPr>
            <w:proofErr w:type="gramStart"/>
            <w:r w:rsidRPr="00D20CD7">
              <w:rPr>
                <w:rFonts w:asciiTheme="minorHAnsi" w:hAnsiTheme="minorHAnsi" w:cstheme="minorHAnsi"/>
              </w:rPr>
              <w:t>4 bit</w:t>
            </w:r>
            <w:proofErr w:type="gramEnd"/>
            <w:r w:rsidRPr="00D20CD7">
              <w:rPr>
                <w:rFonts w:asciiTheme="minorHAnsi" w:hAnsiTheme="minorHAnsi" w:cstheme="minorHAnsi"/>
              </w:rPr>
              <w:t xml:space="preserve"> (16 level) grayscale</w:t>
            </w:r>
          </w:p>
          <w:p w14:paraId="0ED7090A" w14:textId="4289780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bit (256 level) grayscale</w:t>
            </w:r>
          </w:p>
          <w:p w14:paraId="2B68EEC9" w14:textId="7AF97B68" w:rsidR="00D20CD7" w:rsidRPr="008E4E98" w:rsidRDefault="00D20CD7" w:rsidP="008E4E98">
            <w:pPr>
              <w:pStyle w:val="ListParagraph"/>
              <w:numPr>
                <w:ilvl w:val="0"/>
                <w:numId w:val="22"/>
              </w:numPr>
              <w:spacing w:after="120"/>
              <w:rPr>
                <w:rFonts w:asciiTheme="minorHAnsi" w:hAnsiTheme="minorHAnsi" w:cstheme="minorHAnsi"/>
              </w:rPr>
            </w:pPr>
            <w:proofErr w:type="gramStart"/>
            <w:r w:rsidRPr="00D20CD7">
              <w:rPr>
                <w:rFonts w:asciiTheme="minorHAnsi" w:hAnsiTheme="minorHAnsi" w:cstheme="minorHAnsi"/>
              </w:rPr>
              <w:t>16 bit</w:t>
            </w:r>
            <w:proofErr w:type="gramEnd"/>
            <w:r w:rsidRPr="00D20CD7">
              <w:rPr>
                <w:rFonts w:asciiTheme="minorHAnsi" w:hAnsiTheme="minorHAnsi" w:cstheme="minorHAnsi"/>
              </w:rPr>
              <w:t xml:space="preserve"> (64k level) grayscale</w:t>
            </w:r>
          </w:p>
          <w:p w14:paraId="739D4DD0" w14:textId="77777777" w:rsidR="00D20CD7" w:rsidRPr="00D20CD7" w:rsidRDefault="00D20CD7" w:rsidP="00D20CD7">
            <w:pPr>
              <w:rPr>
                <w:rFonts w:asciiTheme="minorHAnsi" w:hAnsiTheme="minorHAnsi"/>
              </w:rPr>
            </w:pPr>
            <w:r w:rsidRPr="008E4E98">
              <w:rPr>
                <w:rFonts w:asciiTheme="minorHAnsi" w:hAnsiTheme="minorHAnsi"/>
                <w:b/>
                <w:bCs/>
              </w:rPr>
              <w:t>03</w:t>
            </w:r>
            <w:r w:rsidRPr="00D20CD7">
              <w:rPr>
                <w:rFonts w:asciiTheme="minorHAnsi" w:hAnsiTheme="minorHAnsi"/>
              </w:rPr>
              <w:t xml:space="preserve"> – Use the following </w:t>
            </w:r>
            <w:proofErr w:type="spellStart"/>
            <w:r w:rsidRPr="00D20CD7">
              <w:rPr>
                <w:rFonts w:asciiTheme="minorHAnsi" w:hAnsiTheme="minorHAnsi"/>
              </w:rPr>
              <w:t>png</w:t>
            </w:r>
            <w:proofErr w:type="spellEnd"/>
            <w:r w:rsidRPr="00D20CD7">
              <w:rPr>
                <w:rFonts w:asciiTheme="minorHAnsi" w:hAnsiTheme="minorHAnsi"/>
              </w:rPr>
              <w:t xml:space="preserve"> formats from this library as</w:t>
            </w:r>
          </w:p>
          <w:p w14:paraId="74BF18A0" w14:textId="77777777" w:rsidR="00D20CD7" w:rsidRPr="00D20CD7" w:rsidRDefault="00D20CD7" w:rsidP="00D20CD7">
            <w:pPr>
              <w:rPr>
                <w:rFonts w:asciiTheme="minorHAnsi" w:hAnsiTheme="minorHAnsi"/>
              </w:rPr>
            </w:pPr>
            <w:r w:rsidRPr="00D20CD7">
              <w:rPr>
                <w:rFonts w:asciiTheme="minorHAnsi" w:hAnsiTheme="minorHAnsi"/>
              </w:rPr>
              <w:t>displacement textures on different triangles in an object</w:t>
            </w:r>
          </w:p>
          <w:p w14:paraId="622099E6"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1 bit (2 color) </w:t>
            </w:r>
            <w:proofErr w:type="spellStart"/>
            <w:r w:rsidRPr="008E4E98">
              <w:rPr>
                <w:rFonts w:asciiTheme="minorHAnsi" w:hAnsiTheme="minorHAnsi" w:cstheme="minorHAnsi"/>
              </w:rPr>
              <w:t>paletted</w:t>
            </w:r>
            <w:proofErr w:type="spellEnd"/>
          </w:p>
          <w:p w14:paraId="17BCFC6D"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2 bit (4 color) </w:t>
            </w:r>
            <w:proofErr w:type="spellStart"/>
            <w:r w:rsidRPr="008E4E98">
              <w:rPr>
                <w:rFonts w:asciiTheme="minorHAnsi" w:hAnsiTheme="minorHAnsi" w:cstheme="minorHAnsi"/>
              </w:rPr>
              <w:t>paletted</w:t>
            </w:r>
            <w:proofErr w:type="spellEnd"/>
          </w:p>
          <w:p w14:paraId="482C9C57"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4 bit (16 color) </w:t>
            </w:r>
            <w:proofErr w:type="spellStart"/>
            <w:r w:rsidRPr="008E4E98">
              <w:rPr>
                <w:rFonts w:asciiTheme="minorHAnsi" w:hAnsiTheme="minorHAnsi" w:cstheme="minorHAnsi"/>
              </w:rPr>
              <w:t>paletted</w:t>
            </w:r>
            <w:proofErr w:type="spellEnd"/>
          </w:p>
          <w:p w14:paraId="161660CB" w14:textId="0789E783"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bit (256 color) </w:t>
            </w:r>
            <w:proofErr w:type="spellStart"/>
            <w:r w:rsidRPr="008E4E98">
              <w:rPr>
                <w:rFonts w:asciiTheme="minorHAnsi" w:hAnsiTheme="minorHAnsi" w:cstheme="minorHAnsi"/>
              </w:rPr>
              <w:t>paletted</w:t>
            </w:r>
            <w:proofErr w:type="spellEnd"/>
          </w:p>
          <w:p w14:paraId="738C02BE" w14:textId="77777777" w:rsidR="00D20CD7" w:rsidRPr="00D20CD7" w:rsidRDefault="00D20CD7" w:rsidP="00D20CD7">
            <w:pPr>
              <w:rPr>
                <w:rFonts w:asciiTheme="minorHAnsi" w:hAnsiTheme="minorHAnsi"/>
              </w:rPr>
            </w:pPr>
            <w:r w:rsidRPr="008E4E98">
              <w:rPr>
                <w:rFonts w:asciiTheme="minorHAnsi" w:hAnsiTheme="minorHAnsi"/>
                <w:b/>
                <w:bCs/>
              </w:rPr>
              <w:t xml:space="preserve">04 </w:t>
            </w:r>
            <w:r w:rsidRPr="00D20CD7">
              <w:rPr>
                <w:rFonts w:asciiTheme="minorHAnsi" w:hAnsiTheme="minorHAnsi"/>
              </w:rPr>
              <w:t xml:space="preserve">– Use the following </w:t>
            </w:r>
            <w:proofErr w:type="spellStart"/>
            <w:r w:rsidRPr="00D20CD7">
              <w:rPr>
                <w:rFonts w:asciiTheme="minorHAnsi" w:hAnsiTheme="minorHAnsi"/>
              </w:rPr>
              <w:t>png</w:t>
            </w:r>
            <w:proofErr w:type="spellEnd"/>
            <w:r w:rsidRPr="00D20CD7">
              <w:rPr>
                <w:rFonts w:asciiTheme="minorHAnsi" w:hAnsiTheme="minorHAnsi"/>
              </w:rPr>
              <w:t xml:space="preserve"> formats from this library as displacement textures on different triangles in an object</w:t>
            </w:r>
          </w:p>
          <w:p w14:paraId="5D52194D"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 xml:space="preserve">bit grayscale + 8 bit </w:t>
            </w:r>
            <w:proofErr w:type="gramStart"/>
            <w:r w:rsidRPr="008E4E98">
              <w:rPr>
                <w:rFonts w:asciiTheme="minorHAnsi" w:hAnsiTheme="minorHAnsi"/>
              </w:rPr>
              <w:t>alpha-channel</w:t>
            </w:r>
            <w:proofErr w:type="gramEnd"/>
          </w:p>
          <w:p w14:paraId="31A17691" w14:textId="77777777" w:rsidR="00D20CD7" w:rsidRPr="008E4E98" w:rsidRDefault="00D20CD7" w:rsidP="008E4E98">
            <w:pPr>
              <w:pStyle w:val="ListParagraph"/>
              <w:numPr>
                <w:ilvl w:val="0"/>
                <w:numId w:val="24"/>
              </w:numPr>
              <w:rPr>
                <w:rFonts w:asciiTheme="minorHAnsi" w:hAnsiTheme="minorHAnsi"/>
              </w:rPr>
            </w:pPr>
            <w:proofErr w:type="gramStart"/>
            <w:r w:rsidRPr="008E4E98">
              <w:rPr>
                <w:rFonts w:asciiTheme="minorHAnsi" w:hAnsiTheme="minorHAnsi"/>
              </w:rPr>
              <w:t>16 bit</w:t>
            </w:r>
            <w:proofErr w:type="gramEnd"/>
            <w:r w:rsidRPr="008E4E98">
              <w:rPr>
                <w:rFonts w:asciiTheme="minorHAnsi" w:hAnsiTheme="minorHAnsi"/>
              </w:rPr>
              <w:t xml:space="preserve"> grayscale + 16 bit alpha-channel</w:t>
            </w:r>
          </w:p>
          <w:p w14:paraId="1A4E591E"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 xml:space="preserve">3x8 bits </w:t>
            </w:r>
            <w:proofErr w:type="spellStart"/>
            <w:r w:rsidRPr="008E4E98">
              <w:rPr>
                <w:rFonts w:asciiTheme="minorHAnsi" w:hAnsiTheme="minorHAnsi"/>
              </w:rPr>
              <w:t>rgb</w:t>
            </w:r>
            <w:proofErr w:type="spellEnd"/>
            <w:r w:rsidRPr="008E4E98">
              <w:rPr>
                <w:rFonts w:asciiTheme="minorHAnsi" w:hAnsiTheme="minorHAnsi"/>
              </w:rPr>
              <w:t xml:space="preserve"> color + 8 bit </w:t>
            </w:r>
            <w:proofErr w:type="gramStart"/>
            <w:r w:rsidRPr="008E4E98">
              <w:rPr>
                <w:rFonts w:asciiTheme="minorHAnsi" w:hAnsiTheme="minorHAnsi"/>
              </w:rPr>
              <w:t>alpha-channel</w:t>
            </w:r>
            <w:proofErr w:type="gramEnd"/>
          </w:p>
          <w:p w14:paraId="613188B7"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 xml:space="preserve">3x16 bits </w:t>
            </w:r>
            <w:proofErr w:type="spellStart"/>
            <w:r w:rsidRPr="008E4E98">
              <w:rPr>
                <w:rFonts w:asciiTheme="minorHAnsi" w:hAnsiTheme="minorHAnsi"/>
              </w:rPr>
              <w:t>rgb</w:t>
            </w:r>
            <w:proofErr w:type="spellEnd"/>
            <w:r w:rsidRPr="008E4E98">
              <w:rPr>
                <w:rFonts w:asciiTheme="minorHAnsi" w:hAnsiTheme="minorHAnsi"/>
              </w:rPr>
              <w:t xml:space="preserve"> color + 16 bit </w:t>
            </w:r>
            <w:proofErr w:type="gramStart"/>
            <w:r w:rsidRPr="008E4E98">
              <w:rPr>
                <w:rFonts w:asciiTheme="minorHAnsi" w:hAnsiTheme="minorHAnsi"/>
              </w:rPr>
              <w:t>alpha-channel</w:t>
            </w:r>
            <w:proofErr w:type="gramEnd"/>
          </w:p>
          <w:p w14:paraId="070C68F5" w14:textId="4ABD8F77" w:rsidR="008E4E98" w:rsidRPr="00BF6411" w:rsidRDefault="008E4E98" w:rsidP="00D20CD7">
            <w:pPr>
              <w:rPr>
                <w:rFonts w:asciiTheme="minorHAnsi" w:hAnsiTheme="minorHAnsi"/>
              </w:rPr>
            </w:pPr>
          </w:p>
        </w:tc>
      </w:tr>
    </w:tbl>
    <w:p w14:paraId="1B48EAE0" w14:textId="77777777" w:rsidR="001F5B65" w:rsidRDefault="001F5B65" w:rsidP="001F5B65">
      <w:pPr>
        <w:rPr>
          <w:rFonts w:eastAsia="Verdana" w:cs="Verdana"/>
          <w:b/>
          <w:bCs/>
          <w:color w:val="365F91" w:themeColor="accent1" w:themeShade="BF"/>
          <w:sz w:val="28"/>
          <w:szCs w:val="28"/>
        </w:rPr>
      </w:pPr>
    </w:p>
    <w:p w14:paraId="0E1C1DC2" w14:textId="77777777" w:rsidR="00A86115" w:rsidRDefault="00A86115">
      <w:pPr>
        <w:rPr>
          <w:rFonts w:eastAsia="Verdana" w:cs="Verdana"/>
          <w:b/>
          <w:bCs/>
          <w:color w:val="365F91" w:themeColor="accent1" w:themeShade="BF"/>
          <w:sz w:val="28"/>
          <w:szCs w:val="28"/>
        </w:rPr>
      </w:pPr>
    </w:p>
    <w:p w14:paraId="255F9515" w14:textId="77777777" w:rsidR="00A86115" w:rsidRDefault="00A86115">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5EE705B8" w14:textId="444B3ACB" w:rsidR="00A86115" w:rsidRDefault="00A86115" w:rsidP="00A86115">
      <w:pPr>
        <w:pStyle w:val="Heading2"/>
        <w:rPr>
          <w:i/>
          <w:iCs/>
        </w:rPr>
      </w:pPr>
      <w:r>
        <w:lastRenderedPageBreak/>
        <w:t xml:space="preserve"> </w:t>
      </w:r>
      <w:bookmarkStart w:id="89" w:name="_Toc162181009"/>
      <w:r>
        <w:t>Negative Displacement Extension Test Cases</w:t>
      </w:r>
      <w:bookmarkEnd w:id="89"/>
      <w:r>
        <w:t xml:space="preserve"> </w:t>
      </w:r>
    </w:p>
    <w:p w14:paraId="5FD33B6F" w14:textId="3C10AF19" w:rsidR="00A86115" w:rsidRDefault="00A86115" w:rsidP="00A86115">
      <w:pPr>
        <w:pStyle w:val="Heading3"/>
      </w:pPr>
      <w:r>
        <w:t>N_DPX_3</w:t>
      </w:r>
      <w:r w:rsidR="002E4682">
        <w:t>3</w:t>
      </w:r>
      <w:r>
        <w:t xml:space="preserve">00_XX </w:t>
      </w:r>
      <w:r w:rsidR="00CB2322" w:rsidRPr="00CB2322">
        <w:t>displacement2d Errors</w:t>
      </w:r>
    </w:p>
    <w:tbl>
      <w:tblPr>
        <w:tblStyle w:val="TableGrid"/>
        <w:tblW w:w="0" w:type="auto"/>
        <w:tblLook w:val="04A0" w:firstRow="1" w:lastRow="0" w:firstColumn="1" w:lastColumn="0" w:noHBand="0" w:noVBand="1"/>
      </w:tblPr>
      <w:tblGrid>
        <w:gridCol w:w="2569"/>
        <w:gridCol w:w="6781"/>
      </w:tblGrid>
      <w:tr w:rsidR="00A86115" w:rsidRPr="00BF6411" w14:paraId="0821D681" w14:textId="77777777" w:rsidTr="00330DB8">
        <w:tc>
          <w:tcPr>
            <w:tcW w:w="2569" w:type="dxa"/>
            <w:tcBorders>
              <w:bottom w:val="single" w:sz="4" w:space="0" w:color="auto"/>
            </w:tcBorders>
            <w:shd w:val="clear" w:color="auto" w:fill="D9D9D9" w:themeFill="background1" w:themeFillShade="D9"/>
          </w:tcPr>
          <w:p w14:paraId="459BF820"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B8AC58F" w14:textId="77777777" w:rsidR="00A86115" w:rsidRPr="00BF6411" w:rsidRDefault="00A86115" w:rsidP="00330DB8">
            <w:pPr>
              <w:rPr>
                <w:rFonts w:asciiTheme="minorHAnsi" w:hAnsiTheme="minorHAnsi"/>
              </w:rPr>
            </w:pPr>
          </w:p>
        </w:tc>
        <w:tc>
          <w:tcPr>
            <w:tcW w:w="6781" w:type="dxa"/>
          </w:tcPr>
          <w:p w14:paraId="65C9C1EF" w14:textId="24BA00FB" w:rsidR="00A86115" w:rsidRPr="00BF6411" w:rsidRDefault="00CB2322" w:rsidP="00330DB8">
            <w:pPr>
              <w:rPr>
                <w:rFonts w:asciiTheme="minorHAnsi" w:hAnsiTheme="minorHAnsi"/>
              </w:rPr>
            </w:pPr>
            <w:r w:rsidRPr="00CB2322">
              <w:rPr>
                <w:rFonts w:asciiTheme="minorHAnsi" w:hAnsiTheme="minorHAnsi"/>
              </w:rPr>
              <w:t>displacement2d Errors</w:t>
            </w:r>
          </w:p>
        </w:tc>
      </w:tr>
      <w:tr w:rsidR="00A86115" w:rsidRPr="00BF6411" w14:paraId="35E4498D" w14:textId="77777777" w:rsidTr="00330DB8">
        <w:tc>
          <w:tcPr>
            <w:tcW w:w="2569" w:type="dxa"/>
            <w:shd w:val="clear" w:color="auto" w:fill="D9D9D9" w:themeFill="background1" w:themeFillShade="D9"/>
          </w:tcPr>
          <w:p w14:paraId="152EBCD3"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3D0EB9B4" w14:textId="77777777" w:rsidR="00A86115" w:rsidRPr="00BF6411" w:rsidRDefault="00A86115" w:rsidP="00330DB8">
            <w:pPr>
              <w:rPr>
                <w:rFonts w:asciiTheme="minorHAnsi" w:hAnsiTheme="minorHAnsi"/>
              </w:rPr>
            </w:pPr>
          </w:p>
        </w:tc>
        <w:tc>
          <w:tcPr>
            <w:tcW w:w="6781" w:type="dxa"/>
          </w:tcPr>
          <w:p w14:paraId="78F6FA11" w14:textId="041708FF" w:rsidR="00A86115" w:rsidRPr="00BF6411" w:rsidRDefault="00A86115" w:rsidP="00330DB8">
            <w:pPr>
              <w:rPr>
                <w:rFonts w:asciiTheme="minorHAnsi" w:hAnsiTheme="minorHAnsi"/>
              </w:rPr>
            </w:pPr>
            <w:r w:rsidRPr="00F84397">
              <w:rPr>
                <w:rFonts w:asciiTheme="minorHAnsi" w:eastAsia="Calibri" w:hAnsiTheme="minorHAnsi" w:cs="Calibri"/>
                <w:szCs w:val="20"/>
              </w:rPr>
              <w:t>01– Printer should generate error</w:t>
            </w:r>
          </w:p>
        </w:tc>
      </w:tr>
      <w:tr w:rsidR="00A86115" w:rsidRPr="00BF6411" w14:paraId="086FB777" w14:textId="77777777" w:rsidTr="00330DB8">
        <w:tc>
          <w:tcPr>
            <w:tcW w:w="2569" w:type="dxa"/>
            <w:shd w:val="clear" w:color="auto" w:fill="D9D9D9" w:themeFill="background1" w:themeFillShade="D9"/>
          </w:tcPr>
          <w:p w14:paraId="11E664F1"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4EBB264D" w14:textId="77777777" w:rsidR="00A86115" w:rsidRPr="00BF6411" w:rsidRDefault="00A86115" w:rsidP="00330DB8">
            <w:pPr>
              <w:rPr>
                <w:rFonts w:asciiTheme="minorHAnsi" w:hAnsiTheme="minorHAnsi"/>
              </w:rPr>
            </w:pPr>
          </w:p>
        </w:tc>
        <w:tc>
          <w:tcPr>
            <w:tcW w:w="6781" w:type="dxa"/>
          </w:tcPr>
          <w:p w14:paraId="3FDC7B37" w14:textId="6A882597" w:rsidR="00A86115" w:rsidRPr="00CB2322" w:rsidRDefault="00CB2322" w:rsidP="00A86115">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 displacement2d “path” attribute points to a non-existent texture part</w:t>
            </w:r>
          </w:p>
        </w:tc>
      </w:tr>
    </w:tbl>
    <w:p w14:paraId="0AC993AC" w14:textId="0ACF61BC" w:rsidR="001F5B65" w:rsidRDefault="001F5B65" w:rsidP="001F5B65">
      <w:pPr>
        <w:pStyle w:val="Heading3"/>
      </w:pPr>
      <w:r>
        <w:t>N_DPX_330</w:t>
      </w:r>
      <w:r w:rsidR="00CB2322">
        <w:t>2</w:t>
      </w:r>
      <w:r>
        <w:t xml:space="preserve">_XX </w:t>
      </w:r>
      <w:proofErr w:type="spellStart"/>
      <w:r w:rsidR="00CB2322" w:rsidRPr="00CB2322">
        <w:t>normvector</w:t>
      </w:r>
      <w:proofErr w:type="spellEnd"/>
      <w:r w:rsidR="00CB2322" w:rsidRPr="00CB2322">
        <w:t xml:space="preserve"> Errors</w:t>
      </w:r>
    </w:p>
    <w:tbl>
      <w:tblPr>
        <w:tblStyle w:val="TableGrid"/>
        <w:tblW w:w="0" w:type="auto"/>
        <w:tblLook w:val="04A0" w:firstRow="1" w:lastRow="0" w:firstColumn="1" w:lastColumn="0" w:noHBand="0" w:noVBand="1"/>
      </w:tblPr>
      <w:tblGrid>
        <w:gridCol w:w="2569"/>
        <w:gridCol w:w="6781"/>
      </w:tblGrid>
      <w:tr w:rsidR="001F5B65" w:rsidRPr="00BF6411" w14:paraId="0B0204CB" w14:textId="77777777" w:rsidTr="00330DB8">
        <w:tc>
          <w:tcPr>
            <w:tcW w:w="2569" w:type="dxa"/>
            <w:tcBorders>
              <w:bottom w:val="single" w:sz="4" w:space="0" w:color="auto"/>
            </w:tcBorders>
            <w:shd w:val="clear" w:color="auto" w:fill="D9D9D9" w:themeFill="background1" w:themeFillShade="D9"/>
          </w:tcPr>
          <w:p w14:paraId="7232DCC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44C1649" w14:textId="77777777" w:rsidR="001F5B65" w:rsidRPr="00BF6411" w:rsidRDefault="001F5B65" w:rsidP="00330DB8">
            <w:pPr>
              <w:rPr>
                <w:rFonts w:asciiTheme="minorHAnsi" w:hAnsiTheme="minorHAnsi"/>
              </w:rPr>
            </w:pPr>
          </w:p>
        </w:tc>
        <w:tc>
          <w:tcPr>
            <w:tcW w:w="6781" w:type="dxa"/>
          </w:tcPr>
          <w:p w14:paraId="15FFA24C" w14:textId="7BF22405" w:rsidR="001F5B65" w:rsidRPr="00BF6411" w:rsidRDefault="00CB2322" w:rsidP="00330DB8">
            <w:pPr>
              <w:rPr>
                <w:rFonts w:asciiTheme="minorHAnsi" w:hAnsiTheme="minorHAnsi"/>
              </w:rPr>
            </w:pPr>
            <w:proofErr w:type="spellStart"/>
            <w:r w:rsidRPr="00CB2322">
              <w:rPr>
                <w:rFonts w:asciiTheme="minorHAnsi" w:hAnsiTheme="minorHAnsi"/>
              </w:rPr>
              <w:t>normvector</w:t>
            </w:r>
            <w:proofErr w:type="spellEnd"/>
            <w:r w:rsidRPr="00CB2322">
              <w:rPr>
                <w:rFonts w:asciiTheme="minorHAnsi" w:hAnsiTheme="minorHAnsi"/>
              </w:rPr>
              <w:t xml:space="preserve"> Errors</w:t>
            </w:r>
          </w:p>
        </w:tc>
      </w:tr>
      <w:tr w:rsidR="001F5B65" w:rsidRPr="00BF6411" w14:paraId="71E73DB4" w14:textId="77777777" w:rsidTr="00330DB8">
        <w:tc>
          <w:tcPr>
            <w:tcW w:w="2569" w:type="dxa"/>
            <w:shd w:val="clear" w:color="auto" w:fill="D9D9D9" w:themeFill="background1" w:themeFillShade="D9"/>
          </w:tcPr>
          <w:p w14:paraId="677EA8A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118DE65" w14:textId="77777777" w:rsidR="001F5B65" w:rsidRPr="00BF6411" w:rsidRDefault="001F5B65" w:rsidP="00330DB8">
            <w:pPr>
              <w:rPr>
                <w:rFonts w:asciiTheme="minorHAnsi" w:hAnsiTheme="minorHAnsi"/>
              </w:rPr>
            </w:pPr>
          </w:p>
        </w:tc>
        <w:tc>
          <w:tcPr>
            <w:tcW w:w="6781" w:type="dxa"/>
          </w:tcPr>
          <w:p w14:paraId="3218865C" w14:textId="6A869DD6"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sidR="00CB2322">
              <w:rPr>
                <w:rFonts w:asciiTheme="minorHAnsi" w:eastAsia="Calibri" w:hAnsiTheme="minorHAnsi" w:cs="Calibri"/>
                <w:szCs w:val="20"/>
              </w:rPr>
              <w:t xml:space="preserve"> </w:t>
            </w:r>
            <w:r w:rsidRPr="00F84397">
              <w:rPr>
                <w:rFonts w:asciiTheme="minorHAnsi" w:eastAsia="Calibri" w:hAnsiTheme="minorHAnsi" w:cs="Calibri"/>
                <w:szCs w:val="20"/>
              </w:rPr>
              <w:t>– Printer should generate error</w:t>
            </w:r>
          </w:p>
        </w:tc>
      </w:tr>
      <w:tr w:rsidR="001F5B65" w:rsidRPr="00BF6411" w14:paraId="5F6FBE0C" w14:textId="77777777" w:rsidTr="00330DB8">
        <w:tc>
          <w:tcPr>
            <w:tcW w:w="2569" w:type="dxa"/>
            <w:shd w:val="clear" w:color="auto" w:fill="D9D9D9" w:themeFill="background1" w:themeFillShade="D9"/>
          </w:tcPr>
          <w:p w14:paraId="4F3716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F5E1848" w14:textId="77777777" w:rsidR="001F5B65" w:rsidRPr="00BF6411" w:rsidRDefault="001F5B65" w:rsidP="00330DB8">
            <w:pPr>
              <w:rPr>
                <w:rFonts w:asciiTheme="minorHAnsi" w:hAnsiTheme="minorHAnsi"/>
              </w:rPr>
            </w:pPr>
          </w:p>
        </w:tc>
        <w:tc>
          <w:tcPr>
            <w:tcW w:w="6781" w:type="dxa"/>
          </w:tcPr>
          <w:p w14:paraId="27D63303" w14:textId="437606FE" w:rsidR="001F5B65" w:rsidRPr="00CB2322" w:rsidRDefault="001F5B65" w:rsidP="00330DB8">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w:t>
            </w:r>
            <w:r w:rsidR="00CB2322" w:rsidRPr="00CB2322">
              <w:rPr>
                <w:rFonts w:asciiTheme="minorHAnsi" w:eastAsia="Calibri" w:hAnsiTheme="minorHAnsi" w:cstheme="minorHAnsi"/>
                <w:bCs/>
              </w:rPr>
              <w:t xml:space="preserve"> Error if Scalar product of x, y, z </w:t>
            </w:r>
            <w:proofErr w:type="spellStart"/>
            <w:r w:rsidR="00CB2322" w:rsidRPr="00CB2322">
              <w:rPr>
                <w:rFonts w:asciiTheme="minorHAnsi" w:eastAsia="Calibri" w:hAnsiTheme="minorHAnsi" w:cstheme="minorHAnsi"/>
                <w:bCs/>
              </w:rPr>
              <w:t>normvector</w:t>
            </w:r>
            <w:proofErr w:type="spellEnd"/>
            <w:r w:rsidR="00CB2322" w:rsidRPr="00CB2322">
              <w:rPr>
                <w:rFonts w:asciiTheme="minorHAnsi" w:eastAsia="Calibri" w:hAnsiTheme="minorHAnsi" w:cstheme="minorHAnsi"/>
                <w:bCs/>
              </w:rPr>
              <w:t xml:space="preserve"> attributes is less than 0</w:t>
            </w:r>
          </w:p>
        </w:tc>
      </w:tr>
    </w:tbl>
    <w:p w14:paraId="200CDC2E" w14:textId="3BAD6BA5" w:rsidR="001F5B65" w:rsidRDefault="001F5B65" w:rsidP="001F5B65">
      <w:pPr>
        <w:pStyle w:val="Heading3"/>
      </w:pPr>
      <w:r>
        <w:t>N_DPX_330</w:t>
      </w:r>
      <w:r w:rsidR="00CB2322">
        <w:t>4</w:t>
      </w:r>
      <w:r>
        <w:t xml:space="preserve">_XX </w:t>
      </w:r>
      <w:r w:rsidR="00CB2322" w:rsidRPr="00CB2322">
        <w:t>disp2dgroup and disp2dcoord Errors</w:t>
      </w:r>
    </w:p>
    <w:tbl>
      <w:tblPr>
        <w:tblStyle w:val="TableGrid"/>
        <w:tblW w:w="0" w:type="auto"/>
        <w:tblLook w:val="04A0" w:firstRow="1" w:lastRow="0" w:firstColumn="1" w:lastColumn="0" w:noHBand="0" w:noVBand="1"/>
      </w:tblPr>
      <w:tblGrid>
        <w:gridCol w:w="2569"/>
        <w:gridCol w:w="6781"/>
      </w:tblGrid>
      <w:tr w:rsidR="001F5B65" w:rsidRPr="00BF6411" w14:paraId="373E9F3B" w14:textId="77777777" w:rsidTr="00330DB8">
        <w:tc>
          <w:tcPr>
            <w:tcW w:w="2569" w:type="dxa"/>
            <w:tcBorders>
              <w:bottom w:val="single" w:sz="4" w:space="0" w:color="auto"/>
            </w:tcBorders>
            <w:shd w:val="clear" w:color="auto" w:fill="D9D9D9" w:themeFill="background1" w:themeFillShade="D9"/>
          </w:tcPr>
          <w:p w14:paraId="2867A72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855AB7" w14:textId="77777777" w:rsidR="001F5B65" w:rsidRPr="00BF6411" w:rsidRDefault="001F5B65" w:rsidP="00330DB8">
            <w:pPr>
              <w:rPr>
                <w:rFonts w:asciiTheme="minorHAnsi" w:hAnsiTheme="minorHAnsi"/>
              </w:rPr>
            </w:pPr>
          </w:p>
        </w:tc>
        <w:tc>
          <w:tcPr>
            <w:tcW w:w="6781" w:type="dxa"/>
          </w:tcPr>
          <w:p w14:paraId="35F5F181" w14:textId="0520E545" w:rsidR="001F5B65" w:rsidRPr="00BF6411" w:rsidRDefault="00CB2322" w:rsidP="00330DB8">
            <w:pPr>
              <w:rPr>
                <w:rFonts w:asciiTheme="minorHAnsi" w:hAnsiTheme="minorHAnsi"/>
              </w:rPr>
            </w:pPr>
            <w:r w:rsidRPr="00CB2322">
              <w:rPr>
                <w:rFonts w:asciiTheme="minorHAnsi" w:hAnsiTheme="minorHAnsi"/>
              </w:rPr>
              <w:t>disp2dgroup and disp2dcoord Errors</w:t>
            </w:r>
          </w:p>
        </w:tc>
      </w:tr>
      <w:tr w:rsidR="001F5B65" w:rsidRPr="00BF6411" w14:paraId="51D4284D" w14:textId="77777777" w:rsidTr="00330DB8">
        <w:tc>
          <w:tcPr>
            <w:tcW w:w="2569" w:type="dxa"/>
            <w:shd w:val="clear" w:color="auto" w:fill="D9D9D9" w:themeFill="background1" w:themeFillShade="D9"/>
          </w:tcPr>
          <w:p w14:paraId="786F6B3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570A2BF" w14:textId="77777777" w:rsidR="001F5B65" w:rsidRPr="00BF6411" w:rsidRDefault="001F5B65" w:rsidP="00330DB8">
            <w:pPr>
              <w:rPr>
                <w:rFonts w:asciiTheme="minorHAnsi" w:hAnsiTheme="minorHAnsi"/>
              </w:rPr>
            </w:pPr>
          </w:p>
        </w:tc>
        <w:tc>
          <w:tcPr>
            <w:tcW w:w="6781" w:type="dxa"/>
          </w:tcPr>
          <w:p w14:paraId="2D207924" w14:textId="0AA740BD"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CB2322">
              <w:rPr>
                <w:rFonts w:asciiTheme="minorHAnsi" w:eastAsia="Calibri" w:hAnsiTheme="minorHAnsi" w:cs="Calibri"/>
                <w:szCs w:val="20"/>
              </w:rPr>
              <w:t>3</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6F3D85C" w14:textId="77777777" w:rsidTr="00330DB8">
        <w:tc>
          <w:tcPr>
            <w:tcW w:w="2569" w:type="dxa"/>
            <w:shd w:val="clear" w:color="auto" w:fill="D9D9D9" w:themeFill="background1" w:themeFillShade="D9"/>
          </w:tcPr>
          <w:p w14:paraId="531B041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E78B255" w14:textId="77777777" w:rsidR="001F5B65" w:rsidRPr="00BF6411" w:rsidRDefault="001F5B65" w:rsidP="00330DB8">
            <w:pPr>
              <w:rPr>
                <w:rFonts w:asciiTheme="minorHAnsi" w:hAnsiTheme="minorHAnsi"/>
              </w:rPr>
            </w:pPr>
          </w:p>
        </w:tc>
        <w:tc>
          <w:tcPr>
            <w:tcW w:w="6781" w:type="dxa"/>
          </w:tcPr>
          <w:p w14:paraId="2329AEA9" w14:textId="34C3BF92" w:rsidR="00CB2322" w:rsidRPr="00CB2322" w:rsidRDefault="00CB2322" w:rsidP="00CB2322">
            <w:pPr>
              <w:rPr>
                <w:rFonts w:asciiTheme="minorHAnsi" w:hAnsiTheme="minorHAnsi"/>
              </w:rPr>
            </w:pPr>
            <w:r w:rsidRPr="00CB2322">
              <w:rPr>
                <w:rFonts w:asciiTheme="minorHAnsi" w:hAnsiTheme="minorHAnsi"/>
                <w:b/>
                <w:bCs/>
              </w:rPr>
              <w:t xml:space="preserve">01 - </w:t>
            </w:r>
            <w:r w:rsidRPr="00CB2322">
              <w:rPr>
                <w:rFonts w:asciiTheme="minorHAnsi" w:hAnsiTheme="minorHAnsi"/>
              </w:rPr>
              <w:t>disp2dgroup “</w:t>
            </w:r>
            <w:proofErr w:type="spellStart"/>
            <w:r w:rsidRPr="00CB2322">
              <w:rPr>
                <w:rFonts w:asciiTheme="minorHAnsi" w:hAnsiTheme="minorHAnsi"/>
              </w:rPr>
              <w:t>dispid</w:t>
            </w:r>
            <w:proofErr w:type="spellEnd"/>
            <w:r w:rsidRPr="00CB2322">
              <w:rPr>
                <w:rFonts w:asciiTheme="minorHAnsi" w:hAnsiTheme="minorHAnsi"/>
              </w:rPr>
              <w:t xml:space="preserve">” attribute pointing to non-existent resource </w:t>
            </w:r>
          </w:p>
          <w:p w14:paraId="0F10E9F3" w14:textId="77777777" w:rsidR="00CB2322" w:rsidRPr="00CB2322" w:rsidRDefault="00CB2322" w:rsidP="00CB2322">
            <w:pPr>
              <w:rPr>
                <w:rFonts w:asciiTheme="minorHAnsi" w:hAnsiTheme="minorHAnsi"/>
              </w:rPr>
            </w:pPr>
          </w:p>
          <w:p w14:paraId="111E52E7" w14:textId="77777777" w:rsidR="00CB2322" w:rsidRPr="00CB2322" w:rsidRDefault="00CB2322" w:rsidP="00CB2322">
            <w:pPr>
              <w:rPr>
                <w:rFonts w:asciiTheme="minorHAnsi" w:hAnsiTheme="minorHAnsi"/>
              </w:rPr>
            </w:pPr>
            <w:r w:rsidRPr="00CB2322">
              <w:rPr>
                <w:rFonts w:asciiTheme="minorHAnsi" w:hAnsiTheme="minorHAnsi"/>
                <w:b/>
                <w:bCs/>
              </w:rPr>
              <w:t xml:space="preserve">02 </w:t>
            </w:r>
            <w:r w:rsidRPr="00CB2322">
              <w:rPr>
                <w:rFonts w:asciiTheme="minorHAnsi" w:hAnsiTheme="minorHAnsi"/>
              </w:rPr>
              <w:t>- disp2dgroup “</w:t>
            </w:r>
            <w:proofErr w:type="spellStart"/>
            <w:r w:rsidRPr="00CB2322">
              <w:rPr>
                <w:rFonts w:asciiTheme="minorHAnsi" w:hAnsiTheme="minorHAnsi"/>
              </w:rPr>
              <w:t>nid</w:t>
            </w:r>
            <w:proofErr w:type="spellEnd"/>
            <w:r w:rsidRPr="00CB2322">
              <w:rPr>
                <w:rFonts w:asciiTheme="minorHAnsi" w:hAnsiTheme="minorHAnsi"/>
              </w:rPr>
              <w:t xml:space="preserve">” attribute pointing to non-existent resource </w:t>
            </w:r>
          </w:p>
          <w:p w14:paraId="70B49417" w14:textId="77777777" w:rsidR="00CB2322" w:rsidRPr="00CB2322" w:rsidRDefault="00CB2322" w:rsidP="00CB2322">
            <w:pPr>
              <w:rPr>
                <w:rFonts w:asciiTheme="minorHAnsi" w:hAnsiTheme="minorHAnsi"/>
              </w:rPr>
            </w:pPr>
          </w:p>
          <w:p w14:paraId="18484969" w14:textId="77777777" w:rsidR="001F5B65" w:rsidRDefault="00CB2322" w:rsidP="00CB2322">
            <w:pPr>
              <w:rPr>
                <w:rFonts w:asciiTheme="minorHAnsi" w:hAnsiTheme="minorHAnsi"/>
              </w:rPr>
            </w:pPr>
            <w:r w:rsidRPr="00CB2322">
              <w:rPr>
                <w:rFonts w:asciiTheme="minorHAnsi" w:hAnsiTheme="minorHAnsi"/>
                <w:b/>
                <w:bCs/>
              </w:rPr>
              <w:t xml:space="preserve">03 - </w:t>
            </w:r>
            <w:r w:rsidRPr="00CB2322">
              <w:rPr>
                <w:rFonts w:asciiTheme="minorHAnsi" w:hAnsiTheme="minorHAnsi"/>
              </w:rPr>
              <w:t xml:space="preserve">disp2coord “n” attribute that is outside the valid index range for </w:t>
            </w:r>
            <w:proofErr w:type="spellStart"/>
            <w:r w:rsidRPr="00CB2322">
              <w:rPr>
                <w:rFonts w:asciiTheme="minorHAnsi" w:hAnsiTheme="minorHAnsi"/>
              </w:rPr>
              <w:t>normvector’s</w:t>
            </w:r>
            <w:proofErr w:type="spellEnd"/>
          </w:p>
          <w:p w14:paraId="075E47C4" w14:textId="535F22A9" w:rsidR="00CB2322" w:rsidRPr="00CB2322" w:rsidRDefault="00CB2322" w:rsidP="00CB2322">
            <w:pPr>
              <w:rPr>
                <w:rFonts w:asciiTheme="minorHAnsi" w:hAnsiTheme="minorHAnsi"/>
                <w:b/>
                <w:bCs/>
              </w:rPr>
            </w:pPr>
          </w:p>
        </w:tc>
      </w:tr>
    </w:tbl>
    <w:p w14:paraId="3DD4A9B1" w14:textId="66F73848" w:rsidR="001F5B65" w:rsidRDefault="001F5B65" w:rsidP="001F5B65">
      <w:pPr>
        <w:pStyle w:val="Heading3"/>
      </w:pPr>
      <w:r>
        <w:t>N_DPX_330</w:t>
      </w:r>
      <w:r w:rsidR="00CB2322">
        <w:t>6</w:t>
      </w:r>
      <w:r>
        <w:t xml:space="preserve">_XX </w:t>
      </w:r>
      <w:r w:rsidR="00CB2322" w:rsidRPr="00CB2322">
        <w:t>displacementmesh Errors</w:t>
      </w:r>
    </w:p>
    <w:tbl>
      <w:tblPr>
        <w:tblStyle w:val="TableGrid"/>
        <w:tblW w:w="0" w:type="auto"/>
        <w:tblLook w:val="04A0" w:firstRow="1" w:lastRow="0" w:firstColumn="1" w:lastColumn="0" w:noHBand="0" w:noVBand="1"/>
      </w:tblPr>
      <w:tblGrid>
        <w:gridCol w:w="2569"/>
        <w:gridCol w:w="6781"/>
      </w:tblGrid>
      <w:tr w:rsidR="001F5B65" w:rsidRPr="00BF6411" w14:paraId="7193C169" w14:textId="77777777" w:rsidTr="00330DB8">
        <w:tc>
          <w:tcPr>
            <w:tcW w:w="2569" w:type="dxa"/>
            <w:tcBorders>
              <w:bottom w:val="single" w:sz="4" w:space="0" w:color="auto"/>
            </w:tcBorders>
            <w:shd w:val="clear" w:color="auto" w:fill="D9D9D9" w:themeFill="background1" w:themeFillShade="D9"/>
          </w:tcPr>
          <w:p w14:paraId="227EB7E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260FEA3" w14:textId="77777777" w:rsidR="001F5B65" w:rsidRPr="00BF6411" w:rsidRDefault="001F5B65" w:rsidP="00330DB8">
            <w:pPr>
              <w:rPr>
                <w:rFonts w:asciiTheme="minorHAnsi" w:hAnsiTheme="minorHAnsi"/>
              </w:rPr>
            </w:pPr>
          </w:p>
        </w:tc>
        <w:tc>
          <w:tcPr>
            <w:tcW w:w="6781" w:type="dxa"/>
          </w:tcPr>
          <w:p w14:paraId="0E15B37F" w14:textId="0A1ABB90" w:rsidR="001F5B65" w:rsidRPr="00BF6411" w:rsidRDefault="00CB2322" w:rsidP="00330DB8">
            <w:pPr>
              <w:rPr>
                <w:rFonts w:asciiTheme="minorHAnsi" w:hAnsiTheme="minorHAnsi"/>
              </w:rPr>
            </w:pPr>
            <w:r w:rsidRPr="00CB2322">
              <w:rPr>
                <w:rFonts w:asciiTheme="minorHAnsi" w:hAnsiTheme="minorHAnsi"/>
              </w:rPr>
              <w:t>displacementmesh Errors</w:t>
            </w:r>
          </w:p>
        </w:tc>
      </w:tr>
      <w:tr w:rsidR="001F5B65" w:rsidRPr="00BF6411" w14:paraId="19E2B9E7" w14:textId="77777777" w:rsidTr="00330DB8">
        <w:tc>
          <w:tcPr>
            <w:tcW w:w="2569" w:type="dxa"/>
            <w:shd w:val="clear" w:color="auto" w:fill="D9D9D9" w:themeFill="background1" w:themeFillShade="D9"/>
          </w:tcPr>
          <w:p w14:paraId="4C6FD4C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942A50A" w14:textId="77777777" w:rsidR="001F5B65" w:rsidRPr="00BF6411" w:rsidRDefault="001F5B65" w:rsidP="00330DB8">
            <w:pPr>
              <w:rPr>
                <w:rFonts w:asciiTheme="minorHAnsi" w:hAnsiTheme="minorHAnsi"/>
              </w:rPr>
            </w:pPr>
          </w:p>
        </w:tc>
        <w:tc>
          <w:tcPr>
            <w:tcW w:w="6781" w:type="dxa"/>
          </w:tcPr>
          <w:p w14:paraId="0CC26D2B"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315E7372" w14:textId="77777777" w:rsidTr="00330DB8">
        <w:tc>
          <w:tcPr>
            <w:tcW w:w="2569" w:type="dxa"/>
            <w:shd w:val="clear" w:color="auto" w:fill="D9D9D9" w:themeFill="background1" w:themeFillShade="D9"/>
          </w:tcPr>
          <w:p w14:paraId="2A029DF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17419A0" w14:textId="77777777" w:rsidR="001F5B65" w:rsidRPr="00BF6411" w:rsidRDefault="001F5B65" w:rsidP="00330DB8">
            <w:pPr>
              <w:rPr>
                <w:rFonts w:asciiTheme="minorHAnsi" w:hAnsiTheme="minorHAnsi"/>
              </w:rPr>
            </w:pPr>
          </w:p>
        </w:tc>
        <w:tc>
          <w:tcPr>
            <w:tcW w:w="6781" w:type="dxa"/>
          </w:tcPr>
          <w:p w14:paraId="61ED3915" w14:textId="77777777" w:rsidR="00CB2322" w:rsidRDefault="00CB2322" w:rsidP="00CB2322">
            <w:pPr>
              <w:rPr>
                <w:rFonts w:asciiTheme="minorHAnsi" w:hAnsiTheme="minorHAnsi"/>
              </w:rPr>
            </w:pPr>
            <w:r w:rsidRPr="00CB2322">
              <w:rPr>
                <w:rFonts w:asciiTheme="minorHAnsi" w:hAnsiTheme="minorHAnsi"/>
                <w:b/>
                <w:bCs/>
              </w:rPr>
              <w:t xml:space="preserve">01 </w:t>
            </w:r>
            <w:r w:rsidRPr="00CB2322">
              <w:rPr>
                <w:rFonts w:asciiTheme="minorHAnsi" w:hAnsiTheme="minorHAnsi"/>
              </w:rPr>
              <w:t xml:space="preserve">- object containing displacementmesh has a type other than model </w:t>
            </w:r>
          </w:p>
          <w:p w14:paraId="708FFE92" w14:textId="77777777" w:rsidR="00CB2322" w:rsidRPr="00CB2322" w:rsidRDefault="00CB2322" w:rsidP="00CB2322">
            <w:pPr>
              <w:rPr>
                <w:rFonts w:asciiTheme="minorHAnsi" w:hAnsiTheme="minorHAnsi"/>
              </w:rPr>
            </w:pPr>
          </w:p>
          <w:p w14:paraId="56D0E5C8" w14:textId="77777777" w:rsidR="001F5B65" w:rsidRDefault="00CB2322" w:rsidP="00CB2322">
            <w:pPr>
              <w:rPr>
                <w:rFonts w:asciiTheme="minorHAnsi" w:hAnsiTheme="minorHAnsi"/>
              </w:rPr>
            </w:pPr>
            <w:r w:rsidRPr="00CB2322">
              <w:rPr>
                <w:rFonts w:asciiTheme="minorHAnsi" w:hAnsiTheme="minorHAnsi"/>
                <w:b/>
                <w:bCs/>
              </w:rPr>
              <w:t>02</w:t>
            </w:r>
            <w:r w:rsidRPr="00CB2322">
              <w:rPr>
                <w:rFonts w:asciiTheme="minorHAnsi" w:hAnsiTheme="minorHAnsi"/>
              </w:rPr>
              <w:t xml:space="preserve"> - Sub elements of displacementmesh fail to use the displacement extension namespace prefix</w:t>
            </w:r>
          </w:p>
          <w:p w14:paraId="1E07EEBC" w14:textId="64B3CD7E" w:rsidR="004257F7" w:rsidRPr="00BF6411" w:rsidRDefault="004257F7" w:rsidP="00CB2322">
            <w:pPr>
              <w:rPr>
                <w:rFonts w:asciiTheme="minorHAnsi" w:hAnsiTheme="minorHAnsi"/>
              </w:rPr>
            </w:pPr>
          </w:p>
        </w:tc>
      </w:tr>
    </w:tbl>
    <w:p w14:paraId="566633E0" w14:textId="3ADB29B6" w:rsidR="001F5B65" w:rsidRDefault="001F5B65" w:rsidP="001F5B65">
      <w:pPr>
        <w:pStyle w:val="Heading3"/>
      </w:pPr>
      <w:r>
        <w:t>N_DPX_330</w:t>
      </w:r>
      <w:r w:rsidR="004257F7">
        <w:t>8</w:t>
      </w:r>
      <w:r>
        <w:t xml:space="preserve">_XX </w:t>
      </w:r>
      <w:proofErr w:type="gramStart"/>
      <w:r w:rsidR="004257F7" w:rsidRPr="004257F7">
        <w:t>triangles</w:t>
      </w:r>
      <w:proofErr w:type="gramEnd"/>
      <w:r w:rsidR="004257F7" w:rsidRPr="004257F7">
        <w:t xml:space="preserve"> Errors</w:t>
      </w:r>
    </w:p>
    <w:tbl>
      <w:tblPr>
        <w:tblStyle w:val="TableGrid"/>
        <w:tblW w:w="0" w:type="auto"/>
        <w:tblLook w:val="04A0" w:firstRow="1" w:lastRow="0" w:firstColumn="1" w:lastColumn="0" w:noHBand="0" w:noVBand="1"/>
      </w:tblPr>
      <w:tblGrid>
        <w:gridCol w:w="2569"/>
        <w:gridCol w:w="6781"/>
      </w:tblGrid>
      <w:tr w:rsidR="001F5B65" w:rsidRPr="00BF6411" w14:paraId="69DDCB0F" w14:textId="77777777" w:rsidTr="00330DB8">
        <w:tc>
          <w:tcPr>
            <w:tcW w:w="2569" w:type="dxa"/>
            <w:tcBorders>
              <w:bottom w:val="single" w:sz="4" w:space="0" w:color="auto"/>
            </w:tcBorders>
            <w:shd w:val="clear" w:color="auto" w:fill="D9D9D9" w:themeFill="background1" w:themeFillShade="D9"/>
          </w:tcPr>
          <w:p w14:paraId="29E0FCB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4B678C" w14:textId="77777777" w:rsidR="001F5B65" w:rsidRPr="00BF6411" w:rsidRDefault="001F5B65" w:rsidP="00330DB8">
            <w:pPr>
              <w:rPr>
                <w:rFonts w:asciiTheme="minorHAnsi" w:hAnsiTheme="minorHAnsi"/>
              </w:rPr>
            </w:pPr>
          </w:p>
        </w:tc>
        <w:tc>
          <w:tcPr>
            <w:tcW w:w="6781" w:type="dxa"/>
          </w:tcPr>
          <w:p w14:paraId="62D03DC0" w14:textId="40F5BD0E" w:rsidR="001F5B65" w:rsidRPr="00BF6411" w:rsidRDefault="004257F7" w:rsidP="00330DB8">
            <w:pPr>
              <w:rPr>
                <w:rFonts w:asciiTheme="minorHAnsi" w:hAnsiTheme="minorHAnsi"/>
              </w:rPr>
            </w:pPr>
            <w:r w:rsidRPr="004257F7">
              <w:rPr>
                <w:rFonts w:asciiTheme="minorHAnsi" w:hAnsiTheme="minorHAnsi"/>
              </w:rPr>
              <w:t>triangles Errors</w:t>
            </w:r>
          </w:p>
        </w:tc>
      </w:tr>
      <w:tr w:rsidR="001F5B65" w:rsidRPr="00BF6411" w14:paraId="2B3B55E5" w14:textId="77777777" w:rsidTr="00330DB8">
        <w:tc>
          <w:tcPr>
            <w:tcW w:w="2569" w:type="dxa"/>
            <w:shd w:val="clear" w:color="auto" w:fill="D9D9D9" w:themeFill="background1" w:themeFillShade="D9"/>
          </w:tcPr>
          <w:p w14:paraId="7CC3F64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4CB2CD4" w14:textId="77777777" w:rsidR="001F5B65" w:rsidRPr="00BF6411" w:rsidRDefault="001F5B65" w:rsidP="00330DB8">
            <w:pPr>
              <w:rPr>
                <w:rFonts w:asciiTheme="minorHAnsi" w:hAnsiTheme="minorHAnsi"/>
              </w:rPr>
            </w:pPr>
          </w:p>
        </w:tc>
        <w:tc>
          <w:tcPr>
            <w:tcW w:w="6781" w:type="dxa"/>
          </w:tcPr>
          <w:p w14:paraId="01837565"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7D42F6BE" w14:textId="77777777" w:rsidTr="00330DB8">
        <w:tc>
          <w:tcPr>
            <w:tcW w:w="2569" w:type="dxa"/>
            <w:shd w:val="clear" w:color="auto" w:fill="D9D9D9" w:themeFill="background1" w:themeFillShade="D9"/>
          </w:tcPr>
          <w:p w14:paraId="1E5B007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242EBFFF" w14:textId="77777777" w:rsidR="001F5B65" w:rsidRPr="00BF6411" w:rsidRDefault="001F5B65" w:rsidP="00330DB8">
            <w:pPr>
              <w:rPr>
                <w:rFonts w:asciiTheme="minorHAnsi" w:hAnsiTheme="minorHAnsi"/>
              </w:rPr>
            </w:pPr>
          </w:p>
        </w:tc>
        <w:tc>
          <w:tcPr>
            <w:tcW w:w="6781" w:type="dxa"/>
          </w:tcPr>
          <w:p w14:paraId="3DF469C5" w14:textId="2147FF06" w:rsidR="004257F7" w:rsidRDefault="004257F7" w:rsidP="004257F7">
            <w:pPr>
              <w:rPr>
                <w:rFonts w:asciiTheme="minorHAnsi" w:hAnsiTheme="minorHAnsi"/>
              </w:rPr>
            </w:pPr>
            <w:r w:rsidRPr="006C0C1A">
              <w:rPr>
                <w:rFonts w:asciiTheme="minorHAnsi" w:hAnsiTheme="minorHAnsi"/>
                <w:b/>
                <w:bCs/>
              </w:rPr>
              <w:t>01</w:t>
            </w:r>
            <w:r w:rsidRPr="004257F7">
              <w:rPr>
                <w:rFonts w:asciiTheme="minorHAnsi" w:hAnsiTheme="minorHAnsi"/>
              </w:rPr>
              <w:t xml:space="preserve"> – triangles "did" attribute points to a non-existent disp2dgroup resource </w:t>
            </w:r>
          </w:p>
          <w:p w14:paraId="76210588" w14:textId="77777777" w:rsidR="004257F7" w:rsidRPr="004257F7" w:rsidRDefault="004257F7" w:rsidP="004257F7">
            <w:pPr>
              <w:rPr>
                <w:rFonts w:asciiTheme="minorHAnsi" w:hAnsiTheme="minorHAnsi"/>
              </w:rPr>
            </w:pPr>
          </w:p>
          <w:p w14:paraId="62923348" w14:textId="77777777" w:rsidR="001F5B65" w:rsidRDefault="004257F7" w:rsidP="004257F7">
            <w:pPr>
              <w:rPr>
                <w:rFonts w:asciiTheme="minorHAnsi" w:hAnsiTheme="minorHAnsi"/>
              </w:rPr>
            </w:pPr>
            <w:r w:rsidRPr="006C0C1A">
              <w:rPr>
                <w:rFonts w:asciiTheme="minorHAnsi" w:hAnsiTheme="minorHAnsi"/>
                <w:b/>
                <w:bCs/>
              </w:rPr>
              <w:t>02</w:t>
            </w:r>
            <w:r w:rsidRPr="004257F7">
              <w:rPr>
                <w:rFonts w:asciiTheme="minorHAnsi" w:hAnsiTheme="minorHAnsi"/>
              </w:rPr>
              <w:t xml:space="preserve"> - invalid mesh object with only 3 triangles </w:t>
            </w:r>
          </w:p>
          <w:p w14:paraId="30887025" w14:textId="337E84E9" w:rsidR="004257F7" w:rsidRPr="00BF6411" w:rsidRDefault="004257F7" w:rsidP="004257F7">
            <w:pPr>
              <w:rPr>
                <w:rFonts w:asciiTheme="minorHAnsi" w:hAnsiTheme="minorHAnsi"/>
              </w:rPr>
            </w:pPr>
          </w:p>
        </w:tc>
      </w:tr>
    </w:tbl>
    <w:p w14:paraId="35CB0861" w14:textId="64EC1482" w:rsidR="001F5B65" w:rsidRDefault="001F5B65" w:rsidP="001F5B65">
      <w:pPr>
        <w:pStyle w:val="Heading3"/>
      </w:pPr>
      <w:r>
        <w:lastRenderedPageBreak/>
        <w:t>N_DPX_33</w:t>
      </w:r>
      <w:r w:rsidR="006C0C1A">
        <w:t>10</w:t>
      </w:r>
      <w:r>
        <w:t xml:space="preserve">_XX </w:t>
      </w:r>
      <w:r w:rsidR="006C0C1A" w:rsidRPr="006C0C1A">
        <w:t>Triangle Errors</w:t>
      </w:r>
    </w:p>
    <w:tbl>
      <w:tblPr>
        <w:tblStyle w:val="TableGrid"/>
        <w:tblW w:w="0" w:type="auto"/>
        <w:tblLook w:val="04A0" w:firstRow="1" w:lastRow="0" w:firstColumn="1" w:lastColumn="0" w:noHBand="0" w:noVBand="1"/>
      </w:tblPr>
      <w:tblGrid>
        <w:gridCol w:w="2569"/>
        <w:gridCol w:w="6781"/>
      </w:tblGrid>
      <w:tr w:rsidR="001F5B65" w:rsidRPr="00BF6411" w14:paraId="6E4E9A4A" w14:textId="77777777" w:rsidTr="00330DB8">
        <w:tc>
          <w:tcPr>
            <w:tcW w:w="2569" w:type="dxa"/>
            <w:tcBorders>
              <w:bottom w:val="single" w:sz="4" w:space="0" w:color="auto"/>
            </w:tcBorders>
            <w:shd w:val="clear" w:color="auto" w:fill="D9D9D9" w:themeFill="background1" w:themeFillShade="D9"/>
          </w:tcPr>
          <w:p w14:paraId="490D4DC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6D8B49" w14:textId="77777777" w:rsidR="001F5B65" w:rsidRPr="00BF6411" w:rsidRDefault="001F5B65" w:rsidP="00330DB8">
            <w:pPr>
              <w:rPr>
                <w:rFonts w:asciiTheme="minorHAnsi" w:hAnsiTheme="minorHAnsi"/>
              </w:rPr>
            </w:pPr>
          </w:p>
        </w:tc>
        <w:tc>
          <w:tcPr>
            <w:tcW w:w="6781" w:type="dxa"/>
          </w:tcPr>
          <w:p w14:paraId="6B8527A3" w14:textId="4D0CF967" w:rsidR="001F5B65" w:rsidRPr="00BF6411" w:rsidRDefault="006C0C1A" w:rsidP="00330DB8">
            <w:pPr>
              <w:rPr>
                <w:rFonts w:asciiTheme="minorHAnsi" w:hAnsiTheme="minorHAnsi"/>
              </w:rPr>
            </w:pPr>
            <w:r w:rsidRPr="006C0C1A">
              <w:rPr>
                <w:rFonts w:asciiTheme="minorHAnsi" w:hAnsiTheme="minorHAnsi"/>
              </w:rPr>
              <w:t>Triangle Errors</w:t>
            </w:r>
            <w:r w:rsidR="00A85CDA">
              <w:rPr>
                <w:rFonts w:asciiTheme="minorHAnsi" w:hAnsiTheme="minorHAnsi"/>
              </w:rPr>
              <w:t xml:space="preserve">. Note that test case iterations 9, 10, 11, 12, 15, and 16 have </w:t>
            </w:r>
            <w:proofErr w:type="spellStart"/>
            <w:r w:rsidR="00A85CDA">
              <w:rPr>
                <w:rFonts w:asciiTheme="minorHAnsi" w:hAnsiTheme="minorHAnsi"/>
              </w:rPr>
              <w:t>requiredExtensions</w:t>
            </w:r>
            <w:proofErr w:type="spellEnd"/>
            <w:r w:rsidR="00A85CDA">
              <w:rPr>
                <w:rFonts w:asciiTheme="minorHAnsi" w:hAnsiTheme="minorHAnsi"/>
              </w:rPr>
              <w:t xml:space="preserve"> with the </w:t>
            </w:r>
            <w:proofErr w:type="spellStart"/>
            <w:r w:rsidR="00A85CDA">
              <w:rPr>
                <w:rFonts w:asciiTheme="minorHAnsi" w:hAnsiTheme="minorHAnsi"/>
              </w:rPr>
              <w:t>materialextension</w:t>
            </w:r>
            <w:proofErr w:type="spellEnd"/>
            <w:r w:rsidR="00A85CDA">
              <w:rPr>
                <w:rFonts w:asciiTheme="minorHAnsi" w:hAnsiTheme="minorHAnsi"/>
              </w:rPr>
              <w:t xml:space="preserve"> specified.</w:t>
            </w:r>
          </w:p>
        </w:tc>
      </w:tr>
      <w:tr w:rsidR="001F5B65" w:rsidRPr="00BF6411" w14:paraId="2CAD3D2C" w14:textId="77777777" w:rsidTr="00330DB8">
        <w:tc>
          <w:tcPr>
            <w:tcW w:w="2569" w:type="dxa"/>
            <w:shd w:val="clear" w:color="auto" w:fill="D9D9D9" w:themeFill="background1" w:themeFillShade="D9"/>
          </w:tcPr>
          <w:p w14:paraId="5881EF4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BC68F3B" w14:textId="77777777" w:rsidR="001F5B65" w:rsidRPr="00BF6411" w:rsidRDefault="001F5B65" w:rsidP="00330DB8">
            <w:pPr>
              <w:rPr>
                <w:rFonts w:asciiTheme="minorHAnsi" w:hAnsiTheme="minorHAnsi"/>
              </w:rPr>
            </w:pPr>
          </w:p>
        </w:tc>
        <w:tc>
          <w:tcPr>
            <w:tcW w:w="6781" w:type="dxa"/>
          </w:tcPr>
          <w:p w14:paraId="5B7182A1" w14:textId="347D2DD2"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w:t>
            </w:r>
            <w:r w:rsidR="006C0C1A">
              <w:rPr>
                <w:rFonts w:asciiTheme="minorHAnsi" w:eastAsia="Calibri" w:hAnsiTheme="minorHAnsi" w:cs="Calibri"/>
                <w:szCs w:val="20"/>
              </w:rPr>
              <w:t xml:space="preserve"> 16</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6C6D18D1" w14:textId="77777777" w:rsidTr="00330DB8">
        <w:tc>
          <w:tcPr>
            <w:tcW w:w="2569" w:type="dxa"/>
            <w:shd w:val="clear" w:color="auto" w:fill="D9D9D9" w:themeFill="background1" w:themeFillShade="D9"/>
          </w:tcPr>
          <w:p w14:paraId="0D107CE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C9575ED" w14:textId="77777777" w:rsidR="001F5B65" w:rsidRPr="00BF6411" w:rsidRDefault="001F5B65" w:rsidP="00330DB8">
            <w:pPr>
              <w:rPr>
                <w:rFonts w:asciiTheme="minorHAnsi" w:hAnsiTheme="minorHAnsi"/>
              </w:rPr>
            </w:pPr>
          </w:p>
        </w:tc>
        <w:tc>
          <w:tcPr>
            <w:tcW w:w="6781" w:type="dxa"/>
          </w:tcPr>
          <w:p w14:paraId="30C89161"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triangle indices with vertex references that are not unique </w:t>
            </w:r>
          </w:p>
          <w:p w14:paraId="46A672BB" w14:textId="77777777" w:rsidR="006C0C1A" w:rsidRDefault="006C0C1A" w:rsidP="006C0C1A">
            <w:pPr>
              <w:rPr>
                <w:rFonts w:asciiTheme="minorHAnsi" w:hAnsiTheme="minorHAnsi"/>
              </w:rPr>
            </w:pPr>
          </w:p>
          <w:p w14:paraId="197DF45B" w14:textId="6E3371ED"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triangle d1 attribute points to a displacement map index that is out of range </w:t>
            </w:r>
          </w:p>
          <w:p w14:paraId="747601E4" w14:textId="77777777" w:rsidR="006C0C1A" w:rsidRDefault="006C0C1A" w:rsidP="006C0C1A">
            <w:pPr>
              <w:rPr>
                <w:rFonts w:asciiTheme="minorHAnsi" w:hAnsiTheme="minorHAnsi"/>
              </w:rPr>
            </w:pPr>
          </w:p>
          <w:p w14:paraId="101410CB" w14:textId="5FC06F2D"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triangle d2 attribute points to a displacement map index that is out of range </w:t>
            </w:r>
          </w:p>
          <w:p w14:paraId="01DEE9EA" w14:textId="77777777" w:rsidR="006C0C1A" w:rsidRDefault="006C0C1A" w:rsidP="006C0C1A">
            <w:pPr>
              <w:rPr>
                <w:rFonts w:asciiTheme="minorHAnsi" w:hAnsiTheme="minorHAnsi"/>
              </w:rPr>
            </w:pPr>
          </w:p>
          <w:p w14:paraId="6CD4E507" w14:textId="1E0A07EE" w:rsidR="006C0C1A" w:rsidRPr="006C0C1A"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triangle d3 attribute points to a displacement map index that is out of range </w:t>
            </w:r>
          </w:p>
          <w:p w14:paraId="5268EAF1" w14:textId="77777777" w:rsidR="006C0C1A" w:rsidRDefault="006C0C1A" w:rsidP="006C0C1A">
            <w:pPr>
              <w:rPr>
                <w:rFonts w:asciiTheme="minorHAnsi" w:hAnsiTheme="minorHAnsi"/>
              </w:rPr>
            </w:pPr>
          </w:p>
          <w:p w14:paraId="3E6340F8" w14:textId="0A5DFABD" w:rsidR="006C0C1A" w:rsidRPr="006C0C1A" w:rsidRDefault="006C0C1A" w:rsidP="006C0C1A">
            <w:pPr>
              <w:rPr>
                <w:rFonts w:asciiTheme="minorHAnsi" w:hAnsiTheme="minorHAnsi"/>
              </w:rPr>
            </w:pPr>
            <w:r w:rsidRPr="006C0C1A">
              <w:rPr>
                <w:rFonts w:asciiTheme="minorHAnsi" w:hAnsiTheme="minorHAnsi"/>
                <w:b/>
                <w:bCs/>
              </w:rPr>
              <w:t>05</w:t>
            </w:r>
            <w:r w:rsidRPr="006C0C1A">
              <w:rPr>
                <w:rFonts w:asciiTheme="minorHAnsi" w:hAnsiTheme="minorHAnsi"/>
              </w:rPr>
              <w:t xml:space="preserve"> - triangle "did" attribute points to a non-existent disp2dgroup resource </w:t>
            </w:r>
          </w:p>
          <w:p w14:paraId="2D49FC3A" w14:textId="77777777" w:rsidR="006C0C1A" w:rsidRDefault="006C0C1A" w:rsidP="006C0C1A">
            <w:pPr>
              <w:rPr>
                <w:rFonts w:asciiTheme="minorHAnsi" w:hAnsiTheme="minorHAnsi"/>
              </w:rPr>
            </w:pPr>
          </w:p>
          <w:p w14:paraId="00C034A7" w14:textId="6076167F" w:rsidR="006C0C1A" w:rsidRPr="006C0C1A" w:rsidRDefault="006C0C1A" w:rsidP="006C0C1A">
            <w:pPr>
              <w:rPr>
                <w:rFonts w:asciiTheme="minorHAnsi" w:hAnsiTheme="minorHAnsi"/>
              </w:rPr>
            </w:pPr>
            <w:r w:rsidRPr="006C0C1A">
              <w:rPr>
                <w:rFonts w:asciiTheme="minorHAnsi" w:hAnsiTheme="minorHAnsi"/>
                <w:b/>
                <w:bCs/>
              </w:rPr>
              <w:t>06</w:t>
            </w:r>
            <w:r w:rsidRPr="006C0C1A">
              <w:rPr>
                <w:rFonts w:asciiTheme="minorHAnsi" w:hAnsiTheme="minorHAnsi"/>
              </w:rPr>
              <w:t xml:space="preserve"> - triangle v1 attribute points to a vertex index that is out of range </w:t>
            </w:r>
          </w:p>
          <w:p w14:paraId="505B7A77" w14:textId="77777777" w:rsidR="006C0C1A" w:rsidRDefault="006C0C1A" w:rsidP="006C0C1A">
            <w:pPr>
              <w:rPr>
                <w:rFonts w:asciiTheme="minorHAnsi" w:hAnsiTheme="minorHAnsi"/>
              </w:rPr>
            </w:pPr>
          </w:p>
          <w:p w14:paraId="68B093E0" w14:textId="334099DD" w:rsidR="006C0C1A" w:rsidRPr="006C0C1A" w:rsidRDefault="006C0C1A" w:rsidP="006C0C1A">
            <w:pPr>
              <w:rPr>
                <w:rFonts w:asciiTheme="minorHAnsi" w:hAnsiTheme="minorHAnsi"/>
              </w:rPr>
            </w:pPr>
            <w:r w:rsidRPr="006C0C1A">
              <w:rPr>
                <w:rFonts w:asciiTheme="minorHAnsi" w:hAnsiTheme="minorHAnsi"/>
                <w:b/>
                <w:bCs/>
              </w:rPr>
              <w:t>07</w:t>
            </w:r>
            <w:r w:rsidRPr="006C0C1A">
              <w:rPr>
                <w:rFonts w:asciiTheme="minorHAnsi" w:hAnsiTheme="minorHAnsi"/>
              </w:rPr>
              <w:t xml:space="preserve"> - triangle v2 attribute points to a Vertex index that is out of range </w:t>
            </w:r>
          </w:p>
          <w:p w14:paraId="52A2310D" w14:textId="77777777" w:rsidR="006C0C1A" w:rsidRDefault="006C0C1A" w:rsidP="006C0C1A">
            <w:pPr>
              <w:rPr>
                <w:rFonts w:asciiTheme="minorHAnsi" w:hAnsiTheme="minorHAnsi"/>
              </w:rPr>
            </w:pPr>
          </w:p>
          <w:p w14:paraId="5925F4D5" w14:textId="497C98BB" w:rsidR="006C0C1A" w:rsidRPr="006C0C1A" w:rsidRDefault="006C0C1A" w:rsidP="006C0C1A">
            <w:pPr>
              <w:rPr>
                <w:rFonts w:asciiTheme="minorHAnsi" w:hAnsiTheme="minorHAnsi"/>
              </w:rPr>
            </w:pPr>
            <w:r w:rsidRPr="006C0C1A">
              <w:rPr>
                <w:rFonts w:asciiTheme="minorHAnsi" w:hAnsiTheme="minorHAnsi"/>
                <w:b/>
                <w:bCs/>
              </w:rPr>
              <w:t>08</w:t>
            </w:r>
            <w:r w:rsidRPr="006C0C1A">
              <w:rPr>
                <w:rFonts w:asciiTheme="minorHAnsi" w:hAnsiTheme="minorHAnsi"/>
              </w:rPr>
              <w:t xml:space="preserve"> - triangle </w:t>
            </w:r>
            <w:r w:rsidR="009D3409">
              <w:rPr>
                <w:rFonts w:asciiTheme="minorHAnsi" w:hAnsiTheme="minorHAnsi"/>
              </w:rPr>
              <w:t>v</w:t>
            </w:r>
            <w:r w:rsidRPr="006C0C1A">
              <w:rPr>
                <w:rFonts w:asciiTheme="minorHAnsi" w:hAnsiTheme="minorHAnsi"/>
              </w:rPr>
              <w:t xml:space="preserve">3 attribute points to a Vertex index that is out of range </w:t>
            </w:r>
          </w:p>
          <w:p w14:paraId="5DF2F1B4" w14:textId="77777777" w:rsidR="006C0C1A" w:rsidRDefault="006C0C1A" w:rsidP="006C0C1A">
            <w:pPr>
              <w:rPr>
                <w:rFonts w:asciiTheme="minorHAnsi" w:hAnsiTheme="minorHAnsi"/>
              </w:rPr>
            </w:pPr>
          </w:p>
          <w:p w14:paraId="202E695F" w14:textId="4E6042E4" w:rsidR="006C0C1A" w:rsidRPr="006C0C1A" w:rsidRDefault="006C0C1A" w:rsidP="006C0C1A">
            <w:pPr>
              <w:rPr>
                <w:rFonts w:asciiTheme="minorHAnsi" w:hAnsiTheme="minorHAnsi"/>
              </w:rPr>
            </w:pPr>
            <w:r w:rsidRPr="006C0C1A">
              <w:rPr>
                <w:rFonts w:asciiTheme="minorHAnsi" w:hAnsiTheme="minorHAnsi"/>
                <w:b/>
                <w:bCs/>
              </w:rPr>
              <w:t>09</w:t>
            </w:r>
            <w:r w:rsidRPr="006C0C1A">
              <w:rPr>
                <w:rFonts w:asciiTheme="minorHAnsi" w:hAnsiTheme="minorHAnsi"/>
              </w:rPr>
              <w:t xml:space="preserve"> - triangle p1 attribute points to a resource index that is out of range </w:t>
            </w:r>
          </w:p>
          <w:p w14:paraId="617486B2" w14:textId="77777777" w:rsidR="006C0C1A" w:rsidRDefault="006C0C1A" w:rsidP="006C0C1A">
            <w:pPr>
              <w:rPr>
                <w:rFonts w:asciiTheme="minorHAnsi" w:hAnsiTheme="minorHAnsi"/>
              </w:rPr>
            </w:pPr>
          </w:p>
          <w:p w14:paraId="2F8D1AC2" w14:textId="273CC594" w:rsidR="006C0C1A" w:rsidRPr="006C0C1A" w:rsidRDefault="006C0C1A" w:rsidP="006C0C1A">
            <w:pPr>
              <w:rPr>
                <w:rFonts w:asciiTheme="minorHAnsi" w:hAnsiTheme="minorHAnsi"/>
              </w:rPr>
            </w:pPr>
            <w:r w:rsidRPr="006C0C1A">
              <w:rPr>
                <w:rFonts w:asciiTheme="minorHAnsi" w:hAnsiTheme="minorHAnsi"/>
                <w:b/>
                <w:bCs/>
              </w:rPr>
              <w:t>10</w:t>
            </w:r>
            <w:r w:rsidRPr="006C0C1A">
              <w:rPr>
                <w:rFonts w:asciiTheme="minorHAnsi" w:hAnsiTheme="minorHAnsi"/>
              </w:rPr>
              <w:t xml:space="preserve"> - triangle p2 attribute points to a resource index that is out of range </w:t>
            </w:r>
          </w:p>
          <w:p w14:paraId="252F6B86" w14:textId="77777777" w:rsidR="006C0C1A" w:rsidRDefault="006C0C1A" w:rsidP="006C0C1A">
            <w:pPr>
              <w:rPr>
                <w:rFonts w:asciiTheme="minorHAnsi" w:hAnsiTheme="minorHAnsi"/>
              </w:rPr>
            </w:pPr>
          </w:p>
          <w:p w14:paraId="534855A0" w14:textId="3C265248" w:rsidR="006C0C1A" w:rsidRPr="006C0C1A" w:rsidRDefault="006C0C1A" w:rsidP="006C0C1A">
            <w:pPr>
              <w:rPr>
                <w:rFonts w:asciiTheme="minorHAnsi" w:hAnsiTheme="minorHAnsi"/>
              </w:rPr>
            </w:pPr>
            <w:r w:rsidRPr="006C0C1A">
              <w:rPr>
                <w:rFonts w:asciiTheme="minorHAnsi" w:hAnsiTheme="minorHAnsi"/>
                <w:b/>
                <w:bCs/>
              </w:rPr>
              <w:t xml:space="preserve">11 </w:t>
            </w:r>
            <w:r w:rsidRPr="006C0C1A">
              <w:rPr>
                <w:rFonts w:asciiTheme="minorHAnsi" w:hAnsiTheme="minorHAnsi"/>
              </w:rPr>
              <w:t xml:space="preserve">- triangle p3 attribute points to a resource index that is out of range </w:t>
            </w:r>
          </w:p>
          <w:p w14:paraId="191E5818" w14:textId="77777777" w:rsidR="006C0C1A" w:rsidRDefault="006C0C1A" w:rsidP="006C0C1A">
            <w:pPr>
              <w:rPr>
                <w:rFonts w:asciiTheme="minorHAnsi" w:hAnsiTheme="minorHAnsi"/>
              </w:rPr>
            </w:pPr>
          </w:p>
          <w:p w14:paraId="1909AA1A" w14:textId="42A39881" w:rsidR="006C0C1A" w:rsidRPr="006C0C1A" w:rsidRDefault="006C0C1A" w:rsidP="006C0C1A">
            <w:pPr>
              <w:rPr>
                <w:rFonts w:asciiTheme="minorHAnsi" w:hAnsiTheme="minorHAnsi"/>
              </w:rPr>
            </w:pPr>
            <w:r w:rsidRPr="006C0C1A">
              <w:rPr>
                <w:rFonts w:asciiTheme="minorHAnsi" w:hAnsiTheme="minorHAnsi"/>
                <w:b/>
                <w:bCs/>
              </w:rPr>
              <w:t>12</w:t>
            </w:r>
            <w:r w:rsidRPr="006C0C1A">
              <w:rPr>
                <w:rFonts w:asciiTheme="minorHAnsi" w:hAnsiTheme="minorHAnsi"/>
              </w:rPr>
              <w:t xml:space="preserve"> - triangle "</w:t>
            </w:r>
            <w:proofErr w:type="spellStart"/>
            <w:r w:rsidRPr="006C0C1A">
              <w:rPr>
                <w:rFonts w:asciiTheme="minorHAnsi" w:hAnsiTheme="minorHAnsi"/>
              </w:rPr>
              <w:t>pid</w:t>
            </w:r>
            <w:proofErr w:type="spellEnd"/>
            <w:r w:rsidRPr="006C0C1A">
              <w:rPr>
                <w:rFonts w:asciiTheme="minorHAnsi" w:hAnsiTheme="minorHAnsi"/>
              </w:rPr>
              <w:t xml:space="preserve">" attribute points to a non-existent disp2dgroup resource </w:t>
            </w:r>
          </w:p>
          <w:p w14:paraId="67304A69" w14:textId="77777777" w:rsidR="006C0C1A" w:rsidRDefault="006C0C1A" w:rsidP="006C0C1A">
            <w:pPr>
              <w:rPr>
                <w:rFonts w:asciiTheme="minorHAnsi" w:hAnsiTheme="minorHAnsi"/>
              </w:rPr>
            </w:pPr>
          </w:p>
          <w:p w14:paraId="22CF6C28" w14:textId="5260D09F" w:rsidR="006C0C1A" w:rsidRPr="006C0C1A" w:rsidRDefault="006C0C1A" w:rsidP="006C0C1A">
            <w:pPr>
              <w:rPr>
                <w:rFonts w:asciiTheme="minorHAnsi" w:hAnsiTheme="minorHAnsi"/>
              </w:rPr>
            </w:pPr>
            <w:r w:rsidRPr="006C0C1A">
              <w:rPr>
                <w:rFonts w:asciiTheme="minorHAnsi" w:hAnsiTheme="minorHAnsi"/>
                <w:b/>
                <w:bCs/>
              </w:rPr>
              <w:t xml:space="preserve">13 </w:t>
            </w:r>
            <w:r w:rsidRPr="006C0C1A">
              <w:rPr>
                <w:rFonts w:asciiTheme="minorHAnsi" w:hAnsiTheme="minorHAnsi"/>
              </w:rPr>
              <w:t xml:space="preserve">- triangle with “d1” specified, but no “did” in triangle nor in triangles </w:t>
            </w:r>
          </w:p>
          <w:p w14:paraId="230D5ACB" w14:textId="77777777" w:rsidR="006C0C1A" w:rsidRDefault="006C0C1A" w:rsidP="006C0C1A">
            <w:pPr>
              <w:rPr>
                <w:rFonts w:asciiTheme="minorHAnsi" w:hAnsiTheme="minorHAnsi"/>
              </w:rPr>
            </w:pPr>
          </w:p>
          <w:p w14:paraId="0A7503AA" w14:textId="15EC3DD9" w:rsidR="006C0C1A" w:rsidRPr="006C0C1A" w:rsidRDefault="006C0C1A" w:rsidP="006C0C1A">
            <w:pPr>
              <w:rPr>
                <w:rFonts w:asciiTheme="minorHAnsi" w:hAnsiTheme="minorHAnsi"/>
              </w:rPr>
            </w:pPr>
            <w:r w:rsidRPr="006C0C1A">
              <w:rPr>
                <w:rFonts w:asciiTheme="minorHAnsi" w:hAnsiTheme="minorHAnsi"/>
                <w:b/>
                <w:bCs/>
              </w:rPr>
              <w:t>14</w:t>
            </w:r>
            <w:r w:rsidRPr="006C0C1A">
              <w:rPr>
                <w:rFonts w:asciiTheme="minorHAnsi" w:hAnsiTheme="minorHAnsi"/>
              </w:rPr>
              <w:t xml:space="preserve"> - triangle with d2 or d3, but not d1 </w:t>
            </w:r>
          </w:p>
          <w:p w14:paraId="2E9B467F" w14:textId="77777777" w:rsidR="006C0C1A" w:rsidRDefault="006C0C1A" w:rsidP="006C0C1A">
            <w:pPr>
              <w:rPr>
                <w:rFonts w:asciiTheme="minorHAnsi" w:hAnsiTheme="minorHAnsi"/>
              </w:rPr>
            </w:pPr>
          </w:p>
          <w:p w14:paraId="461A4F06" w14:textId="5DF8D89F" w:rsidR="006C0C1A" w:rsidRPr="006C0C1A" w:rsidRDefault="006C0C1A" w:rsidP="006C0C1A">
            <w:pPr>
              <w:rPr>
                <w:rFonts w:asciiTheme="minorHAnsi" w:hAnsiTheme="minorHAnsi"/>
              </w:rPr>
            </w:pPr>
            <w:r w:rsidRPr="006C0C1A">
              <w:rPr>
                <w:rFonts w:asciiTheme="minorHAnsi" w:hAnsiTheme="minorHAnsi"/>
                <w:b/>
                <w:bCs/>
              </w:rPr>
              <w:t xml:space="preserve">15 </w:t>
            </w:r>
            <w:r w:rsidRPr="006C0C1A">
              <w:rPr>
                <w:rFonts w:asciiTheme="minorHAnsi" w:hAnsiTheme="minorHAnsi"/>
              </w:rPr>
              <w:t>- triangle with “p1” specified, but no “</w:t>
            </w:r>
            <w:proofErr w:type="spellStart"/>
            <w:r w:rsidRPr="006C0C1A">
              <w:rPr>
                <w:rFonts w:asciiTheme="minorHAnsi" w:hAnsiTheme="minorHAnsi"/>
              </w:rPr>
              <w:t>pid</w:t>
            </w:r>
            <w:proofErr w:type="spellEnd"/>
            <w:r w:rsidRPr="006C0C1A">
              <w:rPr>
                <w:rFonts w:asciiTheme="minorHAnsi" w:hAnsiTheme="minorHAnsi"/>
              </w:rPr>
              <w:t xml:space="preserve">” in triangle nor in object </w:t>
            </w:r>
          </w:p>
          <w:p w14:paraId="525D3CF8" w14:textId="77777777" w:rsidR="006C0C1A" w:rsidRDefault="006C0C1A" w:rsidP="006C0C1A">
            <w:pPr>
              <w:rPr>
                <w:rFonts w:asciiTheme="minorHAnsi" w:hAnsiTheme="minorHAnsi"/>
              </w:rPr>
            </w:pPr>
          </w:p>
          <w:p w14:paraId="22608E0C" w14:textId="4BFC1BF8" w:rsidR="006C0C1A" w:rsidRDefault="006C0C1A" w:rsidP="006C0C1A">
            <w:pPr>
              <w:rPr>
                <w:rFonts w:asciiTheme="minorHAnsi" w:hAnsiTheme="minorHAnsi"/>
              </w:rPr>
            </w:pPr>
            <w:r w:rsidRPr="006C0C1A">
              <w:rPr>
                <w:rFonts w:asciiTheme="minorHAnsi" w:hAnsiTheme="minorHAnsi"/>
                <w:b/>
                <w:bCs/>
              </w:rPr>
              <w:t>16</w:t>
            </w:r>
            <w:r w:rsidRPr="006C0C1A">
              <w:rPr>
                <w:rFonts w:asciiTheme="minorHAnsi" w:hAnsiTheme="minorHAnsi"/>
              </w:rPr>
              <w:t xml:space="preserve"> - triangle with p2 or p3, but not p</w:t>
            </w:r>
            <w:r w:rsidR="006E14B0">
              <w:rPr>
                <w:rFonts w:asciiTheme="minorHAnsi" w:hAnsiTheme="minorHAnsi"/>
              </w:rPr>
              <w:t>1</w:t>
            </w:r>
          </w:p>
          <w:p w14:paraId="29105B8F" w14:textId="77777777" w:rsidR="00A2737B" w:rsidRDefault="00A2737B" w:rsidP="006C0C1A">
            <w:pPr>
              <w:rPr>
                <w:rFonts w:asciiTheme="minorHAnsi" w:hAnsiTheme="minorHAnsi"/>
              </w:rPr>
            </w:pPr>
          </w:p>
          <w:p w14:paraId="461961BF" w14:textId="77777777" w:rsidR="006C0C1A" w:rsidRDefault="00A2737B" w:rsidP="006C0C1A">
            <w:pPr>
              <w:rPr>
                <w:rFonts w:asciiTheme="minorHAnsi" w:hAnsiTheme="minorHAnsi"/>
              </w:rPr>
            </w:pPr>
            <w:r w:rsidRPr="006C0C1A">
              <w:rPr>
                <w:rFonts w:asciiTheme="minorHAnsi" w:hAnsiTheme="minorHAnsi"/>
                <w:b/>
                <w:bCs/>
              </w:rPr>
              <w:t>1</w:t>
            </w:r>
            <w:r>
              <w:rPr>
                <w:rFonts w:asciiTheme="minorHAnsi" w:hAnsiTheme="minorHAnsi"/>
                <w:b/>
                <w:bCs/>
              </w:rPr>
              <w:t>7</w:t>
            </w:r>
            <w:r w:rsidRPr="006C0C1A">
              <w:rPr>
                <w:rFonts w:asciiTheme="minorHAnsi" w:hAnsiTheme="minorHAnsi"/>
              </w:rPr>
              <w:t xml:space="preserve"> - triangle "</w:t>
            </w:r>
            <w:proofErr w:type="spellStart"/>
            <w:r>
              <w:rPr>
                <w:rFonts w:asciiTheme="minorHAnsi" w:hAnsiTheme="minorHAnsi"/>
              </w:rPr>
              <w:t>p</w:t>
            </w:r>
            <w:r w:rsidRPr="006C0C1A">
              <w:rPr>
                <w:rFonts w:asciiTheme="minorHAnsi" w:hAnsiTheme="minorHAnsi"/>
              </w:rPr>
              <w:t>id</w:t>
            </w:r>
            <w:proofErr w:type="spellEnd"/>
            <w:r w:rsidRPr="006C0C1A">
              <w:rPr>
                <w:rFonts w:asciiTheme="minorHAnsi" w:hAnsiTheme="minorHAnsi"/>
              </w:rPr>
              <w:t>" attribute points to a disp2dgroup resource</w:t>
            </w:r>
          </w:p>
          <w:p w14:paraId="68FD9383" w14:textId="77777777" w:rsidR="00D21E1B" w:rsidRDefault="00D21E1B" w:rsidP="006C0C1A">
            <w:pPr>
              <w:rPr>
                <w:rFonts w:asciiTheme="minorHAnsi" w:hAnsiTheme="minorHAnsi"/>
              </w:rPr>
            </w:pPr>
          </w:p>
          <w:p w14:paraId="1FD5E20F" w14:textId="52ACC5F4" w:rsidR="00D21E1B" w:rsidRDefault="00D21E1B" w:rsidP="006C0C1A">
            <w:pPr>
              <w:rPr>
                <w:rFonts w:asciiTheme="minorHAnsi" w:hAnsiTheme="minorHAnsi"/>
              </w:rPr>
            </w:pPr>
            <w:r w:rsidRPr="006C0C1A">
              <w:rPr>
                <w:rFonts w:asciiTheme="minorHAnsi" w:hAnsiTheme="minorHAnsi"/>
                <w:b/>
                <w:bCs/>
              </w:rPr>
              <w:t>1</w:t>
            </w:r>
            <w:r>
              <w:rPr>
                <w:rFonts w:asciiTheme="minorHAnsi" w:hAnsiTheme="minorHAnsi"/>
                <w:b/>
                <w:bCs/>
              </w:rPr>
              <w:t>8</w:t>
            </w:r>
            <w:r w:rsidRPr="006C0C1A">
              <w:rPr>
                <w:rFonts w:asciiTheme="minorHAnsi" w:hAnsiTheme="minorHAnsi"/>
              </w:rPr>
              <w:t xml:space="preserve"> - triangle "</w:t>
            </w:r>
            <w:r>
              <w:rPr>
                <w:rFonts w:asciiTheme="minorHAnsi" w:hAnsiTheme="minorHAnsi"/>
              </w:rPr>
              <w:t>d</w:t>
            </w:r>
            <w:r w:rsidRPr="006C0C1A">
              <w:rPr>
                <w:rFonts w:asciiTheme="minorHAnsi" w:hAnsiTheme="minorHAnsi"/>
              </w:rPr>
              <w:t xml:space="preserve">id" attribute points to a </w:t>
            </w:r>
            <w:r>
              <w:rPr>
                <w:rFonts w:asciiTheme="minorHAnsi" w:hAnsiTheme="minorHAnsi"/>
              </w:rPr>
              <w:t>non-</w:t>
            </w:r>
            <w:r w:rsidRPr="006C0C1A">
              <w:rPr>
                <w:rFonts w:asciiTheme="minorHAnsi" w:hAnsiTheme="minorHAnsi"/>
              </w:rPr>
              <w:t>disp2dgroup resource</w:t>
            </w:r>
          </w:p>
          <w:p w14:paraId="38726C1B" w14:textId="77777777" w:rsidR="0097470A" w:rsidRDefault="0097470A" w:rsidP="0097470A">
            <w:pPr>
              <w:rPr>
                <w:rFonts w:asciiTheme="minorHAnsi" w:hAnsiTheme="minorHAnsi"/>
              </w:rPr>
            </w:pPr>
          </w:p>
          <w:p w14:paraId="51EE279C" w14:textId="673CF849" w:rsidR="0097470A" w:rsidRDefault="0097470A" w:rsidP="006C0C1A">
            <w:pPr>
              <w:rPr>
                <w:rFonts w:asciiTheme="minorHAnsi" w:hAnsiTheme="minorHAnsi"/>
              </w:rPr>
            </w:pPr>
            <w:r w:rsidRPr="006C0C1A">
              <w:rPr>
                <w:rFonts w:asciiTheme="minorHAnsi" w:hAnsiTheme="minorHAnsi"/>
                <w:b/>
                <w:bCs/>
              </w:rPr>
              <w:t>1</w:t>
            </w:r>
            <w:r>
              <w:rPr>
                <w:rFonts w:asciiTheme="minorHAnsi" w:hAnsiTheme="minorHAnsi"/>
                <w:b/>
                <w:bCs/>
              </w:rPr>
              <w:t>9</w:t>
            </w:r>
            <w:r w:rsidRPr="006C0C1A">
              <w:rPr>
                <w:rFonts w:asciiTheme="minorHAnsi" w:hAnsiTheme="minorHAnsi"/>
              </w:rPr>
              <w:t xml:space="preserve"> - triangle</w:t>
            </w:r>
            <w:r w:rsidR="00EC23D9">
              <w:rPr>
                <w:rFonts w:asciiTheme="minorHAnsi" w:hAnsiTheme="minorHAnsi"/>
              </w:rPr>
              <w:t>s</w:t>
            </w:r>
            <w:r w:rsidRPr="006C0C1A">
              <w:rPr>
                <w:rFonts w:asciiTheme="minorHAnsi" w:hAnsiTheme="minorHAnsi"/>
              </w:rPr>
              <w:t xml:space="preserve"> "</w:t>
            </w:r>
            <w:r>
              <w:rPr>
                <w:rFonts w:asciiTheme="minorHAnsi" w:hAnsiTheme="minorHAnsi"/>
              </w:rPr>
              <w:t>d</w:t>
            </w:r>
            <w:r w:rsidRPr="006C0C1A">
              <w:rPr>
                <w:rFonts w:asciiTheme="minorHAnsi" w:hAnsiTheme="minorHAnsi"/>
              </w:rPr>
              <w:t xml:space="preserve">id" attribute points to a </w:t>
            </w:r>
            <w:r>
              <w:rPr>
                <w:rFonts w:asciiTheme="minorHAnsi" w:hAnsiTheme="minorHAnsi"/>
              </w:rPr>
              <w:t>non-</w:t>
            </w:r>
            <w:r w:rsidRPr="006C0C1A">
              <w:rPr>
                <w:rFonts w:asciiTheme="minorHAnsi" w:hAnsiTheme="minorHAnsi"/>
              </w:rPr>
              <w:t>disp2dgroup resource</w:t>
            </w:r>
          </w:p>
          <w:p w14:paraId="1CD9D92B" w14:textId="7A5670D8" w:rsidR="006C0C1A" w:rsidRPr="00BF6411" w:rsidRDefault="006C0C1A" w:rsidP="006C0C1A">
            <w:pPr>
              <w:rPr>
                <w:rFonts w:asciiTheme="minorHAnsi" w:hAnsiTheme="minorHAnsi"/>
              </w:rPr>
            </w:pPr>
          </w:p>
        </w:tc>
      </w:tr>
    </w:tbl>
    <w:p w14:paraId="3A1464CE" w14:textId="6EEF5C72" w:rsidR="001F5B65" w:rsidRDefault="001F5B65" w:rsidP="001F5B65">
      <w:pPr>
        <w:pStyle w:val="Heading3"/>
      </w:pPr>
      <w:r>
        <w:t>N_DPX_33</w:t>
      </w:r>
      <w:r w:rsidR="006C0C1A">
        <w:t>12</w:t>
      </w:r>
      <w:r>
        <w:t xml:space="preserve">_XX </w:t>
      </w:r>
      <w:r w:rsidR="006C0C1A" w:rsidRPr="006C0C1A">
        <w:t>Forward Reference Errors</w:t>
      </w:r>
    </w:p>
    <w:tbl>
      <w:tblPr>
        <w:tblStyle w:val="TableGrid"/>
        <w:tblW w:w="0" w:type="auto"/>
        <w:tblLook w:val="04A0" w:firstRow="1" w:lastRow="0" w:firstColumn="1" w:lastColumn="0" w:noHBand="0" w:noVBand="1"/>
      </w:tblPr>
      <w:tblGrid>
        <w:gridCol w:w="2569"/>
        <w:gridCol w:w="6781"/>
      </w:tblGrid>
      <w:tr w:rsidR="001F5B65" w:rsidRPr="00BF6411" w14:paraId="166D1E0B" w14:textId="77777777" w:rsidTr="00330DB8">
        <w:tc>
          <w:tcPr>
            <w:tcW w:w="2569" w:type="dxa"/>
            <w:tcBorders>
              <w:bottom w:val="single" w:sz="4" w:space="0" w:color="auto"/>
            </w:tcBorders>
            <w:shd w:val="clear" w:color="auto" w:fill="D9D9D9" w:themeFill="background1" w:themeFillShade="D9"/>
          </w:tcPr>
          <w:p w14:paraId="3B6BF33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5DC67E" w14:textId="77777777" w:rsidR="001F5B65" w:rsidRPr="00BF6411" w:rsidRDefault="001F5B65" w:rsidP="00330DB8">
            <w:pPr>
              <w:rPr>
                <w:rFonts w:asciiTheme="minorHAnsi" w:hAnsiTheme="minorHAnsi"/>
              </w:rPr>
            </w:pPr>
          </w:p>
        </w:tc>
        <w:tc>
          <w:tcPr>
            <w:tcW w:w="6781" w:type="dxa"/>
          </w:tcPr>
          <w:p w14:paraId="239496E2" w14:textId="24E2A936" w:rsidR="001F5B65" w:rsidRPr="00BF6411" w:rsidRDefault="006C0C1A" w:rsidP="00330DB8">
            <w:pPr>
              <w:rPr>
                <w:rFonts w:asciiTheme="minorHAnsi" w:hAnsiTheme="minorHAnsi"/>
              </w:rPr>
            </w:pPr>
            <w:r w:rsidRPr="006C0C1A">
              <w:rPr>
                <w:rFonts w:asciiTheme="minorHAnsi" w:hAnsiTheme="minorHAnsi"/>
              </w:rPr>
              <w:t>Forward Reference Errors</w:t>
            </w:r>
          </w:p>
        </w:tc>
      </w:tr>
      <w:tr w:rsidR="001F5B65" w:rsidRPr="00BF6411" w14:paraId="6C6AB07B" w14:textId="77777777" w:rsidTr="00330DB8">
        <w:tc>
          <w:tcPr>
            <w:tcW w:w="2569" w:type="dxa"/>
            <w:shd w:val="clear" w:color="auto" w:fill="D9D9D9" w:themeFill="background1" w:themeFillShade="D9"/>
          </w:tcPr>
          <w:p w14:paraId="7326397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77E0FA" w14:textId="77777777" w:rsidR="001F5B65" w:rsidRPr="00BF6411" w:rsidRDefault="001F5B65" w:rsidP="00330DB8">
            <w:pPr>
              <w:rPr>
                <w:rFonts w:asciiTheme="minorHAnsi" w:hAnsiTheme="minorHAnsi"/>
              </w:rPr>
            </w:pPr>
          </w:p>
        </w:tc>
        <w:tc>
          <w:tcPr>
            <w:tcW w:w="6781" w:type="dxa"/>
          </w:tcPr>
          <w:p w14:paraId="3DFEA0C6" w14:textId="6CB24C6C"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6C0C1A">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1569F30" w14:textId="77777777" w:rsidTr="00330DB8">
        <w:tc>
          <w:tcPr>
            <w:tcW w:w="2569" w:type="dxa"/>
            <w:shd w:val="clear" w:color="auto" w:fill="D9D9D9" w:themeFill="background1" w:themeFillShade="D9"/>
          </w:tcPr>
          <w:p w14:paraId="540155B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2434BFD" w14:textId="77777777" w:rsidR="001F5B65" w:rsidRPr="00BF6411" w:rsidRDefault="001F5B65" w:rsidP="00330DB8">
            <w:pPr>
              <w:rPr>
                <w:rFonts w:asciiTheme="minorHAnsi" w:hAnsiTheme="minorHAnsi"/>
              </w:rPr>
            </w:pPr>
          </w:p>
        </w:tc>
        <w:tc>
          <w:tcPr>
            <w:tcW w:w="6781" w:type="dxa"/>
          </w:tcPr>
          <w:p w14:paraId="2E6E7897"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Reference in disp2dgroup </w:t>
            </w:r>
            <w:proofErr w:type="spellStart"/>
            <w:r w:rsidRPr="006C0C1A">
              <w:rPr>
                <w:rFonts w:asciiTheme="minorHAnsi" w:hAnsiTheme="minorHAnsi"/>
              </w:rPr>
              <w:t>dispid</w:t>
            </w:r>
            <w:proofErr w:type="spellEnd"/>
            <w:r w:rsidRPr="006C0C1A">
              <w:rPr>
                <w:rFonts w:asciiTheme="minorHAnsi" w:hAnsiTheme="minorHAnsi"/>
              </w:rPr>
              <w:t xml:space="preserve"> attribute before it is defined </w:t>
            </w:r>
          </w:p>
          <w:p w14:paraId="15C21323" w14:textId="77777777" w:rsidR="006C0C1A" w:rsidRDefault="006C0C1A" w:rsidP="006C0C1A">
            <w:pPr>
              <w:rPr>
                <w:rFonts w:asciiTheme="minorHAnsi" w:hAnsiTheme="minorHAnsi"/>
              </w:rPr>
            </w:pPr>
          </w:p>
          <w:p w14:paraId="5F1513E4" w14:textId="336A72C7"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Reference in disp2dgroup </w:t>
            </w:r>
            <w:proofErr w:type="spellStart"/>
            <w:r w:rsidRPr="006C0C1A">
              <w:rPr>
                <w:rFonts w:asciiTheme="minorHAnsi" w:hAnsiTheme="minorHAnsi"/>
              </w:rPr>
              <w:t>nid</w:t>
            </w:r>
            <w:proofErr w:type="spellEnd"/>
            <w:r w:rsidRPr="006C0C1A">
              <w:rPr>
                <w:rFonts w:asciiTheme="minorHAnsi" w:hAnsiTheme="minorHAnsi"/>
              </w:rPr>
              <w:t xml:space="preserve"> attribute before it is defined </w:t>
            </w:r>
          </w:p>
          <w:p w14:paraId="53D87E19" w14:textId="77777777" w:rsidR="006C0C1A" w:rsidRDefault="006C0C1A" w:rsidP="006C0C1A">
            <w:pPr>
              <w:rPr>
                <w:rFonts w:asciiTheme="minorHAnsi" w:hAnsiTheme="minorHAnsi"/>
              </w:rPr>
            </w:pPr>
          </w:p>
          <w:p w14:paraId="46A90644" w14:textId="4AF92A4C"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Reference in triangles "did" attribute points before it is defined </w:t>
            </w:r>
          </w:p>
          <w:p w14:paraId="045BA5ED" w14:textId="77777777" w:rsidR="006C0C1A" w:rsidRDefault="006C0C1A" w:rsidP="006C0C1A">
            <w:pPr>
              <w:rPr>
                <w:rFonts w:asciiTheme="minorHAnsi" w:hAnsiTheme="minorHAnsi"/>
              </w:rPr>
            </w:pPr>
          </w:p>
          <w:p w14:paraId="032A96FA" w14:textId="77777777" w:rsidR="001F5B65"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Reference in triangle "did" attribute points before it is defined</w:t>
            </w:r>
          </w:p>
          <w:p w14:paraId="7AC70D50" w14:textId="1DACAC53" w:rsidR="006C0C1A" w:rsidRPr="00BF6411" w:rsidRDefault="006C0C1A" w:rsidP="006C0C1A">
            <w:pPr>
              <w:rPr>
                <w:rFonts w:asciiTheme="minorHAnsi" w:hAnsiTheme="minorHAnsi"/>
              </w:rPr>
            </w:pPr>
          </w:p>
        </w:tc>
      </w:tr>
    </w:tbl>
    <w:p w14:paraId="51C79180" w14:textId="3DA24BAD" w:rsidR="001F5B65" w:rsidRDefault="001F5B65" w:rsidP="001F5B65">
      <w:pPr>
        <w:pStyle w:val="Heading3"/>
      </w:pPr>
      <w:r>
        <w:t>N_DPX_33</w:t>
      </w:r>
      <w:r w:rsidR="006C0C1A">
        <w:t>14</w:t>
      </w:r>
      <w:r>
        <w:t xml:space="preserve">_XX </w:t>
      </w:r>
      <w:r w:rsidR="006C0C1A" w:rsidRPr="006C0C1A">
        <w:t>Miscellaneous Errors</w:t>
      </w:r>
    </w:p>
    <w:tbl>
      <w:tblPr>
        <w:tblStyle w:val="TableGrid"/>
        <w:tblW w:w="0" w:type="auto"/>
        <w:tblLook w:val="04A0" w:firstRow="1" w:lastRow="0" w:firstColumn="1" w:lastColumn="0" w:noHBand="0" w:noVBand="1"/>
      </w:tblPr>
      <w:tblGrid>
        <w:gridCol w:w="2569"/>
        <w:gridCol w:w="6781"/>
      </w:tblGrid>
      <w:tr w:rsidR="001F5B65" w:rsidRPr="00BF6411" w14:paraId="6E59A4F8" w14:textId="77777777" w:rsidTr="00330DB8">
        <w:tc>
          <w:tcPr>
            <w:tcW w:w="2569" w:type="dxa"/>
            <w:tcBorders>
              <w:bottom w:val="single" w:sz="4" w:space="0" w:color="auto"/>
            </w:tcBorders>
            <w:shd w:val="clear" w:color="auto" w:fill="D9D9D9" w:themeFill="background1" w:themeFillShade="D9"/>
          </w:tcPr>
          <w:p w14:paraId="7025AC0C"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462C50" w14:textId="77777777" w:rsidR="001F5B65" w:rsidRPr="00BF6411" w:rsidRDefault="001F5B65" w:rsidP="00330DB8">
            <w:pPr>
              <w:rPr>
                <w:rFonts w:asciiTheme="minorHAnsi" w:hAnsiTheme="minorHAnsi"/>
              </w:rPr>
            </w:pPr>
          </w:p>
        </w:tc>
        <w:tc>
          <w:tcPr>
            <w:tcW w:w="6781" w:type="dxa"/>
          </w:tcPr>
          <w:p w14:paraId="4F1EDEE4" w14:textId="4CEBDA74" w:rsidR="001F5B65" w:rsidRPr="00BF6411" w:rsidRDefault="006C0C1A" w:rsidP="00330DB8">
            <w:pPr>
              <w:rPr>
                <w:rFonts w:asciiTheme="minorHAnsi" w:hAnsiTheme="minorHAnsi"/>
              </w:rPr>
            </w:pPr>
            <w:r w:rsidRPr="006C0C1A">
              <w:rPr>
                <w:rFonts w:asciiTheme="minorHAnsi" w:hAnsiTheme="minorHAnsi"/>
              </w:rPr>
              <w:t>Miscellaneous Errors</w:t>
            </w:r>
          </w:p>
        </w:tc>
      </w:tr>
      <w:tr w:rsidR="001F5B65" w:rsidRPr="00BF6411" w14:paraId="62E0636D" w14:textId="77777777" w:rsidTr="00330DB8">
        <w:tc>
          <w:tcPr>
            <w:tcW w:w="2569" w:type="dxa"/>
            <w:shd w:val="clear" w:color="auto" w:fill="D9D9D9" w:themeFill="background1" w:themeFillShade="D9"/>
          </w:tcPr>
          <w:p w14:paraId="001ABD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E95C99" w14:textId="77777777" w:rsidR="001F5B65" w:rsidRPr="00BF6411" w:rsidRDefault="001F5B65" w:rsidP="00330DB8">
            <w:pPr>
              <w:rPr>
                <w:rFonts w:asciiTheme="minorHAnsi" w:hAnsiTheme="minorHAnsi"/>
              </w:rPr>
            </w:pPr>
          </w:p>
        </w:tc>
        <w:tc>
          <w:tcPr>
            <w:tcW w:w="6781" w:type="dxa"/>
          </w:tcPr>
          <w:p w14:paraId="3F921946" w14:textId="50B01D4B"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9</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3A1930A4" w14:textId="77777777" w:rsidTr="00330DB8">
        <w:tc>
          <w:tcPr>
            <w:tcW w:w="2569" w:type="dxa"/>
            <w:shd w:val="clear" w:color="auto" w:fill="D9D9D9" w:themeFill="background1" w:themeFillShade="D9"/>
          </w:tcPr>
          <w:p w14:paraId="555333FF" w14:textId="77777777" w:rsidR="001F5B65" w:rsidRPr="00364BD1" w:rsidRDefault="001F5B65" w:rsidP="00330DB8">
            <w:pPr>
              <w:rPr>
                <w:rFonts w:asciiTheme="minorHAnsi" w:hAnsiTheme="minorHAnsi"/>
              </w:rPr>
            </w:pPr>
            <w:r w:rsidRPr="00364BD1">
              <w:rPr>
                <w:rFonts w:asciiTheme="minorHAnsi" w:eastAsiaTheme="minorEastAsia" w:hAnsiTheme="minorHAnsi"/>
              </w:rPr>
              <w:t>Test Case Iterations</w:t>
            </w:r>
          </w:p>
          <w:p w14:paraId="73FEB0F3" w14:textId="77777777" w:rsidR="001F5B65" w:rsidRPr="00364BD1" w:rsidRDefault="001F5B65" w:rsidP="00330DB8">
            <w:pPr>
              <w:rPr>
                <w:rFonts w:asciiTheme="minorHAnsi" w:hAnsiTheme="minorHAnsi"/>
              </w:rPr>
            </w:pPr>
          </w:p>
        </w:tc>
        <w:tc>
          <w:tcPr>
            <w:tcW w:w="6781" w:type="dxa"/>
          </w:tcPr>
          <w:p w14:paraId="2F62101B" w14:textId="77777777" w:rsidR="006C0C1A" w:rsidRPr="00364BD1" w:rsidRDefault="006C0C1A" w:rsidP="006C0C1A">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 namespace prefix not specified as required extension if XML artifacts from Displacements are present in the package </w:t>
            </w:r>
          </w:p>
          <w:p w14:paraId="1D7519F3" w14:textId="77777777" w:rsidR="006C0C1A" w:rsidRPr="00364BD1" w:rsidRDefault="006C0C1A" w:rsidP="006C0C1A">
            <w:pPr>
              <w:rPr>
                <w:rFonts w:asciiTheme="minorHAnsi" w:hAnsiTheme="minorHAnsi"/>
              </w:rPr>
            </w:pPr>
          </w:p>
          <w:p w14:paraId="6010A769" w14:textId="39FF97F3" w:rsidR="006C0C1A" w:rsidRPr="00364BD1" w:rsidRDefault="006C0C1A" w:rsidP="006C0C1A">
            <w:pPr>
              <w:rPr>
                <w:rFonts w:asciiTheme="minorHAnsi" w:hAnsiTheme="minorHAnsi"/>
              </w:rPr>
            </w:pPr>
            <w:r w:rsidRPr="00364BD1">
              <w:rPr>
                <w:rFonts w:asciiTheme="minorHAnsi" w:hAnsiTheme="minorHAnsi"/>
                <w:b/>
                <w:bCs/>
              </w:rPr>
              <w:t>02</w:t>
            </w:r>
            <w:r w:rsidRPr="00364BD1">
              <w:rPr>
                <w:rFonts w:asciiTheme="minorHAnsi" w:hAnsiTheme="minorHAnsi"/>
              </w:rPr>
              <w:t xml:space="preserve"> - Create negative volume displacementmesh </w:t>
            </w:r>
          </w:p>
          <w:p w14:paraId="5597C223" w14:textId="77777777" w:rsidR="006C0C1A" w:rsidRPr="00364BD1" w:rsidRDefault="006C0C1A" w:rsidP="006C0C1A">
            <w:pPr>
              <w:rPr>
                <w:rFonts w:asciiTheme="minorHAnsi" w:hAnsiTheme="minorHAnsi"/>
              </w:rPr>
            </w:pPr>
          </w:p>
          <w:p w14:paraId="79F34B8C" w14:textId="79C354C3" w:rsidR="006C0C1A" w:rsidRPr="00364BD1" w:rsidRDefault="006C0C1A" w:rsidP="006C0C1A">
            <w:pPr>
              <w:rPr>
                <w:rFonts w:asciiTheme="minorHAnsi" w:hAnsiTheme="minorHAnsi"/>
              </w:rPr>
            </w:pPr>
            <w:r w:rsidRPr="00364BD1">
              <w:rPr>
                <w:rFonts w:asciiTheme="minorHAnsi" w:hAnsiTheme="minorHAnsi"/>
                <w:b/>
                <w:bCs/>
              </w:rPr>
              <w:t>03</w:t>
            </w:r>
            <w:r w:rsidRPr="00364BD1">
              <w:rPr>
                <w:rFonts w:asciiTheme="minorHAnsi" w:hAnsiTheme="minorHAnsi"/>
              </w:rPr>
              <w:t xml:space="preserve"> - Positive volume displacement mesh with negative determinant transform </w:t>
            </w:r>
          </w:p>
          <w:p w14:paraId="5E0ED30C" w14:textId="77777777" w:rsidR="006C0C1A" w:rsidRPr="00364BD1" w:rsidRDefault="006C0C1A" w:rsidP="006C0C1A">
            <w:pPr>
              <w:rPr>
                <w:rFonts w:asciiTheme="minorHAnsi" w:hAnsiTheme="minorHAnsi"/>
              </w:rPr>
            </w:pPr>
          </w:p>
          <w:p w14:paraId="05A622FD" w14:textId="6402E4C2" w:rsidR="006C0C1A" w:rsidRPr="00364BD1" w:rsidRDefault="006C0C1A" w:rsidP="006C0C1A">
            <w:pPr>
              <w:rPr>
                <w:rFonts w:asciiTheme="minorHAnsi" w:hAnsiTheme="minorHAnsi"/>
              </w:rPr>
            </w:pPr>
            <w:r w:rsidRPr="00364BD1">
              <w:rPr>
                <w:rFonts w:asciiTheme="minorHAnsi" w:hAnsiTheme="minorHAnsi"/>
                <w:b/>
                <w:bCs/>
              </w:rPr>
              <w:t>04</w:t>
            </w:r>
            <w:r w:rsidRPr="00364BD1">
              <w:rPr>
                <w:rFonts w:asciiTheme="minorHAnsi" w:hAnsiTheme="minorHAnsi"/>
              </w:rPr>
              <w:t xml:space="preserve"> - Negative volume displacementmesh with negative determinant </w:t>
            </w:r>
          </w:p>
          <w:p w14:paraId="54413108" w14:textId="77777777" w:rsidR="006C0C1A" w:rsidRPr="00364BD1" w:rsidRDefault="006C0C1A" w:rsidP="006C0C1A">
            <w:pPr>
              <w:rPr>
                <w:rFonts w:asciiTheme="minorHAnsi" w:hAnsiTheme="minorHAnsi"/>
              </w:rPr>
            </w:pPr>
          </w:p>
          <w:p w14:paraId="5198F164" w14:textId="1D5EADE0" w:rsidR="006C0C1A" w:rsidRPr="00364BD1" w:rsidRDefault="006C0C1A" w:rsidP="006C0C1A">
            <w:pPr>
              <w:rPr>
                <w:rFonts w:asciiTheme="minorHAnsi" w:hAnsiTheme="minorHAnsi"/>
              </w:rPr>
            </w:pPr>
            <w:r w:rsidRPr="00364BD1">
              <w:rPr>
                <w:rFonts w:asciiTheme="minorHAnsi" w:hAnsiTheme="minorHAnsi"/>
                <w:b/>
                <w:bCs/>
              </w:rPr>
              <w:t>05</w:t>
            </w:r>
            <w:r w:rsidRPr="00364BD1">
              <w:rPr>
                <w:rFonts w:asciiTheme="minorHAnsi" w:hAnsiTheme="minorHAnsi"/>
              </w:rPr>
              <w:t xml:space="preserve"> - Reverse order of vertices in a displacementmesh such that normal face is pointing inwards </w:t>
            </w:r>
          </w:p>
          <w:p w14:paraId="722F5862" w14:textId="77777777" w:rsidR="006C0C1A" w:rsidRPr="00364BD1" w:rsidRDefault="006C0C1A" w:rsidP="006C0C1A">
            <w:pPr>
              <w:rPr>
                <w:rFonts w:asciiTheme="minorHAnsi" w:hAnsiTheme="minorHAnsi"/>
              </w:rPr>
            </w:pPr>
          </w:p>
          <w:p w14:paraId="45DDBBBB" w14:textId="77777777" w:rsidR="001F5B65" w:rsidRPr="00364BD1" w:rsidRDefault="006C0C1A" w:rsidP="006C0C1A">
            <w:pPr>
              <w:rPr>
                <w:rFonts w:asciiTheme="minorHAnsi" w:hAnsiTheme="minorHAnsi"/>
              </w:rPr>
            </w:pPr>
            <w:r w:rsidRPr="00364BD1">
              <w:rPr>
                <w:rFonts w:asciiTheme="minorHAnsi" w:hAnsiTheme="minorHAnsi"/>
                <w:b/>
                <w:bCs/>
              </w:rPr>
              <w:t>06</w:t>
            </w:r>
            <w:r w:rsidRPr="00364BD1">
              <w:rPr>
                <w:rFonts w:asciiTheme="minorHAnsi" w:hAnsiTheme="minorHAnsi"/>
              </w:rPr>
              <w:t xml:space="preserve"> - Create a non-manifold displacementmesh image and duplicate 3D vertex. Printer may ignore non-manifold mesh object and duplicate</w:t>
            </w:r>
          </w:p>
          <w:p w14:paraId="0264C69C" w14:textId="77777777" w:rsidR="00364BD1" w:rsidRPr="00364BD1" w:rsidRDefault="00364BD1" w:rsidP="00364BD1">
            <w:pPr>
              <w:rPr>
                <w:rFonts w:asciiTheme="minorHAnsi" w:hAnsiTheme="minorHAnsi"/>
              </w:rPr>
            </w:pPr>
          </w:p>
          <w:p w14:paraId="5A4D3DFC" w14:textId="215CDBB1" w:rsidR="00364BD1" w:rsidRPr="00364BD1" w:rsidRDefault="00364BD1" w:rsidP="00364BD1">
            <w:pPr>
              <w:rPr>
                <w:rFonts w:asciiTheme="minorHAnsi" w:hAnsiTheme="minorHAnsi"/>
              </w:rPr>
            </w:pPr>
            <w:r w:rsidRPr="00364BD1">
              <w:rPr>
                <w:rFonts w:asciiTheme="minorHAnsi" w:hAnsiTheme="minorHAnsi"/>
                <w:b/>
                <w:bCs/>
              </w:rPr>
              <w:t>07</w:t>
            </w:r>
            <w:r w:rsidRPr="00364BD1">
              <w:rPr>
                <w:rFonts w:asciiTheme="minorHAnsi" w:hAnsiTheme="minorHAnsi"/>
              </w:rPr>
              <w:t xml:space="preserve"> - displacementmesh with negative determinant of zero</w:t>
            </w:r>
          </w:p>
          <w:p w14:paraId="13FE645C" w14:textId="77777777" w:rsidR="00364BD1" w:rsidRPr="00364BD1" w:rsidRDefault="00364BD1" w:rsidP="00364BD1">
            <w:pPr>
              <w:rPr>
                <w:rFonts w:asciiTheme="minorHAnsi" w:hAnsiTheme="minorHAnsi"/>
              </w:rPr>
            </w:pPr>
          </w:p>
          <w:p w14:paraId="604FE182" w14:textId="6B0AAF92" w:rsidR="00364BD1" w:rsidRPr="00364BD1" w:rsidRDefault="00364BD1" w:rsidP="00364BD1">
            <w:pPr>
              <w:rPr>
                <w:rFonts w:asciiTheme="minorHAnsi" w:hAnsiTheme="minorHAnsi"/>
              </w:rPr>
            </w:pPr>
            <w:r w:rsidRPr="00364BD1">
              <w:rPr>
                <w:rFonts w:asciiTheme="minorHAnsi" w:hAnsiTheme="minorHAnsi"/>
                <w:b/>
                <w:bCs/>
              </w:rPr>
              <w:t>08</w:t>
            </w:r>
            <w:r w:rsidRPr="00364BD1">
              <w:rPr>
                <w:rFonts w:asciiTheme="minorHAnsi" w:hAnsiTheme="minorHAnsi"/>
              </w:rPr>
              <w:t xml:space="preserve"> - </w:t>
            </w:r>
            <w:proofErr w:type="spellStart"/>
            <w:r w:rsidRPr="00364BD1">
              <w:rPr>
                <w:rFonts w:asciiTheme="minorHAnsi" w:hAnsiTheme="minorHAnsi"/>
              </w:rPr>
              <w:t>ContentType</w:t>
            </w:r>
            <w:proofErr w:type="spellEnd"/>
            <w:r w:rsidRPr="00364BD1">
              <w:rPr>
                <w:rFonts w:asciiTheme="minorHAnsi" w:hAnsiTheme="minorHAnsi"/>
              </w:rPr>
              <w:t xml:space="preserve"> attribute enumeration in displacement2d inconsistent with type of file pointed to with path</w:t>
            </w:r>
          </w:p>
          <w:p w14:paraId="57CCE8C5" w14:textId="77777777" w:rsidR="00364BD1" w:rsidRPr="00364BD1" w:rsidRDefault="00364BD1" w:rsidP="00364BD1">
            <w:pPr>
              <w:rPr>
                <w:rFonts w:asciiTheme="minorHAnsi" w:hAnsiTheme="minorHAnsi"/>
              </w:rPr>
            </w:pPr>
          </w:p>
          <w:p w14:paraId="5C3BDD02" w14:textId="2B96EB48" w:rsidR="006C0C1A" w:rsidRPr="00364BD1" w:rsidRDefault="00364BD1" w:rsidP="00364BD1">
            <w:pPr>
              <w:rPr>
                <w:rFonts w:asciiTheme="minorHAnsi" w:hAnsiTheme="minorHAnsi"/>
              </w:rPr>
            </w:pPr>
            <w:r w:rsidRPr="00364BD1">
              <w:rPr>
                <w:rFonts w:asciiTheme="minorHAnsi" w:hAnsiTheme="minorHAnsi"/>
                <w:b/>
                <w:bCs/>
              </w:rPr>
              <w:t>09</w:t>
            </w:r>
            <w:r w:rsidRPr="00364BD1">
              <w:rPr>
                <w:rFonts w:asciiTheme="minorHAnsi" w:hAnsiTheme="minorHAnsi"/>
              </w:rPr>
              <w:t xml:space="preserve"> - Test that uses a JPG texture for a displacement.</w:t>
            </w:r>
          </w:p>
          <w:p w14:paraId="0CD74906" w14:textId="738B26D1" w:rsidR="00364BD1" w:rsidRPr="00364BD1" w:rsidRDefault="00364BD1" w:rsidP="00364BD1">
            <w:pPr>
              <w:rPr>
                <w:rFonts w:asciiTheme="minorHAnsi" w:hAnsiTheme="minorHAnsi"/>
              </w:rPr>
            </w:pPr>
          </w:p>
        </w:tc>
      </w:tr>
    </w:tbl>
    <w:p w14:paraId="108AD9F3" w14:textId="58249854" w:rsidR="001F5B65" w:rsidRDefault="001F5B65" w:rsidP="001F5B65">
      <w:pPr>
        <w:pStyle w:val="Heading3"/>
      </w:pPr>
      <w:r>
        <w:t>N_DPX_33</w:t>
      </w:r>
      <w:r w:rsidR="00364BD1">
        <w:t>16</w:t>
      </w:r>
      <w:r>
        <w:t xml:space="preserve">_XX </w:t>
      </w:r>
      <w:r w:rsidR="00364BD1" w:rsidRPr="00364BD1">
        <w:t>Schema Errors</w:t>
      </w:r>
    </w:p>
    <w:tbl>
      <w:tblPr>
        <w:tblStyle w:val="TableGrid"/>
        <w:tblW w:w="0" w:type="auto"/>
        <w:tblLook w:val="04A0" w:firstRow="1" w:lastRow="0" w:firstColumn="1" w:lastColumn="0" w:noHBand="0" w:noVBand="1"/>
      </w:tblPr>
      <w:tblGrid>
        <w:gridCol w:w="2569"/>
        <w:gridCol w:w="6781"/>
      </w:tblGrid>
      <w:tr w:rsidR="001F5B65" w:rsidRPr="00BF6411" w14:paraId="142CC634" w14:textId="77777777" w:rsidTr="00330DB8">
        <w:tc>
          <w:tcPr>
            <w:tcW w:w="2569" w:type="dxa"/>
            <w:tcBorders>
              <w:bottom w:val="single" w:sz="4" w:space="0" w:color="auto"/>
            </w:tcBorders>
            <w:shd w:val="clear" w:color="auto" w:fill="D9D9D9" w:themeFill="background1" w:themeFillShade="D9"/>
          </w:tcPr>
          <w:p w14:paraId="39D7E8B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07791E" w14:textId="77777777" w:rsidR="001F5B65" w:rsidRPr="00BF6411" w:rsidRDefault="001F5B65" w:rsidP="00330DB8">
            <w:pPr>
              <w:rPr>
                <w:rFonts w:asciiTheme="minorHAnsi" w:hAnsiTheme="minorHAnsi"/>
              </w:rPr>
            </w:pPr>
          </w:p>
        </w:tc>
        <w:tc>
          <w:tcPr>
            <w:tcW w:w="6781" w:type="dxa"/>
          </w:tcPr>
          <w:p w14:paraId="58BE360F" w14:textId="42ACE3EC" w:rsidR="001F5B65" w:rsidRPr="00BF6411" w:rsidRDefault="00364BD1" w:rsidP="00330DB8">
            <w:pPr>
              <w:rPr>
                <w:rFonts w:asciiTheme="minorHAnsi" w:hAnsiTheme="minorHAnsi"/>
              </w:rPr>
            </w:pPr>
            <w:r w:rsidRPr="00364BD1">
              <w:rPr>
                <w:rFonts w:asciiTheme="minorHAnsi" w:hAnsiTheme="minorHAnsi"/>
              </w:rPr>
              <w:t>Schema Errors</w:t>
            </w:r>
          </w:p>
        </w:tc>
      </w:tr>
      <w:tr w:rsidR="001F5B65" w:rsidRPr="00BF6411" w14:paraId="3BDC228B" w14:textId="77777777" w:rsidTr="00330DB8">
        <w:tc>
          <w:tcPr>
            <w:tcW w:w="2569" w:type="dxa"/>
            <w:shd w:val="clear" w:color="auto" w:fill="D9D9D9" w:themeFill="background1" w:themeFillShade="D9"/>
          </w:tcPr>
          <w:p w14:paraId="14BC69D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346838" w14:textId="77777777" w:rsidR="001F5B65" w:rsidRPr="00BF6411" w:rsidRDefault="001F5B65" w:rsidP="00330DB8">
            <w:pPr>
              <w:rPr>
                <w:rFonts w:asciiTheme="minorHAnsi" w:hAnsiTheme="minorHAnsi"/>
              </w:rPr>
            </w:pPr>
          </w:p>
        </w:tc>
        <w:tc>
          <w:tcPr>
            <w:tcW w:w="6781" w:type="dxa"/>
          </w:tcPr>
          <w:p w14:paraId="448EF865" w14:textId="7DCFD2F3"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77C11BBA" w14:textId="77777777" w:rsidTr="00330DB8">
        <w:tc>
          <w:tcPr>
            <w:tcW w:w="2569" w:type="dxa"/>
            <w:shd w:val="clear" w:color="auto" w:fill="D9D9D9" w:themeFill="background1" w:themeFillShade="D9"/>
          </w:tcPr>
          <w:p w14:paraId="0725FEE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7B06D35" w14:textId="77777777" w:rsidR="001F5B65" w:rsidRPr="00BF6411" w:rsidRDefault="001F5B65" w:rsidP="00330DB8">
            <w:pPr>
              <w:rPr>
                <w:rFonts w:asciiTheme="minorHAnsi" w:hAnsiTheme="minorHAnsi"/>
              </w:rPr>
            </w:pPr>
          </w:p>
        </w:tc>
        <w:tc>
          <w:tcPr>
            <w:tcW w:w="6781" w:type="dxa"/>
          </w:tcPr>
          <w:p w14:paraId="0B21485D" w14:textId="685E96B2" w:rsidR="00364BD1" w:rsidRPr="00364BD1" w:rsidRDefault="00364BD1" w:rsidP="00364BD1">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displacement2d </w:t>
            </w:r>
            <w:r w:rsidR="00A77470">
              <w:rPr>
                <w:rFonts w:asciiTheme="minorHAnsi" w:hAnsiTheme="minorHAnsi"/>
              </w:rPr>
              <w:t xml:space="preserve">with </w:t>
            </w:r>
            <w:proofErr w:type="spellStart"/>
            <w:r w:rsidRPr="00364BD1">
              <w:rPr>
                <w:rFonts w:asciiTheme="minorHAnsi" w:hAnsiTheme="minorHAnsi"/>
              </w:rPr>
              <w:t>contenttype</w:t>
            </w:r>
            <w:proofErr w:type="spellEnd"/>
            <w:r w:rsidRPr="00364BD1">
              <w:rPr>
                <w:rFonts w:asciiTheme="minorHAnsi" w:hAnsiTheme="minorHAnsi"/>
              </w:rPr>
              <w:t xml:space="preserve"> </w:t>
            </w:r>
            <w:r w:rsidR="00A77470">
              <w:rPr>
                <w:rFonts w:asciiTheme="minorHAnsi" w:hAnsiTheme="minorHAnsi"/>
              </w:rPr>
              <w:t>attribute</w:t>
            </w:r>
          </w:p>
          <w:p w14:paraId="7E4CE1B7" w14:textId="77777777" w:rsidR="00364BD1" w:rsidRDefault="00364BD1" w:rsidP="00364BD1">
            <w:pPr>
              <w:rPr>
                <w:rFonts w:asciiTheme="minorHAnsi" w:hAnsiTheme="minorHAnsi"/>
              </w:rPr>
            </w:pPr>
          </w:p>
          <w:p w14:paraId="16E1BD1A" w14:textId="4B8311C0" w:rsidR="00364BD1" w:rsidRPr="00364BD1" w:rsidRDefault="00364BD1" w:rsidP="00364BD1">
            <w:pPr>
              <w:rPr>
                <w:rFonts w:asciiTheme="minorHAnsi" w:hAnsiTheme="minorHAnsi"/>
              </w:rPr>
            </w:pPr>
            <w:r w:rsidRPr="00364BD1">
              <w:rPr>
                <w:rFonts w:asciiTheme="minorHAnsi" w:hAnsiTheme="minorHAnsi"/>
                <w:b/>
                <w:bCs/>
              </w:rPr>
              <w:t>02</w:t>
            </w:r>
            <w:r w:rsidRPr="00364BD1">
              <w:rPr>
                <w:rFonts w:asciiTheme="minorHAnsi" w:hAnsiTheme="minorHAnsi"/>
              </w:rPr>
              <w:t xml:space="preserve"> - displacement2d channel of other than R, G, B, or A</w:t>
            </w:r>
          </w:p>
          <w:p w14:paraId="27F3B568" w14:textId="77777777" w:rsidR="00364BD1" w:rsidRDefault="00364BD1" w:rsidP="00364BD1">
            <w:pPr>
              <w:rPr>
                <w:rFonts w:asciiTheme="minorHAnsi" w:hAnsiTheme="minorHAnsi"/>
              </w:rPr>
            </w:pPr>
          </w:p>
          <w:p w14:paraId="6D205374" w14:textId="034923EC" w:rsidR="00364BD1" w:rsidRPr="00364BD1" w:rsidRDefault="00364BD1" w:rsidP="00364BD1">
            <w:pPr>
              <w:rPr>
                <w:rFonts w:asciiTheme="minorHAnsi" w:hAnsiTheme="minorHAnsi"/>
              </w:rPr>
            </w:pPr>
            <w:r w:rsidRPr="00364BD1">
              <w:rPr>
                <w:rFonts w:asciiTheme="minorHAnsi" w:hAnsiTheme="minorHAnsi"/>
                <w:b/>
                <w:bCs/>
              </w:rPr>
              <w:t>03</w:t>
            </w:r>
            <w:r w:rsidRPr="00364BD1">
              <w:rPr>
                <w:rFonts w:asciiTheme="minorHAnsi" w:hAnsiTheme="minorHAnsi"/>
              </w:rPr>
              <w:t xml:space="preserve"> - diplacement2d </w:t>
            </w:r>
            <w:proofErr w:type="spellStart"/>
            <w:r w:rsidRPr="00364BD1">
              <w:rPr>
                <w:rFonts w:asciiTheme="minorHAnsi" w:hAnsiTheme="minorHAnsi"/>
              </w:rPr>
              <w:t>tilelstyle</w:t>
            </w:r>
            <w:proofErr w:type="spellEnd"/>
            <w:r w:rsidRPr="00364BD1">
              <w:rPr>
                <w:rFonts w:asciiTheme="minorHAnsi" w:hAnsiTheme="minorHAnsi"/>
              </w:rPr>
              <w:t xml:space="preserve"> of other than none, wrap, clamp, or mirror</w:t>
            </w:r>
          </w:p>
          <w:p w14:paraId="63F68495" w14:textId="77777777" w:rsidR="00364BD1" w:rsidRDefault="00364BD1" w:rsidP="00364BD1">
            <w:pPr>
              <w:rPr>
                <w:rFonts w:asciiTheme="minorHAnsi" w:hAnsiTheme="minorHAnsi"/>
              </w:rPr>
            </w:pPr>
          </w:p>
          <w:p w14:paraId="182DF526" w14:textId="36227BDC" w:rsidR="00364BD1" w:rsidRDefault="00364BD1" w:rsidP="00364BD1">
            <w:pPr>
              <w:rPr>
                <w:rFonts w:asciiTheme="minorHAnsi" w:hAnsiTheme="minorHAnsi"/>
              </w:rPr>
            </w:pPr>
            <w:r w:rsidRPr="00364BD1">
              <w:rPr>
                <w:rFonts w:asciiTheme="minorHAnsi" w:hAnsiTheme="minorHAnsi"/>
                <w:b/>
                <w:bCs/>
              </w:rPr>
              <w:t>04</w:t>
            </w:r>
            <w:r w:rsidRPr="00364BD1">
              <w:rPr>
                <w:rFonts w:asciiTheme="minorHAnsi" w:hAnsiTheme="minorHAnsi"/>
              </w:rPr>
              <w:t xml:space="preserve"> - diplacement2d filter of other than auto, linear, or nearest</w:t>
            </w:r>
          </w:p>
          <w:p w14:paraId="265A782D" w14:textId="36A9B038" w:rsidR="00364BD1" w:rsidRPr="00BF6411" w:rsidRDefault="00364BD1" w:rsidP="00364BD1">
            <w:pPr>
              <w:rPr>
                <w:rFonts w:asciiTheme="minorHAnsi" w:hAnsiTheme="minorHAnsi"/>
              </w:rPr>
            </w:pPr>
          </w:p>
        </w:tc>
      </w:tr>
    </w:tbl>
    <w:p w14:paraId="5090C783" w14:textId="77777777" w:rsidR="00AF0868" w:rsidRDefault="00AF0868">
      <w:pPr>
        <w:rPr>
          <w:rFonts w:eastAsia="Verdana" w:cs="Verdana"/>
          <w:b/>
          <w:bCs/>
          <w:color w:val="365F91" w:themeColor="accent1" w:themeShade="BF"/>
          <w:sz w:val="28"/>
          <w:szCs w:val="28"/>
        </w:rPr>
      </w:pPr>
    </w:p>
    <w:p w14:paraId="0A1BF9A3" w14:textId="77777777" w:rsidR="007E1A09" w:rsidRDefault="007E1A09">
      <w:pPr>
        <w:rPr>
          <w:rFonts w:eastAsia="Verdana" w:cs="Verdana"/>
          <w:b/>
          <w:bCs/>
          <w:color w:val="365F91" w:themeColor="accent1" w:themeShade="BF"/>
          <w:sz w:val="28"/>
          <w:szCs w:val="28"/>
        </w:rPr>
      </w:pPr>
    </w:p>
    <w:p w14:paraId="05BD2AF2" w14:textId="77777777" w:rsidR="00364BD1" w:rsidRDefault="00364BD1">
      <w:pPr>
        <w:rPr>
          <w:rFonts w:eastAsia="Verdana" w:cs="Verdana"/>
          <w:b/>
          <w:bCs/>
          <w:color w:val="365F91" w:themeColor="accent1" w:themeShade="BF"/>
          <w:sz w:val="28"/>
          <w:szCs w:val="28"/>
        </w:rPr>
      </w:pPr>
      <w:bookmarkStart w:id="90" w:name="_Toc162181010"/>
      <w:r>
        <w:lastRenderedPageBreak/>
        <w:br w:type="page"/>
      </w:r>
    </w:p>
    <w:p w14:paraId="661D908C" w14:textId="64FAD4A8" w:rsidR="004D7E87" w:rsidRPr="00144DD4" w:rsidRDefault="00CF6847" w:rsidP="4FA9AB4E">
      <w:pPr>
        <w:pStyle w:val="Heading1"/>
        <w:numPr>
          <w:ilvl w:val="0"/>
          <w:numId w:val="0"/>
        </w:numPr>
      </w:pPr>
      <w:r w:rsidRPr="7B2B6F25">
        <w:lastRenderedPageBreak/>
        <w:t xml:space="preserve">Appendix A - </w:t>
      </w:r>
      <w:r w:rsidR="005F18E6" w:rsidRPr="7B2B6F25">
        <w:t>Test Object Library</w:t>
      </w:r>
      <w:bookmarkEnd w:id="90"/>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8E4E98">
      <w:pPr>
        <w:pStyle w:val="ListParagraph"/>
        <w:numPr>
          <w:ilvl w:val="0"/>
          <w:numId w:val="3"/>
        </w:numPr>
        <w:spacing w:after="160"/>
      </w:pPr>
      <w:r>
        <w:t xml:space="preserve">Created by </w:t>
      </w:r>
      <w:r w:rsidR="001A2C28">
        <w:t xml:space="preserve">QualityLogic </w:t>
      </w:r>
      <w:r>
        <w:t>Staff using SolidWorks and exported to STL files</w:t>
      </w:r>
    </w:p>
    <w:p w14:paraId="562E07A5" w14:textId="77777777" w:rsidR="009004DE" w:rsidRDefault="4FA9AB4E" w:rsidP="008E4E98">
      <w:pPr>
        <w:pStyle w:val="ListParagraph"/>
        <w:numPr>
          <w:ilvl w:val="0"/>
          <w:numId w:val="3"/>
        </w:numPr>
        <w:spacing w:after="160"/>
      </w:pPr>
      <w:r>
        <w:t>SolidWorks SLDPRT files found on Thingiverse.com with Creative Commons license allowing commercial use, exported to STL files</w:t>
      </w:r>
    </w:p>
    <w:p w14:paraId="3EE838EE" w14:textId="7BAE0886" w:rsidR="009004DE" w:rsidRDefault="4FA9AB4E" w:rsidP="008E4E98">
      <w:pPr>
        <w:pStyle w:val="ListParagraph"/>
        <w:numPr>
          <w:ilvl w:val="0"/>
          <w:numId w:val="3"/>
        </w:numPr>
        <w:spacing w:after="160"/>
      </w:pPr>
      <w:r>
        <w:t>STL file found on Thingiverse.com with Creative Commons license allowing commercial use</w:t>
      </w:r>
    </w:p>
    <w:p w14:paraId="5E89E773" w14:textId="3E4599C7" w:rsidR="00631E26" w:rsidRDefault="00631E26" w:rsidP="008E4E98">
      <w:pPr>
        <w:pStyle w:val="ListParagraph"/>
        <w:numPr>
          <w:ilvl w:val="0"/>
          <w:numId w:val="3"/>
        </w:numPr>
        <w:spacing w:after="160"/>
      </w:pPr>
      <w:r>
        <w:t xml:space="preserve">Created, then export from application such as </w:t>
      </w:r>
      <w:proofErr w:type="spellStart"/>
      <w:r>
        <w:t>NetFabb</w:t>
      </w:r>
      <w:proofErr w:type="spellEnd"/>
      <w:r>
        <w:t xml:space="preserve">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8E4E98">
      <w:pPr>
        <w:pStyle w:val="ListParagraph"/>
        <w:numPr>
          <w:ilvl w:val="0"/>
          <w:numId w:val="4"/>
        </w:numPr>
        <w:spacing w:after="160" w:line="259" w:lineRule="auto"/>
        <w:ind w:left="1800"/>
      </w:pPr>
      <w:r>
        <w:t>S – Synthetic object, primarily simple geometric objects</w:t>
      </w:r>
    </w:p>
    <w:p w14:paraId="194B2017" w14:textId="77777777" w:rsidR="009004DE" w:rsidRDefault="4FA9AB4E" w:rsidP="008E4E98">
      <w:pPr>
        <w:pStyle w:val="ListParagraph"/>
        <w:numPr>
          <w:ilvl w:val="0"/>
          <w:numId w:val="4"/>
        </w:numPr>
        <w:spacing w:after="160" w:line="259" w:lineRule="auto"/>
        <w:ind w:left="1800"/>
      </w:pPr>
      <w:r>
        <w:t>N – Natural objects, things found in nature</w:t>
      </w:r>
    </w:p>
    <w:p w14:paraId="721AD8B6" w14:textId="77777777" w:rsidR="009004DE" w:rsidRDefault="4FA9AB4E" w:rsidP="008E4E98">
      <w:pPr>
        <w:pStyle w:val="ListParagraph"/>
        <w:numPr>
          <w:ilvl w:val="0"/>
          <w:numId w:val="4"/>
        </w:numPr>
        <w:spacing w:after="160" w:line="259" w:lineRule="auto"/>
        <w:ind w:left="1800"/>
      </w:pPr>
      <w:r>
        <w:t>M – Man-made objects, typically manufactured</w:t>
      </w:r>
    </w:p>
    <w:p w14:paraId="0AF8AD77" w14:textId="1EC40F43" w:rsidR="009004DE" w:rsidRDefault="4FA9AB4E" w:rsidP="008E4E98">
      <w:pPr>
        <w:pStyle w:val="ListParagraph"/>
        <w:numPr>
          <w:ilvl w:val="0"/>
          <w:numId w:val="4"/>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896F2F"/>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lastRenderedPageBreak/>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lastRenderedPageBreak/>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000000" w:rsidP="00343CDB">
            <w:hyperlink r:id="rId118">
              <w:proofErr w:type="spellStart"/>
              <w:r w:rsidR="00343CDB" w:rsidRPr="00C82134">
                <w:rPr>
                  <w:rFonts w:ascii="Helvetica Neue" w:eastAsia="Helvetica Neue" w:hAnsi="Helvetica Neue" w:cs="Helvetica Neue"/>
                  <w:b/>
                  <w:sz w:val="16"/>
                  <w:szCs w:val="16"/>
                  <w:u w:val="single"/>
                  <w:shd w:val="clear" w:color="auto" w:fill="F5F5F5"/>
                </w:rPr>
                <w:t>chessHorse</w:t>
              </w:r>
              <w:proofErr w:type="spellEnd"/>
            </w:hyperlink>
            <w:r w:rsidR="00343CDB" w:rsidRPr="00C82134">
              <w:rPr>
                <w:rFonts w:ascii="Helvetica Neue" w:eastAsia="Helvetica Neue" w:hAnsi="Helvetica Neue" w:cs="Helvetica Neue"/>
                <w:sz w:val="16"/>
                <w:szCs w:val="16"/>
                <w:shd w:val="clear" w:color="auto" w:fill="F5F5F5"/>
              </w:rPr>
              <w:t> by </w:t>
            </w:r>
            <w:proofErr w:type="spellStart"/>
            <w:r w:rsidR="00343CDB">
              <w:fldChar w:fldCharType="begin"/>
            </w:r>
            <w:r w:rsidR="00343CDB">
              <w:instrText>HYPERLINK "http://www.thingiverse.com/jbarrettoda" \h</w:instrText>
            </w:r>
            <w:r w:rsidR="00343CDB">
              <w:fldChar w:fldCharType="separate"/>
            </w:r>
            <w:r w:rsidR="00343CDB" w:rsidRPr="00C82134">
              <w:rPr>
                <w:rFonts w:ascii="Helvetica Neue" w:eastAsia="Helvetica Neue" w:hAnsi="Helvetica Neue" w:cs="Helvetica Neue"/>
                <w:b/>
                <w:sz w:val="16"/>
                <w:szCs w:val="16"/>
                <w:u w:val="single"/>
                <w:shd w:val="clear" w:color="auto" w:fill="F5F5F5"/>
              </w:rPr>
              <w:t>jbarrettoda</w:t>
            </w:r>
            <w:proofErr w:type="spellEnd"/>
            <w:r w:rsidR="00343CDB">
              <w:fldChar w:fldCharType="end"/>
            </w:r>
            <w:r w:rsidR="00343CDB" w:rsidRPr="00C82134">
              <w:rPr>
                <w:rFonts w:ascii="Helvetica Neue" w:eastAsia="Helvetica Neue" w:hAnsi="Helvetica Neue" w:cs="Helvetica Neue"/>
                <w:sz w:val="16"/>
                <w:szCs w:val="16"/>
                <w:shd w:val="clear" w:color="auto" w:fill="F5F5F5"/>
              </w:rPr>
              <w:t xml:space="preserve"> is licensed under </w:t>
            </w:r>
            <w:proofErr w:type="spellStart"/>
            <w:r w:rsidR="00343CDB" w:rsidRPr="00C82134">
              <w:rPr>
                <w:rFonts w:ascii="Helvetica Neue" w:eastAsia="Helvetica Neue" w:hAnsi="Helvetica Neue" w:cs="Helvetica Neue"/>
                <w:sz w:val="16"/>
                <w:szCs w:val="16"/>
                <w:shd w:val="clear" w:color="auto" w:fill="F5F5F5"/>
              </w:rPr>
              <w:t>the</w:t>
            </w:r>
            <w:hyperlink r:id="rId119">
              <w:r w:rsidR="00343CDB" w:rsidRPr="00C82134">
                <w:rPr>
                  <w:rFonts w:ascii="Helvetica Neue" w:eastAsia="Helvetica Neue" w:hAnsi="Helvetica Neue" w:cs="Helvetica Neue"/>
                  <w:b/>
                  <w:sz w:val="16"/>
                  <w:szCs w:val="16"/>
                  <w:u w:val="single"/>
                  <w:shd w:val="clear" w:color="auto" w:fill="F5F5F5"/>
                </w:rPr>
                <w:t>Creative</w:t>
              </w:r>
              <w:proofErr w:type="spellEnd"/>
              <w:r w:rsidR="00343CDB" w:rsidRPr="00C82134">
                <w:rPr>
                  <w:rFonts w:ascii="Helvetica Neue" w:eastAsia="Helvetica Neue" w:hAnsi="Helvetica Neue" w:cs="Helvetica Neue"/>
                  <w:b/>
                  <w:sz w:val="16"/>
                  <w:szCs w:val="16"/>
                  <w:u w:val="single"/>
                  <w:shd w:val="clear" w:color="auto" w:fill="F5F5F5"/>
                </w:rPr>
                <w:t xml:space="preserve"> Commons - Attribution</w:t>
              </w:r>
            </w:hyperlink>
            <w:r w:rsidR="00343CDB"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000000" w:rsidP="00343CDB">
            <w:pPr>
              <w:rPr>
                <w:rFonts w:asciiTheme="minorHAnsi" w:hAnsiTheme="minorHAnsi"/>
                <w:noProof/>
                <w:sz w:val="16"/>
                <w:szCs w:val="16"/>
              </w:rPr>
            </w:pPr>
            <w:hyperlink r:id="rId121">
              <w:r w:rsidR="00343CDB" w:rsidRPr="00343CDB">
                <w:rPr>
                  <w:rFonts w:ascii="Arial" w:eastAsia="Arial" w:hAnsi="Arial" w:cs="Arial"/>
                  <w:b/>
                  <w:sz w:val="16"/>
                  <w:szCs w:val="16"/>
                  <w:shd w:val="clear" w:color="auto" w:fill="F5F5F5"/>
                </w:rPr>
                <w:t>Deer</w:t>
              </w:r>
            </w:hyperlink>
            <w:r w:rsidR="00343CDB" w:rsidRPr="00343CDB">
              <w:rPr>
                <w:rFonts w:ascii="Arial" w:eastAsia="Arial" w:hAnsi="Arial" w:cs="Arial"/>
                <w:sz w:val="16"/>
                <w:szCs w:val="16"/>
                <w:shd w:val="clear" w:color="auto" w:fill="F5F5F5"/>
              </w:rPr>
              <w:t xml:space="preserve"> by </w:t>
            </w:r>
            <w:hyperlink r:id="rId122">
              <w:proofErr w:type="spellStart"/>
              <w:r w:rsidR="00343CDB" w:rsidRPr="00343CDB">
                <w:rPr>
                  <w:rFonts w:ascii="Arial" w:eastAsia="Arial" w:hAnsi="Arial" w:cs="Arial"/>
                  <w:b/>
                  <w:sz w:val="16"/>
                  <w:szCs w:val="16"/>
                  <w:shd w:val="clear" w:color="auto" w:fill="F5F5F5"/>
                </w:rPr>
                <w:t>YahooJAPAN</w:t>
              </w:r>
              <w:proofErr w:type="spellEnd"/>
            </w:hyperlink>
            <w:r w:rsidR="00343CDB" w:rsidRPr="00343CDB">
              <w:rPr>
                <w:rFonts w:ascii="Arial" w:eastAsia="Arial" w:hAnsi="Arial" w:cs="Arial"/>
                <w:sz w:val="16"/>
                <w:szCs w:val="16"/>
                <w:shd w:val="clear" w:color="auto" w:fill="F5F5F5"/>
              </w:rPr>
              <w:t xml:space="preserve"> is licensed under the </w:t>
            </w:r>
            <w:hyperlink r:id="rId123">
              <w:r w:rsidR="00343CDB" w:rsidRPr="00343CDB">
                <w:rPr>
                  <w:rFonts w:ascii="Arial" w:eastAsia="Arial" w:hAnsi="Arial" w:cs="Arial"/>
                  <w:b/>
                  <w:sz w:val="16"/>
                  <w:szCs w:val="16"/>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000000" w:rsidP="00343CDB">
            <w:pPr>
              <w:rPr>
                <w:rFonts w:asciiTheme="minorHAnsi" w:hAnsiTheme="minorHAnsi"/>
                <w:noProof/>
                <w:sz w:val="16"/>
                <w:szCs w:val="16"/>
              </w:rPr>
            </w:pPr>
            <w:hyperlink r:id="rId125">
              <w:r w:rsidR="00343CDB" w:rsidRPr="00343CDB">
                <w:rPr>
                  <w:rFonts w:ascii="Arial" w:eastAsia="Arial" w:hAnsi="Arial" w:cs="Arial"/>
                  <w:b/>
                  <w:sz w:val="16"/>
                  <w:szCs w:val="16"/>
                  <w:shd w:val="clear" w:color="auto" w:fill="F5F5F5"/>
                </w:rPr>
                <w:t>Alligator</w:t>
              </w:r>
            </w:hyperlink>
            <w:r w:rsidR="00343CDB" w:rsidRPr="00343CDB">
              <w:rPr>
                <w:rFonts w:ascii="Arial" w:eastAsia="Arial" w:hAnsi="Arial" w:cs="Arial"/>
                <w:sz w:val="16"/>
                <w:szCs w:val="16"/>
                <w:shd w:val="clear" w:color="auto" w:fill="F5F5F5"/>
              </w:rPr>
              <w:t xml:space="preserve"> by </w:t>
            </w:r>
            <w:hyperlink r:id="rId126">
              <w:r w:rsidR="00343CDB" w:rsidRPr="00343CDB">
                <w:rPr>
                  <w:rFonts w:ascii="Arial" w:eastAsia="Arial" w:hAnsi="Arial" w:cs="Arial"/>
                  <w:b/>
                  <w:sz w:val="16"/>
                  <w:szCs w:val="16"/>
                  <w:shd w:val="clear" w:color="auto" w:fill="F5F5F5"/>
                </w:rPr>
                <w:t>willie</w:t>
              </w:r>
            </w:hyperlink>
            <w:r w:rsidR="00343CDB" w:rsidRPr="00343CDB">
              <w:rPr>
                <w:rFonts w:ascii="Arial" w:eastAsia="Arial" w:hAnsi="Arial" w:cs="Arial"/>
                <w:sz w:val="16"/>
                <w:szCs w:val="16"/>
                <w:shd w:val="clear" w:color="auto" w:fill="F5F5F5"/>
              </w:rPr>
              <w:t xml:space="preserve"> is licensed under the </w:t>
            </w:r>
            <w:hyperlink r:id="rId127">
              <w:r w:rsidR="00343CDB" w:rsidRPr="00343CDB">
                <w:rPr>
                  <w:rFonts w:ascii="Arial" w:eastAsia="Arial" w:hAnsi="Arial" w:cs="Arial"/>
                  <w:b/>
                  <w:sz w:val="16"/>
                  <w:szCs w:val="16"/>
                  <w:shd w:val="clear" w:color="auto" w:fill="F5F5F5"/>
                </w:rPr>
                <w:t>Creative Commons - Public Domain Dedication</w:t>
              </w:r>
            </w:hyperlink>
            <w:r w:rsidR="00343CDB"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000000" w:rsidP="00343CDB">
            <w:pPr>
              <w:rPr>
                <w:rFonts w:asciiTheme="minorHAnsi" w:hAnsiTheme="minorHAnsi"/>
                <w:noProof/>
                <w:sz w:val="16"/>
                <w:szCs w:val="16"/>
              </w:rPr>
            </w:pPr>
            <w:hyperlink r:id="rId130">
              <w:r w:rsidR="00343CDB" w:rsidRPr="00343CDB">
                <w:rPr>
                  <w:rFonts w:ascii="Arial" w:eastAsia="Arial" w:hAnsi="Arial" w:cs="Arial"/>
                  <w:b/>
                  <w:sz w:val="16"/>
                  <w:szCs w:val="16"/>
                  <w:shd w:val="clear" w:color="auto" w:fill="F5F5F5"/>
                </w:rPr>
                <w:t>Duck</w:t>
              </w:r>
            </w:hyperlink>
            <w:r w:rsidR="00343CDB" w:rsidRPr="00343CDB">
              <w:rPr>
                <w:rFonts w:ascii="Arial" w:eastAsia="Arial" w:hAnsi="Arial" w:cs="Arial"/>
                <w:sz w:val="16"/>
                <w:szCs w:val="16"/>
                <w:shd w:val="clear" w:color="auto" w:fill="F5F5F5"/>
              </w:rPr>
              <w:t xml:space="preserve"> by </w:t>
            </w:r>
            <w:hyperlink r:id="rId131">
              <w:proofErr w:type="spellStart"/>
              <w:r w:rsidR="00343CDB" w:rsidRPr="00343CDB">
                <w:rPr>
                  <w:rFonts w:ascii="Arial" w:eastAsia="Arial" w:hAnsi="Arial" w:cs="Arial"/>
                  <w:b/>
                  <w:sz w:val="16"/>
                  <w:szCs w:val="16"/>
                  <w:shd w:val="clear" w:color="auto" w:fill="F5F5F5"/>
                </w:rPr>
                <w:t>Roboduck</w:t>
              </w:r>
              <w:proofErr w:type="spellEnd"/>
            </w:hyperlink>
            <w:r w:rsidR="00343CDB" w:rsidRPr="00343CDB">
              <w:rPr>
                <w:rFonts w:ascii="Arial" w:eastAsia="Arial" w:hAnsi="Arial" w:cs="Arial"/>
                <w:sz w:val="16"/>
                <w:szCs w:val="16"/>
                <w:shd w:val="clear" w:color="auto" w:fill="F5F5F5"/>
              </w:rPr>
              <w:t xml:space="preserve"> is licensed under the </w:t>
            </w:r>
            <w:hyperlink r:id="rId132">
              <w:r w:rsidR="00343CDB" w:rsidRPr="00343CDB">
                <w:rPr>
                  <w:rFonts w:ascii="Arial" w:eastAsia="Arial" w:hAnsi="Arial" w:cs="Arial"/>
                  <w:b/>
                  <w:sz w:val="16"/>
                  <w:szCs w:val="16"/>
                  <w:u w:val="single"/>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000000" w:rsidP="00343CDB">
            <w:pPr>
              <w:rPr>
                <w:rFonts w:asciiTheme="minorHAnsi" w:hAnsiTheme="minorHAnsi"/>
                <w:noProof/>
                <w:sz w:val="22"/>
              </w:rPr>
            </w:pPr>
            <w:hyperlink r:id="rId134">
              <w:proofErr w:type="spellStart"/>
              <w:r w:rsidR="00343CDB">
                <w:rPr>
                  <w:rFonts w:ascii="Arial" w:eastAsia="Arial" w:hAnsi="Arial" w:cs="Arial"/>
                  <w:b/>
                  <w:sz w:val="16"/>
                  <w:szCs w:val="16"/>
                  <w:shd w:val="clear" w:color="auto" w:fill="F5F5F5"/>
                </w:rPr>
                <w:t>Geeetech</w:t>
              </w:r>
              <w:proofErr w:type="spellEnd"/>
              <w:r w:rsidR="00343CDB">
                <w:rPr>
                  <w:rFonts w:ascii="Arial" w:eastAsia="Arial" w:hAnsi="Arial" w:cs="Arial"/>
                  <w:b/>
                  <w:sz w:val="16"/>
                  <w:szCs w:val="16"/>
                  <w:shd w:val="clear" w:color="auto" w:fill="F5F5F5"/>
                </w:rPr>
                <w:t xml:space="preserve"> GT2560 housing</w:t>
              </w:r>
            </w:hyperlink>
            <w:r w:rsidR="00343CDB">
              <w:rPr>
                <w:rFonts w:ascii="Arial" w:eastAsia="Arial" w:hAnsi="Arial" w:cs="Arial"/>
                <w:sz w:val="16"/>
                <w:szCs w:val="16"/>
                <w:shd w:val="clear" w:color="auto" w:fill="F5F5F5"/>
              </w:rPr>
              <w:t xml:space="preserve"> by </w:t>
            </w:r>
            <w:hyperlink r:id="rId135">
              <w:r w:rsidR="00343CDB">
                <w:rPr>
                  <w:rFonts w:ascii="Arial" w:eastAsia="Arial" w:hAnsi="Arial" w:cs="Arial"/>
                  <w:b/>
                  <w:sz w:val="16"/>
                  <w:szCs w:val="16"/>
                  <w:shd w:val="clear" w:color="auto" w:fill="F5F5F5"/>
                </w:rPr>
                <w:t>lukie80</w:t>
              </w:r>
            </w:hyperlink>
            <w:r w:rsidR="00343CDB">
              <w:rPr>
                <w:rFonts w:ascii="Arial" w:eastAsia="Arial" w:hAnsi="Arial" w:cs="Arial"/>
                <w:sz w:val="16"/>
                <w:szCs w:val="16"/>
                <w:shd w:val="clear" w:color="auto" w:fill="F5F5F5"/>
              </w:rPr>
              <w:t xml:space="preserve"> is licensed under the </w:t>
            </w:r>
            <w:hyperlink r:id="rId136">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000000" w:rsidP="00343CDB">
            <w:pPr>
              <w:rPr>
                <w:rFonts w:asciiTheme="minorHAnsi" w:hAnsiTheme="minorHAnsi"/>
                <w:noProof/>
                <w:sz w:val="22"/>
              </w:rPr>
            </w:pPr>
            <w:hyperlink r:id="rId138">
              <w:r w:rsidR="00343CDB">
                <w:rPr>
                  <w:rFonts w:ascii="Arial" w:eastAsia="Arial" w:hAnsi="Arial" w:cs="Arial"/>
                  <w:b/>
                  <w:sz w:val="16"/>
                  <w:szCs w:val="16"/>
                  <w:shd w:val="clear" w:color="auto" w:fill="F5F5F5"/>
                </w:rPr>
                <w:t>FJ Cruiser Snorkel Grill</w:t>
              </w:r>
            </w:hyperlink>
            <w:r w:rsidR="00343CDB">
              <w:rPr>
                <w:rFonts w:ascii="Arial" w:eastAsia="Arial" w:hAnsi="Arial" w:cs="Arial"/>
                <w:sz w:val="16"/>
                <w:szCs w:val="16"/>
                <w:shd w:val="clear" w:color="auto" w:fill="F5F5F5"/>
              </w:rPr>
              <w:t xml:space="preserve"> by </w:t>
            </w:r>
            <w:hyperlink r:id="rId139">
              <w:r w:rsidR="00343CDB">
                <w:rPr>
                  <w:rFonts w:ascii="Arial" w:eastAsia="Arial" w:hAnsi="Arial" w:cs="Arial"/>
                  <w:b/>
                  <w:sz w:val="16"/>
                  <w:szCs w:val="16"/>
                  <w:shd w:val="clear" w:color="auto" w:fill="F5F5F5"/>
                </w:rPr>
                <w:t>LordNova2</w:t>
              </w:r>
            </w:hyperlink>
            <w:r w:rsidR="00343CDB">
              <w:rPr>
                <w:rFonts w:ascii="Arial" w:eastAsia="Arial" w:hAnsi="Arial" w:cs="Arial"/>
                <w:sz w:val="16"/>
                <w:szCs w:val="16"/>
                <w:shd w:val="clear" w:color="auto" w:fill="F5F5F5"/>
              </w:rPr>
              <w:t xml:space="preserve"> is licensed under the </w:t>
            </w:r>
            <w:hyperlink r:id="rId140">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000000" w:rsidP="00343CDB">
            <w:pPr>
              <w:rPr>
                <w:rFonts w:asciiTheme="minorHAnsi" w:hAnsiTheme="minorHAnsi"/>
                <w:noProof/>
                <w:sz w:val="22"/>
              </w:rPr>
            </w:pPr>
            <w:hyperlink r:id="rId142">
              <w:r w:rsidR="00343CDB">
                <w:rPr>
                  <w:rFonts w:ascii="Arial" w:eastAsia="Arial" w:hAnsi="Arial" w:cs="Arial"/>
                  <w:b/>
                  <w:sz w:val="16"/>
                  <w:szCs w:val="16"/>
                  <w:shd w:val="clear" w:color="auto" w:fill="F5F5F5"/>
                </w:rPr>
                <w:t xml:space="preserve">Customizable stereographic projection </w:t>
              </w:r>
              <w:proofErr w:type="spellStart"/>
              <w:r w:rsidR="00343CDB">
                <w:rPr>
                  <w:rFonts w:ascii="Arial" w:eastAsia="Arial" w:hAnsi="Arial" w:cs="Arial"/>
                  <w:b/>
                  <w:sz w:val="16"/>
                  <w:szCs w:val="16"/>
                  <w:shd w:val="clear" w:color="auto" w:fill="F5F5F5"/>
                </w:rPr>
                <w:t>lowres</w:t>
              </w:r>
              <w:proofErr w:type="spellEnd"/>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43">
              <w:r w:rsidR="00343CDB">
                <w:rPr>
                  <w:rFonts w:ascii="Arial" w:eastAsia="Arial" w:hAnsi="Arial" w:cs="Arial"/>
                  <w:b/>
                  <w:sz w:val="16"/>
                  <w:szCs w:val="16"/>
                  <w:shd w:val="clear" w:color="auto" w:fill="F5F5F5"/>
                </w:rPr>
                <w:t>threonin</w:t>
              </w:r>
              <w:proofErr w:type="spellEnd"/>
            </w:hyperlink>
            <w:r w:rsidR="00343CDB">
              <w:rPr>
                <w:rFonts w:ascii="Arial" w:eastAsia="Arial" w:hAnsi="Arial" w:cs="Arial"/>
                <w:sz w:val="16"/>
                <w:szCs w:val="16"/>
                <w:shd w:val="clear" w:color="auto" w:fill="F5F5F5"/>
              </w:rPr>
              <w:t xml:space="preserve"> is licensed under the </w:t>
            </w:r>
            <w:hyperlink r:id="rId144">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Platform_high</w:t>
            </w:r>
            <w:proofErr w:type="spellEnd"/>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Platform_low</w:t>
            </w:r>
            <w:proofErr w:type="spellEnd"/>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000000" w:rsidP="00343CDB">
            <w:pPr>
              <w:rPr>
                <w:rFonts w:asciiTheme="minorHAnsi" w:hAnsiTheme="minorHAnsi"/>
                <w:noProof/>
                <w:sz w:val="22"/>
              </w:rPr>
            </w:pPr>
            <w:hyperlink r:id="rId146">
              <w:r w:rsidR="00343CDB">
                <w:rPr>
                  <w:rFonts w:ascii="Arial" w:eastAsia="Arial" w:hAnsi="Arial" w:cs="Arial"/>
                  <w:b/>
                  <w:sz w:val="16"/>
                  <w:szCs w:val="16"/>
                  <w:shd w:val="clear" w:color="auto" w:fill="F5F5F5"/>
                </w:rPr>
                <w:t>Ventilated Build Platform</w:t>
              </w:r>
            </w:hyperlink>
            <w:r w:rsidR="00343CDB">
              <w:rPr>
                <w:rFonts w:ascii="Arial" w:eastAsia="Arial" w:hAnsi="Arial" w:cs="Arial"/>
                <w:sz w:val="16"/>
                <w:szCs w:val="16"/>
                <w:shd w:val="clear" w:color="auto" w:fill="F5F5F5"/>
              </w:rPr>
              <w:t xml:space="preserve"> by </w:t>
            </w:r>
            <w:hyperlink r:id="rId147">
              <w:proofErr w:type="spellStart"/>
              <w:r w:rsidR="00343CDB">
                <w:rPr>
                  <w:rFonts w:ascii="Arial" w:eastAsia="Arial" w:hAnsi="Arial" w:cs="Arial"/>
                  <w:b/>
                  <w:sz w:val="16"/>
                  <w:szCs w:val="16"/>
                  <w:shd w:val="clear" w:color="auto" w:fill="F5F5F5"/>
                </w:rPr>
                <w:t>deherzog</w:t>
              </w:r>
              <w:proofErr w:type="spellEnd"/>
            </w:hyperlink>
            <w:r w:rsidR="00343CDB">
              <w:rPr>
                <w:rFonts w:ascii="Arial" w:eastAsia="Arial" w:hAnsi="Arial" w:cs="Arial"/>
                <w:sz w:val="16"/>
                <w:szCs w:val="16"/>
                <w:shd w:val="clear" w:color="auto" w:fill="F5F5F5"/>
              </w:rPr>
              <w:t xml:space="preserve"> is licensed under the </w:t>
            </w:r>
            <w:hyperlink r:id="rId148">
              <w:r w:rsidR="00343CDB">
                <w:rPr>
                  <w:rFonts w:ascii="Arial" w:eastAsia="Arial" w:hAnsi="Arial" w:cs="Arial"/>
                  <w:b/>
                  <w:sz w:val="16"/>
                  <w:szCs w:val="16"/>
                  <w:shd w:val="clear" w:color="auto" w:fill="F5F5F5"/>
                </w:rPr>
                <w:t>Public Domain</w:t>
              </w:r>
            </w:hyperlink>
            <w:r w:rsidR="00343CDB">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000000" w:rsidP="00343CDB">
            <w:pPr>
              <w:rPr>
                <w:rFonts w:asciiTheme="minorHAnsi" w:hAnsiTheme="minorHAnsi"/>
                <w:noProof/>
                <w:sz w:val="22"/>
              </w:rPr>
            </w:pPr>
            <w:hyperlink r:id="rId150">
              <w:proofErr w:type="spellStart"/>
              <w:r w:rsidR="00343CDB">
                <w:rPr>
                  <w:rFonts w:ascii="Arial" w:eastAsia="Arial" w:hAnsi="Arial" w:cs="Arial"/>
                  <w:b/>
                  <w:sz w:val="16"/>
                  <w:szCs w:val="16"/>
                  <w:shd w:val="clear" w:color="auto" w:fill="F5F5F5"/>
                </w:rPr>
                <w:t>bowden</w:t>
              </w:r>
              <w:proofErr w:type="spellEnd"/>
              <w:r w:rsidR="00343CDB">
                <w:rPr>
                  <w:rFonts w:ascii="Arial" w:eastAsia="Arial" w:hAnsi="Arial" w:cs="Arial"/>
                  <w:b/>
                  <w:sz w:val="16"/>
                  <w:szCs w:val="16"/>
                  <w:shd w:val="clear" w:color="auto" w:fill="F5F5F5"/>
                </w:rPr>
                <w:t xml:space="preserve"> capable </w:t>
              </w:r>
              <w:proofErr w:type="spellStart"/>
              <w:r w:rsidR="00343CDB">
                <w:rPr>
                  <w:rFonts w:ascii="Arial" w:eastAsia="Arial" w:hAnsi="Arial" w:cs="Arial"/>
                  <w:b/>
                  <w:sz w:val="16"/>
                  <w:szCs w:val="16"/>
                  <w:shd w:val="clear" w:color="auto" w:fill="F5F5F5"/>
                </w:rPr>
                <w:t>gregs</w:t>
              </w:r>
              <w:proofErr w:type="spellEnd"/>
              <w:r w:rsidR="00343CDB">
                <w:rPr>
                  <w:rFonts w:ascii="Arial" w:eastAsia="Arial" w:hAnsi="Arial" w:cs="Arial"/>
                  <w:b/>
                  <w:sz w:val="16"/>
                  <w:szCs w:val="16"/>
                  <w:shd w:val="clear" w:color="auto" w:fill="F5F5F5"/>
                </w:rPr>
                <w:t xml:space="preserve"> extruder with adapters</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51">
              <w:r w:rsidR="00343CDB">
                <w:rPr>
                  <w:rFonts w:ascii="Arial" w:eastAsia="Arial" w:hAnsi="Arial" w:cs="Arial"/>
                  <w:b/>
                  <w:sz w:val="16"/>
                  <w:szCs w:val="16"/>
                  <w:shd w:val="clear" w:color="auto" w:fill="F5F5F5"/>
                </w:rPr>
                <w:t>nicksears</w:t>
              </w:r>
              <w:proofErr w:type="spellEnd"/>
            </w:hyperlink>
            <w:r w:rsidR="00343CDB">
              <w:rPr>
                <w:rFonts w:ascii="Arial" w:eastAsia="Arial" w:hAnsi="Arial" w:cs="Arial"/>
                <w:sz w:val="16"/>
                <w:szCs w:val="16"/>
                <w:shd w:val="clear" w:color="auto" w:fill="F5F5F5"/>
              </w:rPr>
              <w:t xml:space="preserve"> is licensed under the </w:t>
            </w:r>
            <w:hyperlink r:id="rId152">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000000" w:rsidP="00343CDB">
            <w:pPr>
              <w:rPr>
                <w:rFonts w:asciiTheme="minorHAnsi" w:hAnsiTheme="minorHAnsi"/>
                <w:sz w:val="22"/>
              </w:rPr>
            </w:pPr>
            <w:hyperlink r:id="rId154">
              <w:r w:rsidR="00343CDB">
                <w:rPr>
                  <w:rFonts w:ascii="Arial" w:eastAsia="Arial" w:hAnsi="Arial" w:cs="Arial"/>
                  <w:b/>
                  <w:sz w:val="16"/>
                  <w:szCs w:val="16"/>
                  <w:shd w:val="clear" w:color="auto" w:fill="F5F5F5"/>
                </w:rPr>
                <w:t>Rouleau de PLA / ABS dispenser roll</w:t>
              </w:r>
            </w:hyperlink>
            <w:r w:rsidR="00343CDB">
              <w:rPr>
                <w:rFonts w:ascii="Arial" w:eastAsia="Arial" w:hAnsi="Arial" w:cs="Arial"/>
                <w:sz w:val="16"/>
                <w:szCs w:val="16"/>
                <w:shd w:val="clear" w:color="auto" w:fill="F5F5F5"/>
              </w:rPr>
              <w:t xml:space="preserve"> by </w:t>
            </w:r>
            <w:hyperlink r:id="rId155">
              <w:proofErr w:type="spellStart"/>
              <w:r w:rsidR="00343CDB">
                <w:rPr>
                  <w:rFonts w:ascii="Arial" w:eastAsia="Arial" w:hAnsi="Arial" w:cs="Arial"/>
                  <w:b/>
                  <w:sz w:val="16"/>
                  <w:szCs w:val="16"/>
                  <w:shd w:val="clear" w:color="auto" w:fill="F5F5F5"/>
                </w:rPr>
                <w:t>Alf_Arobase</w:t>
              </w:r>
            </w:hyperlink>
            <w:r w:rsidR="00343CDB">
              <w:rPr>
                <w:rFonts w:ascii="Arial" w:eastAsia="Arial" w:hAnsi="Arial" w:cs="Arial"/>
                <w:sz w:val="16"/>
                <w:szCs w:val="16"/>
                <w:shd w:val="clear" w:color="auto" w:fill="F5F5F5"/>
              </w:rPr>
              <w:t>is</w:t>
            </w:r>
            <w:proofErr w:type="spellEnd"/>
            <w:r w:rsidR="00343CDB">
              <w:rPr>
                <w:rFonts w:ascii="Arial" w:eastAsia="Arial" w:hAnsi="Arial" w:cs="Arial"/>
                <w:sz w:val="16"/>
                <w:szCs w:val="16"/>
                <w:shd w:val="clear" w:color="auto" w:fill="F5F5F5"/>
              </w:rPr>
              <w:t xml:space="preserve"> licensed under the </w:t>
            </w:r>
            <w:hyperlink r:id="rId156">
              <w:r w:rsidR="00343CDB">
                <w:rPr>
                  <w:rFonts w:ascii="Arial" w:eastAsia="Arial" w:hAnsi="Arial" w:cs="Arial"/>
                  <w:b/>
                  <w:sz w:val="16"/>
                  <w:szCs w:val="16"/>
                  <w:shd w:val="clear" w:color="auto" w:fill="F5F5F5"/>
                </w:rPr>
                <w:t>GNU - GPL</w:t>
              </w:r>
            </w:hyperlink>
            <w:r w:rsidR="00343CDB">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000000" w:rsidP="00343CDB">
            <w:pPr>
              <w:rPr>
                <w:rFonts w:asciiTheme="minorHAnsi" w:hAnsiTheme="minorHAnsi"/>
                <w:noProof/>
                <w:sz w:val="22"/>
              </w:rPr>
            </w:pPr>
            <w:hyperlink r:id="rId158">
              <w:proofErr w:type="spellStart"/>
              <w:r w:rsidR="00343CDB">
                <w:rPr>
                  <w:rFonts w:ascii="Arial" w:eastAsia="Arial" w:hAnsi="Arial" w:cs="Arial"/>
                  <w:b/>
                  <w:sz w:val="16"/>
                  <w:szCs w:val="16"/>
                  <w:shd w:val="clear" w:color="auto" w:fill="F5F5F5"/>
                </w:rPr>
                <w:t>bowden</w:t>
              </w:r>
              <w:proofErr w:type="spellEnd"/>
              <w:r w:rsidR="00343CDB">
                <w:rPr>
                  <w:rFonts w:ascii="Arial" w:eastAsia="Arial" w:hAnsi="Arial" w:cs="Arial"/>
                  <w:b/>
                  <w:sz w:val="16"/>
                  <w:szCs w:val="16"/>
                  <w:shd w:val="clear" w:color="auto" w:fill="F5F5F5"/>
                </w:rPr>
                <w:t xml:space="preserve"> capable </w:t>
              </w:r>
              <w:proofErr w:type="spellStart"/>
              <w:r w:rsidR="00343CDB">
                <w:rPr>
                  <w:rFonts w:ascii="Arial" w:eastAsia="Arial" w:hAnsi="Arial" w:cs="Arial"/>
                  <w:b/>
                  <w:sz w:val="16"/>
                  <w:szCs w:val="16"/>
                  <w:shd w:val="clear" w:color="auto" w:fill="F5F5F5"/>
                </w:rPr>
                <w:t>gregs</w:t>
              </w:r>
              <w:proofErr w:type="spellEnd"/>
              <w:r w:rsidR="00343CDB">
                <w:rPr>
                  <w:rFonts w:ascii="Arial" w:eastAsia="Arial" w:hAnsi="Arial" w:cs="Arial"/>
                  <w:b/>
                  <w:sz w:val="16"/>
                  <w:szCs w:val="16"/>
                  <w:shd w:val="clear" w:color="auto" w:fill="F5F5F5"/>
                </w:rPr>
                <w:t xml:space="preserve"> extruder with adapters</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59">
              <w:r w:rsidR="00343CDB">
                <w:rPr>
                  <w:rFonts w:ascii="Arial" w:eastAsia="Arial" w:hAnsi="Arial" w:cs="Arial"/>
                  <w:b/>
                  <w:sz w:val="16"/>
                  <w:szCs w:val="16"/>
                  <w:shd w:val="clear" w:color="auto" w:fill="F5F5F5"/>
                </w:rPr>
                <w:t>nicksears</w:t>
              </w:r>
              <w:proofErr w:type="spellEnd"/>
            </w:hyperlink>
            <w:r w:rsidR="00343CDB">
              <w:rPr>
                <w:rFonts w:ascii="Arial" w:eastAsia="Arial" w:hAnsi="Arial" w:cs="Arial"/>
                <w:sz w:val="16"/>
                <w:szCs w:val="16"/>
                <w:shd w:val="clear" w:color="auto" w:fill="F5F5F5"/>
              </w:rPr>
              <w:t xml:space="preserve"> is licensed under the </w:t>
            </w:r>
            <w:hyperlink r:id="rId160">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000000" w:rsidP="00343CDB">
            <w:pPr>
              <w:rPr>
                <w:rFonts w:asciiTheme="minorHAnsi" w:hAnsiTheme="minorHAnsi"/>
                <w:noProof/>
                <w:sz w:val="22"/>
              </w:rPr>
            </w:pPr>
            <w:hyperlink r:id="rId162">
              <w:r w:rsidR="00343CDB">
                <w:rPr>
                  <w:rFonts w:ascii="Arial" w:eastAsia="Arial" w:hAnsi="Arial" w:cs="Arial"/>
                  <w:b/>
                  <w:sz w:val="16"/>
                  <w:szCs w:val="16"/>
                  <w:shd w:val="clear" w:color="auto" w:fill="F5F5F5"/>
                </w:rPr>
                <w:t xml:space="preserve">Prusa i3 </w:t>
              </w:r>
              <w:proofErr w:type="spellStart"/>
              <w:r w:rsidR="00343CDB">
                <w:rPr>
                  <w:rFonts w:ascii="Arial" w:eastAsia="Arial" w:hAnsi="Arial" w:cs="Arial"/>
                  <w:b/>
                  <w:sz w:val="16"/>
                  <w:szCs w:val="16"/>
                  <w:shd w:val="clear" w:color="auto" w:fill="F5F5F5"/>
                </w:rPr>
                <w:t>Tristruder</w:t>
              </w:r>
              <w:proofErr w:type="spellEnd"/>
              <w:r w:rsidR="00343CDB">
                <w:rPr>
                  <w:rFonts w:ascii="Arial" w:eastAsia="Arial" w:hAnsi="Arial" w:cs="Arial"/>
                  <w:b/>
                  <w:sz w:val="16"/>
                  <w:szCs w:val="16"/>
                  <w:shd w:val="clear" w:color="auto" w:fill="F5F5F5"/>
                </w:rPr>
                <w:t xml:space="preserve"> with 18mm Probe Mount</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63">
              <w:r w:rsidR="00343CDB">
                <w:rPr>
                  <w:rFonts w:ascii="Arial" w:eastAsia="Arial" w:hAnsi="Arial" w:cs="Arial"/>
                  <w:b/>
                  <w:sz w:val="16"/>
                  <w:szCs w:val="16"/>
                  <w:shd w:val="clear" w:color="auto" w:fill="F5F5F5"/>
                </w:rPr>
                <w:t>insapio</w:t>
              </w:r>
              <w:proofErr w:type="spellEnd"/>
            </w:hyperlink>
            <w:r w:rsidR="00343CDB">
              <w:rPr>
                <w:rFonts w:ascii="Arial" w:eastAsia="Arial" w:hAnsi="Arial" w:cs="Arial"/>
                <w:sz w:val="16"/>
                <w:szCs w:val="16"/>
                <w:shd w:val="clear" w:color="auto" w:fill="F5F5F5"/>
              </w:rPr>
              <w:t xml:space="preserve"> is licensed under the </w:t>
            </w:r>
            <w:hyperlink r:id="rId164">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000000" w:rsidP="00343CDB">
            <w:pPr>
              <w:rPr>
                <w:rFonts w:asciiTheme="minorHAnsi" w:hAnsiTheme="minorHAnsi"/>
                <w:noProof/>
                <w:sz w:val="22"/>
              </w:rPr>
            </w:pPr>
            <w:hyperlink r:id="rId166">
              <w:r w:rsidR="00343CDB">
                <w:rPr>
                  <w:rFonts w:ascii="Arial" w:eastAsia="Arial" w:hAnsi="Arial" w:cs="Arial"/>
                  <w:b/>
                  <w:sz w:val="16"/>
                  <w:szCs w:val="16"/>
                  <w:shd w:val="clear" w:color="auto" w:fill="F5F5F5"/>
                </w:rPr>
                <w:t>Flex Coupler with Embedded Hardware</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67">
              <w:r w:rsidR="00343CDB">
                <w:rPr>
                  <w:rFonts w:ascii="Arial" w:eastAsia="Arial" w:hAnsi="Arial" w:cs="Arial"/>
                  <w:b/>
                  <w:sz w:val="16"/>
                  <w:szCs w:val="16"/>
                  <w:u w:val="single"/>
                  <w:shd w:val="clear" w:color="auto" w:fill="F5F5F5"/>
                </w:rPr>
                <w:t>chayesSAS</w:t>
              </w:r>
              <w:proofErr w:type="spellEnd"/>
            </w:hyperlink>
            <w:r w:rsidR="00343CDB">
              <w:rPr>
                <w:rFonts w:ascii="Arial" w:eastAsia="Arial" w:hAnsi="Arial" w:cs="Arial"/>
                <w:sz w:val="16"/>
                <w:szCs w:val="16"/>
                <w:shd w:val="clear" w:color="auto" w:fill="F5F5F5"/>
              </w:rPr>
              <w:t xml:space="preserve"> is licensed under the </w:t>
            </w:r>
            <w:hyperlink r:id="rId168">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000000" w:rsidP="00343CDB">
            <w:pPr>
              <w:rPr>
                <w:rFonts w:asciiTheme="minorHAnsi" w:hAnsiTheme="minorHAnsi"/>
                <w:noProof/>
                <w:sz w:val="22"/>
              </w:rPr>
            </w:pPr>
            <w:hyperlink r:id="rId170">
              <w:r w:rsidR="00343CDB">
                <w:rPr>
                  <w:rFonts w:ascii="Arial" w:eastAsia="Arial" w:hAnsi="Arial" w:cs="Arial"/>
                  <w:b/>
                  <w:sz w:val="16"/>
                  <w:szCs w:val="16"/>
                  <w:shd w:val="clear" w:color="auto" w:fill="F5F5F5"/>
                </w:rPr>
                <w:t>HyperX Cloud Headset rest/stand</w:t>
              </w:r>
            </w:hyperlink>
            <w:r w:rsidR="00343CDB">
              <w:rPr>
                <w:rFonts w:ascii="Arial" w:eastAsia="Arial" w:hAnsi="Arial" w:cs="Arial"/>
                <w:sz w:val="16"/>
                <w:szCs w:val="16"/>
                <w:shd w:val="clear" w:color="auto" w:fill="F5F5F5"/>
              </w:rPr>
              <w:t xml:space="preserve"> by </w:t>
            </w:r>
            <w:hyperlink r:id="rId171">
              <w:proofErr w:type="spellStart"/>
              <w:r w:rsidR="00343CDB">
                <w:rPr>
                  <w:rFonts w:ascii="Arial" w:eastAsia="Arial" w:hAnsi="Arial" w:cs="Arial"/>
                  <w:b/>
                  <w:sz w:val="16"/>
                  <w:szCs w:val="16"/>
                  <w:shd w:val="clear" w:color="auto" w:fill="F5F5F5"/>
                </w:rPr>
                <w:t>thatcloudguy</w:t>
              </w:r>
              <w:proofErr w:type="spellEnd"/>
            </w:hyperlink>
            <w:r w:rsidR="00343CDB">
              <w:rPr>
                <w:rFonts w:ascii="Arial" w:eastAsia="Arial" w:hAnsi="Arial" w:cs="Arial"/>
                <w:sz w:val="16"/>
                <w:szCs w:val="16"/>
                <w:shd w:val="clear" w:color="auto" w:fill="F5F5F5"/>
              </w:rPr>
              <w:t xml:space="preserve"> is licensed under the </w:t>
            </w:r>
            <w:hyperlink r:id="rId172">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000000" w:rsidP="00343CDB">
            <w:pPr>
              <w:rPr>
                <w:rFonts w:asciiTheme="minorHAnsi" w:hAnsiTheme="minorHAnsi"/>
                <w:noProof/>
                <w:sz w:val="22"/>
              </w:rPr>
            </w:pPr>
            <w:hyperlink r:id="rId174">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5">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w:t>
            </w:r>
            <w:proofErr w:type="spellStart"/>
            <w:r w:rsidR="00343CDB">
              <w:rPr>
                <w:rFonts w:ascii="Arial" w:eastAsia="Arial" w:hAnsi="Arial" w:cs="Arial"/>
                <w:sz w:val="16"/>
                <w:szCs w:val="16"/>
                <w:shd w:val="clear" w:color="auto" w:fill="F5F5F5"/>
              </w:rPr>
              <w:t>the</w:t>
            </w:r>
            <w:hyperlink r:id="rId176">
              <w:r w:rsidR="00343CDB">
                <w:rPr>
                  <w:rFonts w:ascii="Arial" w:eastAsia="Arial" w:hAnsi="Arial" w:cs="Arial"/>
                  <w:b/>
                  <w:sz w:val="16"/>
                  <w:szCs w:val="16"/>
                  <w:shd w:val="clear" w:color="auto" w:fill="F5F5F5"/>
                </w:rPr>
                <w:t>Creative</w:t>
              </w:r>
              <w:proofErr w:type="spellEnd"/>
              <w:r w:rsidR="00343CDB">
                <w:rPr>
                  <w:rFonts w:ascii="Arial" w:eastAsia="Arial" w:hAnsi="Arial" w:cs="Arial"/>
                  <w:b/>
                  <w:sz w:val="16"/>
                  <w:szCs w:val="16"/>
                  <w:shd w:val="clear" w:color="auto" w:fill="F5F5F5"/>
                </w:rPr>
                <w:t xml:space="preserve"> Commons - Attribution - Share </w:t>
              </w:r>
              <w:proofErr w:type="spellStart"/>
              <w:r w:rsidR="00343CDB">
                <w:rPr>
                  <w:rFonts w:ascii="Arial" w:eastAsia="Arial" w:hAnsi="Arial" w:cs="Arial"/>
                  <w:b/>
                  <w:sz w:val="16"/>
                  <w:szCs w:val="16"/>
                  <w:shd w:val="clear" w:color="auto" w:fill="F5F5F5"/>
                </w:rPr>
                <w:t>Alike</w:t>
              </w:r>
            </w:hyperlink>
            <w:r w:rsidR="00343CDB">
              <w:rPr>
                <w:rFonts w:ascii="Arial" w:eastAsia="Arial" w:hAnsi="Arial" w:cs="Arial"/>
                <w:sz w:val="16"/>
                <w:szCs w:val="16"/>
                <w:shd w:val="clear" w:color="auto" w:fill="F5F5F5"/>
              </w:rPr>
              <w:t>license</w:t>
            </w:r>
            <w:proofErr w:type="spellEnd"/>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000000" w:rsidP="00343CDB">
            <w:pPr>
              <w:rPr>
                <w:rFonts w:asciiTheme="minorHAnsi" w:hAnsiTheme="minorHAnsi"/>
                <w:noProof/>
                <w:sz w:val="22"/>
              </w:rPr>
            </w:pPr>
            <w:hyperlink r:id="rId178">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9">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w:t>
            </w:r>
            <w:proofErr w:type="spellStart"/>
            <w:r w:rsidR="00343CDB">
              <w:rPr>
                <w:rFonts w:ascii="Arial" w:eastAsia="Arial" w:hAnsi="Arial" w:cs="Arial"/>
                <w:sz w:val="16"/>
                <w:szCs w:val="16"/>
                <w:shd w:val="clear" w:color="auto" w:fill="F5F5F5"/>
              </w:rPr>
              <w:t>the</w:t>
            </w:r>
            <w:hyperlink r:id="rId180">
              <w:r w:rsidR="00343CDB">
                <w:rPr>
                  <w:rFonts w:ascii="Arial" w:eastAsia="Arial" w:hAnsi="Arial" w:cs="Arial"/>
                  <w:b/>
                  <w:sz w:val="16"/>
                  <w:szCs w:val="16"/>
                  <w:shd w:val="clear" w:color="auto" w:fill="F5F5F5"/>
                </w:rPr>
                <w:t>Creative</w:t>
              </w:r>
              <w:proofErr w:type="spellEnd"/>
              <w:r w:rsidR="00343CDB">
                <w:rPr>
                  <w:rFonts w:ascii="Arial" w:eastAsia="Arial" w:hAnsi="Arial" w:cs="Arial"/>
                  <w:b/>
                  <w:sz w:val="16"/>
                  <w:szCs w:val="16"/>
                  <w:shd w:val="clear" w:color="auto" w:fill="F5F5F5"/>
                </w:rPr>
                <w:t xml:space="preserve"> Commons - Attribution - Share </w:t>
              </w:r>
              <w:proofErr w:type="spellStart"/>
              <w:r w:rsidR="00343CDB">
                <w:rPr>
                  <w:rFonts w:ascii="Arial" w:eastAsia="Arial" w:hAnsi="Arial" w:cs="Arial"/>
                  <w:b/>
                  <w:sz w:val="16"/>
                  <w:szCs w:val="16"/>
                  <w:shd w:val="clear" w:color="auto" w:fill="F5F5F5"/>
                </w:rPr>
                <w:t>Alike</w:t>
              </w:r>
            </w:hyperlink>
            <w:r w:rsidR="00343CDB">
              <w:rPr>
                <w:rFonts w:ascii="Arial" w:eastAsia="Arial" w:hAnsi="Arial" w:cs="Arial"/>
                <w:sz w:val="16"/>
                <w:szCs w:val="16"/>
                <w:shd w:val="clear" w:color="auto" w:fill="F5F5F5"/>
              </w:rPr>
              <w:t>license</w:t>
            </w:r>
            <w:proofErr w:type="spellEnd"/>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chainassembly_low</w:t>
            </w:r>
            <w:proofErr w:type="spellEnd"/>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proofErr w:type="spellStart"/>
            <w:r w:rsidRPr="4FA9AB4E">
              <w:rPr>
                <w:rFonts w:asciiTheme="minorHAnsi" w:eastAsiaTheme="minorEastAsia" w:hAnsiTheme="minorHAnsi"/>
                <w:sz w:val="22"/>
              </w:rPr>
              <w:t>raindrop_low</w:t>
            </w:r>
            <w:proofErr w:type="spellEnd"/>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randomplaceme</w:t>
            </w:r>
            <w:r w:rsidR="0003262E">
              <w:rPr>
                <w:rFonts w:asciiTheme="minorHAnsi" w:eastAsiaTheme="minorEastAsia" w:hAnsiTheme="minorHAnsi"/>
                <w:sz w:val="22"/>
              </w:rPr>
              <w:t>N</w:t>
            </w:r>
            <w:proofErr w:type="spellEnd"/>
            <w:r w:rsidR="0003262E">
              <w:rPr>
                <w:rFonts w:asciiTheme="minorHAnsi" w:eastAsiaTheme="minorEastAsia" w:hAnsiTheme="minorHAnsi"/>
                <w:sz w:val="22"/>
              </w:rPr>
              <w:t>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91" w:name="_Toc162181011"/>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91"/>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 xml:space="preserve">*Upper case RGB = FF, Lower Case </w:t>
      </w:r>
      <w:proofErr w:type="spellStart"/>
      <w:r w:rsidRPr="001A785A">
        <w:rPr>
          <w:rFonts w:eastAsia="Verdana" w:cs="Verdana"/>
          <w:sz w:val="18"/>
          <w:szCs w:val="18"/>
        </w:rPr>
        <w:t>rgb</w:t>
      </w:r>
      <w:proofErr w:type="spellEnd"/>
      <w:r w:rsidRPr="001A785A">
        <w:rPr>
          <w:rFonts w:eastAsia="Verdana" w:cs="Verdana"/>
          <w:sz w:val="18"/>
          <w:szCs w:val="18"/>
        </w:rPr>
        <w:t xml:space="preserve">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FCD2C5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3D975A11"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50125C7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bookmarkStart w:id="92" w:name="_Hlk150262606"/>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 xml:space="preserve">PNG without alpha </w:t>
      </w:r>
      <w:proofErr w:type="gramStart"/>
      <w:r>
        <w:rPr>
          <w:rFonts w:eastAsia="Verdana" w:cs="Verdana"/>
          <w:szCs w:val="20"/>
        </w:rPr>
        <w:t>are</w:t>
      </w:r>
      <w:proofErr w:type="gramEnd"/>
      <w:r>
        <w:rPr>
          <w:rFonts w:eastAsia="Verdana" w:cs="Verdana"/>
          <w:szCs w:val="20"/>
        </w:rPr>
        <w:t xml:space="preserv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proofErr w:type="spellStart"/>
      <w:r>
        <w:rPr>
          <w:rFonts w:eastAsia="Verdana" w:cs="Verdana"/>
          <w:b/>
          <w:szCs w:val="20"/>
        </w:rPr>
        <w:t>Pixabay</w:t>
      </w:r>
      <w:proofErr w:type="spellEnd"/>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bookmarkEnd w:id="92"/>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 xml:space="preserve">Public Domain </w:t>
      </w:r>
      <w:proofErr w:type="spellStart"/>
      <w:r w:rsidRPr="008B55E7">
        <w:rPr>
          <w:rFonts w:eastAsia="Verdana" w:cs="Verdana"/>
          <w:b/>
          <w:szCs w:val="20"/>
        </w:rPr>
        <w:t>PngSuite</w:t>
      </w:r>
      <w:proofErr w:type="spellEnd"/>
      <w:r w:rsidRPr="008B55E7">
        <w:rPr>
          <w:rFonts w:eastAsia="Verdana" w:cs="Verdana"/>
          <w:b/>
          <w:szCs w:val="20"/>
        </w:rPr>
        <w:t xml:space="preserv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basn2c08 - 3x8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basn2c16 - 3x16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basn3p01 - 1 bit (2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basn3p02 - 2 bit (4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basn3p04 - 4 bit (16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basn3p08 - 8 bit (256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basn6a08 - 3x8 bits </w:t>
            </w:r>
            <w:proofErr w:type="spellStart"/>
            <w:r w:rsidRPr="008B55E7">
              <w:rPr>
                <w:color w:val="000000"/>
                <w:szCs w:val="20"/>
              </w:rPr>
              <w:t>rgb</w:t>
            </w:r>
            <w:proofErr w:type="spellEnd"/>
            <w:r w:rsidRPr="008B55E7">
              <w:rPr>
                <w:color w:val="000000"/>
                <w:szCs w:val="20"/>
              </w:rPr>
              <w:t xml:space="preserve">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basn6a16 - 3x16 bits </w:t>
            </w:r>
            <w:proofErr w:type="spellStart"/>
            <w:r w:rsidRPr="008B55E7">
              <w:rPr>
                <w:color w:val="000000"/>
                <w:szCs w:val="20"/>
              </w:rPr>
              <w:t>rgb</w:t>
            </w:r>
            <w:proofErr w:type="spellEnd"/>
            <w:r w:rsidRPr="008B55E7">
              <w:rPr>
                <w:color w:val="000000"/>
                <w:szCs w:val="20"/>
              </w:rPr>
              <w:t xml:space="preserve">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proofErr w:type="spellStart"/>
            <w:r>
              <w:rPr>
                <w:rFonts w:eastAsia="Verdana" w:cs="Verdana"/>
                <w:szCs w:val="20"/>
              </w:rPr>
              <w:t>Gradie</w:t>
            </w:r>
            <w:r w:rsidR="0003262E">
              <w:rPr>
                <w:rFonts w:eastAsia="Verdana" w:cs="Verdana"/>
                <w:szCs w:val="20"/>
              </w:rPr>
              <w:t>N</w:t>
            </w:r>
            <w:proofErr w:type="spellEnd"/>
            <w:r w:rsidR="0003262E">
              <w:rPr>
                <w:rFonts w:eastAsia="Verdana" w:cs="Verdana"/>
                <w:szCs w:val="20"/>
              </w:rPr>
              <w:t>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w:t>
      </w:r>
      <w:proofErr w:type="spellStart"/>
      <w:r>
        <w:t>NetFabb</w:t>
      </w:r>
      <w:proofErr w:type="spellEnd"/>
      <w:r>
        <w:t xml:space="preserve">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582"/>
        <w:gridCol w:w="3982"/>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r>
              <w:t xml:space="preserve">Multiple </w:t>
            </w:r>
            <w:r w:rsidR="001E5D4B">
              <w:t xml:space="preserve"> </w:t>
            </w:r>
            <w:r>
              <w:t>C</w:t>
            </w:r>
            <w:r w:rsidR="001E5D4B">
              <w:t>ells</w:t>
            </w:r>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Cross Pattee</w:t>
            </w:r>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1F36AB63" w14:textId="77777777" w:rsidR="008C690D" w:rsidRDefault="008C690D" w:rsidP="00DD1728">
      <w:pPr>
        <w:pStyle w:val="Heading1"/>
        <w:numPr>
          <w:ilvl w:val="0"/>
          <w:numId w:val="0"/>
        </w:numPr>
        <w:sectPr w:rsidR="008C690D" w:rsidSect="000A635E">
          <w:headerReference w:type="default" r:id="rId247"/>
          <w:footerReference w:type="default" r:id="rId248"/>
          <w:pgSz w:w="12240" w:h="15840"/>
          <w:pgMar w:top="1440" w:right="1440" w:bottom="1440" w:left="1440" w:header="720" w:footer="720" w:gutter="0"/>
          <w:cols w:space="720"/>
          <w:docGrid w:linePitch="360"/>
        </w:sectPr>
      </w:pPr>
    </w:p>
    <w:p w14:paraId="579F6349" w14:textId="41647FA7" w:rsidR="00DD1728" w:rsidRPr="00144DD4" w:rsidRDefault="007B3D12" w:rsidP="00DD1728">
      <w:pPr>
        <w:pStyle w:val="Heading1"/>
        <w:numPr>
          <w:ilvl w:val="0"/>
          <w:numId w:val="0"/>
        </w:numPr>
      </w:pPr>
      <w:r w:rsidRPr="00CF424F">
        <w:rPr>
          <w:b w:val="0"/>
          <w:bCs w:val="0"/>
        </w:rPr>
        <w:lastRenderedPageBreak/>
        <w:t xml:space="preserve"> </w:t>
      </w:r>
      <w:bookmarkStart w:id="93" w:name="_Toc162181012"/>
      <w:r w:rsidR="000D77D9">
        <w:t>Appendix C</w:t>
      </w:r>
      <w:r w:rsidR="00DD1728" w:rsidRPr="7B2B6F25">
        <w:t xml:space="preserve"> - </w:t>
      </w:r>
      <w:r w:rsidR="00DD1728">
        <w:t>Test Case to Test Suite Mapping</w:t>
      </w:r>
      <w:bookmarkEnd w:id="93"/>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xml:space="preserve">. The test case name will start with an indication as to whether it is a positive of negative test case (P or N) followed by the three-digit extension indicator shown in the column header (i.e.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14:paraId="1826444C" w14:textId="3A174641" w:rsidTr="00686588">
        <w:tc>
          <w:tcPr>
            <w:tcW w:w="1255" w:type="dxa"/>
            <w:vMerge w:val="restart"/>
            <w:shd w:val="clear" w:color="auto" w:fill="D9D9D9" w:themeFill="background1" w:themeFillShade="D9"/>
          </w:tcPr>
          <w:p w14:paraId="66B2C45A" w14:textId="77777777" w:rsidR="0061524D" w:rsidRDefault="0061524D" w:rsidP="000D77D9">
            <w:pPr>
              <w:jc w:val="center"/>
              <w:rPr>
                <w:rFonts w:cstheme="minorHAnsi"/>
                <w:b/>
                <w:szCs w:val="20"/>
              </w:rPr>
            </w:pPr>
            <w:r>
              <w:rPr>
                <w:rFonts w:cstheme="minorHAnsi"/>
                <w:b/>
                <w:szCs w:val="20"/>
              </w:rPr>
              <w:t>Test</w:t>
            </w:r>
          </w:p>
          <w:p w14:paraId="7323A834" w14:textId="77777777" w:rsidR="0061524D" w:rsidRDefault="0061524D" w:rsidP="000D77D9">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29EEFDBD" w14:textId="1A1831D4" w:rsidR="0061524D" w:rsidRDefault="0061524D" w:rsidP="000D77D9">
            <w:pPr>
              <w:jc w:val="center"/>
              <w:rPr>
                <w:rFonts w:cstheme="minorHAnsi"/>
                <w:b/>
                <w:szCs w:val="20"/>
              </w:rPr>
            </w:pPr>
            <w:r>
              <w:rPr>
                <w:rFonts w:cstheme="minorHAnsi"/>
                <w:b/>
                <w:szCs w:val="20"/>
              </w:rPr>
              <w:t>Suites and Extensions Supported</w:t>
            </w:r>
          </w:p>
        </w:tc>
      </w:tr>
      <w:tr w:rsidR="0061524D" w:rsidRPr="00487927" w14:paraId="4CF8F54F" w14:textId="7F02B1FA" w:rsidTr="0061524D">
        <w:tc>
          <w:tcPr>
            <w:tcW w:w="1255" w:type="dxa"/>
            <w:vMerge/>
            <w:shd w:val="clear" w:color="auto" w:fill="D9D9D9" w:themeFill="background1" w:themeFillShade="D9"/>
          </w:tcPr>
          <w:p w14:paraId="0F16C851" w14:textId="77777777" w:rsidR="0061524D" w:rsidRPr="00487927" w:rsidRDefault="0061524D" w:rsidP="000D77D9">
            <w:pPr>
              <w:jc w:val="center"/>
              <w:rPr>
                <w:rFonts w:cstheme="minorHAnsi"/>
                <w:b/>
                <w:szCs w:val="20"/>
              </w:rPr>
            </w:pPr>
          </w:p>
        </w:tc>
        <w:tc>
          <w:tcPr>
            <w:tcW w:w="990" w:type="dxa"/>
            <w:shd w:val="clear" w:color="auto" w:fill="D9D9D9" w:themeFill="background1" w:themeFillShade="D9"/>
          </w:tcPr>
          <w:p w14:paraId="780F8172" w14:textId="77777777" w:rsidR="0061524D" w:rsidRPr="000C75E7" w:rsidRDefault="0061524D" w:rsidP="000D77D9">
            <w:pPr>
              <w:jc w:val="center"/>
              <w:rPr>
                <w:rFonts w:cstheme="minorHAnsi"/>
                <w:b/>
                <w:sz w:val="18"/>
                <w:szCs w:val="18"/>
              </w:rPr>
            </w:pPr>
            <w:r w:rsidRPr="000C75E7">
              <w:rPr>
                <w:rFonts w:cstheme="minorHAnsi"/>
                <w:b/>
                <w:sz w:val="18"/>
                <w:szCs w:val="18"/>
              </w:rPr>
              <w:t>Suite 1</w:t>
            </w:r>
          </w:p>
          <w:p w14:paraId="05E5F132" w14:textId="77777777" w:rsidR="0061524D" w:rsidRPr="000C75E7" w:rsidRDefault="0061524D"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61524D" w:rsidRPr="000C75E7" w:rsidRDefault="0061524D" w:rsidP="000D77D9">
            <w:pPr>
              <w:jc w:val="center"/>
              <w:rPr>
                <w:rFonts w:cstheme="minorHAnsi"/>
                <w:b/>
                <w:sz w:val="18"/>
                <w:szCs w:val="18"/>
              </w:rPr>
            </w:pPr>
            <w:r w:rsidRPr="000C75E7">
              <w:rPr>
                <w:rFonts w:cstheme="minorHAnsi"/>
                <w:b/>
                <w:sz w:val="18"/>
                <w:szCs w:val="18"/>
              </w:rPr>
              <w:t>Suite 2</w:t>
            </w:r>
          </w:p>
          <w:p w14:paraId="2626D502" w14:textId="77777777" w:rsidR="0061524D" w:rsidRPr="000C75E7" w:rsidRDefault="0061524D"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61524D" w:rsidRPr="000C75E7" w:rsidRDefault="0061524D" w:rsidP="000D77D9">
            <w:pPr>
              <w:jc w:val="center"/>
              <w:rPr>
                <w:rFonts w:cstheme="minorHAnsi"/>
                <w:b/>
                <w:sz w:val="18"/>
                <w:szCs w:val="18"/>
              </w:rPr>
            </w:pPr>
            <w:r w:rsidRPr="000C75E7">
              <w:rPr>
                <w:rFonts w:cstheme="minorHAnsi"/>
                <w:b/>
                <w:sz w:val="18"/>
                <w:szCs w:val="18"/>
              </w:rPr>
              <w:t>Suite 3</w:t>
            </w:r>
          </w:p>
          <w:p w14:paraId="6A7CF7AD" w14:textId="77777777" w:rsidR="0061524D" w:rsidRPr="000C75E7" w:rsidRDefault="0061524D"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61524D" w:rsidRPr="000C75E7" w:rsidRDefault="0061524D" w:rsidP="000D77D9">
            <w:pPr>
              <w:jc w:val="center"/>
              <w:rPr>
                <w:rFonts w:cstheme="minorHAnsi"/>
                <w:b/>
                <w:sz w:val="18"/>
                <w:szCs w:val="18"/>
              </w:rPr>
            </w:pPr>
            <w:r w:rsidRPr="000C75E7">
              <w:rPr>
                <w:rFonts w:cstheme="minorHAnsi"/>
                <w:b/>
                <w:sz w:val="18"/>
                <w:szCs w:val="18"/>
              </w:rPr>
              <w:t>Suite 4</w:t>
            </w:r>
          </w:p>
          <w:p w14:paraId="65F3D6BD" w14:textId="77777777" w:rsidR="0061524D" w:rsidRPr="000C75E7" w:rsidRDefault="0061524D"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61524D" w:rsidRPr="000C75E7" w:rsidRDefault="0061524D" w:rsidP="000D77D9">
            <w:pPr>
              <w:jc w:val="center"/>
              <w:rPr>
                <w:rFonts w:cstheme="minorHAnsi"/>
                <w:b/>
                <w:sz w:val="18"/>
                <w:szCs w:val="18"/>
              </w:rPr>
            </w:pPr>
            <w:r w:rsidRPr="000C75E7">
              <w:rPr>
                <w:rFonts w:cstheme="minorHAnsi"/>
                <w:b/>
                <w:sz w:val="18"/>
                <w:szCs w:val="18"/>
              </w:rPr>
              <w:t>Suite 5</w:t>
            </w:r>
          </w:p>
          <w:p w14:paraId="54669BA2" w14:textId="77777777" w:rsidR="0061524D" w:rsidRPr="000C75E7" w:rsidRDefault="0061524D"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61524D" w:rsidRPr="000C75E7" w:rsidRDefault="0061524D" w:rsidP="000D77D9">
            <w:pPr>
              <w:jc w:val="center"/>
              <w:rPr>
                <w:rFonts w:cstheme="minorHAnsi"/>
                <w:b/>
                <w:sz w:val="18"/>
                <w:szCs w:val="18"/>
              </w:rPr>
            </w:pPr>
            <w:r w:rsidRPr="000C75E7">
              <w:rPr>
                <w:rFonts w:cstheme="minorHAnsi"/>
                <w:b/>
                <w:sz w:val="18"/>
                <w:szCs w:val="18"/>
              </w:rPr>
              <w:t>Suite 6</w:t>
            </w:r>
          </w:p>
          <w:p w14:paraId="24402C87" w14:textId="77777777" w:rsidR="0061524D" w:rsidRPr="000C75E7" w:rsidRDefault="0061524D"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61524D" w:rsidRPr="000C75E7" w:rsidRDefault="0061524D" w:rsidP="002077FA">
            <w:pPr>
              <w:jc w:val="center"/>
              <w:rPr>
                <w:rFonts w:cstheme="minorHAnsi"/>
                <w:b/>
                <w:sz w:val="18"/>
                <w:szCs w:val="18"/>
              </w:rPr>
            </w:pPr>
            <w:r w:rsidRPr="000C75E7">
              <w:rPr>
                <w:rFonts w:cstheme="minorHAnsi"/>
                <w:b/>
                <w:sz w:val="18"/>
                <w:szCs w:val="18"/>
              </w:rPr>
              <w:t>Suite 7</w:t>
            </w:r>
          </w:p>
          <w:p w14:paraId="47C0158D" w14:textId="2AEE7122" w:rsidR="0061524D" w:rsidRPr="000C75E7" w:rsidRDefault="0061524D"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61524D" w:rsidRDefault="0061524D" w:rsidP="002077FA">
            <w:pPr>
              <w:jc w:val="center"/>
              <w:rPr>
                <w:rFonts w:cstheme="minorHAnsi"/>
                <w:b/>
                <w:sz w:val="18"/>
                <w:szCs w:val="18"/>
              </w:rPr>
            </w:pPr>
            <w:r>
              <w:rPr>
                <w:rFonts w:cstheme="minorHAnsi"/>
                <w:b/>
                <w:sz w:val="18"/>
                <w:szCs w:val="18"/>
              </w:rPr>
              <w:t>Suite 8</w:t>
            </w:r>
          </w:p>
          <w:p w14:paraId="47C2CE98" w14:textId="77EBA267" w:rsidR="0061524D" w:rsidRPr="00B92203" w:rsidRDefault="0061524D" w:rsidP="002077FA">
            <w:pPr>
              <w:jc w:val="center"/>
              <w:rPr>
                <w:rFonts w:cstheme="minorHAnsi"/>
                <w:b/>
                <w:sz w:val="18"/>
                <w:szCs w:val="18"/>
              </w:rPr>
            </w:pPr>
            <w:r>
              <w:rPr>
                <w:rFonts w:cstheme="minorHAnsi"/>
                <w:b/>
                <w:sz w:val="18"/>
                <w:szCs w:val="18"/>
              </w:rPr>
              <w:t>EPX</w:t>
            </w:r>
          </w:p>
        </w:tc>
        <w:tc>
          <w:tcPr>
            <w:tcW w:w="990" w:type="dxa"/>
            <w:shd w:val="clear" w:color="auto" w:fill="D9D9D9" w:themeFill="background1" w:themeFillShade="D9"/>
          </w:tcPr>
          <w:p w14:paraId="0C53A8B2" w14:textId="6FA9A05B" w:rsidR="0061524D" w:rsidRDefault="0061524D" w:rsidP="002077FA">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5E88AE1" w14:textId="553C0ED9" w:rsidR="0061524D" w:rsidRDefault="0061524D" w:rsidP="002077FA">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3A811174" w14:textId="77777777" w:rsidR="0061524D" w:rsidRDefault="0061524D" w:rsidP="002077FA">
            <w:pPr>
              <w:jc w:val="center"/>
              <w:rPr>
                <w:rFonts w:cstheme="minorHAnsi"/>
                <w:b/>
                <w:sz w:val="18"/>
                <w:szCs w:val="18"/>
              </w:rPr>
            </w:pPr>
            <w:r>
              <w:rPr>
                <w:rFonts w:cstheme="minorHAnsi"/>
                <w:b/>
                <w:sz w:val="18"/>
                <w:szCs w:val="18"/>
              </w:rPr>
              <w:t>Suite 11</w:t>
            </w:r>
          </w:p>
          <w:p w14:paraId="2572C765" w14:textId="365372D3" w:rsidR="0061524D" w:rsidRDefault="0061524D" w:rsidP="002077FA">
            <w:pPr>
              <w:jc w:val="center"/>
              <w:rPr>
                <w:rFonts w:cstheme="minorHAnsi"/>
                <w:b/>
                <w:sz w:val="18"/>
                <w:szCs w:val="18"/>
              </w:rPr>
            </w:pPr>
            <w:r>
              <w:rPr>
                <w:rFonts w:cstheme="minorHAnsi"/>
                <w:b/>
                <w:sz w:val="18"/>
                <w:szCs w:val="18"/>
              </w:rPr>
              <w:t>DPX</w:t>
            </w:r>
          </w:p>
        </w:tc>
      </w:tr>
      <w:tr w:rsidR="0061524D" w:rsidRPr="00487927" w14:paraId="5A9BBEB0" w14:textId="27EBD8D8" w:rsidTr="0061524D">
        <w:tc>
          <w:tcPr>
            <w:tcW w:w="1255" w:type="dxa"/>
            <w:shd w:val="clear" w:color="auto" w:fill="D6E3BC" w:themeFill="accent3" w:themeFillTint="66"/>
          </w:tcPr>
          <w:p w14:paraId="1AD5B72D" w14:textId="17A99CB1" w:rsidR="0061524D" w:rsidRPr="007B756C" w:rsidRDefault="0061524D"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39A78CC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6BD032D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2D3C2533"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76BD1FE"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E63ED83" w14:textId="77777777" w:rsidR="0061524D" w:rsidRPr="00487927" w:rsidRDefault="0061524D" w:rsidP="000D77D9">
            <w:pPr>
              <w:jc w:val="center"/>
              <w:rPr>
                <w:rFonts w:cstheme="minorHAnsi"/>
                <w:szCs w:val="20"/>
              </w:rPr>
            </w:pPr>
          </w:p>
        </w:tc>
        <w:tc>
          <w:tcPr>
            <w:tcW w:w="1080" w:type="dxa"/>
            <w:shd w:val="clear" w:color="auto" w:fill="D6E3BC" w:themeFill="accent3" w:themeFillTint="66"/>
          </w:tcPr>
          <w:p w14:paraId="507C94AF"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C3B344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8DB6450"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6B075213"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1DEA9D34" w14:textId="77777777" w:rsidR="0061524D" w:rsidRPr="00487927" w:rsidRDefault="0061524D" w:rsidP="000D77D9">
            <w:pPr>
              <w:jc w:val="center"/>
              <w:rPr>
                <w:rFonts w:cstheme="minorHAnsi"/>
                <w:szCs w:val="20"/>
              </w:rPr>
            </w:pPr>
          </w:p>
        </w:tc>
      </w:tr>
      <w:tr w:rsidR="0061524D" w:rsidRPr="00487927" w14:paraId="0E1843B7" w14:textId="01998171" w:rsidTr="0061524D">
        <w:tc>
          <w:tcPr>
            <w:tcW w:w="1255" w:type="dxa"/>
          </w:tcPr>
          <w:p w14:paraId="79B99F3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11CF83C" w14:textId="6EC0BA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67D4945E" w14:textId="325AC4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3630E8D" w14:textId="193B627F" w:rsidR="0061524D" w:rsidRPr="00487927" w:rsidRDefault="0061524D" w:rsidP="00F31B97">
            <w:pPr>
              <w:jc w:val="center"/>
              <w:rPr>
                <w:rFonts w:cstheme="minorHAnsi"/>
                <w:szCs w:val="20"/>
              </w:rPr>
            </w:pPr>
            <w:r w:rsidRPr="00487927">
              <w:rPr>
                <w:rFonts w:cstheme="minorHAnsi"/>
                <w:szCs w:val="20"/>
              </w:rPr>
              <w:t>•</w:t>
            </w:r>
          </w:p>
        </w:tc>
        <w:tc>
          <w:tcPr>
            <w:tcW w:w="990" w:type="dxa"/>
          </w:tcPr>
          <w:p w14:paraId="2F6C031E" w14:textId="384392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DC0704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DCA1CF1" w14:textId="77777777" w:rsidR="0061524D" w:rsidRPr="00487927" w:rsidRDefault="0061524D" w:rsidP="00F31B97">
            <w:pPr>
              <w:jc w:val="center"/>
              <w:rPr>
                <w:rFonts w:cstheme="minorHAnsi"/>
                <w:szCs w:val="20"/>
              </w:rPr>
            </w:pPr>
          </w:p>
        </w:tc>
        <w:tc>
          <w:tcPr>
            <w:tcW w:w="990" w:type="dxa"/>
          </w:tcPr>
          <w:p w14:paraId="0E348A1F" w14:textId="77777777" w:rsidR="0061524D" w:rsidRPr="00487927" w:rsidRDefault="0061524D" w:rsidP="00F31B97">
            <w:pPr>
              <w:jc w:val="center"/>
              <w:rPr>
                <w:rFonts w:cstheme="minorHAnsi"/>
                <w:szCs w:val="20"/>
              </w:rPr>
            </w:pPr>
          </w:p>
        </w:tc>
        <w:tc>
          <w:tcPr>
            <w:tcW w:w="990" w:type="dxa"/>
          </w:tcPr>
          <w:p w14:paraId="39CCF716" w14:textId="77777777" w:rsidR="0061524D" w:rsidRPr="00487927" w:rsidRDefault="0061524D" w:rsidP="00F31B97">
            <w:pPr>
              <w:jc w:val="center"/>
              <w:rPr>
                <w:rFonts w:cstheme="minorHAnsi"/>
                <w:szCs w:val="20"/>
              </w:rPr>
            </w:pPr>
          </w:p>
        </w:tc>
        <w:tc>
          <w:tcPr>
            <w:tcW w:w="1103" w:type="dxa"/>
          </w:tcPr>
          <w:p w14:paraId="66582B51" w14:textId="77777777" w:rsidR="0061524D" w:rsidRPr="00487927" w:rsidRDefault="0061524D" w:rsidP="00F31B97">
            <w:pPr>
              <w:jc w:val="center"/>
              <w:rPr>
                <w:rFonts w:cstheme="minorHAnsi"/>
                <w:szCs w:val="20"/>
              </w:rPr>
            </w:pPr>
          </w:p>
        </w:tc>
        <w:tc>
          <w:tcPr>
            <w:tcW w:w="1103" w:type="dxa"/>
          </w:tcPr>
          <w:p w14:paraId="79078119" w14:textId="77777777" w:rsidR="0061524D" w:rsidRPr="00487927" w:rsidRDefault="0061524D" w:rsidP="00F31B97">
            <w:pPr>
              <w:jc w:val="center"/>
              <w:rPr>
                <w:rFonts w:cstheme="minorHAnsi"/>
                <w:szCs w:val="20"/>
              </w:rPr>
            </w:pPr>
          </w:p>
        </w:tc>
      </w:tr>
      <w:tr w:rsidR="0061524D" w:rsidRPr="00487927" w14:paraId="5957CE76" w14:textId="46395173" w:rsidTr="0061524D">
        <w:tc>
          <w:tcPr>
            <w:tcW w:w="1255" w:type="dxa"/>
          </w:tcPr>
          <w:p w14:paraId="2897CAE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4EB349" w14:textId="478F9C7E" w:rsidR="0061524D" w:rsidRPr="00487927" w:rsidRDefault="0061524D" w:rsidP="00F31B97">
            <w:pPr>
              <w:jc w:val="center"/>
              <w:rPr>
                <w:rFonts w:cstheme="minorHAnsi"/>
                <w:szCs w:val="20"/>
              </w:rPr>
            </w:pPr>
            <w:r w:rsidRPr="00487927">
              <w:rPr>
                <w:rFonts w:cstheme="minorHAnsi"/>
                <w:szCs w:val="20"/>
              </w:rPr>
              <w:t>•</w:t>
            </w:r>
          </w:p>
        </w:tc>
        <w:tc>
          <w:tcPr>
            <w:tcW w:w="990" w:type="dxa"/>
          </w:tcPr>
          <w:p w14:paraId="58598ECB" w14:textId="5F26BCF6" w:rsidR="0061524D" w:rsidRPr="00487927" w:rsidRDefault="0061524D" w:rsidP="00F31B97">
            <w:pPr>
              <w:jc w:val="center"/>
              <w:rPr>
                <w:rFonts w:cstheme="minorHAnsi"/>
                <w:szCs w:val="20"/>
              </w:rPr>
            </w:pPr>
            <w:r w:rsidRPr="00487927">
              <w:rPr>
                <w:rFonts w:cstheme="minorHAnsi"/>
                <w:szCs w:val="20"/>
              </w:rPr>
              <w:t>•</w:t>
            </w:r>
          </w:p>
        </w:tc>
        <w:tc>
          <w:tcPr>
            <w:tcW w:w="990" w:type="dxa"/>
          </w:tcPr>
          <w:p w14:paraId="48BABE8D" w14:textId="163E703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40F567" w14:textId="5A31EF6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1329E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3C26D44" w14:textId="77777777" w:rsidR="0061524D" w:rsidRPr="00487927" w:rsidRDefault="0061524D" w:rsidP="00F31B97">
            <w:pPr>
              <w:jc w:val="center"/>
              <w:rPr>
                <w:rFonts w:cstheme="minorHAnsi"/>
                <w:szCs w:val="20"/>
              </w:rPr>
            </w:pPr>
          </w:p>
        </w:tc>
        <w:tc>
          <w:tcPr>
            <w:tcW w:w="990" w:type="dxa"/>
          </w:tcPr>
          <w:p w14:paraId="6D0CBAC8" w14:textId="77777777" w:rsidR="0061524D" w:rsidRPr="00487927" w:rsidRDefault="0061524D" w:rsidP="00F31B97">
            <w:pPr>
              <w:jc w:val="center"/>
              <w:rPr>
                <w:rFonts w:cstheme="minorHAnsi"/>
                <w:szCs w:val="20"/>
              </w:rPr>
            </w:pPr>
          </w:p>
        </w:tc>
        <w:tc>
          <w:tcPr>
            <w:tcW w:w="990" w:type="dxa"/>
          </w:tcPr>
          <w:p w14:paraId="52990F89" w14:textId="77777777" w:rsidR="0061524D" w:rsidRPr="00487927" w:rsidRDefault="0061524D" w:rsidP="00F31B97">
            <w:pPr>
              <w:jc w:val="center"/>
              <w:rPr>
                <w:rFonts w:cstheme="minorHAnsi"/>
                <w:szCs w:val="20"/>
              </w:rPr>
            </w:pPr>
          </w:p>
        </w:tc>
        <w:tc>
          <w:tcPr>
            <w:tcW w:w="1103" w:type="dxa"/>
          </w:tcPr>
          <w:p w14:paraId="3121C955" w14:textId="77777777" w:rsidR="0061524D" w:rsidRPr="00487927" w:rsidRDefault="0061524D" w:rsidP="00F31B97">
            <w:pPr>
              <w:jc w:val="center"/>
              <w:rPr>
                <w:rFonts w:cstheme="minorHAnsi"/>
                <w:szCs w:val="20"/>
              </w:rPr>
            </w:pPr>
          </w:p>
        </w:tc>
        <w:tc>
          <w:tcPr>
            <w:tcW w:w="1103" w:type="dxa"/>
          </w:tcPr>
          <w:p w14:paraId="1FF684B7" w14:textId="77777777" w:rsidR="0061524D" w:rsidRPr="00487927" w:rsidRDefault="0061524D" w:rsidP="00F31B97">
            <w:pPr>
              <w:jc w:val="center"/>
              <w:rPr>
                <w:rFonts w:cstheme="minorHAnsi"/>
                <w:szCs w:val="20"/>
              </w:rPr>
            </w:pPr>
          </w:p>
        </w:tc>
      </w:tr>
      <w:tr w:rsidR="0061524D" w:rsidRPr="00487927" w14:paraId="50F6B6C5" w14:textId="789BFE5C" w:rsidTr="0061524D">
        <w:tc>
          <w:tcPr>
            <w:tcW w:w="1255" w:type="dxa"/>
          </w:tcPr>
          <w:p w14:paraId="79927CEC"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3CF6AC4" w14:textId="44D0C9E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6D5690" w14:textId="6C2C05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D365DF" w14:textId="7463ABCB" w:rsidR="0061524D" w:rsidRPr="00487927" w:rsidRDefault="0061524D" w:rsidP="00F31B97">
            <w:pPr>
              <w:jc w:val="center"/>
              <w:rPr>
                <w:rFonts w:cstheme="minorHAnsi"/>
                <w:szCs w:val="20"/>
              </w:rPr>
            </w:pPr>
            <w:r w:rsidRPr="00487927">
              <w:rPr>
                <w:rFonts w:cstheme="minorHAnsi"/>
                <w:szCs w:val="20"/>
              </w:rPr>
              <w:t>•</w:t>
            </w:r>
          </w:p>
        </w:tc>
        <w:tc>
          <w:tcPr>
            <w:tcW w:w="990" w:type="dxa"/>
          </w:tcPr>
          <w:p w14:paraId="473F8C96" w14:textId="3F2D0987" w:rsidR="0061524D" w:rsidRPr="00487927" w:rsidRDefault="0061524D" w:rsidP="00F31B97">
            <w:pPr>
              <w:jc w:val="center"/>
              <w:rPr>
                <w:rFonts w:cstheme="minorHAnsi"/>
                <w:szCs w:val="20"/>
              </w:rPr>
            </w:pPr>
            <w:r w:rsidRPr="00487927">
              <w:rPr>
                <w:rFonts w:cstheme="minorHAnsi"/>
                <w:szCs w:val="20"/>
              </w:rPr>
              <w:t>•</w:t>
            </w:r>
          </w:p>
        </w:tc>
        <w:tc>
          <w:tcPr>
            <w:tcW w:w="990" w:type="dxa"/>
          </w:tcPr>
          <w:p w14:paraId="6C0136D9"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79413F3" w14:textId="77777777" w:rsidR="0061524D" w:rsidRPr="00487927" w:rsidRDefault="0061524D" w:rsidP="00F31B97">
            <w:pPr>
              <w:jc w:val="center"/>
              <w:rPr>
                <w:rFonts w:cstheme="minorHAnsi"/>
                <w:szCs w:val="20"/>
              </w:rPr>
            </w:pPr>
          </w:p>
        </w:tc>
        <w:tc>
          <w:tcPr>
            <w:tcW w:w="990" w:type="dxa"/>
          </w:tcPr>
          <w:p w14:paraId="258804A2" w14:textId="77777777" w:rsidR="0061524D" w:rsidRPr="00487927" w:rsidRDefault="0061524D" w:rsidP="00F31B97">
            <w:pPr>
              <w:jc w:val="center"/>
              <w:rPr>
                <w:rFonts w:cstheme="minorHAnsi"/>
                <w:szCs w:val="20"/>
              </w:rPr>
            </w:pPr>
          </w:p>
        </w:tc>
        <w:tc>
          <w:tcPr>
            <w:tcW w:w="990" w:type="dxa"/>
          </w:tcPr>
          <w:p w14:paraId="75DEB6DC" w14:textId="77777777" w:rsidR="0061524D" w:rsidRPr="00487927" w:rsidRDefault="0061524D" w:rsidP="00F31B97">
            <w:pPr>
              <w:jc w:val="center"/>
              <w:rPr>
                <w:rFonts w:cstheme="minorHAnsi"/>
                <w:szCs w:val="20"/>
              </w:rPr>
            </w:pPr>
          </w:p>
        </w:tc>
        <w:tc>
          <w:tcPr>
            <w:tcW w:w="1103" w:type="dxa"/>
          </w:tcPr>
          <w:p w14:paraId="3A7BA0D6" w14:textId="77777777" w:rsidR="0061524D" w:rsidRPr="00487927" w:rsidRDefault="0061524D" w:rsidP="00F31B97">
            <w:pPr>
              <w:jc w:val="center"/>
              <w:rPr>
                <w:rFonts w:cstheme="minorHAnsi"/>
                <w:szCs w:val="20"/>
              </w:rPr>
            </w:pPr>
          </w:p>
        </w:tc>
        <w:tc>
          <w:tcPr>
            <w:tcW w:w="1103" w:type="dxa"/>
          </w:tcPr>
          <w:p w14:paraId="137A1206" w14:textId="77777777" w:rsidR="0061524D" w:rsidRPr="00487927" w:rsidRDefault="0061524D" w:rsidP="00F31B97">
            <w:pPr>
              <w:jc w:val="center"/>
              <w:rPr>
                <w:rFonts w:cstheme="minorHAnsi"/>
                <w:szCs w:val="20"/>
              </w:rPr>
            </w:pPr>
          </w:p>
        </w:tc>
      </w:tr>
      <w:tr w:rsidR="0061524D" w:rsidRPr="00487927" w14:paraId="1E7A6831" w14:textId="4C74FA1B" w:rsidTr="0061524D">
        <w:tc>
          <w:tcPr>
            <w:tcW w:w="1255" w:type="dxa"/>
          </w:tcPr>
          <w:p w14:paraId="36C5BA7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5A8E9076" w14:textId="3C7E9F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1DA33EC9" w14:textId="6FE2B5A8" w:rsidR="0061524D" w:rsidRPr="00487927" w:rsidRDefault="0061524D" w:rsidP="00F31B97">
            <w:pPr>
              <w:jc w:val="center"/>
              <w:rPr>
                <w:rFonts w:cstheme="minorHAnsi"/>
                <w:szCs w:val="20"/>
              </w:rPr>
            </w:pPr>
            <w:r w:rsidRPr="00487927">
              <w:rPr>
                <w:rFonts w:cstheme="minorHAnsi"/>
                <w:szCs w:val="20"/>
              </w:rPr>
              <w:t>•</w:t>
            </w:r>
          </w:p>
        </w:tc>
        <w:tc>
          <w:tcPr>
            <w:tcW w:w="990" w:type="dxa"/>
          </w:tcPr>
          <w:p w14:paraId="4FC227D3" w14:textId="2EC2855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8F209" w14:textId="71F7F0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4B79FDB7"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8FDCD42" w14:textId="77777777" w:rsidR="0061524D" w:rsidRPr="00487927" w:rsidRDefault="0061524D" w:rsidP="00F31B97">
            <w:pPr>
              <w:jc w:val="center"/>
              <w:rPr>
                <w:rFonts w:cstheme="minorHAnsi"/>
                <w:szCs w:val="20"/>
              </w:rPr>
            </w:pPr>
          </w:p>
        </w:tc>
        <w:tc>
          <w:tcPr>
            <w:tcW w:w="990" w:type="dxa"/>
          </w:tcPr>
          <w:p w14:paraId="55EFE0D4" w14:textId="77777777" w:rsidR="0061524D" w:rsidRPr="00487927" w:rsidRDefault="0061524D" w:rsidP="00F31B97">
            <w:pPr>
              <w:jc w:val="center"/>
              <w:rPr>
                <w:rFonts w:cstheme="minorHAnsi"/>
                <w:szCs w:val="20"/>
              </w:rPr>
            </w:pPr>
          </w:p>
        </w:tc>
        <w:tc>
          <w:tcPr>
            <w:tcW w:w="990" w:type="dxa"/>
          </w:tcPr>
          <w:p w14:paraId="0C7701EA" w14:textId="77777777" w:rsidR="0061524D" w:rsidRPr="00487927" w:rsidRDefault="0061524D" w:rsidP="00F31B97">
            <w:pPr>
              <w:jc w:val="center"/>
              <w:rPr>
                <w:rFonts w:cstheme="minorHAnsi"/>
                <w:szCs w:val="20"/>
              </w:rPr>
            </w:pPr>
          </w:p>
        </w:tc>
        <w:tc>
          <w:tcPr>
            <w:tcW w:w="1103" w:type="dxa"/>
          </w:tcPr>
          <w:p w14:paraId="35D7A12E" w14:textId="77777777" w:rsidR="0061524D" w:rsidRPr="00487927" w:rsidRDefault="0061524D" w:rsidP="00F31B97">
            <w:pPr>
              <w:jc w:val="center"/>
              <w:rPr>
                <w:rFonts w:cstheme="minorHAnsi"/>
                <w:szCs w:val="20"/>
              </w:rPr>
            </w:pPr>
          </w:p>
        </w:tc>
        <w:tc>
          <w:tcPr>
            <w:tcW w:w="1103" w:type="dxa"/>
          </w:tcPr>
          <w:p w14:paraId="3EABAC55" w14:textId="77777777" w:rsidR="0061524D" w:rsidRPr="00487927" w:rsidRDefault="0061524D" w:rsidP="00F31B97">
            <w:pPr>
              <w:jc w:val="center"/>
              <w:rPr>
                <w:rFonts w:cstheme="minorHAnsi"/>
                <w:szCs w:val="20"/>
              </w:rPr>
            </w:pPr>
          </w:p>
        </w:tc>
      </w:tr>
      <w:tr w:rsidR="0061524D" w:rsidRPr="00487927" w14:paraId="19756143" w14:textId="6AD03339" w:rsidTr="0061524D">
        <w:tc>
          <w:tcPr>
            <w:tcW w:w="1255" w:type="dxa"/>
          </w:tcPr>
          <w:p w14:paraId="111695BF"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7B8027" w14:textId="546C423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3F0AD98" w14:textId="675FD8F4" w:rsidR="0061524D" w:rsidRPr="00487927" w:rsidRDefault="0061524D" w:rsidP="00F31B97">
            <w:pPr>
              <w:jc w:val="center"/>
              <w:rPr>
                <w:rFonts w:cstheme="minorHAnsi"/>
                <w:szCs w:val="20"/>
              </w:rPr>
            </w:pPr>
            <w:r w:rsidRPr="00487927">
              <w:rPr>
                <w:rFonts w:cstheme="minorHAnsi"/>
                <w:szCs w:val="20"/>
              </w:rPr>
              <w:t>•</w:t>
            </w:r>
          </w:p>
        </w:tc>
        <w:tc>
          <w:tcPr>
            <w:tcW w:w="990" w:type="dxa"/>
          </w:tcPr>
          <w:p w14:paraId="24D4191E" w14:textId="7781C7A5" w:rsidR="0061524D" w:rsidRPr="00487927" w:rsidRDefault="0061524D" w:rsidP="00F31B97">
            <w:pPr>
              <w:jc w:val="center"/>
              <w:rPr>
                <w:rFonts w:cstheme="minorHAnsi"/>
                <w:szCs w:val="20"/>
              </w:rPr>
            </w:pPr>
            <w:r w:rsidRPr="00487927">
              <w:rPr>
                <w:rFonts w:cstheme="minorHAnsi"/>
                <w:szCs w:val="20"/>
              </w:rPr>
              <w:t>•</w:t>
            </w:r>
          </w:p>
        </w:tc>
        <w:tc>
          <w:tcPr>
            <w:tcW w:w="990" w:type="dxa"/>
          </w:tcPr>
          <w:p w14:paraId="5EF021BF" w14:textId="667EAD88"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B8476"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66EF257" w14:textId="77777777" w:rsidR="0061524D" w:rsidRPr="00487927" w:rsidRDefault="0061524D" w:rsidP="00F31B97">
            <w:pPr>
              <w:jc w:val="center"/>
              <w:rPr>
                <w:rFonts w:cstheme="minorHAnsi"/>
                <w:szCs w:val="20"/>
              </w:rPr>
            </w:pPr>
          </w:p>
        </w:tc>
        <w:tc>
          <w:tcPr>
            <w:tcW w:w="990" w:type="dxa"/>
          </w:tcPr>
          <w:p w14:paraId="4F090124" w14:textId="77777777" w:rsidR="0061524D" w:rsidRPr="00487927" w:rsidRDefault="0061524D" w:rsidP="00F31B97">
            <w:pPr>
              <w:jc w:val="center"/>
              <w:rPr>
                <w:rFonts w:cstheme="minorHAnsi"/>
                <w:szCs w:val="20"/>
              </w:rPr>
            </w:pPr>
          </w:p>
        </w:tc>
        <w:tc>
          <w:tcPr>
            <w:tcW w:w="990" w:type="dxa"/>
          </w:tcPr>
          <w:p w14:paraId="77CC978F" w14:textId="77777777" w:rsidR="0061524D" w:rsidRPr="00487927" w:rsidRDefault="0061524D" w:rsidP="00F31B97">
            <w:pPr>
              <w:jc w:val="center"/>
              <w:rPr>
                <w:rFonts w:cstheme="minorHAnsi"/>
                <w:szCs w:val="20"/>
              </w:rPr>
            </w:pPr>
          </w:p>
        </w:tc>
        <w:tc>
          <w:tcPr>
            <w:tcW w:w="1103" w:type="dxa"/>
          </w:tcPr>
          <w:p w14:paraId="768FA32F" w14:textId="77777777" w:rsidR="0061524D" w:rsidRPr="00487927" w:rsidRDefault="0061524D" w:rsidP="00F31B97">
            <w:pPr>
              <w:jc w:val="center"/>
              <w:rPr>
                <w:rFonts w:cstheme="minorHAnsi"/>
                <w:szCs w:val="20"/>
              </w:rPr>
            </w:pPr>
          </w:p>
        </w:tc>
        <w:tc>
          <w:tcPr>
            <w:tcW w:w="1103" w:type="dxa"/>
          </w:tcPr>
          <w:p w14:paraId="5049FE81" w14:textId="77777777" w:rsidR="0061524D" w:rsidRPr="00487927" w:rsidRDefault="0061524D" w:rsidP="00F31B97">
            <w:pPr>
              <w:jc w:val="center"/>
              <w:rPr>
                <w:rFonts w:cstheme="minorHAnsi"/>
                <w:szCs w:val="20"/>
              </w:rPr>
            </w:pPr>
          </w:p>
        </w:tc>
      </w:tr>
      <w:tr w:rsidR="0061524D" w:rsidRPr="00487927" w14:paraId="22282BF0" w14:textId="1E7378A3" w:rsidTr="0061524D">
        <w:tc>
          <w:tcPr>
            <w:tcW w:w="1255" w:type="dxa"/>
          </w:tcPr>
          <w:p w14:paraId="5B5D9CA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14F0111" w14:textId="38BD39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D2E6DC" w14:textId="6312EA4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2CD83C" w14:textId="48D506D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EE8B993" w14:textId="77D45E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124126D"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4B098D9C" w14:textId="77777777" w:rsidR="0061524D" w:rsidRPr="00487927" w:rsidRDefault="0061524D" w:rsidP="00F31B97">
            <w:pPr>
              <w:jc w:val="center"/>
              <w:rPr>
                <w:rFonts w:cstheme="minorHAnsi"/>
                <w:szCs w:val="20"/>
              </w:rPr>
            </w:pPr>
          </w:p>
        </w:tc>
        <w:tc>
          <w:tcPr>
            <w:tcW w:w="990" w:type="dxa"/>
          </w:tcPr>
          <w:p w14:paraId="17076CBD" w14:textId="77777777" w:rsidR="0061524D" w:rsidRPr="00487927" w:rsidRDefault="0061524D" w:rsidP="00F31B97">
            <w:pPr>
              <w:jc w:val="center"/>
              <w:rPr>
                <w:rFonts w:cstheme="minorHAnsi"/>
                <w:szCs w:val="20"/>
              </w:rPr>
            </w:pPr>
          </w:p>
        </w:tc>
        <w:tc>
          <w:tcPr>
            <w:tcW w:w="990" w:type="dxa"/>
          </w:tcPr>
          <w:p w14:paraId="56653628" w14:textId="77777777" w:rsidR="0061524D" w:rsidRPr="00487927" w:rsidRDefault="0061524D" w:rsidP="00F31B97">
            <w:pPr>
              <w:jc w:val="center"/>
              <w:rPr>
                <w:rFonts w:cstheme="minorHAnsi"/>
                <w:szCs w:val="20"/>
              </w:rPr>
            </w:pPr>
          </w:p>
        </w:tc>
        <w:tc>
          <w:tcPr>
            <w:tcW w:w="1103" w:type="dxa"/>
          </w:tcPr>
          <w:p w14:paraId="2A7B6B67" w14:textId="77777777" w:rsidR="0061524D" w:rsidRPr="00487927" w:rsidRDefault="0061524D" w:rsidP="00F31B97">
            <w:pPr>
              <w:jc w:val="center"/>
              <w:rPr>
                <w:rFonts w:cstheme="minorHAnsi"/>
                <w:szCs w:val="20"/>
              </w:rPr>
            </w:pPr>
          </w:p>
        </w:tc>
        <w:tc>
          <w:tcPr>
            <w:tcW w:w="1103" w:type="dxa"/>
          </w:tcPr>
          <w:p w14:paraId="4EE7C85A" w14:textId="77777777" w:rsidR="0061524D" w:rsidRPr="00487927" w:rsidRDefault="0061524D" w:rsidP="00F31B97">
            <w:pPr>
              <w:jc w:val="center"/>
              <w:rPr>
                <w:rFonts w:cstheme="minorHAnsi"/>
                <w:szCs w:val="20"/>
              </w:rPr>
            </w:pPr>
          </w:p>
        </w:tc>
      </w:tr>
      <w:tr w:rsidR="0061524D" w:rsidRPr="00487927" w14:paraId="23ACA5E6" w14:textId="202E9970" w:rsidTr="0061524D">
        <w:tc>
          <w:tcPr>
            <w:tcW w:w="1255" w:type="dxa"/>
          </w:tcPr>
          <w:p w14:paraId="40AB466A"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61524D" w:rsidRPr="00487927" w:rsidRDefault="0061524D" w:rsidP="00F31B97">
            <w:pPr>
              <w:jc w:val="center"/>
              <w:rPr>
                <w:rFonts w:cstheme="minorHAnsi"/>
                <w:szCs w:val="20"/>
              </w:rPr>
            </w:pPr>
            <w:r w:rsidRPr="00487927">
              <w:rPr>
                <w:rFonts w:cstheme="minorHAnsi"/>
                <w:szCs w:val="20"/>
              </w:rPr>
              <w:t>•</w:t>
            </w:r>
          </w:p>
        </w:tc>
        <w:tc>
          <w:tcPr>
            <w:tcW w:w="990" w:type="dxa"/>
          </w:tcPr>
          <w:p w14:paraId="05B91C57" w14:textId="2665275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5125462" w14:textId="67B24CE7" w:rsidR="0061524D" w:rsidRPr="00487927" w:rsidRDefault="0061524D" w:rsidP="00F31B97">
            <w:pPr>
              <w:jc w:val="center"/>
              <w:rPr>
                <w:rFonts w:cstheme="minorHAnsi"/>
                <w:szCs w:val="20"/>
              </w:rPr>
            </w:pPr>
            <w:r w:rsidRPr="00487927">
              <w:rPr>
                <w:rFonts w:cstheme="minorHAnsi"/>
                <w:szCs w:val="20"/>
              </w:rPr>
              <w:t>•</w:t>
            </w:r>
          </w:p>
        </w:tc>
        <w:tc>
          <w:tcPr>
            <w:tcW w:w="990" w:type="dxa"/>
          </w:tcPr>
          <w:p w14:paraId="43DA9DDC" w14:textId="2F754B4A"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80E231" w14:textId="3870362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72283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1590775" w14:textId="77777777" w:rsidR="0061524D" w:rsidRPr="00487927" w:rsidRDefault="0061524D" w:rsidP="00F31B97">
            <w:pPr>
              <w:jc w:val="center"/>
              <w:rPr>
                <w:rFonts w:cstheme="minorHAnsi"/>
                <w:szCs w:val="20"/>
              </w:rPr>
            </w:pPr>
          </w:p>
        </w:tc>
        <w:tc>
          <w:tcPr>
            <w:tcW w:w="990" w:type="dxa"/>
          </w:tcPr>
          <w:p w14:paraId="346FBEC0" w14:textId="77777777" w:rsidR="0061524D" w:rsidRPr="00487927" w:rsidRDefault="0061524D" w:rsidP="00F31B97">
            <w:pPr>
              <w:jc w:val="center"/>
              <w:rPr>
                <w:rFonts w:cstheme="minorHAnsi"/>
                <w:szCs w:val="20"/>
              </w:rPr>
            </w:pPr>
          </w:p>
        </w:tc>
        <w:tc>
          <w:tcPr>
            <w:tcW w:w="990" w:type="dxa"/>
          </w:tcPr>
          <w:p w14:paraId="166CDFC5" w14:textId="77777777" w:rsidR="0061524D" w:rsidRPr="00487927" w:rsidRDefault="0061524D" w:rsidP="00F31B97">
            <w:pPr>
              <w:jc w:val="center"/>
              <w:rPr>
                <w:rFonts w:cstheme="minorHAnsi"/>
                <w:szCs w:val="20"/>
              </w:rPr>
            </w:pPr>
          </w:p>
        </w:tc>
        <w:tc>
          <w:tcPr>
            <w:tcW w:w="1103" w:type="dxa"/>
          </w:tcPr>
          <w:p w14:paraId="73924F3C" w14:textId="77777777" w:rsidR="0061524D" w:rsidRPr="00487927" w:rsidRDefault="0061524D" w:rsidP="00F31B97">
            <w:pPr>
              <w:jc w:val="center"/>
              <w:rPr>
                <w:rFonts w:cstheme="minorHAnsi"/>
                <w:szCs w:val="20"/>
              </w:rPr>
            </w:pPr>
          </w:p>
        </w:tc>
        <w:tc>
          <w:tcPr>
            <w:tcW w:w="1103" w:type="dxa"/>
          </w:tcPr>
          <w:p w14:paraId="36C12253" w14:textId="77777777" w:rsidR="0061524D" w:rsidRPr="00487927" w:rsidRDefault="0061524D" w:rsidP="00F31B97">
            <w:pPr>
              <w:jc w:val="center"/>
              <w:rPr>
                <w:rFonts w:cstheme="minorHAnsi"/>
                <w:szCs w:val="20"/>
              </w:rPr>
            </w:pPr>
          </w:p>
        </w:tc>
      </w:tr>
      <w:tr w:rsidR="0061524D" w:rsidRPr="00487927" w14:paraId="12F68571" w14:textId="4E3D1FDA" w:rsidTr="0061524D">
        <w:tc>
          <w:tcPr>
            <w:tcW w:w="1255" w:type="dxa"/>
          </w:tcPr>
          <w:p w14:paraId="1A1E204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0C8B6C2" w14:textId="58B5FDC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ABF8F81" w14:textId="3E3D33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4949CD9" w14:textId="41D62B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F17F316" w14:textId="34E6C808"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D57F30"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3B0E07A" w14:textId="77777777" w:rsidR="0061524D" w:rsidRPr="00487927" w:rsidRDefault="0061524D" w:rsidP="00F31B97">
            <w:pPr>
              <w:jc w:val="center"/>
              <w:rPr>
                <w:rFonts w:cstheme="minorHAnsi"/>
                <w:szCs w:val="20"/>
              </w:rPr>
            </w:pPr>
          </w:p>
        </w:tc>
        <w:tc>
          <w:tcPr>
            <w:tcW w:w="990" w:type="dxa"/>
          </w:tcPr>
          <w:p w14:paraId="0FF61089" w14:textId="77777777" w:rsidR="0061524D" w:rsidRPr="00487927" w:rsidRDefault="0061524D" w:rsidP="00F31B97">
            <w:pPr>
              <w:jc w:val="center"/>
              <w:rPr>
                <w:rFonts w:cstheme="minorHAnsi"/>
                <w:szCs w:val="20"/>
              </w:rPr>
            </w:pPr>
          </w:p>
        </w:tc>
        <w:tc>
          <w:tcPr>
            <w:tcW w:w="990" w:type="dxa"/>
          </w:tcPr>
          <w:p w14:paraId="1EDBD6EC" w14:textId="77777777" w:rsidR="0061524D" w:rsidRPr="00487927" w:rsidRDefault="0061524D" w:rsidP="00F31B97">
            <w:pPr>
              <w:jc w:val="center"/>
              <w:rPr>
                <w:rFonts w:cstheme="minorHAnsi"/>
                <w:szCs w:val="20"/>
              </w:rPr>
            </w:pPr>
          </w:p>
        </w:tc>
        <w:tc>
          <w:tcPr>
            <w:tcW w:w="1103" w:type="dxa"/>
          </w:tcPr>
          <w:p w14:paraId="66A0F963" w14:textId="77777777" w:rsidR="0061524D" w:rsidRPr="00487927" w:rsidRDefault="0061524D" w:rsidP="00F31B97">
            <w:pPr>
              <w:jc w:val="center"/>
              <w:rPr>
                <w:rFonts w:cstheme="minorHAnsi"/>
                <w:szCs w:val="20"/>
              </w:rPr>
            </w:pPr>
          </w:p>
        </w:tc>
        <w:tc>
          <w:tcPr>
            <w:tcW w:w="1103" w:type="dxa"/>
          </w:tcPr>
          <w:p w14:paraId="19FBDF7D" w14:textId="77777777" w:rsidR="0061524D" w:rsidRPr="00487927" w:rsidRDefault="0061524D" w:rsidP="00F31B97">
            <w:pPr>
              <w:jc w:val="center"/>
              <w:rPr>
                <w:rFonts w:cstheme="minorHAnsi"/>
                <w:szCs w:val="20"/>
              </w:rPr>
            </w:pPr>
          </w:p>
        </w:tc>
      </w:tr>
      <w:tr w:rsidR="0061524D" w:rsidRPr="00487927" w14:paraId="7841CDCE" w14:textId="60183B64" w:rsidTr="0061524D">
        <w:tc>
          <w:tcPr>
            <w:tcW w:w="1255" w:type="dxa"/>
          </w:tcPr>
          <w:p w14:paraId="4E129AA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61524D" w:rsidRPr="00487927" w:rsidRDefault="0061524D" w:rsidP="00F31B97">
            <w:pPr>
              <w:jc w:val="center"/>
              <w:rPr>
                <w:rFonts w:cstheme="minorHAnsi"/>
                <w:szCs w:val="20"/>
              </w:rPr>
            </w:pPr>
            <w:r w:rsidRPr="00487927">
              <w:rPr>
                <w:rFonts w:cstheme="minorHAnsi"/>
                <w:szCs w:val="20"/>
              </w:rPr>
              <w:t>•</w:t>
            </w:r>
          </w:p>
        </w:tc>
        <w:tc>
          <w:tcPr>
            <w:tcW w:w="990" w:type="dxa"/>
          </w:tcPr>
          <w:p w14:paraId="3AC454CF" w14:textId="012C2CD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D8986D4" w14:textId="4CDD551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3CA86B7" w14:textId="504245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8F65601" w14:textId="2451DE51"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E1ECF"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1603D31" w14:textId="77777777" w:rsidR="0061524D" w:rsidRPr="00487927" w:rsidRDefault="0061524D" w:rsidP="00F31B97">
            <w:pPr>
              <w:jc w:val="center"/>
              <w:rPr>
                <w:rFonts w:cstheme="minorHAnsi"/>
                <w:szCs w:val="20"/>
              </w:rPr>
            </w:pPr>
          </w:p>
        </w:tc>
        <w:tc>
          <w:tcPr>
            <w:tcW w:w="990" w:type="dxa"/>
          </w:tcPr>
          <w:p w14:paraId="090F68FE" w14:textId="77777777" w:rsidR="0061524D" w:rsidRPr="00487927" w:rsidRDefault="0061524D" w:rsidP="00F31B97">
            <w:pPr>
              <w:jc w:val="center"/>
              <w:rPr>
                <w:rFonts w:cstheme="minorHAnsi"/>
                <w:szCs w:val="20"/>
              </w:rPr>
            </w:pPr>
          </w:p>
        </w:tc>
        <w:tc>
          <w:tcPr>
            <w:tcW w:w="990" w:type="dxa"/>
          </w:tcPr>
          <w:p w14:paraId="546165F9" w14:textId="77777777" w:rsidR="0061524D" w:rsidRPr="00487927" w:rsidRDefault="0061524D" w:rsidP="00F31B97">
            <w:pPr>
              <w:jc w:val="center"/>
              <w:rPr>
                <w:rFonts w:cstheme="minorHAnsi"/>
                <w:szCs w:val="20"/>
              </w:rPr>
            </w:pPr>
          </w:p>
        </w:tc>
        <w:tc>
          <w:tcPr>
            <w:tcW w:w="1103" w:type="dxa"/>
          </w:tcPr>
          <w:p w14:paraId="452490B9" w14:textId="77777777" w:rsidR="0061524D" w:rsidRPr="00487927" w:rsidRDefault="0061524D" w:rsidP="00F31B97">
            <w:pPr>
              <w:jc w:val="center"/>
              <w:rPr>
                <w:rFonts w:cstheme="minorHAnsi"/>
                <w:szCs w:val="20"/>
              </w:rPr>
            </w:pPr>
          </w:p>
        </w:tc>
        <w:tc>
          <w:tcPr>
            <w:tcW w:w="1103" w:type="dxa"/>
          </w:tcPr>
          <w:p w14:paraId="1CAB4F49" w14:textId="77777777" w:rsidR="0061524D" w:rsidRPr="00487927" w:rsidRDefault="0061524D" w:rsidP="00F31B97">
            <w:pPr>
              <w:jc w:val="center"/>
              <w:rPr>
                <w:rFonts w:cstheme="minorHAnsi"/>
                <w:szCs w:val="20"/>
              </w:rPr>
            </w:pPr>
          </w:p>
        </w:tc>
      </w:tr>
      <w:tr w:rsidR="0061524D" w:rsidRPr="00487927" w14:paraId="5E7F48D9" w14:textId="773E78CF" w:rsidTr="0061524D">
        <w:tc>
          <w:tcPr>
            <w:tcW w:w="1255" w:type="dxa"/>
          </w:tcPr>
          <w:p w14:paraId="242E8BCD" w14:textId="66CF0758"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w:t>
            </w:r>
            <w:r>
              <w:rPr>
                <w:rFonts w:cstheme="minorHAnsi"/>
                <w:szCs w:val="20"/>
              </w:rPr>
              <w:t>4</w:t>
            </w:r>
          </w:p>
        </w:tc>
        <w:tc>
          <w:tcPr>
            <w:tcW w:w="990" w:type="dxa"/>
          </w:tcPr>
          <w:p w14:paraId="45F6E6B1" w14:textId="4D862C42" w:rsidR="0061524D" w:rsidRPr="00487927" w:rsidRDefault="0061524D" w:rsidP="00F31B97">
            <w:pPr>
              <w:jc w:val="center"/>
              <w:rPr>
                <w:rFonts w:cstheme="minorHAnsi"/>
                <w:szCs w:val="20"/>
              </w:rPr>
            </w:pPr>
            <w:r w:rsidRPr="00487927">
              <w:rPr>
                <w:rFonts w:cstheme="minorHAnsi"/>
                <w:szCs w:val="20"/>
              </w:rPr>
              <w:t>•</w:t>
            </w:r>
          </w:p>
        </w:tc>
        <w:tc>
          <w:tcPr>
            <w:tcW w:w="990" w:type="dxa"/>
          </w:tcPr>
          <w:p w14:paraId="28B5EBB3" w14:textId="7366B33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930083A" w14:textId="6216307D" w:rsidR="0061524D" w:rsidRPr="00487927" w:rsidRDefault="0061524D" w:rsidP="00F31B97">
            <w:pPr>
              <w:jc w:val="center"/>
              <w:rPr>
                <w:rFonts w:cstheme="minorHAnsi"/>
                <w:szCs w:val="20"/>
              </w:rPr>
            </w:pPr>
            <w:r w:rsidRPr="00487927">
              <w:rPr>
                <w:rFonts w:cstheme="minorHAnsi"/>
                <w:szCs w:val="20"/>
              </w:rPr>
              <w:t>•</w:t>
            </w:r>
          </w:p>
        </w:tc>
        <w:tc>
          <w:tcPr>
            <w:tcW w:w="990" w:type="dxa"/>
          </w:tcPr>
          <w:p w14:paraId="5F6858FF" w14:textId="197B5ECD" w:rsidR="0061524D" w:rsidRPr="00487927" w:rsidRDefault="0061524D" w:rsidP="00F31B97">
            <w:pPr>
              <w:jc w:val="center"/>
              <w:rPr>
                <w:rFonts w:cstheme="minorHAnsi"/>
                <w:szCs w:val="20"/>
              </w:rPr>
            </w:pPr>
            <w:r w:rsidRPr="00487927">
              <w:rPr>
                <w:rFonts w:cstheme="minorHAnsi"/>
                <w:szCs w:val="20"/>
              </w:rPr>
              <w:t>•</w:t>
            </w:r>
          </w:p>
        </w:tc>
        <w:tc>
          <w:tcPr>
            <w:tcW w:w="990" w:type="dxa"/>
          </w:tcPr>
          <w:p w14:paraId="661FFCA7" w14:textId="3B9F0AA6" w:rsidR="0061524D" w:rsidRPr="00487927" w:rsidRDefault="0061524D" w:rsidP="00F31B97">
            <w:pPr>
              <w:jc w:val="center"/>
              <w:rPr>
                <w:rFonts w:cstheme="minorHAnsi"/>
                <w:szCs w:val="20"/>
              </w:rPr>
            </w:pPr>
            <w:r w:rsidRPr="00487927">
              <w:rPr>
                <w:rFonts w:cstheme="minorHAnsi"/>
                <w:szCs w:val="20"/>
              </w:rPr>
              <w:t>•</w:t>
            </w:r>
          </w:p>
        </w:tc>
        <w:tc>
          <w:tcPr>
            <w:tcW w:w="990" w:type="dxa"/>
          </w:tcPr>
          <w:p w14:paraId="742C8F92"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305AF0CD" w14:textId="77777777" w:rsidR="0061524D" w:rsidRPr="00487927" w:rsidRDefault="0061524D" w:rsidP="00F31B97">
            <w:pPr>
              <w:jc w:val="center"/>
              <w:rPr>
                <w:rFonts w:cstheme="minorHAnsi"/>
                <w:szCs w:val="20"/>
              </w:rPr>
            </w:pPr>
          </w:p>
        </w:tc>
        <w:tc>
          <w:tcPr>
            <w:tcW w:w="990" w:type="dxa"/>
          </w:tcPr>
          <w:p w14:paraId="1800325C" w14:textId="77777777" w:rsidR="0061524D" w:rsidRPr="00487927" w:rsidRDefault="0061524D" w:rsidP="00F31B97">
            <w:pPr>
              <w:jc w:val="center"/>
              <w:rPr>
                <w:rFonts w:cstheme="minorHAnsi"/>
                <w:szCs w:val="20"/>
              </w:rPr>
            </w:pPr>
          </w:p>
        </w:tc>
        <w:tc>
          <w:tcPr>
            <w:tcW w:w="990" w:type="dxa"/>
          </w:tcPr>
          <w:p w14:paraId="70DECC8E" w14:textId="77777777" w:rsidR="0061524D" w:rsidRPr="00487927" w:rsidRDefault="0061524D" w:rsidP="00F31B97">
            <w:pPr>
              <w:jc w:val="center"/>
              <w:rPr>
                <w:rFonts w:cstheme="minorHAnsi"/>
                <w:szCs w:val="20"/>
              </w:rPr>
            </w:pPr>
          </w:p>
        </w:tc>
        <w:tc>
          <w:tcPr>
            <w:tcW w:w="1103" w:type="dxa"/>
          </w:tcPr>
          <w:p w14:paraId="3410D2A6" w14:textId="77777777" w:rsidR="0061524D" w:rsidRPr="00487927" w:rsidRDefault="0061524D" w:rsidP="00F31B97">
            <w:pPr>
              <w:jc w:val="center"/>
              <w:rPr>
                <w:rFonts w:cstheme="minorHAnsi"/>
                <w:szCs w:val="20"/>
              </w:rPr>
            </w:pPr>
          </w:p>
        </w:tc>
        <w:tc>
          <w:tcPr>
            <w:tcW w:w="1103" w:type="dxa"/>
          </w:tcPr>
          <w:p w14:paraId="32ADA69E" w14:textId="77777777" w:rsidR="0061524D" w:rsidRPr="00487927" w:rsidRDefault="0061524D" w:rsidP="00F31B97">
            <w:pPr>
              <w:jc w:val="center"/>
              <w:rPr>
                <w:rFonts w:cstheme="minorHAnsi"/>
                <w:szCs w:val="20"/>
              </w:rPr>
            </w:pPr>
          </w:p>
        </w:tc>
      </w:tr>
      <w:tr w:rsidR="0061524D" w:rsidRPr="00487927" w14:paraId="58BB8E68" w14:textId="78A62355" w:rsidTr="0061524D">
        <w:tc>
          <w:tcPr>
            <w:tcW w:w="1255" w:type="dxa"/>
          </w:tcPr>
          <w:p w14:paraId="70B962E6" w14:textId="584EFC9B" w:rsidR="0061524D" w:rsidRDefault="0061524D" w:rsidP="00F31B97">
            <w:pPr>
              <w:jc w:val="center"/>
              <w:rPr>
                <w:rFonts w:cstheme="minorHAnsi"/>
                <w:szCs w:val="20"/>
              </w:rPr>
            </w:pPr>
            <w:r>
              <w:rPr>
                <w:rFonts w:cstheme="minorHAnsi"/>
                <w:szCs w:val="20"/>
              </w:rPr>
              <w:t>0104_05</w:t>
            </w:r>
          </w:p>
        </w:tc>
        <w:tc>
          <w:tcPr>
            <w:tcW w:w="990" w:type="dxa"/>
          </w:tcPr>
          <w:p w14:paraId="13140BEA" w14:textId="77777777" w:rsidR="0061524D" w:rsidRPr="00487927" w:rsidRDefault="0061524D" w:rsidP="00F31B97">
            <w:pPr>
              <w:jc w:val="center"/>
              <w:rPr>
                <w:rFonts w:cstheme="minorHAnsi"/>
                <w:szCs w:val="20"/>
              </w:rPr>
            </w:pPr>
          </w:p>
        </w:tc>
        <w:tc>
          <w:tcPr>
            <w:tcW w:w="990" w:type="dxa"/>
          </w:tcPr>
          <w:p w14:paraId="0319DB51" w14:textId="7B625C2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1FF5499" w14:textId="77777777" w:rsidR="0061524D" w:rsidRPr="00487927" w:rsidRDefault="0061524D" w:rsidP="00F31B97">
            <w:pPr>
              <w:jc w:val="center"/>
              <w:rPr>
                <w:rFonts w:cstheme="minorHAnsi"/>
                <w:szCs w:val="20"/>
              </w:rPr>
            </w:pPr>
          </w:p>
        </w:tc>
        <w:tc>
          <w:tcPr>
            <w:tcW w:w="990" w:type="dxa"/>
          </w:tcPr>
          <w:p w14:paraId="0B5D1E78" w14:textId="77777777" w:rsidR="0061524D" w:rsidRPr="00487927" w:rsidRDefault="0061524D" w:rsidP="00F31B97">
            <w:pPr>
              <w:jc w:val="center"/>
              <w:rPr>
                <w:rFonts w:cstheme="minorHAnsi"/>
                <w:szCs w:val="20"/>
              </w:rPr>
            </w:pPr>
          </w:p>
        </w:tc>
        <w:tc>
          <w:tcPr>
            <w:tcW w:w="990" w:type="dxa"/>
          </w:tcPr>
          <w:p w14:paraId="0E66A482" w14:textId="77777777" w:rsidR="0061524D" w:rsidRPr="00487927" w:rsidRDefault="0061524D" w:rsidP="00F31B97">
            <w:pPr>
              <w:jc w:val="center"/>
              <w:rPr>
                <w:rFonts w:cstheme="minorHAnsi"/>
                <w:szCs w:val="20"/>
              </w:rPr>
            </w:pPr>
          </w:p>
        </w:tc>
        <w:tc>
          <w:tcPr>
            <w:tcW w:w="990" w:type="dxa"/>
          </w:tcPr>
          <w:p w14:paraId="12C1CA93" w14:textId="0776B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F85177C" w14:textId="77777777" w:rsidR="0061524D" w:rsidRPr="00487927" w:rsidRDefault="0061524D" w:rsidP="00F31B97">
            <w:pPr>
              <w:jc w:val="center"/>
              <w:rPr>
                <w:rFonts w:cstheme="minorHAnsi"/>
                <w:szCs w:val="20"/>
              </w:rPr>
            </w:pPr>
          </w:p>
        </w:tc>
        <w:tc>
          <w:tcPr>
            <w:tcW w:w="990" w:type="dxa"/>
          </w:tcPr>
          <w:p w14:paraId="1FE2BEB9" w14:textId="77777777" w:rsidR="0061524D" w:rsidRPr="00487927" w:rsidRDefault="0061524D" w:rsidP="00F31B97">
            <w:pPr>
              <w:jc w:val="center"/>
              <w:rPr>
                <w:rFonts w:cstheme="minorHAnsi"/>
                <w:szCs w:val="20"/>
              </w:rPr>
            </w:pPr>
          </w:p>
        </w:tc>
        <w:tc>
          <w:tcPr>
            <w:tcW w:w="990" w:type="dxa"/>
          </w:tcPr>
          <w:p w14:paraId="5BE9D72E" w14:textId="77777777" w:rsidR="0061524D" w:rsidRPr="00487927" w:rsidRDefault="0061524D" w:rsidP="00F31B97">
            <w:pPr>
              <w:jc w:val="center"/>
              <w:rPr>
                <w:rFonts w:cstheme="minorHAnsi"/>
                <w:szCs w:val="20"/>
              </w:rPr>
            </w:pPr>
          </w:p>
        </w:tc>
        <w:tc>
          <w:tcPr>
            <w:tcW w:w="1103" w:type="dxa"/>
          </w:tcPr>
          <w:p w14:paraId="09434C68" w14:textId="77777777" w:rsidR="0061524D" w:rsidRPr="00487927" w:rsidRDefault="0061524D" w:rsidP="00F31B97">
            <w:pPr>
              <w:jc w:val="center"/>
              <w:rPr>
                <w:rFonts w:cstheme="minorHAnsi"/>
                <w:szCs w:val="20"/>
              </w:rPr>
            </w:pPr>
          </w:p>
        </w:tc>
        <w:tc>
          <w:tcPr>
            <w:tcW w:w="1103" w:type="dxa"/>
          </w:tcPr>
          <w:p w14:paraId="18A65B95" w14:textId="77777777" w:rsidR="0061524D" w:rsidRPr="00487927" w:rsidRDefault="0061524D" w:rsidP="00F31B97">
            <w:pPr>
              <w:jc w:val="center"/>
              <w:rPr>
                <w:rFonts w:cstheme="minorHAnsi"/>
                <w:szCs w:val="20"/>
              </w:rPr>
            </w:pPr>
          </w:p>
        </w:tc>
      </w:tr>
      <w:tr w:rsidR="0061524D" w:rsidRPr="00487927" w14:paraId="33CBBDB8" w14:textId="4EF275B5" w:rsidTr="0061524D">
        <w:tc>
          <w:tcPr>
            <w:tcW w:w="1255" w:type="dxa"/>
          </w:tcPr>
          <w:p w14:paraId="4541BE0E"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624E8AB" w14:textId="2BFCE719"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59839A" w14:textId="084F23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2BD9D785" w14:textId="2CF095D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FEA9D5" w14:textId="412B0E8C"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C635AE"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1AFBB693" w14:textId="77777777" w:rsidR="0061524D" w:rsidRPr="00487927" w:rsidRDefault="0061524D" w:rsidP="00F31B97">
            <w:pPr>
              <w:jc w:val="center"/>
              <w:rPr>
                <w:rFonts w:cstheme="minorHAnsi"/>
                <w:szCs w:val="20"/>
              </w:rPr>
            </w:pPr>
          </w:p>
        </w:tc>
        <w:tc>
          <w:tcPr>
            <w:tcW w:w="990" w:type="dxa"/>
          </w:tcPr>
          <w:p w14:paraId="2E614A8E" w14:textId="77777777" w:rsidR="0061524D" w:rsidRPr="00487927" w:rsidRDefault="0061524D" w:rsidP="00F31B97">
            <w:pPr>
              <w:jc w:val="center"/>
              <w:rPr>
                <w:rFonts w:cstheme="minorHAnsi"/>
                <w:szCs w:val="20"/>
              </w:rPr>
            </w:pPr>
          </w:p>
        </w:tc>
        <w:tc>
          <w:tcPr>
            <w:tcW w:w="990" w:type="dxa"/>
          </w:tcPr>
          <w:p w14:paraId="1ACD7A3F" w14:textId="77777777" w:rsidR="0061524D" w:rsidRPr="00487927" w:rsidRDefault="0061524D" w:rsidP="00F31B97">
            <w:pPr>
              <w:jc w:val="center"/>
              <w:rPr>
                <w:rFonts w:cstheme="minorHAnsi"/>
                <w:szCs w:val="20"/>
              </w:rPr>
            </w:pPr>
          </w:p>
        </w:tc>
        <w:tc>
          <w:tcPr>
            <w:tcW w:w="1103" w:type="dxa"/>
          </w:tcPr>
          <w:p w14:paraId="4E291D8A" w14:textId="77777777" w:rsidR="0061524D" w:rsidRPr="00487927" w:rsidRDefault="0061524D" w:rsidP="00F31B97">
            <w:pPr>
              <w:jc w:val="center"/>
              <w:rPr>
                <w:rFonts w:cstheme="minorHAnsi"/>
                <w:szCs w:val="20"/>
              </w:rPr>
            </w:pPr>
          </w:p>
        </w:tc>
        <w:tc>
          <w:tcPr>
            <w:tcW w:w="1103" w:type="dxa"/>
          </w:tcPr>
          <w:p w14:paraId="469A6D2E" w14:textId="77777777" w:rsidR="0061524D" w:rsidRPr="00487927" w:rsidRDefault="0061524D" w:rsidP="00F31B97">
            <w:pPr>
              <w:jc w:val="center"/>
              <w:rPr>
                <w:rFonts w:cstheme="minorHAnsi"/>
                <w:szCs w:val="20"/>
              </w:rPr>
            </w:pPr>
          </w:p>
        </w:tc>
      </w:tr>
      <w:tr w:rsidR="0061524D" w:rsidRPr="00487927" w14:paraId="0141C7B1" w14:textId="43E44C46" w:rsidTr="0061524D">
        <w:tc>
          <w:tcPr>
            <w:tcW w:w="1255" w:type="dxa"/>
          </w:tcPr>
          <w:p w14:paraId="7747E8B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61524D" w:rsidRPr="00487927" w:rsidRDefault="0061524D" w:rsidP="00F31B97">
            <w:pPr>
              <w:jc w:val="center"/>
              <w:rPr>
                <w:rFonts w:cstheme="minorHAnsi"/>
                <w:szCs w:val="20"/>
              </w:rPr>
            </w:pPr>
            <w:r w:rsidRPr="00487927">
              <w:rPr>
                <w:rFonts w:cstheme="minorHAnsi"/>
                <w:szCs w:val="20"/>
              </w:rPr>
              <w:t>•</w:t>
            </w:r>
          </w:p>
        </w:tc>
        <w:tc>
          <w:tcPr>
            <w:tcW w:w="990" w:type="dxa"/>
          </w:tcPr>
          <w:p w14:paraId="1CB766C3" w14:textId="7E3D396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DB166A" w14:textId="5F0426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71667" w14:textId="24B162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42EDF5D2" w14:textId="5F2DC7C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FC4EDC"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02E0177" w14:textId="77777777" w:rsidR="0061524D" w:rsidRPr="00487927" w:rsidRDefault="0061524D" w:rsidP="00F31B97">
            <w:pPr>
              <w:jc w:val="center"/>
              <w:rPr>
                <w:rFonts w:cstheme="minorHAnsi"/>
                <w:szCs w:val="20"/>
              </w:rPr>
            </w:pPr>
          </w:p>
        </w:tc>
        <w:tc>
          <w:tcPr>
            <w:tcW w:w="990" w:type="dxa"/>
          </w:tcPr>
          <w:p w14:paraId="7854E1F6" w14:textId="77777777" w:rsidR="0061524D" w:rsidRPr="00487927" w:rsidRDefault="0061524D" w:rsidP="00F31B97">
            <w:pPr>
              <w:jc w:val="center"/>
              <w:rPr>
                <w:rFonts w:cstheme="minorHAnsi"/>
                <w:szCs w:val="20"/>
              </w:rPr>
            </w:pPr>
          </w:p>
        </w:tc>
        <w:tc>
          <w:tcPr>
            <w:tcW w:w="990" w:type="dxa"/>
          </w:tcPr>
          <w:p w14:paraId="00493AEF" w14:textId="77777777" w:rsidR="0061524D" w:rsidRPr="00487927" w:rsidRDefault="0061524D" w:rsidP="00F31B97">
            <w:pPr>
              <w:jc w:val="center"/>
              <w:rPr>
                <w:rFonts w:cstheme="minorHAnsi"/>
                <w:szCs w:val="20"/>
              </w:rPr>
            </w:pPr>
          </w:p>
        </w:tc>
        <w:tc>
          <w:tcPr>
            <w:tcW w:w="1103" w:type="dxa"/>
          </w:tcPr>
          <w:p w14:paraId="4C20B1DF" w14:textId="77777777" w:rsidR="0061524D" w:rsidRPr="00487927" w:rsidRDefault="0061524D" w:rsidP="00F31B97">
            <w:pPr>
              <w:jc w:val="center"/>
              <w:rPr>
                <w:rFonts w:cstheme="minorHAnsi"/>
                <w:szCs w:val="20"/>
              </w:rPr>
            </w:pPr>
          </w:p>
        </w:tc>
        <w:tc>
          <w:tcPr>
            <w:tcW w:w="1103" w:type="dxa"/>
          </w:tcPr>
          <w:p w14:paraId="284EF5BE" w14:textId="77777777" w:rsidR="0061524D" w:rsidRPr="00487927" w:rsidRDefault="0061524D" w:rsidP="00F31B97">
            <w:pPr>
              <w:jc w:val="center"/>
              <w:rPr>
                <w:rFonts w:cstheme="minorHAnsi"/>
                <w:szCs w:val="20"/>
              </w:rPr>
            </w:pPr>
          </w:p>
        </w:tc>
      </w:tr>
      <w:tr w:rsidR="0061524D" w:rsidRPr="00487927" w14:paraId="51EBABE6" w14:textId="787B3AC9" w:rsidTr="0061524D">
        <w:tc>
          <w:tcPr>
            <w:tcW w:w="1255" w:type="dxa"/>
          </w:tcPr>
          <w:p w14:paraId="30BE02F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84EBCB" w14:textId="1514218E"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2EFC0" w14:textId="116C9910" w:rsidR="0061524D" w:rsidRPr="00487927" w:rsidRDefault="0061524D" w:rsidP="00F31B97">
            <w:pPr>
              <w:jc w:val="center"/>
              <w:rPr>
                <w:rFonts w:cstheme="minorHAnsi"/>
                <w:szCs w:val="20"/>
              </w:rPr>
            </w:pPr>
          </w:p>
        </w:tc>
        <w:tc>
          <w:tcPr>
            <w:tcW w:w="990" w:type="dxa"/>
          </w:tcPr>
          <w:p w14:paraId="71B3915E" w14:textId="44120DFB"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67C58" w14:textId="7A03752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ED459C" w14:textId="30F14C88" w:rsidR="0061524D" w:rsidRPr="00487927" w:rsidRDefault="0061524D" w:rsidP="00F31B97">
            <w:pPr>
              <w:jc w:val="center"/>
              <w:rPr>
                <w:rFonts w:cstheme="minorHAnsi"/>
                <w:szCs w:val="20"/>
              </w:rPr>
            </w:pPr>
          </w:p>
        </w:tc>
        <w:tc>
          <w:tcPr>
            <w:tcW w:w="1080" w:type="dxa"/>
          </w:tcPr>
          <w:p w14:paraId="4FA8A214" w14:textId="77777777" w:rsidR="0061524D" w:rsidRPr="00487927" w:rsidRDefault="0061524D" w:rsidP="00F31B97">
            <w:pPr>
              <w:jc w:val="center"/>
              <w:rPr>
                <w:rFonts w:cstheme="minorHAnsi"/>
                <w:szCs w:val="20"/>
              </w:rPr>
            </w:pPr>
          </w:p>
        </w:tc>
        <w:tc>
          <w:tcPr>
            <w:tcW w:w="990" w:type="dxa"/>
          </w:tcPr>
          <w:p w14:paraId="64B8FCD7" w14:textId="77777777" w:rsidR="0061524D" w:rsidRPr="00487927" w:rsidRDefault="0061524D" w:rsidP="00F31B97">
            <w:pPr>
              <w:jc w:val="center"/>
              <w:rPr>
                <w:rFonts w:cstheme="minorHAnsi"/>
                <w:szCs w:val="20"/>
              </w:rPr>
            </w:pPr>
          </w:p>
        </w:tc>
        <w:tc>
          <w:tcPr>
            <w:tcW w:w="990" w:type="dxa"/>
          </w:tcPr>
          <w:p w14:paraId="3FF12A84" w14:textId="77777777" w:rsidR="0061524D" w:rsidRPr="00487927" w:rsidRDefault="0061524D" w:rsidP="00F31B97">
            <w:pPr>
              <w:jc w:val="center"/>
              <w:rPr>
                <w:rFonts w:cstheme="minorHAnsi"/>
                <w:szCs w:val="20"/>
              </w:rPr>
            </w:pPr>
          </w:p>
        </w:tc>
        <w:tc>
          <w:tcPr>
            <w:tcW w:w="1103" w:type="dxa"/>
          </w:tcPr>
          <w:p w14:paraId="4F1EB8DE" w14:textId="77777777" w:rsidR="0061524D" w:rsidRPr="00487927" w:rsidRDefault="0061524D" w:rsidP="00F31B97">
            <w:pPr>
              <w:jc w:val="center"/>
              <w:rPr>
                <w:rFonts w:cstheme="minorHAnsi"/>
                <w:szCs w:val="20"/>
              </w:rPr>
            </w:pPr>
          </w:p>
        </w:tc>
        <w:tc>
          <w:tcPr>
            <w:tcW w:w="1103" w:type="dxa"/>
          </w:tcPr>
          <w:p w14:paraId="2A8B2FF3" w14:textId="77777777" w:rsidR="0061524D" w:rsidRPr="00487927" w:rsidRDefault="0061524D" w:rsidP="00F31B97">
            <w:pPr>
              <w:jc w:val="center"/>
              <w:rPr>
                <w:rFonts w:cstheme="minorHAnsi"/>
                <w:szCs w:val="20"/>
              </w:rPr>
            </w:pPr>
          </w:p>
        </w:tc>
      </w:tr>
      <w:tr w:rsidR="0061524D" w:rsidRPr="00487927" w14:paraId="6D29D280" w14:textId="4BD03A0C" w:rsidTr="0061524D">
        <w:tc>
          <w:tcPr>
            <w:tcW w:w="1255" w:type="dxa"/>
          </w:tcPr>
          <w:p w14:paraId="5817838B"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1E5FDD" w14:textId="0CA5CF0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C50B0E8" w14:textId="772050EB" w:rsidR="0061524D" w:rsidRPr="00487927" w:rsidRDefault="0061524D" w:rsidP="00F31B97">
            <w:pPr>
              <w:jc w:val="center"/>
              <w:rPr>
                <w:rFonts w:cstheme="minorHAnsi"/>
                <w:szCs w:val="20"/>
              </w:rPr>
            </w:pPr>
          </w:p>
        </w:tc>
        <w:tc>
          <w:tcPr>
            <w:tcW w:w="990" w:type="dxa"/>
          </w:tcPr>
          <w:p w14:paraId="010E1C23" w14:textId="03AF37E5"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505822" w14:textId="10DCC8C0" w:rsidR="0061524D" w:rsidRPr="00487927" w:rsidRDefault="0061524D" w:rsidP="00F31B97">
            <w:pPr>
              <w:jc w:val="center"/>
              <w:rPr>
                <w:rFonts w:cstheme="minorHAnsi"/>
                <w:szCs w:val="20"/>
              </w:rPr>
            </w:pPr>
            <w:r w:rsidRPr="00487927">
              <w:rPr>
                <w:rFonts w:cstheme="minorHAnsi"/>
                <w:szCs w:val="20"/>
              </w:rPr>
              <w:t>•</w:t>
            </w:r>
          </w:p>
        </w:tc>
        <w:tc>
          <w:tcPr>
            <w:tcW w:w="990" w:type="dxa"/>
          </w:tcPr>
          <w:p w14:paraId="4E51E8B1" w14:textId="68F63D83" w:rsidR="0061524D" w:rsidRPr="00487927" w:rsidRDefault="0061524D" w:rsidP="00F31B97">
            <w:pPr>
              <w:jc w:val="center"/>
              <w:rPr>
                <w:rFonts w:cstheme="minorHAnsi"/>
                <w:szCs w:val="20"/>
              </w:rPr>
            </w:pPr>
          </w:p>
        </w:tc>
        <w:tc>
          <w:tcPr>
            <w:tcW w:w="1080" w:type="dxa"/>
          </w:tcPr>
          <w:p w14:paraId="32CD8733" w14:textId="77777777" w:rsidR="0061524D" w:rsidRPr="00487927" w:rsidRDefault="0061524D" w:rsidP="00F31B97">
            <w:pPr>
              <w:jc w:val="center"/>
              <w:rPr>
                <w:rFonts w:cstheme="minorHAnsi"/>
                <w:szCs w:val="20"/>
              </w:rPr>
            </w:pPr>
          </w:p>
        </w:tc>
        <w:tc>
          <w:tcPr>
            <w:tcW w:w="990" w:type="dxa"/>
          </w:tcPr>
          <w:p w14:paraId="5740547F" w14:textId="77777777" w:rsidR="0061524D" w:rsidRPr="00487927" w:rsidRDefault="0061524D" w:rsidP="00F31B97">
            <w:pPr>
              <w:jc w:val="center"/>
              <w:rPr>
                <w:rFonts w:cstheme="minorHAnsi"/>
                <w:szCs w:val="20"/>
              </w:rPr>
            </w:pPr>
          </w:p>
        </w:tc>
        <w:tc>
          <w:tcPr>
            <w:tcW w:w="990" w:type="dxa"/>
          </w:tcPr>
          <w:p w14:paraId="63192A0C" w14:textId="77777777" w:rsidR="0061524D" w:rsidRPr="00487927" w:rsidRDefault="0061524D" w:rsidP="00F31B97">
            <w:pPr>
              <w:jc w:val="center"/>
              <w:rPr>
                <w:rFonts w:cstheme="minorHAnsi"/>
                <w:szCs w:val="20"/>
              </w:rPr>
            </w:pPr>
          </w:p>
        </w:tc>
        <w:tc>
          <w:tcPr>
            <w:tcW w:w="1103" w:type="dxa"/>
          </w:tcPr>
          <w:p w14:paraId="6AE00D56" w14:textId="77777777" w:rsidR="0061524D" w:rsidRPr="00487927" w:rsidRDefault="0061524D" w:rsidP="00F31B97">
            <w:pPr>
              <w:jc w:val="center"/>
              <w:rPr>
                <w:rFonts w:cstheme="minorHAnsi"/>
                <w:szCs w:val="20"/>
              </w:rPr>
            </w:pPr>
          </w:p>
        </w:tc>
        <w:tc>
          <w:tcPr>
            <w:tcW w:w="1103" w:type="dxa"/>
          </w:tcPr>
          <w:p w14:paraId="0E4FC05E" w14:textId="77777777" w:rsidR="0061524D" w:rsidRPr="00487927" w:rsidRDefault="0061524D" w:rsidP="00F31B97">
            <w:pPr>
              <w:jc w:val="center"/>
              <w:rPr>
                <w:rFonts w:cstheme="minorHAnsi"/>
                <w:szCs w:val="20"/>
              </w:rPr>
            </w:pPr>
          </w:p>
        </w:tc>
      </w:tr>
      <w:tr w:rsidR="0061524D" w:rsidRPr="00487927" w14:paraId="3C9D0608" w14:textId="032AD2B4" w:rsidTr="0061524D">
        <w:tc>
          <w:tcPr>
            <w:tcW w:w="1255" w:type="dxa"/>
            <w:shd w:val="clear" w:color="auto" w:fill="D6E3BC" w:themeFill="accent3" w:themeFillTint="66"/>
          </w:tcPr>
          <w:p w14:paraId="255E1910" w14:textId="3D43A3B6" w:rsidR="0061524D" w:rsidRPr="007B756C" w:rsidRDefault="0061524D"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61524D" w:rsidRPr="001B2204" w:rsidRDefault="0061524D"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61524D" w:rsidRPr="001B2204" w:rsidRDefault="0061524D"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61524D" w:rsidRPr="001B2204" w:rsidRDefault="0061524D"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61524D" w:rsidRPr="001B2204" w:rsidRDefault="0061524D"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61524D" w:rsidRPr="001B2204" w:rsidRDefault="0061524D"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61524D" w:rsidRPr="001B2204" w:rsidRDefault="0061524D"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61524D" w:rsidRPr="001B2204" w:rsidRDefault="0061524D"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61524D" w:rsidRPr="001B2204" w:rsidRDefault="0061524D" w:rsidP="001B2204">
            <w:pPr>
              <w:jc w:val="center"/>
              <w:rPr>
                <w:rFonts w:cstheme="minorHAnsi"/>
                <w:bCs/>
                <w:sz w:val="18"/>
                <w:szCs w:val="18"/>
              </w:rPr>
            </w:pPr>
            <w:r w:rsidRPr="001B2204">
              <w:rPr>
                <w:rFonts w:cstheme="minorHAnsi"/>
                <w:bCs/>
                <w:sz w:val="18"/>
                <w:szCs w:val="18"/>
              </w:rPr>
              <w:t>Suite 8</w:t>
            </w:r>
          </w:p>
        </w:tc>
        <w:tc>
          <w:tcPr>
            <w:tcW w:w="990" w:type="dxa"/>
            <w:shd w:val="clear" w:color="auto" w:fill="D6E3BC" w:themeFill="accent3" w:themeFillTint="66"/>
          </w:tcPr>
          <w:p w14:paraId="56C2E7B2" w14:textId="6E208E73"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D98C2C1" w14:textId="454683C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1CE1E88F" w14:textId="19636356"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DA85C9C" w14:textId="5DF11F81" w:rsidTr="0061524D">
        <w:tc>
          <w:tcPr>
            <w:tcW w:w="1255" w:type="dxa"/>
          </w:tcPr>
          <w:p w14:paraId="507A3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7AC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654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F25B5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648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26E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861BF6" w14:textId="77777777" w:rsidR="0061524D" w:rsidRPr="00487927" w:rsidRDefault="0061524D" w:rsidP="001B2204">
            <w:pPr>
              <w:jc w:val="center"/>
              <w:rPr>
                <w:rFonts w:cstheme="minorHAnsi"/>
                <w:szCs w:val="20"/>
              </w:rPr>
            </w:pPr>
          </w:p>
        </w:tc>
        <w:tc>
          <w:tcPr>
            <w:tcW w:w="990" w:type="dxa"/>
          </w:tcPr>
          <w:p w14:paraId="61B848BF" w14:textId="77777777" w:rsidR="0061524D" w:rsidRPr="00487927" w:rsidRDefault="0061524D" w:rsidP="001B2204">
            <w:pPr>
              <w:jc w:val="center"/>
              <w:rPr>
                <w:rFonts w:cstheme="minorHAnsi"/>
                <w:szCs w:val="20"/>
              </w:rPr>
            </w:pPr>
          </w:p>
        </w:tc>
        <w:tc>
          <w:tcPr>
            <w:tcW w:w="990" w:type="dxa"/>
          </w:tcPr>
          <w:p w14:paraId="34A71FE1" w14:textId="77777777" w:rsidR="0061524D" w:rsidRPr="00487927" w:rsidRDefault="0061524D" w:rsidP="001B2204">
            <w:pPr>
              <w:jc w:val="center"/>
              <w:rPr>
                <w:rFonts w:cstheme="minorHAnsi"/>
                <w:szCs w:val="20"/>
              </w:rPr>
            </w:pPr>
          </w:p>
        </w:tc>
        <w:tc>
          <w:tcPr>
            <w:tcW w:w="1103" w:type="dxa"/>
          </w:tcPr>
          <w:p w14:paraId="1D0E791A" w14:textId="77777777" w:rsidR="0061524D" w:rsidRPr="00487927" w:rsidRDefault="0061524D" w:rsidP="001B2204">
            <w:pPr>
              <w:jc w:val="center"/>
              <w:rPr>
                <w:rFonts w:cstheme="minorHAnsi"/>
                <w:szCs w:val="20"/>
              </w:rPr>
            </w:pPr>
          </w:p>
        </w:tc>
        <w:tc>
          <w:tcPr>
            <w:tcW w:w="1103" w:type="dxa"/>
          </w:tcPr>
          <w:p w14:paraId="065278E6" w14:textId="77777777" w:rsidR="0061524D" w:rsidRPr="00487927" w:rsidRDefault="0061524D" w:rsidP="001B2204">
            <w:pPr>
              <w:jc w:val="center"/>
              <w:rPr>
                <w:rFonts w:cstheme="minorHAnsi"/>
                <w:szCs w:val="20"/>
              </w:rPr>
            </w:pPr>
          </w:p>
        </w:tc>
      </w:tr>
      <w:tr w:rsidR="0061524D" w:rsidRPr="00487927" w14:paraId="3F751226" w14:textId="42982795" w:rsidTr="0061524D">
        <w:tc>
          <w:tcPr>
            <w:tcW w:w="1255" w:type="dxa"/>
          </w:tcPr>
          <w:p w14:paraId="3EF5CD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1505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20E6D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441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5D74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01ADC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233E42E" w14:textId="77777777" w:rsidR="0061524D" w:rsidRPr="00487927" w:rsidRDefault="0061524D" w:rsidP="001B2204">
            <w:pPr>
              <w:jc w:val="center"/>
              <w:rPr>
                <w:rFonts w:cstheme="minorHAnsi"/>
                <w:szCs w:val="20"/>
              </w:rPr>
            </w:pPr>
          </w:p>
        </w:tc>
        <w:tc>
          <w:tcPr>
            <w:tcW w:w="990" w:type="dxa"/>
          </w:tcPr>
          <w:p w14:paraId="1FE98043" w14:textId="77777777" w:rsidR="0061524D" w:rsidRPr="00487927" w:rsidRDefault="0061524D" w:rsidP="001B2204">
            <w:pPr>
              <w:jc w:val="center"/>
              <w:rPr>
                <w:rFonts w:cstheme="minorHAnsi"/>
                <w:szCs w:val="20"/>
              </w:rPr>
            </w:pPr>
          </w:p>
        </w:tc>
        <w:tc>
          <w:tcPr>
            <w:tcW w:w="990" w:type="dxa"/>
          </w:tcPr>
          <w:p w14:paraId="3CB9D9F1" w14:textId="77777777" w:rsidR="0061524D" w:rsidRPr="00487927" w:rsidRDefault="0061524D" w:rsidP="001B2204">
            <w:pPr>
              <w:jc w:val="center"/>
              <w:rPr>
                <w:rFonts w:cstheme="minorHAnsi"/>
                <w:szCs w:val="20"/>
              </w:rPr>
            </w:pPr>
          </w:p>
        </w:tc>
        <w:tc>
          <w:tcPr>
            <w:tcW w:w="1103" w:type="dxa"/>
          </w:tcPr>
          <w:p w14:paraId="2FEC0C37" w14:textId="77777777" w:rsidR="0061524D" w:rsidRPr="00487927" w:rsidRDefault="0061524D" w:rsidP="001B2204">
            <w:pPr>
              <w:jc w:val="center"/>
              <w:rPr>
                <w:rFonts w:cstheme="minorHAnsi"/>
                <w:szCs w:val="20"/>
              </w:rPr>
            </w:pPr>
          </w:p>
        </w:tc>
        <w:tc>
          <w:tcPr>
            <w:tcW w:w="1103" w:type="dxa"/>
          </w:tcPr>
          <w:p w14:paraId="62335213" w14:textId="77777777" w:rsidR="0061524D" w:rsidRPr="00487927" w:rsidRDefault="0061524D" w:rsidP="001B2204">
            <w:pPr>
              <w:jc w:val="center"/>
              <w:rPr>
                <w:rFonts w:cstheme="minorHAnsi"/>
                <w:szCs w:val="20"/>
              </w:rPr>
            </w:pPr>
          </w:p>
        </w:tc>
      </w:tr>
      <w:tr w:rsidR="0061524D" w:rsidRPr="00487927" w14:paraId="286A8E53" w14:textId="23AAE5CB" w:rsidTr="0061524D">
        <w:tc>
          <w:tcPr>
            <w:tcW w:w="1255" w:type="dxa"/>
          </w:tcPr>
          <w:p w14:paraId="094607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8202D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B4F9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E40B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964B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D1D8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AAA4D6" w14:textId="77777777" w:rsidR="0061524D" w:rsidRPr="00487927" w:rsidRDefault="0061524D" w:rsidP="001B2204">
            <w:pPr>
              <w:jc w:val="center"/>
              <w:rPr>
                <w:rFonts w:cstheme="minorHAnsi"/>
                <w:szCs w:val="20"/>
              </w:rPr>
            </w:pPr>
          </w:p>
        </w:tc>
        <w:tc>
          <w:tcPr>
            <w:tcW w:w="990" w:type="dxa"/>
          </w:tcPr>
          <w:p w14:paraId="46BF30AA" w14:textId="77777777" w:rsidR="0061524D" w:rsidRPr="00487927" w:rsidRDefault="0061524D" w:rsidP="001B2204">
            <w:pPr>
              <w:jc w:val="center"/>
              <w:rPr>
                <w:rFonts w:cstheme="minorHAnsi"/>
                <w:szCs w:val="20"/>
              </w:rPr>
            </w:pPr>
          </w:p>
        </w:tc>
        <w:tc>
          <w:tcPr>
            <w:tcW w:w="990" w:type="dxa"/>
          </w:tcPr>
          <w:p w14:paraId="08D87F37" w14:textId="77777777" w:rsidR="0061524D" w:rsidRPr="00487927" w:rsidRDefault="0061524D" w:rsidP="001B2204">
            <w:pPr>
              <w:jc w:val="center"/>
              <w:rPr>
                <w:rFonts w:cstheme="minorHAnsi"/>
                <w:szCs w:val="20"/>
              </w:rPr>
            </w:pPr>
          </w:p>
        </w:tc>
        <w:tc>
          <w:tcPr>
            <w:tcW w:w="1103" w:type="dxa"/>
          </w:tcPr>
          <w:p w14:paraId="69F8AD69" w14:textId="77777777" w:rsidR="0061524D" w:rsidRPr="00487927" w:rsidRDefault="0061524D" w:rsidP="001B2204">
            <w:pPr>
              <w:jc w:val="center"/>
              <w:rPr>
                <w:rFonts w:cstheme="minorHAnsi"/>
                <w:szCs w:val="20"/>
              </w:rPr>
            </w:pPr>
          </w:p>
        </w:tc>
        <w:tc>
          <w:tcPr>
            <w:tcW w:w="1103" w:type="dxa"/>
          </w:tcPr>
          <w:p w14:paraId="6E3E5337" w14:textId="77777777" w:rsidR="0061524D" w:rsidRPr="00487927" w:rsidRDefault="0061524D" w:rsidP="001B2204">
            <w:pPr>
              <w:jc w:val="center"/>
              <w:rPr>
                <w:rFonts w:cstheme="minorHAnsi"/>
                <w:szCs w:val="20"/>
              </w:rPr>
            </w:pPr>
          </w:p>
        </w:tc>
      </w:tr>
      <w:tr w:rsidR="0061524D" w:rsidRPr="00487927" w14:paraId="24F7D3DD" w14:textId="7AFE9C90" w:rsidTr="0061524D">
        <w:tc>
          <w:tcPr>
            <w:tcW w:w="1255" w:type="dxa"/>
          </w:tcPr>
          <w:p w14:paraId="738EBF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73E63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53F5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850F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1722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83D10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08611" w14:textId="77777777" w:rsidR="0061524D" w:rsidRPr="00487927" w:rsidRDefault="0061524D" w:rsidP="001B2204">
            <w:pPr>
              <w:jc w:val="center"/>
              <w:rPr>
                <w:rFonts w:cstheme="minorHAnsi"/>
                <w:szCs w:val="20"/>
              </w:rPr>
            </w:pPr>
          </w:p>
        </w:tc>
        <w:tc>
          <w:tcPr>
            <w:tcW w:w="990" w:type="dxa"/>
          </w:tcPr>
          <w:p w14:paraId="29B2647B" w14:textId="77777777" w:rsidR="0061524D" w:rsidRPr="00487927" w:rsidRDefault="0061524D" w:rsidP="001B2204">
            <w:pPr>
              <w:jc w:val="center"/>
              <w:rPr>
                <w:rFonts w:cstheme="minorHAnsi"/>
                <w:szCs w:val="20"/>
              </w:rPr>
            </w:pPr>
          </w:p>
        </w:tc>
        <w:tc>
          <w:tcPr>
            <w:tcW w:w="990" w:type="dxa"/>
          </w:tcPr>
          <w:p w14:paraId="13F9F84D" w14:textId="77777777" w:rsidR="0061524D" w:rsidRPr="00487927" w:rsidRDefault="0061524D" w:rsidP="001B2204">
            <w:pPr>
              <w:jc w:val="center"/>
              <w:rPr>
                <w:rFonts w:cstheme="minorHAnsi"/>
                <w:szCs w:val="20"/>
              </w:rPr>
            </w:pPr>
          </w:p>
        </w:tc>
        <w:tc>
          <w:tcPr>
            <w:tcW w:w="1103" w:type="dxa"/>
          </w:tcPr>
          <w:p w14:paraId="153DA219" w14:textId="77777777" w:rsidR="0061524D" w:rsidRPr="00487927" w:rsidRDefault="0061524D" w:rsidP="001B2204">
            <w:pPr>
              <w:jc w:val="center"/>
              <w:rPr>
                <w:rFonts w:cstheme="minorHAnsi"/>
                <w:szCs w:val="20"/>
              </w:rPr>
            </w:pPr>
          </w:p>
        </w:tc>
        <w:tc>
          <w:tcPr>
            <w:tcW w:w="1103" w:type="dxa"/>
          </w:tcPr>
          <w:p w14:paraId="14C936C7" w14:textId="77777777" w:rsidR="0061524D" w:rsidRPr="00487927" w:rsidRDefault="0061524D" w:rsidP="001B2204">
            <w:pPr>
              <w:jc w:val="center"/>
              <w:rPr>
                <w:rFonts w:cstheme="minorHAnsi"/>
                <w:szCs w:val="20"/>
              </w:rPr>
            </w:pPr>
          </w:p>
        </w:tc>
      </w:tr>
      <w:tr w:rsidR="0061524D" w:rsidRPr="00487927" w14:paraId="0CD70B1A" w14:textId="16D44DB6" w:rsidTr="0061524D">
        <w:tc>
          <w:tcPr>
            <w:tcW w:w="1255" w:type="dxa"/>
          </w:tcPr>
          <w:p w14:paraId="52878D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4E529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C307C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0E3B7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C9D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03EE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06CA24" w14:textId="77777777" w:rsidR="0061524D" w:rsidRPr="00487927" w:rsidRDefault="0061524D" w:rsidP="001B2204">
            <w:pPr>
              <w:jc w:val="center"/>
              <w:rPr>
                <w:rFonts w:cstheme="minorHAnsi"/>
                <w:szCs w:val="20"/>
              </w:rPr>
            </w:pPr>
          </w:p>
        </w:tc>
        <w:tc>
          <w:tcPr>
            <w:tcW w:w="990" w:type="dxa"/>
          </w:tcPr>
          <w:p w14:paraId="25F31F49" w14:textId="77777777" w:rsidR="0061524D" w:rsidRPr="00487927" w:rsidRDefault="0061524D" w:rsidP="001B2204">
            <w:pPr>
              <w:jc w:val="center"/>
              <w:rPr>
                <w:rFonts w:cstheme="minorHAnsi"/>
                <w:szCs w:val="20"/>
              </w:rPr>
            </w:pPr>
          </w:p>
        </w:tc>
        <w:tc>
          <w:tcPr>
            <w:tcW w:w="990" w:type="dxa"/>
          </w:tcPr>
          <w:p w14:paraId="5349C0ED" w14:textId="77777777" w:rsidR="0061524D" w:rsidRPr="00487927" w:rsidRDefault="0061524D" w:rsidP="001B2204">
            <w:pPr>
              <w:jc w:val="center"/>
              <w:rPr>
                <w:rFonts w:cstheme="minorHAnsi"/>
                <w:szCs w:val="20"/>
              </w:rPr>
            </w:pPr>
          </w:p>
        </w:tc>
        <w:tc>
          <w:tcPr>
            <w:tcW w:w="1103" w:type="dxa"/>
          </w:tcPr>
          <w:p w14:paraId="6C08E700" w14:textId="77777777" w:rsidR="0061524D" w:rsidRPr="00487927" w:rsidRDefault="0061524D" w:rsidP="001B2204">
            <w:pPr>
              <w:jc w:val="center"/>
              <w:rPr>
                <w:rFonts w:cstheme="minorHAnsi"/>
                <w:szCs w:val="20"/>
              </w:rPr>
            </w:pPr>
          </w:p>
        </w:tc>
        <w:tc>
          <w:tcPr>
            <w:tcW w:w="1103" w:type="dxa"/>
          </w:tcPr>
          <w:p w14:paraId="69B608C5" w14:textId="77777777" w:rsidR="0061524D" w:rsidRPr="00487927" w:rsidRDefault="0061524D" w:rsidP="001B2204">
            <w:pPr>
              <w:jc w:val="center"/>
              <w:rPr>
                <w:rFonts w:cstheme="minorHAnsi"/>
                <w:szCs w:val="20"/>
              </w:rPr>
            </w:pPr>
          </w:p>
        </w:tc>
      </w:tr>
      <w:tr w:rsidR="0061524D" w:rsidRPr="00487927" w14:paraId="66AE53AA" w14:textId="6FC67496" w:rsidTr="0061524D">
        <w:tc>
          <w:tcPr>
            <w:tcW w:w="1255" w:type="dxa"/>
          </w:tcPr>
          <w:p w14:paraId="30D1AAB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ABE3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4C361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C474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563E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F56E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4259AB" w14:textId="77777777" w:rsidR="0061524D" w:rsidRPr="00487927" w:rsidRDefault="0061524D" w:rsidP="001B2204">
            <w:pPr>
              <w:jc w:val="center"/>
              <w:rPr>
                <w:rFonts w:cstheme="minorHAnsi"/>
                <w:szCs w:val="20"/>
              </w:rPr>
            </w:pPr>
          </w:p>
        </w:tc>
        <w:tc>
          <w:tcPr>
            <w:tcW w:w="990" w:type="dxa"/>
          </w:tcPr>
          <w:p w14:paraId="63F4A5F0" w14:textId="77777777" w:rsidR="0061524D" w:rsidRPr="00487927" w:rsidRDefault="0061524D" w:rsidP="001B2204">
            <w:pPr>
              <w:jc w:val="center"/>
              <w:rPr>
                <w:rFonts w:cstheme="minorHAnsi"/>
                <w:szCs w:val="20"/>
              </w:rPr>
            </w:pPr>
          </w:p>
        </w:tc>
        <w:tc>
          <w:tcPr>
            <w:tcW w:w="990" w:type="dxa"/>
          </w:tcPr>
          <w:p w14:paraId="4240C5F6" w14:textId="77777777" w:rsidR="0061524D" w:rsidRPr="00487927" w:rsidRDefault="0061524D" w:rsidP="001B2204">
            <w:pPr>
              <w:jc w:val="center"/>
              <w:rPr>
                <w:rFonts w:cstheme="minorHAnsi"/>
                <w:szCs w:val="20"/>
              </w:rPr>
            </w:pPr>
          </w:p>
        </w:tc>
        <w:tc>
          <w:tcPr>
            <w:tcW w:w="1103" w:type="dxa"/>
          </w:tcPr>
          <w:p w14:paraId="1825A05E" w14:textId="77777777" w:rsidR="0061524D" w:rsidRPr="00487927" w:rsidRDefault="0061524D" w:rsidP="001B2204">
            <w:pPr>
              <w:jc w:val="center"/>
              <w:rPr>
                <w:rFonts w:cstheme="minorHAnsi"/>
                <w:szCs w:val="20"/>
              </w:rPr>
            </w:pPr>
          </w:p>
        </w:tc>
        <w:tc>
          <w:tcPr>
            <w:tcW w:w="1103" w:type="dxa"/>
          </w:tcPr>
          <w:p w14:paraId="2B738A04" w14:textId="77777777" w:rsidR="0061524D" w:rsidRPr="00487927" w:rsidRDefault="0061524D" w:rsidP="001B2204">
            <w:pPr>
              <w:jc w:val="center"/>
              <w:rPr>
                <w:rFonts w:cstheme="minorHAnsi"/>
                <w:szCs w:val="20"/>
              </w:rPr>
            </w:pPr>
          </w:p>
        </w:tc>
      </w:tr>
      <w:tr w:rsidR="0061524D" w:rsidRPr="00487927" w14:paraId="53767197" w14:textId="08205702" w:rsidTr="0061524D">
        <w:tc>
          <w:tcPr>
            <w:tcW w:w="1255" w:type="dxa"/>
          </w:tcPr>
          <w:p w14:paraId="48CC967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306_01</w:t>
            </w:r>
          </w:p>
        </w:tc>
        <w:tc>
          <w:tcPr>
            <w:tcW w:w="990" w:type="dxa"/>
          </w:tcPr>
          <w:p w14:paraId="6BB56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5CA3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F2B4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C9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F73B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57DA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1C2BF4" w14:textId="77777777" w:rsidR="0061524D" w:rsidRPr="00487927" w:rsidRDefault="0061524D" w:rsidP="001B2204">
            <w:pPr>
              <w:jc w:val="center"/>
              <w:rPr>
                <w:rFonts w:cstheme="minorHAnsi"/>
                <w:szCs w:val="20"/>
              </w:rPr>
            </w:pPr>
          </w:p>
        </w:tc>
        <w:tc>
          <w:tcPr>
            <w:tcW w:w="990" w:type="dxa"/>
          </w:tcPr>
          <w:p w14:paraId="7362226A" w14:textId="77777777" w:rsidR="0061524D" w:rsidRPr="00487927" w:rsidRDefault="0061524D" w:rsidP="001B2204">
            <w:pPr>
              <w:jc w:val="center"/>
              <w:rPr>
                <w:rFonts w:cstheme="minorHAnsi"/>
                <w:szCs w:val="20"/>
              </w:rPr>
            </w:pPr>
          </w:p>
        </w:tc>
        <w:tc>
          <w:tcPr>
            <w:tcW w:w="990" w:type="dxa"/>
          </w:tcPr>
          <w:p w14:paraId="2F3523F2" w14:textId="77777777" w:rsidR="0061524D" w:rsidRPr="00487927" w:rsidRDefault="0061524D" w:rsidP="001B2204">
            <w:pPr>
              <w:jc w:val="center"/>
              <w:rPr>
                <w:rFonts w:cstheme="minorHAnsi"/>
                <w:szCs w:val="20"/>
              </w:rPr>
            </w:pPr>
          </w:p>
        </w:tc>
        <w:tc>
          <w:tcPr>
            <w:tcW w:w="1103" w:type="dxa"/>
          </w:tcPr>
          <w:p w14:paraId="0E45E3ED" w14:textId="77777777" w:rsidR="0061524D" w:rsidRPr="00487927" w:rsidRDefault="0061524D" w:rsidP="001B2204">
            <w:pPr>
              <w:jc w:val="center"/>
              <w:rPr>
                <w:rFonts w:cstheme="minorHAnsi"/>
                <w:szCs w:val="20"/>
              </w:rPr>
            </w:pPr>
          </w:p>
        </w:tc>
        <w:tc>
          <w:tcPr>
            <w:tcW w:w="1103" w:type="dxa"/>
          </w:tcPr>
          <w:p w14:paraId="5BB69A60" w14:textId="77777777" w:rsidR="0061524D" w:rsidRPr="00487927" w:rsidRDefault="0061524D" w:rsidP="001B2204">
            <w:pPr>
              <w:jc w:val="center"/>
              <w:rPr>
                <w:rFonts w:cstheme="minorHAnsi"/>
                <w:szCs w:val="20"/>
              </w:rPr>
            </w:pPr>
          </w:p>
        </w:tc>
      </w:tr>
      <w:tr w:rsidR="0061524D" w:rsidRPr="00487927" w14:paraId="255AAB66" w14:textId="01937164" w:rsidTr="0061524D">
        <w:tc>
          <w:tcPr>
            <w:tcW w:w="1255" w:type="dxa"/>
          </w:tcPr>
          <w:p w14:paraId="01F090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06A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94C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DB9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D33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08B6D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C63DBE" w14:textId="77777777" w:rsidR="0061524D" w:rsidRPr="00487927" w:rsidRDefault="0061524D" w:rsidP="001B2204">
            <w:pPr>
              <w:jc w:val="center"/>
              <w:rPr>
                <w:rFonts w:cstheme="minorHAnsi"/>
                <w:szCs w:val="20"/>
              </w:rPr>
            </w:pPr>
          </w:p>
        </w:tc>
        <w:tc>
          <w:tcPr>
            <w:tcW w:w="990" w:type="dxa"/>
          </w:tcPr>
          <w:p w14:paraId="2353D22A" w14:textId="77777777" w:rsidR="0061524D" w:rsidRPr="00487927" w:rsidRDefault="0061524D" w:rsidP="001B2204">
            <w:pPr>
              <w:jc w:val="center"/>
              <w:rPr>
                <w:rFonts w:cstheme="minorHAnsi"/>
                <w:szCs w:val="20"/>
              </w:rPr>
            </w:pPr>
          </w:p>
        </w:tc>
        <w:tc>
          <w:tcPr>
            <w:tcW w:w="990" w:type="dxa"/>
          </w:tcPr>
          <w:p w14:paraId="2A32F796" w14:textId="77777777" w:rsidR="0061524D" w:rsidRPr="00487927" w:rsidRDefault="0061524D" w:rsidP="001B2204">
            <w:pPr>
              <w:jc w:val="center"/>
              <w:rPr>
                <w:rFonts w:cstheme="minorHAnsi"/>
                <w:szCs w:val="20"/>
              </w:rPr>
            </w:pPr>
          </w:p>
        </w:tc>
        <w:tc>
          <w:tcPr>
            <w:tcW w:w="1103" w:type="dxa"/>
          </w:tcPr>
          <w:p w14:paraId="4CA361F5" w14:textId="77777777" w:rsidR="0061524D" w:rsidRPr="00487927" w:rsidRDefault="0061524D" w:rsidP="001B2204">
            <w:pPr>
              <w:jc w:val="center"/>
              <w:rPr>
                <w:rFonts w:cstheme="minorHAnsi"/>
                <w:szCs w:val="20"/>
              </w:rPr>
            </w:pPr>
          </w:p>
        </w:tc>
        <w:tc>
          <w:tcPr>
            <w:tcW w:w="1103" w:type="dxa"/>
          </w:tcPr>
          <w:p w14:paraId="1071AF18" w14:textId="77777777" w:rsidR="0061524D" w:rsidRPr="00487927" w:rsidRDefault="0061524D" w:rsidP="001B2204">
            <w:pPr>
              <w:jc w:val="center"/>
              <w:rPr>
                <w:rFonts w:cstheme="minorHAnsi"/>
                <w:szCs w:val="20"/>
              </w:rPr>
            </w:pPr>
          </w:p>
        </w:tc>
      </w:tr>
      <w:tr w:rsidR="0061524D" w:rsidRPr="00487927" w14:paraId="18CA5C7B" w14:textId="6FDCC2B3" w:rsidTr="0061524D">
        <w:tc>
          <w:tcPr>
            <w:tcW w:w="1255" w:type="dxa"/>
          </w:tcPr>
          <w:p w14:paraId="226E2D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6D8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7935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1949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1875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AAD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0EAA56" w14:textId="77777777" w:rsidR="0061524D" w:rsidRPr="00487927" w:rsidRDefault="0061524D" w:rsidP="001B2204">
            <w:pPr>
              <w:jc w:val="center"/>
              <w:rPr>
                <w:rFonts w:cstheme="minorHAnsi"/>
                <w:szCs w:val="20"/>
              </w:rPr>
            </w:pPr>
          </w:p>
        </w:tc>
        <w:tc>
          <w:tcPr>
            <w:tcW w:w="990" w:type="dxa"/>
          </w:tcPr>
          <w:p w14:paraId="1337DC75" w14:textId="77777777" w:rsidR="0061524D" w:rsidRPr="00487927" w:rsidRDefault="0061524D" w:rsidP="001B2204">
            <w:pPr>
              <w:jc w:val="center"/>
              <w:rPr>
                <w:rFonts w:cstheme="minorHAnsi"/>
                <w:szCs w:val="20"/>
              </w:rPr>
            </w:pPr>
          </w:p>
        </w:tc>
        <w:tc>
          <w:tcPr>
            <w:tcW w:w="990" w:type="dxa"/>
          </w:tcPr>
          <w:p w14:paraId="3EE8D705" w14:textId="77777777" w:rsidR="0061524D" w:rsidRPr="00487927" w:rsidRDefault="0061524D" w:rsidP="001B2204">
            <w:pPr>
              <w:jc w:val="center"/>
              <w:rPr>
                <w:rFonts w:cstheme="minorHAnsi"/>
                <w:szCs w:val="20"/>
              </w:rPr>
            </w:pPr>
          </w:p>
        </w:tc>
        <w:tc>
          <w:tcPr>
            <w:tcW w:w="1103" w:type="dxa"/>
          </w:tcPr>
          <w:p w14:paraId="7F8FBEDD" w14:textId="77777777" w:rsidR="0061524D" w:rsidRPr="00487927" w:rsidRDefault="0061524D" w:rsidP="001B2204">
            <w:pPr>
              <w:jc w:val="center"/>
              <w:rPr>
                <w:rFonts w:cstheme="minorHAnsi"/>
                <w:szCs w:val="20"/>
              </w:rPr>
            </w:pPr>
          </w:p>
        </w:tc>
        <w:tc>
          <w:tcPr>
            <w:tcW w:w="1103" w:type="dxa"/>
          </w:tcPr>
          <w:p w14:paraId="03264E82" w14:textId="77777777" w:rsidR="0061524D" w:rsidRPr="00487927" w:rsidRDefault="0061524D" w:rsidP="001B2204">
            <w:pPr>
              <w:jc w:val="center"/>
              <w:rPr>
                <w:rFonts w:cstheme="minorHAnsi"/>
                <w:szCs w:val="20"/>
              </w:rPr>
            </w:pPr>
          </w:p>
        </w:tc>
      </w:tr>
      <w:tr w:rsidR="0061524D" w:rsidRPr="00487927" w14:paraId="76DA05C4" w14:textId="75F54046" w:rsidTr="0061524D">
        <w:tc>
          <w:tcPr>
            <w:tcW w:w="1255" w:type="dxa"/>
          </w:tcPr>
          <w:p w14:paraId="264A87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E1CC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5C87F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D84E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4BE4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88EC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6BD12" w14:textId="77777777" w:rsidR="0061524D" w:rsidRPr="00487927" w:rsidRDefault="0061524D" w:rsidP="001B2204">
            <w:pPr>
              <w:jc w:val="center"/>
              <w:rPr>
                <w:rFonts w:cstheme="minorHAnsi"/>
                <w:szCs w:val="20"/>
              </w:rPr>
            </w:pPr>
          </w:p>
        </w:tc>
        <w:tc>
          <w:tcPr>
            <w:tcW w:w="990" w:type="dxa"/>
          </w:tcPr>
          <w:p w14:paraId="6D20185C" w14:textId="77777777" w:rsidR="0061524D" w:rsidRPr="00487927" w:rsidRDefault="0061524D" w:rsidP="001B2204">
            <w:pPr>
              <w:jc w:val="center"/>
              <w:rPr>
                <w:rFonts w:cstheme="minorHAnsi"/>
                <w:szCs w:val="20"/>
              </w:rPr>
            </w:pPr>
          </w:p>
        </w:tc>
        <w:tc>
          <w:tcPr>
            <w:tcW w:w="990" w:type="dxa"/>
          </w:tcPr>
          <w:p w14:paraId="274FFCFD" w14:textId="77777777" w:rsidR="0061524D" w:rsidRPr="00487927" w:rsidRDefault="0061524D" w:rsidP="001B2204">
            <w:pPr>
              <w:jc w:val="center"/>
              <w:rPr>
                <w:rFonts w:cstheme="minorHAnsi"/>
                <w:szCs w:val="20"/>
              </w:rPr>
            </w:pPr>
          </w:p>
        </w:tc>
        <w:tc>
          <w:tcPr>
            <w:tcW w:w="1103" w:type="dxa"/>
          </w:tcPr>
          <w:p w14:paraId="5CAA5ED4" w14:textId="77777777" w:rsidR="0061524D" w:rsidRPr="00487927" w:rsidRDefault="0061524D" w:rsidP="001B2204">
            <w:pPr>
              <w:jc w:val="center"/>
              <w:rPr>
                <w:rFonts w:cstheme="minorHAnsi"/>
                <w:szCs w:val="20"/>
              </w:rPr>
            </w:pPr>
          </w:p>
        </w:tc>
        <w:tc>
          <w:tcPr>
            <w:tcW w:w="1103" w:type="dxa"/>
          </w:tcPr>
          <w:p w14:paraId="5CAFBE4E" w14:textId="77777777" w:rsidR="0061524D" w:rsidRPr="00487927" w:rsidRDefault="0061524D" w:rsidP="001B2204">
            <w:pPr>
              <w:jc w:val="center"/>
              <w:rPr>
                <w:rFonts w:cstheme="minorHAnsi"/>
                <w:szCs w:val="20"/>
              </w:rPr>
            </w:pPr>
          </w:p>
        </w:tc>
      </w:tr>
      <w:tr w:rsidR="0061524D" w:rsidRPr="00487927" w14:paraId="2C78A378" w14:textId="73F75196" w:rsidTr="0061524D">
        <w:tc>
          <w:tcPr>
            <w:tcW w:w="1255" w:type="dxa"/>
          </w:tcPr>
          <w:p w14:paraId="251C14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FE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AB32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98DB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7E2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DDC91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2ECE8" w14:textId="77777777" w:rsidR="0061524D" w:rsidRPr="00487927" w:rsidRDefault="0061524D" w:rsidP="001B2204">
            <w:pPr>
              <w:jc w:val="center"/>
              <w:rPr>
                <w:rFonts w:cstheme="minorHAnsi"/>
                <w:szCs w:val="20"/>
              </w:rPr>
            </w:pPr>
          </w:p>
        </w:tc>
        <w:tc>
          <w:tcPr>
            <w:tcW w:w="990" w:type="dxa"/>
          </w:tcPr>
          <w:p w14:paraId="30D54005" w14:textId="77777777" w:rsidR="0061524D" w:rsidRPr="00487927" w:rsidRDefault="0061524D" w:rsidP="001B2204">
            <w:pPr>
              <w:jc w:val="center"/>
              <w:rPr>
                <w:rFonts w:cstheme="minorHAnsi"/>
                <w:szCs w:val="20"/>
              </w:rPr>
            </w:pPr>
          </w:p>
        </w:tc>
        <w:tc>
          <w:tcPr>
            <w:tcW w:w="990" w:type="dxa"/>
          </w:tcPr>
          <w:p w14:paraId="72EF9B3B" w14:textId="77777777" w:rsidR="0061524D" w:rsidRPr="00487927" w:rsidRDefault="0061524D" w:rsidP="001B2204">
            <w:pPr>
              <w:jc w:val="center"/>
              <w:rPr>
                <w:rFonts w:cstheme="minorHAnsi"/>
                <w:szCs w:val="20"/>
              </w:rPr>
            </w:pPr>
          </w:p>
        </w:tc>
        <w:tc>
          <w:tcPr>
            <w:tcW w:w="1103" w:type="dxa"/>
          </w:tcPr>
          <w:p w14:paraId="465CA795" w14:textId="77777777" w:rsidR="0061524D" w:rsidRPr="00487927" w:rsidRDefault="0061524D" w:rsidP="001B2204">
            <w:pPr>
              <w:jc w:val="center"/>
              <w:rPr>
                <w:rFonts w:cstheme="minorHAnsi"/>
                <w:szCs w:val="20"/>
              </w:rPr>
            </w:pPr>
          </w:p>
        </w:tc>
        <w:tc>
          <w:tcPr>
            <w:tcW w:w="1103" w:type="dxa"/>
          </w:tcPr>
          <w:p w14:paraId="7201E046" w14:textId="77777777" w:rsidR="0061524D" w:rsidRPr="00487927" w:rsidRDefault="0061524D" w:rsidP="001B2204">
            <w:pPr>
              <w:jc w:val="center"/>
              <w:rPr>
                <w:rFonts w:cstheme="minorHAnsi"/>
                <w:szCs w:val="20"/>
              </w:rPr>
            </w:pPr>
          </w:p>
        </w:tc>
      </w:tr>
      <w:tr w:rsidR="0061524D" w:rsidRPr="00487927" w14:paraId="310BA2E3" w14:textId="166FADE0" w:rsidTr="0061524D">
        <w:tc>
          <w:tcPr>
            <w:tcW w:w="1255" w:type="dxa"/>
          </w:tcPr>
          <w:p w14:paraId="2B23E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BE0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5571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F6CF9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85BF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18F2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6D8257" w14:textId="77777777" w:rsidR="0061524D" w:rsidRPr="00487927" w:rsidRDefault="0061524D" w:rsidP="001B2204">
            <w:pPr>
              <w:jc w:val="center"/>
              <w:rPr>
                <w:rFonts w:cstheme="minorHAnsi"/>
                <w:szCs w:val="20"/>
              </w:rPr>
            </w:pPr>
          </w:p>
        </w:tc>
        <w:tc>
          <w:tcPr>
            <w:tcW w:w="990" w:type="dxa"/>
          </w:tcPr>
          <w:p w14:paraId="7AAA1425" w14:textId="77777777" w:rsidR="0061524D" w:rsidRPr="00487927" w:rsidRDefault="0061524D" w:rsidP="001B2204">
            <w:pPr>
              <w:jc w:val="center"/>
              <w:rPr>
                <w:rFonts w:cstheme="minorHAnsi"/>
                <w:szCs w:val="20"/>
              </w:rPr>
            </w:pPr>
          </w:p>
        </w:tc>
        <w:tc>
          <w:tcPr>
            <w:tcW w:w="990" w:type="dxa"/>
          </w:tcPr>
          <w:p w14:paraId="78491010" w14:textId="77777777" w:rsidR="0061524D" w:rsidRPr="00487927" w:rsidRDefault="0061524D" w:rsidP="001B2204">
            <w:pPr>
              <w:jc w:val="center"/>
              <w:rPr>
                <w:rFonts w:cstheme="minorHAnsi"/>
                <w:szCs w:val="20"/>
              </w:rPr>
            </w:pPr>
          </w:p>
        </w:tc>
        <w:tc>
          <w:tcPr>
            <w:tcW w:w="1103" w:type="dxa"/>
          </w:tcPr>
          <w:p w14:paraId="6EA31469" w14:textId="77777777" w:rsidR="0061524D" w:rsidRPr="00487927" w:rsidRDefault="0061524D" w:rsidP="001B2204">
            <w:pPr>
              <w:jc w:val="center"/>
              <w:rPr>
                <w:rFonts w:cstheme="minorHAnsi"/>
                <w:szCs w:val="20"/>
              </w:rPr>
            </w:pPr>
          </w:p>
        </w:tc>
        <w:tc>
          <w:tcPr>
            <w:tcW w:w="1103" w:type="dxa"/>
          </w:tcPr>
          <w:p w14:paraId="556E3587" w14:textId="77777777" w:rsidR="0061524D" w:rsidRPr="00487927" w:rsidRDefault="0061524D" w:rsidP="001B2204">
            <w:pPr>
              <w:jc w:val="center"/>
              <w:rPr>
                <w:rFonts w:cstheme="minorHAnsi"/>
                <w:szCs w:val="20"/>
              </w:rPr>
            </w:pPr>
          </w:p>
        </w:tc>
      </w:tr>
      <w:tr w:rsidR="0061524D" w:rsidRPr="00487927" w14:paraId="60684356" w14:textId="6D8720EE" w:rsidTr="0061524D">
        <w:tc>
          <w:tcPr>
            <w:tcW w:w="1255" w:type="dxa"/>
          </w:tcPr>
          <w:p w14:paraId="2674AC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E76B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4B4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D073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AB43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480E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93690C" w14:textId="77777777" w:rsidR="0061524D" w:rsidRPr="00487927" w:rsidRDefault="0061524D" w:rsidP="001B2204">
            <w:pPr>
              <w:jc w:val="center"/>
              <w:rPr>
                <w:rFonts w:cstheme="minorHAnsi"/>
                <w:szCs w:val="20"/>
              </w:rPr>
            </w:pPr>
          </w:p>
        </w:tc>
        <w:tc>
          <w:tcPr>
            <w:tcW w:w="990" w:type="dxa"/>
          </w:tcPr>
          <w:p w14:paraId="7B7BE75F" w14:textId="77777777" w:rsidR="0061524D" w:rsidRPr="00487927" w:rsidRDefault="0061524D" w:rsidP="001B2204">
            <w:pPr>
              <w:jc w:val="center"/>
              <w:rPr>
                <w:rFonts w:cstheme="minorHAnsi"/>
                <w:szCs w:val="20"/>
              </w:rPr>
            </w:pPr>
          </w:p>
        </w:tc>
        <w:tc>
          <w:tcPr>
            <w:tcW w:w="990" w:type="dxa"/>
          </w:tcPr>
          <w:p w14:paraId="098719C2" w14:textId="77777777" w:rsidR="0061524D" w:rsidRPr="00487927" w:rsidRDefault="0061524D" w:rsidP="001B2204">
            <w:pPr>
              <w:jc w:val="center"/>
              <w:rPr>
                <w:rFonts w:cstheme="minorHAnsi"/>
                <w:szCs w:val="20"/>
              </w:rPr>
            </w:pPr>
          </w:p>
        </w:tc>
        <w:tc>
          <w:tcPr>
            <w:tcW w:w="1103" w:type="dxa"/>
          </w:tcPr>
          <w:p w14:paraId="65898760" w14:textId="77777777" w:rsidR="0061524D" w:rsidRPr="00487927" w:rsidRDefault="0061524D" w:rsidP="001B2204">
            <w:pPr>
              <w:jc w:val="center"/>
              <w:rPr>
                <w:rFonts w:cstheme="minorHAnsi"/>
                <w:szCs w:val="20"/>
              </w:rPr>
            </w:pPr>
          </w:p>
        </w:tc>
        <w:tc>
          <w:tcPr>
            <w:tcW w:w="1103" w:type="dxa"/>
          </w:tcPr>
          <w:p w14:paraId="740749E9" w14:textId="77777777" w:rsidR="0061524D" w:rsidRPr="00487927" w:rsidRDefault="0061524D" w:rsidP="001B2204">
            <w:pPr>
              <w:jc w:val="center"/>
              <w:rPr>
                <w:rFonts w:cstheme="minorHAnsi"/>
                <w:szCs w:val="20"/>
              </w:rPr>
            </w:pPr>
          </w:p>
        </w:tc>
      </w:tr>
      <w:tr w:rsidR="0061524D" w:rsidRPr="00487927" w14:paraId="292884E0" w14:textId="1C12A8A8" w:rsidTr="0061524D">
        <w:tc>
          <w:tcPr>
            <w:tcW w:w="1255" w:type="dxa"/>
          </w:tcPr>
          <w:p w14:paraId="1AEC2C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1340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AADA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C518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4FBCD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0BA0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EAA00C" w14:textId="77777777" w:rsidR="0061524D" w:rsidRPr="00487927" w:rsidRDefault="0061524D" w:rsidP="001B2204">
            <w:pPr>
              <w:jc w:val="center"/>
              <w:rPr>
                <w:rFonts w:cstheme="minorHAnsi"/>
                <w:szCs w:val="20"/>
              </w:rPr>
            </w:pPr>
          </w:p>
        </w:tc>
        <w:tc>
          <w:tcPr>
            <w:tcW w:w="990" w:type="dxa"/>
          </w:tcPr>
          <w:p w14:paraId="45698D92" w14:textId="77777777" w:rsidR="0061524D" w:rsidRPr="00487927" w:rsidRDefault="0061524D" w:rsidP="001B2204">
            <w:pPr>
              <w:jc w:val="center"/>
              <w:rPr>
                <w:rFonts w:cstheme="minorHAnsi"/>
                <w:szCs w:val="20"/>
              </w:rPr>
            </w:pPr>
          </w:p>
        </w:tc>
        <w:tc>
          <w:tcPr>
            <w:tcW w:w="990" w:type="dxa"/>
          </w:tcPr>
          <w:p w14:paraId="0BADB99E" w14:textId="77777777" w:rsidR="0061524D" w:rsidRPr="00487927" w:rsidRDefault="0061524D" w:rsidP="001B2204">
            <w:pPr>
              <w:jc w:val="center"/>
              <w:rPr>
                <w:rFonts w:cstheme="minorHAnsi"/>
                <w:szCs w:val="20"/>
              </w:rPr>
            </w:pPr>
          </w:p>
        </w:tc>
        <w:tc>
          <w:tcPr>
            <w:tcW w:w="1103" w:type="dxa"/>
          </w:tcPr>
          <w:p w14:paraId="7A8F699F" w14:textId="77777777" w:rsidR="0061524D" w:rsidRPr="00487927" w:rsidRDefault="0061524D" w:rsidP="001B2204">
            <w:pPr>
              <w:jc w:val="center"/>
              <w:rPr>
                <w:rFonts w:cstheme="minorHAnsi"/>
                <w:szCs w:val="20"/>
              </w:rPr>
            </w:pPr>
          </w:p>
        </w:tc>
        <w:tc>
          <w:tcPr>
            <w:tcW w:w="1103" w:type="dxa"/>
          </w:tcPr>
          <w:p w14:paraId="12DCF9E5" w14:textId="77777777" w:rsidR="0061524D" w:rsidRPr="00487927" w:rsidRDefault="0061524D" w:rsidP="001B2204">
            <w:pPr>
              <w:jc w:val="center"/>
              <w:rPr>
                <w:rFonts w:cstheme="minorHAnsi"/>
                <w:szCs w:val="20"/>
              </w:rPr>
            </w:pPr>
          </w:p>
        </w:tc>
      </w:tr>
      <w:tr w:rsidR="0061524D" w:rsidRPr="00487927" w14:paraId="559DB061" w14:textId="0272052F" w:rsidTr="0061524D">
        <w:tc>
          <w:tcPr>
            <w:tcW w:w="1255" w:type="dxa"/>
          </w:tcPr>
          <w:p w14:paraId="127E5F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ECF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734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950F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7453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B45B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73CEF0" w14:textId="77777777" w:rsidR="0061524D" w:rsidRPr="00487927" w:rsidRDefault="0061524D" w:rsidP="001B2204">
            <w:pPr>
              <w:jc w:val="center"/>
              <w:rPr>
                <w:rFonts w:cstheme="minorHAnsi"/>
                <w:szCs w:val="20"/>
              </w:rPr>
            </w:pPr>
          </w:p>
        </w:tc>
        <w:tc>
          <w:tcPr>
            <w:tcW w:w="990" w:type="dxa"/>
          </w:tcPr>
          <w:p w14:paraId="3DC87744" w14:textId="77777777" w:rsidR="0061524D" w:rsidRPr="00487927" w:rsidRDefault="0061524D" w:rsidP="001B2204">
            <w:pPr>
              <w:jc w:val="center"/>
              <w:rPr>
                <w:rFonts w:cstheme="minorHAnsi"/>
                <w:szCs w:val="20"/>
              </w:rPr>
            </w:pPr>
          </w:p>
        </w:tc>
        <w:tc>
          <w:tcPr>
            <w:tcW w:w="990" w:type="dxa"/>
          </w:tcPr>
          <w:p w14:paraId="53E24A0D" w14:textId="77777777" w:rsidR="0061524D" w:rsidRPr="00487927" w:rsidRDefault="0061524D" w:rsidP="001B2204">
            <w:pPr>
              <w:jc w:val="center"/>
              <w:rPr>
                <w:rFonts w:cstheme="minorHAnsi"/>
                <w:szCs w:val="20"/>
              </w:rPr>
            </w:pPr>
          </w:p>
        </w:tc>
        <w:tc>
          <w:tcPr>
            <w:tcW w:w="1103" w:type="dxa"/>
          </w:tcPr>
          <w:p w14:paraId="5EFD84C1" w14:textId="77777777" w:rsidR="0061524D" w:rsidRPr="00487927" w:rsidRDefault="0061524D" w:rsidP="001B2204">
            <w:pPr>
              <w:jc w:val="center"/>
              <w:rPr>
                <w:rFonts w:cstheme="minorHAnsi"/>
                <w:szCs w:val="20"/>
              </w:rPr>
            </w:pPr>
          </w:p>
        </w:tc>
        <w:tc>
          <w:tcPr>
            <w:tcW w:w="1103" w:type="dxa"/>
          </w:tcPr>
          <w:p w14:paraId="6B3D9C6F" w14:textId="77777777" w:rsidR="0061524D" w:rsidRPr="00487927" w:rsidRDefault="0061524D" w:rsidP="001B2204">
            <w:pPr>
              <w:jc w:val="center"/>
              <w:rPr>
                <w:rFonts w:cstheme="minorHAnsi"/>
                <w:szCs w:val="20"/>
              </w:rPr>
            </w:pPr>
          </w:p>
        </w:tc>
      </w:tr>
      <w:tr w:rsidR="0061524D" w:rsidRPr="00487927" w14:paraId="2151C94E" w14:textId="2E796C66" w:rsidTr="0061524D">
        <w:tc>
          <w:tcPr>
            <w:tcW w:w="1255" w:type="dxa"/>
          </w:tcPr>
          <w:p w14:paraId="1D845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E8FC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293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0B8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3DD7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2AC8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85F1C4" w14:textId="77777777" w:rsidR="0061524D" w:rsidRPr="00487927" w:rsidRDefault="0061524D" w:rsidP="001B2204">
            <w:pPr>
              <w:jc w:val="center"/>
              <w:rPr>
                <w:rFonts w:cstheme="minorHAnsi"/>
                <w:szCs w:val="20"/>
              </w:rPr>
            </w:pPr>
          </w:p>
        </w:tc>
        <w:tc>
          <w:tcPr>
            <w:tcW w:w="990" w:type="dxa"/>
          </w:tcPr>
          <w:p w14:paraId="276B0C1F" w14:textId="77777777" w:rsidR="0061524D" w:rsidRPr="00487927" w:rsidRDefault="0061524D" w:rsidP="001B2204">
            <w:pPr>
              <w:jc w:val="center"/>
              <w:rPr>
                <w:rFonts w:cstheme="minorHAnsi"/>
                <w:szCs w:val="20"/>
              </w:rPr>
            </w:pPr>
          </w:p>
        </w:tc>
        <w:tc>
          <w:tcPr>
            <w:tcW w:w="990" w:type="dxa"/>
          </w:tcPr>
          <w:p w14:paraId="476021BB" w14:textId="77777777" w:rsidR="0061524D" w:rsidRPr="00487927" w:rsidRDefault="0061524D" w:rsidP="001B2204">
            <w:pPr>
              <w:jc w:val="center"/>
              <w:rPr>
                <w:rFonts w:cstheme="minorHAnsi"/>
                <w:szCs w:val="20"/>
              </w:rPr>
            </w:pPr>
          </w:p>
        </w:tc>
        <w:tc>
          <w:tcPr>
            <w:tcW w:w="1103" w:type="dxa"/>
          </w:tcPr>
          <w:p w14:paraId="6B07F5AF" w14:textId="77777777" w:rsidR="0061524D" w:rsidRPr="00487927" w:rsidRDefault="0061524D" w:rsidP="001B2204">
            <w:pPr>
              <w:jc w:val="center"/>
              <w:rPr>
                <w:rFonts w:cstheme="minorHAnsi"/>
                <w:szCs w:val="20"/>
              </w:rPr>
            </w:pPr>
          </w:p>
        </w:tc>
        <w:tc>
          <w:tcPr>
            <w:tcW w:w="1103" w:type="dxa"/>
          </w:tcPr>
          <w:p w14:paraId="0340559B" w14:textId="77777777" w:rsidR="0061524D" w:rsidRPr="00487927" w:rsidRDefault="0061524D" w:rsidP="001B2204">
            <w:pPr>
              <w:jc w:val="center"/>
              <w:rPr>
                <w:rFonts w:cstheme="minorHAnsi"/>
                <w:szCs w:val="20"/>
              </w:rPr>
            </w:pPr>
          </w:p>
        </w:tc>
      </w:tr>
      <w:tr w:rsidR="0061524D" w:rsidRPr="00487927" w14:paraId="1A6D4011" w14:textId="0A5A3BF0" w:rsidTr="0061524D">
        <w:tc>
          <w:tcPr>
            <w:tcW w:w="1255" w:type="dxa"/>
          </w:tcPr>
          <w:p w14:paraId="59A47E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B388B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9002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ABDAC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F502A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2713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6534FD" w14:textId="77777777" w:rsidR="0061524D" w:rsidRPr="00487927" w:rsidRDefault="0061524D" w:rsidP="001B2204">
            <w:pPr>
              <w:jc w:val="center"/>
              <w:rPr>
                <w:rFonts w:cstheme="minorHAnsi"/>
                <w:szCs w:val="20"/>
              </w:rPr>
            </w:pPr>
          </w:p>
        </w:tc>
        <w:tc>
          <w:tcPr>
            <w:tcW w:w="990" w:type="dxa"/>
          </w:tcPr>
          <w:p w14:paraId="74AD6E77" w14:textId="77777777" w:rsidR="0061524D" w:rsidRPr="00487927" w:rsidRDefault="0061524D" w:rsidP="001B2204">
            <w:pPr>
              <w:jc w:val="center"/>
              <w:rPr>
                <w:rFonts w:cstheme="minorHAnsi"/>
                <w:szCs w:val="20"/>
              </w:rPr>
            </w:pPr>
          </w:p>
        </w:tc>
        <w:tc>
          <w:tcPr>
            <w:tcW w:w="990" w:type="dxa"/>
          </w:tcPr>
          <w:p w14:paraId="2CFFBD93" w14:textId="77777777" w:rsidR="0061524D" w:rsidRPr="00487927" w:rsidRDefault="0061524D" w:rsidP="001B2204">
            <w:pPr>
              <w:jc w:val="center"/>
              <w:rPr>
                <w:rFonts w:cstheme="minorHAnsi"/>
                <w:szCs w:val="20"/>
              </w:rPr>
            </w:pPr>
          </w:p>
        </w:tc>
        <w:tc>
          <w:tcPr>
            <w:tcW w:w="1103" w:type="dxa"/>
          </w:tcPr>
          <w:p w14:paraId="7F56F228" w14:textId="77777777" w:rsidR="0061524D" w:rsidRPr="00487927" w:rsidRDefault="0061524D" w:rsidP="001B2204">
            <w:pPr>
              <w:jc w:val="center"/>
              <w:rPr>
                <w:rFonts w:cstheme="minorHAnsi"/>
                <w:szCs w:val="20"/>
              </w:rPr>
            </w:pPr>
          </w:p>
        </w:tc>
        <w:tc>
          <w:tcPr>
            <w:tcW w:w="1103" w:type="dxa"/>
          </w:tcPr>
          <w:p w14:paraId="42BA1132" w14:textId="77777777" w:rsidR="0061524D" w:rsidRPr="00487927" w:rsidRDefault="0061524D" w:rsidP="001B2204">
            <w:pPr>
              <w:jc w:val="center"/>
              <w:rPr>
                <w:rFonts w:cstheme="minorHAnsi"/>
                <w:szCs w:val="20"/>
              </w:rPr>
            </w:pPr>
          </w:p>
        </w:tc>
      </w:tr>
      <w:tr w:rsidR="0061524D" w:rsidRPr="00487927" w14:paraId="2B8297BA" w14:textId="324B2502" w:rsidTr="0061524D">
        <w:tc>
          <w:tcPr>
            <w:tcW w:w="1255" w:type="dxa"/>
          </w:tcPr>
          <w:p w14:paraId="6C3F88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1588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86A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8E5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21A9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4C2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9FBD7" w14:textId="77777777" w:rsidR="0061524D" w:rsidRPr="00487927" w:rsidRDefault="0061524D" w:rsidP="001B2204">
            <w:pPr>
              <w:jc w:val="center"/>
              <w:rPr>
                <w:rFonts w:cstheme="minorHAnsi"/>
                <w:szCs w:val="20"/>
              </w:rPr>
            </w:pPr>
          </w:p>
        </w:tc>
        <w:tc>
          <w:tcPr>
            <w:tcW w:w="990" w:type="dxa"/>
          </w:tcPr>
          <w:p w14:paraId="3E7613EC" w14:textId="77777777" w:rsidR="0061524D" w:rsidRPr="00487927" w:rsidRDefault="0061524D" w:rsidP="001B2204">
            <w:pPr>
              <w:jc w:val="center"/>
              <w:rPr>
                <w:rFonts w:cstheme="minorHAnsi"/>
                <w:szCs w:val="20"/>
              </w:rPr>
            </w:pPr>
          </w:p>
        </w:tc>
        <w:tc>
          <w:tcPr>
            <w:tcW w:w="990" w:type="dxa"/>
          </w:tcPr>
          <w:p w14:paraId="4A795E53" w14:textId="77777777" w:rsidR="0061524D" w:rsidRPr="00487927" w:rsidRDefault="0061524D" w:rsidP="001B2204">
            <w:pPr>
              <w:jc w:val="center"/>
              <w:rPr>
                <w:rFonts w:cstheme="minorHAnsi"/>
                <w:szCs w:val="20"/>
              </w:rPr>
            </w:pPr>
          </w:p>
        </w:tc>
        <w:tc>
          <w:tcPr>
            <w:tcW w:w="1103" w:type="dxa"/>
          </w:tcPr>
          <w:p w14:paraId="7C63A975" w14:textId="77777777" w:rsidR="0061524D" w:rsidRPr="00487927" w:rsidRDefault="0061524D" w:rsidP="001B2204">
            <w:pPr>
              <w:jc w:val="center"/>
              <w:rPr>
                <w:rFonts w:cstheme="minorHAnsi"/>
                <w:szCs w:val="20"/>
              </w:rPr>
            </w:pPr>
          </w:p>
        </w:tc>
        <w:tc>
          <w:tcPr>
            <w:tcW w:w="1103" w:type="dxa"/>
          </w:tcPr>
          <w:p w14:paraId="07D797CB" w14:textId="77777777" w:rsidR="0061524D" w:rsidRPr="00487927" w:rsidRDefault="0061524D" w:rsidP="001B2204">
            <w:pPr>
              <w:jc w:val="center"/>
              <w:rPr>
                <w:rFonts w:cstheme="minorHAnsi"/>
                <w:szCs w:val="20"/>
              </w:rPr>
            </w:pPr>
          </w:p>
        </w:tc>
      </w:tr>
      <w:tr w:rsidR="0061524D" w:rsidRPr="00487927" w14:paraId="236A2249" w14:textId="2E346A0B" w:rsidTr="0061524D">
        <w:tc>
          <w:tcPr>
            <w:tcW w:w="1255" w:type="dxa"/>
          </w:tcPr>
          <w:p w14:paraId="4C0377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7A96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DC7C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95587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6FA0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5AF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5896852" w14:textId="77777777" w:rsidR="0061524D" w:rsidRPr="00487927" w:rsidRDefault="0061524D" w:rsidP="001B2204">
            <w:pPr>
              <w:jc w:val="center"/>
              <w:rPr>
                <w:rFonts w:cstheme="minorHAnsi"/>
                <w:szCs w:val="20"/>
              </w:rPr>
            </w:pPr>
          </w:p>
        </w:tc>
        <w:tc>
          <w:tcPr>
            <w:tcW w:w="990" w:type="dxa"/>
          </w:tcPr>
          <w:p w14:paraId="046AC329" w14:textId="77777777" w:rsidR="0061524D" w:rsidRPr="00487927" w:rsidRDefault="0061524D" w:rsidP="001B2204">
            <w:pPr>
              <w:jc w:val="center"/>
              <w:rPr>
                <w:rFonts w:cstheme="minorHAnsi"/>
                <w:szCs w:val="20"/>
              </w:rPr>
            </w:pPr>
          </w:p>
        </w:tc>
        <w:tc>
          <w:tcPr>
            <w:tcW w:w="990" w:type="dxa"/>
          </w:tcPr>
          <w:p w14:paraId="6A760E9B" w14:textId="77777777" w:rsidR="0061524D" w:rsidRPr="00487927" w:rsidRDefault="0061524D" w:rsidP="001B2204">
            <w:pPr>
              <w:jc w:val="center"/>
              <w:rPr>
                <w:rFonts w:cstheme="minorHAnsi"/>
                <w:szCs w:val="20"/>
              </w:rPr>
            </w:pPr>
          </w:p>
        </w:tc>
        <w:tc>
          <w:tcPr>
            <w:tcW w:w="1103" w:type="dxa"/>
          </w:tcPr>
          <w:p w14:paraId="51D031F2" w14:textId="77777777" w:rsidR="0061524D" w:rsidRPr="00487927" w:rsidRDefault="0061524D" w:rsidP="001B2204">
            <w:pPr>
              <w:jc w:val="center"/>
              <w:rPr>
                <w:rFonts w:cstheme="minorHAnsi"/>
                <w:szCs w:val="20"/>
              </w:rPr>
            </w:pPr>
          </w:p>
        </w:tc>
        <w:tc>
          <w:tcPr>
            <w:tcW w:w="1103" w:type="dxa"/>
          </w:tcPr>
          <w:p w14:paraId="2BD4E92F" w14:textId="77777777" w:rsidR="0061524D" w:rsidRPr="00487927" w:rsidRDefault="0061524D" w:rsidP="001B2204">
            <w:pPr>
              <w:jc w:val="center"/>
              <w:rPr>
                <w:rFonts w:cstheme="minorHAnsi"/>
                <w:szCs w:val="20"/>
              </w:rPr>
            </w:pPr>
          </w:p>
        </w:tc>
      </w:tr>
      <w:tr w:rsidR="0061524D" w:rsidRPr="00487927" w14:paraId="3DBC918E" w14:textId="69146211" w:rsidTr="0061524D">
        <w:tc>
          <w:tcPr>
            <w:tcW w:w="1255" w:type="dxa"/>
          </w:tcPr>
          <w:p w14:paraId="39B21B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A47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46A7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E5FC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1772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7EAC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62374B" w14:textId="77777777" w:rsidR="0061524D" w:rsidRPr="00487927" w:rsidRDefault="0061524D" w:rsidP="001B2204">
            <w:pPr>
              <w:jc w:val="center"/>
              <w:rPr>
                <w:rFonts w:cstheme="minorHAnsi"/>
                <w:szCs w:val="20"/>
              </w:rPr>
            </w:pPr>
          </w:p>
        </w:tc>
        <w:tc>
          <w:tcPr>
            <w:tcW w:w="990" w:type="dxa"/>
          </w:tcPr>
          <w:p w14:paraId="039143E7" w14:textId="77777777" w:rsidR="0061524D" w:rsidRPr="00487927" w:rsidRDefault="0061524D" w:rsidP="001B2204">
            <w:pPr>
              <w:jc w:val="center"/>
              <w:rPr>
                <w:rFonts w:cstheme="minorHAnsi"/>
                <w:szCs w:val="20"/>
              </w:rPr>
            </w:pPr>
          </w:p>
        </w:tc>
        <w:tc>
          <w:tcPr>
            <w:tcW w:w="990" w:type="dxa"/>
          </w:tcPr>
          <w:p w14:paraId="07573580" w14:textId="77777777" w:rsidR="0061524D" w:rsidRPr="00487927" w:rsidRDefault="0061524D" w:rsidP="001B2204">
            <w:pPr>
              <w:jc w:val="center"/>
              <w:rPr>
                <w:rFonts w:cstheme="minorHAnsi"/>
                <w:szCs w:val="20"/>
              </w:rPr>
            </w:pPr>
          </w:p>
        </w:tc>
        <w:tc>
          <w:tcPr>
            <w:tcW w:w="1103" w:type="dxa"/>
          </w:tcPr>
          <w:p w14:paraId="48AD405C" w14:textId="77777777" w:rsidR="0061524D" w:rsidRPr="00487927" w:rsidRDefault="0061524D" w:rsidP="001B2204">
            <w:pPr>
              <w:jc w:val="center"/>
              <w:rPr>
                <w:rFonts w:cstheme="minorHAnsi"/>
                <w:szCs w:val="20"/>
              </w:rPr>
            </w:pPr>
          </w:p>
        </w:tc>
        <w:tc>
          <w:tcPr>
            <w:tcW w:w="1103" w:type="dxa"/>
          </w:tcPr>
          <w:p w14:paraId="4E032002" w14:textId="77777777" w:rsidR="0061524D" w:rsidRPr="00487927" w:rsidRDefault="0061524D" w:rsidP="001B2204">
            <w:pPr>
              <w:jc w:val="center"/>
              <w:rPr>
                <w:rFonts w:cstheme="minorHAnsi"/>
                <w:szCs w:val="20"/>
              </w:rPr>
            </w:pPr>
          </w:p>
        </w:tc>
      </w:tr>
      <w:tr w:rsidR="0061524D" w:rsidRPr="00487927" w14:paraId="7F9733A8" w14:textId="67D52242" w:rsidTr="0061524D">
        <w:tc>
          <w:tcPr>
            <w:tcW w:w="1255" w:type="dxa"/>
          </w:tcPr>
          <w:p w14:paraId="0628DAC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A59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51D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D80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BA3B7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889A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D84660" w14:textId="77777777" w:rsidR="0061524D" w:rsidRPr="00487927" w:rsidRDefault="0061524D" w:rsidP="001B2204">
            <w:pPr>
              <w:jc w:val="center"/>
              <w:rPr>
                <w:rFonts w:cstheme="minorHAnsi"/>
                <w:szCs w:val="20"/>
              </w:rPr>
            </w:pPr>
          </w:p>
        </w:tc>
        <w:tc>
          <w:tcPr>
            <w:tcW w:w="990" w:type="dxa"/>
          </w:tcPr>
          <w:p w14:paraId="0B3E4C33" w14:textId="77777777" w:rsidR="0061524D" w:rsidRPr="00487927" w:rsidRDefault="0061524D" w:rsidP="001B2204">
            <w:pPr>
              <w:jc w:val="center"/>
              <w:rPr>
                <w:rFonts w:cstheme="minorHAnsi"/>
                <w:szCs w:val="20"/>
              </w:rPr>
            </w:pPr>
          </w:p>
        </w:tc>
        <w:tc>
          <w:tcPr>
            <w:tcW w:w="990" w:type="dxa"/>
          </w:tcPr>
          <w:p w14:paraId="628CF991" w14:textId="77777777" w:rsidR="0061524D" w:rsidRPr="00487927" w:rsidRDefault="0061524D" w:rsidP="001B2204">
            <w:pPr>
              <w:jc w:val="center"/>
              <w:rPr>
                <w:rFonts w:cstheme="minorHAnsi"/>
                <w:szCs w:val="20"/>
              </w:rPr>
            </w:pPr>
          </w:p>
        </w:tc>
        <w:tc>
          <w:tcPr>
            <w:tcW w:w="1103" w:type="dxa"/>
          </w:tcPr>
          <w:p w14:paraId="1F93BAA5" w14:textId="77777777" w:rsidR="0061524D" w:rsidRPr="00487927" w:rsidRDefault="0061524D" w:rsidP="001B2204">
            <w:pPr>
              <w:jc w:val="center"/>
              <w:rPr>
                <w:rFonts w:cstheme="minorHAnsi"/>
                <w:szCs w:val="20"/>
              </w:rPr>
            </w:pPr>
          </w:p>
        </w:tc>
        <w:tc>
          <w:tcPr>
            <w:tcW w:w="1103" w:type="dxa"/>
          </w:tcPr>
          <w:p w14:paraId="76902886" w14:textId="77777777" w:rsidR="0061524D" w:rsidRPr="00487927" w:rsidRDefault="0061524D" w:rsidP="001B2204">
            <w:pPr>
              <w:jc w:val="center"/>
              <w:rPr>
                <w:rFonts w:cstheme="minorHAnsi"/>
                <w:szCs w:val="20"/>
              </w:rPr>
            </w:pPr>
          </w:p>
        </w:tc>
      </w:tr>
      <w:tr w:rsidR="0061524D" w:rsidRPr="00487927" w14:paraId="775D7AE8" w14:textId="0658B7C6" w:rsidTr="0061524D">
        <w:tc>
          <w:tcPr>
            <w:tcW w:w="1255" w:type="dxa"/>
          </w:tcPr>
          <w:p w14:paraId="66A5AB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1CA8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64999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597F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84A6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4B0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50043D" w14:textId="77777777" w:rsidR="0061524D" w:rsidRPr="00487927" w:rsidRDefault="0061524D" w:rsidP="001B2204">
            <w:pPr>
              <w:jc w:val="center"/>
              <w:rPr>
                <w:rFonts w:cstheme="minorHAnsi"/>
                <w:szCs w:val="20"/>
              </w:rPr>
            </w:pPr>
          </w:p>
        </w:tc>
        <w:tc>
          <w:tcPr>
            <w:tcW w:w="990" w:type="dxa"/>
          </w:tcPr>
          <w:p w14:paraId="7FC276C9" w14:textId="77777777" w:rsidR="0061524D" w:rsidRPr="00487927" w:rsidRDefault="0061524D" w:rsidP="001B2204">
            <w:pPr>
              <w:jc w:val="center"/>
              <w:rPr>
                <w:rFonts w:cstheme="minorHAnsi"/>
                <w:szCs w:val="20"/>
              </w:rPr>
            </w:pPr>
          </w:p>
        </w:tc>
        <w:tc>
          <w:tcPr>
            <w:tcW w:w="990" w:type="dxa"/>
          </w:tcPr>
          <w:p w14:paraId="577CD879" w14:textId="77777777" w:rsidR="0061524D" w:rsidRPr="00487927" w:rsidRDefault="0061524D" w:rsidP="001B2204">
            <w:pPr>
              <w:jc w:val="center"/>
              <w:rPr>
                <w:rFonts w:cstheme="minorHAnsi"/>
                <w:szCs w:val="20"/>
              </w:rPr>
            </w:pPr>
          </w:p>
        </w:tc>
        <w:tc>
          <w:tcPr>
            <w:tcW w:w="1103" w:type="dxa"/>
          </w:tcPr>
          <w:p w14:paraId="291287F2" w14:textId="77777777" w:rsidR="0061524D" w:rsidRPr="00487927" w:rsidRDefault="0061524D" w:rsidP="001B2204">
            <w:pPr>
              <w:jc w:val="center"/>
              <w:rPr>
                <w:rFonts w:cstheme="minorHAnsi"/>
                <w:szCs w:val="20"/>
              </w:rPr>
            </w:pPr>
          </w:p>
        </w:tc>
        <w:tc>
          <w:tcPr>
            <w:tcW w:w="1103" w:type="dxa"/>
          </w:tcPr>
          <w:p w14:paraId="148EDC82" w14:textId="77777777" w:rsidR="0061524D" w:rsidRPr="00487927" w:rsidRDefault="0061524D" w:rsidP="001B2204">
            <w:pPr>
              <w:jc w:val="center"/>
              <w:rPr>
                <w:rFonts w:cstheme="minorHAnsi"/>
                <w:szCs w:val="20"/>
              </w:rPr>
            </w:pPr>
          </w:p>
        </w:tc>
      </w:tr>
      <w:tr w:rsidR="0061524D" w:rsidRPr="00487927" w14:paraId="578D1A5E" w14:textId="17A98550" w:rsidTr="0061524D">
        <w:tc>
          <w:tcPr>
            <w:tcW w:w="1255" w:type="dxa"/>
          </w:tcPr>
          <w:p w14:paraId="58410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61524D" w:rsidRPr="00487927" w:rsidRDefault="0061524D" w:rsidP="001B2204">
            <w:pPr>
              <w:jc w:val="center"/>
              <w:rPr>
                <w:rFonts w:cstheme="minorHAnsi"/>
                <w:szCs w:val="20"/>
              </w:rPr>
            </w:pPr>
          </w:p>
        </w:tc>
        <w:tc>
          <w:tcPr>
            <w:tcW w:w="990" w:type="dxa"/>
          </w:tcPr>
          <w:p w14:paraId="226349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00EB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674606" w14:textId="77777777" w:rsidR="0061524D" w:rsidRPr="00487927" w:rsidRDefault="0061524D" w:rsidP="001B2204">
            <w:pPr>
              <w:jc w:val="center"/>
              <w:rPr>
                <w:rFonts w:cstheme="minorHAnsi"/>
                <w:szCs w:val="20"/>
              </w:rPr>
            </w:pPr>
          </w:p>
        </w:tc>
        <w:tc>
          <w:tcPr>
            <w:tcW w:w="990" w:type="dxa"/>
          </w:tcPr>
          <w:p w14:paraId="20F6421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52A4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892E43" w14:textId="77777777" w:rsidR="0061524D" w:rsidRPr="00487927" w:rsidRDefault="0061524D" w:rsidP="001B2204">
            <w:pPr>
              <w:jc w:val="center"/>
              <w:rPr>
                <w:rFonts w:cstheme="minorHAnsi"/>
                <w:szCs w:val="20"/>
              </w:rPr>
            </w:pPr>
          </w:p>
        </w:tc>
        <w:tc>
          <w:tcPr>
            <w:tcW w:w="990" w:type="dxa"/>
          </w:tcPr>
          <w:p w14:paraId="4B76C1D5" w14:textId="77777777" w:rsidR="0061524D" w:rsidRPr="00487927" w:rsidRDefault="0061524D" w:rsidP="001B2204">
            <w:pPr>
              <w:jc w:val="center"/>
              <w:rPr>
                <w:rFonts w:cstheme="minorHAnsi"/>
                <w:szCs w:val="20"/>
              </w:rPr>
            </w:pPr>
          </w:p>
        </w:tc>
        <w:tc>
          <w:tcPr>
            <w:tcW w:w="990" w:type="dxa"/>
          </w:tcPr>
          <w:p w14:paraId="14E3F6FF" w14:textId="77777777" w:rsidR="0061524D" w:rsidRPr="00487927" w:rsidRDefault="0061524D" w:rsidP="001B2204">
            <w:pPr>
              <w:jc w:val="center"/>
              <w:rPr>
                <w:rFonts w:cstheme="minorHAnsi"/>
                <w:szCs w:val="20"/>
              </w:rPr>
            </w:pPr>
          </w:p>
        </w:tc>
        <w:tc>
          <w:tcPr>
            <w:tcW w:w="1103" w:type="dxa"/>
          </w:tcPr>
          <w:p w14:paraId="6CCE2E0D" w14:textId="77777777" w:rsidR="0061524D" w:rsidRPr="00487927" w:rsidRDefault="0061524D" w:rsidP="001B2204">
            <w:pPr>
              <w:jc w:val="center"/>
              <w:rPr>
                <w:rFonts w:cstheme="minorHAnsi"/>
                <w:szCs w:val="20"/>
              </w:rPr>
            </w:pPr>
          </w:p>
        </w:tc>
        <w:tc>
          <w:tcPr>
            <w:tcW w:w="1103" w:type="dxa"/>
          </w:tcPr>
          <w:p w14:paraId="5D6C03EF" w14:textId="77777777" w:rsidR="0061524D" w:rsidRPr="00487927" w:rsidRDefault="0061524D" w:rsidP="001B2204">
            <w:pPr>
              <w:jc w:val="center"/>
              <w:rPr>
                <w:rFonts w:cstheme="minorHAnsi"/>
                <w:szCs w:val="20"/>
              </w:rPr>
            </w:pPr>
          </w:p>
        </w:tc>
      </w:tr>
      <w:tr w:rsidR="0061524D" w:rsidRPr="00487927" w14:paraId="11264DE7" w14:textId="30C519C9" w:rsidTr="0061524D">
        <w:tc>
          <w:tcPr>
            <w:tcW w:w="1255" w:type="dxa"/>
          </w:tcPr>
          <w:p w14:paraId="5B3969E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61524D" w:rsidRPr="00487927" w:rsidRDefault="0061524D" w:rsidP="001B2204">
            <w:pPr>
              <w:jc w:val="center"/>
              <w:rPr>
                <w:rFonts w:cstheme="minorHAnsi"/>
                <w:szCs w:val="20"/>
              </w:rPr>
            </w:pPr>
          </w:p>
        </w:tc>
        <w:tc>
          <w:tcPr>
            <w:tcW w:w="990" w:type="dxa"/>
          </w:tcPr>
          <w:p w14:paraId="09251DE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FA03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53465C" w14:textId="77777777" w:rsidR="0061524D" w:rsidRPr="00487927" w:rsidRDefault="0061524D" w:rsidP="001B2204">
            <w:pPr>
              <w:jc w:val="center"/>
              <w:rPr>
                <w:rFonts w:cstheme="minorHAnsi"/>
                <w:szCs w:val="20"/>
              </w:rPr>
            </w:pPr>
          </w:p>
        </w:tc>
        <w:tc>
          <w:tcPr>
            <w:tcW w:w="990" w:type="dxa"/>
          </w:tcPr>
          <w:p w14:paraId="46BF2C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169A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BD63DF" w14:textId="77777777" w:rsidR="0061524D" w:rsidRPr="00487927" w:rsidRDefault="0061524D" w:rsidP="001B2204">
            <w:pPr>
              <w:jc w:val="center"/>
              <w:rPr>
                <w:rFonts w:cstheme="minorHAnsi"/>
                <w:szCs w:val="20"/>
              </w:rPr>
            </w:pPr>
          </w:p>
        </w:tc>
        <w:tc>
          <w:tcPr>
            <w:tcW w:w="990" w:type="dxa"/>
          </w:tcPr>
          <w:p w14:paraId="0C3FE549" w14:textId="77777777" w:rsidR="0061524D" w:rsidRPr="00487927" w:rsidRDefault="0061524D" w:rsidP="001B2204">
            <w:pPr>
              <w:jc w:val="center"/>
              <w:rPr>
                <w:rFonts w:cstheme="minorHAnsi"/>
                <w:szCs w:val="20"/>
              </w:rPr>
            </w:pPr>
          </w:p>
        </w:tc>
        <w:tc>
          <w:tcPr>
            <w:tcW w:w="990" w:type="dxa"/>
          </w:tcPr>
          <w:p w14:paraId="4C16AD7A" w14:textId="77777777" w:rsidR="0061524D" w:rsidRPr="00487927" w:rsidRDefault="0061524D" w:rsidP="001B2204">
            <w:pPr>
              <w:jc w:val="center"/>
              <w:rPr>
                <w:rFonts w:cstheme="minorHAnsi"/>
                <w:szCs w:val="20"/>
              </w:rPr>
            </w:pPr>
          </w:p>
        </w:tc>
        <w:tc>
          <w:tcPr>
            <w:tcW w:w="1103" w:type="dxa"/>
          </w:tcPr>
          <w:p w14:paraId="1D9392BE" w14:textId="77777777" w:rsidR="0061524D" w:rsidRPr="00487927" w:rsidRDefault="0061524D" w:rsidP="001B2204">
            <w:pPr>
              <w:jc w:val="center"/>
              <w:rPr>
                <w:rFonts w:cstheme="minorHAnsi"/>
                <w:szCs w:val="20"/>
              </w:rPr>
            </w:pPr>
          </w:p>
        </w:tc>
        <w:tc>
          <w:tcPr>
            <w:tcW w:w="1103" w:type="dxa"/>
          </w:tcPr>
          <w:p w14:paraId="147B022C" w14:textId="77777777" w:rsidR="0061524D" w:rsidRPr="00487927" w:rsidRDefault="0061524D" w:rsidP="001B2204">
            <w:pPr>
              <w:jc w:val="center"/>
              <w:rPr>
                <w:rFonts w:cstheme="minorHAnsi"/>
                <w:szCs w:val="20"/>
              </w:rPr>
            </w:pPr>
          </w:p>
        </w:tc>
      </w:tr>
      <w:tr w:rsidR="0061524D" w:rsidRPr="00487927" w14:paraId="51C7D48A" w14:textId="193B8145" w:rsidTr="0061524D">
        <w:tc>
          <w:tcPr>
            <w:tcW w:w="1255" w:type="dxa"/>
          </w:tcPr>
          <w:p w14:paraId="058753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61524D" w:rsidRPr="00487927" w:rsidRDefault="0061524D" w:rsidP="001B2204">
            <w:pPr>
              <w:jc w:val="center"/>
              <w:rPr>
                <w:rFonts w:cstheme="minorHAnsi"/>
                <w:szCs w:val="20"/>
              </w:rPr>
            </w:pPr>
          </w:p>
        </w:tc>
        <w:tc>
          <w:tcPr>
            <w:tcW w:w="990" w:type="dxa"/>
          </w:tcPr>
          <w:p w14:paraId="4C10C02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A8DFB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9ACB11" w14:textId="77777777" w:rsidR="0061524D" w:rsidRPr="00487927" w:rsidRDefault="0061524D" w:rsidP="001B2204">
            <w:pPr>
              <w:jc w:val="center"/>
              <w:rPr>
                <w:rFonts w:cstheme="minorHAnsi"/>
                <w:szCs w:val="20"/>
              </w:rPr>
            </w:pPr>
          </w:p>
        </w:tc>
        <w:tc>
          <w:tcPr>
            <w:tcW w:w="990" w:type="dxa"/>
          </w:tcPr>
          <w:p w14:paraId="336D1A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99AE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2E113A" w14:textId="77777777" w:rsidR="0061524D" w:rsidRPr="00487927" w:rsidRDefault="0061524D" w:rsidP="001B2204">
            <w:pPr>
              <w:jc w:val="center"/>
              <w:rPr>
                <w:rFonts w:cstheme="minorHAnsi"/>
                <w:szCs w:val="20"/>
              </w:rPr>
            </w:pPr>
          </w:p>
        </w:tc>
        <w:tc>
          <w:tcPr>
            <w:tcW w:w="990" w:type="dxa"/>
          </w:tcPr>
          <w:p w14:paraId="1AA16787" w14:textId="77777777" w:rsidR="0061524D" w:rsidRPr="00487927" w:rsidRDefault="0061524D" w:rsidP="001B2204">
            <w:pPr>
              <w:jc w:val="center"/>
              <w:rPr>
                <w:rFonts w:cstheme="minorHAnsi"/>
                <w:szCs w:val="20"/>
              </w:rPr>
            </w:pPr>
          </w:p>
        </w:tc>
        <w:tc>
          <w:tcPr>
            <w:tcW w:w="990" w:type="dxa"/>
          </w:tcPr>
          <w:p w14:paraId="25B845C1" w14:textId="77777777" w:rsidR="0061524D" w:rsidRPr="00487927" w:rsidRDefault="0061524D" w:rsidP="001B2204">
            <w:pPr>
              <w:jc w:val="center"/>
              <w:rPr>
                <w:rFonts w:cstheme="minorHAnsi"/>
                <w:szCs w:val="20"/>
              </w:rPr>
            </w:pPr>
          </w:p>
        </w:tc>
        <w:tc>
          <w:tcPr>
            <w:tcW w:w="1103" w:type="dxa"/>
          </w:tcPr>
          <w:p w14:paraId="32FC135E" w14:textId="77777777" w:rsidR="0061524D" w:rsidRPr="00487927" w:rsidRDefault="0061524D" w:rsidP="001B2204">
            <w:pPr>
              <w:jc w:val="center"/>
              <w:rPr>
                <w:rFonts w:cstheme="minorHAnsi"/>
                <w:szCs w:val="20"/>
              </w:rPr>
            </w:pPr>
          </w:p>
        </w:tc>
        <w:tc>
          <w:tcPr>
            <w:tcW w:w="1103" w:type="dxa"/>
          </w:tcPr>
          <w:p w14:paraId="1ADAE5BF" w14:textId="77777777" w:rsidR="0061524D" w:rsidRPr="00487927" w:rsidRDefault="0061524D" w:rsidP="001B2204">
            <w:pPr>
              <w:jc w:val="center"/>
              <w:rPr>
                <w:rFonts w:cstheme="minorHAnsi"/>
                <w:szCs w:val="20"/>
              </w:rPr>
            </w:pPr>
          </w:p>
        </w:tc>
      </w:tr>
      <w:tr w:rsidR="0061524D" w:rsidRPr="00487927" w14:paraId="024B1959" w14:textId="6DC1D472" w:rsidTr="0061524D">
        <w:tc>
          <w:tcPr>
            <w:tcW w:w="1255" w:type="dxa"/>
          </w:tcPr>
          <w:p w14:paraId="7A3197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DB77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725F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CC32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C5D7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FACB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6840A2" w14:textId="77777777" w:rsidR="0061524D" w:rsidRPr="00487927" w:rsidRDefault="0061524D" w:rsidP="001B2204">
            <w:pPr>
              <w:jc w:val="center"/>
              <w:rPr>
                <w:rFonts w:cstheme="minorHAnsi"/>
                <w:szCs w:val="20"/>
              </w:rPr>
            </w:pPr>
          </w:p>
        </w:tc>
        <w:tc>
          <w:tcPr>
            <w:tcW w:w="990" w:type="dxa"/>
          </w:tcPr>
          <w:p w14:paraId="44443415" w14:textId="77777777" w:rsidR="0061524D" w:rsidRPr="00487927" w:rsidRDefault="0061524D" w:rsidP="001B2204">
            <w:pPr>
              <w:jc w:val="center"/>
              <w:rPr>
                <w:rFonts w:cstheme="minorHAnsi"/>
                <w:szCs w:val="20"/>
              </w:rPr>
            </w:pPr>
          </w:p>
        </w:tc>
        <w:tc>
          <w:tcPr>
            <w:tcW w:w="990" w:type="dxa"/>
          </w:tcPr>
          <w:p w14:paraId="4DB73D48" w14:textId="77777777" w:rsidR="0061524D" w:rsidRPr="00487927" w:rsidRDefault="0061524D" w:rsidP="001B2204">
            <w:pPr>
              <w:jc w:val="center"/>
              <w:rPr>
                <w:rFonts w:cstheme="minorHAnsi"/>
                <w:szCs w:val="20"/>
              </w:rPr>
            </w:pPr>
          </w:p>
        </w:tc>
        <w:tc>
          <w:tcPr>
            <w:tcW w:w="1103" w:type="dxa"/>
          </w:tcPr>
          <w:p w14:paraId="3F22FF37" w14:textId="77777777" w:rsidR="0061524D" w:rsidRPr="00487927" w:rsidRDefault="0061524D" w:rsidP="001B2204">
            <w:pPr>
              <w:jc w:val="center"/>
              <w:rPr>
                <w:rFonts w:cstheme="minorHAnsi"/>
                <w:szCs w:val="20"/>
              </w:rPr>
            </w:pPr>
          </w:p>
        </w:tc>
        <w:tc>
          <w:tcPr>
            <w:tcW w:w="1103" w:type="dxa"/>
          </w:tcPr>
          <w:p w14:paraId="40001353" w14:textId="77777777" w:rsidR="0061524D" w:rsidRPr="00487927" w:rsidRDefault="0061524D" w:rsidP="001B2204">
            <w:pPr>
              <w:jc w:val="center"/>
              <w:rPr>
                <w:rFonts w:cstheme="minorHAnsi"/>
                <w:szCs w:val="20"/>
              </w:rPr>
            </w:pPr>
          </w:p>
        </w:tc>
      </w:tr>
      <w:tr w:rsidR="0061524D" w:rsidRPr="00487927" w14:paraId="56CB5BB6" w14:textId="08A7448C" w:rsidTr="0061524D">
        <w:tc>
          <w:tcPr>
            <w:tcW w:w="1255" w:type="dxa"/>
          </w:tcPr>
          <w:p w14:paraId="16181B1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33F8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DF5B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1AA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907B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DC62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64C8D" w14:textId="77777777" w:rsidR="0061524D" w:rsidRPr="00487927" w:rsidRDefault="0061524D" w:rsidP="001B2204">
            <w:pPr>
              <w:jc w:val="center"/>
              <w:rPr>
                <w:rFonts w:cstheme="minorHAnsi"/>
                <w:szCs w:val="20"/>
              </w:rPr>
            </w:pPr>
          </w:p>
        </w:tc>
        <w:tc>
          <w:tcPr>
            <w:tcW w:w="990" w:type="dxa"/>
          </w:tcPr>
          <w:p w14:paraId="1115149F" w14:textId="77777777" w:rsidR="0061524D" w:rsidRPr="00487927" w:rsidRDefault="0061524D" w:rsidP="001B2204">
            <w:pPr>
              <w:jc w:val="center"/>
              <w:rPr>
                <w:rFonts w:cstheme="minorHAnsi"/>
                <w:szCs w:val="20"/>
              </w:rPr>
            </w:pPr>
          </w:p>
        </w:tc>
        <w:tc>
          <w:tcPr>
            <w:tcW w:w="990" w:type="dxa"/>
          </w:tcPr>
          <w:p w14:paraId="452DE0F2" w14:textId="77777777" w:rsidR="0061524D" w:rsidRPr="00487927" w:rsidRDefault="0061524D" w:rsidP="001B2204">
            <w:pPr>
              <w:jc w:val="center"/>
              <w:rPr>
                <w:rFonts w:cstheme="minorHAnsi"/>
                <w:szCs w:val="20"/>
              </w:rPr>
            </w:pPr>
          </w:p>
        </w:tc>
        <w:tc>
          <w:tcPr>
            <w:tcW w:w="1103" w:type="dxa"/>
          </w:tcPr>
          <w:p w14:paraId="3E69EB89" w14:textId="77777777" w:rsidR="0061524D" w:rsidRPr="00487927" w:rsidRDefault="0061524D" w:rsidP="001B2204">
            <w:pPr>
              <w:jc w:val="center"/>
              <w:rPr>
                <w:rFonts w:cstheme="minorHAnsi"/>
                <w:szCs w:val="20"/>
              </w:rPr>
            </w:pPr>
          </w:p>
        </w:tc>
        <w:tc>
          <w:tcPr>
            <w:tcW w:w="1103" w:type="dxa"/>
          </w:tcPr>
          <w:p w14:paraId="13FD6FE6" w14:textId="77777777" w:rsidR="0061524D" w:rsidRPr="00487927" w:rsidRDefault="0061524D" w:rsidP="001B2204">
            <w:pPr>
              <w:jc w:val="center"/>
              <w:rPr>
                <w:rFonts w:cstheme="minorHAnsi"/>
                <w:szCs w:val="20"/>
              </w:rPr>
            </w:pPr>
          </w:p>
        </w:tc>
      </w:tr>
      <w:tr w:rsidR="0061524D" w:rsidRPr="00487927" w14:paraId="735899F6" w14:textId="18CA0C22" w:rsidTr="0061524D">
        <w:tc>
          <w:tcPr>
            <w:tcW w:w="1255" w:type="dxa"/>
          </w:tcPr>
          <w:p w14:paraId="528A31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235C8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135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85D24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E03C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8333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8272" w14:textId="77777777" w:rsidR="0061524D" w:rsidRPr="00487927" w:rsidRDefault="0061524D" w:rsidP="001B2204">
            <w:pPr>
              <w:jc w:val="center"/>
              <w:rPr>
                <w:rFonts w:cstheme="minorHAnsi"/>
                <w:szCs w:val="20"/>
              </w:rPr>
            </w:pPr>
          </w:p>
        </w:tc>
        <w:tc>
          <w:tcPr>
            <w:tcW w:w="990" w:type="dxa"/>
          </w:tcPr>
          <w:p w14:paraId="48A7557A" w14:textId="77777777" w:rsidR="0061524D" w:rsidRPr="00487927" w:rsidRDefault="0061524D" w:rsidP="001B2204">
            <w:pPr>
              <w:jc w:val="center"/>
              <w:rPr>
                <w:rFonts w:cstheme="minorHAnsi"/>
                <w:szCs w:val="20"/>
              </w:rPr>
            </w:pPr>
          </w:p>
        </w:tc>
        <w:tc>
          <w:tcPr>
            <w:tcW w:w="990" w:type="dxa"/>
          </w:tcPr>
          <w:p w14:paraId="16D399DB" w14:textId="77777777" w:rsidR="0061524D" w:rsidRPr="00487927" w:rsidRDefault="0061524D" w:rsidP="001B2204">
            <w:pPr>
              <w:jc w:val="center"/>
              <w:rPr>
                <w:rFonts w:cstheme="minorHAnsi"/>
                <w:szCs w:val="20"/>
              </w:rPr>
            </w:pPr>
          </w:p>
        </w:tc>
        <w:tc>
          <w:tcPr>
            <w:tcW w:w="1103" w:type="dxa"/>
          </w:tcPr>
          <w:p w14:paraId="754FBB73" w14:textId="77777777" w:rsidR="0061524D" w:rsidRPr="00487927" w:rsidRDefault="0061524D" w:rsidP="001B2204">
            <w:pPr>
              <w:jc w:val="center"/>
              <w:rPr>
                <w:rFonts w:cstheme="minorHAnsi"/>
                <w:szCs w:val="20"/>
              </w:rPr>
            </w:pPr>
          </w:p>
        </w:tc>
        <w:tc>
          <w:tcPr>
            <w:tcW w:w="1103" w:type="dxa"/>
          </w:tcPr>
          <w:p w14:paraId="1A403671" w14:textId="77777777" w:rsidR="0061524D" w:rsidRPr="00487927" w:rsidRDefault="0061524D" w:rsidP="001B2204">
            <w:pPr>
              <w:jc w:val="center"/>
              <w:rPr>
                <w:rFonts w:cstheme="minorHAnsi"/>
                <w:szCs w:val="20"/>
              </w:rPr>
            </w:pPr>
          </w:p>
        </w:tc>
      </w:tr>
      <w:tr w:rsidR="0061524D" w:rsidRPr="00487927" w14:paraId="1DD8342A" w14:textId="3F68BA48" w:rsidTr="0061524D">
        <w:tc>
          <w:tcPr>
            <w:tcW w:w="1255" w:type="dxa"/>
          </w:tcPr>
          <w:p w14:paraId="29176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C288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B5A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08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3D5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6294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0047CC" w14:textId="77777777" w:rsidR="0061524D" w:rsidRPr="00487927" w:rsidRDefault="0061524D" w:rsidP="001B2204">
            <w:pPr>
              <w:jc w:val="center"/>
              <w:rPr>
                <w:rFonts w:cstheme="minorHAnsi"/>
                <w:szCs w:val="20"/>
              </w:rPr>
            </w:pPr>
          </w:p>
        </w:tc>
        <w:tc>
          <w:tcPr>
            <w:tcW w:w="990" w:type="dxa"/>
          </w:tcPr>
          <w:p w14:paraId="17992AA7" w14:textId="77777777" w:rsidR="0061524D" w:rsidRPr="00487927" w:rsidRDefault="0061524D" w:rsidP="001B2204">
            <w:pPr>
              <w:jc w:val="center"/>
              <w:rPr>
                <w:rFonts w:cstheme="minorHAnsi"/>
                <w:szCs w:val="20"/>
              </w:rPr>
            </w:pPr>
          </w:p>
        </w:tc>
        <w:tc>
          <w:tcPr>
            <w:tcW w:w="990" w:type="dxa"/>
          </w:tcPr>
          <w:p w14:paraId="08D7CCA6" w14:textId="77777777" w:rsidR="0061524D" w:rsidRPr="00487927" w:rsidRDefault="0061524D" w:rsidP="001B2204">
            <w:pPr>
              <w:jc w:val="center"/>
              <w:rPr>
                <w:rFonts w:cstheme="minorHAnsi"/>
                <w:szCs w:val="20"/>
              </w:rPr>
            </w:pPr>
          </w:p>
        </w:tc>
        <w:tc>
          <w:tcPr>
            <w:tcW w:w="1103" w:type="dxa"/>
          </w:tcPr>
          <w:p w14:paraId="6F735E13" w14:textId="77777777" w:rsidR="0061524D" w:rsidRPr="00487927" w:rsidRDefault="0061524D" w:rsidP="001B2204">
            <w:pPr>
              <w:jc w:val="center"/>
              <w:rPr>
                <w:rFonts w:cstheme="minorHAnsi"/>
                <w:szCs w:val="20"/>
              </w:rPr>
            </w:pPr>
          </w:p>
        </w:tc>
        <w:tc>
          <w:tcPr>
            <w:tcW w:w="1103" w:type="dxa"/>
          </w:tcPr>
          <w:p w14:paraId="2FBF2BBB" w14:textId="77777777" w:rsidR="0061524D" w:rsidRPr="00487927" w:rsidRDefault="0061524D" w:rsidP="001B2204">
            <w:pPr>
              <w:jc w:val="center"/>
              <w:rPr>
                <w:rFonts w:cstheme="minorHAnsi"/>
                <w:szCs w:val="20"/>
              </w:rPr>
            </w:pPr>
          </w:p>
        </w:tc>
      </w:tr>
      <w:tr w:rsidR="0061524D" w:rsidRPr="00487927" w14:paraId="5E2802D3" w14:textId="586E95CD" w:rsidTr="0061524D">
        <w:tc>
          <w:tcPr>
            <w:tcW w:w="1255" w:type="dxa"/>
          </w:tcPr>
          <w:p w14:paraId="0A55E1C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8FDE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1176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11E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787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0D2A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AF979F" w14:textId="77777777" w:rsidR="0061524D" w:rsidRPr="00487927" w:rsidRDefault="0061524D" w:rsidP="001B2204">
            <w:pPr>
              <w:jc w:val="center"/>
              <w:rPr>
                <w:rFonts w:cstheme="minorHAnsi"/>
                <w:szCs w:val="20"/>
              </w:rPr>
            </w:pPr>
          </w:p>
        </w:tc>
        <w:tc>
          <w:tcPr>
            <w:tcW w:w="990" w:type="dxa"/>
          </w:tcPr>
          <w:p w14:paraId="028FEA27" w14:textId="77777777" w:rsidR="0061524D" w:rsidRPr="00487927" w:rsidRDefault="0061524D" w:rsidP="001B2204">
            <w:pPr>
              <w:jc w:val="center"/>
              <w:rPr>
                <w:rFonts w:cstheme="minorHAnsi"/>
                <w:szCs w:val="20"/>
              </w:rPr>
            </w:pPr>
          </w:p>
        </w:tc>
        <w:tc>
          <w:tcPr>
            <w:tcW w:w="990" w:type="dxa"/>
          </w:tcPr>
          <w:p w14:paraId="05493F54" w14:textId="77777777" w:rsidR="0061524D" w:rsidRPr="00487927" w:rsidRDefault="0061524D" w:rsidP="001B2204">
            <w:pPr>
              <w:jc w:val="center"/>
              <w:rPr>
                <w:rFonts w:cstheme="minorHAnsi"/>
                <w:szCs w:val="20"/>
              </w:rPr>
            </w:pPr>
          </w:p>
        </w:tc>
        <w:tc>
          <w:tcPr>
            <w:tcW w:w="1103" w:type="dxa"/>
          </w:tcPr>
          <w:p w14:paraId="1651CB2E" w14:textId="77777777" w:rsidR="0061524D" w:rsidRPr="00487927" w:rsidRDefault="0061524D" w:rsidP="001B2204">
            <w:pPr>
              <w:jc w:val="center"/>
              <w:rPr>
                <w:rFonts w:cstheme="minorHAnsi"/>
                <w:szCs w:val="20"/>
              </w:rPr>
            </w:pPr>
          </w:p>
        </w:tc>
        <w:tc>
          <w:tcPr>
            <w:tcW w:w="1103" w:type="dxa"/>
          </w:tcPr>
          <w:p w14:paraId="2575BB55" w14:textId="77777777" w:rsidR="0061524D" w:rsidRPr="00487927" w:rsidRDefault="0061524D" w:rsidP="001B2204">
            <w:pPr>
              <w:jc w:val="center"/>
              <w:rPr>
                <w:rFonts w:cstheme="minorHAnsi"/>
                <w:szCs w:val="20"/>
              </w:rPr>
            </w:pPr>
          </w:p>
        </w:tc>
      </w:tr>
      <w:tr w:rsidR="0061524D" w:rsidRPr="00487927" w14:paraId="646EF7E6" w14:textId="7165C1DB" w:rsidTr="0061524D">
        <w:tc>
          <w:tcPr>
            <w:tcW w:w="1255" w:type="dxa"/>
          </w:tcPr>
          <w:p w14:paraId="1E58C4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4E80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92E6F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B331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7916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55677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E6FC48" w14:textId="77777777" w:rsidR="0061524D" w:rsidRPr="00487927" w:rsidRDefault="0061524D" w:rsidP="001B2204">
            <w:pPr>
              <w:jc w:val="center"/>
              <w:rPr>
                <w:rFonts w:cstheme="minorHAnsi"/>
                <w:szCs w:val="20"/>
              </w:rPr>
            </w:pPr>
          </w:p>
        </w:tc>
        <w:tc>
          <w:tcPr>
            <w:tcW w:w="990" w:type="dxa"/>
          </w:tcPr>
          <w:p w14:paraId="7077F04D" w14:textId="77777777" w:rsidR="0061524D" w:rsidRPr="00487927" w:rsidRDefault="0061524D" w:rsidP="001B2204">
            <w:pPr>
              <w:jc w:val="center"/>
              <w:rPr>
                <w:rFonts w:cstheme="minorHAnsi"/>
                <w:szCs w:val="20"/>
              </w:rPr>
            </w:pPr>
          </w:p>
        </w:tc>
        <w:tc>
          <w:tcPr>
            <w:tcW w:w="990" w:type="dxa"/>
          </w:tcPr>
          <w:p w14:paraId="1D1C3388" w14:textId="77777777" w:rsidR="0061524D" w:rsidRPr="00487927" w:rsidRDefault="0061524D" w:rsidP="001B2204">
            <w:pPr>
              <w:jc w:val="center"/>
              <w:rPr>
                <w:rFonts w:cstheme="minorHAnsi"/>
                <w:szCs w:val="20"/>
              </w:rPr>
            </w:pPr>
          </w:p>
        </w:tc>
        <w:tc>
          <w:tcPr>
            <w:tcW w:w="1103" w:type="dxa"/>
          </w:tcPr>
          <w:p w14:paraId="3BD61033" w14:textId="77777777" w:rsidR="0061524D" w:rsidRPr="00487927" w:rsidRDefault="0061524D" w:rsidP="001B2204">
            <w:pPr>
              <w:jc w:val="center"/>
              <w:rPr>
                <w:rFonts w:cstheme="minorHAnsi"/>
                <w:szCs w:val="20"/>
              </w:rPr>
            </w:pPr>
          </w:p>
        </w:tc>
        <w:tc>
          <w:tcPr>
            <w:tcW w:w="1103" w:type="dxa"/>
          </w:tcPr>
          <w:p w14:paraId="67CAE77E" w14:textId="77777777" w:rsidR="0061524D" w:rsidRPr="00487927" w:rsidRDefault="0061524D" w:rsidP="001B2204">
            <w:pPr>
              <w:jc w:val="center"/>
              <w:rPr>
                <w:rFonts w:cstheme="minorHAnsi"/>
                <w:szCs w:val="20"/>
              </w:rPr>
            </w:pPr>
          </w:p>
        </w:tc>
      </w:tr>
      <w:tr w:rsidR="0061524D" w:rsidRPr="00487927" w14:paraId="0B3ED9B8" w14:textId="7307ADAB" w:rsidTr="0061524D">
        <w:tc>
          <w:tcPr>
            <w:tcW w:w="1255" w:type="dxa"/>
          </w:tcPr>
          <w:p w14:paraId="102931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9DF17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46352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122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EEDB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299B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7ED508" w14:textId="77777777" w:rsidR="0061524D" w:rsidRPr="00487927" w:rsidRDefault="0061524D" w:rsidP="001B2204">
            <w:pPr>
              <w:jc w:val="center"/>
              <w:rPr>
                <w:rFonts w:cstheme="minorHAnsi"/>
                <w:szCs w:val="20"/>
              </w:rPr>
            </w:pPr>
          </w:p>
        </w:tc>
        <w:tc>
          <w:tcPr>
            <w:tcW w:w="990" w:type="dxa"/>
          </w:tcPr>
          <w:p w14:paraId="00C6EE41" w14:textId="77777777" w:rsidR="0061524D" w:rsidRPr="00487927" w:rsidRDefault="0061524D" w:rsidP="001B2204">
            <w:pPr>
              <w:jc w:val="center"/>
              <w:rPr>
                <w:rFonts w:cstheme="minorHAnsi"/>
                <w:szCs w:val="20"/>
              </w:rPr>
            </w:pPr>
          </w:p>
        </w:tc>
        <w:tc>
          <w:tcPr>
            <w:tcW w:w="990" w:type="dxa"/>
          </w:tcPr>
          <w:p w14:paraId="1CF270DD" w14:textId="77777777" w:rsidR="0061524D" w:rsidRPr="00487927" w:rsidRDefault="0061524D" w:rsidP="001B2204">
            <w:pPr>
              <w:jc w:val="center"/>
              <w:rPr>
                <w:rFonts w:cstheme="minorHAnsi"/>
                <w:szCs w:val="20"/>
              </w:rPr>
            </w:pPr>
          </w:p>
        </w:tc>
        <w:tc>
          <w:tcPr>
            <w:tcW w:w="1103" w:type="dxa"/>
          </w:tcPr>
          <w:p w14:paraId="704BA784" w14:textId="77777777" w:rsidR="0061524D" w:rsidRPr="00487927" w:rsidRDefault="0061524D" w:rsidP="001B2204">
            <w:pPr>
              <w:jc w:val="center"/>
              <w:rPr>
                <w:rFonts w:cstheme="minorHAnsi"/>
                <w:szCs w:val="20"/>
              </w:rPr>
            </w:pPr>
          </w:p>
        </w:tc>
        <w:tc>
          <w:tcPr>
            <w:tcW w:w="1103" w:type="dxa"/>
          </w:tcPr>
          <w:p w14:paraId="089E7641" w14:textId="77777777" w:rsidR="0061524D" w:rsidRPr="00487927" w:rsidRDefault="0061524D" w:rsidP="001B2204">
            <w:pPr>
              <w:jc w:val="center"/>
              <w:rPr>
                <w:rFonts w:cstheme="minorHAnsi"/>
                <w:szCs w:val="20"/>
              </w:rPr>
            </w:pPr>
          </w:p>
        </w:tc>
      </w:tr>
      <w:tr w:rsidR="0061524D" w:rsidRPr="00487927" w14:paraId="602CC60F" w14:textId="08CB6DB1" w:rsidTr="0061524D">
        <w:tc>
          <w:tcPr>
            <w:tcW w:w="1255" w:type="dxa"/>
          </w:tcPr>
          <w:p w14:paraId="053327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D7B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804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EFAF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F80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72B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583BC8" w14:textId="77777777" w:rsidR="0061524D" w:rsidRPr="00487927" w:rsidRDefault="0061524D" w:rsidP="001B2204">
            <w:pPr>
              <w:jc w:val="center"/>
              <w:rPr>
                <w:rFonts w:cstheme="minorHAnsi"/>
                <w:szCs w:val="20"/>
              </w:rPr>
            </w:pPr>
          </w:p>
        </w:tc>
        <w:tc>
          <w:tcPr>
            <w:tcW w:w="990" w:type="dxa"/>
          </w:tcPr>
          <w:p w14:paraId="546DFD4F" w14:textId="77777777" w:rsidR="0061524D" w:rsidRPr="00487927" w:rsidRDefault="0061524D" w:rsidP="001B2204">
            <w:pPr>
              <w:jc w:val="center"/>
              <w:rPr>
                <w:rFonts w:cstheme="minorHAnsi"/>
                <w:szCs w:val="20"/>
              </w:rPr>
            </w:pPr>
          </w:p>
        </w:tc>
        <w:tc>
          <w:tcPr>
            <w:tcW w:w="990" w:type="dxa"/>
          </w:tcPr>
          <w:p w14:paraId="13C70F00" w14:textId="77777777" w:rsidR="0061524D" w:rsidRPr="00487927" w:rsidRDefault="0061524D" w:rsidP="001B2204">
            <w:pPr>
              <w:jc w:val="center"/>
              <w:rPr>
                <w:rFonts w:cstheme="minorHAnsi"/>
                <w:szCs w:val="20"/>
              </w:rPr>
            </w:pPr>
          </w:p>
        </w:tc>
        <w:tc>
          <w:tcPr>
            <w:tcW w:w="1103" w:type="dxa"/>
          </w:tcPr>
          <w:p w14:paraId="729EB460" w14:textId="77777777" w:rsidR="0061524D" w:rsidRPr="00487927" w:rsidRDefault="0061524D" w:rsidP="001B2204">
            <w:pPr>
              <w:jc w:val="center"/>
              <w:rPr>
                <w:rFonts w:cstheme="minorHAnsi"/>
                <w:szCs w:val="20"/>
              </w:rPr>
            </w:pPr>
          </w:p>
        </w:tc>
        <w:tc>
          <w:tcPr>
            <w:tcW w:w="1103" w:type="dxa"/>
          </w:tcPr>
          <w:p w14:paraId="7F3BE2BC" w14:textId="77777777" w:rsidR="0061524D" w:rsidRPr="00487927" w:rsidRDefault="0061524D" w:rsidP="001B2204">
            <w:pPr>
              <w:jc w:val="center"/>
              <w:rPr>
                <w:rFonts w:cstheme="minorHAnsi"/>
                <w:szCs w:val="20"/>
              </w:rPr>
            </w:pPr>
          </w:p>
        </w:tc>
      </w:tr>
      <w:tr w:rsidR="0061524D" w:rsidRPr="00487927" w14:paraId="07EB86E1" w14:textId="6AEBC454" w:rsidTr="0061524D">
        <w:tc>
          <w:tcPr>
            <w:tcW w:w="1255" w:type="dxa"/>
          </w:tcPr>
          <w:p w14:paraId="30B71FA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5567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520217" w14:textId="12D051CA" w:rsidR="0061524D" w:rsidRPr="00487927" w:rsidRDefault="0061524D" w:rsidP="001B2204">
            <w:pPr>
              <w:jc w:val="center"/>
              <w:rPr>
                <w:rFonts w:cstheme="minorHAnsi"/>
                <w:szCs w:val="20"/>
              </w:rPr>
            </w:pPr>
          </w:p>
        </w:tc>
        <w:tc>
          <w:tcPr>
            <w:tcW w:w="990" w:type="dxa"/>
          </w:tcPr>
          <w:p w14:paraId="722732C6" w14:textId="0A3B08D9" w:rsidR="0061524D" w:rsidRPr="00487927" w:rsidRDefault="0061524D" w:rsidP="001B2204">
            <w:pPr>
              <w:jc w:val="center"/>
              <w:rPr>
                <w:rFonts w:cstheme="minorHAnsi"/>
                <w:szCs w:val="20"/>
              </w:rPr>
            </w:pPr>
          </w:p>
        </w:tc>
        <w:tc>
          <w:tcPr>
            <w:tcW w:w="990" w:type="dxa"/>
          </w:tcPr>
          <w:p w14:paraId="64D3D1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0730E5" w14:textId="30DA9A01" w:rsidR="0061524D" w:rsidRPr="00487927" w:rsidRDefault="0061524D" w:rsidP="001B2204">
            <w:pPr>
              <w:jc w:val="center"/>
              <w:rPr>
                <w:rFonts w:cstheme="minorHAnsi"/>
                <w:szCs w:val="20"/>
              </w:rPr>
            </w:pPr>
          </w:p>
        </w:tc>
        <w:tc>
          <w:tcPr>
            <w:tcW w:w="1080" w:type="dxa"/>
          </w:tcPr>
          <w:p w14:paraId="393DAC8D" w14:textId="77777777" w:rsidR="0061524D" w:rsidRPr="00487927" w:rsidRDefault="0061524D" w:rsidP="001B2204">
            <w:pPr>
              <w:jc w:val="center"/>
              <w:rPr>
                <w:rFonts w:cstheme="minorHAnsi"/>
                <w:szCs w:val="20"/>
              </w:rPr>
            </w:pPr>
          </w:p>
        </w:tc>
        <w:tc>
          <w:tcPr>
            <w:tcW w:w="990" w:type="dxa"/>
          </w:tcPr>
          <w:p w14:paraId="61A56F0A" w14:textId="77777777" w:rsidR="0061524D" w:rsidRPr="00487927" w:rsidRDefault="0061524D" w:rsidP="001B2204">
            <w:pPr>
              <w:jc w:val="center"/>
              <w:rPr>
                <w:rFonts w:cstheme="minorHAnsi"/>
                <w:szCs w:val="20"/>
              </w:rPr>
            </w:pPr>
          </w:p>
        </w:tc>
        <w:tc>
          <w:tcPr>
            <w:tcW w:w="990" w:type="dxa"/>
          </w:tcPr>
          <w:p w14:paraId="7FEE0504" w14:textId="77777777" w:rsidR="0061524D" w:rsidRPr="00487927" w:rsidRDefault="0061524D" w:rsidP="001B2204">
            <w:pPr>
              <w:jc w:val="center"/>
              <w:rPr>
                <w:rFonts w:cstheme="minorHAnsi"/>
                <w:szCs w:val="20"/>
              </w:rPr>
            </w:pPr>
          </w:p>
        </w:tc>
        <w:tc>
          <w:tcPr>
            <w:tcW w:w="1103" w:type="dxa"/>
          </w:tcPr>
          <w:p w14:paraId="7984C3F9" w14:textId="77777777" w:rsidR="0061524D" w:rsidRPr="00487927" w:rsidRDefault="0061524D" w:rsidP="001B2204">
            <w:pPr>
              <w:jc w:val="center"/>
              <w:rPr>
                <w:rFonts w:cstheme="minorHAnsi"/>
                <w:szCs w:val="20"/>
              </w:rPr>
            </w:pPr>
          </w:p>
        </w:tc>
        <w:tc>
          <w:tcPr>
            <w:tcW w:w="1103" w:type="dxa"/>
          </w:tcPr>
          <w:p w14:paraId="71D7BC8E" w14:textId="77777777" w:rsidR="0061524D" w:rsidRPr="00487927" w:rsidRDefault="0061524D" w:rsidP="001B2204">
            <w:pPr>
              <w:jc w:val="center"/>
              <w:rPr>
                <w:rFonts w:cstheme="minorHAnsi"/>
                <w:szCs w:val="20"/>
              </w:rPr>
            </w:pPr>
          </w:p>
        </w:tc>
      </w:tr>
      <w:tr w:rsidR="0061524D" w:rsidRPr="00487927" w14:paraId="7ED16435" w14:textId="48A46E99" w:rsidTr="0061524D">
        <w:tc>
          <w:tcPr>
            <w:tcW w:w="1255" w:type="dxa"/>
          </w:tcPr>
          <w:p w14:paraId="71A216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4D3C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0BCA0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52ED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C2C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EEF8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4504A5" w14:textId="77777777" w:rsidR="0061524D" w:rsidRPr="00487927" w:rsidRDefault="0061524D" w:rsidP="001B2204">
            <w:pPr>
              <w:jc w:val="center"/>
              <w:rPr>
                <w:rFonts w:cstheme="minorHAnsi"/>
                <w:szCs w:val="20"/>
              </w:rPr>
            </w:pPr>
          </w:p>
        </w:tc>
        <w:tc>
          <w:tcPr>
            <w:tcW w:w="990" w:type="dxa"/>
          </w:tcPr>
          <w:p w14:paraId="32F48681" w14:textId="77777777" w:rsidR="0061524D" w:rsidRPr="00487927" w:rsidRDefault="0061524D" w:rsidP="001B2204">
            <w:pPr>
              <w:jc w:val="center"/>
              <w:rPr>
                <w:rFonts w:cstheme="minorHAnsi"/>
                <w:szCs w:val="20"/>
              </w:rPr>
            </w:pPr>
          </w:p>
        </w:tc>
        <w:tc>
          <w:tcPr>
            <w:tcW w:w="990" w:type="dxa"/>
          </w:tcPr>
          <w:p w14:paraId="579980A5" w14:textId="77777777" w:rsidR="0061524D" w:rsidRPr="00487927" w:rsidRDefault="0061524D" w:rsidP="001B2204">
            <w:pPr>
              <w:jc w:val="center"/>
              <w:rPr>
                <w:rFonts w:cstheme="minorHAnsi"/>
                <w:szCs w:val="20"/>
              </w:rPr>
            </w:pPr>
          </w:p>
        </w:tc>
        <w:tc>
          <w:tcPr>
            <w:tcW w:w="1103" w:type="dxa"/>
          </w:tcPr>
          <w:p w14:paraId="5DF4768D" w14:textId="77777777" w:rsidR="0061524D" w:rsidRPr="00487927" w:rsidRDefault="0061524D" w:rsidP="001B2204">
            <w:pPr>
              <w:jc w:val="center"/>
              <w:rPr>
                <w:rFonts w:cstheme="minorHAnsi"/>
                <w:szCs w:val="20"/>
              </w:rPr>
            </w:pPr>
          </w:p>
        </w:tc>
        <w:tc>
          <w:tcPr>
            <w:tcW w:w="1103" w:type="dxa"/>
          </w:tcPr>
          <w:p w14:paraId="6733C06B" w14:textId="77777777" w:rsidR="0061524D" w:rsidRPr="00487927" w:rsidRDefault="0061524D" w:rsidP="001B2204">
            <w:pPr>
              <w:jc w:val="center"/>
              <w:rPr>
                <w:rFonts w:cstheme="minorHAnsi"/>
                <w:szCs w:val="20"/>
              </w:rPr>
            </w:pPr>
          </w:p>
        </w:tc>
      </w:tr>
      <w:tr w:rsidR="0061524D" w:rsidRPr="00487927" w14:paraId="3B3775C4" w14:textId="7A1CD6D1" w:rsidTr="0061524D">
        <w:tc>
          <w:tcPr>
            <w:tcW w:w="1255" w:type="dxa"/>
          </w:tcPr>
          <w:p w14:paraId="41FE2E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2D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7844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F51F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B626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F377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9E949D" w14:textId="77777777" w:rsidR="0061524D" w:rsidRPr="00487927" w:rsidRDefault="0061524D" w:rsidP="001B2204">
            <w:pPr>
              <w:jc w:val="center"/>
              <w:rPr>
                <w:rFonts w:cstheme="minorHAnsi"/>
                <w:szCs w:val="20"/>
              </w:rPr>
            </w:pPr>
          </w:p>
        </w:tc>
        <w:tc>
          <w:tcPr>
            <w:tcW w:w="990" w:type="dxa"/>
          </w:tcPr>
          <w:p w14:paraId="3E9AC272" w14:textId="77777777" w:rsidR="0061524D" w:rsidRPr="00487927" w:rsidRDefault="0061524D" w:rsidP="001B2204">
            <w:pPr>
              <w:jc w:val="center"/>
              <w:rPr>
                <w:rFonts w:cstheme="minorHAnsi"/>
                <w:szCs w:val="20"/>
              </w:rPr>
            </w:pPr>
          </w:p>
        </w:tc>
        <w:tc>
          <w:tcPr>
            <w:tcW w:w="990" w:type="dxa"/>
          </w:tcPr>
          <w:p w14:paraId="29A82ECD" w14:textId="77777777" w:rsidR="0061524D" w:rsidRPr="00487927" w:rsidRDefault="0061524D" w:rsidP="001B2204">
            <w:pPr>
              <w:jc w:val="center"/>
              <w:rPr>
                <w:rFonts w:cstheme="minorHAnsi"/>
                <w:szCs w:val="20"/>
              </w:rPr>
            </w:pPr>
          </w:p>
        </w:tc>
        <w:tc>
          <w:tcPr>
            <w:tcW w:w="1103" w:type="dxa"/>
          </w:tcPr>
          <w:p w14:paraId="4F44639E" w14:textId="77777777" w:rsidR="0061524D" w:rsidRPr="00487927" w:rsidRDefault="0061524D" w:rsidP="001B2204">
            <w:pPr>
              <w:jc w:val="center"/>
              <w:rPr>
                <w:rFonts w:cstheme="minorHAnsi"/>
                <w:szCs w:val="20"/>
              </w:rPr>
            </w:pPr>
          </w:p>
        </w:tc>
        <w:tc>
          <w:tcPr>
            <w:tcW w:w="1103" w:type="dxa"/>
          </w:tcPr>
          <w:p w14:paraId="3F6A0EA1" w14:textId="77777777" w:rsidR="0061524D" w:rsidRPr="00487927" w:rsidRDefault="0061524D" w:rsidP="001B2204">
            <w:pPr>
              <w:jc w:val="center"/>
              <w:rPr>
                <w:rFonts w:cstheme="minorHAnsi"/>
                <w:szCs w:val="20"/>
              </w:rPr>
            </w:pPr>
          </w:p>
        </w:tc>
      </w:tr>
      <w:tr w:rsidR="0061524D" w:rsidRPr="00487927" w14:paraId="18D283F0" w14:textId="735C7A14" w:rsidTr="0061524D">
        <w:tc>
          <w:tcPr>
            <w:tcW w:w="1255" w:type="dxa"/>
          </w:tcPr>
          <w:p w14:paraId="59ADBC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4CE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E1CC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4319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2691E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B7F8D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94FCCC" w14:textId="77777777" w:rsidR="0061524D" w:rsidRPr="00487927" w:rsidRDefault="0061524D" w:rsidP="001B2204">
            <w:pPr>
              <w:jc w:val="center"/>
              <w:rPr>
                <w:rFonts w:cstheme="minorHAnsi"/>
                <w:szCs w:val="20"/>
              </w:rPr>
            </w:pPr>
          </w:p>
        </w:tc>
        <w:tc>
          <w:tcPr>
            <w:tcW w:w="990" w:type="dxa"/>
          </w:tcPr>
          <w:p w14:paraId="09F69947" w14:textId="77777777" w:rsidR="0061524D" w:rsidRPr="00487927" w:rsidRDefault="0061524D" w:rsidP="001B2204">
            <w:pPr>
              <w:jc w:val="center"/>
              <w:rPr>
                <w:rFonts w:cstheme="minorHAnsi"/>
                <w:szCs w:val="20"/>
              </w:rPr>
            </w:pPr>
          </w:p>
        </w:tc>
        <w:tc>
          <w:tcPr>
            <w:tcW w:w="990" w:type="dxa"/>
          </w:tcPr>
          <w:p w14:paraId="1E9E84A6" w14:textId="77777777" w:rsidR="0061524D" w:rsidRPr="00487927" w:rsidRDefault="0061524D" w:rsidP="001B2204">
            <w:pPr>
              <w:jc w:val="center"/>
              <w:rPr>
                <w:rFonts w:cstheme="minorHAnsi"/>
                <w:szCs w:val="20"/>
              </w:rPr>
            </w:pPr>
          </w:p>
        </w:tc>
        <w:tc>
          <w:tcPr>
            <w:tcW w:w="1103" w:type="dxa"/>
          </w:tcPr>
          <w:p w14:paraId="7A6CF8FC" w14:textId="77777777" w:rsidR="0061524D" w:rsidRPr="00487927" w:rsidRDefault="0061524D" w:rsidP="001B2204">
            <w:pPr>
              <w:jc w:val="center"/>
              <w:rPr>
                <w:rFonts w:cstheme="minorHAnsi"/>
                <w:szCs w:val="20"/>
              </w:rPr>
            </w:pPr>
          </w:p>
        </w:tc>
        <w:tc>
          <w:tcPr>
            <w:tcW w:w="1103" w:type="dxa"/>
          </w:tcPr>
          <w:p w14:paraId="3DC43D8A" w14:textId="77777777" w:rsidR="0061524D" w:rsidRPr="00487927" w:rsidRDefault="0061524D" w:rsidP="001B2204">
            <w:pPr>
              <w:jc w:val="center"/>
              <w:rPr>
                <w:rFonts w:cstheme="minorHAnsi"/>
                <w:szCs w:val="20"/>
              </w:rPr>
            </w:pPr>
          </w:p>
        </w:tc>
      </w:tr>
      <w:tr w:rsidR="0061524D" w:rsidRPr="00487927" w14:paraId="7AD5D2B3" w14:textId="318BA6E6" w:rsidTr="0061524D">
        <w:tc>
          <w:tcPr>
            <w:tcW w:w="1255" w:type="dxa"/>
          </w:tcPr>
          <w:p w14:paraId="5F1C3F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61524D" w:rsidRPr="00487927" w:rsidRDefault="0061524D" w:rsidP="001B2204">
            <w:pPr>
              <w:jc w:val="center"/>
              <w:rPr>
                <w:rFonts w:cstheme="minorHAnsi"/>
                <w:szCs w:val="20"/>
              </w:rPr>
            </w:pPr>
          </w:p>
        </w:tc>
        <w:tc>
          <w:tcPr>
            <w:tcW w:w="990" w:type="dxa"/>
          </w:tcPr>
          <w:p w14:paraId="668760D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B4D6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F664AE" w14:textId="697ED37E" w:rsidR="0061524D" w:rsidRPr="00487927" w:rsidRDefault="0061524D" w:rsidP="001B2204">
            <w:pPr>
              <w:jc w:val="center"/>
              <w:rPr>
                <w:rFonts w:cstheme="minorHAnsi"/>
                <w:szCs w:val="20"/>
              </w:rPr>
            </w:pPr>
          </w:p>
        </w:tc>
        <w:tc>
          <w:tcPr>
            <w:tcW w:w="990" w:type="dxa"/>
          </w:tcPr>
          <w:p w14:paraId="69813A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AC6CC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5143D1" w14:textId="77777777" w:rsidR="0061524D" w:rsidRPr="00487927" w:rsidRDefault="0061524D" w:rsidP="001B2204">
            <w:pPr>
              <w:jc w:val="center"/>
              <w:rPr>
                <w:rFonts w:cstheme="minorHAnsi"/>
                <w:szCs w:val="20"/>
              </w:rPr>
            </w:pPr>
          </w:p>
        </w:tc>
        <w:tc>
          <w:tcPr>
            <w:tcW w:w="990" w:type="dxa"/>
          </w:tcPr>
          <w:p w14:paraId="706577E0" w14:textId="77777777" w:rsidR="0061524D" w:rsidRPr="00487927" w:rsidRDefault="0061524D" w:rsidP="001B2204">
            <w:pPr>
              <w:jc w:val="center"/>
              <w:rPr>
                <w:rFonts w:cstheme="minorHAnsi"/>
                <w:szCs w:val="20"/>
              </w:rPr>
            </w:pPr>
          </w:p>
        </w:tc>
        <w:tc>
          <w:tcPr>
            <w:tcW w:w="990" w:type="dxa"/>
          </w:tcPr>
          <w:p w14:paraId="1A41ED2F" w14:textId="77777777" w:rsidR="0061524D" w:rsidRPr="00487927" w:rsidRDefault="0061524D" w:rsidP="001B2204">
            <w:pPr>
              <w:jc w:val="center"/>
              <w:rPr>
                <w:rFonts w:cstheme="minorHAnsi"/>
                <w:szCs w:val="20"/>
              </w:rPr>
            </w:pPr>
          </w:p>
        </w:tc>
        <w:tc>
          <w:tcPr>
            <w:tcW w:w="1103" w:type="dxa"/>
          </w:tcPr>
          <w:p w14:paraId="1E0B3F54" w14:textId="77777777" w:rsidR="0061524D" w:rsidRPr="00487927" w:rsidRDefault="0061524D" w:rsidP="001B2204">
            <w:pPr>
              <w:jc w:val="center"/>
              <w:rPr>
                <w:rFonts w:cstheme="minorHAnsi"/>
                <w:szCs w:val="20"/>
              </w:rPr>
            </w:pPr>
          </w:p>
        </w:tc>
        <w:tc>
          <w:tcPr>
            <w:tcW w:w="1103" w:type="dxa"/>
          </w:tcPr>
          <w:p w14:paraId="558EA1B7" w14:textId="77777777" w:rsidR="0061524D" w:rsidRPr="00487927" w:rsidRDefault="0061524D" w:rsidP="001B2204">
            <w:pPr>
              <w:jc w:val="center"/>
              <w:rPr>
                <w:rFonts w:cstheme="minorHAnsi"/>
                <w:szCs w:val="20"/>
              </w:rPr>
            </w:pPr>
          </w:p>
        </w:tc>
      </w:tr>
      <w:tr w:rsidR="0061524D" w:rsidRPr="00487927" w14:paraId="0CDDFA8A" w14:textId="70F9F6DB" w:rsidTr="0061524D">
        <w:tc>
          <w:tcPr>
            <w:tcW w:w="1255" w:type="dxa"/>
          </w:tcPr>
          <w:p w14:paraId="7801170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79BA5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EEC4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07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9F7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C5D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D6588" w14:textId="77777777" w:rsidR="0061524D" w:rsidRPr="00487927" w:rsidRDefault="0061524D" w:rsidP="001B2204">
            <w:pPr>
              <w:jc w:val="center"/>
              <w:rPr>
                <w:rFonts w:cstheme="minorHAnsi"/>
                <w:szCs w:val="20"/>
              </w:rPr>
            </w:pPr>
          </w:p>
        </w:tc>
        <w:tc>
          <w:tcPr>
            <w:tcW w:w="990" w:type="dxa"/>
          </w:tcPr>
          <w:p w14:paraId="55726303" w14:textId="77777777" w:rsidR="0061524D" w:rsidRPr="00487927" w:rsidRDefault="0061524D" w:rsidP="001B2204">
            <w:pPr>
              <w:jc w:val="center"/>
              <w:rPr>
                <w:rFonts w:cstheme="minorHAnsi"/>
                <w:szCs w:val="20"/>
              </w:rPr>
            </w:pPr>
          </w:p>
        </w:tc>
        <w:tc>
          <w:tcPr>
            <w:tcW w:w="990" w:type="dxa"/>
          </w:tcPr>
          <w:p w14:paraId="7D82DF47" w14:textId="77777777" w:rsidR="0061524D" w:rsidRPr="00487927" w:rsidRDefault="0061524D" w:rsidP="001B2204">
            <w:pPr>
              <w:jc w:val="center"/>
              <w:rPr>
                <w:rFonts w:cstheme="minorHAnsi"/>
                <w:szCs w:val="20"/>
              </w:rPr>
            </w:pPr>
          </w:p>
        </w:tc>
        <w:tc>
          <w:tcPr>
            <w:tcW w:w="1103" w:type="dxa"/>
          </w:tcPr>
          <w:p w14:paraId="1E21C950" w14:textId="77777777" w:rsidR="0061524D" w:rsidRPr="00487927" w:rsidRDefault="0061524D" w:rsidP="001B2204">
            <w:pPr>
              <w:jc w:val="center"/>
              <w:rPr>
                <w:rFonts w:cstheme="minorHAnsi"/>
                <w:szCs w:val="20"/>
              </w:rPr>
            </w:pPr>
          </w:p>
        </w:tc>
        <w:tc>
          <w:tcPr>
            <w:tcW w:w="1103" w:type="dxa"/>
          </w:tcPr>
          <w:p w14:paraId="40802798" w14:textId="77777777" w:rsidR="0061524D" w:rsidRPr="00487927" w:rsidRDefault="0061524D" w:rsidP="001B2204">
            <w:pPr>
              <w:jc w:val="center"/>
              <w:rPr>
                <w:rFonts w:cstheme="minorHAnsi"/>
                <w:szCs w:val="20"/>
              </w:rPr>
            </w:pPr>
          </w:p>
        </w:tc>
      </w:tr>
      <w:tr w:rsidR="0061524D" w:rsidRPr="00487927" w14:paraId="72F200E0" w14:textId="34C63017" w:rsidTr="0061524D">
        <w:tc>
          <w:tcPr>
            <w:tcW w:w="1255" w:type="dxa"/>
          </w:tcPr>
          <w:p w14:paraId="3AE12D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9653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076D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F118A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4C47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72960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1C56D5" w14:textId="77777777" w:rsidR="0061524D" w:rsidRPr="00487927" w:rsidRDefault="0061524D" w:rsidP="001B2204">
            <w:pPr>
              <w:jc w:val="center"/>
              <w:rPr>
                <w:rFonts w:cstheme="minorHAnsi"/>
                <w:szCs w:val="20"/>
              </w:rPr>
            </w:pPr>
          </w:p>
        </w:tc>
        <w:tc>
          <w:tcPr>
            <w:tcW w:w="990" w:type="dxa"/>
          </w:tcPr>
          <w:p w14:paraId="5183F87E" w14:textId="77777777" w:rsidR="0061524D" w:rsidRPr="00487927" w:rsidRDefault="0061524D" w:rsidP="001B2204">
            <w:pPr>
              <w:jc w:val="center"/>
              <w:rPr>
                <w:rFonts w:cstheme="minorHAnsi"/>
                <w:szCs w:val="20"/>
              </w:rPr>
            </w:pPr>
          </w:p>
        </w:tc>
        <w:tc>
          <w:tcPr>
            <w:tcW w:w="990" w:type="dxa"/>
          </w:tcPr>
          <w:p w14:paraId="7F84E035" w14:textId="77777777" w:rsidR="0061524D" w:rsidRPr="00487927" w:rsidRDefault="0061524D" w:rsidP="001B2204">
            <w:pPr>
              <w:jc w:val="center"/>
              <w:rPr>
                <w:rFonts w:cstheme="minorHAnsi"/>
                <w:szCs w:val="20"/>
              </w:rPr>
            </w:pPr>
          </w:p>
        </w:tc>
        <w:tc>
          <w:tcPr>
            <w:tcW w:w="1103" w:type="dxa"/>
          </w:tcPr>
          <w:p w14:paraId="2FAF0F17" w14:textId="77777777" w:rsidR="0061524D" w:rsidRPr="00487927" w:rsidRDefault="0061524D" w:rsidP="001B2204">
            <w:pPr>
              <w:jc w:val="center"/>
              <w:rPr>
                <w:rFonts w:cstheme="minorHAnsi"/>
                <w:szCs w:val="20"/>
              </w:rPr>
            </w:pPr>
          </w:p>
        </w:tc>
        <w:tc>
          <w:tcPr>
            <w:tcW w:w="1103" w:type="dxa"/>
          </w:tcPr>
          <w:p w14:paraId="322FAF15" w14:textId="77777777" w:rsidR="0061524D" w:rsidRPr="00487927" w:rsidRDefault="0061524D" w:rsidP="001B2204">
            <w:pPr>
              <w:jc w:val="center"/>
              <w:rPr>
                <w:rFonts w:cstheme="minorHAnsi"/>
                <w:szCs w:val="20"/>
              </w:rPr>
            </w:pPr>
          </w:p>
        </w:tc>
      </w:tr>
      <w:tr w:rsidR="0061524D" w:rsidRPr="00487927" w14:paraId="627DDB7C" w14:textId="502E2518" w:rsidTr="0061524D">
        <w:tc>
          <w:tcPr>
            <w:tcW w:w="1255" w:type="dxa"/>
          </w:tcPr>
          <w:p w14:paraId="556E1D12" w14:textId="7EFA7D5C" w:rsidR="0061524D" w:rsidRDefault="0061524D"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F2AF" w14:textId="06AE1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94EDD4" w14:textId="5F8C7F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74B814" w14:textId="2C0D50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C6BDD9" w14:textId="15D7F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6DD47E" w14:textId="185342D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527235" w14:textId="77777777" w:rsidR="0061524D" w:rsidRPr="00487927" w:rsidRDefault="0061524D" w:rsidP="001B2204">
            <w:pPr>
              <w:jc w:val="center"/>
              <w:rPr>
                <w:rFonts w:cstheme="minorHAnsi"/>
                <w:szCs w:val="20"/>
              </w:rPr>
            </w:pPr>
          </w:p>
        </w:tc>
        <w:tc>
          <w:tcPr>
            <w:tcW w:w="990" w:type="dxa"/>
          </w:tcPr>
          <w:p w14:paraId="21540905" w14:textId="77777777" w:rsidR="0061524D" w:rsidRPr="00487927" w:rsidRDefault="0061524D" w:rsidP="001B2204">
            <w:pPr>
              <w:jc w:val="center"/>
              <w:rPr>
                <w:rFonts w:cstheme="minorHAnsi"/>
                <w:szCs w:val="20"/>
              </w:rPr>
            </w:pPr>
          </w:p>
        </w:tc>
        <w:tc>
          <w:tcPr>
            <w:tcW w:w="990" w:type="dxa"/>
          </w:tcPr>
          <w:p w14:paraId="681F5135" w14:textId="77777777" w:rsidR="0061524D" w:rsidRPr="00487927" w:rsidRDefault="0061524D" w:rsidP="001B2204">
            <w:pPr>
              <w:jc w:val="center"/>
              <w:rPr>
                <w:rFonts w:cstheme="minorHAnsi"/>
                <w:szCs w:val="20"/>
              </w:rPr>
            </w:pPr>
          </w:p>
        </w:tc>
        <w:tc>
          <w:tcPr>
            <w:tcW w:w="1103" w:type="dxa"/>
          </w:tcPr>
          <w:p w14:paraId="369D8313" w14:textId="77777777" w:rsidR="0061524D" w:rsidRPr="00487927" w:rsidRDefault="0061524D" w:rsidP="001B2204">
            <w:pPr>
              <w:jc w:val="center"/>
              <w:rPr>
                <w:rFonts w:cstheme="minorHAnsi"/>
                <w:szCs w:val="20"/>
              </w:rPr>
            </w:pPr>
          </w:p>
        </w:tc>
        <w:tc>
          <w:tcPr>
            <w:tcW w:w="1103" w:type="dxa"/>
          </w:tcPr>
          <w:p w14:paraId="1551D806" w14:textId="77777777" w:rsidR="0061524D" w:rsidRPr="00487927" w:rsidRDefault="0061524D" w:rsidP="001B2204">
            <w:pPr>
              <w:jc w:val="center"/>
              <w:rPr>
                <w:rFonts w:cstheme="minorHAnsi"/>
                <w:szCs w:val="20"/>
              </w:rPr>
            </w:pPr>
          </w:p>
        </w:tc>
      </w:tr>
      <w:tr w:rsidR="0061524D" w:rsidRPr="00487927" w14:paraId="158202DA" w14:textId="0183263F" w:rsidTr="0061524D">
        <w:tc>
          <w:tcPr>
            <w:tcW w:w="1255" w:type="dxa"/>
          </w:tcPr>
          <w:p w14:paraId="491881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4173F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B4A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34686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9557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823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896F37" w14:textId="77777777" w:rsidR="0061524D" w:rsidRPr="00487927" w:rsidRDefault="0061524D" w:rsidP="001B2204">
            <w:pPr>
              <w:jc w:val="center"/>
              <w:rPr>
                <w:rFonts w:cstheme="minorHAnsi"/>
                <w:szCs w:val="20"/>
              </w:rPr>
            </w:pPr>
          </w:p>
        </w:tc>
        <w:tc>
          <w:tcPr>
            <w:tcW w:w="990" w:type="dxa"/>
          </w:tcPr>
          <w:p w14:paraId="5ED47711" w14:textId="77777777" w:rsidR="0061524D" w:rsidRPr="00487927" w:rsidRDefault="0061524D" w:rsidP="001B2204">
            <w:pPr>
              <w:jc w:val="center"/>
              <w:rPr>
                <w:rFonts w:cstheme="minorHAnsi"/>
                <w:szCs w:val="20"/>
              </w:rPr>
            </w:pPr>
          </w:p>
        </w:tc>
        <w:tc>
          <w:tcPr>
            <w:tcW w:w="990" w:type="dxa"/>
          </w:tcPr>
          <w:p w14:paraId="5BC9A157" w14:textId="77777777" w:rsidR="0061524D" w:rsidRPr="00487927" w:rsidRDefault="0061524D" w:rsidP="001B2204">
            <w:pPr>
              <w:jc w:val="center"/>
              <w:rPr>
                <w:rFonts w:cstheme="minorHAnsi"/>
                <w:szCs w:val="20"/>
              </w:rPr>
            </w:pPr>
          </w:p>
        </w:tc>
        <w:tc>
          <w:tcPr>
            <w:tcW w:w="1103" w:type="dxa"/>
          </w:tcPr>
          <w:p w14:paraId="2CFF2BF2" w14:textId="77777777" w:rsidR="0061524D" w:rsidRPr="00487927" w:rsidRDefault="0061524D" w:rsidP="001B2204">
            <w:pPr>
              <w:jc w:val="center"/>
              <w:rPr>
                <w:rFonts w:cstheme="minorHAnsi"/>
                <w:szCs w:val="20"/>
              </w:rPr>
            </w:pPr>
          </w:p>
        </w:tc>
        <w:tc>
          <w:tcPr>
            <w:tcW w:w="1103" w:type="dxa"/>
          </w:tcPr>
          <w:p w14:paraId="1F5EF07E" w14:textId="77777777" w:rsidR="0061524D" w:rsidRPr="00487927" w:rsidRDefault="0061524D" w:rsidP="001B2204">
            <w:pPr>
              <w:jc w:val="center"/>
              <w:rPr>
                <w:rFonts w:cstheme="minorHAnsi"/>
                <w:szCs w:val="20"/>
              </w:rPr>
            </w:pPr>
          </w:p>
        </w:tc>
      </w:tr>
      <w:tr w:rsidR="0061524D" w:rsidRPr="00487927" w14:paraId="3756A59F" w14:textId="6E4D067E" w:rsidTr="0061524D">
        <w:tc>
          <w:tcPr>
            <w:tcW w:w="1255" w:type="dxa"/>
          </w:tcPr>
          <w:p w14:paraId="37B42B0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330_01</w:t>
            </w:r>
          </w:p>
        </w:tc>
        <w:tc>
          <w:tcPr>
            <w:tcW w:w="990" w:type="dxa"/>
          </w:tcPr>
          <w:p w14:paraId="15E390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2A3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C4D8A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B7C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FB24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AD16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A23CE7" w14:textId="77777777" w:rsidR="0061524D" w:rsidRPr="00487927" w:rsidRDefault="0061524D" w:rsidP="001B2204">
            <w:pPr>
              <w:jc w:val="center"/>
              <w:rPr>
                <w:rFonts w:cstheme="minorHAnsi"/>
                <w:szCs w:val="20"/>
              </w:rPr>
            </w:pPr>
          </w:p>
        </w:tc>
        <w:tc>
          <w:tcPr>
            <w:tcW w:w="990" w:type="dxa"/>
          </w:tcPr>
          <w:p w14:paraId="53DA5816" w14:textId="77777777" w:rsidR="0061524D" w:rsidRPr="00487927" w:rsidRDefault="0061524D" w:rsidP="001B2204">
            <w:pPr>
              <w:jc w:val="center"/>
              <w:rPr>
                <w:rFonts w:cstheme="minorHAnsi"/>
                <w:szCs w:val="20"/>
              </w:rPr>
            </w:pPr>
          </w:p>
        </w:tc>
        <w:tc>
          <w:tcPr>
            <w:tcW w:w="990" w:type="dxa"/>
          </w:tcPr>
          <w:p w14:paraId="5721AA0F" w14:textId="77777777" w:rsidR="0061524D" w:rsidRPr="00487927" w:rsidRDefault="0061524D" w:rsidP="001B2204">
            <w:pPr>
              <w:jc w:val="center"/>
              <w:rPr>
                <w:rFonts w:cstheme="minorHAnsi"/>
                <w:szCs w:val="20"/>
              </w:rPr>
            </w:pPr>
          </w:p>
        </w:tc>
        <w:tc>
          <w:tcPr>
            <w:tcW w:w="1103" w:type="dxa"/>
          </w:tcPr>
          <w:p w14:paraId="11AC3232" w14:textId="77777777" w:rsidR="0061524D" w:rsidRPr="00487927" w:rsidRDefault="0061524D" w:rsidP="001B2204">
            <w:pPr>
              <w:jc w:val="center"/>
              <w:rPr>
                <w:rFonts w:cstheme="minorHAnsi"/>
                <w:szCs w:val="20"/>
              </w:rPr>
            </w:pPr>
          </w:p>
        </w:tc>
        <w:tc>
          <w:tcPr>
            <w:tcW w:w="1103" w:type="dxa"/>
          </w:tcPr>
          <w:p w14:paraId="1BFF0DBB" w14:textId="77777777" w:rsidR="0061524D" w:rsidRPr="00487927" w:rsidRDefault="0061524D" w:rsidP="001B2204">
            <w:pPr>
              <w:jc w:val="center"/>
              <w:rPr>
                <w:rFonts w:cstheme="minorHAnsi"/>
                <w:szCs w:val="20"/>
              </w:rPr>
            </w:pPr>
          </w:p>
        </w:tc>
      </w:tr>
      <w:tr w:rsidR="0061524D" w:rsidRPr="00487927" w14:paraId="0369BCD0" w14:textId="1506DF4B" w:rsidTr="0061524D">
        <w:tc>
          <w:tcPr>
            <w:tcW w:w="1255" w:type="dxa"/>
          </w:tcPr>
          <w:p w14:paraId="121C9ED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1E03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7795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A446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2AA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BE5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1B3704" w14:textId="77777777" w:rsidR="0061524D" w:rsidRPr="00487927" w:rsidRDefault="0061524D" w:rsidP="001B2204">
            <w:pPr>
              <w:jc w:val="center"/>
              <w:rPr>
                <w:rFonts w:cstheme="minorHAnsi"/>
                <w:szCs w:val="20"/>
              </w:rPr>
            </w:pPr>
          </w:p>
        </w:tc>
        <w:tc>
          <w:tcPr>
            <w:tcW w:w="990" w:type="dxa"/>
          </w:tcPr>
          <w:p w14:paraId="0AC659D3" w14:textId="77777777" w:rsidR="0061524D" w:rsidRPr="00487927" w:rsidRDefault="0061524D" w:rsidP="001B2204">
            <w:pPr>
              <w:jc w:val="center"/>
              <w:rPr>
                <w:rFonts w:cstheme="minorHAnsi"/>
                <w:szCs w:val="20"/>
              </w:rPr>
            </w:pPr>
          </w:p>
        </w:tc>
        <w:tc>
          <w:tcPr>
            <w:tcW w:w="990" w:type="dxa"/>
          </w:tcPr>
          <w:p w14:paraId="49DDF92A" w14:textId="77777777" w:rsidR="0061524D" w:rsidRPr="00487927" w:rsidRDefault="0061524D" w:rsidP="001B2204">
            <w:pPr>
              <w:jc w:val="center"/>
              <w:rPr>
                <w:rFonts w:cstheme="minorHAnsi"/>
                <w:szCs w:val="20"/>
              </w:rPr>
            </w:pPr>
          </w:p>
        </w:tc>
        <w:tc>
          <w:tcPr>
            <w:tcW w:w="1103" w:type="dxa"/>
          </w:tcPr>
          <w:p w14:paraId="3FB35631" w14:textId="77777777" w:rsidR="0061524D" w:rsidRPr="00487927" w:rsidRDefault="0061524D" w:rsidP="001B2204">
            <w:pPr>
              <w:jc w:val="center"/>
              <w:rPr>
                <w:rFonts w:cstheme="minorHAnsi"/>
                <w:szCs w:val="20"/>
              </w:rPr>
            </w:pPr>
          </w:p>
        </w:tc>
        <w:tc>
          <w:tcPr>
            <w:tcW w:w="1103" w:type="dxa"/>
          </w:tcPr>
          <w:p w14:paraId="43B102EF" w14:textId="77777777" w:rsidR="0061524D" w:rsidRPr="00487927" w:rsidRDefault="0061524D" w:rsidP="001B2204">
            <w:pPr>
              <w:jc w:val="center"/>
              <w:rPr>
                <w:rFonts w:cstheme="minorHAnsi"/>
                <w:szCs w:val="20"/>
              </w:rPr>
            </w:pPr>
          </w:p>
        </w:tc>
      </w:tr>
      <w:tr w:rsidR="0061524D" w:rsidRPr="00487927" w14:paraId="094860C4" w14:textId="31430D87" w:rsidTr="0061524D">
        <w:tc>
          <w:tcPr>
            <w:tcW w:w="1255" w:type="dxa"/>
          </w:tcPr>
          <w:p w14:paraId="0A7D24A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6910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2641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ADF5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AFEE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528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B124E0" w14:textId="77777777" w:rsidR="0061524D" w:rsidRPr="00487927" w:rsidRDefault="0061524D" w:rsidP="001B2204">
            <w:pPr>
              <w:jc w:val="center"/>
              <w:rPr>
                <w:rFonts w:cstheme="minorHAnsi"/>
                <w:szCs w:val="20"/>
              </w:rPr>
            </w:pPr>
          </w:p>
        </w:tc>
        <w:tc>
          <w:tcPr>
            <w:tcW w:w="990" w:type="dxa"/>
          </w:tcPr>
          <w:p w14:paraId="5C385E1B" w14:textId="77777777" w:rsidR="0061524D" w:rsidRPr="00487927" w:rsidRDefault="0061524D" w:rsidP="001B2204">
            <w:pPr>
              <w:jc w:val="center"/>
              <w:rPr>
                <w:rFonts w:cstheme="minorHAnsi"/>
                <w:szCs w:val="20"/>
              </w:rPr>
            </w:pPr>
          </w:p>
        </w:tc>
        <w:tc>
          <w:tcPr>
            <w:tcW w:w="990" w:type="dxa"/>
          </w:tcPr>
          <w:p w14:paraId="6E27F3B1" w14:textId="77777777" w:rsidR="0061524D" w:rsidRPr="00487927" w:rsidRDefault="0061524D" w:rsidP="001B2204">
            <w:pPr>
              <w:jc w:val="center"/>
              <w:rPr>
                <w:rFonts w:cstheme="minorHAnsi"/>
                <w:szCs w:val="20"/>
              </w:rPr>
            </w:pPr>
          </w:p>
        </w:tc>
        <w:tc>
          <w:tcPr>
            <w:tcW w:w="1103" w:type="dxa"/>
          </w:tcPr>
          <w:p w14:paraId="02C072C4" w14:textId="77777777" w:rsidR="0061524D" w:rsidRPr="00487927" w:rsidRDefault="0061524D" w:rsidP="001B2204">
            <w:pPr>
              <w:jc w:val="center"/>
              <w:rPr>
                <w:rFonts w:cstheme="minorHAnsi"/>
                <w:szCs w:val="20"/>
              </w:rPr>
            </w:pPr>
          </w:p>
        </w:tc>
        <w:tc>
          <w:tcPr>
            <w:tcW w:w="1103" w:type="dxa"/>
          </w:tcPr>
          <w:p w14:paraId="746ACBB5" w14:textId="77777777" w:rsidR="0061524D" w:rsidRPr="00487927" w:rsidRDefault="0061524D" w:rsidP="001B2204">
            <w:pPr>
              <w:jc w:val="center"/>
              <w:rPr>
                <w:rFonts w:cstheme="minorHAnsi"/>
                <w:szCs w:val="20"/>
              </w:rPr>
            </w:pPr>
          </w:p>
        </w:tc>
      </w:tr>
      <w:tr w:rsidR="0061524D" w:rsidRPr="00487927" w14:paraId="62C0D84C" w14:textId="76BF9B00" w:rsidTr="0061524D">
        <w:tc>
          <w:tcPr>
            <w:tcW w:w="1255" w:type="dxa"/>
          </w:tcPr>
          <w:p w14:paraId="38B4F8E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7E2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75E9D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9844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84195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C68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7C849D" w14:textId="77777777" w:rsidR="0061524D" w:rsidRPr="00487927" w:rsidRDefault="0061524D" w:rsidP="001B2204">
            <w:pPr>
              <w:jc w:val="center"/>
              <w:rPr>
                <w:rFonts w:cstheme="minorHAnsi"/>
                <w:szCs w:val="20"/>
              </w:rPr>
            </w:pPr>
          </w:p>
        </w:tc>
        <w:tc>
          <w:tcPr>
            <w:tcW w:w="990" w:type="dxa"/>
          </w:tcPr>
          <w:p w14:paraId="1B5320F1" w14:textId="77777777" w:rsidR="0061524D" w:rsidRPr="00487927" w:rsidRDefault="0061524D" w:rsidP="001B2204">
            <w:pPr>
              <w:jc w:val="center"/>
              <w:rPr>
                <w:rFonts w:cstheme="minorHAnsi"/>
                <w:szCs w:val="20"/>
              </w:rPr>
            </w:pPr>
          </w:p>
        </w:tc>
        <w:tc>
          <w:tcPr>
            <w:tcW w:w="990" w:type="dxa"/>
          </w:tcPr>
          <w:p w14:paraId="1F7DBBAE" w14:textId="77777777" w:rsidR="0061524D" w:rsidRPr="00487927" w:rsidRDefault="0061524D" w:rsidP="001B2204">
            <w:pPr>
              <w:jc w:val="center"/>
              <w:rPr>
                <w:rFonts w:cstheme="minorHAnsi"/>
                <w:szCs w:val="20"/>
              </w:rPr>
            </w:pPr>
          </w:p>
        </w:tc>
        <w:tc>
          <w:tcPr>
            <w:tcW w:w="1103" w:type="dxa"/>
          </w:tcPr>
          <w:p w14:paraId="036D503E" w14:textId="77777777" w:rsidR="0061524D" w:rsidRPr="00487927" w:rsidRDefault="0061524D" w:rsidP="001B2204">
            <w:pPr>
              <w:jc w:val="center"/>
              <w:rPr>
                <w:rFonts w:cstheme="minorHAnsi"/>
                <w:szCs w:val="20"/>
              </w:rPr>
            </w:pPr>
          </w:p>
        </w:tc>
        <w:tc>
          <w:tcPr>
            <w:tcW w:w="1103" w:type="dxa"/>
          </w:tcPr>
          <w:p w14:paraId="2FAA5666" w14:textId="77777777" w:rsidR="0061524D" w:rsidRPr="00487927" w:rsidRDefault="0061524D" w:rsidP="001B2204">
            <w:pPr>
              <w:jc w:val="center"/>
              <w:rPr>
                <w:rFonts w:cstheme="minorHAnsi"/>
                <w:szCs w:val="20"/>
              </w:rPr>
            </w:pPr>
          </w:p>
        </w:tc>
      </w:tr>
      <w:tr w:rsidR="0061524D" w:rsidRPr="00487927" w14:paraId="012A0002" w14:textId="3521E4F9" w:rsidTr="0061524D">
        <w:tc>
          <w:tcPr>
            <w:tcW w:w="1255" w:type="dxa"/>
          </w:tcPr>
          <w:p w14:paraId="1B36B51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61524D" w:rsidRPr="00487927" w:rsidRDefault="0061524D" w:rsidP="001B2204">
            <w:pPr>
              <w:jc w:val="center"/>
              <w:rPr>
                <w:rFonts w:cstheme="minorHAnsi"/>
                <w:szCs w:val="20"/>
              </w:rPr>
            </w:pPr>
          </w:p>
        </w:tc>
        <w:tc>
          <w:tcPr>
            <w:tcW w:w="990" w:type="dxa"/>
          </w:tcPr>
          <w:p w14:paraId="102BD9B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4C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B81BD" w14:textId="6E39867C" w:rsidR="0061524D" w:rsidRPr="00487927" w:rsidRDefault="0061524D" w:rsidP="001B2204">
            <w:pPr>
              <w:jc w:val="center"/>
              <w:rPr>
                <w:rFonts w:cstheme="minorHAnsi"/>
                <w:szCs w:val="20"/>
              </w:rPr>
            </w:pPr>
          </w:p>
        </w:tc>
        <w:tc>
          <w:tcPr>
            <w:tcW w:w="990" w:type="dxa"/>
          </w:tcPr>
          <w:p w14:paraId="596D16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F52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6737DC" w14:textId="77777777" w:rsidR="0061524D" w:rsidRPr="00487927" w:rsidRDefault="0061524D" w:rsidP="001B2204">
            <w:pPr>
              <w:jc w:val="center"/>
              <w:rPr>
                <w:rFonts w:cstheme="minorHAnsi"/>
                <w:szCs w:val="20"/>
              </w:rPr>
            </w:pPr>
          </w:p>
        </w:tc>
        <w:tc>
          <w:tcPr>
            <w:tcW w:w="990" w:type="dxa"/>
          </w:tcPr>
          <w:p w14:paraId="7190BEB9" w14:textId="77777777" w:rsidR="0061524D" w:rsidRPr="00487927" w:rsidRDefault="0061524D" w:rsidP="001B2204">
            <w:pPr>
              <w:jc w:val="center"/>
              <w:rPr>
                <w:rFonts w:cstheme="minorHAnsi"/>
                <w:szCs w:val="20"/>
              </w:rPr>
            </w:pPr>
          </w:p>
        </w:tc>
        <w:tc>
          <w:tcPr>
            <w:tcW w:w="990" w:type="dxa"/>
          </w:tcPr>
          <w:p w14:paraId="4B879130" w14:textId="77777777" w:rsidR="0061524D" w:rsidRPr="00487927" w:rsidRDefault="0061524D" w:rsidP="001B2204">
            <w:pPr>
              <w:jc w:val="center"/>
              <w:rPr>
                <w:rFonts w:cstheme="minorHAnsi"/>
                <w:szCs w:val="20"/>
              </w:rPr>
            </w:pPr>
          </w:p>
        </w:tc>
        <w:tc>
          <w:tcPr>
            <w:tcW w:w="1103" w:type="dxa"/>
          </w:tcPr>
          <w:p w14:paraId="4AECA44F" w14:textId="77777777" w:rsidR="0061524D" w:rsidRPr="00487927" w:rsidRDefault="0061524D" w:rsidP="001B2204">
            <w:pPr>
              <w:jc w:val="center"/>
              <w:rPr>
                <w:rFonts w:cstheme="minorHAnsi"/>
                <w:szCs w:val="20"/>
              </w:rPr>
            </w:pPr>
          </w:p>
        </w:tc>
        <w:tc>
          <w:tcPr>
            <w:tcW w:w="1103" w:type="dxa"/>
          </w:tcPr>
          <w:p w14:paraId="7059F7D9" w14:textId="77777777" w:rsidR="0061524D" w:rsidRPr="00487927" w:rsidRDefault="0061524D" w:rsidP="001B2204">
            <w:pPr>
              <w:jc w:val="center"/>
              <w:rPr>
                <w:rFonts w:cstheme="minorHAnsi"/>
                <w:szCs w:val="20"/>
              </w:rPr>
            </w:pPr>
          </w:p>
        </w:tc>
      </w:tr>
      <w:tr w:rsidR="0061524D" w:rsidRPr="00487927" w14:paraId="2D311621" w14:textId="639BA1A5" w:rsidTr="0061524D">
        <w:tc>
          <w:tcPr>
            <w:tcW w:w="1255" w:type="dxa"/>
          </w:tcPr>
          <w:p w14:paraId="434F0D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3B44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06DBE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F39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B47A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DEDF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35299F" w14:textId="77777777" w:rsidR="0061524D" w:rsidRPr="00487927" w:rsidRDefault="0061524D" w:rsidP="001B2204">
            <w:pPr>
              <w:jc w:val="center"/>
              <w:rPr>
                <w:rFonts w:cstheme="minorHAnsi"/>
                <w:szCs w:val="20"/>
              </w:rPr>
            </w:pPr>
          </w:p>
        </w:tc>
        <w:tc>
          <w:tcPr>
            <w:tcW w:w="990" w:type="dxa"/>
          </w:tcPr>
          <w:p w14:paraId="4D7CAE90" w14:textId="77777777" w:rsidR="0061524D" w:rsidRPr="00487927" w:rsidRDefault="0061524D" w:rsidP="001B2204">
            <w:pPr>
              <w:jc w:val="center"/>
              <w:rPr>
                <w:rFonts w:cstheme="minorHAnsi"/>
                <w:szCs w:val="20"/>
              </w:rPr>
            </w:pPr>
          </w:p>
        </w:tc>
        <w:tc>
          <w:tcPr>
            <w:tcW w:w="990" w:type="dxa"/>
          </w:tcPr>
          <w:p w14:paraId="7C62BA44" w14:textId="77777777" w:rsidR="0061524D" w:rsidRPr="00487927" w:rsidRDefault="0061524D" w:rsidP="001B2204">
            <w:pPr>
              <w:jc w:val="center"/>
              <w:rPr>
                <w:rFonts w:cstheme="minorHAnsi"/>
                <w:szCs w:val="20"/>
              </w:rPr>
            </w:pPr>
          </w:p>
        </w:tc>
        <w:tc>
          <w:tcPr>
            <w:tcW w:w="1103" w:type="dxa"/>
          </w:tcPr>
          <w:p w14:paraId="0339A6E0" w14:textId="77777777" w:rsidR="0061524D" w:rsidRPr="00487927" w:rsidRDefault="0061524D" w:rsidP="001B2204">
            <w:pPr>
              <w:jc w:val="center"/>
              <w:rPr>
                <w:rFonts w:cstheme="minorHAnsi"/>
                <w:szCs w:val="20"/>
              </w:rPr>
            </w:pPr>
          </w:p>
        </w:tc>
        <w:tc>
          <w:tcPr>
            <w:tcW w:w="1103" w:type="dxa"/>
          </w:tcPr>
          <w:p w14:paraId="64952502" w14:textId="77777777" w:rsidR="0061524D" w:rsidRPr="00487927" w:rsidRDefault="0061524D" w:rsidP="001B2204">
            <w:pPr>
              <w:jc w:val="center"/>
              <w:rPr>
                <w:rFonts w:cstheme="minorHAnsi"/>
                <w:szCs w:val="20"/>
              </w:rPr>
            </w:pPr>
          </w:p>
        </w:tc>
      </w:tr>
      <w:tr w:rsidR="0061524D" w:rsidRPr="00487927" w14:paraId="69F49106" w14:textId="71876640" w:rsidTr="0061524D">
        <w:tc>
          <w:tcPr>
            <w:tcW w:w="1255" w:type="dxa"/>
          </w:tcPr>
          <w:p w14:paraId="4F2AC7A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0897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C7B6D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BEFB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B2E9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3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90E8B" w14:textId="77777777" w:rsidR="0061524D" w:rsidRPr="00487927" w:rsidRDefault="0061524D" w:rsidP="001B2204">
            <w:pPr>
              <w:jc w:val="center"/>
              <w:rPr>
                <w:rFonts w:cstheme="minorHAnsi"/>
                <w:szCs w:val="20"/>
              </w:rPr>
            </w:pPr>
          </w:p>
        </w:tc>
        <w:tc>
          <w:tcPr>
            <w:tcW w:w="990" w:type="dxa"/>
          </w:tcPr>
          <w:p w14:paraId="499F0E31" w14:textId="77777777" w:rsidR="0061524D" w:rsidRPr="00487927" w:rsidRDefault="0061524D" w:rsidP="001B2204">
            <w:pPr>
              <w:jc w:val="center"/>
              <w:rPr>
                <w:rFonts w:cstheme="minorHAnsi"/>
                <w:szCs w:val="20"/>
              </w:rPr>
            </w:pPr>
          </w:p>
        </w:tc>
        <w:tc>
          <w:tcPr>
            <w:tcW w:w="990" w:type="dxa"/>
          </w:tcPr>
          <w:p w14:paraId="34674910" w14:textId="77777777" w:rsidR="0061524D" w:rsidRPr="00487927" w:rsidRDefault="0061524D" w:rsidP="001B2204">
            <w:pPr>
              <w:jc w:val="center"/>
              <w:rPr>
                <w:rFonts w:cstheme="minorHAnsi"/>
                <w:szCs w:val="20"/>
              </w:rPr>
            </w:pPr>
          </w:p>
        </w:tc>
        <w:tc>
          <w:tcPr>
            <w:tcW w:w="1103" w:type="dxa"/>
          </w:tcPr>
          <w:p w14:paraId="4C557651" w14:textId="77777777" w:rsidR="0061524D" w:rsidRPr="00487927" w:rsidRDefault="0061524D" w:rsidP="001B2204">
            <w:pPr>
              <w:jc w:val="center"/>
              <w:rPr>
                <w:rFonts w:cstheme="minorHAnsi"/>
                <w:szCs w:val="20"/>
              </w:rPr>
            </w:pPr>
          </w:p>
        </w:tc>
        <w:tc>
          <w:tcPr>
            <w:tcW w:w="1103" w:type="dxa"/>
          </w:tcPr>
          <w:p w14:paraId="726A9F9B" w14:textId="77777777" w:rsidR="0061524D" w:rsidRPr="00487927" w:rsidRDefault="0061524D" w:rsidP="001B2204">
            <w:pPr>
              <w:jc w:val="center"/>
              <w:rPr>
                <w:rFonts w:cstheme="minorHAnsi"/>
                <w:szCs w:val="20"/>
              </w:rPr>
            </w:pPr>
          </w:p>
        </w:tc>
      </w:tr>
      <w:tr w:rsidR="0061524D" w:rsidRPr="00487927" w14:paraId="57297A71" w14:textId="1F29F0E3" w:rsidTr="0061524D">
        <w:tc>
          <w:tcPr>
            <w:tcW w:w="1255" w:type="dxa"/>
          </w:tcPr>
          <w:p w14:paraId="666C8A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D3399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604CB" w14:textId="6D51FD79" w:rsidR="0061524D" w:rsidRPr="00487927" w:rsidRDefault="0061524D" w:rsidP="001B2204">
            <w:pPr>
              <w:jc w:val="center"/>
              <w:rPr>
                <w:rFonts w:cstheme="minorHAnsi"/>
                <w:szCs w:val="20"/>
              </w:rPr>
            </w:pPr>
          </w:p>
        </w:tc>
        <w:tc>
          <w:tcPr>
            <w:tcW w:w="990" w:type="dxa"/>
          </w:tcPr>
          <w:p w14:paraId="3402A1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FBCA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B3ABE" w14:textId="1E5E932F" w:rsidR="0061524D" w:rsidRPr="00487927" w:rsidRDefault="0061524D" w:rsidP="001B2204">
            <w:pPr>
              <w:jc w:val="center"/>
              <w:rPr>
                <w:rFonts w:cstheme="minorHAnsi"/>
                <w:szCs w:val="20"/>
              </w:rPr>
            </w:pPr>
          </w:p>
        </w:tc>
        <w:tc>
          <w:tcPr>
            <w:tcW w:w="1080" w:type="dxa"/>
          </w:tcPr>
          <w:p w14:paraId="0FB1A300" w14:textId="77777777" w:rsidR="0061524D" w:rsidRPr="00487927" w:rsidRDefault="0061524D" w:rsidP="001B2204">
            <w:pPr>
              <w:jc w:val="center"/>
              <w:rPr>
                <w:rFonts w:cstheme="minorHAnsi"/>
                <w:szCs w:val="20"/>
              </w:rPr>
            </w:pPr>
          </w:p>
        </w:tc>
        <w:tc>
          <w:tcPr>
            <w:tcW w:w="990" w:type="dxa"/>
          </w:tcPr>
          <w:p w14:paraId="1DEAD0E6" w14:textId="77777777" w:rsidR="0061524D" w:rsidRPr="00487927" w:rsidRDefault="0061524D" w:rsidP="001B2204">
            <w:pPr>
              <w:jc w:val="center"/>
              <w:rPr>
                <w:rFonts w:cstheme="minorHAnsi"/>
                <w:szCs w:val="20"/>
              </w:rPr>
            </w:pPr>
          </w:p>
        </w:tc>
        <w:tc>
          <w:tcPr>
            <w:tcW w:w="990" w:type="dxa"/>
          </w:tcPr>
          <w:p w14:paraId="108586A7" w14:textId="77777777" w:rsidR="0061524D" w:rsidRPr="00487927" w:rsidRDefault="0061524D" w:rsidP="001B2204">
            <w:pPr>
              <w:jc w:val="center"/>
              <w:rPr>
                <w:rFonts w:cstheme="minorHAnsi"/>
                <w:szCs w:val="20"/>
              </w:rPr>
            </w:pPr>
          </w:p>
        </w:tc>
        <w:tc>
          <w:tcPr>
            <w:tcW w:w="1103" w:type="dxa"/>
          </w:tcPr>
          <w:p w14:paraId="3901FC1C" w14:textId="77777777" w:rsidR="0061524D" w:rsidRPr="00487927" w:rsidRDefault="0061524D" w:rsidP="001B2204">
            <w:pPr>
              <w:jc w:val="center"/>
              <w:rPr>
                <w:rFonts w:cstheme="minorHAnsi"/>
                <w:szCs w:val="20"/>
              </w:rPr>
            </w:pPr>
          </w:p>
        </w:tc>
        <w:tc>
          <w:tcPr>
            <w:tcW w:w="1103" w:type="dxa"/>
          </w:tcPr>
          <w:p w14:paraId="270B0996" w14:textId="77777777" w:rsidR="0061524D" w:rsidRPr="00487927" w:rsidRDefault="0061524D" w:rsidP="001B2204">
            <w:pPr>
              <w:jc w:val="center"/>
              <w:rPr>
                <w:rFonts w:cstheme="minorHAnsi"/>
                <w:szCs w:val="20"/>
              </w:rPr>
            </w:pPr>
          </w:p>
        </w:tc>
      </w:tr>
      <w:tr w:rsidR="0061524D" w:rsidRPr="00487927" w14:paraId="378C56ED" w14:textId="5F13B67F" w:rsidTr="0061524D">
        <w:tc>
          <w:tcPr>
            <w:tcW w:w="1255" w:type="dxa"/>
          </w:tcPr>
          <w:p w14:paraId="6D4B1EB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CA166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C9BC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4B306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D58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8557F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C19D99" w14:textId="77777777" w:rsidR="0061524D" w:rsidRPr="00487927" w:rsidRDefault="0061524D" w:rsidP="001B2204">
            <w:pPr>
              <w:jc w:val="center"/>
              <w:rPr>
                <w:rFonts w:cstheme="minorHAnsi"/>
                <w:szCs w:val="20"/>
              </w:rPr>
            </w:pPr>
          </w:p>
        </w:tc>
        <w:tc>
          <w:tcPr>
            <w:tcW w:w="990" w:type="dxa"/>
          </w:tcPr>
          <w:p w14:paraId="078810AA" w14:textId="77777777" w:rsidR="0061524D" w:rsidRPr="00487927" w:rsidRDefault="0061524D" w:rsidP="001B2204">
            <w:pPr>
              <w:jc w:val="center"/>
              <w:rPr>
                <w:rFonts w:cstheme="minorHAnsi"/>
                <w:szCs w:val="20"/>
              </w:rPr>
            </w:pPr>
          </w:p>
        </w:tc>
        <w:tc>
          <w:tcPr>
            <w:tcW w:w="990" w:type="dxa"/>
          </w:tcPr>
          <w:p w14:paraId="19AE1387" w14:textId="77777777" w:rsidR="0061524D" w:rsidRPr="00487927" w:rsidRDefault="0061524D" w:rsidP="001B2204">
            <w:pPr>
              <w:jc w:val="center"/>
              <w:rPr>
                <w:rFonts w:cstheme="minorHAnsi"/>
                <w:szCs w:val="20"/>
              </w:rPr>
            </w:pPr>
          </w:p>
        </w:tc>
        <w:tc>
          <w:tcPr>
            <w:tcW w:w="1103" w:type="dxa"/>
          </w:tcPr>
          <w:p w14:paraId="3514A31A" w14:textId="77777777" w:rsidR="0061524D" w:rsidRPr="00487927" w:rsidRDefault="0061524D" w:rsidP="001B2204">
            <w:pPr>
              <w:jc w:val="center"/>
              <w:rPr>
                <w:rFonts w:cstheme="minorHAnsi"/>
                <w:szCs w:val="20"/>
              </w:rPr>
            </w:pPr>
          </w:p>
        </w:tc>
        <w:tc>
          <w:tcPr>
            <w:tcW w:w="1103" w:type="dxa"/>
          </w:tcPr>
          <w:p w14:paraId="124D1DE0" w14:textId="77777777" w:rsidR="0061524D" w:rsidRPr="00487927" w:rsidRDefault="0061524D" w:rsidP="001B2204">
            <w:pPr>
              <w:jc w:val="center"/>
              <w:rPr>
                <w:rFonts w:cstheme="minorHAnsi"/>
                <w:szCs w:val="20"/>
              </w:rPr>
            </w:pPr>
          </w:p>
        </w:tc>
      </w:tr>
      <w:tr w:rsidR="0061524D" w:rsidRPr="00487927" w14:paraId="40F0BD05" w14:textId="30A88C63" w:rsidTr="0061524D">
        <w:tc>
          <w:tcPr>
            <w:tcW w:w="1255" w:type="dxa"/>
          </w:tcPr>
          <w:p w14:paraId="1DEFA4C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9AFB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ABBF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3732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F669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2CD4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DABFA3" w14:textId="77777777" w:rsidR="0061524D" w:rsidRPr="00487927" w:rsidRDefault="0061524D" w:rsidP="001B2204">
            <w:pPr>
              <w:jc w:val="center"/>
              <w:rPr>
                <w:rFonts w:cstheme="minorHAnsi"/>
                <w:szCs w:val="20"/>
              </w:rPr>
            </w:pPr>
          </w:p>
        </w:tc>
        <w:tc>
          <w:tcPr>
            <w:tcW w:w="990" w:type="dxa"/>
          </w:tcPr>
          <w:p w14:paraId="702FB980" w14:textId="77777777" w:rsidR="0061524D" w:rsidRPr="00487927" w:rsidRDefault="0061524D" w:rsidP="001B2204">
            <w:pPr>
              <w:jc w:val="center"/>
              <w:rPr>
                <w:rFonts w:cstheme="minorHAnsi"/>
                <w:szCs w:val="20"/>
              </w:rPr>
            </w:pPr>
          </w:p>
        </w:tc>
        <w:tc>
          <w:tcPr>
            <w:tcW w:w="990" w:type="dxa"/>
          </w:tcPr>
          <w:p w14:paraId="365287A4" w14:textId="77777777" w:rsidR="0061524D" w:rsidRPr="00487927" w:rsidRDefault="0061524D" w:rsidP="001B2204">
            <w:pPr>
              <w:jc w:val="center"/>
              <w:rPr>
                <w:rFonts w:cstheme="minorHAnsi"/>
                <w:szCs w:val="20"/>
              </w:rPr>
            </w:pPr>
          </w:p>
        </w:tc>
        <w:tc>
          <w:tcPr>
            <w:tcW w:w="1103" w:type="dxa"/>
          </w:tcPr>
          <w:p w14:paraId="6EC531B8" w14:textId="77777777" w:rsidR="0061524D" w:rsidRPr="00487927" w:rsidRDefault="0061524D" w:rsidP="001B2204">
            <w:pPr>
              <w:jc w:val="center"/>
              <w:rPr>
                <w:rFonts w:cstheme="minorHAnsi"/>
                <w:szCs w:val="20"/>
              </w:rPr>
            </w:pPr>
          </w:p>
        </w:tc>
        <w:tc>
          <w:tcPr>
            <w:tcW w:w="1103" w:type="dxa"/>
          </w:tcPr>
          <w:p w14:paraId="4D1E8C07" w14:textId="77777777" w:rsidR="0061524D" w:rsidRPr="00487927" w:rsidRDefault="0061524D" w:rsidP="001B2204">
            <w:pPr>
              <w:jc w:val="center"/>
              <w:rPr>
                <w:rFonts w:cstheme="minorHAnsi"/>
                <w:szCs w:val="20"/>
              </w:rPr>
            </w:pPr>
          </w:p>
        </w:tc>
      </w:tr>
      <w:tr w:rsidR="0061524D" w:rsidRPr="00487927" w14:paraId="047E8D3C" w14:textId="21ADD73C" w:rsidTr="0061524D">
        <w:tc>
          <w:tcPr>
            <w:tcW w:w="1255" w:type="dxa"/>
          </w:tcPr>
          <w:p w14:paraId="6E9042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1A170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F128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AAA31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4084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336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800AF7" w14:textId="77777777" w:rsidR="0061524D" w:rsidRPr="00487927" w:rsidRDefault="0061524D" w:rsidP="001B2204">
            <w:pPr>
              <w:jc w:val="center"/>
              <w:rPr>
                <w:rFonts w:cstheme="minorHAnsi"/>
                <w:szCs w:val="20"/>
              </w:rPr>
            </w:pPr>
          </w:p>
        </w:tc>
        <w:tc>
          <w:tcPr>
            <w:tcW w:w="990" w:type="dxa"/>
          </w:tcPr>
          <w:p w14:paraId="13D98C3A" w14:textId="77777777" w:rsidR="0061524D" w:rsidRPr="00487927" w:rsidRDefault="0061524D" w:rsidP="001B2204">
            <w:pPr>
              <w:jc w:val="center"/>
              <w:rPr>
                <w:rFonts w:cstheme="minorHAnsi"/>
                <w:szCs w:val="20"/>
              </w:rPr>
            </w:pPr>
          </w:p>
        </w:tc>
        <w:tc>
          <w:tcPr>
            <w:tcW w:w="990" w:type="dxa"/>
          </w:tcPr>
          <w:p w14:paraId="52F8B6F0" w14:textId="77777777" w:rsidR="0061524D" w:rsidRPr="00487927" w:rsidRDefault="0061524D" w:rsidP="001B2204">
            <w:pPr>
              <w:jc w:val="center"/>
              <w:rPr>
                <w:rFonts w:cstheme="minorHAnsi"/>
                <w:szCs w:val="20"/>
              </w:rPr>
            </w:pPr>
          </w:p>
        </w:tc>
        <w:tc>
          <w:tcPr>
            <w:tcW w:w="1103" w:type="dxa"/>
          </w:tcPr>
          <w:p w14:paraId="1C61F551" w14:textId="77777777" w:rsidR="0061524D" w:rsidRPr="00487927" w:rsidRDefault="0061524D" w:rsidP="001B2204">
            <w:pPr>
              <w:jc w:val="center"/>
              <w:rPr>
                <w:rFonts w:cstheme="minorHAnsi"/>
                <w:szCs w:val="20"/>
              </w:rPr>
            </w:pPr>
          </w:p>
        </w:tc>
        <w:tc>
          <w:tcPr>
            <w:tcW w:w="1103" w:type="dxa"/>
          </w:tcPr>
          <w:p w14:paraId="2526D9FD" w14:textId="77777777" w:rsidR="0061524D" w:rsidRPr="00487927" w:rsidRDefault="0061524D" w:rsidP="001B2204">
            <w:pPr>
              <w:jc w:val="center"/>
              <w:rPr>
                <w:rFonts w:cstheme="minorHAnsi"/>
                <w:szCs w:val="20"/>
              </w:rPr>
            </w:pPr>
          </w:p>
        </w:tc>
      </w:tr>
      <w:tr w:rsidR="0061524D" w:rsidRPr="00487927" w14:paraId="7E7DE375" w14:textId="60C53E12" w:rsidTr="0061524D">
        <w:tc>
          <w:tcPr>
            <w:tcW w:w="1255" w:type="dxa"/>
          </w:tcPr>
          <w:p w14:paraId="05FCF4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D3AA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460B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26AC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93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811E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00CC59" w14:textId="77777777" w:rsidR="0061524D" w:rsidRPr="00487927" w:rsidRDefault="0061524D" w:rsidP="001B2204">
            <w:pPr>
              <w:jc w:val="center"/>
              <w:rPr>
                <w:rFonts w:cstheme="minorHAnsi"/>
                <w:szCs w:val="20"/>
              </w:rPr>
            </w:pPr>
          </w:p>
        </w:tc>
        <w:tc>
          <w:tcPr>
            <w:tcW w:w="990" w:type="dxa"/>
          </w:tcPr>
          <w:p w14:paraId="4814A810" w14:textId="77777777" w:rsidR="0061524D" w:rsidRPr="00487927" w:rsidRDefault="0061524D" w:rsidP="001B2204">
            <w:pPr>
              <w:jc w:val="center"/>
              <w:rPr>
                <w:rFonts w:cstheme="minorHAnsi"/>
                <w:szCs w:val="20"/>
              </w:rPr>
            </w:pPr>
          </w:p>
        </w:tc>
        <w:tc>
          <w:tcPr>
            <w:tcW w:w="990" w:type="dxa"/>
          </w:tcPr>
          <w:p w14:paraId="4C2386CC" w14:textId="77777777" w:rsidR="0061524D" w:rsidRPr="00487927" w:rsidRDefault="0061524D" w:rsidP="001B2204">
            <w:pPr>
              <w:jc w:val="center"/>
              <w:rPr>
                <w:rFonts w:cstheme="minorHAnsi"/>
                <w:szCs w:val="20"/>
              </w:rPr>
            </w:pPr>
          </w:p>
        </w:tc>
        <w:tc>
          <w:tcPr>
            <w:tcW w:w="1103" w:type="dxa"/>
          </w:tcPr>
          <w:p w14:paraId="07FD3384" w14:textId="77777777" w:rsidR="0061524D" w:rsidRPr="00487927" w:rsidRDefault="0061524D" w:rsidP="001B2204">
            <w:pPr>
              <w:jc w:val="center"/>
              <w:rPr>
                <w:rFonts w:cstheme="minorHAnsi"/>
                <w:szCs w:val="20"/>
              </w:rPr>
            </w:pPr>
          </w:p>
        </w:tc>
        <w:tc>
          <w:tcPr>
            <w:tcW w:w="1103" w:type="dxa"/>
          </w:tcPr>
          <w:p w14:paraId="09EB3260" w14:textId="77777777" w:rsidR="0061524D" w:rsidRPr="00487927" w:rsidRDefault="0061524D" w:rsidP="001B2204">
            <w:pPr>
              <w:jc w:val="center"/>
              <w:rPr>
                <w:rFonts w:cstheme="minorHAnsi"/>
                <w:szCs w:val="20"/>
              </w:rPr>
            </w:pPr>
          </w:p>
        </w:tc>
      </w:tr>
      <w:tr w:rsidR="0061524D" w:rsidRPr="00487927" w14:paraId="61710953" w14:textId="605D2613" w:rsidTr="0061524D">
        <w:tc>
          <w:tcPr>
            <w:tcW w:w="1255" w:type="dxa"/>
          </w:tcPr>
          <w:p w14:paraId="3E8BF0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36E7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4E3C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6E0E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24B6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9B71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F9F5F8" w14:textId="77777777" w:rsidR="0061524D" w:rsidRPr="00487927" w:rsidRDefault="0061524D" w:rsidP="001B2204">
            <w:pPr>
              <w:jc w:val="center"/>
              <w:rPr>
                <w:rFonts w:cstheme="minorHAnsi"/>
                <w:szCs w:val="20"/>
              </w:rPr>
            </w:pPr>
          </w:p>
        </w:tc>
        <w:tc>
          <w:tcPr>
            <w:tcW w:w="990" w:type="dxa"/>
          </w:tcPr>
          <w:p w14:paraId="61893783" w14:textId="77777777" w:rsidR="0061524D" w:rsidRPr="00487927" w:rsidRDefault="0061524D" w:rsidP="001B2204">
            <w:pPr>
              <w:jc w:val="center"/>
              <w:rPr>
                <w:rFonts w:cstheme="minorHAnsi"/>
                <w:szCs w:val="20"/>
              </w:rPr>
            </w:pPr>
          </w:p>
        </w:tc>
        <w:tc>
          <w:tcPr>
            <w:tcW w:w="990" w:type="dxa"/>
          </w:tcPr>
          <w:p w14:paraId="6641213E" w14:textId="77777777" w:rsidR="0061524D" w:rsidRPr="00487927" w:rsidRDefault="0061524D" w:rsidP="001B2204">
            <w:pPr>
              <w:jc w:val="center"/>
              <w:rPr>
                <w:rFonts w:cstheme="minorHAnsi"/>
                <w:szCs w:val="20"/>
              </w:rPr>
            </w:pPr>
          </w:p>
        </w:tc>
        <w:tc>
          <w:tcPr>
            <w:tcW w:w="1103" w:type="dxa"/>
          </w:tcPr>
          <w:p w14:paraId="0BF02CFF" w14:textId="77777777" w:rsidR="0061524D" w:rsidRPr="00487927" w:rsidRDefault="0061524D" w:rsidP="001B2204">
            <w:pPr>
              <w:jc w:val="center"/>
              <w:rPr>
                <w:rFonts w:cstheme="minorHAnsi"/>
                <w:szCs w:val="20"/>
              </w:rPr>
            </w:pPr>
          </w:p>
        </w:tc>
        <w:tc>
          <w:tcPr>
            <w:tcW w:w="1103" w:type="dxa"/>
          </w:tcPr>
          <w:p w14:paraId="708A9173" w14:textId="77777777" w:rsidR="0061524D" w:rsidRPr="00487927" w:rsidRDefault="0061524D" w:rsidP="001B2204">
            <w:pPr>
              <w:jc w:val="center"/>
              <w:rPr>
                <w:rFonts w:cstheme="minorHAnsi"/>
                <w:szCs w:val="20"/>
              </w:rPr>
            </w:pPr>
          </w:p>
        </w:tc>
      </w:tr>
      <w:tr w:rsidR="0061524D" w:rsidRPr="00487927" w14:paraId="0E2B225B" w14:textId="218CEC67" w:rsidTr="0061524D">
        <w:tc>
          <w:tcPr>
            <w:tcW w:w="1255" w:type="dxa"/>
          </w:tcPr>
          <w:p w14:paraId="487FA28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94D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3B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BBD1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C2BB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0663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328A8B" w14:textId="77777777" w:rsidR="0061524D" w:rsidRPr="00487927" w:rsidRDefault="0061524D" w:rsidP="001B2204">
            <w:pPr>
              <w:jc w:val="center"/>
              <w:rPr>
                <w:rFonts w:cstheme="minorHAnsi"/>
                <w:szCs w:val="20"/>
              </w:rPr>
            </w:pPr>
          </w:p>
        </w:tc>
        <w:tc>
          <w:tcPr>
            <w:tcW w:w="990" w:type="dxa"/>
          </w:tcPr>
          <w:p w14:paraId="37CD3A3B" w14:textId="77777777" w:rsidR="0061524D" w:rsidRPr="00487927" w:rsidRDefault="0061524D" w:rsidP="001B2204">
            <w:pPr>
              <w:jc w:val="center"/>
              <w:rPr>
                <w:rFonts w:cstheme="minorHAnsi"/>
                <w:szCs w:val="20"/>
              </w:rPr>
            </w:pPr>
          </w:p>
        </w:tc>
        <w:tc>
          <w:tcPr>
            <w:tcW w:w="990" w:type="dxa"/>
          </w:tcPr>
          <w:p w14:paraId="3C001BCC" w14:textId="77777777" w:rsidR="0061524D" w:rsidRPr="00487927" w:rsidRDefault="0061524D" w:rsidP="001B2204">
            <w:pPr>
              <w:jc w:val="center"/>
              <w:rPr>
                <w:rFonts w:cstheme="minorHAnsi"/>
                <w:szCs w:val="20"/>
              </w:rPr>
            </w:pPr>
          </w:p>
        </w:tc>
        <w:tc>
          <w:tcPr>
            <w:tcW w:w="1103" w:type="dxa"/>
          </w:tcPr>
          <w:p w14:paraId="0E8BC186" w14:textId="77777777" w:rsidR="0061524D" w:rsidRPr="00487927" w:rsidRDefault="0061524D" w:rsidP="001B2204">
            <w:pPr>
              <w:jc w:val="center"/>
              <w:rPr>
                <w:rFonts w:cstheme="minorHAnsi"/>
                <w:szCs w:val="20"/>
              </w:rPr>
            </w:pPr>
          </w:p>
        </w:tc>
        <w:tc>
          <w:tcPr>
            <w:tcW w:w="1103" w:type="dxa"/>
          </w:tcPr>
          <w:p w14:paraId="3655E0FE" w14:textId="77777777" w:rsidR="0061524D" w:rsidRPr="00487927" w:rsidRDefault="0061524D" w:rsidP="001B2204">
            <w:pPr>
              <w:jc w:val="center"/>
              <w:rPr>
                <w:rFonts w:cstheme="minorHAnsi"/>
                <w:szCs w:val="20"/>
              </w:rPr>
            </w:pPr>
          </w:p>
        </w:tc>
      </w:tr>
      <w:tr w:rsidR="0061524D" w:rsidRPr="00487927" w14:paraId="4D8D588C" w14:textId="4B1543C0" w:rsidTr="0061524D">
        <w:tc>
          <w:tcPr>
            <w:tcW w:w="1255" w:type="dxa"/>
          </w:tcPr>
          <w:p w14:paraId="27D1B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4358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53FA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6F1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4FD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D9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A95CB5" w14:textId="77777777" w:rsidR="0061524D" w:rsidRPr="00487927" w:rsidRDefault="0061524D" w:rsidP="001B2204">
            <w:pPr>
              <w:jc w:val="center"/>
              <w:rPr>
                <w:rFonts w:cstheme="minorHAnsi"/>
                <w:szCs w:val="20"/>
              </w:rPr>
            </w:pPr>
          </w:p>
        </w:tc>
        <w:tc>
          <w:tcPr>
            <w:tcW w:w="990" w:type="dxa"/>
          </w:tcPr>
          <w:p w14:paraId="43EE2935" w14:textId="77777777" w:rsidR="0061524D" w:rsidRPr="00487927" w:rsidRDefault="0061524D" w:rsidP="001B2204">
            <w:pPr>
              <w:jc w:val="center"/>
              <w:rPr>
                <w:rFonts w:cstheme="minorHAnsi"/>
                <w:szCs w:val="20"/>
              </w:rPr>
            </w:pPr>
          </w:p>
        </w:tc>
        <w:tc>
          <w:tcPr>
            <w:tcW w:w="990" w:type="dxa"/>
          </w:tcPr>
          <w:p w14:paraId="42084080" w14:textId="77777777" w:rsidR="0061524D" w:rsidRPr="00487927" w:rsidRDefault="0061524D" w:rsidP="001B2204">
            <w:pPr>
              <w:jc w:val="center"/>
              <w:rPr>
                <w:rFonts w:cstheme="minorHAnsi"/>
                <w:szCs w:val="20"/>
              </w:rPr>
            </w:pPr>
          </w:p>
        </w:tc>
        <w:tc>
          <w:tcPr>
            <w:tcW w:w="1103" w:type="dxa"/>
          </w:tcPr>
          <w:p w14:paraId="6A4AD391" w14:textId="77777777" w:rsidR="0061524D" w:rsidRPr="00487927" w:rsidRDefault="0061524D" w:rsidP="001B2204">
            <w:pPr>
              <w:jc w:val="center"/>
              <w:rPr>
                <w:rFonts w:cstheme="minorHAnsi"/>
                <w:szCs w:val="20"/>
              </w:rPr>
            </w:pPr>
          </w:p>
        </w:tc>
        <w:tc>
          <w:tcPr>
            <w:tcW w:w="1103" w:type="dxa"/>
          </w:tcPr>
          <w:p w14:paraId="09D4F8FE" w14:textId="77777777" w:rsidR="0061524D" w:rsidRPr="00487927" w:rsidRDefault="0061524D" w:rsidP="001B2204">
            <w:pPr>
              <w:jc w:val="center"/>
              <w:rPr>
                <w:rFonts w:cstheme="minorHAnsi"/>
                <w:szCs w:val="20"/>
              </w:rPr>
            </w:pPr>
          </w:p>
        </w:tc>
      </w:tr>
      <w:tr w:rsidR="0061524D" w:rsidRPr="00487927" w14:paraId="3A384EF2" w14:textId="23FB0B0A" w:rsidTr="0061524D">
        <w:tc>
          <w:tcPr>
            <w:tcW w:w="1255" w:type="dxa"/>
          </w:tcPr>
          <w:p w14:paraId="428AE4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A4E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F272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299BB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6FB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2526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DF97B6" w14:textId="77777777" w:rsidR="0061524D" w:rsidRPr="00487927" w:rsidRDefault="0061524D" w:rsidP="001B2204">
            <w:pPr>
              <w:jc w:val="center"/>
              <w:rPr>
                <w:rFonts w:cstheme="minorHAnsi"/>
                <w:szCs w:val="20"/>
              </w:rPr>
            </w:pPr>
          </w:p>
        </w:tc>
        <w:tc>
          <w:tcPr>
            <w:tcW w:w="990" w:type="dxa"/>
          </w:tcPr>
          <w:p w14:paraId="4685371A" w14:textId="77777777" w:rsidR="0061524D" w:rsidRPr="00487927" w:rsidRDefault="0061524D" w:rsidP="001B2204">
            <w:pPr>
              <w:jc w:val="center"/>
              <w:rPr>
                <w:rFonts w:cstheme="minorHAnsi"/>
                <w:szCs w:val="20"/>
              </w:rPr>
            </w:pPr>
          </w:p>
        </w:tc>
        <w:tc>
          <w:tcPr>
            <w:tcW w:w="990" w:type="dxa"/>
          </w:tcPr>
          <w:p w14:paraId="659E8F2C" w14:textId="77777777" w:rsidR="0061524D" w:rsidRPr="00487927" w:rsidRDefault="0061524D" w:rsidP="001B2204">
            <w:pPr>
              <w:jc w:val="center"/>
              <w:rPr>
                <w:rFonts w:cstheme="minorHAnsi"/>
                <w:szCs w:val="20"/>
              </w:rPr>
            </w:pPr>
          </w:p>
        </w:tc>
        <w:tc>
          <w:tcPr>
            <w:tcW w:w="1103" w:type="dxa"/>
          </w:tcPr>
          <w:p w14:paraId="39937897" w14:textId="77777777" w:rsidR="0061524D" w:rsidRPr="00487927" w:rsidRDefault="0061524D" w:rsidP="001B2204">
            <w:pPr>
              <w:jc w:val="center"/>
              <w:rPr>
                <w:rFonts w:cstheme="minorHAnsi"/>
                <w:szCs w:val="20"/>
              </w:rPr>
            </w:pPr>
          </w:p>
        </w:tc>
        <w:tc>
          <w:tcPr>
            <w:tcW w:w="1103" w:type="dxa"/>
          </w:tcPr>
          <w:p w14:paraId="70E34CC8" w14:textId="77777777" w:rsidR="0061524D" w:rsidRPr="00487927" w:rsidRDefault="0061524D" w:rsidP="001B2204">
            <w:pPr>
              <w:jc w:val="center"/>
              <w:rPr>
                <w:rFonts w:cstheme="minorHAnsi"/>
                <w:szCs w:val="20"/>
              </w:rPr>
            </w:pPr>
          </w:p>
        </w:tc>
      </w:tr>
      <w:tr w:rsidR="0061524D" w:rsidRPr="00487927" w14:paraId="14D58442" w14:textId="3CFC5E13" w:rsidTr="0061524D">
        <w:tc>
          <w:tcPr>
            <w:tcW w:w="1255" w:type="dxa"/>
          </w:tcPr>
          <w:p w14:paraId="1D3965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255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ABFD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E9E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BF23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E75C8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2D863F" w14:textId="77777777" w:rsidR="0061524D" w:rsidRPr="00487927" w:rsidRDefault="0061524D" w:rsidP="001B2204">
            <w:pPr>
              <w:jc w:val="center"/>
              <w:rPr>
                <w:rFonts w:cstheme="minorHAnsi"/>
                <w:szCs w:val="20"/>
              </w:rPr>
            </w:pPr>
          </w:p>
        </w:tc>
        <w:tc>
          <w:tcPr>
            <w:tcW w:w="990" w:type="dxa"/>
          </w:tcPr>
          <w:p w14:paraId="2CC8DF0E" w14:textId="77777777" w:rsidR="0061524D" w:rsidRPr="00487927" w:rsidRDefault="0061524D" w:rsidP="001B2204">
            <w:pPr>
              <w:jc w:val="center"/>
              <w:rPr>
                <w:rFonts w:cstheme="minorHAnsi"/>
                <w:szCs w:val="20"/>
              </w:rPr>
            </w:pPr>
          </w:p>
        </w:tc>
        <w:tc>
          <w:tcPr>
            <w:tcW w:w="990" w:type="dxa"/>
          </w:tcPr>
          <w:p w14:paraId="6315CAA5" w14:textId="77777777" w:rsidR="0061524D" w:rsidRPr="00487927" w:rsidRDefault="0061524D" w:rsidP="001B2204">
            <w:pPr>
              <w:jc w:val="center"/>
              <w:rPr>
                <w:rFonts w:cstheme="minorHAnsi"/>
                <w:szCs w:val="20"/>
              </w:rPr>
            </w:pPr>
          </w:p>
        </w:tc>
        <w:tc>
          <w:tcPr>
            <w:tcW w:w="1103" w:type="dxa"/>
          </w:tcPr>
          <w:p w14:paraId="559F5E52" w14:textId="77777777" w:rsidR="0061524D" w:rsidRPr="00487927" w:rsidRDefault="0061524D" w:rsidP="001B2204">
            <w:pPr>
              <w:jc w:val="center"/>
              <w:rPr>
                <w:rFonts w:cstheme="minorHAnsi"/>
                <w:szCs w:val="20"/>
              </w:rPr>
            </w:pPr>
          </w:p>
        </w:tc>
        <w:tc>
          <w:tcPr>
            <w:tcW w:w="1103" w:type="dxa"/>
          </w:tcPr>
          <w:p w14:paraId="38B1CEDA" w14:textId="77777777" w:rsidR="0061524D" w:rsidRPr="00487927" w:rsidRDefault="0061524D" w:rsidP="001B2204">
            <w:pPr>
              <w:jc w:val="center"/>
              <w:rPr>
                <w:rFonts w:cstheme="minorHAnsi"/>
                <w:szCs w:val="20"/>
              </w:rPr>
            </w:pPr>
          </w:p>
        </w:tc>
      </w:tr>
      <w:tr w:rsidR="0061524D" w:rsidRPr="00487927" w14:paraId="103C515A" w14:textId="3C3B8C8C" w:rsidTr="0061524D">
        <w:tc>
          <w:tcPr>
            <w:tcW w:w="1255" w:type="dxa"/>
          </w:tcPr>
          <w:p w14:paraId="5E3F89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B969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0350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01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7405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FDC3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410A6D" w14:textId="77777777" w:rsidR="0061524D" w:rsidRPr="00487927" w:rsidRDefault="0061524D" w:rsidP="001B2204">
            <w:pPr>
              <w:jc w:val="center"/>
              <w:rPr>
                <w:rFonts w:cstheme="minorHAnsi"/>
                <w:szCs w:val="20"/>
              </w:rPr>
            </w:pPr>
          </w:p>
        </w:tc>
        <w:tc>
          <w:tcPr>
            <w:tcW w:w="990" w:type="dxa"/>
          </w:tcPr>
          <w:p w14:paraId="7EFB55BB" w14:textId="77777777" w:rsidR="0061524D" w:rsidRPr="00487927" w:rsidRDefault="0061524D" w:rsidP="001B2204">
            <w:pPr>
              <w:jc w:val="center"/>
              <w:rPr>
                <w:rFonts w:cstheme="minorHAnsi"/>
                <w:szCs w:val="20"/>
              </w:rPr>
            </w:pPr>
          </w:p>
        </w:tc>
        <w:tc>
          <w:tcPr>
            <w:tcW w:w="990" w:type="dxa"/>
          </w:tcPr>
          <w:p w14:paraId="2453C628" w14:textId="77777777" w:rsidR="0061524D" w:rsidRPr="00487927" w:rsidRDefault="0061524D" w:rsidP="001B2204">
            <w:pPr>
              <w:jc w:val="center"/>
              <w:rPr>
                <w:rFonts w:cstheme="minorHAnsi"/>
                <w:szCs w:val="20"/>
              </w:rPr>
            </w:pPr>
          </w:p>
        </w:tc>
        <w:tc>
          <w:tcPr>
            <w:tcW w:w="1103" w:type="dxa"/>
          </w:tcPr>
          <w:p w14:paraId="346F669C" w14:textId="77777777" w:rsidR="0061524D" w:rsidRPr="00487927" w:rsidRDefault="0061524D" w:rsidP="001B2204">
            <w:pPr>
              <w:jc w:val="center"/>
              <w:rPr>
                <w:rFonts w:cstheme="minorHAnsi"/>
                <w:szCs w:val="20"/>
              </w:rPr>
            </w:pPr>
          </w:p>
        </w:tc>
        <w:tc>
          <w:tcPr>
            <w:tcW w:w="1103" w:type="dxa"/>
          </w:tcPr>
          <w:p w14:paraId="538BA71B" w14:textId="77777777" w:rsidR="0061524D" w:rsidRPr="00487927" w:rsidRDefault="0061524D" w:rsidP="001B2204">
            <w:pPr>
              <w:jc w:val="center"/>
              <w:rPr>
                <w:rFonts w:cstheme="minorHAnsi"/>
                <w:szCs w:val="20"/>
              </w:rPr>
            </w:pPr>
          </w:p>
        </w:tc>
      </w:tr>
      <w:tr w:rsidR="0061524D" w:rsidRPr="00487927" w14:paraId="1BCB55DB" w14:textId="7B546D24" w:rsidTr="0061524D">
        <w:tc>
          <w:tcPr>
            <w:tcW w:w="1255" w:type="dxa"/>
          </w:tcPr>
          <w:p w14:paraId="7509B4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55E84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BC9CCC" w14:textId="77777777" w:rsidR="0061524D" w:rsidRPr="00487927" w:rsidRDefault="0061524D" w:rsidP="001B2204">
            <w:pPr>
              <w:jc w:val="center"/>
              <w:rPr>
                <w:rFonts w:cstheme="minorHAnsi"/>
                <w:szCs w:val="20"/>
              </w:rPr>
            </w:pPr>
          </w:p>
        </w:tc>
        <w:tc>
          <w:tcPr>
            <w:tcW w:w="990" w:type="dxa"/>
          </w:tcPr>
          <w:p w14:paraId="6FD81001" w14:textId="22639E44" w:rsidR="0061524D" w:rsidRPr="00487927" w:rsidRDefault="0061524D" w:rsidP="001B2204">
            <w:pPr>
              <w:jc w:val="center"/>
              <w:rPr>
                <w:rFonts w:cstheme="minorHAnsi"/>
                <w:szCs w:val="20"/>
              </w:rPr>
            </w:pPr>
          </w:p>
        </w:tc>
        <w:tc>
          <w:tcPr>
            <w:tcW w:w="990" w:type="dxa"/>
          </w:tcPr>
          <w:p w14:paraId="4EEAE4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52E942" w14:textId="77777777" w:rsidR="0061524D" w:rsidRPr="00487927" w:rsidRDefault="0061524D" w:rsidP="001B2204">
            <w:pPr>
              <w:jc w:val="center"/>
              <w:rPr>
                <w:rFonts w:cstheme="minorHAnsi"/>
                <w:szCs w:val="20"/>
              </w:rPr>
            </w:pPr>
          </w:p>
        </w:tc>
        <w:tc>
          <w:tcPr>
            <w:tcW w:w="1080" w:type="dxa"/>
          </w:tcPr>
          <w:p w14:paraId="3822980B" w14:textId="77777777" w:rsidR="0061524D" w:rsidRPr="00487927" w:rsidRDefault="0061524D" w:rsidP="001B2204">
            <w:pPr>
              <w:jc w:val="center"/>
              <w:rPr>
                <w:rFonts w:cstheme="minorHAnsi"/>
                <w:szCs w:val="20"/>
              </w:rPr>
            </w:pPr>
          </w:p>
        </w:tc>
        <w:tc>
          <w:tcPr>
            <w:tcW w:w="990" w:type="dxa"/>
          </w:tcPr>
          <w:p w14:paraId="3CB1B2ED" w14:textId="77777777" w:rsidR="0061524D" w:rsidRPr="00487927" w:rsidRDefault="0061524D" w:rsidP="001B2204">
            <w:pPr>
              <w:jc w:val="center"/>
              <w:rPr>
                <w:rFonts w:cstheme="minorHAnsi"/>
                <w:szCs w:val="20"/>
              </w:rPr>
            </w:pPr>
          </w:p>
        </w:tc>
        <w:tc>
          <w:tcPr>
            <w:tcW w:w="990" w:type="dxa"/>
          </w:tcPr>
          <w:p w14:paraId="5431D09E" w14:textId="77777777" w:rsidR="0061524D" w:rsidRPr="00487927" w:rsidRDefault="0061524D" w:rsidP="001B2204">
            <w:pPr>
              <w:jc w:val="center"/>
              <w:rPr>
                <w:rFonts w:cstheme="minorHAnsi"/>
                <w:szCs w:val="20"/>
              </w:rPr>
            </w:pPr>
          </w:p>
        </w:tc>
        <w:tc>
          <w:tcPr>
            <w:tcW w:w="1103" w:type="dxa"/>
          </w:tcPr>
          <w:p w14:paraId="57498DB3" w14:textId="77777777" w:rsidR="0061524D" w:rsidRPr="00487927" w:rsidRDefault="0061524D" w:rsidP="001B2204">
            <w:pPr>
              <w:jc w:val="center"/>
              <w:rPr>
                <w:rFonts w:cstheme="minorHAnsi"/>
                <w:szCs w:val="20"/>
              </w:rPr>
            </w:pPr>
          </w:p>
        </w:tc>
        <w:tc>
          <w:tcPr>
            <w:tcW w:w="1103" w:type="dxa"/>
          </w:tcPr>
          <w:p w14:paraId="70EBE69A" w14:textId="77777777" w:rsidR="0061524D" w:rsidRPr="00487927" w:rsidRDefault="0061524D" w:rsidP="001B2204">
            <w:pPr>
              <w:jc w:val="center"/>
              <w:rPr>
                <w:rFonts w:cstheme="minorHAnsi"/>
                <w:szCs w:val="20"/>
              </w:rPr>
            </w:pPr>
          </w:p>
        </w:tc>
      </w:tr>
      <w:tr w:rsidR="0061524D" w:rsidRPr="00487927" w14:paraId="79C2BF97" w14:textId="3ADFBCB2" w:rsidTr="0061524D">
        <w:tc>
          <w:tcPr>
            <w:tcW w:w="1255" w:type="dxa"/>
          </w:tcPr>
          <w:p w14:paraId="5A87DC59" w14:textId="4A973AE3" w:rsidR="0061524D" w:rsidRPr="00487927" w:rsidRDefault="0061524D"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0DD2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5D410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40CE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C084E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B6D9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BB14CA" w14:textId="77777777" w:rsidR="0061524D" w:rsidRPr="00487927" w:rsidRDefault="0061524D" w:rsidP="001B2204">
            <w:pPr>
              <w:jc w:val="center"/>
              <w:rPr>
                <w:rFonts w:cstheme="minorHAnsi"/>
                <w:szCs w:val="20"/>
              </w:rPr>
            </w:pPr>
          </w:p>
        </w:tc>
        <w:tc>
          <w:tcPr>
            <w:tcW w:w="990" w:type="dxa"/>
          </w:tcPr>
          <w:p w14:paraId="4FF52E8E" w14:textId="77777777" w:rsidR="0061524D" w:rsidRPr="00487927" w:rsidRDefault="0061524D" w:rsidP="001B2204">
            <w:pPr>
              <w:jc w:val="center"/>
              <w:rPr>
                <w:rFonts w:cstheme="minorHAnsi"/>
                <w:szCs w:val="20"/>
              </w:rPr>
            </w:pPr>
          </w:p>
        </w:tc>
        <w:tc>
          <w:tcPr>
            <w:tcW w:w="990" w:type="dxa"/>
          </w:tcPr>
          <w:p w14:paraId="74D7D36A" w14:textId="77777777" w:rsidR="0061524D" w:rsidRPr="00487927" w:rsidRDefault="0061524D" w:rsidP="001B2204">
            <w:pPr>
              <w:jc w:val="center"/>
              <w:rPr>
                <w:rFonts w:cstheme="minorHAnsi"/>
                <w:szCs w:val="20"/>
              </w:rPr>
            </w:pPr>
          </w:p>
        </w:tc>
        <w:tc>
          <w:tcPr>
            <w:tcW w:w="1103" w:type="dxa"/>
          </w:tcPr>
          <w:p w14:paraId="644BCF14" w14:textId="77777777" w:rsidR="0061524D" w:rsidRPr="00487927" w:rsidRDefault="0061524D" w:rsidP="001B2204">
            <w:pPr>
              <w:jc w:val="center"/>
              <w:rPr>
                <w:rFonts w:cstheme="minorHAnsi"/>
                <w:szCs w:val="20"/>
              </w:rPr>
            </w:pPr>
          </w:p>
        </w:tc>
        <w:tc>
          <w:tcPr>
            <w:tcW w:w="1103" w:type="dxa"/>
          </w:tcPr>
          <w:p w14:paraId="3456C0F9" w14:textId="77777777" w:rsidR="0061524D" w:rsidRPr="00487927" w:rsidRDefault="0061524D" w:rsidP="001B2204">
            <w:pPr>
              <w:jc w:val="center"/>
              <w:rPr>
                <w:rFonts w:cstheme="minorHAnsi"/>
                <w:szCs w:val="20"/>
              </w:rPr>
            </w:pPr>
          </w:p>
        </w:tc>
      </w:tr>
      <w:tr w:rsidR="0061524D" w:rsidRPr="00487927" w14:paraId="47C4B4BC" w14:textId="38E5D0BF" w:rsidTr="0061524D">
        <w:tc>
          <w:tcPr>
            <w:tcW w:w="1255" w:type="dxa"/>
          </w:tcPr>
          <w:p w14:paraId="46D1826A" w14:textId="409F4F68" w:rsidR="0061524D" w:rsidRPr="00487927" w:rsidRDefault="0061524D"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F19CC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17E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252F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9ADF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6F4C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8ACFB4" w14:textId="77777777" w:rsidR="0061524D" w:rsidRPr="00487927" w:rsidRDefault="0061524D" w:rsidP="001B2204">
            <w:pPr>
              <w:jc w:val="center"/>
              <w:rPr>
                <w:rFonts w:cstheme="minorHAnsi"/>
                <w:szCs w:val="20"/>
              </w:rPr>
            </w:pPr>
          </w:p>
        </w:tc>
        <w:tc>
          <w:tcPr>
            <w:tcW w:w="990" w:type="dxa"/>
          </w:tcPr>
          <w:p w14:paraId="273BBB9A" w14:textId="77777777" w:rsidR="0061524D" w:rsidRPr="00487927" w:rsidRDefault="0061524D" w:rsidP="001B2204">
            <w:pPr>
              <w:jc w:val="center"/>
              <w:rPr>
                <w:rFonts w:cstheme="minorHAnsi"/>
                <w:szCs w:val="20"/>
              </w:rPr>
            </w:pPr>
          </w:p>
        </w:tc>
        <w:tc>
          <w:tcPr>
            <w:tcW w:w="990" w:type="dxa"/>
          </w:tcPr>
          <w:p w14:paraId="403713D0" w14:textId="77777777" w:rsidR="0061524D" w:rsidRPr="00487927" w:rsidRDefault="0061524D" w:rsidP="001B2204">
            <w:pPr>
              <w:jc w:val="center"/>
              <w:rPr>
                <w:rFonts w:cstheme="minorHAnsi"/>
                <w:szCs w:val="20"/>
              </w:rPr>
            </w:pPr>
          </w:p>
        </w:tc>
        <w:tc>
          <w:tcPr>
            <w:tcW w:w="1103" w:type="dxa"/>
          </w:tcPr>
          <w:p w14:paraId="74DF5CC4" w14:textId="77777777" w:rsidR="0061524D" w:rsidRPr="00487927" w:rsidRDefault="0061524D" w:rsidP="001B2204">
            <w:pPr>
              <w:jc w:val="center"/>
              <w:rPr>
                <w:rFonts w:cstheme="minorHAnsi"/>
                <w:szCs w:val="20"/>
              </w:rPr>
            </w:pPr>
          </w:p>
        </w:tc>
        <w:tc>
          <w:tcPr>
            <w:tcW w:w="1103" w:type="dxa"/>
          </w:tcPr>
          <w:p w14:paraId="6386148A" w14:textId="77777777" w:rsidR="0061524D" w:rsidRPr="00487927" w:rsidRDefault="0061524D" w:rsidP="001B2204">
            <w:pPr>
              <w:jc w:val="center"/>
              <w:rPr>
                <w:rFonts w:cstheme="minorHAnsi"/>
                <w:szCs w:val="20"/>
              </w:rPr>
            </w:pPr>
          </w:p>
        </w:tc>
      </w:tr>
      <w:tr w:rsidR="0061524D" w:rsidRPr="00487927" w14:paraId="3366DE39" w14:textId="43D2085A" w:rsidTr="0061524D">
        <w:tc>
          <w:tcPr>
            <w:tcW w:w="1255" w:type="dxa"/>
          </w:tcPr>
          <w:p w14:paraId="5D596D15" w14:textId="26445A5D" w:rsidR="0061524D" w:rsidRDefault="0061524D" w:rsidP="001B2204">
            <w:pPr>
              <w:jc w:val="center"/>
              <w:rPr>
                <w:rFonts w:cstheme="minorHAnsi"/>
                <w:szCs w:val="20"/>
              </w:rPr>
            </w:pPr>
            <w:r>
              <w:rPr>
                <w:rFonts w:cstheme="minorHAnsi"/>
                <w:szCs w:val="20"/>
              </w:rPr>
              <w:t>0340_01</w:t>
            </w:r>
          </w:p>
        </w:tc>
        <w:tc>
          <w:tcPr>
            <w:tcW w:w="990" w:type="dxa"/>
          </w:tcPr>
          <w:p w14:paraId="4ABAA8F4" w14:textId="217FA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F068D0" w14:textId="59751929" w:rsidR="0061524D" w:rsidRPr="00487927" w:rsidRDefault="0061524D" w:rsidP="001B2204">
            <w:pPr>
              <w:jc w:val="center"/>
              <w:rPr>
                <w:rFonts w:cstheme="minorHAnsi"/>
                <w:szCs w:val="20"/>
              </w:rPr>
            </w:pPr>
          </w:p>
        </w:tc>
        <w:tc>
          <w:tcPr>
            <w:tcW w:w="990" w:type="dxa"/>
          </w:tcPr>
          <w:p w14:paraId="22F1DB0A" w14:textId="77777777" w:rsidR="0061524D" w:rsidRPr="00487927" w:rsidRDefault="0061524D" w:rsidP="001B2204">
            <w:pPr>
              <w:jc w:val="center"/>
              <w:rPr>
                <w:rFonts w:cstheme="minorHAnsi"/>
                <w:szCs w:val="20"/>
              </w:rPr>
            </w:pPr>
          </w:p>
        </w:tc>
        <w:tc>
          <w:tcPr>
            <w:tcW w:w="990" w:type="dxa"/>
          </w:tcPr>
          <w:p w14:paraId="336CE2A1" w14:textId="483E90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3F05B7" w14:textId="77777777" w:rsidR="0061524D" w:rsidRPr="00487927" w:rsidRDefault="0061524D" w:rsidP="001B2204">
            <w:pPr>
              <w:jc w:val="center"/>
              <w:rPr>
                <w:rFonts w:cstheme="minorHAnsi"/>
                <w:szCs w:val="20"/>
              </w:rPr>
            </w:pPr>
          </w:p>
        </w:tc>
        <w:tc>
          <w:tcPr>
            <w:tcW w:w="990" w:type="dxa"/>
          </w:tcPr>
          <w:p w14:paraId="53CB2568" w14:textId="77777777" w:rsidR="0061524D" w:rsidRPr="00487927" w:rsidRDefault="0061524D" w:rsidP="001B2204">
            <w:pPr>
              <w:jc w:val="center"/>
              <w:rPr>
                <w:rFonts w:cstheme="minorHAnsi"/>
                <w:szCs w:val="20"/>
              </w:rPr>
            </w:pPr>
          </w:p>
        </w:tc>
        <w:tc>
          <w:tcPr>
            <w:tcW w:w="1080" w:type="dxa"/>
          </w:tcPr>
          <w:p w14:paraId="6AE3174E" w14:textId="77777777" w:rsidR="0061524D" w:rsidRPr="00487927" w:rsidRDefault="0061524D" w:rsidP="001B2204">
            <w:pPr>
              <w:jc w:val="center"/>
              <w:rPr>
                <w:rFonts w:cstheme="minorHAnsi"/>
                <w:szCs w:val="20"/>
              </w:rPr>
            </w:pPr>
          </w:p>
        </w:tc>
        <w:tc>
          <w:tcPr>
            <w:tcW w:w="990" w:type="dxa"/>
          </w:tcPr>
          <w:p w14:paraId="379A455B" w14:textId="77777777" w:rsidR="0061524D" w:rsidRPr="00487927" w:rsidRDefault="0061524D" w:rsidP="001B2204">
            <w:pPr>
              <w:jc w:val="center"/>
              <w:rPr>
                <w:rFonts w:cstheme="minorHAnsi"/>
                <w:szCs w:val="20"/>
              </w:rPr>
            </w:pPr>
          </w:p>
        </w:tc>
        <w:tc>
          <w:tcPr>
            <w:tcW w:w="990" w:type="dxa"/>
          </w:tcPr>
          <w:p w14:paraId="421A743D" w14:textId="77777777" w:rsidR="0061524D" w:rsidRPr="00487927" w:rsidRDefault="0061524D" w:rsidP="001B2204">
            <w:pPr>
              <w:jc w:val="center"/>
              <w:rPr>
                <w:rFonts w:cstheme="minorHAnsi"/>
                <w:szCs w:val="20"/>
              </w:rPr>
            </w:pPr>
          </w:p>
        </w:tc>
        <w:tc>
          <w:tcPr>
            <w:tcW w:w="1103" w:type="dxa"/>
          </w:tcPr>
          <w:p w14:paraId="12B51D38" w14:textId="77777777" w:rsidR="0061524D" w:rsidRPr="00487927" w:rsidRDefault="0061524D" w:rsidP="001B2204">
            <w:pPr>
              <w:jc w:val="center"/>
              <w:rPr>
                <w:rFonts w:cstheme="minorHAnsi"/>
                <w:szCs w:val="20"/>
              </w:rPr>
            </w:pPr>
          </w:p>
        </w:tc>
        <w:tc>
          <w:tcPr>
            <w:tcW w:w="1103" w:type="dxa"/>
          </w:tcPr>
          <w:p w14:paraId="6B9735D7" w14:textId="77777777" w:rsidR="0061524D" w:rsidRPr="00487927" w:rsidRDefault="0061524D" w:rsidP="001B2204">
            <w:pPr>
              <w:jc w:val="center"/>
              <w:rPr>
                <w:rFonts w:cstheme="minorHAnsi"/>
                <w:szCs w:val="20"/>
              </w:rPr>
            </w:pPr>
          </w:p>
        </w:tc>
      </w:tr>
      <w:tr w:rsidR="0061524D" w:rsidRPr="00487927" w14:paraId="73B6E39A" w14:textId="1158E480" w:rsidTr="0061524D">
        <w:tc>
          <w:tcPr>
            <w:tcW w:w="1255" w:type="dxa"/>
          </w:tcPr>
          <w:p w14:paraId="4BBB9354" w14:textId="3B882142" w:rsidR="0061524D" w:rsidRDefault="0061524D" w:rsidP="001B2204">
            <w:pPr>
              <w:jc w:val="center"/>
              <w:rPr>
                <w:rFonts w:cstheme="minorHAnsi"/>
                <w:szCs w:val="20"/>
              </w:rPr>
            </w:pPr>
            <w:r>
              <w:rPr>
                <w:rFonts w:cstheme="minorHAnsi"/>
                <w:szCs w:val="20"/>
              </w:rPr>
              <w:t>0340_02</w:t>
            </w:r>
          </w:p>
        </w:tc>
        <w:tc>
          <w:tcPr>
            <w:tcW w:w="990" w:type="dxa"/>
          </w:tcPr>
          <w:p w14:paraId="760FD3C1" w14:textId="4D415E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B95F0" w14:textId="7C532616" w:rsidR="0061524D" w:rsidRPr="00487927" w:rsidRDefault="0061524D" w:rsidP="001B2204">
            <w:pPr>
              <w:jc w:val="center"/>
              <w:rPr>
                <w:rFonts w:cstheme="minorHAnsi"/>
                <w:szCs w:val="20"/>
              </w:rPr>
            </w:pPr>
          </w:p>
        </w:tc>
        <w:tc>
          <w:tcPr>
            <w:tcW w:w="990" w:type="dxa"/>
          </w:tcPr>
          <w:p w14:paraId="00F3F7BA" w14:textId="77777777" w:rsidR="0061524D" w:rsidRPr="00487927" w:rsidRDefault="0061524D" w:rsidP="001B2204">
            <w:pPr>
              <w:jc w:val="center"/>
              <w:rPr>
                <w:rFonts w:cstheme="minorHAnsi"/>
                <w:szCs w:val="20"/>
              </w:rPr>
            </w:pPr>
          </w:p>
        </w:tc>
        <w:tc>
          <w:tcPr>
            <w:tcW w:w="990" w:type="dxa"/>
          </w:tcPr>
          <w:p w14:paraId="2A733E63" w14:textId="234C5A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2D2F10" w14:textId="77777777" w:rsidR="0061524D" w:rsidRPr="00487927" w:rsidRDefault="0061524D" w:rsidP="001B2204">
            <w:pPr>
              <w:jc w:val="center"/>
              <w:rPr>
                <w:rFonts w:cstheme="minorHAnsi"/>
                <w:szCs w:val="20"/>
              </w:rPr>
            </w:pPr>
          </w:p>
        </w:tc>
        <w:tc>
          <w:tcPr>
            <w:tcW w:w="990" w:type="dxa"/>
          </w:tcPr>
          <w:p w14:paraId="3A7348A6" w14:textId="77777777" w:rsidR="0061524D" w:rsidRPr="00487927" w:rsidRDefault="0061524D" w:rsidP="001B2204">
            <w:pPr>
              <w:jc w:val="center"/>
              <w:rPr>
                <w:rFonts w:cstheme="minorHAnsi"/>
                <w:szCs w:val="20"/>
              </w:rPr>
            </w:pPr>
          </w:p>
        </w:tc>
        <w:tc>
          <w:tcPr>
            <w:tcW w:w="1080" w:type="dxa"/>
          </w:tcPr>
          <w:p w14:paraId="58FD7043" w14:textId="77777777" w:rsidR="0061524D" w:rsidRPr="00487927" w:rsidRDefault="0061524D" w:rsidP="001B2204">
            <w:pPr>
              <w:jc w:val="center"/>
              <w:rPr>
                <w:rFonts w:cstheme="minorHAnsi"/>
                <w:szCs w:val="20"/>
              </w:rPr>
            </w:pPr>
          </w:p>
        </w:tc>
        <w:tc>
          <w:tcPr>
            <w:tcW w:w="990" w:type="dxa"/>
          </w:tcPr>
          <w:p w14:paraId="6B5895F0" w14:textId="77777777" w:rsidR="0061524D" w:rsidRPr="00487927" w:rsidRDefault="0061524D" w:rsidP="001B2204">
            <w:pPr>
              <w:jc w:val="center"/>
              <w:rPr>
                <w:rFonts w:cstheme="minorHAnsi"/>
                <w:szCs w:val="20"/>
              </w:rPr>
            </w:pPr>
          </w:p>
        </w:tc>
        <w:tc>
          <w:tcPr>
            <w:tcW w:w="990" w:type="dxa"/>
          </w:tcPr>
          <w:p w14:paraId="31663D51" w14:textId="77777777" w:rsidR="0061524D" w:rsidRPr="00487927" w:rsidRDefault="0061524D" w:rsidP="001B2204">
            <w:pPr>
              <w:jc w:val="center"/>
              <w:rPr>
                <w:rFonts w:cstheme="minorHAnsi"/>
                <w:szCs w:val="20"/>
              </w:rPr>
            </w:pPr>
          </w:p>
        </w:tc>
        <w:tc>
          <w:tcPr>
            <w:tcW w:w="1103" w:type="dxa"/>
          </w:tcPr>
          <w:p w14:paraId="1F5D6D20" w14:textId="77777777" w:rsidR="0061524D" w:rsidRPr="00487927" w:rsidRDefault="0061524D" w:rsidP="001B2204">
            <w:pPr>
              <w:jc w:val="center"/>
              <w:rPr>
                <w:rFonts w:cstheme="minorHAnsi"/>
                <w:szCs w:val="20"/>
              </w:rPr>
            </w:pPr>
          </w:p>
        </w:tc>
        <w:tc>
          <w:tcPr>
            <w:tcW w:w="1103" w:type="dxa"/>
          </w:tcPr>
          <w:p w14:paraId="1A42B887" w14:textId="77777777" w:rsidR="0061524D" w:rsidRPr="00487927" w:rsidRDefault="0061524D" w:rsidP="001B2204">
            <w:pPr>
              <w:jc w:val="center"/>
              <w:rPr>
                <w:rFonts w:cstheme="minorHAnsi"/>
                <w:szCs w:val="20"/>
              </w:rPr>
            </w:pPr>
          </w:p>
        </w:tc>
      </w:tr>
      <w:tr w:rsidR="0061524D" w:rsidRPr="00487927" w14:paraId="0CD671AF" w14:textId="1CD6C061" w:rsidTr="0061524D">
        <w:tc>
          <w:tcPr>
            <w:tcW w:w="1255" w:type="dxa"/>
          </w:tcPr>
          <w:p w14:paraId="546DE7DE" w14:textId="3017B176" w:rsidR="0061524D" w:rsidRDefault="0061524D" w:rsidP="001B2204">
            <w:pPr>
              <w:jc w:val="center"/>
              <w:rPr>
                <w:rFonts w:cstheme="minorHAnsi"/>
                <w:szCs w:val="20"/>
              </w:rPr>
            </w:pPr>
            <w:r>
              <w:rPr>
                <w:rFonts w:cstheme="minorHAnsi"/>
                <w:szCs w:val="20"/>
              </w:rPr>
              <w:t>0340_03</w:t>
            </w:r>
          </w:p>
        </w:tc>
        <w:tc>
          <w:tcPr>
            <w:tcW w:w="990" w:type="dxa"/>
          </w:tcPr>
          <w:p w14:paraId="17650F7C" w14:textId="3C50FA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0FC7BD" w14:textId="1CE92549" w:rsidR="0061524D" w:rsidRPr="00487927" w:rsidRDefault="0061524D" w:rsidP="001B2204">
            <w:pPr>
              <w:jc w:val="center"/>
              <w:rPr>
                <w:rFonts w:cstheme="minorHAnsi"/>
                <w:szCs w:val="20"/>
              </w:rPr>
            </w:pPr>
          </w:p>
        </w:tc>
        <w:tc>
          <w:tcPr>
            <w:tcW w:w="990" w:type="dxa"/>
          </w:tcPr>
          <w:p w14:paraId="476E6045" w14:textId="77777777" w:rsidR="0061524D" w:rsidRPr="00487927" w:rsidRDefault="0061524D" w:rsidP="001B2204">
            <w:pPr>
              <w:jc w:val="center"/>
              <w:rPr>
                <w:rFonts w:cstheme="minorHAnsi"/>
                <w:szCs w:val="20"/>
              </w:rPr>
            </w:pPr>
          </w:p>
        </w:tc>
        <w:tc>
          <w:tcPr>
            <w:tcW w:w="990" w:type="dxa"/>
          </w:tcPr>
          <w:p w14:paraId="70702343" w14:textId="432B5E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5A645" w14:textId="77777777" w:rsidR="0061524D" w:rsidRPr="00487927" w:rsidRDefault="0061524D" w:rsidP="001B2204">
            <w:pPr>
              <w:jc w:val="center"/>
              <w:rPr>
                <w:rFonts w:cstheme="minorHAnsi"/>
                <w:szCs w:val="20"/>
              </w:rPr>
            </w:pPr>
          </w:p>
        </w:tc>
        <w:tc>
          <w:tcPr>
            <w:tcW w:w="990" w:type="dxa"/>
          </w:tcPr>
          <w:p w14:paraId="08C87252" w14:textId="77777777" w:rsidR="0061524D" w:rsidRPr="00487927" w:rsidRDefault="0061524D" w:rsidP="001B2204">
            <w:pPr>
              <w:jc w:val="center"/>
              <w:rPr>
                <w:rFonts w:cstheme="minorHAnsi"/>
                <w:szCs w:val="20"/>
              </w:rPr>
            </w:pPr>
          </w:p>
        </w:tc>
        <w:tc>
          <w:tcPr>
            <w:tcW w:w="1080" w:type="dxa"/>
          </w:tcPr>
          <w:p w14:paraId="65BAF9EC" w14:textId="77777777" w:rsidR="0061524D" w:rsidRPr="00487927" w:rsidRDefault="0061524D" w:rsidP="001B2204">
            <w:pPr>
              <w:jc w:val="center"/>
              <w:rPr>
                <w:rFonts w:cstheme="minorHAnsi"/>
                <w:szCs w:val="20"/>
              </w:rPr>
            </w:pPr>
          </w:p>
        </w:tc>
        <w:tc>
          <w:tcPr>
            <w:tcW w:w="990" w:type="dxa"/>
          </w:tcPr>
          <w:p w14:paraId="18DE745C" w14:textId="77777777" w:rsidR="0061524D" w:rsidRPr="00487927" w:rsidRDefault="0061524D" w:rsidP="001B2204">
            <w:pPr>
              <w:jc w:val="center"/>
              <w:rPr>
                <w:rFonts w:cstheme="minorHAnsi"/>
                <w:szCs w:val="20"/>
              </w:rPr>
            </w:pPr>
          </w:p>
        </w:tc>
        <w:tc>
          <w:tcPr>
            <w:tcW w:w="990" w:type="dxa"/>
          </w:tcPr>
          <w:p w14:paraId="7066AC1B" w14:textId="77777777" w:rsidR="0061524D" w:rsidRPr="00487927" w:rsidRDefault="0061524D" w:rsidP="001B2204">
            <w:pPr>
              <w:jc w:val="center"/>
              <w:rPr>
                <w:rFonts w:cstheme="minorHAnsi"/>
                <w:szCs w:val="20"/>
              </w:rPr>
            </w:pPr>
          </w:p>
        </w:tc>
        <w:tc>
          <w:tcPr>
            <w:tcW w:w="1103" w:type="dxa"/>
          </w:tcPr>
          <w:p w14:paraId="764A4CEA" w14:textId="77777777" w:rsidR="0061524D" w:rsidRPr="00487927" w:rsidRDefault="0061524D" w:rsidP="001B2204">
            <w:pPr>
              <w:jc w:val="center"/>
              <w:rPr>
                <w:rFonts w:cstheme="minorHAnsi"/>
                <w:szCs w:val="20"/>
              </w:rPr>
            </w:pPr>
          </w:p>
        </w:tc>
        <w:tc>
          <w:tcPr>
            <w:tcW w:w="1103" w:type="dxa"/>
          </w:tcPr>
          <w:p w14:paraId="759F1058" w14:textId="77777777" w:rsidR="0061524D" w:rsidRPr="00487927" w:rsidRDefault="0061524D" w:rsidP="001B2204">
            <w:pPr>
              <w:jc w:val="center"/>
              <w:rPr>
                <w:rFonts w:cstheme="minorHAnsi"/>
                <w:szCs w:val="20"/>
              </w:rPr>
            </w:pPr>
          </w:p>
        </w:tc>
      </w:tr>
      <w:tr w:rsidR="0061524D" w:rsidRPr="00487927" w14:paraId="61E5D8E9" w14:textId="35E02687" w:rsidTr="0061524D">
        <w:tc>
          <w:tcPr>
            <w:tcW w:w="1255" w:type="dxa"/>
            <w:shd w:val="clear" w:color="auto" w:fill="D6E3BC" w:themeFill="accent3" w:themeFillTint="66"/>
          </w:tcPr>
          <w:p w14:paraId="6838CCDE" w14:textId="34E2874A" w:rsidR="0061524D" w:rsidRPr="007B756C" w:rsidRDefault="0061524D"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6C71C5" w14:textId="57B15422"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D7157B5" w14:textId="01A6879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332D7B7" w14:textId="4415DD45"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5CDBC10D" w14:textId="044A6BAE" w:rsidTr="0061524D">
        <w:tc>
          <w:tcPr>
            <w:tcW w:w="1255" w:type="dxa"/>
          </w:tcPr>
          <w:p w14:paraId="27D85B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61524D" w:rsidRPr="00487927" w:rsidRDefault="0061524D" w:rsidP="001B2204">
            <w:pPr>
              <w:jc w:val="center"/>
              <w:rPr>
                <w:rFonts w:cstheme="minorHAnsi"/>
                <w:szCs w:val="20"/>
              </w:rPr>
            </w:pPr>
          </w:p>
        </w:tc>
        <w:tc>
          <w:tcPr>
            <w:tcW w:w="990" w:type="dxa"/>
          </w:tcPr>
          <w:p w14:paraId="32435938" w14:textId="42B436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38E6F" w14:textId="77777777" w:rsidR="0061524D" w:rsidRPr="00487927" w:rsidRDefault="0061524D" w:rsidP="001B2204">
            <w:pPr>
              <w:jc w:val="center"/>
              <w:rPr>
                <w:rFonts w:cstheme="minorHAnsi"/>
                <w:szCs w:val="20"/>
              </w:rPr>
            </w:pPr>
          </w:p>
        </w:tc>
        <w:tc>
          <w:tcPr>
            <w:tcW w:w="990" w:type="dxa"/>
          </w:tcPr>
          <w:p w14:paraId="3A0654DA" w14:textId="77777777" w:rsidR="0061524D" w:rsidRPr="00487927" w:rsidRDefault="0061524D" w:rsidP="001B2204">
            <w:pPr>
              <w:jc w:val="center"/>
              <w:rPr>
                <w:rFonts w:cstheme="minorHAnsi"/>
                <w:szCs w:val="20"/>
              </w:rPr>
            </w:pPr>
          </w:p>
        </w:tc>
        <w:tc>
          <w:tcPr>
            <w:tcW w:w="990" w:type="dxa"/>
          </w:tcPr>
          <w:p w14:paraId="5CC275BC" w14:textId="155A088A" w:rsidR="0061524D" w:rsidRPr="00487927" w:rsidRDefault="0061524D" w:rsidP="001B2204">
            <w:pPr>
              <w:jc w:val="center"/>
              <w:rPr>
                <w:rFonts w:cstheme="minorHAnsi"/>
                <w:szCs w:val="20"/>
              </w:rPr>
            </w:pPr>
          </w:p>
        </w:tc>
        <w:tc>
          <w:tcPr>
            <w:tcW w:w="990" w:type="dxa"/>
          </w:tcPr>
          <w:p w14:paraId="2B2B96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D1E57" w14:textId="77777777" w:rsidR="0061524D" w:rsidRPr="00487927" w:rsidRDefault="0061524D" w:rsidP="001B2204">
            <w:pPr>
              <w:jc w:val="center"/>
              <w:rPr>
                <w:rFonts w:cstheme="minorHAnsi"/>
                <w:szCs w:val="20"/>
              </w:rPr>
            </w:pPr>
          </w:p>
        </w:tc>
        <w:tc>
          <w:tcPr>
            <w:tcW w:w="990" w:type="dxa"/>
          </w:tcPr>
          <w:p w14:paraId="68EE0F25" w14:textId="77777777" w:rsidR="0061524D" w:rsidRPr="00487927" w:rsidRDefault="0061524D" w:rsidP="001B2204">
            <w:pPr>
              <w:jc w:val="center"/>
              <w:rPr>
                <w:rFonts w:cstheme="minorHAnsi"/>
                <w:szCs w:val="20"/>
              </w:rPr>
            </w:pPr>
          </w:p>
        </w:tc>
        <w:tc>
          <w:tcPr>
            <w:tcW w:w="990" w:type="dxa"/>
          </w:tcPr>
          <w:p w14:paraId="7CFBC5A6" w14:textId="77777777" w:rsidR="0061524D" w:rsidRPr="00487927" w:rsidRDefault="0061524D" w:rsidP="001B2204">
            <w:pPr>
              <w:jc w:val="center"/>
              <w:rPr>
                <w:rFonts w:cstheme="minorHAnsi"/>
                <w:szCs w:val="20"/>
              </w:rPr>
            </w:pPr>
          </w:p>
        </w:tc>
        <w:tc>
          <w:tcPr>
            <w:tcW w:w="1103" w:type="dxa"/>
          </w:tcPr>
          <w:p w14:paraId="0898A245" w14:textId="77777777" w:rsidR="0061524D" w:rsidRPr="00487927" w:rsidRDefault="0061524D" w:rsidP="001B2204">
            <w:pPr>
              <w:jc w:val="center"/>
              <w:rPr>
                <w:rFonts w:cstheme="minorHAnsi"/>
                <w:szCs w:val="20"/>
              </w:rPr>
            </w:pPr>
          </w:p>
        </w:tc>
        <w:tc>
          <w:tcPr>
            <w:tcW w:w="1103" w:type="dxa"/>
          </w:tcPr>
          <w:p w14:paraId="36119295" w14:textId="77777777" w:rsidR="0061524D" w:rsidRPr="00487927" w:rsidRDefault="0061524D" w:rsidP="001B2204">
            <w:pPr>
              <w:jc w:val="center"/>
              <w:rPr>
                <w:rFonts w:cstheme="minorHAnsi"/>
                <w:szCs w:val="20"/>
              </w:rPr>
            </w:pPr>
          </w:p>
        </w:tc>
      </w:tr>
      <w:tr w:rsidR="0061524D" w:rsidRPr="00487927" w14:paraId="409E6B2C" w14:textId="35031455" w:rsidTr="0061524D">
        <w:tc>
          <w:tcPr>
            <w:tcW w:w="1255" w:type="dxa"/>
          </w:tcPr>
          <w:p w14:paraId="215C33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61524D" w:rsidRPr="00487927" w:rsidRDefault="0061524D" w:rsidP="001B2204">
            <w:pPr>
              <w:jc w:val="center"/>
              <w:rPr>
                <w:rFonts w:cstheme="minorHAnsi"/>
                <w:szCs w:val="20"/>
              </w:rPr>
            </w:pPr>
          </w:p>
        </w:tc>
        <w:tc>
          <w:tcPr>
            <w:tcW w:w="990" w:type="dxa"/>
          </w:tcPr>
          <w:p w14:paraId="693BA2B3" w14:textId="301B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B15B1" w14:textId="77777777" w:rsidR="0061524D" w:rsidRPr="00487927" w:rsidRDefault="0061524D" w:rsidP="001B2204">
            <w:pPr>
              <w:jc w:val="center"/>
              <w:rPr>
                <w:rFonts w:cstheme="minorHAnsi"/>
                <w:szCs w:val="20"/>
              </w:rPr>
            </w:pPr>
          </w:p>
        </w:tc>
        <w:tc>
          <w:tcPr>
            <w:tcW w:w="990" w:type="dxa"/>
          </w:tcPr>
          <w:p w14:paraId="1F7BCC12" w14:textId="77777777" w:rsidR="0061524D" w:rsidRPr="00487927" w:rsidRDefault="0061524D" w:rsidP="001B2204">
            <w:pPr>
              <w:jc w:val="center"/>
              <w:rPr>
                <w:rFonts w:cstheme="minorHAnsi"/>
                <w:szCs w:val="20"/>
              </w:rPr>
            </w:pPr>
          </w:p>
        </w:tc>
        <w:tc>
          <w:tcPr>
            <w:tcW w:w="990" w:type="dxa"/>
          </w:tcPr>
          <w:p w14:paraId="2FDD9075" w14:textId="1FF1EF73" w:rsidR="0061524D" w:rsidRPr="00487927" w:rsidRDefault="0061524D" w:rsidP="001B2204">
            <w:pPr>
              <w:jc w:val="center"/>
              <w:rPr>
                <w:rFonts w:cstheme="minorHAnsi"/>
                <w:szCs w:val="20"/>
              </w:rPr>
            </w:pPr>
          </w:p>
        </w:tc>
        <w:tc>
          <w:tcPr>
            <w:tcW w:w="990" w:type="dxa"/>
          </w:tcPr>
          <w:p w14:paraId="61FBB3C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1AC3CF" w14:textId="77777777" w:rsidR="0061524D" w:rsidRPr="00487927" w:rsidRDefault="0061524D" w:rsidP="001B2204">
            <w:pPr>
              <w:jc w:val="center"/>
              <w:rPr>
                <w:rFonts w:cstheme="minorHAnsi"/>
                <w:szCs w:val="20"/>
              </w:rPr>
            </w:pPr>
          </w:p>
        </w:tc>
        <w:tc>
          <w:tcPr>
            <w:tcW w:w="990" w:type="dxa"/>
          </w:tcPr>
          <w:p w14:paraId="041F6D09" w14:textId="77777777" w:rsidR="0061524D" w:rsidRPr="00487927" w:rsidRDefault="0061524D" w:rsidP="001B2204">
            <w:pPr>
              <w:jc w:val="center"/>
              <w:rPr>
                <w:rFonts w:cstheme="minorHAnsi"/>
                <w:szCs w:val="20"/>
              </w:rPr>
            </w:pPr>
          </w:p>
        </w:tc>
        <w:tc>
          <w:tcPr>
            <w:tcW w:w="990" w:type="dxa"/>
          </w:tcPr>
          <w:p w14:paraId="13304630" w14:textId="77777777" w:rsidR="0061524D" w:rsidRPr="00487927" w:rsidRDefault="0061524D" w:rsidP="001B2204">
            <w:pPr>
              <w:jc w:val="center"/>
              <w:rPr>
                <w:rFonts w:cstheme="minorHAnsi"/>
                <w:szCs w:val="20"/>
              </w:rPr>
            </w:pPr>
          </w:p>
        </w:tc>
        <w:tc>
          <w:tcPr>
            <w:tcW w:w="1103" w:type="dxa"/>
          </w:tcPr>
          <w:p w14:paraId="2B9E57F9" w14:textId="77777777" w:rsidR="0061524D" w:rsidRPr="00487927" w:rsidRDefault="0061524D" w:rsidP="001B2204">
            <w:pPr>
              <w:jc w:val="center"/>
              <w:rPr>
                <w:rFonts w:cstheme="minorHAnsi"/>
                <w:szCs w:val="20"/>
              </w:rPr>
            </w:pPr>
          </w:p>
        </w:tc>
        <w:tc>
          <w:tcPr>
            <w:tcW w:w="1103" w:type="dxa"/>
          </w:tcPr>
          <w:p w14:paraId="522FDC4A" w14:textId="77777777" w:rsidR="0061524D" w:rsidRPr="00487927" w:rsidRDefault="0061524D" w:rsidP="001B2204">
            <w:pPr>
              <w:jc w:val="center"/>
              <w:rPr>
                <w:rFonts w:cstheme="minorHAnsi"/>
                <w:szCs w:val="20"/>
              </w:rPr>
            </w:pPr>
          </w:p>
        </w:tc>
      </w:tr>
      <w:tr w:rsidR="0061524D" w:rsidRPr="00487927" w14:paraId="34A7E908" w14:textId="7EE6D573" w:rsidTr="0061524D">
        <w:tc>
          <w:tcPr>
            <w:tcW w:w="1255" w:type="dxa"/>
          </w:tcPr>
          <w:p w14:paraId="634D3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61524D" w:rsidRPr="00487927" w:rsidRDefault="0061524D" w:rsidP="001B2204">
            <w:pPr>
              <w:jc w:val="center"/>
              <w:rPr>
                <w:rFonts w:cstheme="minorHAnsi"/>
                <w:szCs w:val="20"/>
              </w:rPr>
            </w:pPr>
          </w:p>
        </w:tc>
        <w:tc>
          <w:tcPr>
            <w:tcW w:w="990" w:type="dxa"/>
          </w:tcPr>
          <w:p w14:paraId="2500D6AE" w14:textId="771302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0D9AEF" w14:textId="77777777" w:rsidR="0061524D" w:rsidRPr="00487927" w:rsidRDefault="0061524D" w:rsidP="001B2204">
            <w:pPr>
              <w:jc w:val="center"/>
              <w:rPr>
                <w:rFonts w:cstheme="minorHAnsi"/>
                <w:szCs w:val="20"/>
              </w:rPr>
            </w:pPr>
          </w:p>
        </w:tc>
        <w:tc>
          <w:tcPr>
            <w:tcW w:w="990" w:type="dxa"/>
          </w:tcPr>
          <w:p w14:paraId="0DF13E97" w14:textId="77777777" w:rsidR="0061524D" w:rsidRPr="00487927" w:rsidRDefault="0061524D" w:rsidP="001B2204">
            <w:pPr>
              <w:jc w:val="center"/>
              <w:rPr>
                <w:rFonts w:cstheme="minorHAnsi"/>
                <w:szCs w:val="20"/>
              </w:rPr>
            </w:pPr>
          </w:p>
        </w:tc>
        <w:tc>
          <w:tcPr>
            <w:tcW w:w="990" w:type="dxa"/>
          </w:tcPr>
          <w:p w14:paraId="2C38940C" w14:textId="6B509857" w:rsidR="0061524D" w:rsidRPr="00487927" w:rsidRDefault="0061524D" w:rsidP="001B2204">
            <w:pPr>
              <w:jc w:val="center"/>
              <w:rPr>
                <w:rFonts w:cstheme="minorHAnsi"/>
                <w:szCs w:val="20"/>
              </w:rPr>
            </w:pPr>
          </w:p>
        </w:tc>
        <w:tc>
          <w:tcPr>
            <w:tcW w:w="990" w:type="dxa"/>
          </w:tcPr>
          <w:p w14:paraId="11946B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4D563FC" w14:textId="77777777" w:rsidR="0061524D" w:rsidRPr="00487927" w:rsidRDefault="0061524D" w:rsidP="001B2204">
            <w:pPr>
              <w:jc w:val="center"/>
              <w:rPr>
                <w:rFonts w:cstheme="minorHAnsi"/>
                <w:szCs w:val="20"/>
              </w:rPr>
            </w:pPr>
          </w:p>
        </w:tc>
        <w:tc>
          <w:tcPr>
            <w:tcW w:w="990" w:type="dxa"/>
          </w:tcPr>
          <w:p w14:paraId="46D2B1D6" w14:textId="77777777" w:rsidR="0061524D" w:rsidRPr="00487927" w:rsidRDefault="0061524D" w:rsidP="001B2204">
            <w:pPr>
              <w:jc w:val="center"/>
              <w:rPr>
                <w:rFonts w:cstheme="minorHAnsi"/>
                <w:szCs w:val="20"/>
              </w:rPr>
            </w:pPr>
          </w:p>
        </w:tc>
        <w:tc>
          <w:tcPr>
            <w:tcW w:w="990" w:type="dxa"/>
          </w:tcPr>
          <w:p w14:paraId="54F33FE0" w14:textId="77777777" w:rsidR="0061524D" w:rsidRPr="00487927" w:rsidRDefault="0061524D" w:rsidP="001B2204">
            <w:pPr>
              <w:jc w:val="center"/>
              <w:rPr>
                <w:rFonts w:cstheme="minorHAnsi"/>
                <w:szCs w:val="20"/>
              </w:rPr>
            </w:pPr>
          </w:p>
        </w:tc>
        <w:tc>
          <w:tcPr>
            <w:tcW w:w="1103" w:type="dxa"/>
          </w:tcPr>
          <w:p w14:paraId="78499DC2" w14:textId="77777777" w:rsidR="0061524D" w:rsidRPr="00487927" w:rsidRDefault="0061524D" w:rsidP="001B2204">
            <w:pPr>
              <w:jc w:val="center"/>
              <w:rPr>
                <w:rFonts w:cstheme="minorHAnsi"/>
                <w:szCs w:val="20"/>
              </w:rPr>
            </w:pPr>
          </w:p>
        </w:tc>
        <w:tc>
          <w:tcPr>
            <w:tcW w:w="1103" w:type="dxa"/>
          </w:tcPr>
          <w:p w14:paraId="789791AA" w14:textId="77777777" w:rsidR="0061524D" w:rsidRPr="00487927" w:rsidRDefault="0061524D" w:rsidP="001B2204">
            <w:pPr>
              <w:jc w:val="center"/>
              <w:rPr>
                <w:rFonts w:cstheme="minorHAnsi"/>
                <w:szCs w:val="20"/>
              </w:rPr>
            </w:pPr>
          </w:p>
        </w:tc>
      </w:tr>
      <w:tr w:rsidR="0061524D" w:rsidRPr="00487927" w14:paraId="4905BC71" w14:textId="58A7F5C1" w:rsidTr="0061524D">
        <w:tc>
          <w:tcPr>
            <w:tcW w:w="1255" w:type="dxa"/>
          </w:tcPr>
          <w:p w14:paraId="73125C1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61524D" w:rsidRPr="00487927" w:rsidRDefault="0061524D" w:rsidP="001B2204">
            <w:pPr>
              <w:jc w:val="center"/>
              <w:rPr>
                <w:rFonts w:cstheme="minorHAnsi"/>
                <w:szCs w:val="20"/>
              </w:rPr>
            </w:pPr>
          </w:p>
        </w:tc>
        <w:tc>
          <w:tcPr>
            <w:tcW w:w="990" w:type="dxa"/>
          </w:tcPr>
          <w:p w14:paraId="22630D49" w14:textId="418D6F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673DD" w14:textId="77777777" w:rsidR="0061524D" w:rsidRPr="00487927" w:rsidRDefault="0061524D" w:rsidP="001B2204">
            <w:pPr>
              <w:jc w:val="center"/>
              <w:rPr>
                <w:rFonts w:cstheme="minorHAnsi"/>
                <w:szCs w:val="20"/>
              </w:rPr>
            </w:pPr>
          </w:p>
        </w:tc>
        <w:tc>
          <w:tcPr>
            <w:tcW w:w="990" w:type="dxa"/>
          </w:tcPr>
          <w:p w14:paraId="0474421B" w14:textId="77777777" w:rsidR="0061524D" w:rsidRPr="00487927" w:rsidRDefault="0061524D" w:rsidP="001B2204">
            <w:pPr>
              <w:jc w:val="center"/>
              <w:rPr>
                <w:rFonts w:cstheme="minorHAnsi"/>
                <w:szCs w:val="20"/>
              </w:rPr>
            </w:pPr>
          </w:p>
        </w:tc>
        <w:tc>
          <w:tcPr>
            <w:tcW w:w="990" w:type="dxa"/>
          </w:tcPr>
          <w:p w14:paraId="4D016EFA" w14:textId="7AFAD96E" w:rsidR="0061524D" w:rsidRPr="00487927" w:rsidRDefault="0061524D" w:rsidP="001B2204">
            <w:pPr>
              <w:jc w:val="center"/>
              <w:rPr>
                <w:rFonts w:cstheme="minorHAnsi"/>
                <w:szCs w:val="20"/>
              </w:rPr>
            </w:pPr>
          </w:p>
        </w:tc>
        <w:tc>
          <w:tcPr>
            <w:tcW w:w="990" w:type="dxa"/>
          </w:tcPr>
          <w:p w14:paraId="4B0B55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B18DB9" w14:textId="77777777" w:rsidR="0061524D" w:rsidRPr="00487927" w:rsidRDefault="0061524D" w:rsidP="001B2204">
            <w:pPr>
              <w:jc w:val="center"/>
              <w:rPr>
                <w:rFonts w:cstheme="minorHAnsi"/>
                <w:szCs w:val="20"/>
              </w:rPr>
            </w:pPr>
          </w:p>
        </w:tc>
        <w:tc>
          <w:tcPr>
            <w:tcW w:w="990" w:type="dxa"/>
          </w:tcPr>
          <w:p w14:paraId="5CFA7797" w14:textId="77777777" w:rsidR="0061524D" w:rsidRPr="00487927" w:rsidRDefault="0061524D" w:rsidP="001B2204">
            <w:pPr>
              <w:jc w:val="center"/>
              <w:rPr>
                <w:rFonts w:cstheme="minorHAnsi"/>
                <w:szCs w:val="20"/>
              </w:rPr>
            </w:pPr>
          </w:p>
        </w:tc>
        <w:tc>
          <w:tcPr>
            <w:tcW w:w="990" w:type="dxa"/>
          </w:tcPr>
          <w:p w14:paraId="2A5BAE3F" w14:textId="77777777" w:rsidR="0061524D" w:rsidRPr="00487927" w:rsidRDefault="0061524D" w:rsidP="001B2204">
            <w:pPr>
              <w:jc w:val="center"/>
              <w:rPr>
                <w:rFonts w:cstheme="minorHAnsi"/>
                <w:szCs w:val="20"/>
              </w:rPr>
            </w:pPr>
          </w:p>
        </w:tc>
        <w:tc>
          <w:tcPr>
            <w:tcW w:w="1103" w:type="dxa"/>
          </w:tcPr>
          <w:p w14:paraId="263DEF0C" w14:textId="77777777" w:rsidR="0061524D" w:rsidRPr="00487927" w:rsidRDefault="0061524D" w:rsidP="001B2204">
            <w:pPr>
              <w:jc w:val="center"/>
              <w:rPr>
                <w:rFonts w:cstheme="minorHAnsi"/>
                <w:szCs w:val="20"/>
              </w:rPr>
            </w:pPr>
          </w:p>
        </w:tc>
        <w:tc>
          <w:tcPr>
            <w:tcW w:w="1103" w:type="dxa"/>
          </w:tcPr>
          <w:p w14:paraId="3E8BD5F0" w14:textId="77777777" w:rsidR="0061524D" w:rsidRPr="00487927" w:rsidRDefault="0061524D" w:rsidP="001B2204">
            <w:pPr>
              <w:jc w:val="center"/>
              <w:rPr>
                <w:rFonts w:cstheme="minorHAnsi"/>
                <w:szCs w:val="20"/>
              </w:rPr>
            </w:pPr>
          </w:p>
        </w:tc>
      </w:tr>
      <w:tr w:rsidR="0061524D" w:rsidRPr="00487927" w14:paraId="50341F57" w14:textId="411166EB" w:rsidTr="0061524D">
        <w:tc>
          <w:tcPr>
            <w:tcW w:w="1255" w:type="dxa"/>
          </w:tcPr>
          <w:p w14:paraId="288B41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501_07</w:t>
            </w:r>
          </w:p>
        </w:tc>
        <w:tc>
          <w:tcPr>
            <w:tcW w:w="990" w:type="dxa"/>
          </w:tcPr>
          <w:p w14:paraId="501BDC5F" w14:textId="77777777" w:rsidR="0061524D" w:rsidRPr="00487927" w:rsidRDefault="0061524D" w:rsidP="001B2204">
            <w:pPr>
              <w:jc w:val="center"/>
              <w:rPr>
                <w:rFonts w:cstheme="minorHAnsi"/>
                <w:szCs w:val="20"/>
              </w:rPr>
            </w:pPr>
          </w:p>
        </w:tc>
        <w:tc>
          <w:tcPr>
            <w:tcW w:w="990" w:type="dxa"/>
          </w:tcPr>
          <w:p w14:paraId="01503E1B" w14:textId="19042C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9E42AE" w14:textId="77777777" w:rsidR="0061524D" w:rsidRPr="00487927" w:rsidRDefault="0061524D" w:rsidP="001B2204">
            <w:pPr>
              <w:jc w:val="center"/>
              <w:rPr>
                <w:rFonts w:cstheme="minorHAnsi"/>
                <w:szCs w:val="20"/>
              </w:rPr>
            </w:pPr>
          </w:p>
        </w:tc>
        <w:tc>
          <w:tcPr>
            <w:tcW w:w="990" w:type="dxa"/>
          </w:tcPr>
          <w:p w14:paraId="0026E493" w14:textId="77777777" w:rsidR="0061524D" w:rsidRPr="00487927" w:rsidRDefault="0061524D" w:rsidP="001B2204">
            <w:pPr>
              <w:jc w:val="center"/>
              <w:rPr>
                <w:rFonts w:cstheme="minorHAnsi"/>
                <w:szCs w:val="20"/>
              </w:rPr>
            </w:pPr>
          </w:p>
        </w:tc>
        <w:tc>
          <w:tcPr>
            <w:tcW w:w="990" w:type="dxa"/>
          </w:tcPr>
          <w:p w14:paraId="7E6B54B7" w14:textId="7B18C412" w:rsidR="0061524D" w:rsidRPr="00487927" w:rsidRDefault="0061524D" w:rsidP="001B2204">
            <w:pPr>
              <w:jc w:val="center"/>
              <w:rPr>
                <w:rFonts w:cstheme="minorHAnsi"/>
                <w:szCs w:val="20"/>
              </w:rPr>
            </w:pPr>
          </w:p>
        </w:tc>
        <w:tc>
          <w:tcPr>
            <w:tcW w:w="990" w:type="dxa"/>
          </w:tcPr>
          <w:p w14:paraId="769DF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F61EB" w14:textId="77777777" w:rsidR="0061524D" w:rsidRPr="00487927" w:rsidRDefault="0061524D" w:rsidP="001B2204">
            <w:pPr>
              <w:jc w:val="center"/>
              <w:rPr>
                <w:rFonts w:cstheme="minorHAnsi"/>
                <w:szCs w:val="20"/>
              </w:rPr>
            </w:pPr>
          </w:p>
        </w:tc>
        <w:tc>
          <w:tcPr>
            <w:tcW w:w="990" w:type="dxa"/>
          </w:tcPr>
          <w:p w14:paraId="7371C83E" w14:textId="77777777" w:rsidR="0061524D" w:rsidRPr="00487927" w:rsidRDefault="0061524D" w:rsidP="001B2204">
            <w:pPr>
              <w:jc w:val="center"/>
              <w:rPr>
                <w:rFonts w:cstheme="minorHAnsi"/>
                <w:szCs w:val="20"/>
              </w:rPr>
            </w:pPr>
          </w:p>
        </w:tc>
        <w:tc>
          <w:tcPr>
            <w:tcW w:w="990" w:type="dxa"/>
          </w:tcPr>
          <w:p w14:paraId="02116F61" w14:textId="77777777" w:rsidR="0061524D" w:rsidRPr="00487927" w:rsidRDefault="0061524D" w:rsidP="001B2204">
            <w:pPr>
              <w:jc w:val="center"/>
              <w:rPr>
                <w:rFonts w:cstheme="minorHAnsi"/>
                <w:szCs w:val="20"/>
              </w:rPr>
            </w:pPr>
          </w:p>
        </w:tc>
        <w:tc>
          <w:tcPr>
            <w:tcW w:w="1103" w:type="dxa"/>
          </w:tcPr>
          <w:p w14:paraId="27E00799" w14:textId="77777777" w:rsidR="0061524D" w:rsidRPr="00487927" w:rsidRDefault="0061524D" w:rsidP="001B2204">
            <w:pPr>
              <w:jc w:val="center"/>
              <w:rPr>
                <w:rFonts w:cstheme="minorHAnsi"/>
                <w:szCs w:val="20"/>
              </w:rPr>
            </w:pPr>
          </w:p>
        </w:tc>
        <w:tc>
          <w:tcPr>
            <w:tcW w:w="1103" w:type="dxa"/>
          </w:tcPr>
          <w:p w14:paraId="53A629B3" w14:textId="77777777" w:rsidR="0061524D" w:rsidRPr="00487927" w:rsidRDefault="0061524D" w:rsidP="001B2204">
            <w:pPr>
              <w:jc w:val="center"/>
              <w:rPr>
                <w:rFonts w:cstheme="minorHAnsi"/>
                <w:szCs w:val="20"/>
              </w:rPr>
            </w:pPr>
          </w:p>
        </w:tc>
      </w:tr>
      <w:tr w:rsidR="0061524D" w:rsidRPr="00487927" w14:paraId="29967A4A" w14:textId="500BE40B" w:rsidTr="0061524D">
        <w:tc>
          <w:tcPr>
            <w:tcW w:w="1255" w:type="dxa"/>
          </w:tcPr>
          <w:p w14:paraId="2573A5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61524D" w:rsidRPr="00487927" w:rsidRDefault="0061524D" w:rsidP="001B2204">
            <w:pPr>
              <w:jc w:val="center"/>
              <w:rPr>
                <w:rFonts w:cstheme="minorHAnsi"/>
                <w:szCs w:val="20"/>
              </w:rPr>
            </w:pPr>
          </w:p>
        </w:tc>
        <w:tc>
          <w:tcPr>
            <w:tcW w:w="990" w:type="dxa"/>
          </w:tcPr>
          <w:p w14:paraId="609B2A3C" w14:textId="57E211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98B5A9" w14:textId="77777777" w:rsidR="0061524D" w:rsidRPr="00487927" w:rsidRDefault="0061524D" w:rsidP="001B2204">
            <w:pPr>
              <w:jc w:val="center"/>
              <w:rPr>
                <w:rFonts w:cstheme="minorHAnsi"/>
                <w:szCs w:val="20"/>
              </w:rPr>
            </w:pPr>
          </w:p>
        </w:tc>
        <w:tc>
          <w:tcPr>
            <w:tcW w:w="990" w:type="dxa"/>
          </w:tcPr>
          <w:p w14:paraId="0C87BEF8" w14:textId="77777777" w:rsidR="0061524D" w:rsidRPr="00487927" w:rsidRDefault="0061524D" w:rsidP="001B2204">
            <w:pPr>
              <w:jc w:val="center"/>
              <w:rPr>
                <w:rFonts w:cstheme="minorHAnsi"/>
                <w:szCs w:val="20"/>
              </w:rPr>
            </w:pPr>
          </w:p>
        </w:tc>
        <w:tc>
          <w:tcPr>
            <w:tcW w:w="990" w:type="dxa"/>
          </w:tcPr>
          <w:p w14:paraId="3BB03702" w14:textId="6F1B7C98" w:rsidR="0061524D" w:rsidRPr="00487927" w:rsidRDefault="0061524D" w:rsidP="001B2204">
            <w:pPr>
              <w:jc w:val="center"/>
              <w:rPr>
                <w:rFonts w:cstheme="minorHAnsi"/>
                <w:szCs w:val="20"/>
              </w:rPr>
            </w:pPr>
          </w:p>
        </w:tc>
        <w:tc>
          <w:tcPr>
            <w:tcW w:w="990" w:type="dxa"/>
          </w:tcPr>
          <w:p w14:paraId="723B21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3D7B77" w14:textId="77777777" w:rsidR="0061524D" w:rsidRPr="00487927" w:rsidRDefault="0061524D" w:rsidP="001B2204">
            <w:pPr>
              <w:jc w:val="center"/>
              <w:rPr>
                <w:rFonts w:cstheme="minorHAnsi"/>
                <w:szCs w:val="20"/>
              </w:rPr>
            </w:pPr>
          </w:p>
        </w:tc>
        <w:tc>
          <w:tcPr>
            <w:tcW w:w="990" w:type="dxa"/>
          </w:tcPr>
          <w:p w14:paraId="19C94E88" w14:textId="77777777" w:rsidR="0061524D" w:rsidRPr="00487927" w:rsidRDefault="0061524D" w:rsidP="001B2204">
            <w:pPr>
              <w:jc w:val="center"/>
              <w:rPr>
                <w:rFonts w:cstheme="minorHAnsi"/>
                <w:szCs w:val="20"/>
              </w:rPr>
            </w:pPr>
          </w:p>
        </w:tc>
        <w:tc>
          <w:tcPr>
            <w:tcW w:w="990" w:type="dxa"/>
          </w:tcPr>
          <w:p w14:paraId="4EB20FFD" w14:textId="77777777" w:rsidR="0061524D" w:rsidRPr="00487927" w:rsidRDefault="0061524D" w:rsidP="001B2204">
            <w:pPr>
              <w:jc w:val="center"/>
              <w:rPr>
                <w:rFonts w:cstheme="minorHAnsi"/>
                <w:szCs w:val="20"/>
              </w:rPr>
            </w:pPr>
          </w:p>
        </w:tc>
        <w:tc>
          <w:tcPr>
            <w:tcW w:w="1103" w:type="dxa"/>
          </w:tcPr>
          <w:p w14:paraId="2EDA22E8" w14:textId="77777777" w:rsidR="0061524D" w:rsidRPr="00487927" w:rsidRDefault="0061524D" w:rsidP="001B2204">
            <w:pPr>
              <w:jc w:val="center"/>
              <w:rPr>
                <w:rFonts w:cstheme="minorHAnsi"/>
                <w:szCs w:val="20"/>
              </w:rPr>
            </w:pPr>
          </w:p>
        </w:tc>
        <w:tc>
          <w:tcPr>
            <w:tcW w:w="1103" w:type="dxa"/>
          </w:tcPr>
          <w:p w14:paraId="73384B71" w14:textId="77777777" w:rsidR="0061524D" w:rsidRPr="00487927" w:rsidRDefault="0061524D" w:rsidP="001B2204">
            <w:pPr>
              <w:jc w:val="center"/>
              <w:rPr>
                <w:rFonts w:cstheme="minorHAnsi"/>
                <w:szCs w:val="20"/>
              </w:rPr>
            </w:pPr>
          </w:p>
        </w:tc>
      </w:tr>
      <w:tr w:rsidR="0061524D" w:rsidRPr="00487927" w14:paraId="405F7BAB" w14:textId="47CAB7D0" w:rsidTr="0061524D">
        <w:tc>
          <w:tcPr>
            <w:tcW w:w="1255" w:type="dxa"/>
          </w:tcPr>
          <w:p w14:paraId="653A7BC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61524D" w:rsidRPr="00487927" w:rsidRDefault="0061524D" w:rsidP="001B2204">
            <w:pPr>
              <w:jc w:val="center"/>
              <w:rPr>
                <w:rFonts w:cstheme="minorHAnsi"/>
                <w:szCs w:val="20"/>
              </w:rPr>
            </w:pPr>
          </w:p>
        </w:tc>
        <w:tc>
          <w:tcPr>
            <w:tcW w:w="990" w:type="dxa"/>
          </w:tcPr>
          <w:p w14:paraId="0FAB7F07" w14:textId="4E60E0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ED3F35" w14:textId="77777777" w:rsidR="0061524D" w:rsidRPr="00487927" w:rsidRDefault="0061524D" w:rsidP="001B2204">
            <w:pPr>
              <w:jc w:val="center"/>
              <w:rPr>
                <w:rFonts w:cstheme="minorHAnsi"/>
                <w:szCs w:val="20"/>
              </w:rPr>
            </w:pPr>
          </w:p>
        </w:tc>
        <w:tc>
          <w:tcPr>
            <w:tcW w:w="990" w:type="dxa"/>
          </w:tcPr>
          <w:p w14:paraId="363543B1" w14:textId="77777777" w:rsidR="0061524D" w:rsidRPr="00487927" w:rsidRDefault="0061524D" w:rsidP="001B2204">
            <w:pPr>
              <w:jc w:val="center"/>
              <w:rPr>
                <w:rFonts w:cstheme="minorHAnsi"/>
                <w:szCs w:val="20"/>
              </w:rPr>
            </w:pPr>
          </w:p>
        </w:tc>
        <w:tc>
          <w:tcPr>
            <w:tcW w:w="990" w:type="dxa"/>
          </w:tcPr>
          <w:p w14:paraId="4134DB14" w14:textId="4EB5F999" w:rsidR="0061524D" w:rsidRPr="00487927" w:rsidRDefault="0061524D" w:rsidP="001B2204">
            <w:pPr>
              <w:jc w:val="center"/>
              <w:rPr>
                <w:rFonts w:cstheme="minorHAnsi"/>
                <w:szCs w:val="20"/>
              </w:rPr>
            </w:pPr>
          </w:p>
        </w:tc>
        <w:tc>
          <w:tcPr>
            <w:tcW w:w="990" w:type="dxa"/>
          </w:tcPr>
          <w:p w14:paraId="23C55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99BAD3" w14:textId="77777777" w:rsidR="0061524D" w:rsidRPr="00487927" w:rsidRDefault="0061524D" w:rsidP="001B2204">
            <w:pPr>
              <w:jc w:val="center"/>
              <w:rPr>
                <w:rFonts w:cstheme="minorHAnsi"/>
                <w:szCs w:val="20"/>
              </w:rPr>
            </w:pPr>
          </w:p>
        </w:tc>
        <w:tc>
          <w:tcPr>
            <w:tcW w:w="990" w:type="dxa"/>
          </w:tcPr>
          <w:p w14:paraId="72E582B2" w14:textId="77777777" w:rsidR="0061524D" w:rsidRPr="00487927" w:rsidRDefault="0061524D" w:rsidP="001B2204">
            <w:pPr>
              <w:jc w:val="center"/>
              <w:rPr>
                <w:rFonts w:cstheme="minorHAnsi"/>
                <w:szCs w:val="20"/>
              </w:rPr>
            </w:pPr>
          </w:p>
        </w:tc>
        <w:tc>
          <w:tcPr>
            <w:tcW w:w="990" w:type="dxa"/>
          </w:tcPr>
          <w:p w14:paraId="78FF4C4B" w14:textId="77777777" w:rsidR="0061524D" w:rsidRPr="00487927" w:rsidRDefault="0061524D" w:rsidP="001B2204">
            <w:pPr>
              <w:jc w:val="center"/>
              <w:rPr>
                <w:rFonts w:cstheme="minorHAnsi"/>
                <w:szCs w:val="20"/>
              </w:rPr>
            </w:pPr>
          </w:p>
        </w:tc>
        <w:tc>
          <w:tcPr>
            <w:tcW w:w="1103" w:type="dxa"/>
          </w:tcPr>
          <w:p w14:paraId="3C538FEA" w14:textId="77777777" w:rsidR="0061524D" w:rsidRPr="00487927" w:rsidRDefault="0061524D" w:rsidP="001B2204">
            <w:pPr>
              <w:jc w:val="center"/>
              <w:rPr>
                <w:rFonts w:cstheme="minorHAnsi"/>
                <w:szCs w:val="20"/>
              </w:rPr>
            </w:pPr>
          </w:p>
        </w:tc>
        <w:tc>
          <w:tcPr>
            <w:tcW w:w="1103" w:type="dxa"/>
          </w:tcPr>
          <w:p w14:paraId="46FA74DD" w14:textId="77777777" w:rsidR="0061524D" w:rsidRPr="00487927" w:rsidRDefault="0061524D" w:rsidP="001B2204">
            <w:pPr>
              <w:jc w:val="center"/>
              <w:rPr>
                <w:rFonts w:cstheme="minorHAnsi"/>
                <w:szCs w:val="20"/>
              </w:rPr>
            </w:pPr>
          </w:p>
        </w:tc>
      </w:tr>
      <w:tr w:rsidR="0061524D" w:rsidRPr="00487927" w14:paraId="5D0A7DED" w14:textId="1A5EF663" w:rsidTr="0061524D">
        <w:tc>
          <w:tcPr>
            <w:tcW w:w="1255" w:type="dxa"/>
          </w:tcPr>
          <w:p w14:paraId="34B63B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61524D" w:rsidRPr="00487927" w:rsidRDefault="0061524D" w:rsidP="001B2204">
            <w:pPr>
              <w:jc w:val="center"/>
              <w:rPr>
                <w:rFonts w:cstheme="minorHAnsi"/>
                <w:szCs w:val="20"/>
              </w:rPr>
            </w:pPr>
          </w:p>
        </w:tc>
        <w:tc>
          <w:tcPr>
            <w:tcW w:w="990" w:type="dxa"/>
          </w:tcPr>
          <w:p w14:paraId="4E142005" w14:textId="19B96C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E36A6D" w14:textId="77777777" w:rsidR="0061524D" w:rsidRPr="00487927" w:rsidRDefault="0061524D" w:rsidP="001B2204">
            <w:pPr>
              <w:jc w:val="center"/>
              <w:rPr>
                <w:rFonts w:cstheme="minorHAnsi"/>
                <w:szCs w:val="20"/>
              </w:rPr>
            </w:pPr>
          </w:p>
        </w:tc>
        <w:tc>
          <w:tcPr>
            <w:tcW w:w="990" w:type="dxa"/>
          </w:tcPr>
          <w:p w14:paraId="2C7ED911" w14:textId="77777777" w:rsidR="0061524D" w:rsidRPr="00487927" w:rsidRDefault="0061524D" w:rsidP="001B2204">
            <w:pPr>
              <w:jc w:val="center"/>
              <w:rPr>
                <w:rFonts w:cstheme="minorHAnsi"/>
                <w:szCs w:val="20"/>
              </w:rPr>
            </w:pPr>
          </w:p>
        </w:tc>
        <w:tc>
          <w:tcPr>
            <w:tcW w:w="990" w:type="dxa"/>
          </w:tcPr>
          <w:p w14:paraId="751D3259" w14:textId="3472A05D" w:rsidR="0061524D" w:rsidRPr="00487927" w:rsidRDefault="0061524D" w:rsidP="001B2204">
            <w:pPr>
              <w:jc w:val="center"/>
              <w:rPr>
                <w:rFonts w:cstheme="minorHAnsi"/>
                <w:szCs w:val="20"/>
              </w:rPr>
            </w:pPr>
          </w:p>
        </w:tc>
        <w:tc>
          <w:tcPr>
            <w:tcW w:w="990" w:type="dxa"/>
          </w:tcPr>
          <w:p w14:paraId="7C2170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8A6A15" w14:textId="77777777" w:rsidR="0061524D" w:rsidRPr="00487927" w:rsidRDefault="0061524D" w:rsidP="001B2204">
            <w:pPr>
              <w:jc w:val="center"/>
              <w:rPr>
                <w:rFonts w:cstheme="minorHAnsi"/>
                <w:szCs w:val="20"/>
              </w:rPr>
            </w:pPr>
          </w:p>
        </w:tc>
        <w:tc>
          <w:tcPr>
            <w:tcW w:w="990" w:type="dxa"/>
          </w:tcPr>
          <w:p w14:paraId="00A5EBE6" w14:textId="77777777" w:rsidR="0061524D" w:rsidRPr="00487927" w:rsidRDefault="0061524D" w:rsidP="001B2204">
            <w:pPr>
              <w:jc w:val="center"/>
              <w:rPr>
                <w:rFonts w:cstheme="minorHAnsi"/>
                <w:szCs w:val="20"/>
              </w:rPr>
            </w:pPr>
          </w:p>
        </w:tc>
        <w:tc>
          <w:tcPr>
            <w:tcW w:w="990" w:type="dxa"/>
          </w:tcPr>
          <w:p w14:paraId="3A8BEDE8" w14:textId="77777777" w:rsidR="0061524D" w:rsidRPr="00487927" w:rsidRDefault="0061524D" w:rsidP="001B2204">
            <w:pPr>
              <w:jc w:val="center"/>
              <w:rPr>
                <w:rFonts w:cstheme="minorHAnsi"/>
                <w:szCs w:val="20"/>
              </w:rPr>
            </w:pPr>
          </w:p>
        </w:tc>
        <w:tc>
          <w:tcPr>
            <w:tcW w:w="1103" w:type="dxa"/>
          </w:tcPr>
          <w:p w14:paraId="53F073F7" w14:textId="77777777" w:rsidR="0061524D" w:rsidRPr="00487927" w:rsidRDefault="0061524D" w:rsidP="001B2204">
            <w:pPr>
              <w:jc w:val="center"/>
              <w:rPr>
                <w:rFonts w:cstheme="minorHAnsi"/>
                <w:szCs w:val="20"/>
              </w:rPr>
            </w:pPr>
          </w:p>
        </w:tc>
        <w:tc>
          <w:tcPr>
            <w:tcW w:w="1103" w:type="dxa"/>
          </w:tcPr>
          <w:p w14:paraId="481F051D" w14:textId="77777777" w:rsidR="0061524D" w:rsidRPr="00487927" w:rsidRDefault="0061524D" w:rsidP="001B2204">
            <w:pPr>
              <w:jc w:val="center"/>
              <w:rPr>
                <w:rFonts w:cstheme="minorHAnsi"/>
                <w:szCs w:val="20"/>
              </w:rPr>
            </w:pPr>
          </w:p>
        </w:tc>
      </w:tr>
      <w:tr w:rsidR="0061524D" w:rsidRPr="00487927" w14:paraId="0D6946AC" w14:textId="0BC7191B" w:rsidTr="0061524D">
        <w:tc>
          <w:tcPr>
            <w:tcW w:w="1255" w:type="dxa"/>
          </w:tcPr>
          <w:p w14:paraId="74A682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61524D" w:rsidRPr="00487927" w:rsidRDefault="0061524D" w:rsidP="001B2204">
            <w:pPr>
              <w:jc w:val="center"/>
              <w:rPr>
                <w:rFonts w:cstheme="minorHAnsi"/>
                <w:szCs w:val="20"/>
              </w:rPr>
            </w:pPr>
          </w:p>
        </w:tc>
        <w:tc>
          <w:tcPr>
            <w:tcW w:w="990" w:type="dxa"/>
          </w:tcPr>
          <w:p w14:paraId="32E794ED" w14:textId="546F630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2FA72C" w14:textId="77777777" w:rsidR="0061524D" w:rsidRPr="00487927" w:rsidRDefault="0061524D" w:rsidP="001B2204">
            <w:pPr>
              <w:jc w:val="center"/>
              <w:rPr>
                <w:rFonts w:cstheme="minorHAnsi"/>
                <w:szCs w:val="20"/>
              </w:rPr>
            </w:pPr>
          </w:p>
        </w:tc>
        <w:tc>
          <w:tcPr>
            <w:tcW w:w="990" w:type="dxa"/>
          </w:tcPr>
          <w:p w14:paraId="338BB1AA" w14:textId="77777777" w:rsidR="0061524D" w:rsidRPr="00487927" w:rsidRDefault="0061524D" w:rsidP="001B2204">
            <w:pPr>
              <w:jc w:val="center"/>
              <w:rPr>
                <w:rFonts w:cstheme="minorHAnsi"/>
                <w:szCs w:val="20"/>
              </w:rPr>
            </w:pPr>
          </w:p>
        </w:tc>
        <w:tc>
          <w:tcPr>
            <w:tcW w:w="990" w:type="dxa"/>
          </w:tcPr>
          <w:p w14:paraId="79491A71" w14:textId="195A2D61" w:rsidR="0061524D" w:rsidRPr="00487927" w:rsidRDefault="0061524D" w:rsidP="001B2204">
            <w:pPr>
              <w:jc w:val="center"/>
              <w:rPr>
                <w:rFonts w:cstheme="minorHAnsi"/>
                <w:szCs w:val="20"/>
              </w:rPr>
            </w:pPr>
          </w:p>
        </w:tc>
        <w:tc>
          <w:tcPr>
            <w:tcW w:w="990" w:type="dxa"/>
          </w:tcPr>
          <w:p w14:paraId="048852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0B68FF" w14:textId="77777777" w:rsidR="0061524D" w:rsidRPr="00487927" w:rsidRDefault="0061524D" w:rsidP="001B2204">
            <w:pPr>
              <w:jc w:val="center"/>
              <w:rPr>
                <w:rFonts w:cstheme="minorHAnsi"/>
                <w:szCs w:val="20"/>
              </w:rPr>
            </w:pPr>
          </w:p>
        </w:tc>
        <w:tc>
          <w:tcPr>
            <w:tcW w:w="990" w:type="dxa"/>
          </w:tcPr>
          <w:p w14:paraId="53A46C11" w14:textId="77777777" w:rsidR="0061524D" w:rsidRPr="00487927" w:rsidRDefault="0061524D" w:rsidP="001B2204">
            <w:pPr>
              <w:jc w:val="center"/>
              <w:rPr>
                <w:rFonts w:cstheme="minorHAnsi"/>
                <w:szCs w:val="20"/>
              </w:rPr>
            </w:pPr>
          </w:p>
        </w:tc>
        <w:tc>
          <w:tcPr>
            <w:tcW w:w="990" w:type="dxa"/>
          </w:tcPr>
          <w:p w14:paraId="23800AC4" w14:textId="77777777" w:rsidR="0061524D" w:rsidRPr="00487927" w:rsidRDefault="0061524D" w:rsidP="001B2204">
            <w:pPr>
              <w:jc w:val="center"/>
              <w:rPr>
                <w:rFonts w:cstheme="minorHAnsi"/>
                <w:szCs w:val="20"/>
              </w:rPr>
            </w:pPr>
          </w:p>
        </w:tc>
        <w:tc>
          <w:tcPr>
            <w:tcW w:w="1103" w:type="dxa"/>
          </w:tcPr>
          <w:p w14:paraId="1BCDD194" w14:textId="77777777" w:rsidR="0061524D" w:rsidRPr="00487927" w:rsidRDefault="0061524D" w:rsidP="001B2204">
            <w:pPr>
              <w:jc w:val="center"/>
              <w:rPr>
                <w:rFonts w:cstheme="minorHAnsi"/>
                <w:szCs w:val="20"/>
              </w:rPr>
            </w:pPr>
          </w:p>
        </w:tc>
        <w:tc>
          <w:tcPr>
            <w:tcW w:w="1103" w:type="dxa"/>
          </w:tcPr>
          <w:p w14:paraId="701ADF12" w14:textId="77777777" w:rsidR="0061524D" w:rsidRPr="00487927" w:rsidRDefault="0061524D" w:rsidP="001B2204">
            <w:pPr>
              <w:jc w:val="center"/>
              <w:rPr>
                <w:rFonts w:cstheme="minorHAnsi"/>
                <w:szCs w:val="20"/>
              </w:rPr>
            </w:pPr>
          </w:p>
        </w:tc>
      </w:tr>
      <w:tr w:rsidR="0061524D" w:rsidRPr="00487927" w14:paraId="26CE4EE5" w14:textId="3BAA45F7" w:rsidTr="0061524D">
        <w:tc>
          <w:tcPr>
            <w:tcW w:w="1255" w:type="dxa"/>
          </w:tcPr>
          <w:p w14:paraId="515A66F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61524D" w:rsidRPr="00487927" w:rsidRDefault="0061524D" w:rsidP="001B2204">
            <w:pPr>
              <w:jc w:val="center"/>
              <w:rPr>
                <w:rFonts w:cstheme="minorHAnsi"/>
                <w:szCs w:val="20"/>
              </w:rPr>
            </w:pPr>
          </w:p>
        </w:tc>
        <w:tc>
          <w:tcPr>
            <w:tcW w:w="990" w:type="dxa"/>
          </w:tcPr>
          <w:p w14:paraId="142D8D91" w14:textId="6B40F4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ACD11" w14:textId="77777777" w:rsidR="0061524D" w:rsidRPr="00487927" w:rsidRDefault="0061524D" w:rsidP="001B2204">
            <w:pPr>
              <w:jc w:val="center"/>
              <w:rPr>
                <w:rFonts w:cstheme="minorHAnsi"/>
                <w:szCs w:val="20"/>
              </w:rPr>
            </w:pPr>
          </w:p>
        </w:tc>
        <w:tc>
          <w:tcPr>
            <w:tcW w:w="990" w:type="dxa"/>
          </w:tcPr>
          <w:p w14:paraId="4F167DC6" w14:textId="77777777" w:rsidR="0061524D" w:rsidRPr="00487927" w:rsidRDefault="0061524D" w:rsidP="001B2204">
            <w:pPr>
              <w:jc w:val="center"/>
              <w:rPr>
                <w:rFonts w:cstheme="minorHAnsi"/>
                <w:szCs w:val="20"/>
              </w:rPr>
            </w:pPr>
          </w:p>
        </w:tc>
        <w:tc>
          <w:tcPr>
            <w:tcW w:w="990" w:type="dxa"/>
          </w:tcPr>
          <w:p w14:paraId="329CBA1C" w14:textId="112B8EEB" w:rsidR="0061524D" w:rsidRPr="00487927" w:rsidRDefault="0061524D" w:rsidP="001B2204">
            <w:pPr>
              <w:jc w:val="center"/>
              <w:rPr>
                <w:rFonts w:cstheme="minorHAnsi"/>
                <w:szCs w:val="20"/>
              </w:rPr>
            </w:pPr>
          </w:p>
        </w:tc>
        <w:tc>
          <w:tcPr>
            <w:tcW w:w="990" w:type="dxa"/>
          </w:tcPr>
          <w:p w14:paraId="419C941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4C1E15" w14:textId="77777777" w:rsidR="0061524D" w:rsidRPr="00487927" w:rsidRDefault="0061524D" w:rsidP="001B2204">
            <w:pPr>
              <w:jc w:val="center"/>
              <w:rPr>
                <w:rFonts w:cstheme="minorHAnsi"/>
                <w:szCs w:val="20"/>
              </w:rPr>
            </w:pPr>
          </w:p>
        </w:tc>
        <w:tc>
          <w:tcPr>
            <w:tcW w:w="990" w:type="dxa"/>
          </w:tcPr>
          <w:p w14:paraId="5E2AF347" w14:textId="77777777" w:rsidR="0061524D" w:rsidRPr="00487927" w:rsidRDefault="0061524D" w:rsidP="001B2204">
            <w:pPr>
              <w:jc w:val="center"/>
              <w:rPr>
                <w:rFonts w:cstheme="minorHAnsi"/>
                <w:szCs w:val="20"/>
              </w:rPr>
            </w:pPr>
          </w:p>
        </w:tc>
        <w:tc>
          <w:tcPr>
            <w:tcW w:w="990" w:type="dxa"/>
          </w:tcPr>
          <w:p w14:paraId="188BE047" w14:textId="77777777" w:rsidR="0061524D" w:rsidRPr="00487927" w:rsidRDefault="0061524D" w:rsidP="001B2204">
            <w:pPr>
              <w:jc w:val="center"/>
              <w:rPr>
                <w:rFonts w:cstheme="minorHAnsi"/>
                <w:szCs w:val="20"/>
              </w:rPr>
            </w:pPr>
          </w:p>
        </w:tc>
        <w:tc>
          <w:tcPr>
            <w:tcW w:w="1103" w:type="dxa"/>
          </w:tcPr>
          <w:p w14:paraId="5B1F316B" w14:textId="77777777" w:rsidR="0061524D" w:rsidRPr="00487927" w:rsidRDefault="0061524D" w:rsidP="001B2204">
            <w:pPr>
              <w:jc w:val="center"/>
              <w:rPr>
                <w:rFonts w:cstheme="minorHAnsi"/>
                <w:szCs w:val="20"/>
              </w:rPr>
            </w:pPr>
          </w:p>
        </w:tc>
        <w:tc>
          <w:tcPr>
            <w:tcW w:w="1103" w:type="dxa"/>
          </w:tcPr>
          <w:p w14:paraId="0E4AF637" w14:textId="77777777" w:rsidR="0061524D" w:rsidRPr="00487927" w:rsidRDefault="0061524D" w:rsidP="001B2204">
            <w:pPr>
              <w:jc w:val="center"/>
              <w:rPr>
                <w:rFonts w:cstheme="minorHAnsi"/>
                <w:szCs w:val="20"/>
              </w:rPr>
            </w:pPr>
          </w:p>
        </w:tc>
      </w:tr>
      <w:tr w:rsidR="0061524D" w:rsidRPr="00487927" w14:paraId="01B2FB42" w14:textId="5AD93267" w:rsidTr="0061524D">
        <w:tc>
          <w:tcPr>
            <w:tcW w:w="1255" w:type="dxa"/>
          </w:tcPr>
          <w:p w14:paraId="13040E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61524D" w:rsidRPr="00487927" w:rsidRDefault="0061524D" w:rsidP="001B2204">
            <w:pPr>
              <w:jc w:val="center"/>
              <w:rPr>
                <w:rFonts w:cstheme="minorHAnsi"/>
                <w:szCs w:val="20"/>
              </w:rPr>
            </w:pPr>
          </w:p>
        </w:tc>
        <w:tc>
          <w:tcPr>
            <w:tcW w:w="990" w:type="dxa"/>
          </w:tcPr>
          <w:p w14:paraId="1DBB3F48" w14:textId="54B8E4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A99BA7" w14:textId="77777777" w:rsidR="0061524D" w:rsidRPr="00487927" w:rsidRDefault="0061524D" w:rsidP="001B2204">
            <w:pPr>
              <w:jc w:val="center"/>
              <w:rPr>
                <w:rFonts w:cstheme="minorHAnsi"/>
                <w:szCs w:val="20"/>
              </w:rPr>
            </w:pPr>
          </w:p>
        </w:tc>
        <w:tc>
          <w:tcPr>
            <w:tcW w:w="990" w:type="dxa"/>
          </w:tcPr>
          <w:p w14:paraId="413FF6BC" w14:textId="77777777" w:rsidR="0061524D" w:rsidRPr="00487927" w:rsidRDefault="0061524D" w:rsidP="001B2204">
            <w:pPr>
              <w:jc w:val="center"/>
              <w:rPr>
                <w:rFonts w:cstheme="minorHAnsi"/>
                <w:szCs w:val="20"/>
              </w:rPr>
            </w:pPr>
          </w:p>
        </w:tc>
        <w:tc>
          <w:tcPr>
            <w:tcW w:w="990" w:type="dxa"/>
          </w:tcPr>
          <w:p w14:paraId="33775E76" w14:textId="2CE3FBCF" w:rsidR="0061524D" w:rsidRPr="00487927" w:rsidRDefault="0061524D" w:rsidP="001B2204">
            <w:pPr>
              <w:jc w:val="center"/>
              <w:rPr>
                <w:rFonts w:cstheme="minorHAnsi"/>
                <w:szCs w:val="20"/>
              </w:rPr>
            </w:pPr>
          </w:p>
        </w:tc>
        <w:tc>
          <w:tcPr>
            <w:tcW w:w="990" w:type="dxa"/>
          </w:tcPr>
          <w:p w14:paraId="056F9C4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DE2164" w14:textId="77777777" w:rsidR="0061524D" w:rsidRPr="00487927" w:rsidRDefault="0061524D" w:rsidP="001B2204">
            <w:pPr>
              <w:jc w:val="center"/>
              <w:rPr>
                <w:rFonts w:cstheme="minorHAnsi"/>
                <w:szCs w:val="20"/>
              </w:rPr>
            </w:pPr>
          </w:p>
        </w:tc>
        <w:tc>
          <w:tcPr>
            <w:tcW w:w="990" w:type="dxa"/>
          </w:tcPr>
          <w:p w14:paraId="624CC1A9" w14:textId="77777777" w:rsidR="0061524D" w:rsidRPr="00487927" w:rsidRDefault="0061524D" w:rsidP="001B2204">
            <w:pPr>
              <w:jc w:val="center"/>
              <w:rPr>
                <w:rFonts w:cstheme="minorHAnsi"/>
                <w:szCs w:val="20"/>
              </w:rPr>
            </w:pPr>
          </w:p>
        </w:tc>
        <w:tc>
          <w:tcPr>
            <w:tcW w:w="990" w:type="dxa"/>
          </w:tcPr>
          <w:p w14:paraId="152A29AC" w14:textId="77777777" w:rsidR="0061524D" w:rsidRPr="00487927" w:rsidRDefault="0061524D" w:rsidP="001B2204">
            <w:pPr>
              <w:jc w:val="center"/>
              <w:rPr>
                <w:rFonts w:cstheme="minorHAnsi"/>
                <w:szCs w:val="20"/>
              </w:rPr>
            </w:pPr>
          </w:p>
        </w:tc>
        <w:tc>
          <w:tcPr>
            <w:tcW w:w="1103" w:type="dxa"/>
          </w:tcPr>
          <w:p w14:paraId="61D69407" w14:textId="77777777" w:rsidR="0061524D" w:rsidRPr="00487927" w:rsidRDefault="0061524D" w:rsidP="001B2204">
            <w:pPr>
              <w:jc w:val="center"/>
              <w:rPr>
                <w:rFonts w:cstheme="minorHAnsi"/>
                <w:szCs w:val="20"/>
              </w:rPr>
            </w:pPr>
          </w:p>
        </w:tc>
        <w:tc>
          <w:tcPr>
            <w:tcW w:w="1103" w:type="dxa"/>
          </w:tcPr>
          <w:p w14:paraId="596F908D" w14:textId="77777777" w:rsidR="0061524D" w:rsidRPr="00487927" w:rsidRDefault="0061524D" w:rsidP="001B2204">
            <w:pPr>
              <w:jc w:val="center"/>
              <w:rPr>
                <w:rFonts w:cstheme="minorHAnsi"/>
                <w:szCs w:val="20"/>
              </w:rPr>
            </w:pPr>
          </w:p>
        </w:tc>
      </w:tr>
      <w:tr w:rsidR="0061524D" w:rsidRPr="00487927" w14:paraId="6D7EBAED" w14:textId="485A8B2C" w:rsidTr="0061524D">
        <w:tc>
          <w:tcPr>
            <w:tcW w:w="1255" w:type="dxa"/>
          </w:tcPr>
          <w:p w14:paraId="1F0B352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502_05</w:t>
            </w:r>
          </w:p>
        </w:tc>
        <w:tc>
          <w:tcPr>
            <w:tcW w:w="990" w:type="dxa"/>
          </w:tcPr>
          <w:p w14:paraId="05C3FCF7" w14:textId="77777777" w:rsidR="0061524D" w:rsidRPr="00487927" w:rsidRDefault="0061524D" w:rsidP="001B2204">
            <w:pPr>
              <w:jc w:val="center"/>
              <w:rPr>
                <w:rFonts w:cstheme="minorHAnsi"/>
                <w:szCs w:val="20"/>
              </w:rPr>
            </w:pPr>
          </w:p>
        </w:tc>
        <w:tc>
          <w:tcPr>
            <w:tcW w:w="990" w:type="dxa"/>
          </w:tcPr>
          <w:p w14:paraId="0C03522B" w14:textId="5B41C8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76F4E" w14:textId="77777777" w:rsidR="0061524D" w:rsidRPr="00487927" w:rsidRDefault="0061524D" w:rsidP="001B2204">
            <w:pPr>
              <w:jc w:val="center"/>
              <w:rPr>
                <w:rFonts w:cstheme="minorHAnsi"/>
                <w:szCs w:val="20"/>
              </w:rPr>
            </w:pPr>
          </w:p>
        </w:tc>
        <w:tc>
          <w:tcPr>
            <w:tcW w:w="990" w:type="dxa"/>
          </w:tcPr>
          <w:p w14:paraId="0F6850BC" w14:textId="77777777" w:rsidR="0061524D" w:rsidRPr="00487927" w:rsidRDefault="0061524D" w:rsidP="001B2204">
            <w:pPr>
              <w:jc w:val="center"/>
              <w:rPr>
                <w:rFonts w:cstheme="minorHAnsi"/>
                <w:szCs w:val="20"/>
              </w:rPr>
            </w:pPr>
          </w:p>
        </w:tc>
        <w:tc>
          <w:tcPr>
            <w:tcW w:w="990" w:type="dxa"/>
          </w:tcPr>
          <w:p w14:paraId="76740127" w14:textId="4DE96F86" w:rsidR="0061524D" w:rsidRPr="00487927" w:rsidRDefault="0061524D" w:rsidP="001B2204">
            <w:pPr>
              <w:jc w:val="center"/>
              <w:rPr>
                <w:rFonts w:cstheme="minorHAnsi"/>
                <w:szCs w:val="20"/>
              </w:rPr>
            </w:pPr>
          </w:p>
        </w:tc>
        <w:tc>
          <w:tcPr>
            <w:tcW w:w="990" w:type="dxa"/>
          </w:tcPr>
          <w:p w14:paraId="5B5D24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7ADDB6" w14:textId="77777777" w:rsidR="0061524D" w:rsidRPr="00487927" w:rsidRDefault="0061524D" w:rsidP="001B2204">
            <w:pPr>
              <w:jc w:val="center"/>
              <w:rPr>
                <w:rFonts w:cstheme="minorHAnsi"/>
                <w:szCs w:val="20"/>
              </w:rPr>
            </w:pPr>
          </w:p>
        </w:tc>
        <w:tc>
          <w:tcPr>
            <w:tcW w:w="990" w:type="dxa"/>
          </w:tcPr>
          <w:p w14:paraId="7A2EF3CB" w14:textId="77777777" w:rsidR="0061524D" w:rsidRPr="00487927" w:rsidRDefault="0061524D" w:rsidP="001B2204">
            <w:pPr>
              <w:jc w:val="center"/>
              <w:rPr>
                <w:rFonts w:cstheme="minorHAnsi"/>
                <w:szCs w:val="20"/>
              </w:rPr>
            </w:pPr>
          </w:p>
        </w:tc>
        <w:tc>
          <w:tcPr>
            <w:tcW w:w="990" w:type="dxa"/>
          </w:tcPr>
          <w:p w14:paraId="06CB0F26" w14:textId="77777777" w:rsidR="0061524D" w:rsidRPr="00487927" w:rsidRDefault="0061524D" w:rsidP="001B2204">
            <w:pPr>
              <w:jc w:val="center"/>
              <w:rPr>
                <w:rFonts w:cstheme="minorHAnsi"/>
                <w:szCs w:val="20"/>
              </w:rPr>
            </w:pPr>
          </w:p>
        </w:tc>
        <w:tc>
          <w:tcPr>
            <w:tcW w:w="1103" w:type="dxa"/>
          </w:tcPr>
          <w:p w14:paraId="2882FDD8" w14:textId="77777777" w:rsidR="0061524D" w:rsidRPr="00487927" w:rsidRDefault="0061524D" w:rsidP="001B2204">
            <w:pPr>
              <w:jc w:val="center"/>
              <w:rPr>
                <w:rFonts w:cstheme="minorHAnsi"/>
                <w:szCs w:val="20"/>
              </w:rPr>
            </w:pPr>
          </w:p>
        </w:tc>
        <w:tc>
          <w:tcPr>
            <w:tcW w:w="1103" w:type="dxa"/>
          </w:tcPr>
          <w:p w14:paraId="5499E6DB" w14:textId="77777777" w:rsidR="0061524D" w:rsidRPr="00487927" w:rsidRDefault="0061524D" w:rsidP="001B2204">
            <w:pPr>
              <w:jc w:val="center"/>
              <w:rPr>
                <w:rFonts w:cstheme="minorHAnsi"/>
                <w:szCs w:val="20"/>
              </w:rPr>
            </w:pPr>
          </w:p>
        </w:tc>
      </w:tr>
      <w:tr w:rsidR="0061524D" w:rsidRPr="00487927" w14:paraId="10D25FC5" w14:textId="6C971CC0" w:rsidTr="0061524D">
        <w:tc>
          <w:tcPr>
            <w:tcW w:w="1255" w:type="dxa"/>
          </w:tcPr>
          <w:p w14:paraId="1184D7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61524D" w:rsidRPr="00487927" w:rsidRDefault="0061524D" w:rsidP="001B2204">
            <w:pPr>
              <w:jc w:val="center"/>
              <w:rPr>
                <w:rFonts w:cstheme="minorHAnsi"/>
                <w:szCs w:val="20"/>
              </w:rPr>
            </w:pPr>
          </w:p>
        </w:tc>
        <w:tc>
          <w:tcPr>
            <w:tcW w:w="990" w:type="dxa"/>
          </w:tcPr>
          <w:p w14:paraId="303D9B27" w14:textId="4ACC3D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425CA4" w14:textId="77777777" w:rsidR="0061524D" w:rsidRPr="00487927" w:rsidRDefault="0061524D" w:rsidP="001B2204">
            <w:pPr>
              <w:jc w:val="center"/>
              <w:rPr>
                <w:rFonts w:cstheme="minorHAnsi"/>
                <w:szCs w:val="20"/>
              </w:rPr>
            </w:pPr>
          </w:p>
        </w:tc>
        <w:tc>
          <w:tcPr>
            <w:tcW w:w="990" w:type="dxa"/>
          </w:tcPr>
          <w:p w14:paraId="5420271A" w14:textId="77777777" w:rsidR="0061524D" w:rsidRPr="00487927" w:rsidRDefault="0061524D" w:rsidP="001B2204">
            <w:pPr>
              <w:jc w:val="center"/>
              <w:rPr>
                <w:rFonts w:cstheme="minorHAnsi"/>
                <w:szCs w:val="20"/>
              </w:rPr>
            </w:pPr>
          </w:p>
        </w:tc>
        <w:tc>
          <w:tcPr>
            <w:tcW w:w="990" w:type="dxa"/>
          </w:tcPr>
          <w:p w14:paraId="4675E74E" w14:textId="2FEDE2BD" w:rsidR="0061524D" w:rsidRPr="00487927" w:rsidRDefault="0061524D" w:rsidP="001B2204">
            <w:pPr>
              <w:jc w:val="center"/>
              <w:rPr>
                <w:rFonts w:cstheme="minorHAnsi"/>
                <w:szCs w:val="20"/>
              </w:rPr>
            </w:pPr>
          </w:p>
        </w:tc>
        <w:tc>
          <w:tcPr>
            <w:tcW w:w="990" w:type="dxa"/>
          </w:tcPr>
          <w:p w14:paraId="343787C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D4E0A7" w14:textId="77777777" w:rsidR="0061524D" w:rsidRPr="00487927" w:rsidRDefault="0061524D" w:rsidP="001B2204">
            <w:pPr>
              <w:jc w:val="center"/>
              <w:rPr>
                <w:rFonts w:cstheme="minorHAnsi"/>
                <w:szCs w:val="20"/>
              </w:rPr>
            </w:pPr>
          </w:p>
        </w:tc>
        <w:tc>
          <w:tcPr>
            <w:tcW w:w="990" w:type="dxa"/>
          </w:tcPr>
          <w:p w14:paraId="50A9EB32" w14:textId="77777777" w:rsidR="0061524D" w:rsidRPr="00487927" w:rsidRDefault="0061524D" w:rsidP="001B2204">
            <w:pPr>
              <w:jc w:val="center"/>
              <w:rPr>
                <w:rFonts w:cstheme="minorHAnsi"/>
                <w:szCs w:val="20"/>
              </w:rPr>
            </w:pPr>
          </w:p>
        </w:tc>
        <w:tc>
          <w:tcPr>
            <w:tcW w:w="990" w:type="dxa"/>
          </w:tcPr>
          <w:p w14:paraId="1F3A11D1" w14:textId="77777777" w:rsidR="0061524D" w:rsidRPr="00487927" w:rsidRDefault="0061524D" w:rsidP="001B2204">
            <w:pPr>
              <w:jc w:val="center"/>
              <w:rPr>
                <w:rFonts w:cstheme="minorHAnsi"/>
                <w:szCs w:val="20"/>
              </w:rPr>
            </w:pPr>
          </w:p>
        </w:tc>
        <w:tc>
          <w:tcPr>
            <w:tcW w:w="1103" w:type="dxa"/>
          </w:tcPr>
          <w:p w14:paraId="74754807" w14:textId="77777777" w:rsidR="0061524D" w:rsidRPr="00487927" w:rsidRDefault="0061524D" w:rsidP="001B2204">
            <w:pPr>
              <w:jc w:val="center"/>
              <w:rPr>
                <w:rFonts w:cstheme="minorHAnsi"/>
                <w:szCs w:val="20"/>
              </w:rPr>
            </w:pPr>
          </w:p>
        </w:tc>
        <w:tc>
          <w:tcPr>
            <w:tcW w:w="1103" w:type="dxa"/>
          </w:tcPr>
          <w:p w14:paraId="7C36EBF4" w14:textId="77777777" w:rsidR="0061524D" w:rsidRPr="00487927" w:rsidRDefault="0061524D" w:rsidP="001B2204">
            <w:pPr>
              <w:jc w:val="center"/>
              <w:rPr>
                <w:rFonts w:cstheme="minorHAnsi"/>
                <w:szCs w:val="20"/>
              </w:rPr>
            </w:pPr>
          </w:p>
        </w:tc>
      </w:tr>
      <w:tr w:rsidR="0061524D" w:rsidRPr="00487927" w14:paraId="0B3D0388" w14:textId="72D2CEE7" w:rsidTr="0061524D">
        <w:tc>
          <w:tcPr>
            <w:tcW w:w="1255" w:type="dxa"/>
          </w:tcPr>
          <w:p w14:paraId="35F9DF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61524D" w:rsidRPr="00487927" w:rsidRDefault="0061524D" w:rsidP="001B2204">
            <w:pPr>
              <w:jc w:val="center"/>
              <w:rPr>
                <w:rFonts w:cstheme="minorHAnsi"/>
                <w:szCs w:val="20"/>
              </w:rPr>
            </w:pPr>
          </w:p>
        </w:tc>
        <w:tc>
          <w:tcPr>
            <w:tcW w:w="990" w:type="dxa"/>
          </w:tcPr>
          <w:p w14:paraId="4DFAF9F5" w14:textId="38D0877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E3EFCE" w14:textId="77777777" w:rsidR="0061524D" w:rsidRPr="00487927" w:rsidRDefault="0061524D" w:rsidP="001B2204">
            <w:pPr>
              <w:jc w:val="center"/>
              <w:rPr>
                <w:rFonts w:cstheme="minorHAnsi"/>
                <w:szCs w:val="20"/>
              </w:rPr>
            </w:pPr>
          </w:p>
        </w:tc>
        <w:tc>
          <w:tcPr>
            <w:tcW w:w="990" w:type="dxa"/>
          </w:tcPr>
          <w:p w14:paraId="5379172F" w14:textId="77777777" w:rsidR="0061524D" w:rsidRPr="00487927" w:rsidRDefault="0061524D" w:rsidP="001B2204">
            <w:pPr>
              <w:jc w:val="center"/>
              <w:rPr>
                <w:rFonts w:cstheme="minorHAnsi"/>
                <w:szCs w:val="20"/>
              </w:rPr>
            </w:pPr>
          </w:p>
        </w:tc>
        <w:tc>
          <w:tcPr>
            <w:tcW w:w="990" w:type="dxa"/>
          </w:tcPr>
          <w:p w14:paraId="3053F98E" w14:textId="7089045B" w:rsidR="0061524D" w:rsidRPr="00487927" w:rsidRDefault="0061524D" w:rsidP="001B2204">
            <w:pPr>
              <w:jc w:val="center"/>
              <w:rPr>
                <w:rFonts w:cstheme="minorHAnsi"/>
                <w:szCs w:val="20"/>
              </w:rPr>
            </w:pPr>
          </w:p>
        </w:tc>
        <w:tc>
          <w:tcPr>
            <w:tcW w:w="990" w:type="dxa"/>
          </w:tcPr>
          <w:p w14:paraId="209996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7D7529" w14:textId="77777777" w:rsidR="0061524D" w:rsidRPr="00487927" w:rsidRDefault="0061524D" w:rsidP="001B2204">
            <w:pPr>
              <w:jc w:val="center"/>
              <w:rPr>
                <w:rFonts w:cstheme="minorHAnsi"/>
                <w:szCs w:val="20"/>
              </w:rPr>
            </w:pPr>
          </w:p>
        </w:tc>
        <w:tc>
          <w:tcPr>
            <w:tcW w:w="990" w:type="dxa"/>
          </w:tcPr>
          <w:p w14:paraId="161B5400" w14:textId="77777777" w:rsidR="0061524D" w:rsidRPr="00487927" w:rsidRDefault="0061524D" w:rsidP="001B2204">
            <w:pPr>
              <w:jc w:val="center"/>
              <w:rPr>
                <w:rFonts w:cstheme="minorHAnsi"/>
                <w:szCs w:val="20"/>
              </w:rPr>
            </w:pPr>
          </w:p>
        </w:tc>
        <w:tc>
          <w:tcPr>
            <w:tcW w:w="990" w:type="dxa"/>
          </w:tcPr>
          <w:p w14:paraId="19381A56" w14:textId="77777777" w:rsidR="0061524D" w:rsidRPr="00487927" w:rsidRDefault="0061524D" w:rsidP="001B2204">
            <w:pPr>
              <w:jc w:val="center"/>
              <w:rPr>
                <w:rFonts w:cstheme="minorHAnsi"/>
                <w:szCs w:val="20"/>
              </w:rPr>
            </w:pPr>
          </w:p>
        </w:tc>
        <w:tc>
          <w:tcPr>
            <w:tcW w:w="1103" w:type="dxa"/>
          </w:tcPr>
          <w:p w14:paraId="4201A3E0" w14:textId="77777777" w:rsidR="0061524D" w:rsidRPr="00487927" w:rsidRDefault="0061524D" w:rsidP="001B2204">
            <w:pPr>
              <w:jc w:val="center"/>
              <w:rPr>
                <w:rFonts w:cstheme="minorHAnsi"/>
                <w:szCs w:val="20"/>
              </w:rPr>
            </w:pPr>
          </w:p>
        </w:tc>
        <w:tc>
          <w:tcPr>
            <w:tcW w:w="1103" w:type="dxa"/>
          </w:tcPr>
          <w:p w14:paraId="1C586F7A" w14:textId="77777777" w:rsidR="0061524D" w:rsidRPr="00487927" w:rsidRDefault="0061524D" w:rsidP="001B2204">
            <w:pPr>
              <w:jc w:val="center"/>
              <w:rPr>
                <w:rFonts w:cstheme="minorHAnsi"/>
                <w:szCs w:val="20"/>
              </w:rPr>
            </w:pPr>
          </w:p>
        </w:tc>
      </w:tr>
      <w:tr w:rsidR="0061524D" w:rsidRPr="00487927" w14:paraId="346AA209" w14:textId="49F7B586" w:rsidTr="0061524D">
        <w:tc>
          <w:tcPr>
            <w:tcW w:w="1255" w:type="dxa"/>
          </w:tcPr>
          <w:p w14:paraId="6C1671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61524D" w:rsidRPr="00487927" w:rsidRDefault="0061524D" w:rsidP="001B2204">
            <w:pPr>
              <w:jc w:val="center"/>
              <w:rPr>
                <w:rFonts w:cstheme="minorHAnsi"/>
                <w:szCs w:val="20"/>
              </w:rPr>
            </w:pPr>
          </w:p>
        </w:tc>
        <w:tc>
          <w:tcPr>
            <w:tcW w:w="990" w:type="dxa"/>
          </w:tcPr>
          <w:p w14:paraId="3400B36D" w14:textId="39BC83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D7249" w14:textId="77777777" w:rsidR="0061524D" w:rsidRPr="00487927" w:rsidRDefault="0061524D" w:rsidP="001B2204">
            <w:pPr>
              <w:jc w:val="center"/>
              <w:rPr>
                <w:rFonts w:cstheme="minorHAnsi"/>
                <w:szCs w:val="20"/>
              </w:rPr>
            </w:pPr>
          </w:p>
        </w:tc>
        <w:tc>
          <w:tcPr>
            <w:tcW w:w="990" w:type="dxa"/>
          </w:tcPr>
          <w:p w14:paraId="01D09D56" w14:textId="77777777" w:rsidR="0061524D" w:rsidRPr="00487927" w:rsidRDefault="0061524D" w:rsidP="001B2204">
            <w:pPr>
              <w:jc w:val="center"/>
              <w:rPr>
                <w:rFonts w:cstheme="minorHAnsi"/>
                <w:szCs w:val="20"/>
              </w:rPr>
            </w:pPr>
          </w:p>
        </w:tc>
        <w:tc>
          <w:tcPr>
            <w:tcW w:w="990" w:type="dxa"/>
          </w:tcPr>
          <w:p w14:paraId="19F01B9D" w14:textId="677B574A" w:rsidR="0061524D" w:rsidRPr="00487927" w:rsidRDefault="0061524D" w:rsidP="001B2204">
            <w:pPr>
              <w:jc w:val="center"/>
              <w:rPr>
                <w:rFonts w:cstheme="minorHAnsi"/>
                <w:szCs w:val="20"/>
              </w:rPr>
            </w:pPr>
          </w:p>
        </w:tc>
        <w:tc>
          <w:tcPr>
            <w:tcW w:w="990" w:type="dxa"/>
          </w:tcPr>
          <w:p w14:paraId="2B6026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DC1589" w14:textId="77777777" w:rsidR="0061524D" w:rsidRPr="00487927" w:rsidRDefault="0061524D" w:rsidP="001B2204">
            <w:pPr>
              <w:jc w:val="center"/>
              <w:rPr>
                <w:rFonts w:cstheme="minorHAnsi"/>
                <w:szCs w:val="20"/>
              </w:rPr>
            </w:pPr>
          </w:p>
        </w:tc>
        <w:tc>
          <w:tcPr>
            <w:tcW w:w="990" w:type="dxa"/>
          </w:tcPr>
          <w:p w14:paraId="06F7C74A" w14:textId="77777777" w:rsidR="0061524D" w:rsidRPr="00487927" w:rsidRDefault="0061524D" w:rsidP="001B2204">
            <w:pPr>
              <w:jc w:val="center"/>
              <w:rPr>
                <w:rFonts w:cstheme="minorHAnsi"/>
                <w:szCs w:val="20"/>
              </w:rPr>
            </w:pPr>
          </w:p>
        </w:tc>
        <w:tc>
          <w:tcPr>
            <w:tcW w:w="990" w:type="dxa"/>
          </w:tcPr>
          <w:p w14:paraId="60C7CC0E" w14:textId="77777777" w:rsidR="0061524D" w:rsidRPr="00487927" w:rsidRDefault="0061524D" w:rsidP="001B2204">
            <w:pPr>
              <w:jc w:val="center"/>
              <w:rPr>
                <w:rFonts w:cstheme="minorHAnsi"/>
                <w:szCs w:val="20"/>
              </w:rPr>
            </w:pPr>
          </w:p>
        </w:tc>
        <w:tc>
          <w:tcPr>
            <w:tcW w:w="1103" w:type="dxa"/>
          </w:tcPr>
          <w:p w14:paraId="06D82E1C" w14:textId="77777777" w:rsidR="0061524D" w:rsidRPr="00487927" w:rsidRDefault="0061524D" w:rsidP="001B2204">
            <w:pPr>
              <w:jc w:val="center"/>
              <w:rPr>
                <w:rFonts w:cstheme="minorHAnsi"/>
                <w:szCs w:val="20"/>
              </w:rPr>
            </w:pPr>
          </w:p>
        </w:tc>
        <w:tc>
          <w:tcPr>
            <w:tcW w:w="1103" w:type="dxa"/>
          </w:tcPr>
          <w:p w14:paraId="3EFBBC68" w14:textId="77777777" w:rsidR="0061524D" w:rsidRPr="00487927" w:rsidRDefault="0061524D" w:rsidP="001B2204">
            <w:pPr>
              <w:jc w:val="center"/>
              <w:rPr>
                <w:rFonts w:cstheme="minorHAnsi"/>
                <w:szCs w:val="20"/>
              </w:rPr>
            </w:pPr>
          </w:p>
        </w:tc>
      </w:tr>
      <w:tr w:rsidR="0061524D" w:rsidRPr="00487927" w14:paraId="637395E1" w14:textId="501C7413" w:rsidTr="0061524D">
        <w:tc>
          <w:tcPr>
            <w:tcW w:w="1255" w:type="dxa"/>
          </w:tcPr>
          <w:p w14:paraId="5C71E1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61524D" w:rsidRPr="00487927" w:rsidRDefault="0061524D" w:rsidP="001B2204">
            <w:pPr>
              <w:jc w:val="center"/>
              <w:rPr>
                <w:rFonts w:cstheme="minorHAnsi"/>
                <w:szCs w:val="20"/>
              </w:rPr>
            </w:pPr>
          </w:p>
        </w:tc>
        <w:tc>
          <w:tcPr>
            <w:tcW w:w="990" w:type="dxa"/>
          </w:tcPr>
          <w:p w14:paraId="17D3C6C8" w14:textId="2A441B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854B40" w14:textId="77777777" w:rsidR="0061524D" w:rsidRPr="00487927" w:rsidRDefault="0061524D" w:rsidP="001B2204">
            <w:pPr>
              <w:jc w:val="center"/>
              <w:rPr>
                <w:rFonts w:cstheme="minorHAnsi"/>
                <w:szCs w:val="20"/>
              </w:rPr>
            </w:pPr>
          </w:p>
        </w:tc>
        <w:tc>
          <w:tcPr>
            <w:tcW w:w="990" w:type="dxa"/>
          </w:tcPr>
          <w:p w14:paraId="50640A6F" w14:textId="77777777" w:rsidR="0061524D" w:rsidRPr="00487927" w:rsidRDefault="0061524D" w:rsidP="001B2204">
            <w:pPr>
              <w:jc w:val="center"/>
              <w:rPr>
                <w:rFonts w:cstheme="minorHAnsi"/>
                <w:szCs w:val="20"/>
              </w:rPr>
            </w:pPr>
          </w:p>
        </w:tc>
        <w:tc>
          <w:tcPr>
            <w:tcW w:w="990" w:type="dxa"/>
          </w:tcPr>
          <w:p w14:paraId="327DA154" w14:textId="3B308B7D" w:rsidR="0061524D" w:rsidRPr="00487927" w:rsidRDefault="0061524D" w:rsidP="001B2204">
            <w:pPr>
              <w:jc w:val="center"/>
              <w:rPr>
                <w:rFonts w:cstheme="minorHAnsi"/>
                <w:szCs w:val="20"/>
              </w:rPr>
            </w:pPr>
          </w:p>
        </w:tc>
        <w:tc>
          <w:tcPr>
            <w:tcW w:w="990" w:type="dxa"/>
          </w:tcPr>
          <w:p w14:paraId="18A2CF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9CCA09" w14:textId="77777777" w:rsidR="0061524D" w:rsidRPr="00487927" w:rsidRDefault="0061524D" w:rsidP="001B2204">
            <w:pPr>
              <w:jc w:val="center"/>
              <w:rPr>
                <w:rFonts w:cstheme="minorHAnsi"/>
                <w:szCs w:val="20"/>
              </w:rPr>
            </w:pPr>
          </w:p>
        </w:tc>
        <w:tc>
          <w:tcPr>
            <w:tcW w:w="990" w:type="dxa"/>
          </w:tcPr>
          <w:p w14:paraId="57E6D67A" w14:textId="77777777" w:rsidR="0061524D" w:rsidRPr="00487927" w:rsidRDefault="0061524D" w:rsidP="001B2204">
            <w:pPr>
              <w:jc w:val="center"/>
              <w:rPr>
                <w:rFonts w:cstheme="minorHAnsi"/>
                <w:szCs w:val="20"/>
              </w:rPr>
            </w:pPr>
          </w:p>
        </w:tc>
        <w:tc>
          <w:tcPr>
            <w:tcW w:w="990" w:type="dxa"/>
          </w:tcPr>
          <w:p w14:paraId="5A2ACA16" w14:textId="77777777" w:rsidR="0061524D" w:rsidRPr="00487927" w:rsidRDefault="0061524D" w:rsidP="001B2204">
            <w:pPr>
              <w:jc w:val="center"/>
              <w:rPr>
                <w:rFonts w:cstheme="minorHAnsi"/>
                <w:szCs w:val="20"/>
              </w:rPr>
            </w:pPr>
          </w:p>
        </w:tc>
        <w:tc>
          <w:tcPr>
            <w:tcW w:w="1103" w:type="dxa"/>
          </w:tcPr>
          <w:p w14:paraId="3E9719DD" w14:textId="77777777" w:rsidR="0061524D" w:rsidRPr="00487927" w:rsidRDefault="0061524D" w:rsidP="001B2204">
            <w:pPr>
              <w:jc w:val="center"/>
              <w:rPr>
                <w:rFonts w:cstheme="minorHAnsi"/>
                <w:szCs w:val="20"/>
              </w:rPr>
            </w:pPr>
          </w:p>
        </w:tc>
        <w:tc>
          <w:tcPr>
            <w:tcW w:w="1103" w:type="dxa"/>
          </w:tcPr>
          <w:p w14:paraId="6E9DD0BF" w14:textId="77777777" w:rsidR="0061524D" w:rsidRPr="00487927" w:rsidRDefault="0061524D" w:rsidP="001B2204">
            <w:pPr>
              <w:jc w:val="center"/>
              <w:rPr>
                <w:rFonts w:cstheme="minorHAnsi"/>
                <w:szCs w:val="20"/>
              </w:rPr>
            </w:pPr>
          </w:p>
        </w:tc>
      </w:tr>
      <w:tr w:rsidR="0061524D" w:rsidRPr="00487927" w14:paraId="50DF1AAB" w14:textId="2DCD8CD5" w:rsidTr="0061524D">
        <w:tc>
          <w:tcPr>
            <w:tcW w:w="1255" w:type="dxa"/>
          </w:tcPr>
          <w:p w14:paraId="265974E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61524D" w:rsidRPr="00487927" w:rsidRDefault="0061524D" w:rsidP="001B2204">
            <w:pPr>
              <w:jc w:val="center"/>
              <w:rPr>
                <w:rFonts w:cstheme="minorHAnsi"/>
                <w:szCs w:val="20"/>
              </w:rPr>
            </w:pPr>
          </w:p>
        </w:tc>
        <w:tc>
          <w:tcPr>
            <w:tcW w:w="990" w:type="dxa"/>
          </w:tcPr>
          <w:p w14:paraId="50E72985" w14:textId="4BE125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82AE57" w14:textId="77777777" w:rsidR="0061524D" w:rsidRPr="00487927" w:rsidRDefault="0061524D" w:rsidP="001B2204">
            <w:pPr>
              <w:jc w:val="center"/>
              <w:rPr>
                <w:rFonts w:cstheme="minorHAnsi"/>
                <w:szCs w:val="20"/>
              </w:rPr>
            </w:pPr>
          </w:p>
        </w:tc>
        <w:tc>
          <w:tcPr>
            <w:tcW w:w="990" w:type="dxa"/>
          </w:tcPr>
          <w:p w14:paraId="4885FBBE" w14:textId="77777777" w:rsidR="0061524D" w:rsidRPr="00487927" w:rsidRDefault="0061524D" w:rsidP="001B2204">
            <w:pPr>
              <w:jc w:val="center"/>
              <w:rPr>
                <w:rFonts w:cstheme="minorHAnsi"/>
                <w:szCs w:val="20"/>
              </w:rPr>
            </w:pPr>
          </w:p>
        </w:tc>
        <w:tc>
          <w:tcPr>
            <w:tcW w:w="990" w:type="dxa"/>
          </w:tcPr>
          <w:p w14:paraId="4F30BE77" w14:textId="28F134DE" w:rsidR="0061524D" w:rsidRPr="00487927" w:rsidRDefault="0061524D" w:rsidP="001B2204">
            <w:pPr>
              <w:jc w:val="center"/>
              <w:rPr>
                <w:rFonts w:cstheme="minorHAnsi"/>
                <w:szCs w:val="20"/>
              </w:rPr>
            </w:pPr>
          </w:p>
        </w:tc>
        <w:tc>
          <w:tcPr>
            <w:tcW w:w="990" w:type="dxa"/>
          </w:tcPr>
          <w:p w14:paraId="1C07AB5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9B97CC" w14:textId="77777777" w:rsidR="0061524D" w:rsidRPr="00487927" w:rsidRDefault="0061524D" w:rsidP="001B2204">
            <w:pPr>
              <w:jc w:val="center"/>
              <w:rPr>
                <w:rFonts w:cstheme="minorHAnsi"/>
                <w:szCs w:val="20"/>
              </w:rPr>
            </w:pPr>
          </w:p>
        </w:tc>
        <w:tc>
          <w:tcPr>
            <w:tcW w:w="990" w:type="dxa"/>
          </w:tcPr>
          <w:p w14:paraId="2E1A9D09" w14:textId="77777777" w:rsidR="0061524D" w:rsidRPr="00487927" w:rsidRDefault="0061524D" w:rsidP="001B2204">
            <w:pPr>
              <w:jc w:val="center"/>
              <w:rPr>
                <w:rFonts w:cstheme="minorHAnsi"/>
                <w:szCs w:val="20"/>
              </w:rPr>
            </w:pPr>
          </w:p>
        </w:tc>
        <w:tc>
          <w:tcPr>
            <w:tcW w:w="990" w:type="dxa"/>
          </w:tcPr>
          <w:p w14:paraId="71ACA0BC" w14:textId="77777777" w:rsidR="0061524D" w:rsidRPr="00487927" w:rsidRDefault="0061524D" w:rsidP="001B2204">
            <w:pPr>
              <w:jc w:val="center"/>
              <w:rPr>
                <w:rFonts w:cstheme="minorHAnsi"/>
                <w:szCs w:val="20"/>
              </w:rPr>
            </w:pPr>
          </w:p>
        </w:tc>
        <w:tc>
          <w:tcPr>
            <w:tcW w:w="1103" w:type="dxa"/>
          </w:tcPr>
          <w:p w14:paraId="272230FF" w14:textId="77777777" w:rsidR="0061524D" w:rsidRPr="00487927" w:rsidRDefault="0061524D" w:rsidP="001B2204">
            <w:pPr>
              <w:jc w:val="center"/>
              <w:rPr>
                <w:rFonts w:cstheme="minorHAnsi"/>
                <w:szCs w:val="20"/>
              </w:rPr>
            </w:pPr>
          </w:p>
        </w:tc>
        <w:tc>
          <w:tcPr>
            <w:tcW w:w="1103" w:type="dxa"/>
          </w:tcPr>
          <w:p w14:paraId="41A09814" w14:textId="77777777" w:rsidR="0061524D" w:rsidRPr="00487927" w:rsidRDefault="0061524D" w:rsidP="001B2204">
            <w:pPr>
              <w:jc w:val="center"/>
              <w:rPr>
                <w:rFonts w:cstheme="minorHAnsi"/>
                <w:szCs w:val="20"/>
              </w:rPr>
            </w:pPr>
          </w:p>
        </w:tc>
      </w:tr>
      <w:tr w:rsidR="0061524D" w:rsidRPr="00487927" w14:paraId="1122F3D3" w14:textId="0B0DE8F6" w:rsidTr="0061524D">
        <w:tc>
          <w:tcPr>
            <w:tcW w:w="1255" w:type="dxa"/>
          </w:tcPr>
          <w:p w14:paraId="20C73D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61524D" w:rsidRPr="00487927" w:rsidRDefault="0061524D" w:rsidP="001B2204">
            <w:pPr>
              <w:jc w:val="center"/>
              <w:rPr>
                <w:rFonts w:cstheme="minorHAnsi"/>
                <w:szCs w:val="20"/>
              </w:rPr>
            </w:pPr>
          </w:p>
        </w:tc>
        <w:tc>
          <w:tcPr>
            <w:tcW w:w="990" w:type="dxa"/>
          </w:tcPr>
          <w:p w14:paraId="16879BBA" w14:textId="2A3BA8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096CF8" w14:textId="77777777" w:rsidR="0061524D" w:rsidRPr="00487927" w:rsidRDefault="0061524D" w:rsidP="001B2204">
            <w:pPr>
              <w:jc w:val="center"/>
              <w:rPr>
                <w:rFonts w:cstheme="minorHAnsi"/>
                <w:szCs w:val="20"/>
              </w:rPr>
            </w:pPr>
          </w:p>
        </w:tc>
        <w:tc>
          <w:tcPr>
            <w:tcW w:w="990" w:type="dxa"/>
          </w:tcPr>
          <w:p w14:paraId="3E648FDC" w14:textId="77777777" w:rsidR="0061524D" w:rsidRPr="00487927" w:rsidRDefault="0061524D" w:rsidP="001B2204">
            <w:pPr>
              <w:jc w:val="center"/>
              <w:rPr>
                <w:rFonts w:cstheme="minorHAnsi"/>
                <w:szCs w:val="20"/>
              </w:rPr>
            </w:pPr>
          </w:p>
        </w:tc>
        <w:tc>
          <w:tcPr>
            <w:tcW w:w="990" w:type="dxa"/>
          </w:tcPr>
          <w:p w14:paraId="6B6DDF7F" w14:textId="571792B8" w:rsidR="0061524D" w:rsidRPr="00487927" w:rsidRDefault="0061524D" w:rsidP="001B2204">
            <w:pPr>
              <w:jc w:val="center"/>
              <w:rPr>
                <w:rFonts w:cstheme="minorHAnsi"/>
                <w:szCs w:val="20"/>
              </w:rPr>
            </w:pPr>
          </w:p>
        </w:tc>
        <w:tc>
          <w:tcPr>
            <w:tcW w:w="990" w:type="dxa"/>
          </w:tcPr>
          <w:p w14:paraId="7123FC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02D185" w14:textId="77777777" w:rsidR="0061524D" w:rsidRPr="00487927" w:rsidRDefault="0061524D" w:rsidP="001B2204">
            <w:pPr>
              <w:jc w:val="center"/>
              <w:rPr>
                <w:rFonts w:cstheme="minorHAnsi"/>
                <w:szCs w:val="20"/>
              </w:rPr>
            </w:pPr>
          </w:p>
        </w:tc>
        <w:tc>
          <w:tcPr>
            <w:tcW w:w="990" w:type="dxa"/>
          </w:tcPr>
          <w:p w14:paraId="02EAFA44" w14:textId="77777777" w:rsidR="0061524D" w:rsidRPr="00487927" w:rsidRDefault="0061524D" w:rsidP="001B2204">
            <w:pPr>
              <w:jc w:val="center"/>
              <w:rPr>
                <w:rFonts w:cstheme="minorHAnsi"/>
                <w:szCs w:val="20"/>
              </w:rPr>
            </w:pPr>
          </w:p>
        </w:tc>
        <w:tc>
          <w:tcPr>
            <w:tcW w:w="990" w:type="dxa"/>
          </w:tcPr>
          <w:p w14:paraId="246F887A" w14:textId="77777777" w:rsidR="0061524D" w:rsidRPr="00487927" w:rsidRDefault="0061524D" w:rsidP="001B2204">
            <w:pPr>
              <w:jc w:val="center"/>
              <w:rPr>
                <w:rFonts w:cstheme="minorHAnsi"/>
                <w:szCs w:val="20"/>
              </w:rPr>
            </w:pPr>
          </w:p>
        </w:tc>
        <w:tc>
          <w:tcPr>
            <w:tcW w:w="1103" w:type="dxa"/>
          </w:tcPr>
          <w:p w14:paraId="55EF558A" w14:textId="77777777" w:rsidR="0061524D" w:rsidRPr="00487927" w:rsidRDefault="0061524D" w:rsidP="001B2204">
            <w:pPr>
              <w:jc w:val="center"/>
              <w:rPr>
                <w:rFonts w:cstheme="minorHAnsi"/>
                <w:szCs w:val="20"/>
              </w:rPr>
            </w:pPr>
          </w:p>
        </w:tc>
        <w:tc>
          <w:tcPr>
            <w:tcW w:w="1103" w:type="dxa"/>
          </w:tcPr>
          <w:p w14:paraId="2FAED267" w14:textId="77777777" w:rsidR="0061524D" w:rsidRPr="00487927" w:rsidRDefault="0061524D" w:rsidP="001B2204">
            <w:pPr>
              <w:jc w:val="center"/>
              <w:rPr>
                <w:rFonts w:cstheme="minorHAnsi"/>
                <w:szCs w:val="20"/>
              </w:rPr>
            </w:pPr>
          </w:p>
        </w:tc>
      </w:tr>
      <w:tr w:rsidR="0061524D" w:rsidRPr="00487927" w14:paraId="0C0191B9" w14:textId="1C654662" w:rsidTr="0061524D">
        <w:tc>
          <w:tcPr>
            <w:tcW w:w="1255" w:type="dxa"/>
          </w:tcPr>
          <w:p w14:paraId="04646C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61524D" w:rsidRPr="00487927" w:rsidRDefault="0061524D" w:rsidP="001B2204">
            <w:pPr>
              <w:jc w:val="center"/>
              <w:rPr>
                <w:rFonts w:cstheme="minorHAnsi"/>
                <w:szCs w:val="20"/>
              </w:rPr>
            </w:pPr>
          </w:p>
        </w:tc>
        <w:tc>
          <w:tcPr>
            <w:tcW w:w="990" w:type="dxa"/>
          </w:tcPr>
          <w:p w14:paraId="1BA4407A" w14:textId="4BB2B00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95E2F" w14:textId="77777777" w:rsidR="0061524D" w:rsidRPr="00487927" w:rsidRDefault="0061524D" w:rsidP="001B2204">
            <w:pPr>
              <w:jc w:val="center"/>
              <w:rPr>
                <w:rFonts w:cstheme="minorHAnsi"/>
                <w:szCs w:val="20"/>
              </w:rPr>
            </w:pPr>
          </w:p>
        </w:tc>
        <w:tc>
          <w:tcPr>
            <w:tcW w:w="990" w:type="dxa"/>
          </w:tcPr>
          <w:p w14:paraId="3250EA8A" w14:textId="77777777" w:rsidR="0061524D" w:rsidRPr="00487927" w:rsidRDefault="0061524D" w:rsidP="001B2204">
            <w:pPr>
              <w:jc w:val="center"/>
              <w:rPr>
                <w:rFonts w:cstheme="minorHAnsi"/>
                <w:szCs w:val="20"/>
              </w:rPr>
            </w:pPr>
          </w:p>
        </w:tc>
        <w:tc>
          <w:tcPr>
            <w:tcW w:w="990" w:type="dxa"/>
          </w:tcPr>
          <w:p w14:paraId="074A3C19" w14:textId="32EFBDCB" w:rsidR="0061524D" w:rsidRPr="00487927" w:rsidRDefault="0061524D" w:rsidP="001B2204">
            <w:pPr>
              <w:jc w:val="center"/>
              <w:rPr>
                <w:rFonts w:cstheme="minorHAnsi"/>
                <w:szCs w:val="20"/>
              </w:rPr>
            </w:pPr>
          </w:p>
        </w:tc>
        <w:tc>
          <w:tcPr>
            <w:tcW w:w="990" w:type="dxa"/>
          </w:tcPr>
          <w:p w14:paraId="45F0524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CA4CC1" w14:textId="77777777" w:rsidR="0061524D" w:rsidRPr="00487927" w:rsidRDefault="0061524D" w:rsidP="001B2204">
            <w:pPr>
              <w:jc w:val="center"/>
              <w:rPr>
                <w:rFonts w:cstheme="minorHAnsi"/>
                <w:szCs w:val="20"/>
              </w:rPr>
            </w:pPr>
          </w:p>
        </w:tc>
        <w:tc>
          <w:tcPr>
            <w:tcW w:w="990" w:type="dxa"/>
          </w:tcPr>
          <w:p w14:paraId="249485A5" w14:textId="77777777" w:rsidR="0061524D" w:rsidRPr="00487927" w:rsidRDefault="0061524D" w:rsidP="001B2204">
            <w:pPr>
              <w:jc w:val="center"/>
              <w:rPr>
                <w:rFonts w:cstheme="minorHAnsi"/>
                <w:szCs w:val="20"/>
              </w:rPr>
            </w:pPr>
          </w:p>
        </w:tc>
        <w:tc>
          <w:tcPr>
            <w:tcW w:w="990" w:type="dxa"/>
          </w:tcPr>
          <w:p w14:paraId="7EE0FEA4" w14:textId="77777777" w:rsidR="0061524D" w:rsidRPr="00487927" w:rsidRDefault="0061524D" w:rsidP="001B2204">
            <w:pPr>
              <w:jc w:val="center"/>
              <w:rPr>
                <w:rFonts w:cstheme="minorHAnsi"/>
                <w:szCs w:val="20"/>
              </w:rPr>
            </w:pPr>
          </w:p>
        </w:tc>
        <w:tc>
          <w:tcPr>
            <w:tcW w:w="1103" w:type="dxa"/>
          </w:tcPr>
          <w:p w14:paraId="055452CC" w14:textId="77777777" w:rsidR="0061524D" w:rsidRPr="00487927" w:rsidRDefault="0061524D" w:rsidP="001B2204">
            <w:pPr>
              <w:jc w:val="center"/>
              <w:rPr>
                <w:rFonts w:cstheme="minorHAnsi"/>
                <w:szCs w:val="20"/>
              </w:rPr>
            </w:pPr>
          </w:p>
        </w:tc>
        <w:tc>
          <w:tcPr>
            <w:tcW w:w="1103" w:type="dxa"/>
          </w:tcPr>
          <w:p w14:paraId="7449E54E" w14:textId="77777777" w:rsidR="0061524D" w:rsidRPr="00487927" w:rsidRDefault="0061524D" w:rsidP="001B2204">
            <w:pPr>
              <w:jc w:val="center"/>
              <w:rPr>
                <w:rFonts w:cstheme="minorHAnsi"/>
                <w:szCs w:val="20"/>
              </w:rPr>
            </w:pPr>
          </w:p>
        </w:tc>
      </w:tr>
      <w:tr w:rsidR="0061524D" w:rsidRPr="00487927" w14:paraId="028F3529" w14:textId="04EE87BE" w:rsidTr="0061524D">
        <w:tc>
          <w:tcPr>
            <w:tcW w:w="1255" w:type="dxa"/>
          </w:tcPr>
          <w:p w14:paraId="3711D9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61524D" w:rsidRPr="00487927" w:rsidRDefault="0061524D" w:rsidP="001B2204">
            <w:pPr>
              <w:jc w:val="center"/>
              <w:rPr>
                <w:rFonts w:cstheme="minorHAnsi"/>
                <w:szCs w:val="20"/>
              </w:rPr>
            </w:pPr>
          </w:p>
        </w:tc>
        <w:tc>
          <w:tcPr>
            <w:tcW w:w="990" w:type="dxa"/>
          </w:tcPr>
          <w:p w14:paraId="42C5D988" w14:textId="39ADF0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FB70E8" w14:textId="77777777" w:rsidR="0061524D" w:rsidRPr="00487927" w:rsidRDefault="0061524D" w:rsidP="001B2204">
            <w:pPr>
              <w:jc w:val="center"/>
              <w:rPr>
                <w:rFonts w:cstheme="minorHAnsi"/>
                <w:szCs w:val="20"/>
              </w:rPr>
            </w:pPr>
          </w:p>
        </w:tc>
        <w:tc>
          <w:tcPr>
            <w:tcW w:w="990" w:type="dxa"/>
          </w:tcPr>
          <w:p w14:paraId="4494488D" w14:textId="77777777" w:rsidR="0061524D" w:rsidRPr="00487927" w:rsidRDefault="0061524D" w:rsidP="001B2204">
            <w:pPr>
              <w:jc w:val="center"/>
              <w:rPr>
                <w:rFonts w:cstheme="minorHAnsi"/>
                <w:szCs w:val="20"/>
              </w:rPr>
            </w:pPr>
          </w:p>
        </w:tc>
        <w:tc>
          <w:tcPr>
            <w:tcW w:w="990" w:type="dxa"/>
          </w:tcPr>
          <w:p w14:paraId="3B37211B" w14:textId="65428925" w:rsidR="0061524D" w:rsidRPr="00487927" w:rsidRDefault="0061524D" w:rsidP="001B2204">
            <w:pPr>
              <w:jc w:val="center"/>
              <w:rPr>
                <w:rFonts w:cstheme="minorHAnsi"/>
                <w:szCs w:val="20"/>
              </w:rPr>
            </w:pPr>
          </w:p>
        </w:tc>
        <w:tc>
          <w:tcPr>
            <w:tcW w:w="990" w:type="dxa"/>
          </w:tcPr>
          <w:p w14:paraId="4CFDD5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2102A10" w14:textId="77777777" w:rsidR="0061524D" w:rsidRPr="00487927" w:rsidRDefault="0061524D" w:rsidP="001B2204">
            <w:pPr>
              <w:jc w:val="center"/>
              <w:rPr>
                <w:rFonts w:cstheme="minorHAnsi"/>
                <w:szCs w:val="20"/>
              </w:rPr>
            </w:pPr>
          </w:p>
        </w:tc>
        <w:tc>
          <w:tcPr>
            <w:tcW w:w="990" w:type="dxa"/>
          </w:tcPr>
          <w:p w14:paraId="21A78DF0" w14:textId="77777777" w:rsidR="0061524D" w:rsidRPr="00487927" w:rsidRDefault="0061524D" w:rsidP="001B2204">
            <w:pPr>
              <w:jc w:val="center"/>
              <w:rPr>
                <w:rFonts w:cstheme="minorHAnsi"/>
                <w:szCs w:val="20"/>
              </w:rPr>
            </w:pPr>
          </w:p>
        </w:tc>
        <w:tc>
          <w:tcPr>
            <w:tcW w:w="990" w:type="dxa"/>
          </w:tcPr>
          <w:p w14:paraId="48073D05" w14:textId="77777777" w:rsidR="0061524D" w:rsidRPr="00487927" w:rsidRDefault="0061524D" w:rsidP="001B2204">
            <w:pPr>
              <w:jc w:val="center"/>
              <w:rPr>
                <w:rFonts w:cstheme="minorHAnsi"/>
                <w:szCs w:val="20"/>
              </w:rPr>
            </w:pPr>
          </w:p>
        </w:tc>
        <w:tc>
          <w:tcPr>
            <w:tcW w:w="1103" w:type="dxa"/>
          </w:tcPr>
          <w:p w14:paraId="04E8D2E2" w14:textId="77777777" w:rsidR="0061524D" w:rsidRPr="00487927" w:rsidRDefault="0061524D" w:rsidP="001B2204">
            <w:pPr>
              <w:jc w:val="center"/>
              <w:rPr>
                <w:rFonts w:cstheme="minorHAnsi"/>
                <w:szCs w:val="20"/>
              </w:rPr>
            </w:pPr>
          </w:p>
        </w:tc>
        <w:tc>
          <w:tcPr>
            <w:tcW w:w="1103" w:type="dxa"/>
          </w:tcPr>
          <w:p w14:paraId="4DDA31A7" w14:textId="77777777" w:rsidR="0061524D" w:rsidRPr="00487927" w:rsidRDefault="0061524D" w:rsidP="001B2204">
            <w:pPr>
              <w:jc w:val="center"/>
              <w:rPr>
                <w:rFonts w:cstheme="minorHAnsi"/>
                <w:szCs w:val="20"/>
              </w:rPr>
            </w:pPr>
          </w:p>
        </w:tc>
      </w:tr>
      <w:tr w:rsidR="0061524D" w:rsidRPr="00487927" w14:paraId="1549BAE1" w14:textId="140BE14A" w:rsidTr="0061524D">
        <w:tc>
          <w:tcPr>
            <w:tcW w:w="1255" w:type="dxa"/>
          </w:tcPr>
          <w:p w14:paraId="753B5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61524D" w:rsidRPr="00487927" w:rsidRDefault="0061524D" w:rsidP="001B2204">
            <w:pPr>
              <w:jc w:val="center"/>
              <w:rPr>
                <w:rFonts w:cstheme="minorHAnsi"/>
                <w:szCs w:val="20"/>
              </w:rPr>
            </w:pPr>
          </w:p>
        </w:tc>
        <w:tc>
          <w:tcPr>
            <w:tcW w:w="990" w:type="dxa"/>
          </w:tcPr>
          <w:p w14:paraId="01B22A50" w14:textId="47099D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1A1CD2" w14:textId="77777777" w:rsidR="0061524D" w:rsidRPr="00487927" w:rsidRDefault="0061524D" w:rsidP="001B2204">
            <w:pPr>
              <w:jc w:val="center"/>
              <w:rPr>
                <w:rFonts w:cstheme="minorHAnsi"/>
                <w:szCs w:val="20"/>
              </w:rPr>
            </w:pPr>
          </w:p>
        </w:tc>
        <w:tc>
          <w:tcPr>
            <w:tcW w:w="990" w:type="dxa"/>
          </w:tcPr>
          <w:p w14:paraId="0C38033D" w14:textId="77777777" w:rsidR="0061524D" w:rsidRPr="00487927" w:rsidRDefault="0061524D" w:rsidP="001B2204">
            <w:pPr>
              <w:jc w:val="center"/>
              <w:rPr>
                <w:rFonts w:cstheme="minorHAnsi"/>
                <w:szCs w:val="20"/>
              </w:rPr>
            </w:pPr>
          </w:p>
        </w:tc>
        <w:tc>
          <w:tcPr>
            <w:tcW w:w="990" w:type="dxa"/>
          </w:tcPr>
          <w:p w14:paraId="2B0DE833" w14:textId="07B02996" w:rsidR="0061524D" w:rsidRPr="00487927" w:rsidRDefault="0061524D" w:rsidP="001B2204">
            <w:pPr>
              <w:jc w:val="center"/>
              <w:rPr>
                <w:rFonts w:cstheme="minorHAnsi"/>
                <w:szCs w:val="20"/>
              </w:rPr>
            </w:pPr>
          </w:p>
        </w:tc>
        <w:tc>
          <w:tcPr>
            <w:tcW w:w="990" w:type="dxa"/>
          </w:tcPr>
          <w:p w14:paraId="4F91BBA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FB02A" w14:textId="77777777" w:rsidR="0061524D" w:rsidRPr="00487927" w:rsidRDefault="0061524D" w:rsidP="001B2204">
            <w:pPr>
              <w:jc w:val="center"/>
              <w:rPr>
                <w:rFonts w:cstheme="minorHAnsi"/>
                <w:szCs w:val="20"/>
              </w:rPr>
            </w:pPr>
          </w:p>
        </w:tc>
        <w:tc>
          <w:tcPr>
            <w:tcW w:w="990" w:type="dxa"/>
          </w:tcPr>
          <w:p w14:paraId="0BE41253" w14:textId="77777777" w:rsidR="0061524D" w:rsidRPr="00487927" w:rsidRDefault="0061524D" w:rsidP="001B2204">
            <w:pPr>
              <w:jc w:val="center"/>
              <w:rPr>
                <w:rFonts w:cstheme="minorHAnsi"/>
                <w:szCs w:val="20"/>
              </w:rPr>
            </w:pPr>
          </w:p>
        </w:tc>
        <w:tc>
          <w:tcPr>
            <w:tcW w:w="990" w:type="dxa"/>
          </w:tcPr>
          <w:p w14:paraId="5E4D8424" w14:textId="77777777" w:rsidR="0061524D" w:rsidRPr="00487927" w:rsidRDefault="0061524D" w:rsidP="001B2204">
            <w:pPr>
              <w:jc w:val="center"/>
              <w:rPr>
                <w:rFonts w:cstheme="minorHAnsi"/>
                <w:szCs w:val="20"/>
              </w:rPr>
            </w:pPr>
          </w:p>
        </w:tc>
        <w:tc>
          <w:tcPr>
            <w:tcW w:w="1103" w:type="dxa"/>
          </w:tcPr>
          <w:p w14:paraId="4F2B7CCB" w14:textId="77777777" w:rsidR="0061524D" w:rsidRPr="00487927" w:rsidRDefault="0061524D" w:rsidP="001B2204">
            <w:pPr>
              <w:jc w:val="center"/>
              <w:rPr>
                <w:rFonts w:cstheme="minorHAnsi"/>
                <w:szCs w:val="20"/>
              </w:rPr>
            </w:pPr>
          </w:p>
        </w:tc>
        <w:tc>
          <w:tcPr>
            <w:tcW w:w="1103" w:type="dxa"/>
          </w:tcPr>
          <w:p w14:paraId="26CE7F6B" w14:textId="77777777" w:rsidR="0061524D" w:rsidRPr="00487927" w:rsidRDefault="0061524D" w:rsidP="001B2204">
            <w:pPr>
              <w:jc w:val="center"/>
              <w:rPr>
                <w:rFonts w:cstheme="minorHAnsi"/>
                <w:szCs w:val="20"/>
              </w:rPr>
            </w:pPr>
          </w:p>
        </w:tc>
      </w:tr>
      <w:tr w:rsidR="0061524D" w:rsidRPr="00487927" w14:paraId="08E0A9CB" w14:textId="75308AE7" w:rsidTr="0061524D">
        <w:tc>
          <w:tcPr>
            <w:tcW w:w="1255" w:type="dxa"/>
          </w:tcPr>
          <w:p w14:paraId="38ADD7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61524D" w:rsidRPr="00487927" w:rsidRDefault="0061524D" w:rsidP="001B2204">
            <w:pPr>
              <w:jc w:val="center"/>
              <w:rPr>
                <w:rFonts w:cstheme="minorHAnsi"/>
                <w:szCs w:val="20"/>
              </w:rPr>
            </w:pPr>
          </w:p>
        </w:tc>
        <w:tc>
          <w:tcPr>
            <w:tcW w:w="990" w:type="dxa"/>
          </w:tcPr>
          <w:p w14:paraId="003E5C87" w14:textId="1D57F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6B85B6" w14:textId="77777777" w:rsidR="0061524D" w:rsidRPr="00487927" w:rsidRDefault="0061524D" w:rsidP="001B2204">
            <w:pPr>
              <w:jc w:val="center"/>
              <w:rPr>
                <w:rFonts w:cstheme="minorHAnsi"/>
                <w:szCs w:val="20"/>
              </w:rPr>
            </w:pPr>
          </w:p>
        </w:tc>
        <w:tc>
          <w:tcPr>
            <w:tcW w:w="990" w:type="dxa"/>
          </w:tcPr>
          <w:p w14:paraId="5D21AC8D" w14:textId="77777777" w:rsidR="0061524D" w:rsidRPr="00487927" w:rsidRDefault="0061524D" w:rsidP="001B2204">
            <w:pPr>
              <w:jc w:val="center"/>
              <w:rPr>
                <w:rFonts w:cstheme="minorHAnsi"/>
                <w:szCs w:val="20"/>
              </w:rPr>
            </w:pPr>
          </w:p>
        </w:tc>
        <w:tc>
          <w:tcPr>
            <w:tcW w:w="990" w:type="dxa"/>
          </w:tcPr>
          <w:p w14:paraId="73705F76" w14:textId="5BE0E0EC" w:rsidR="0061524D" w:rsidRPr="00487927" w:rsidRDefault="0061524D" w:rsidP="001B2204">
            <w:pPr>
              <w:jc w:val="center"/>
              <w:rPr>
                <w:rFonts w:cstheme="minorHAnsi"/>
                <w:szCs w:val="20"/>
              </w:rPr>
            </w:pPr>
          </w:p>
        </w:tc>
        <w:tc>
          <w:tcPr>
            <w:tcW w:w="990" w:type="dxa"/>
          </w:tcPr>
          <w:p w14:paraId="390B297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5DDC3F9" w14:textId="77777777" w:rsidR="0061524D" w:rsidRPr="00487927" w:rsidRDefault="0061524D" w:rsidP="001B2204">
            <w:pPr>
              <w:jc w:val="center"/>
              <w:rPr>
                <w:rFonts w:cstheme="minorHAnsi"/>
                <w:szCs w:val="20"/>
              </w:rPr>
            </w:pPr>
          </w:p>
        </w:tc>
        <w:tc>
          <w:tcPr>
            <w:tcW w:w="990" w:type="dxa"/>
          </w:tcPr>
          <w:p w14:paraId="53FD0959" w14:textId="77777777" w:rsidR="0061524D" w:rsidRPr="00487927" w:rsidRDefault="0061524D" w:rsidP="001B2204">
            <w:pPr>
              <w:jc w:val="center"/>
              <w:rPr>
                <w:rFonts w:cstheme="minorHAnsi"/>
                <w:szCs w:val="20"/>
              </w:rPr>
            </w:pPr>
          </w:p>
        </w:tc>
        <w:tc>
          <w:tcPr>
            <w:tcW w:w="990" w:type="dxa"/>
          </w:tcPr>
          <w:p w14:paraId="66CE191F" w14:textId="77777777" w:rsidR="0061524D" w:rsidRPr="00487927" w:rsidRDefault="0061524D" w:rsidP="001B2204">
            <w:pPr>
              <w:jc w:val="center"/>
              <w:rPr>
                <w:rFonts w:cstheme="minorHAnsi"/>
                <w:szCs w:val="20"/>
              </w:rPr>
            </w:pPr>
          </w:p>
        </w:tc>
        <w:tc>
          <w:tcPr>
            <w:tcW w:w="1103" w:type="dxa"/>
          </w:tcPr>
          <w:p w14:paraId="2D4B3EDB" w14:textId="77777777" w:rsidR="0061524D" w:rsidRPr="00487927" w:rsidRDefault="0061524D" w:rsidP="001B2204">
            <w:pPr>
              <w:jc w:val="center"/>
              <w:rPr>
                <w:rFonts w:cstheme="minorHAnsi"/>
                <w:szCs w:val="20"/>
              </w:rPr>
            </w:pPr>
          </w:p>
        </w:tc>
        <w:tc>
          <w:tcPr>
            <w:tcW w:w="1103" w:type="dxa"/>
          </w:tcPr>
          <w:p w14:paraId="624DA7B1" w14:textId="77777777" w:rsidR="0061524D" w:rsidRPr="00487927" w:rsidRDefault="0061524D" w:rsidP="001B2204">
            <w:pPr>
              <w:jc w:val="center"/>
              <w:rPr>
                <w:rFonts w:cstheme="minorHAnsi"/>
                <w:szCs w:val="20"/>
              </w:rPr>
            </w:pPr>
          </w:p>
        </w:tc>
      </w:tr>
      <w:tr w:rsidR="0061524D" w:rsidRPr="00487927" w14:paraId="2E2EC590" w14:textId="086F7C00" w:rsidTr="0061524D">
        <w:tc>
          <w:tcPr>
            <w:tcW w:w="1255" w:type="dxa"/>
          </w:tcPr>
          <w:p w14:paraId="41696E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61524D" w:rsidRPr="00487927" w:rsidRDefault="0061524D" w:rsidP="001B2204">
            <w:pPr>
              <w:jc w:val="center"/>
              <w:rPr>
                <w:rFonts w:cstheme="minorHAnsi"/>
                <w:szCs w:val="20"/>
              </w:rPr>
            </w:pPr>
          </w:p>
        </w:tc>
        <w:tc>
          <w:tcPr>
            <w:tcW w:w="990" w:type="dxa"/>
          </w:tcPr>
          <w:p w14:paraId="04AF764A" w14:textId="58A73A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FAECB" w14:textId="77777777" w:rsidR="0061524D" w:rsidRPr="00487927" w:rsidRDefault="0061524D" w:rsidP="001B2204">
            <w:pPr>
              <w:jc w:val="center"/>
              <w:rPr>
                <w:rFonts w:cstheme="minorHAnsi"/>
                <w:szCs w:val="20"/>
              </w:rPr>
            </w:pPr>
          </w:p>
        </w:tc>
        <w:tc>
          <w:tcPr>
            <w:tcW w:w="990" w:type="dxa"/>
          </w:tcPr>
          <w:p w14:paraId="54CCE7AD" w14:textId="77777777" w:rsidR="0061524D" w:rsidRPr="00487927" w:rsidRDefault="0061524D" w:rsidP="001B2204">
            <w:pPr>
              <w:jc w:val="center"/>
              <w:rPr>
                <w:rFonts w:cstheme="minorHAnsi"/>
                <w:szCs w:val="20"/>
              </w:rPr>
            </w:pPr>
          </w:p>
        </w:tc>
        <w:tc>
          <w:tcPr>
            <w:tcW w:w="990" w:type="dxa"/>
          </w:tcPr>
          <w:p w14:paraId="5A59A3A3" w14:textId="6FE58FDC" w:rsidR="0061524D" w:rsidRPr="00487927" w:rsidRDefault="0061524D" w:rsidP="001B2204">
            <w:pPr>
              <w:jc w:val="center"/>
              <w:rPr>
                <w:rFonts w:cstheme="minorHAnsi"/>
                <w:szCs w:val="20"/>
              </w:rPr>
            </w:pPr>
          </w:p>
        </w:tc>
        <w:tc>
          <w:tcPr>
            <w:tcW w:w="990" w:type="dxa"/>
          </w:tcPr>
          <w:p w14:paraId="3BE78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F6914DF" w14:textId="77777777" w:rsidR="0061524D" w:rsidRPr="00487927" w:rsidRDefault="0061524D" w:rsidP="001B2204">
            <w:pPr>
              <w:jc w:val="center"/>
              <w:rPr>
                <w:rFonts w:cstheme="minorHAnsi"/>
                <w:szCs w:val="20"/>
              </w:rPr>
            </w:pPr>
          </w:p>
        </w:tc>
        <w:tc>
          <w:tcPr>
            <w:tcW w:w="990" w:type="dxa"/>
          </w:tcPr>
          <w:p w14:paraId="51D0CA95" w14:textId="77777777" w:rsidR="0061524D" w:rsidRPr="00487927" w:rsidRDefault="0061524D" w:rsidP="001B2204">
            <w:pPr>
              <w:jc w:val="center"/>
              <w:rPr>
                <w:rFonts w:cstheme="minorHAnsi"/>
                <w:szCs w:val="20"/>
              </w:rPr>
            </w:pPr>
          </w:p>
        </w:tc>
        <w:tc>
          <w:tcPr>
            <w:tcW w:w="990" w:type="dxa"/>
          </w:tcPr>
          <w:p w14:paraId="10C318AA" w14:textId="77777777" w:rsidR="0061524D" w:rsidRPr="00487927" w:rsidRDefault="0061524D" w:rsidP="001B2204">
            <w:pPr>
              <w:jc w:val="center"/>
              <w:rPr>
                <w:rFonts w:cstheme="minorHAnsi"/>
                <w:szCs w:val="20"/>
              </w:rPr>
            </w:pPr>
          </w:p>
        </w:tc>
        <w:tc>
          <w:tcPr>
            <w:tcW w:w="1103" w:type="dxa"/>
          </w:tcPr>
          <w:p w14:paraId="1F4B3A9C" w14:textId="77777777" w:rsidR="0061524D" w:rsidRPr="00487927" w:rsidRDefault="0061524D" w:rsidP="001B2204">
            <w:pPr>
              <w:jc w:val="center"/>
              <w:rPr>
                <w:rFonts w:cstheme="minorHAnsi"/>
                <w:szCs w:val="20"/>
              </w:rPr>
            </w:pPr>
          </w:p>
        </w:tc>
        <w:tc>
          <w:tcPr>
            <w:tcW w:w="1103" w:type="dxa"/>
          </w:tcPr>
          <w:p w14:paraId="37F4AEFE" w14:textId="77777777" w:rsidR="0061524D" w:rsidRPr="00487927" w:rsidRDefault="0061524D" w:rsidP="001B2204">
            <w:pPr>
              <w:jc w:val="center"/>
              <w:rPr>
                <w:rFonts w:cstheme="minorHAnsi"/>
                <w:szCs w:val="20"/>
              </w:rPr>
            </w:pPr>
          </w:p>
        </w:tc>
      </w:tr>
      <w:tr w:rsidR="0061524D" w:rsidRPr="00487927" w14:paraId="1DCCA90F" w14:textId="57855C60" w:rsidTr="0061524D">
        <w:tc>
          <w:tcPr>
            <w:tcW w:w="1255" w:type="dxa"/>
          </w:tcPr>
          <w:p w14:paraId="31B8D7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61524D" w:rsidRPr="00487927" w:rsidRDefault="0061524D" w:rsidP="001B2204">
            <w:pPr>
              <w:jc w:val="center"/>
              <w:rPr>
                <w:rFonts w:cstheme="minorHAnsi"/>
                <w:szCs w:val="20"/>
              </w:rPr>
            </w:pPr>
          </w:p>
        </w:tc>
        <w:tc>
          <w:tcPr>
            <w:tcW w:w="990" w:type="dxa"/>
          </w:tcPr>
          <w:p w14:paraId="1B35C530" w14:textId="44FEAF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D45B6" w14:textId="77777777" w:rsidR="0061524D" w:rsidRPr="00487927" w:rsidRDefault="0061524D" w:rsidP="001B2204">
            <w:pPr>
              <w:jc w:val="center"/>
              <w:rPr>
                <w:rFonts w:cstheme="minorHAnsi"/>
                <w:szCs w:val="20"/>
              </w:rPr>
            </w:pPr>
          </w:p>
        </w:tc>
        <w:tc>
          <w:tcPr>
            <w:tcW w:w="990" w:type="dxa"/>
          </w:tcPr>
          <w:p w14:paraId="708BA1E5" w14:textId="77777777" w:rsidR="0061524D" w:rsidRPr="00487927" w:rsidRDefault="0061524D" w:rsidP="001B2204">
            <w:pPr>
              <w:jc w:val="center"/>
              <w:rPr>
                <w:rFonts w:cstheme="minorHAnsi"/>
                <w:szCs w:val="20"/>
              </w:rPr>
            </w:pPr>
          </w:p>
        </w:tc>
        <w:tc>
          <w:tcPr>
            <w:tcW w:w="990" w:type="dxa"/>
          </w:tcPr>
          <w:p w14:paraId="78DA79A8" w14:textId="53E0C252" w:rsidR="0061524D" w:rsidRPr="00487927" w:rsidRDefault="0061524D" w:rsidP="001B2204">
            <w:pPr>
              <w:jc w:val="center"/>
              <w:rPr>
                <w:rFonts w:cstheme="minorHAnsi"/>
                <w:szCs w:val="20"/>
              </w:rPr>
            </w:pPr>
          </w:p>
        </w:tc>
        <w:tc>
          <w:tcPr>
            <w:tcW w:w="990" w:type="dxa"/>
          </w:tcPr>
          <w:p w14:paraId="707A1D3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625E07" w14:textId="77777777" w:rsidR="0061524D" w:rsidRPr="00487927" w:rsidRDefault="0061524D" w:rsidP="001B2204">
            <w:pPr>
              <w:jc w:val="center"/>
              <w:rPr>
                <w:rFonts w:cstheme="minorHAnsi"/>
                <w:szCs w:val="20"/>
              </w:rPr>
            </w:pPr>
          </w:p>
        </w:tc>
        <w:tc>
          <w:tcPr>
            <w:tcW w:w="990" w:type="dxa"/>
          </w:tcPr>
          <w:p w14:paraId="49B797BF" w14:textId="77777777" w:rsidR="0061524D" w:rsidRPr="00487927" w:rsidRDefault="0061524D" w:rsidP="001B2204">
            <w:pPr>
              <w:jc w:val="center"/>
              <w:rPr>
                <w:rFonts w:cstheme="minorHAnsi"/>
                <w:szCs w:val="20"/>
              </w:rPr>
            </w:pPr>
          </w:p>
        </w:tc>
        <w:tc>
          <w:tcPr>
            <w:tcW w:w="990" w:type="dxa"/>
          </w:tcPr>
          <w:p w14:paraId="3C3A63F6" w14:textId="77777777" w:rsidR="0061524D" w:rsidRPr="00487927" w:rsidRDefault="0061524D" w:rsidP="001B2204">
            <w:pPr>
              <w:jc w:val="center"/>
              <w:rPr>
                <w:rFonts w:cstheme="minorHAnsi"/>
                <w:szCs w:val="20"/>
              </w:rPr>
            </w:pPr>
          </w:p>
        </w:tc>
        <w:tc>
          <w:tcPr>
            <w:tcW w:w="1103" w:type="dxa"/>
          </w:tcPr>
          <w:p w14:paraId="37E524FD" w14:textId="77777777" w:rsidR="0061524D" w:rsidRPr="00487927" w:rsidRDefault="0061524D" w:rsidP="001B2204">
            <w:pPr>
              <w:jc w:val="center"/>
              <w:rPr>
                <w:rFonts w:cstheme="minorHAnsi"/>
                <w:szCs w:val="20"/>
              </w:rPr>
            </w:pPr>
          </w:p>
        </w:tc>
        <w:tc>
          <w:tcPr>
            <w:tcW w:w="1103" w:type="dxa"/>
          </w:tcPr>
          <w:p w14:paraId="3235A21F" w14:textId="77777777" w:rsidR="0061524D" w:rsidRPr="00487927" w:rsidRDefault="0061524D" w:rsidP="001B2204">
            <w:pPr>
              <w:jc w:val="center"/>
              <w:rPr>
                <w:rFonts w:cstheme="minorHAnsi"/>
                <w:szCs w:val="20"/>
              </w:rPr>
            </w:pPr>
          </w:p>
        </w:tc>
      </w:tr>
      <w:tr w:rsidR="0061524D" w:rsidRPr="00487927" w14:paraId="5C9671F3" w14:textId="3DA1ED55" w:rsidTr="0061524D">
        <w:tc>
          <w:tcPr>
            <w:tcW w:w="1255" w:type="dxa"/>
          </w:tcPr>
          <w:p w14:paraId="7D5D87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61524D" w:rsidRPr="00487927" w:rsidRDefault="0061524D" w:rsidP="001B2204">
            <w:pPr>
              <w:jc w:val="center"/>
              <w:rPr>
                <w:rFonts w:cstheme="minorHAnsi"/>
                <w:szCs w:val="20"/>
              </w:rPr>
            </w:pPr>
          </w:p>
        </w:tc>
        <w:tc>
          <w:tcPr>
            <w:tcW w:w="990" w:type="dxa"/>
          </w:tcPr>
          <w:p w14:paraId="0831D50C" w14:textId="0722B6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3A2B0" w14:textId="77777777" w:rsidR="0061524D" w:rsidRPr="00487927" w:rsidRDefault="0061524D" w:rsidP="001B2204">
            <w:pPr>
              <w:jc w:val="center"/>
              <w:rPr>
                <w:rFonts w:cstheme="minorHAnsi"/>
                <w:szCs w:val="20"/>
              </w:rPr>
            </w:pPr>
          </w:p>
        </w:tc>
        <w:tc>
          <w:tcPr>
            <w:tcW w:w="990" w:type="dxa"/>
          </w:tcPr>
          <w:p w14:paraId="149FC121" w14:textId="77777777" w:rsidR="0061524D" w:rsidRPr="00487927" w:rsidRDefault="0061524D" w:rsidP="001B2204">
            <w:pPr>
              <w:jc w:val="center"/>
              <w:rPr>
                <w:rFonts w:cstheme="minorHAnsi"/>
                <w:szCs w:val="20"/>
              </w:rPr>
            </w:pPr>
          </w:p>
        </w:tc>
        <w:tc>
          <w:tcPr>
            <w:tcW w:w="990" w:type="dxa"/>
          </w:tcPr>
          <w:p w14:paraId="7AC6E3D4" w14:textId="37CED3CA" w:rsidR="0061524D" w:rsidRPr="00487927" w:rsidRDefault="0061524D" w:rsidP="001B2204">
            <w:pPr>
              <w:jc w:val="center"/>
              <w:rPr>
                <w:rFonts w:cstheme="minorHAnsi"/>
                <w:szCs w:val="20"/>
              </w:rPr>
            </w:pPr>
          </w:p>
        </w:tc>
        <w:tc>
          <w:tcPr>
            <w:tcW w:w="990" w:type="dxa"/>
          </w:tcPr>
          <w:p w14:paraId="3B1F3E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9FBE50" w14:textId="77777777" w:rsidR="0061524D" w:rsidRPr="00487927" w:rsidRDefault="0061524D" w:rsidP="001B2204">
            <w:pPr>
              <w:jc w:val="center"/>
              <w:rPr>
                <w:rFonts w:cstheme="minorHAnsi"/>
                <w:szCs w:val="20"/>
              </w:rPr>
            </w:pPr>
          </w:p>
        </w:tc>
        <w:tc>
          <w:tcPr>
            <w:tcW w:w="990" w:type="dxa"/>
          </w:tcPr>
          <w:p w14:paraId="34F98F8A" w14:textId="77777777" w:rsidR="0061524D" w:rsidRPr="00487927" w:rsidRDefault="0061524D" w:rsidP="001B2204">
            <w:pPr>
              <w:jc w:val="center"/>
              <w:rPr>
                <w:rFonts w:cstheme="minorHAnsi"/>
                <w:szCs w:val="20"/>
              </w:rPr>
            </w:pPr>
          </w:p>
        </w:tc>
        <w:tc>
          <w:tcPr>
            <w:tcW w:w="990" w:type="dxa"/>
          </w:tcPr>
          <w:p w14:paraId="1E99204D" w14:textId="77777777" w:rsidR="0061524D" w:rsidRPr="00487927" w:rsidRDefault="0061524D" w:rsidP="001B2204">
            <w:pPr>
              <w:jc w:val="center"/>
              <w:rPr>
                <w:rFonts w:cstheme="minorHAnsi"/>
                <w:szCs w:val="20"/>
              </w:rPr>
            </w:pPr>
          </w:p>
        </w:tc>
        <w:tc>
          <w:tcPr>
            <w:tcW w:w="1103" w:type="dxa"/>
          </w:tcPr>
          <w:p w14:paraId="703D7017" w14:textId="77777777" w:rsidR="0061524D" w:rsidRPr="00487927" w:rsidRDefault="0061524D" w:rsidP="001B2204">
            <w:pPr>
              <w:jc w:val="center"/>
              <w:rPr>
                <w:rFonts w:cstheme="minorHAnsi"/>
                <w:szCs w:val="20"/>
              </w:rPr>
            </w:pPr>
          </w:p>
        </w:tc>
        <w:tc>
          <w:tcPr>
            <w:tcW w:w="1103" w:type="dxa"/>
          </w:tcPr>
          <w:p w14:paraId="081AA4A2" w14:textId="77777777" w:rsidR="0061524D" w:rsidRPr="00487927" w:rsidRDefault="0061524D" w:rsidP="001B2204">
            <w:pPr>
              <w:jc w:val="center"/>
              <w:rPr>
                <w:rFonts w:cstheme="minorHAnsi"/>
                <w:szCs w:val="20"/>
              </w:rPr>
            </w:pPr>
          </w:p>
        </w:tc>
      </w:tr>
      <w:tr w:rsidR="0061524D" w:rsidRPr="00487927" w14:paraId="06FF085A" w14:textId="64840C2F" w:rsidTr="0061524D">
        <w:tc>
          <w:tcPr>
            <w:tcW w:w="1255" w:type="dxa"/>
          </w:tcPr>
          <w:p w14:paraId="5D8351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61524D" w:rsidRPr="00487927" w:rsidRDefault="0061524D" w:rsidP="001B2204">
            <w:pPr>
              <w:jc w:val="center"/>
              <w:rPr>
                <w:rFonts w:cstheme="minorHAnsi"/>
                <w:szCs w:val="20"/>
              </w:rPr>
            </w:pPr>
          </w:p>
        </w:tc>
        <w:tc>
          <w:tcPr>
            <w:tcW w:w="990" w:type="dxa"/>
          </w:tcPr>
          <w:p w14:paraId="11D69B5C" w14:textId="49F0C3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41DADC" w14:textId="77777777" w:rsidR="0061524D" w:rsidRPr="00487927" w:rsidRDefault="0061524D" w:rsidP="001B2204">
            <w:pPr>
              <w:jc w:val="center"/>
              <w:rPr>
                <w:rFonts w:cstheme="minorHAnsi"/>
                <w:szCs w:val="20"/>
              </w:rPr>
            </w:pPr>
          </w:p>
        </w:tc>
        <w:tc>
          <w:tcPr>
            <w:tcW w:w="990" w:type="dxa"/>
          </w:tcPr>
          <w:p w14:paraId="33722410" w14:textId="77777777" w:rsidR="0061524D" w:rsidRPr="00487927" w:rsidRDefault="0061524D" w:rsidP="001B2204">
            <w:pPr>
              <w:jc w:val="center"/>
              <w:rPr>
                <w:rFonts w:cstheme="minorHAnsi"/>
                <w:szCs w:val="20"/>
              </w:rPr>
            </w:pPr>
          </w:p>
        </w:tc>
        <w:tc>
          <w:tcPr>
            <w:tcW w:w="990" w:type="dxa"/>
          </w:tcPr>
          <w:p w14:paraId="7112E213" w14:textId="4FC0D32C" w:rsidR="0061524D" w:rsidRPr="00487927" w:rsidRDefault="0061524D" w:rsidP="001B2204">
            <w:pPr>
              <w:jc w:val="center"/>
              <w:rPr>
                <w:rFonts w:cstheme="minorHAnsi"/>
                <w:szCs w:val="20"/>
              </w:rPr>
            </w:pPr>
          </w:p>
        </w:tc>
        <w:tc>
          <w:tcPr>
            <w:tcW w:w="990" w:type="dxa"/>
          </w:tcPr>
          <w:p w14:paraId="7C77E1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B2A83F0" w14:textId="77777777" w:rsidR="0061524D" w:rsidRPr="00487927" w:rsidRDefault="0061524D" w:rsidP="001B2204">
            <w:pPr>
              <w:jc w:val="center"/>
              <w:rPr>
                <w:rFonts w:cstheme="minorHAnsi"/>
                <w:szCs w:val="20"/>
              </w:rPr>
            </w:pPr>
          </w:p>
        </w:tc>
        <w:tc>
          <w:tcPr>
            <w:tcW w:w="990" w:type="dxa"/>
          </w:tcPr>
          <w:p w14:paraId="73DDE2F1" w14:textId="77777777" w:rsidR="0061524D" w:rsidRPr="00487927" w:rsidRDefault="0061524D" w:rsidP="001B2204">
            <w:pPr>
              <w:jc w:val="center"/>
              <w:rPr>
                <w:rFonts w:cstheme="minorHAnsi"/>
                <w:szCs w:val="20"/>
              </w:rPr>
            </w:pPr>
          </w:p>
        </w:tc>
        <w:tc>
          <w:tcPr>
            <w:tcW w:w="990" w:type="dxa"/>
          </w:tcPr>
          <w:p w14:paraId="7F782F13" w14:textId="77777777" w:rsidR="0061524D" w:rsidRPr="00487927" w:rsidRDefault="0061524D" w:rsidP="001B2204">
            <w:pPr>
              <w:jc w:val="center"/>
              <w:rPr>
                <w:rFonts w:cstheme="minorHAnsi"/>
                <w:szCs w:val="20"/>
              </w:rPr>
            </w:pPr>
          </w:p>
        </w:tc>
        <w:tc>
          <w:tcPr>
            <w:tcW w:w="1103" w:type="dxa"/>
          </w:tcPr>
          <w:p w14:paraId="6D451613" w14:textId="77777777" w:rsidR="0061524D" w:rsidRPr="00487927" w:rsidRDefault="0061524D" w:rsidP="001B2204">
            <w:pPr>
              <w:jc w:val="center"/>
              <w:rPr>
                <w:rFonts w:cstheme="minorHAnsi"/>
                <w:szCs w:val="20"/>
              </w:rPr>
            </w:pPr>
          </w:p>
        </w:tc>
        <w:tc>
          <w:tcPr>
            <w:tcW w:w="1103" w:type="dxa"/>
          </w:tcPr>
          <w:p w14:paraId="38D454C5" w14:textId="77777777" w:rsidR="0061524D" w:rsidRPr="00487927" w:rsidRDefault="0061524D" w:rsidP="001B2204">
            <w:pPr>
              <w:jc w:val="center"/>
              <w:rPr>
                <w:rFonts w:cstheme="minorHAnsi"/>
                <w:szCs w:val="20"/>
              </w:rPr>
            </w:pPr>
          </w:p>
        </w:tc>
      </w:tr>
      <w:tr w:rsidR="0061524D" w:rsidRPr="00487927" w14:paraId="2C711EFF" w14:textId="27E655E8" w:rsidTr="0061524D">
        <w:tc>
          <w:tcPr>
            <w:tcW w:w="1255" w:type="dxa"/>
          </w:tcPr>
          <w:p w14:paraId="7BD036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61524D" w:rsidRPr="00487927" w:rsidRDefault="0061524D" w:rsidP="001B2204">
            <w:pPr>
              <w:jc w:val="center"/>
              <w:rPr>
                <w:rFonts w:cstheme="minorHAnsi"/>
                <w:szCs w:val="20"/>
              </w:rPr>
            </w:pPr>
          </w:p>
        </w:tc>
        <w:tc>
          <w:tcPr>
            <w:tcW w:w="990" w:type="dxa"/>
          </w:tcPr>
          <w:p w14:paraId="7DD51EB9" w14:textId="66C0973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E3A1EC" w14:textId="77777777" w:rsidR="0061524D" w:rsidRPr="00487927" w:rsidRDefault="0061524D" w:rsidP="001B2204">
            <w:pPr>
              <w:jc w:val="center"/>
              <w:rPr>
                <w:rFonts w:cstheme="minorHAnsi"/>
                <w:szCs w:val="20"/>
              </w:rPr>
            </w:pPr>
          </w:p>
        </w:tc>
        <w:tc>
          <w:tcPr>
            <w:tcW w:w="990" w:type="dxa"/>
          </w:tcPr>
          <w:p w14:paraId="386CDD24" w14:textId="77777777" w:rsidR="0061524D" w:rsidRPr="00487927" w:rsidRDefault="0061524D" w:rsidP="001B2204">
            <w:pPr>
              <w:jc w:val="center"/>
              <w:rPr>
                <w:rFonts w:cstheme="minorHAnsi"/>
                <w:szCs w:val="20"/>
              </w:rPr>
            </w:pPr>
          </w:p>
        </w:tc>
        <w:tc>
          <w:tcPr>
            <w:tcW w:w="990" w:type="dxa"/>
          </w:tcPr>
          <w:p w14:paraId="7408996A" w14:textId="3CDE54ED" w:rsidR="0061524D" w:rsidRPr="00487927" w:rsidRDefault="0061524D" w:rsidP="001B2204">
            <w:pPr>
              <w:jc w:val="center"/>
              <w:rPr>
                <w:rFonts w:cstheme="minorHAnsi"/>
                <w:szCs w:val="20"/>
              </w:rPr>
            </w:pPr>
          </w:p>
        </w:tc>
        <w:tc>
          <w:tcPr>
            <w:tcW w:w="990" w:type="dxa"/>
          </w:tcPr>
          <w:p w14:paraId="08F25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D30496" w14:textId="77777777" w:rsidR="0061524D" w:rsidRPr="00487927" w:rsidRDefault="0061524D" w:rsidP="001B2204">
            <w:pPr>
              <w:jc w:val="center"/>
              <w:rPr>
                <w:rFonts w:cstheme="minorHAnsi"/>
                <w:szCs w:val="20"/>
              </w:rPr>
            </w:pPr>
          </w:p>
        </w:tc>
        <w:tc>
          <w:tcPr>
            <w:tcW w:w="990" w:type="dxa"/>
          </w:tcPr>
          <w:p w14:paraId="2CA7C123" w14:textId="77777777" w:rsidR="0061524D" w:rsidRPr="00487927" w:rsidRDefault="0061524D" w:rsidP="001B2204">
            <w:pPr>
              <w:jc w:val="center"/>
              <w:rPr>
                <w:rFonts w:cstheme="minorHAnsi"/>
                <w:szCs w:val="20"/>
              </w:rPr>
            </w:pPr>
          </w:p>
        </w:tc>
        <w:tc>
          <w:tcPr>
            <w:tcW w:w="990" w:type="dxa"/>
          </w:tcPr>
          <w:p w14:paraId="2A55225A" w14:textId="77777777" w:rsidR="0061524D" w:rsidRPr="00487927" w:rsidRDefault="0061524D" w:rsidP="001B2204">
            <w:pPr>
              <w:jc w:val="center"/>
              <w:rPr>
                <w:rFonts w:cstheme="minorHAnsi"/>
                <w:szCs w:val="20"/>
              </w:rPr>
            </w:pPr>
          </w:p>
        </w:tc>
        <w:tc>
          <w:tcPr>
            <w:tcW w:w="1103" w:type="dxa"/>
          </w:tcPr>
          <w:p w14:paraId="7BB3DDE5" w14:textId="77777777" w:rsidR="0061524D" w:rsidRPr="00487927" w:rsidRDefault="0061524D" w:rsidP="001B2204">
            <w:pPr>
              <w:jc w:val="center"/>
              <w:rPr>
                <w:rFonts w:cstheme="minorHAnsi"/>
                <w:szCs w:val="20"/>
              </w:rPr>
            </w:pPr>
          </w:p>
        </w:tc>
        <w:tc>
          <w:tcPr>
            <w:tcW w:w="1103" w:type="dxa"/>
          </w:tcPr>
          <w:p w14:paraId="4A7A6485" w14:textId="77777777" w:rsidR="0061524D" w:rsidRPr="00487927" w:rsidRDefault="0061524D" w:rsidP="001B2204">
            <w:pPr>
              <w:jc w:val="center"/>
              <w:rPr>
                <w:rFonts w:cstheme="minorHAnsi"/>
                <w:szCs w:val="20"/>
              </w:rPr>
            </w:pPr>
          </w:p>
        </w:tc>
      </w:tr>
      <w:tr w:rsidR="0061524D" w:rsidRPr="00487927" w14:paraId="683F8BC0" w14:textId="259BB73A" w:rsidTr="0061524D">
        <w:tc>
          <w:tcPr>
            <w:tcW w:w="1255" w:type="dxa"/>
          </w:tcPr>
          <w:p w14:paraId="6CFA2F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61524D" w:rsidRPr="00487927" w:rsidRDefault="0061524D" w:rsidP="001B2204">
            <w:pPr>
              <w:jc w:val="center"/>
              <w:rPr>
                <w:rFonts w:cstheme="minorHAnsi"/>
                <w:szCs w:val="20"/>
              </w:rPr>
            </w:pPr>
          </w:p>
        </w:tc>
        <w:tc>
          <w:tcPr>
            <w:tcW w:w="990" w:type="dxa"/>
          </w:tcPr>
          <w:p w14:paraId="550239AF" w14:textId="46A465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2319BB" w14:textId="77777777" w:rsidR="0061524D" w:rsidRPr="00487927" w:rsidRDefault="0061524D" w:rsidP="001B2204">
            <w:pPr>
              <w:jc w:val="center"/>
              <w:rPr>
                <w:rFonts w:cstheme="minorHAnsi"/>
                <w:szCs w:val="20"/>
              </w:rPr>
            </w:pPr>
          </w:p>
        </w:tc>
        <w:tc>
          <w:tcPr>
            <w:tcW w:w="990" w:type="dxa"/>
          </w:tcPr>
          <w:p w14:paraId="3695A94F" w14:textId="77777777" w:rsidR="0061524D" w:rsidRPr="00487927" w:rsidRDefault="0061524D" w:rsidP="001B2204">
            <w:pPr>
              <w:jc w:val="center"/>
              <w:rPr>
                <w:rFonts w:cstheme="minorHAnsi"/>
                <w:szCs w:val="20"/>
              </w:rPr>
            </w:pPr>
          </w:p>
        </w:tc>
        <w:tc>
          <w:tcPr>
            <w:tcW w:w="990" w:type="dxa"/>
          </w:tcPr>
          <w:p w14:paraId="516BD4B3" w14:textId="436C8E23" w:rsidR="0061524D" w:rsidRPr="00487927" w:rsidRDefault="0061524D" w:rsidP="001B2204">
            <w:pPr>
              <w:jc w:val="center"/>
              <w:rPr>
                <w:rFonts w:cstheme="minorHAnsi"/>
                <w:szCs w:val="20"/>
              </w:rPr>
            </w:pPr>
          </w:p>
        </w:tc>
        <w:tc>
          <w:tcPr>
            <w:tcW w:w="990" w:type="dxa"/>
          </w:tcPr>
          <w:p w14:paraId="30CBC6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1F3088" w14:textId="77777777" w:rsidR="0061524D" w:rsidRPr="00487927" w:rsidRDefault="0061524D" w:rsidP="001B2204">
            <w:pPr>
              <w:jc w:val="center"/>
              <w:rPr>
                <w:rFonts w:cstheme="minorHAnsi"/>
                <w:szCs w:val="20"/>
              </w:rPr>
            </w:pPr>
          </w:p>
        </w:tc>
        <w:tc>
          <w:tcPr>
            <w:tcW w:w="990" w:type="dxa"/>
          </w:tcPr>
          <w:p w14:paraId="08BA7749" w14:textId="77777777" w:rsidR="0061524D" w:rsidRPr="00487927" w:rsidRDefault="0061524D" w:rsidP="001B2204">
            <w:pPr>
              <w:jc w:val="center"/>
              <w:rPr>
                <w:rFonts w:cstheme="minorHAnsi"/>
                <w:szCs w:val="20"/>
              </w:rPr>
            </w:pPr>
          </w:p>
        </w:tc>
        <w:tc>
          <w:tcPr>
            <w:tcW w:w="990" w:type="dxa"/>
          </w:tcPr>
          <w:p w14:paraId="4E630C3B" w14:textId="77777777" w:rsidR="0061524D" w:rsidRPr="00487927" w:rsidRDefault="0061524D" w:rsidP="001B2204">
            <w:pPr>
              <w:jc w:val="center"/>
              <w:rPr>
                <w:rFonts w:cstheme="minorHAnsi"/>
                <w:szCs w:val="20"/>
              </w:rPr>
            </w:pPr>
          </w:p>
        </w:tc>
        <w:tc>
          <w:tcPr>
            <w:tcW w:w="1103" w:type="dxa"/>
          </w:tcPr>
          <w:p w14:paraId="4DE20FF4" w14:textId="77777777" w:rsidR="0061524D" w:rsidRPr="00487927" w:rsidRDefault="0061524D" w:rsidP="001B2204">
            <w:pPr>
              <w:jc w:val="center"/>
              <w:rPr>
                <w:rFonts w:cstheme="minorHAnsi"/>
                <w:szCs w:val="20"/>
              </w:rPr>
            </w:pPr>
          </w:p>
        </w:tc>
        <w:tc>
          <w:tcPr>
            <w:tcW w:w="1103" w:type="dxa"/>
          </w:tcPr>
          <w:p w14:paraId="61D0E803" w14:textId="77777777" w:rsidR="0061524D" w:rsidRPr="00487927" w:rsidRDefault="0061524D" w:rsidP="001B2204">
            <w:pPr>
              <w:jc w:val="center"/>
              <w:rPr>
                <w:rFonts w:cstheme="minorHAnsi"/>
                <w:szCs w:val="20"/>
              </w:rPr>
            </w:pPr>
          </w:p>
        </w:tc>
      </w:tr>
      <w:tr w:rsidR="0061524D" w:rsidRPr="00487927" w14:paraId="0B5AB815" w14:textId="32FA6040" w:rsidTr="0061524D">
        <w:tc>
          <w:tcPr>
            <w:tcW w:w="1255" w:type="dxa"/>
          </w:tcPr>
          <w:p w14:paraId="6D9B1E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61524D" w:rsidRPr="00487927" w:rsidRDefault="0061524D" w:rsidP="001B2204">
            <w:pPr>
              <w:jc w:val="center"/>
              <w:rPr>
                <w:rFonts w:cstheme="minorHAnsi"/>
                <w:szCs w:val="20"/>
              </w:rPr>
            </w:pPr>
          </w:p>
        </w:tc>
        <w:tc>
          <w:tcPr>
            <w:tcW w:w="990" w:type="dxa"/>
          </w:tcPr>
          <w:p w14:paraId="72EA2151" w14:textId="018822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38B3E" w14:textId="77777777" w:rsidR="0061524D" w:rsidRPr="00487927" w:rsidRDefault="0061524D" w:rsidP="001B2204">
            <w:pPr>
              <w:jc w:val="center"/>
              <w:rPr>
                <w:rFonts w:cstheme="minorHAnsi"/>
                <w:szCs w:val="20"/>
              </w:rPr>
            </w:pPr>
          </w:p>
        </w:tc>
        <w:tc>
          <w:tcPr>
            <w:tcW w:w="990" w:type="dxa"/>
          </w:tcPr>
          <w:p w14:paraId="0DEA7C06" w14:textId="77777777" w:rsidR="0061524D" w:rsidRPr="00487927" w:rsidRDefault="0061524D" w:rsidP="001B2204">
            <w:pPr>
              <w:jc w:val="center"/>
              <w:rPr>
                <w:rFonts w:cstheme="minorHAnsi"/>
                <w:szCs w:val="20"/>
              </w:rPr>
            </w:pPr>
          </w:p>
        </w:tc>
        <w:tc>
          <w:tcPr>
            <w:tcW w:w="990" w:type="dxa"/>
          </w:tcPr>
          <w:p w14:paraId="1B0D20C8" w14:textId="268D1850" w:rsidR="0061524D" w:rsidRPr="00487927" w:rsidRDefault="0061524D" w:rsidP="001B2204">
            <w:pPr>
              <w:jc w:val="center"/>
              <w:rPr>
                <w:rFonts w:cstheme="minorHAnsi"/>
                <w:szCs w:val="20"/>
              </w:rPr>
            </w:pPr>
          </w:p>
        </w:tc>
        <w:tc>
          <w:tcPr>
            <w:tcW w:w="990" w:type="dxa"/>
          </w:tcPr>
          <w:p w14:paraId="61AF5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89C50D" w14:textId="77777777" w:rsidR="0061524D" w:rsidRPr="00487927" w:rsidRDefault="0061524D" w:rsidP="001B2204">
            <w:pPr>
              <w:jc w:val="center"/>
              <w:rPr>
                <w:rFonts w:cstheme="minorHAnsi"/>
                <w:szCs w:val="20"/>
              </w:rPr>
            </w:pPr>
          </w:p>
        </w:tc>
        <w:tc>
          <w:tcPr>
            <w:tcW w:w="990" w:type="dxa"/>
          </w:tcPr>
          <w:p w14:paraId="45376C0A" w14:textId="77777777" w:rsidR="0061524D" w:rsidRPr="00487927" w:rsidRDefault="0061524D" w:rsidP="001B2204">
            <w:pPr>
              <w:jc w:val="center"/>
              <w:rPr>
                <w:rFonts w:cstheme="minorHAnsi"/>
                <w:szCs w:val="20"/>
              </w:rPr>
            </w:pPr>
          </w:p>
        </w:tc>
        <w:tc>
          <w:tcPr>
            <w:tcW w:w="990" w:type="dxa"/>
          </w:tcPr>
          <w:p w14:paraId="49356FBB" w14:textId="77777777" w:rsidR="0061524D" w:rsidRPr="00487927" w:rsidRDefault="0061524D" w:rsidP="001B2204">
            <w:pPr>
              <w:jc w:val="center"/>
              <w:rPr>
                <w:rFonts w:cstheme="minorHAnsi"/>
                <w:szCs w:val="20"/>
              </w:rPr>
            </w:pPr>
          </w:p>
        </w:tc>
        <w:tc>
          <w:tcPr>
            <w:tcW w:w="1103" w:type="dxa"/>
          </w:tcPr>
          <w:p w14:paraId="0F7C1C8E" w14:textId="77777777" w:rsidR="0061524D" w:rsidRPr="00487927" w:rsidRDefault="0061524D" w:rsidP="001B2204">
            <w:pPr>
              <w:jc w:val="center"/>
              <w:rPr>
                <w:rFonts w:cstheme="minorHAnsi"/>
                <w:szCs w:val="20"/>
              </w:rPr>
            </w:pPr>
          </w:p>
        </w:tc>
        <w:tc>
          <w:tcPr>
            <w:tcW w:w="1103" w:type="dxa"/>
          </w:tcPr>
          <w:p w14:paraId="4A4B34B1" w14:textId="77777777" w:rsidR="0061524D" w:rsidRPr="00487927" w:rsidRDefault="0061524D" w:rsidP="001B2204">
            <w:pPr>
              <w:jc w:val="center"/>
              <w:rPr>
                <w:rFonts w:cstheme="minorHAnsi"/>
                <w:szCs w:val="20"/>
              </w:rPr>
            </w:pPr>
          </w:p>
        </w:tc>
      </w:tr>
      <w:tr w:rsidR="0061524D" w:rsidRPr="00487927" w14:paraId="34242010" w14:textId="28FA0C34" w:rsidTr="0061524D">
        <w:tc>
          <w:tcPr>
            <w:tcW w:w="1255" w:type="dxa"/>
          </w:tcPr>
          <w:p w14:paraId="47A939E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61524D" w:rsidRPr="00487927" w:rsidRDefault="0061524D" w:rsidP="001B2204">
            <w:pPr>
              <w:jc w:val="center"/>
              <w:rPr>
                <w:rFonts w:cstheme="minorHAnsi"/>
                <w:szCs w:val="20"/>
              </w:rPr>
            </w:pPr>
          </w:p>
        </w:tc>
        <w:tc>
          <w:tcPr>
            <w:tcW w:w="990" w:type="dxa"/>
          </w:tcPr>
          <w:p w14:paraId="421F6840" w14:textId="7067AE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7D241" w14:textId="77777777" w:rsidR="0061524D" w:rsidRPr="00487927" w:rsidRDefault="0061524D" w:rsidP="001B2204">
            <w:pPr>
              <w:jc w:val="center"/>
              <w:rPr>
                <w:rFonts w:cstheme="minorHAnsi"/>
                <w:szCs w:val="20"/>
              </w:rPr>
            </w:pPr>
          </w:p>
        </w:tc>
        <w:tc>
          <w:tcPr>
            <w:tcW w:w="990" w:type="dxa"/>
          </w:tcPr>
          <w:p w14:paraId="02880ECD" w14:textId="77777777" w:rsidR="0061524D" w:rsidRPr="00487927" w:rsidRDefault="0061524D" w:rsidP="001B2204">
            <w:pPr>
              <w:jc w:val="center"/>
              <w:rPr>
                <w:rFonts w:cstheme="minorHAnsi"/>
                <w:szCs w:val="20"/>
              </w:rPr>
            </w:pPr>
          </w:p>
        </w:tc>
        <w:tc>
          <w:tcPr>
            <w:tcW w:w="990" w:type="dxa"/>
          </w:tcPr>
          <w:p w14:paraId="49EF3977" w14:textId="77A4A62D" w:rsidR="0061524D" w:rsidRPr="00487927" w:rsidRDefault="0061524D" w:rsidP="001B2204">
            <w:pPr>
              <w:jc w:val="center"/>
              <w:rPr>
                <w:rFonts w:cstheme="minorHAnsi"/>
                <w:szCs w:val="20"/>
              </w:rPr>
            </w:pPr>
          </w:p>
        </w:tc>
        <w:tc>
          <w:tcPr>
            <w:tcW w:w="990" w:type="dxa"/>
          </w:tcPr>
          <w:p w14:paraId="797C58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C3565B" w14:textId="77777777" w:rsidR="0061524D" w:rsidRPr="00487927" w:rsidRDefault="0061524D" w:rsidP="001B2204">
            <w:pPr>
              <w:jc w:val="center"/>
              <w:rPr>
                <w:rFonts w:cstheme="minorHAnsi"/>
                <w:szCs w:val="20"/>
              </w:rPr>
            </w:pPr>
          </w:p>
        </w:tc>
        <w:tc>
          <w:tcPr>
            <w:tcW w:w="990" w:type="dxa"/>
          </w:tcPr>
          <w:p w14:paraId="650DB42F" w14:textId="77777777" w:rsidR="0061524D" w:rsidRPr="00487927" w:rsidRDefault="0061524D" w:rsidP="001B2204">
            <w:pPr>
              <w:jc w:val="center"/>
              <w:rPr>
                <w:rFonts w:cstheme="minorHAnsi"/>
                <w:szCs w:val="20"/>
              </w:rPr>
            </w:pPr>
          </w:p>
        </w:tc>
        <w:tc>
          <w:tcPr>
            <w:tcW w:w="990" w:type="dxa"/>
          </w:tcPr>
          <w:p w14:paraId="4AE4B201" w14:textId="77777777" w:rsidR="0061524D" w:rsidRPr="00487927" w:rsidRDefault="0061524D" w:rsidP="001B2204">
            <w:pPr>
              <w:jc w:val="center"/>
              <w:rPr>
                <w:rFonts w:cstheme="minorHAnsi"/>
                <w:szCs w:val="20"/>
              </w:rPr>
            </w:pPr>
          </w:p>
        </w:tc>
        <w:tc>
          <w:tcPr>
            <w:tcW w:w="1103" w:type="dxa"/>
          </w:tcPr>
          <w:p w14:paraId="30D28AF3" w14:textId="77777777" w:rsidR="0061524D" w:rsidRPr="00487927" w:rsidRDefault="0061524D" w:rsidP="001B2204">
            <w:pPr>
              <w:jc w:val="center"/>
              <w:rPr>
                <w:rFonts w:cstheme="minorHAnsi"/>
                <w:szCs w:val="20"/>
              </w:rPr>
            </w:pPr>
          </w:p>
        </w:tc>
        <w:tc>
          <w:tcPr>
            <w:tcW w:w="1103" w:type="dxa"/>
          </w:tcPr>
          <w:p w14:paraId="1BB2EAB4" w14:textId="77777777" w:rsidR="0061524D" w:rsidRPr="00487927" w:rsidRDefault="0061524D" w:rsidP="001B2204">
            <w:pPr>
              <w:jc w:val="center"/>
              <w:rPr>
                <w:rFonts w:cstheme="minorHAnsi"/>
                <w:szCs w:val="20"/>
              </w:rPr>
            </w:pPr>
          </w:p>
        </w:tc>
      </w:tr>
      <w:tr w:rsidR="0061524D" w:rsidRPr="00487927" w14:paraId="11585822" w14:textId="4DBB3BA3" w:rsidTr="0061524D">
        <w:tc>
          <w:tcPr>
            <w:tcW w:w="1255" w:type="dxa"/>
          </w:tcPr>
          <w:p w14:paraId="5F845B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61524D" w:rsidRPr="00487927" w:rsidRDefault="0061524D" w:rsidP="001B2204">
            <w:pPr>
              <w:jc w:val="center"/>
              <w:rPr>
                <w:rFonts w:cstheme="minorHAnsi"/>
                <w:szCs w:val="20"/>
              </w:rPr>
            </w:pPr>
          </w:p>
        </w:tc>
        <w:tc>
          <w:tcPr>
            <w:tcW w:w="990" w:type="dxa"/>
          </w:tcPr>
          <w:p w14:paraId="73C060F6" w14:textId="1A7AE7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31A33" w14:textId="77777777" w:rsidR="0061524D" w:rsidRPr="00487927" w:rsidRDefault="0061524D" w:rsidP="001B2204">
            <w:pPr>
              <w:jc w:val="center"/>
              <w:rPr>
                <w:rFonts w:cstheme="minorHAnsi"/>
                <w:szCs w:val="20"/>
              </w:rPr>
            </w:pPr>
          </w:p>
        </w:tc>
        <w:tc>
          <w:tcPr>
            <w:tcW w:w="990" w:type="dxa"/>
          </w:tcPr>
          <w:p w14:paraId="4E60C92C" w14:textId="77777777" w:rsidR="0061524D" w:rsidRPr="00487927" w:rsidRDefault="0061524D" w:rsidP="001B2204">
            <w:pPr>
              <w:jc w:val="center"/>
              <w:rPr>
                <w:rFonts w:cstheme="minorHAnsi"/>
                <w:szCs w:val="20"/>
              </w:rPr>
            </w:pPr>
          </w:p>
        </w:tc>
        <w:tc>
          <w:tcPr>
            <w:tcW w:w="990" w:type="dxa"/>
          </w:tcPr>
          <w:p w14:paraId="3654AE83" w14:textId="38AC8B17" w:rsidR="0061524D" w:rsidRPr="00487927" w:rsidRDefault="0061524D" w:rsidP="001B2204">
            <w:pPr>
              <w:jc w:val="center"/>
              <w:rPr>
                <w:rFonts w:cstheme="minorHAnsi"/>
                <w:szCs w:val="20"/>
              </w:rPr>
            </w:pPr>
          </w:p>
        </w:tc>
        <w:tc>
          <w:tcPr>
            <w:tcW w:w="990" w:type="dxa"/>
          </w:tcPr>
          <w:p w14:paraId="69B795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B6B3DB" w14:textId="77777777" w:rsidR="0061524D" w:rsidRPr="00487927" w:rsidRDefault="0061524D" w:rsidP="001B2204">
            <w:pPr>
              <w:jc w:val="center"/>
              <w:rPr>
                <w:rFonts w:cstheme="minorHAnsi"/>
                <w:szCs w:val="20"/>
              </w:rPr>
            </w:pPr>
          </w:p>
        </w:tc>
        <w:tc>
          <w:tcPr>
            <w:tcW w:w="990" w:type="dxa"/>
          </w:tcPr>
          <w:p w14:paraId="2812FD3B" w14:textId="77777777" w:rsidR="0061524D" w:rsidRPr="00487927" w:rsidRDefault="0061524D" w:rsidP="001B2204">
            <w:pPr>
              <w:jc w:val="center"/>
              <w:rPr>
                <w:rFonts w:cstheme="minorHAnsi"/>
                <w:szCs w:val="20"/>
              </w:rPr>
            </w:pPr>
          </w:p>
        </w:tc>
        <w:tc>
          <w:tcPr>
            <w:tcW w:w="990" w:type="dxa"/>
          </w:tcPr>
          <w:p w14:paraId="500F3B54" w14:textId="77777777" w:rsidR="0061524D" w:rsidRPr="00487927" w:rsidRDefault="0061524D" w:rsidP="001B2204">
            <w:pPr>
              <w:jc w:val="center"/>
              <w:rPr>
                <w:rFonts w:cstheme="minorHAnsi"/>
                <w:szCs w:val="20"/>
              </w:rPr>
            </w:pPr>
          </w:p>
        </w:tc>
        <w:tc>
          <w:tcPr>
            <w:tcW w:w="1103" w:type="dxa"/>
          </w:tcPr>
          <w:p w14:paraId="040383D2" w14:textId="77777777" w:rsidR="0061524D" w:rsidRPr="00487927" w:rsidRDefault="0061524D" w:rsidP="001B2204">
            <w:pPr>
              <w:jc w:val="center"/>
              <w:rPr>
                <w:rFonts w:cstheme="minorHAnsi"/>
                <w:szCs w:val="20"/>
              </w:rPr>
            </w:pPr>
          </w:p>
        </w:tc>
        <w:tc>
          <w:tcPr>
            <w:tcW w:w="1103" w:type="dxa"/>
          </w:tcPr>
          <w:p w14:paraId="22EBCDE2" w14:textId="77777777" w:rsidR="0061524D" w:rsidRPr="00487927" w:rsidRDefault="0061524D" w:rsidP="001B2204">
            <w:pPr>
              <w:jc w:val="center"/>
              <w:rPr>
                <w:rFonts w:cstheme="minorHAnsi"/>
                <w:szCs w:val="20"/>
              </w:rPr>
            </w:pPr>
          </w:p>
        </w:tc>
      </w:tr>
      <w:tr w:rsidR="0061524D" w:rsidRPr="00487927" w14:paraId="5D0D8A86" w14:textId="79585A5A" w:rsidTr="0061524D">
        <w:tc>
          <w:tcPr>
            <w:tcW w:w="1255" w:type="dxa"/>
          </w:tcPr>
          <w:p w14:paraId="63F9D5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61524D" w:rsidRPr="00487927" w:rsidRDefault="0061524D" w:rsidP="001B2204">
            <w:pPr>
              <w:jc w:val="center"/>
              <w:rPr>
                <w:rFonts w:cstheme="minorHAnsi"/>
                <w:szCs w:val="20"/>
              </w:rPr>
            </w:pPr>
          </w:p>
        </w:tc>
        <w:tc>
          <w:tcPr>
            <w:tcW w:w="990" w:type="dxa"/>
          </w:tcPr>
          <w:p w14:paraId="026D5871" w14:textId="40795B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918FC" w14:textId="77777777" w:rsidR="0061524D" w:rsidRPr="00487927" w:rsidRDefault="0061524D" w:rsidP="001B2204">
            <w:pPr>
              <w:jc w:val="center"/>
              <w:rPr>
                <w:rFonts w:cstheme="minorHAnsi"/>
                <w:szCs w:val="20"/>
              </w:rPr>
            </w:pPr>
          </w:p>
        </w:tc>
        <w:tc>
          <w:tcPr>
            <w:tcW w:w="990" w:type="dxa"/>
          </w:tcPr>
          <w:p w14:paraId="4C2B4E61" w14:textId="77777777" w:rsidR="0061524D" w:rsidRPr="00487927" w:rsidRDefault="0061524D" w:rsidP="001B2204">
            <w:pPr>
              <w:jc w:val="center"/>
              <w:rPr>
                <w:rFonts w:cstheme="minorHAnsi"/>
                <w:szCs w:val="20"/>
              </w:rPr>
            </w:pPr>
          </w:p>
        </w:tc>
        <w:tc>
          <w:tcPr>
            <w:tcW w:w="990" w:type="dxa"/>
          </w:tcPr>
          <w:p w14:paraId="37E688B2" w14:textId="72128954" w:rsidR="0061524D" w:rsidRPr="00487927" w:rsidRDefault="0061524D" w:rsidP="001B2204">
            <w:pPr>
              <w:jc w:val="center"/>
              <w:rPr>
                <w:rFonts w:cstheme="minorHAnsi"/>
                <w:szCs w:val="20"/>
              </w:rPr>
            </w:pPr>
          </w:p>
        </w:tc>
        <w:tc>
          <w:tcPr>
            <w:tcW w:w="990" w:type="dxa"/>
          </w:tcPr>
          <w:p w14:paraId="2216DD8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E86DA7" w14:textId="77777777" w:rsidR="0061524D" w:rsidRPr="00487927" w:rsidRDefault="0061524D" w:rsidP="001B2204">
            <w:pPr>
              <w:jc w:val="center"/>
              <w:rPr>
                <w:rFonts w:cstheme="minorHAnsi"/>
                <w:szCs w:val="20"/>
              </w:rPr>
            </w:pPr>
          </w:p>
        </w:tc>
        <w:tc>
          <w:tcPr>
            <w:tcW w:w="990" w:type="dxa"/>
          </w:tcPr>
          <w:p w14:paraId="67E20D42" w14:textId="77777777" w:rsidR="0061524D" w:rsidRPr="00487927" w:rsidRDefault="0061524D" w:rsidP="001B2204">
            <w:pPr>
              <w:jc w:val="center"/>
              <w:rPr>
                <w:rFonts w:cstheme="minorHAnsi"/>
                <w:szCs w:val="20"/>
              </w:rPr>
            </w:pPr>
          </w:p>
        </w:tc>
        <w:tc>
          <w:tcPr>
            <w:tcW w:w="990" w:type="dxa"/>
          </w:tcPr>
          <w:p w14:paraId="5B3A03AF" w14:textId="77777777" w:rsidR="0061524D" w:rsidRPr="00487927" w:rsidRDefault="0061524D" w:rsidP="001B2204">
            <w:pPr>
              <w:jc w:val="center"/>
              <w:rPr>
                <w:rFonts w:cstheme="minorHAnsi"/>
                <w:szCs w:val="20"/>
              </w:rPr>
            </w:pPr>
          </w:p>
        </w:tc>
        <w:tc>
          <w:tcPr>
            <w:tcW w:w="1103" w:type="dxa"/>
          </w:tcPr>
          <w:p w14:paraId="03A36FCB" w14:textId="77777777" w:rsidR="0061524D" w:rsidRPr="00487927" w:rsidRDefault="0061524D" w:rsidP="001B2204">
            <w:pPr>
              <w:jc w:val="center"/>
              <w:rPr>
                <w:rFonts w:cstheme="minorHAnsi"/>
                <w:szCs w:val="20"/>
              </w:rPr>
            </w:pPr>
          </w:p>
        </w:tc>
        <w:tc>
          <w:tcPr>
            <w:tcW w:w="1103" w:type="dxa"/>
          </w:tcPr>
          <w:p w14:paraId="4D8F1978" w14:textId="77777777" w:rsidR="0061524D" w:rsidRPr="00487927" w:rsidRDefault="0061524D" w:rsidP="001B2204">
            <w:pPr>
              <w:jc w:val="center"/>
              <w:rPr>
                <w:rFonts w:cstheme="minorHAnsi"/>
                <w:szCs w:val="20"/>
              </w:rPr>
            </w:pPr>
          </w:p>
        </w:tc>
      </w:tr>
      <w:tr w:rsidR="0061524D" w:rsidRPr="00487927" w14:paraId="71F58D75" w14:textId="6533A5FD" w:rsidTr="0061524D">
        <w:tc>
          <w:tcPr>
            <w:tcW w:w="1255" w:type="dxa"/>
          </w:tcPr>
          <w:p w14:paraId="07860AA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61524D" w:rsidRPr="00487927" w:rsidRDefault="0061524D" w:rsidP="001B2204">
            <w:pPr>
              <w:jc w:val="center"/>
              <w:rPr>
                <w:rFonts w:cstheme="minorHAnsi"/>
                <w:szCs w:val="20"/>
              </w:rPr>
            </w:pPr>
          </w:p>
        </w:tc>
        <w:tc>
          <w:tcPr>
            <w:tcW w:w="990" w:type="dxa"/>
          </w:tcPr>
          <w:p w14:paraId="3C524616" w14:textId="5D188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837C4" w14:textId="77777777" w:rsidR="0061524D" w:rsidRPr="00487927" w:rsidRDefault="0061524D" w:rsidP="001B2204">
            <w:pPr>
              <w:jc w:val="center"/>
              <w:rPr>
                <w:rFonts w:cstheme="minorHAnsi"/>
                <w:szCs w:val="20"/>
              </w:rPr>
            </w:pPr>
          </w:p>
        </w:tc>
        <w:tc>
          <w:tcPr>
            <w:tcW w:w="990" w:type="dxa"/>
          </w:tcPr>
          <w:p w14:paraId="7FEBA7AC" w14:textId="77777777" w:rsidR="0061524D" w:rsidRPr="00487927" w:rsidRDefault="0061524D" w:rsidP="001B2204">
            <w:pPr>
              <w:jc w:val="center"/>
              <w:rPr>
                <w:rFonts w:cstheme="minorHAnsi"/>
                <w:szCs w:val="20"/>
              </w:rPr>
            </w:pPr>
          </w:p>
        </w:tc>
        <w:tc>
          <w:tcPr>
            <w:tcW w:w="990" w:type="dxa"/>
          </w:tcPr>
          <w:p w14:paraId="3B57890B" w14:textId="346ACA9D" w:rsidR="0061524D" w:rsidRPr="00487927" w:rsidRDefault="0061524D" w:rsidP="001B2204">
            <w:pPr>
              <w:jc w:val="center"/>
              <w:rPr>
                <w:rFonts w:cstheme="minorHAnsi"/>
                <w:szCs w:val="20"/>
              </w:rPr>
            </w:pPr>
          </w:p>
        </w:tc>
        <w:tc>
          <w:tcPr>
            <w:tcW w:w="990" w:type="dxa"/>
          </w:tcPr>
          <w:p w14:paraId="283136A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A6C999" w14:textId="77777777" w:rsidR="0061524D" w:rsidRPr="00487927" w:rsidRDefault="0061524D" w:rsidP="001B2204">
            <w:pPr>
              <w:jc w:val="center"/>
              <w:rPr>
                <w:rFonts w:cstheme="minorHAnsi"/>
                <w:szCs w:val="20"/>
              </w:rPr>
            </w:pPr>
          </w:p>
        </w:tc>
        <w:tc>
          <w:tcPr>
            <w:tcW w:w="990" w:type="dxa"/>
          </w:tcPr>
          <w:p w14:paraId="7A107BE7" w14:textId="77777777" w:rsidR="0061524D" w:rsidRPr="00487927" w:rsidRDefault="0061524D" w:rsidP="001B2204">
            <w:pPr>
              <w:jc w:val="center"/>
              <w:rPr>
                <w:rFonts w:cstheme="minorHAnsi"/>
                <w:szCs w:val="20"/>
              </w:rPr>
            </w:pPr>
          </w:p>
        </w:tc>
        <w:tc>
          <w:tcPr>
            <w:tcW w:w="990" w:type="dxa"/>
          </w:tcPr>
          <w:p w14:paraId="78D81FAC" w14:textId="77777777" w:rsidR="0061524D" w:rsidRPr="00487927" w:rsidRDefault="0061524D" w:rsidP="001B2204">
            <w:pPr>
              <w:jc w:val="center"/>
              <w:rPr>
                <w:rFonts w:cstheme="minorHAnsi"/>
                <w:szCs w:val="20"/>
              </w:rPr>
            </w:pPr>
          </w:p>
        </w:tc>
        <w:tc>
          <w:tcPr>
            <w:tcW w:w="1103" w:type="dxa"/>
          </w:tcPr>
          <w:p w14:paraId="360641B9" w14:textId="77777777" w:rsidR="0061524D" w:rsidRPr="00487927" w:rsidRDefault="0061524D" w:rsidP="001B2204">
            <w:pPr>
              <w:jc w:val="center"/>
              <w:rPr>
                <w:rFonts w:cstheme="minorHAnsi"/>
                <w:szCs w:val="20"/>
              </w:rPr>
            </w:pPr>
          </w:p>
        </w:tc>
        <w:tc>
          <w:tcPr>
            <w:tcW w:w="1103" w:type="dxa"/>
          </w:tcPr>
          <w:p w14:paraId="0973D725" w14:textId="77777777" w:rsidR="0061524D" w:rsidRPr="00487927" w:rsidRDefault="0061524D" w:rsidP="001B2204">
            <w:pPr>
              <w:jc w:val="center"/>
              <w:rPr>
                <w:rFonts w:cstheme="minorHAnsi"/>
                <w:szCs w:val="20"/>
              </w:rPr>
            </w:pPr>
          </w:p>
        </w:tc>
      </w:tr>
      <w:tr w:rsidR="0061524D" w:rsidRPr="00487927" w14:paraId="1A2BEEDA" w14:textId="4EB9906B" w:rsidTr="0061524D">
        <w:tc>
          <w:tcPr>
            <w:tcW w:w="1255" w:type="dxa"/>
          </w:tcPr>
          <w:p w14:paraId="0763D7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61524D" w:rsidRPr="00487927" w:rsidRDefault="0061524D" w:rsidP="001B2204">
            <w:pPr>
              <w:jc w:val="center"/>
              <w:rPr>
                <w:rFonts w:cstheme="minorHAnsi"/>
                <w:szCs w:val="20"/>
              </w:rPr>
            </w:pPr>
          </w:p>
        </w:tc>
        <w:tc>
          <w:tcPr>
            <w:tcW w:w="990" w:type="dxa"/>
          </w:tcPr>
          <w:p w14:paraId="1C4DD90F" w14:textId="5D8FD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C96D0" w14:textId="77777777" w:rsidR="0061524D" w:rsidRPr="00487927" w:rsidRDefault="0061524D" w:rsidP="001B2204">
            <w:pPr>
              <w:jc w:val="center"/>
              <w:rPr>
                <w:rFonts w:cstheme="minorHAnsi"/>
                <w:szCs w:val="20"/>
              </w:rPr>
            </w:pPr>
          </w:p>
        </w:tc>
        <w:tc>
          <w:tcPr>
            <w:tcW w:w="990" w:type="dxa"/>
          </w:tcPr>
          <w:p w14:paraId="3C17C883" w14:textId="77777777" w:rsidR="0061524D" w:rsidRPr="00487927" w:rsidRDefault="0061524D" w:rsidP="001B2204">
            <w:pPr>
              <w:jc w:val="center"/>
              <w:rPr>
                <w:rFonts w:cstheme="minorHAnsi"/>
                <w:szCs w:val="20"/>
              </w:rPr>
            </w:pPr>
          </w:p>
        </w:tc>
        <w:tc>
          <w:tcPr>
            <w:tcW w:w="990" w:type="dxa"/>
          </w:tcPr>
          <w:p w14:paraId="718CCC58" w14:textId="0E8C6BFF" w:rsidR="0061524D" w:rsidRPr="00487927" w:rsidRDefault="0061524D" w:rsidP="001B2204">
            <w:pPr>
              <w:jc w:val="center"/>
              <w:rPr>
                <w:rFonts w:cstheme="minorHAnsi"/>
                <w:szCs w:val="20"/>
              </w:rPr>
            </w:pPr>
          </w:p>
        </w:tc>
        <w:tc>
          <w:tcPr>
            <w:tcW w:w="990" w:type="dxa"/>
          </w:tcPr>
          <w:p w14:paraId="418839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8DFCE4" w14:textId="77777777" w:rsidR="0061524D" w:rsidRPr="00487927" w:rsidRDefault="0061524D" w:rsidP="001B2204">
            <w:pPr>
              <w:jc w:val="center"/>
              <w:rPr>
                <w:rFonts w:cstheme="minorHAnsi"/>
                <w:szCs w:val="20"/>
              </w:rPr>
            </w:pPr>
          </w:p>
        </w:tc>
        <w:tc>
          <w:tcPr>
            <w:tcW w:w="990" w:type="dxa"/>
          </w:tcPr>
          <w:p w14:paraId="55129EAE" w14:textId="77777777" w:rsidR="0061524D" w:rsidRPr="00487927" w:rsidRDefault="0061524D" w:rsidP="001B2204">
            <w:pPr>
              <w:jc w:val="center"/>
              <w:rPr>
                <w:rFonts w:cstheme="minorHAnsi"/>
                <w:szCs w:val="20"/>
              </w:rPr>
            </w:pPr>
          </w:p>
        </w:tc>
        <w:tc>
          <w:tcPr>
            <w:tcW w:w="990" w:type="dxa"/>
          </w:tcPr>
          <w:p w14:paraId="4CE96307" w14:textId="77777777" w:rsidR="0061524D" w:rsidRPr="00487927" w:rsidRDefault="0061524D" w:rsidP="001B2204">
            <w:pPr>
              <w:jc w:val="center"/>
              <w:rPr>
                <w:rFonts w:cstheme="minorHAnsi"/>
                <w:szCs w:val="20"/>
              </w:rPr>
            </w:pPr>
          </w:p>
        </w:tc>
        <w:tc>
          <w:tcPr>
            <w:tcW w:w="1103" w:type="dxa"/>
          </w:tcPr>
          <w:p w14:paraId="07364604" w14:textId="77777777" w:rsidR="0061524D" w:rsidRPr="00487927" w:rsidRDefault="0061524D" w:rsidP="001B2204">
            <w:pPr>
              <w:jc w:val="center"/>
              <w:rPr>
                <w:rFonts w:cstheme="minorHAnsi"/>
                <w:szCs w:val="20"/>
              </w:rPr>
            </w:pPr>
          </w:p>
        </w:tc>
        <w:tc>
          <w:tcPr>
            <w:tcW w:w="1103" w:type="dxa"/>
          </w:tcPr>
          <w:p w14:paraId="3FE645D1" w14:textId="77777777" w:rsidR="0061524D" w:rsidRPr="00487927" w:rsidRDefault="0061524D" w:rsidP="001B2204">
            <w:pPr>
              <w:jc w:val="center"/>
              <w:rPr>
                <w:rFonts w:cstheme="minorHAnsi"/>
                <w:szCs w:val="20"/>
              </w:rPr>
            </w:pPr>
          </w:p>
        </w:tc>
      </w:tr>
      <w:tr w:rsidR="0061524D" w:rsidRPr="00487927" w14:paraId="5EF60211" w14:textId="72659621" w:rsidTr="0061524D">
        <w:tc>
          <w:tcPr>
            <w:tcW w:w="1255" w:type="dxa"/>
          </w:tcPr>
          <w:p w14:paraId="133778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61524D" w:rsidRPr="00487927" w:rsidRDefault="0061524D" w:rsidP="001B2204">
            <w:pPr>
              <w:jc w:val="center"/>
              <w:rPr>
                <w:rFonts w:cstheme="minorHAnsi"/>
                <w:szCs w:val="20"/>
              </w:rPr>
            </w:pPr>
          </w:p>
        </w:tc>
        <w:tc>
          <w:tcPr>
            <w:tcW w:w="990" w:type="dxa"/>
          </w:tcPr>
          <w:p w14:paraId="5211AB5A" w14:textId="31B013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ED219A" w14:textId="77777777" w:rsidR="0061524D" w:rsidRPr="00487927" w:rsidRDefault="0061524D" w:rsidP="001B2204">
            <w:pPr>
              <w:jc w:val="center"/>
              <w:rPr>
                <w:rFonts w:cstheme="minorHAnsi"/>
                <w:szCs w:val="20"/>
              </w:rPr>
            </w:pPr>
          </w:p>
        </w:tc>
        <w:tc>
          <w:tcPr>
            <w:tcW w:w="990" w:type="dxa"/>
          </w:tcPr>
          <w:p w14:paraId="3F6B8E85" w14:textId="77777777" w:rsidR="0061524D" w:rsidRPr="00487927" w:rsidRDefault="0061524D" w:rsidP="001B2204">
            <w:pPr>
              <w:jc w:val="center"/>
              <w:rPr>
                <w:rFonts w:cstheme="minorHAnsi"/>
                <w:szCs w:val="20"/>
              </w:rPr>
            </w:pPr>
          </w:p>
        </w:tc>
        <w:tc>
          <w:tcPr>
            <w:tcW w:w="990" w:type="dxa"/>
          </w:tcPr>
          <w:p w14:paraId="0AE7898B" w14:textId="7774303D" w:rsidR="0061524D" w:rsidRPr="00487927" w:rsidRDefault="0061524D" w:rsidP="001B2204">
            <w:pPr>
              <w:jc w:val="center"/>
              <w:rPr>
                <w:rFonts w:cstheme="minorHAnsi"/>
                <w:szCs w:val="20"/>
              </w:rPr>
            </w:pPr>
          </w:p>
        </w:tc>
        <w:tc>
          <w:tcPr>
            <w:tcW w:w="990" w:type="dxa"/>
          </w:tcPr>
          <w:p w14:paraId="6F9457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C48AE15" w14:textId="77777777" w:rsidR="0061524D" w:rsidRPr="00487927" w:rsidRDefault="0061524D" w:rsidP="001B2204">
            <w:pPr>
              <w:jc w:val="center"/>
              <w:rPr>
                <w:rFonts w:cstheme="minorHAnsi"/>
                <w:szCs w:val="20"/>
              </w:rPr>
            </w:pPr>
          </w:p>
        </w:tc>
        <w:tc>
          <w:tcPr>
            <w:tcW w:w="990" w:type="dxa"/>
          </w:tcPr>
          <w:p w14:paraId="2A5A5A45" w14:textId="77777777" w:rsidR="0061524D" w:rsidRPr="00487927" w:rsidRDefault="0061524D" w:rsidP="001B2204">
            <w:pPr>
              <w:jc w:val="center"/>
              <w:rPr>
                <w:rFonts w:cstheme="minorHAnsi"/>
                <w:szCs w:val="20"/>
              </w:rPr>
            </w:pPr>
          </w:p>
        </w:tc>
        <w:tc>
          <w:tcPr>
            <w:tcW w:w="990" w:type="dxa"/>
          </w:tcPr>
          <w:p w14:paraId="0CB8F4C1" w14:textId="77777777" w:rsidR="0061524D" w:rsidRPr="00487927" w:rsidRDefault="0061524D" w:rsidP="001B2204">
            <w:pPr>
              <w:jc w:val="center"/>
              <w:rPr>
                <w:rFonts w:cstheme="minorHAnsi"/>
                <w:szCs w:val="20"/>
              </w:rPr>
            </w:pPr>
          </w:p>
        </w:tc>
        <w:tc>
          <w:tcPr>
            <w:tcW w:w="1103" w:type="dxa"/>
          </w:tcPr>
          <w:p w14:paraId="5F7AF868" w14:textId="77777777" w:rsidR="0061524D" w:rsidRPr="00487927" w:rsidRDefault="0061524D" w:rsidP="001B2204">
            <w:pPr>
              <w:jc w:val="center"/>
              <w:rPr>
                <w:rFonts w:cstheme="minorHAnsi"/>
                <w:szCs w:val="20"/>
              </w:rPr>
            </w:pPr>
          </w:p>
        </w:tc>
        <w:tc>
          <w:tcPr>
            <w:tcW w:w="1103" w:type="dxa"/>
          </w:tcPr>
          <w:p w14:paraId="3E3D730A" w14:textId="77777777" w:rsidR="0061524D" w:rsidRPr="00487927" w:rsidRDefault="0061524D" w:rsidP="001B2204">
            <w:pPr>
              <w:jc w:val="center"/>
              <w:rPr>
                <w:rFonts w:cstheme="minorHAnsi"/>
                <w:szCs w:val="20"/>
              </w:rPr>
            </w:pPr>
          </w:p>
        </w:tc>
      </w:tr>
      <w:tr w:rsidR="0061524D" w:rsidRPr="00487927" w14:paraId="4A18CBDF" w14:textId="3D040627" w:rsidTr="0061524D">
        <w:tc>
          <w:tcPr>
            <w:tcW w:w="1255" w:type="dxa"/>
          </w:tcPr>
          <w:p w14:paraId="09CD53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61524D" w:rsidRPr="00487927" w:rsidRDefault="0061524D" w:rsidP="001B2204">
            <w:pPr>
              <w:jc w:val="center"/>
              <w:rPr>
                <w:rFonts w:cstheme="minorHAnsi"/>
                <w:szCs w:val="20"/>
              </w:rPr>
            </w:pPr>
          </w:p>
        </w:tc>
        <w:tc>
          <w:tcPr>
            <w:tcW w:w="990" w:type="dxa"/>
          </w:tcPr>
          <w:p w14:paraId="25095FBF" w14:textId="4792FA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A99365" w14:textId="77777777" w:rsidR="0061524D" w:rsidRPr="00487927" w:rsidRDefault="0061524D" w:rsidP="001B2204">
            <w:pPr>
              <w:jc w:val="center"/>
              <w:rPr>
                <w:rFonts w:cstheme="minorHAnsi"/>
                <w:szCs w:val="20"/>
              </w:rPr>
            </w:pPr>
          </w:p>
        </w:tc>
        <w:tc>
          <w:tcPr>
            <w:tcW w:w="990" w:type="dxa"/>
          </w:tcPr>
          <w:p w14:paraId="76C64F4A" w14:textId="77777777" w:rsidR="0061524D" w:rsidRPr="00487927" w:rsidRDefault="0061524D" w:rsidP="001B2204">
            <w:pPr>
              <w:jc w:val="center"/>
              <w:rPr>
                <w:rFonts w:cstheme="minorHAnsi"/>
                <w:szCs w:val="20"/>
              </w:rPr>
            </w:pPr>
          </w:p>
        </w:tc>
        <w:tc>
          <w:tcPr>
            <w:tcW w:w="990" w:type="dxa"/>
          </w:tcPr>
          <w:p w14:paraId="73AADABB" w14:textId="1C474F9F" w:rsidR="0061524D" w:rsidRPr="00487927" w:rsidRDefault="0061524D" w:rsidP="001B2204">
            <w:pPr>
              <w:jc w:val="center"/>
              <w:rPr>
                <w:rFonts w:cstheme="minorHAnsi"/>
                <w:szCs w:val="20"/>
              </w:rPr>
            </w:pPr>
          </w:p>
        </w:tc>
        <w:tc>
          <w:tcPr>
            <w:tcW w:w="990" w:type="dxa"/>
          </w:tcPr>
          <w:p w14:paraId="7C962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ABE3AD" w14:textId="77777777" w:rsidR="0061524D" w:rsidRPr="00487927" w:rsidRDefault="0061524D" w:rsidP="001B2204">
            <w:pPr>
              <w:jc w:val="center"/>
              <w:rPr>
                <w:rFonts w:cstheme="minorHAnsi"/>
                <w:szCs w:val="20"/>
              </w:rPr>
            </w:pPr>
          </w:p>
        </w:tc>
        <w:tc>
          <w:tcPr>
            <w:tcW w:w="990" w:type="dxa"/>
          </w:tcPr>
          <w:p w14:paraId="7B55FB88" w14:textId="77777777" w:rsidR="0061524D" w:rsidRPr="00487927" w:rsidRDefault="0061524D" w:rsidP="001B2204">
            <w:pPr>
              <w:jc w:val="center"/>
              <w:rPr>
                <w:rFonts w:cstheme="minorHAnsi"/>
                <w:szCs w:val="20"/>
              </w:rPr>
            </w:pPr>
          </w:p>
        </w:tc>
        <w:tc>
          <w:tcPr>
            <w:tcW w:w="990" w:type="dxa"/>
          </w:tcPr>
          <w:p w14:paraId="3A6EBE17" w14:textId="77777777" w:rsidR="0061524D" w:rsidRPr="00487927" w:rsidRDefault="0061524D" w:rsidP="001B2204">
            <w:pPr>
              <w:jc w:val="center"/>
              <w:rPr>
                <w:rFonts w:cstheme="minorHAnsi"/>
                <w:szCs w:val="20"/>
              </w:rPr>
            </w:pPr>
          </w:p>
        </w:tc>
        <w:tc>
          <w:tcPr>
            <w:tcW w:w="1103" w:type="dxa"/>
          </w:tcPr>
          <w:p w14:paraId="7541744F" w14:textId="77777777" w:rsidR="0061524D" w:rsidRPr="00487927" w:rsidRDefault="0061524D" w:rsidP="001B2204">
            <w:pPr>
              <w:jc w:val="center"/>
              <w:rPr>
                <w:rFonts w:cstheme="minorHAnsi"/>
                <w:szCs w:val="20"/>
              </w:rPr>
            </w:pPr>
          </w:p>
        </w:tc>
        <w:tc>
          <w:tcPr>
            <w:tcW w:w="1103" w:type="dxa"/>
          </w:tcPr>
          <w:p w14:paraId="5E6CE5ED" w14:textId="77777777" w:rsidR="0061524D" w:rsidRPr="00487927" w:rsidRDefault="0061524D" w:rsidP="001B2204">
            <w:pPr>
              <w:jc w:val="center"/>
              <w:rPr>
                <w:rFonts w:cstheme="minorHAnsi"/>
                <w:szCs w:val="20"/>
              </w:rPr>
            </w:pPr>
          </w:p>
        </w:tc>
      </w:tr>
      <w:tr w:rsidR="0061524D" w:rsidRPr="00487927" w14:paraId="3342BE16" w14:textId="7B81EBA8" w:rsidTr="0061524D">
        <w:tc>
          <w:tcPr>
            <w:tcW w:w="1255" w:type="dxa"/>
          </w:tcPr>
          <w:p w14:paraId="43B6519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61524D" w:rsidRPr="00487927" w:rsidRDefault="0061524D" w:rsidP="001B2204">
            <w:pPr>
              <w:jc w:val="center"/>
              <w:rPr>
                <w:rFonts w:cstheme="minorHAnsi"/>
                <w:szCs w:val="20"/>
              </w:rPr>
            </w:pPr>
          </w:p>
        </w:tc>
        <w:tc>
          <w:tcPr>
            <w:tcW w:w="990" w:type="dxa"/>
          </w:tcPr>
          <w:p w14:paraId="4463F59A" w14:textId="16BDE7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53AA98" w14:textId="77777777" w:rsidR="0061524D" w:rsidRPr="00487927" w:rsidRDefault="0061524D" w:rsidP="001B2204">
            <w:pPr>
              <w:jc w:val="center"/>
              <w:rPr>
                <w:rFonts w:cstheme="minorHAnsi"/>
                <w:szCs w:val="20"/>
              </w:rPr>
            </w:pPr>
          </w:p>
        </w:tc>
        <w:tc>
          <w:tcPr>
            <w:tcW w:w="990" w:type="dxa"/>
          </w:tcPr>
          <w:p w14:paraId="20448B1F" w14:textId="77777777" w:rsidR="0061524D" w:rsidRPr="00487927" w:rsidRDefault="0061524D" w:rsidP="001B2204">
            <w:pPr>
              <w:jc w:val="center"/>
              <w:rPr>
                <w:rFonts w:cstheme="minorHAnsi"/>
                <w:szCs w:val="20"/>
              </w:rPr>
            </w:pPr>
          </w:p>
        </w:tc>
        <w:tc>
          <w:tcPr>
            <w:tcW w:w="990" w:type="dxa"/>
          </w:tcPr>
          <w:p w14:paraId="49D1EB30" w14:textId="30DCC37E" w:rsidR="0061524D" w:rsidRPr="00487927" w:rsidRDefault="0061524D" w:rsidP="001B2204">
            <w:pPr>
              <w:jc w:val="center"/>
              <w:rPr>
                <w:rFonts w:cstheme="minorHAnsi"/>
                <w:szCs w:val="20"/>
              </w:rPr>
            </w:pPr>
          </w:p>
        </w:tc>
        <w:tc>
          <w:tcPr>
            <w:tcW w:w="990" w:type="dxa"/>
          </w:tcPr>
          <w:p w14:paraId="15386C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35A333" w14:textId="77777777" w:rsidR="0061524D" w:rsidRPr="00487927" w:rsidRDefault="0061524D" w:rsidP="001B2204">
            <w:pPr>
              <w:jc w:val="center"/>
              <w:rPr>
                <w:rFonts w:cstheme="minorHAnsi"/>
                <w:szCs w:val="20"/>
              </w:rPr>
            </w:pPr>
          </w:p>
        </w:tc>
        <w:tc>
          <w:tcPr>
            <w:tcW w:w="990" w:type="dxa"/>
          </w:tcPr>
          <w:p w14:paraId="019255CE" w14:textId="77777777" w:rsidR="0061524D" w:rsidRPr="00487927" w:rsidRDefault="0061524D" w:rsidP="001B2204">
            <w:pPr>
              <w:jc w:val="center"/>
              <w:rPr>
                <w:rFonts w:cstheme="minorHAnsi"/>
                <w:szCs w:val="20"/>
              </w:rPr>
            </w:pPr>
          </w:p>
        </w:tc>
        <w:tc>
          <w:tcPr>
            <w:tcW w:w="990" w:type="dxa"/>
          </w:tcPr>
          <w:p w14:paraId="40E5B54F" w14:textId="77777777" w:rsidR="0061524D" w:rsidRPr="00487927" w:rsidRDefault="0061524D" w:rsidP="001B2204">
            <w:pPr>
              <w:jc w:val="center"/>
              <w:rPr>
                <w:rFonts w:cstheme="minorHAnsi"/>
                <w:szCs w:val="20"/>
              </w:rPr>
            </w:pPr>
          </w:p>
        </w:tc>
        <w:tc>
          <w:tcPr>
            <w:tcW w:w="1103" w:type="dxa"/>
          </w:tcPr>
          <w:p w14:paraId="1337B3B3" w14:textId="77777777" w:rsidR="0061524D" w:rsidRPr="00487927" w:rsidRDefault="0061524D" w:rsidP="001B2204">
            <w:pPr>
              <w:jc w:val="center"/>
              <w:rPr>
                <w:rFonts w:cstheme="minorHAnsi"/>
                <w:szCs w:val="20"/>
              </w:rPr>
            </w:pPr>
          </w:p>
        </w:tc>
        <w:tc>
          <w:tcPr>
            <w:tcW w:w="1103" w:type="dxa"/>
          </w:tcPr>
          <w:p w14:paraId="423A747B" w14:textId="77777777" w:rsidR="0061524D" w:rsidRPr="00487927" w:rsidRDefault="0061524D" w:rsidP="001B2204">
            <w:pPr>
              <w:jc w:val="center"/>
              <w:rPr>
                <w:rFonts w:cstheme="minorHAnsi"/>
                <w:szCs w:val="20"/>
              </w:rPr>
            </w:pPr>
          </w:p>
        </w:tc>
      </w:tr>
      <w:tr w:rsidR="0061524D" w:rsidRPr="00487927" w14:paraId="55F13160" w14:textId="0B625C48" w:rsidTr="0061524D">
        <w:tc>
          <w:tcPr>
            <w:tcW w:w="1255" w:type="dxa"/>
          </w:tcPr>
          <w:p w14:paraId="4093EE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61524D" w:rsidRPr="00487927" w:rsidRDefault="0061524D" w:rsidP="001B2204">
            <w:pPr>
              <w:jc w:val="center"/>
              <w:rPr>
                <w:rFonts w:cstheme="minorHAnsi"/>
                <w:szCs w:val="20"/>
              </w:rPr>
            </w:pPr>
          </w:p>
        </w:tc>
        <w:tc>
          <w:tcPr>
            <w:tcW w:w="990" w:type="dxa"/>
          </w:tcPr>
          <w:p w14:paraId="061E55FD" w14:textId="13A329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802C86" w14:textId="77777777" w:rsidR="0061524D" w:rsidRPr="00487927" w:rsidRDefault="0061524D" w:rsidP="001B2204">
            <w:pPr>
              <w:jc w:val="center"/>
              <w:rPr>
                <w:rFonts w:cstheme="minorHAnsi"/>
                <w:szCs w:val="20"/>
              </w:rPr>
            </w:pPr>
          </w:p>
        </w:tc>
        <w:tc>
          <w:tcPr>
            <w:tcW w:w="990" w:type="dxa"/>
          </w:tcPr>
          <w:p w14:paraId="2C8B3614" w14:textId="77777777" w:rsidR="0061524D" w:rsidRPr="00487927" w:rsidRDefault="0061524D" w:rsidP="001B2204">
            <w:pPr>
              <w:jc w:val="center"/>
              <w:rPr>
                <w:rFonts w:cstheme="minorHAnsi"/>
                <w:szCs w:val="20"/>
              </w:rPr>
            </w:pPr>
          </w:p>
        </w:tc>
        <w:tc>
          <w:tcPr>
            <w:tcW w:w="990" w:type="dxa"/>
          </w:tcPr>
          <w:p w14:paraId="54D5722C" w14:textId="0099EFA5" w:rsidR="0061524D" w:rsidRPr="00487927" w:rsidRDefault="0061524D" w:rsidP="001B2204">
            <w:pPr>
              <w:jc w:val="center"/>
              <w:rPr>
                <w:rFonts w:cstheme="minorHAnsi"/>
                <w:szCs w:val="20"/>
              </w:rPr>
            </w:pPr>
          </w:p>
        </w:tc>
        <w:tc>
          <w:tcPr>
            <w:tcW w:w="990" w:type="dxa"/>
          </w:tcPr>
          <w:p w14:paraId="1B89E2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D6A4BD" w14:textId="77777777" w:rsidR="0061524D" w:rsidRPr="00487927" w:rsidRDefault="0061524D" w:rsidP="001B2204">
            <w:pPr>
              <w:jc w:val="center"/>
              <w:rPr>
                <w:rFonts w:cstheme="minorHAnsi"/>
                <w:szCs w:val="20"/>
              </w:rPr>
            </w:pPr>
          </w:p>
        </w:tc>
        <w:tc>
          <w:tcPr>
            <w:tcW w:w="990" w:type="dxa"/>
          </w:tcPr>
          <w:p w14:paraId="1EC35252" w14:textId="77777777" w:rsidR="0061524D" w:rsidRPr="00487927" w:rsidRDefault="0061524D" w:rsidP="001B2204">
            <w:pPr>
              <w:jc w:val="center"/>
              <w:rPr>
                <w:rFonts w:cstheme="minorHAnsi"/>
                <w:szCs w:val="20"/>
              </w:rPr>
            </w:pPr>
          </w:p>
        </w:tc>
        <w:tc>
          <w:tcPr>
            <w:tcW w:w="990" w:type="dxa"/>
          </w:tcPr>
          <w:p w14:paraId="3485DDAD" w14:textId="77777777" w:rsidR="0061524D" w:rsidRPr="00487927" w:rsidRDefault="0061524D" w:rsidP="001B2204">
            <w:pPr>
              <w:jc w:val="center"/>
              <w:rPr>
                <w:rFonts w:cstheme="minorHAnsi"/>
                <w:szCs w:val="20"/>
              </w:rPr>
            </w:pPr>
          </w:p>
        </w:tc>
        <w:tc>
          <w:tcPr>
            <w:tcW w:w="1103" w:type="dxa"/>
          </w:tcPr>
          <w:p w14:paraId="1C89B9C6" w14:textId="77777777" w:rsidR="0061524D" w:rsidRPr="00487927" w:rsidRDefault="0061524D" w:rsidP="001B2204">
            <w:pPr>
              <w:jc w:val="center"/>
              <w:rPr>
                <w:rFonts w:cstheme="minorHAnsi"/>
                <w:szCs w:val="20"/>
              </w:rPr>
            </w:pPr>
          </w:p>
        </w:tc>
        <w:tc>
          <w:tcPr>
            <w:tcW w:w="1103" w:type="dxa"/>
          </w:tcPr>
          <w:p w14:paraId="577AE01D" w14:textId="77777777" w:rsidR="0061524D" w:rsidRPr="00487927" w:rsidRDefault="0061524D" w:rsidP="001B2204">
            <w:pPr>
              <w:jc w:val="center"/>
              <w:rPr>
                <w:rFonts w:cstheme="minorHAnsi"/>
                <w:szCs w:val="20"/>
              </w:rPr>
            </w:pPr>
          </w:p>
        </w:tc>
      </w:tr>
      <w:tr w:rsidR="0061524D" w:rsidRPr="00487927" w14:paraId="37C95C7C" w14:textId="17C49204" w:rsidTr="0061524D">
        <w:tc>
          <w:tcPr>
            <w:tcW w:w="1255" w:type="dxa"/>
          </w:tcPr>
          <w:p w14:paraId="4BF5A1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61524D" w:rsidRPr="00487927" w:rsidRDefault="0061524D" w:rsidP="001B2204">
            <w:pPr>
              <w:jc w:val="center"/>
              <w:rPr>
                <w:rFonts w:cstheme="minorHAnsi"/>
                <w:szCs w:val="20"/>
              </w:rPr>
            </w:pPr>
          </w:p>
        </w:tc>
        <w:tc>
          <w:tcPr>
            <w:tcW w:w="990" w:type="dxa"/>
          </w:tcPr>
          <w:p w14:paraId="29426E71" w14:textId="31F251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5582D" w14:textId="77777777" w:rsidR="0061524D" w:rsidRPr="00487927" w:rsidRDefault="0061524D" w:rsidP="001B2204">
            <w:pPr>
              <w:jc w:val="center"/>
              <w:rPr>
                <w:rFonts w:cstheme="minorHAnsi"/>
                <w:szCs w:val="20"/>
              </w:rPr>
            </w:pPr>
          </w:p>
        </w:tc>
        <w:tc>
          <w:tcPr>
            <w:tcW w:w="990" w:type="dxa"/>
          </w:tcPr>
          <w:p w14:paraId="5299167A" w14:textId="77777777" w:rsidR="0061524D" w:rsidRPr="00487927" w:rsidRDefault="0061524D" w:rsidP="001B2204">
            <w:pPr>
              <w:jc w:val="center"/>
              <w:rPr>
                <w:rFonts w:cstheme="minorHAnsi"/>
                <w:szCs w:val="20"/>
              </w:rPr>
            </w:pPr>
          </w:p>
        </w:tc>
        <w:tc>
          <w:tcPr>
            <w:tcW w:w="990" w:type="dxa"/>
          </w:tcPr>
          <w:p w14:paraId="7493B9F1" w14:textId="73A66C63" w:rsidR="0061524D" w:rsidRPr="00487927" w:rsidRDefault="0061524D" w:rsidP="001B2204">
            <w:pPr>
              <w:jc w:val="center"/>
              <w:rPr>
                <w:rFonts w:cstheme="minorHAnsi"/>
                <w:szCs w:val="20"/>
              </w:rPr>
            </w:pPr>
          </w:p>
        </w:tc>
        <w:tc>
          <w:tcPr>
            <w:tcW w:w="990" w:type="dxa"/>
          </w:tcPr>
          <w:p w14:paraId="62514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519F01" w14:textId="77777777" w:rsidR="0061524D" w:rsidRPr="00487927" w:rsidRDefault="0061524D" w:rsidP="001B2204">
            <w:pPr>
              <w:jc w:val="center"/>
              <w:rPr>
                <w:rFonts w:cstheme="minorHAnsi"/>
                <w:szCs w:val="20"/>
              </w:rPr>
            </w:pPr>
          </w:p>
        </w:tc>
        <w:tc>
          <w:tcPr>
            <w:tcW w:w="990" w:type="dxa"/>
          </w:tcPr>
          <w:p w14:paraId="31C68B91" w14:textId="77777777" w:rsidR="0061524D" w:rsidRPr="00487927" w:rsidRDefault="0061524D" w:rsidP="001B2204">
            <w:pPr>
              <w:jc w:val="center"/>
              <w:rPr>
                <w:rFonts w:cstheme="minorHAnsi"/>
                <w:szCs w:val="20"/>
              </w:rPr>
            </w:pPr>
          </w:p>
        </w:tc>
        <w:tc>
          <w:tcPr>
            <w:tcW w:w="990" w:type="dxa"/>
          </w:tcPr>
          <w:p w14:paraId="2A8EEB05" w14:textId="77777777" w:rsidR="0061524D" w:rsidRPr="00487927" w:rsidRDefault="0061524D" w:rsidP="001B2204">
            <w:pPr>
              <w:jc w:val="center"/>
              <w:rPr>
                <w:rFonts w:cstheme="minorHAnsi"/>
                <w:szCs w:val="20"/>
              </w:rPr>
            </w:pPr>
          </w:p>
        </w:tc>
        <w:tc>
          <w:tcPr>
            <w:tcW w:w="1103" w:type="dxa"/>
          </w:tcPr>
          <w:p w14:paraId="63E44253" w14:textId="77777777" w:rsidR="0061524D" w:rsidRPr="00487927" w:rsidRDefault="0061524D" w:rsidP="001B2204">
            <w:pPr>
              <w:jc w:val="center"/>
              <w:rPr>
                <w:rFonts w:cstheme="minorHAnsi"/>
                <w:szCs w:val="20"/>
              </w:rPr>
            </w:pPr>
          </w:p>
        </w:tc>
        <w:tc>
          <w:tcPr>
            <w:tcW w:w="1103" w:type="dxa"/>
          </w:tcPr>
          <w:p w14:paraId="6B226217" w14:textId="77777777" w:rsidR="0061524D" w:rsidRPr="00487927" w:rsidRDefault="0061524D" w:rsidP="001B2204">
            <w:pPr>
              <w:jc w:val="center"/>
              <w:rPr>
                <w:rFonts w:cstheme="minorHAnsi"/>
                <w:szCs w:val="20"/>
              </w:rPr>
            </w:pPr>
          </w:p>
        </w:tc>
      </w:tr>
      <w:tr w:rsidR="0061524D" w:rsidRPr="00487927" w14:paraId="36C63038" w14:textId="7B5A6C54" w:rsidTr="0061524D">
        <w:tc>
          <w:tcPr>
            <w:tcW w:w="1255" w:type="dxa"/>
          </w:tcPr>
          <w:p w14:paraId="37BB32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61524D" w:rsidRPr="00487927" w:rsidRDefault="0061524D" w:rsidP="001B2204">
            <w:pPr>
              <w:jc w:val="center"/>
              <w:rPr>
                <w:rFonts w:cstheme="minorHAnsi"/>
                <w:szCs w:val="20"/>
              </w:rPr>
            </w:pPr>
          </w:p>
        </w:tc>
        <w:tc>
          <w:tcPr>
            <w:tcW w:w="990" w:type="dxa"/>
          </w:tcPr>
          <w:p w14:paraId="23920FF3" w14:textId="3DED61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3C531D" w14:textId="77777777" w:rsidR="0061524D" w:rsidRPr="00487927" w:rsidRDefault="0061524D" w:rsidP="001B2204">
            <w:pPr>
              <w:jc w:val="center"/>
              <w:rPr>
                <w:rFonts w:cstheme="minorHAnsi"/>
                <w:szCs w:val="20"/>
              </w:rPr>
            </w:pPr>
          </w:p>
        </w:tc>
        <w:tc>
          <w:tcPr>
            <w:tcW w:w="990" w:type="dxa"/>
          </w:tcPr>
          <w:p w14:paraId="5C57A827" w14:textId="77777777" w:rsidR="0061524D" w:rsidRPr="00487927" w:rsidRDefault="0061524D" w:rsidP="001B2204">
            <w:pPr>
              <w:jc w:val="center"/>
              <w:rPr>
                <w:rFonts w:cstheme="minorHAnsi"/>
                <w:szCs w:val="20"/>
              </w:rPr>
            </w:pPr>
          </w:p>
        </w:tc>
        <w:tc>
          <w:tcPr>
            <w:tcW w:w="990" w:type="dxa"/>
          </w:tcPr>
          <w:p w14:paraId="357A9F5D" w14:textId="560015F8" w:rsidR="0061524D" w:rsidRPr="00487927" w:rsidRDefault="0061524D" w:rsidP="001B2204">
            <w:pPr>
              <w:jc w:val="center"/>
              <w:rPr>
                <w:rFonts w:cstheme="minorHAnsi"/>
                <w:szCs w:val="20"/>
              </w:rPr>
            </w:pPr>
          </w:p>
        </w:tc>
        <w:tc>
          <w:tcPr>
            <w:tcW w:w="990" w:type="dxa"/>
          </w:tcPr>
          <w:p w14:paraId="3C40949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25D013" w14:textId="77777777" w:rsidR="0061524D" w:rsidRPr="00487927" w:rsidRDefault="0061524D" w:rsidP="001B2204">
            <w:pPr>
              <w:jc w:val="center"/>
              <w:rPr>
                <w:rFonts w:cstheme="minorHAnsi"/>
                <w:szCs w:val="20"/>
              </w:rPr>
            </w:pPr>
          </w:p>
        </w:tc>
        <w:tc>
          <w:tcPr>
            <w:tcW w:w="990" w:type="dxa"/>
          </w:tcPr>
          <w:p w14:paraId="7433A2C4" w14:textId="77777777" w:rsidR="0061524D" w:rsidRPr="00487927" w:rsidRDefault="0061524D" w:rsidP="001B2204">
            <w:pPr>
              <w:jc w:val="center"/>
              <w:rPr>
                <w:rFonts w:cstheme="minorHAnsi"/>
                <w:szCs w:val="20"/>
              </w:rPr>
            </w:pPr>
          </w:p>
        </w:tc>
        <w:tc>
          <w:tcPr>
            <w:tcW w:w="990" w:type="dxa"/>
          </w:tcPr>
          <w:p w14:paraId="35E3FDD1" w14:textId="77777777" w:rsidR="0061524D" w:rsidRPr="00487927" w:rsidRDefault="0061524D" w:rsidP="001B2204">
            <w:pPr>
              <w:jc w:val="center"/>
              <w:rPr>
                <w:rFonts w:cstheme="minorHAnsi"/>
                <w:szCs w:val="20"/>
              </w:rPr>
            </w:pPr>
          </w:p>
        </w:tc>
        <w:tc>
          <w:tcPr>
            <w:tcW w:w="1103" w:type="dxa"/>
          </w:tcPr>
          <w:p w14:paraId="69ED021C" w14:textId="77777777" w:rsidR="0061524D" w:rsidRPr="00487927" w:rsidRDefault="0061524D" w:rsidP="001B2204">
            <w:pPr>
              <w:jc w:val="center"/>
              <w:rPr>
                <w:rFonts w:cstheme="minorHAnsi"/>
                <w:szCs w:val="20"/>
              </w:rPr>
            </w:pPr>
          </w:p>
        </w:tc>
        <w:tc>
          <w:tcPr>
            <w:tcW w:w="1103" w:type="dxa"/>
          </w:tcPr>
          <w:p w14:paraId="56FACD06" w14:textId="77777777" w:rsidR="0061524D" w:rsidRPr="00487927" w:rsidRDefault="0061524D" w:rsidP="001B2204">
            <w:pPr>
              <w:jc w:val="center"/>
              <w:rPr>
                <w:rFonts w:cstheme="minorHAnsi"/>
                <w:szCs w:val="20"/>
              </w:rPr>
            </w:pPr>
          </w:p>
        </w:tc>
      </w:tr>
      <w:tr w:rsidR="0061524D" w:rsidRPr="00487927" w14:paraId="23301158" w14:textId="3EF9B3D3" w:rsidTr="0061524D">
        <w:tc>
          <w:tcPr>
            <w:tcW w:w="1255" w:type="dxa"/>
          </w:tcPr>
          <w:p w14:paraId="0A43B48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61524D" w:rsidRPr="00487927" w:rsidRDefault="0061524D" w:rsidP="001B2204">
            <w:pPr>
              <w:jc w:val="center"/>
              <w:rPr>
                <w:rFonts w:cstheme="minorHAnsi"/>
                <w:szCs w:val="20"/>
              </w:rPr>
            </w:pPr>
          </w:p>
        </w:tc>
        <w:tc>
          <w:tcPr>
            <w:tcW w:w="990" w:type="dxa"/>
          </w:tcPr>
          <w:p w14:paraId="6271B0DA" w14:textId="20437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8C8A" w14:textId="77777777" w:rsidR="0061524D" w:rsidRPr="00487927" w:rsidRDefault="0061524D" w:rsidP="001B2204">
            <w:pPr>
              <w:jc w:val="center"/>
              <w:rPr>
                <w:rFonts w:cstheme="minorHAnsi"/>
                <w:szCs w:val="20"/>
              </w:rPr>
            </w:pPr>
          </w:p>
        </w:tc>
        <w:tc>
          <w:tcPr>
            <w:tcW w:w="990" w:type="dxa"/>
          </w:tcPr>
          <w:p w14:paraId="4A8E48D3" w14:textId="77777777" w:rsidR="0061524D" w:rsidRPr="00487927" w:rsidRDefault="0061524D" w:rsidP="001B2204">
            <w:pPr>
              <w:jc w:val="center"/>
              <w:rPr>
                <w:rFonts w:cstheme="minorHAnsi"/>
                <w:szCs w:val="20"/>
              </w:rPr>
            </w:pPr>
          </w:p>
        </w:tc>
        <w:tc>
          <w:tcPr>
            <w:tcW w:w="990" w:type="dxa"/>
          </w:tcPr>
          <w:p w14:paraId="3E9A872B" w14:textId="29DAD0F0" w:rsidR="0061524D" w:rsidRPr="00487927" w:rsidRDefault="0061524D" w:rsidP="001B2204">
            <w:pPr>
              <w:jc w:val="center"/>
              <w:rPr>
                <w:rFonts w:cstheme="minorHAnsi"/>
                <w:szCs w:val="20"/>
              </w:rPr>
            </w:pPr>
          </w:p>
        </w:tc>
        <w:tc>
          <w:tcPr>
            <w:tcW w:w="990" w:type="dxa"/>
          </w:tcPr>
          <w:p w14:paraId="49404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863951" w14:textId="77777777" w:rsidR="0061524D" w:rsidRPr="00487927" w:rsidRDefault="0061524D" w:rsidP="001B2204">
            <w:pPr>
              <w:jc w:val="center"/>
              <w:rPr>
                <w:rFonts w:cstheme="minorHAnsi"/>
                <w:szCs w:val="20"/>
              </w:rPr>
            </w:pPr>
          </w:p>
        </w:tc>
        <w:tc>
          <w:tcPr>
            <w:tcW w:w="990" w:type="dxa"/>
          </w:tcPr>
          <w:p w14:paraId="78FF07B8" w14:textId="77777777" w:rsidR="0061524D" w:rsidRPr="00487927" w:rsidRDefault="0061524D" w:rsidP="001B2204">
            <w:pPr>
              <w:jc w:val="center"/>
              <w:rPr>
                <w:rFonts w:cstheme="minorHAnsi"/>
                <w:szCs w:val="20"/>
              </w:rPr>
            </w:pPr>
          </w:p>
        </w:tc>
        <w:tc>
          <w:tcPr>
            <w:tcW w:w="990" w:type="dxa"/>
          </w:tcPr>
          <w:p w14:paraId="6CCA1BBA" w14:textId="77777777" w:rsidR="0061524D" w:rsidRPr="00487927" w:rsidRDefault="0061524D" w:rsidP="001B2204">
            <w:pPr>
              <w:jc w:val="center"/>
              <w:rPr>
                <w:rFonts w:cstheme="minorHAnsi"/>
                <w:szCs w:val="20"/>
              </w:rPr>
            </w:pPr>
          </w:p>
        </w:tc>
        <w:tc>
          <w:tcPr>
            <w:tcW w:w="1103" w:type="dxa"/>
          </w:tcPr>
          <w:p w14:paraId="1E20D589" w14:textId="77777777" w:rsidR="0061524D" w:rsidRPr="00487927" w:rsidRDefault="0061524D" w:rsidP="001B2204">
            <w:pPr>
              <w:jc w:val="center"/>
              <w:rPr>
                <w:rFonts w:cstheme="minorHAnsi"/>
                <w:szCs w:val="20"/>
              </w:rPr>
            </w:pPr>
          </w:p>
        </w:tc>
        <w:tc>
          <w:tcPr>
            <w:tcW w:w="1103" w:type="dxa"/>
          </w:tcPr>
          <w:p w14:paraId="0C747ED2" w14:textId="77777777" w:rsidR="0061524D" w:rsidRPr="00487927" w:rsidRDefault="0061524D" w:rsidP="001B2204">
            <w:pPr>
              <w:jc w:val="center"/>
              <w:rPr>
                <w:rFonts w:cstheme="minorHAnsi"/>
                <w:szCs w:val="20"/>
              </w:rPr>
            </w:pPr>
          </w:p>
        </w:tc>
      </w:tr>
      <w:tr w:rsidR="0061524D" w:rsidRPr="00487927" w14:paraId="29946ABE" w14:textId="7739573C" w:rsidTr="0061524D">
        <w:tc>
          <w:tcPr>
            <w:tcW w:w="1255" w:type="dxa"/>
          </w:tcPr>
          <w:p w14:paraId="29F11D1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61524D" w:rsidRPr="00487927" w:rsidRDefault="0061524D" w:rsidP="001B2204">
            <w:pPr>
              <w:jc w:val="center"/>
              <w:rPr>
                <w:rFonts w:cstheme="minorHAnsi"/>
                <w:szCs w:val="20"/>
              </w:rPr>
            </w:pPr>
          </w:p>
        </w:tc>
        <w:tc>
          <w:tcPr>
            <w:tcW w:w="990" w:type="dxa"/>
          </w:tcPr>
          <w:p w14:paraId="21F6FA04" w14:textId="35A941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8B172" w14:textId="77777777" w:rsidR="0061524D" w:rsidRPr="00487927" w:rsidRDefault="0061524D" w:rsidP="001B2204">
            <w:pPr>
              <w:jc w:val="center"/>
              <w:rPr>
                <w:rFonts w:cstheme="minorHAnsi"/>
                <w:szCs w:val="20"/>
              </w:rPr>
            </w:pPr>
          </w:p>
        </w:tc>
        <w:tc>
          <w:tcPr>
            <w:tcW w:w="990" w:type="dxa"/>
          </w:tcPr>
          <w:p w14:paraId="61A24BAF" w14:textId="77777777" w:rsidR="0061524D" w:rsidRPr="00487927" w:rsidRDefault="0061524D" w:rsidP="001B2204">
            <w:pPr>
              <w:jc w:val="center"/>
              <w:rPr>
                <w:rFonts w:cstheme="minorHAnsi"/>
                <w:szCs w:val="20"/>
              </w:rPr>
            </w:pPr>
          </w:p>
        </w:tc>
        <w:tc>
          <w:tcPr>
            <w:tcW w:w="990" w:type="dxa"/>
          </w:tcPr>
          <w:p w14:paraId="1AE2376F" w14:textId="4F8CA4FD" w:rsidR="0061524D" w:rsidRPr="00487927" w:rsidRDefault="0061524D" w:rsidP="001B2204">
            <w:pPr>
              <w:jc w:val="center"/>
              <w:rPr>
                <w:rFonts w:cstheme="minorHAnsi"/>
                <w:szCs w:val="20"/>
              </w:rPr>
            </w:pPr>
          </w:p>
        </w:tc>
        <w:tc>
          <w:tcPr>
            <w:tcW w:w="990" w:type="dxa"/>
          </w:tcPr>
          <w:p w14:paraId="737557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848B27" w14:textId="77777777" w:rsidR="0061524D" w:rsidRPr="00487927" w:rsidRDefault="0061524D" w:rsidP="001B2204">
            <w:pPr>
              <w:jc w:val="center"/>
              <w:rPr>
                <w:rFonts w:cstheme="minorHAnsi"/>
                <w:szCs w:val="20"/>
              </w:rPr>
            </w:pPr>
          </w:p>
        </w:tc>
        <w:tc>
          <w:tcPr>
            <w:tcW w:w="990" w:type="dxa"/>
          </w:tcPr>
          <w:p w14:paraId="005040BF" w14:textId="77777777" w:rsidR="0061524D" w:rsidRPr="00487927" w:rsidRDefault="0061524D" w:rsidP="001B2204">
            <w:pPr>
              <w:jc w:val="center"/>
              <w:rPr>
                <w:rFonts w:cstheme="minorHAnsi"/>
                <w:szCs w:val="20"/>
              </w:rPr>
            </w:pPr>
          </w:p>
        </w:tc>
        <w:tc>
          <w:tcPr>
            <w:tcW w:w="990" w:type="dxa"/>
          </w:tcPr>
          <w:p w14:paraId="4DE728AE" w14:textId="77777777" w:rsidR="0061524D" w:rsidRPr="00487927" w:rsidRDefault="0061524D" w:rsidP="001B2204">
            <w:pPr>
              <w:jc w:val="center"/>
              <w:rPr>
                <w:rFonts w:cstheme="minorHAnsi"/>
                <w:szCs w:val="20"/>
              </w:rPr>
            </w:pPr>
          </w:p>
        </w:tc>
        <w:tc>
          <w:tcPr>
            <w:tcW w:w="1103" w:type="dxa"/>
          </w:tcPr>
          <w:p w14:paraId="39093F7C" w14:textId="77777777" w:rsidR="0061524D" w:rsidRPr="00487927" w:rsidRDefault="0061524D" w:rsidP="001B2204">
            <w:pPr>
              <w:jc w:val="center"/>
              <w:rPr>
                <w:rFonts w:cstheme="minorHAnsi"/>
                <w:szCs w:val="20"/>
              </w:rPr>
            </w:pPr>
          </w:p>
        </w:tc>
        <w:tc>
          <w:tcPr>
            <w:tcW w:w="1103" w:type="dxa"/>
          </w:tcPr>
          <w:p w14:paraId="6DD4843E" w14:textId="77777777" w:rsidR="0061524D" w:rsidRPr="00487927" w:rsidRDefault="0061524D" w:rsidP="001B2204">
            <w:pPr>
              <w:jc w:val="center"/>
              <w:rPr>
                <w:rFonts w:cstheme="minorHAnsi"/>
                <w:szCs w:val="20"/>
              </w:rPr>
            </w:pPr>
          </w:p>
        </w:tc>
      </w:tr>
      <w:tr w:rsidR="0061524D" w:rsidRPr="00487927" w14:paraId="018364ED" w14:textId="78D92415" w:rsidTr="0061524D">
        <w:tc>
          <w:tcPr>
            <w:tcW w:w="1255" w:type="dxa"/>
          </w:tcPr>
          <w:p w14:paraId="2BC7314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61524D" w:rsidRPr="00487927" w:rsidRDefault="0061524D" w:rsidP="001B2204">
            <w:pPr>
              <w:jc w:val="center"/>
              <w:rPr>
                <w:rFonts w:cstheme="minorHAnsi"/>
                <w:szCs w:val="20"/>
              </w:rPr>
            </w:pPr>
          </w:p>
        </w:tc>
        <w:tc>
          <w:tcPr>
            <w:tcW w:w="990" w:type="dxa"/>
          </w:tcPr>
          <w:p w14:paraId="13B9559F" w14:textId="61B3A0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ED157" w14:textId="77777777" w:rsidR="0061524D" w:rsidRPr="00487927" w:rsidRDefault="0061524D" w:rsidP="001B2204">
            <w:pPr>
              <w:jc w:val="center"/>
              <w:rPr>
                <w:rFonts w:cstheme="minorHAnsi"/>
                <w:szCs w:val="20"/>
              </w:rPr>
            </w:pPr>
          </w:p>
        </w:tc>
        <w:tc>
          <w:tcPr>
            <w:tcW w:w="990" w:type="dxa"/>
          </w:tcPr>
          <w:p w14:paraId="370B9A3A" w14:textId="77777777" w:rsidR="0061524D" w:rsidRPr="00487927" w:rsidRDefault="0061524D" w:rsidP="001B2204">
            <w:pPr>
              <w:jc w:val="center"/>
              <w:rPr>
                <w:rFonts w:cstheme="minorHAnsi"/>
                <w:szCs w:val="20"/>
              </w:rPr>
            </w:pPr>
          </w:p>
        </w:tc>
        <w:tc>
          <w:tcPr>
            <w:tcW w:w="990" w:type="dxa"/>
          </w:tcPr>
          <w:p w14:paraId="4816616B" w14:textId="2A3E673F" w:rsidR="0061524D" w:rsidRPr="00487927" w:rsidRDefault="0061524D" w:rsidP="001B2204">
            <w:pPr>
              <w:jc w:val="center"/>
              <w:rPr>
                <w:rFonts w:cstheme="minorHAnsi"/>
                <w:szCs w:val="20"/>
              </w:rPr>
            </w:pPr>
          </w:p>
        </w:tc>
        <w:tc>
          <w:tcPr>
            <w:tcW w:w="990" w:type="dxa"/>
          </w:tcPr>
          <w:p w14:paraId="1DA4299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2446BE" w14:textId="77777777" w:rsidR="0061524D" w:rsidRPr="00487927" w:rsidRDefault="0061524D" w:rsidP="001B2204">
            <w:pPr>
              <w:jc w:val="center"/>
              <w:rPr>
                <w:rFonts w:cstheme="minorHAnsi"/>
                <w:szCs w:val="20"/>
              </w:rPr>
            </w:pPr>
          </w:p>
        </w:tc>
        <w:tc>
          <w:tcPr>
            <w:tcW w:w="990" w:type="dxa"/>
          </w:tcPr>
          <w:p w14:paraId="5BCCA0DE" w14:textId="77777777" w:rsidR="0061524D" w:rsidRPr="00487927" w:rsidRDefault="0061524D" w:rsidP="001B2204">
            <w:pPr>
              <w:jc w:val="center"/>
              <w:rPr>
                <w:rFonts w:cstheme="minorHAnsi"/>
                <w:szCs w:val="20"/>
              </w:rPr>
            </w:pPr>
          </w:p>
        </w:tc>
        <w:tc>
          <w:tcPr>
            <w:tcW w:w="990" w:type="dxa"/>
          </w:tcPr>
          <w:p w14:paraId="6D44446A" w14:textId="77777777" w:rsidR="0061524D" w:rsidRPr="00487927" w:rsidRDefault="0061524D" w:rsidP="001B2204">
            <w:pPr>
              <w:jc w:val="center"/>
              <w:rPr>
                <w:rFonts w:cstheme="minorHAnsi"/>
                <w:szCs w:val="20"/>
              </w:rPr>
            </w:pPr>
          </w:p>
        </w:tc>
        <w:tc>
          <w:tcPr>
            <w:tcW w:w="1103" w:type="dxa"/>
          </w:tcPr>
          <w:p w14:paraId="3C124A61" w14:textId="77777777" w:rsidR="0061524D" w:rsidRPr="00487927" w:rsidRDefault="0061524D" w:rsidP="001B2204">
            <w:pPr>
              <w:jc w:val="center"/>
              <w:rPr>
                <w:rFonts w:cstheme="minorHAnsi"/>
                <w:szCs w:val="20"/>
              </w:rPr>
            </w:pPr>
          </w:p>
        </w:tc>
        <w:tc>
          <w:tcPr>
            <w:tcW w:w="1103" w:type="dxa"/>
          </w:tcPr>
          <w:p w14:paraId="3D4A38C8" w14:textId="77777777" w:rsidR="0061524D" w:rsidRPr="00487927" w:rsidRDefault="0061524D" w:rsidP="001B2204">
            <w:pPr>
              <w:jc w:val="center"/>
              <w:rPr>
                <w:rFonts w:cstheme="minorHAnsi"/>
                <w:szCs w:val="20"/>
              </w:rPr>
            </w:pPr>
          </w:p>
        </w:tc>
      </w:tr>
      <w:tr w:rsidR="0061524D" w:rsidRPr="00487927" w14:paraId="792926F5" w14:textId="6C77CBCF" w:rsidTr="0061524D">
        <w:tc>
          <w:tcPr>
            <w:tcW w:w="1255" w:type="dxa"/>
          </w:tcPr>
          <w:p w14:paraId="4C6D91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61524D" w:rsidRPr="00487927" w:rsidRDefault="0061524D" w:rsidP="001B2204">
            <w:pPr>
              <w:jc w:val="center"/>
              <w:rPr>
                <w:rFonts w:cstheme="minorHAnsi"/>
                <w:szCs w:val="20"/>
              </w:rPr>
            </w:pPr>
          </w:p>
        </w:tc>
        <w:tc>
          <w:tcPr>
            <w:tcW w:w="990" w:type="dxa"/>
          </w:tcPr>
          <w:p w14:paraId="22690543" w14:textId="20C3B8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253C31" w14:textId="77777777" w:rsidR="0061524D" w:rsidRPr="00487927" w:rsidRDefault="0061524D" w:rsidP="001B2204">
            <w:pPr>
              <w:jc w:val="center"/>
              <w:rPr>
                <w:rFonts w:cstheme="minorHAnsi"/>
                <w:szCs w:val="20"/>
              </w:rPr>
            </w:pPr>
          </w:p>
        </w:tc>
        <w:tc>
          <w:tcPr>
            <w:tcW w:w="990" w:type="dxa"/>
          </w:tcPr>
          <w:p w14:paraId="5404C00A" w14:textId="77777777" w:rsidR="0061524D" w:rsidRPr="00487927" w:rsidRDefault="0061524D" w:rsidP="001B2204">
            <w:pPr>
              <w:jc w:val="center"/>
              <w:rPr>
                <w:rFonts w:cstheme="minorHAnsi"/>
                <w:szCs w:val="20"/>
              </w:rPr>
            </w:pPr>
          </w:p>
        </w:tc>
        <w:tc>
          <w:tcPr>
            <w:tcW w:w="990" w:type="dxa"/>
          </w:tcPr>
          <w:p w14:paraId="31FB8EBE" w14:textId="532881B4" w:rsidR="0061524D" w:rsidRPr="00487927" w:rsidRDefault="0061524D" w:rsidP="001B2204">
            <w:pPr>
              <w:jc w:val="center"/>
              <w:rPr>
                <w:rFonts w:cstheme="minorHAnsi"/>
                <w:szCs w:val="20"/>
              </w:rPr>
            </w:pPr>
          </w:p>
        </w:tc>
        <w:tc>
          <w:tcPr>
            <w:tcW w:w="990" w:type="dxa"/>
          </w:tcPr>
          <w:p w14:paraId="1A9FD9B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42444" w14:textId="77777777" w:rsidR="0061524D" w:rsidRPr="00487927" w:rsidRDefault="0061524D" w:rsidP="001B2204">
            <w:pPr>
              <w:jc w:val="center"/>
              <w:rPr>
                <w:rFonts w:cstheme="minorHAnsi"/>
                <w:szCs w:val="20"/>
              </w:rPr>
            </w:pPr>
          </w:p>
        </w:tc>
        <w:tc>
          <w:tcPr>
            <w:tcW w:w="990" w:type="dxa"/>
          </w:tcPr>
          <w:p w14:paraId="5C20706C" w14:textId="77777777" w:rsidR="0061524D" w:rsidRPr="00487927" w:rsidRDefault="0061524D" w:rsidP="001B2204">
            <w:pPr>
              <w:jc w:val="center"/>
              <w:rPr>
                <w:rFonts w:cstheme="minorHAnsi"/>
                <w:szCs w:val="20"/>
              </w:rPr>
            </w:pPr>
          </w:p>
        </w:tc>
        <w:tc>
          <w:tcPr>
            <w:tcW w:w="990" w:type="dxa"/>
          </w:tcPr>
          <w:p w14:paraId="28AC9090" w14:textId="77777777" w:rsidR="0061524D" w:rsidRPr="00487927" w:rsidRDefault="0061524D" w:rsidP="001B2204">
            <w:pPr>
              <w:jc w:val="center"/>
              <w:rPr>
                <w:rFonts w:cstheme="minorHAnsi"/>
                <w:szCs w:val="20"/>
              </w:rPr>
            </w:pPr>
          </w:p>
        </w:tc>
        <w:tc>
          <w:tcPr>
            <w:tcW w:w="1103" w:type="dxa"/>
          </w:tcPr>
          <w:p w14:paraId="65B8A1AD" w14:textId="77777777" w:rsidR="0061524D" w:rsidRPr="00487927" w:rsidRDefault="0061524D" w:rsidP="001B2204">
            <w:pPr>
              <w:jc w:val="center"/>
              <w:rPr>
                <w:rFonts w:cstheme="minorHAnsi"/>
                <w:szCs w:val="20"/>
              </w:rPr>
            </w:pPr>
          </w:p>
        </w:tc>
        <w:tc>
          <w:tcPr>
            <w:tcW w:w="1103" w:type="dxa"/>
          </w:tcPr>
          <w:p w14:paraId="4AD2C1A1" w14:textId="77777777" w:rsidR="0061524D" w:rsidRPr="00487927" w:rsidRDefault="0061524D" w:rsidP="001B2204">
            <w:pPr>
              <w:jc w:val="center"/>
              <w:rPr>
                <w:rFonts w:cstheme="minorHAnsi"/>
                <w:szCs w:val="20"/>
              </w:rPr>
            </w:pPr>
          </w:p>
        </w:tc>
      </w:tr>
      <w:tr w:rsidR="0061524D" w:rsidRPr="00487927" w14:paraId="6400C72B" w14:textId="0D25C5E5" w:rsidTr="0061524D">
        <w:tc>
          <w:tcPr>
            <w:tcW w:w="1255" w:type="dxa"/>
          </w:tcPr>
          <w:p w14:paraId="1457B4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61524D" w:rsidRPr="00487927" w:rsidRDefault="0061524D" w:rsidP="001B2204">
            <w:pPr>
              <w:jc w:val="center"/>
              <w:rPr>
                <w:rFonts w:cstheme="minorHAnsi"/>
                <w:szCs w:val="20"/>
              </w:rPr>
            </w:pPr>
          </w:p>
        </w:tc>
        <w:tc>
          <w:tcPr>
            <w:tcW w:w="990" w:type="dxa"/>
          </w:tcPr>
          <w:p w14:paraId="03A593FB" w14:textId="4DC0B3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9AA42F" w14:textId="77777777" w:rsidR="0061524D" w:rsidRPr="00487927" w:rsidRDefault="0061524D" w:rsidP="001B2204">
            <w:pPr>
              <w:jc w:val="center"/>
              <w:rPr>
                <w:rFonts w:cstheme="minorHAnsi"/>
                <w:szCs w:val="20"/>
              </w:rPr>
            </w:pPr>
          </w:p>
        </w:tc>
        <w:tc>
          <w:tcPr>
            <w:tcW w:w="990" w:type="dxa"/>
          </w:tcPr>
          <w:p w14:paraId="4AACC121" w14:textId="77777777" w:rsidR="0061524D" w:rsidRPr="00487927" w:rsidRDefault="0061524D" w:rsidP="001B2204">
            <w:pPr>
              <w:jc w:val="center"/>
              <w:rPr>
                <w:rFonts w:cstheme="minorHAnsi"/>
                <w:szCs w:val="20"/>
              </w:rPr>
            </w:pPr>
          </w:p>
        </w:tc>
        <w:tc>
          <w:tcPr>
            <w:tcW w:w="990" w:type="dxa"/>
          </w:tcPr>
          <w:p w14:paraId="022AB6B0" w14:textId="55481DD1" w:rsidR="0061524D" w:rsidRPr="00487927" w:rsidRDefault="0061524D" w:rsidP="001B2204">
            <w:pPr>
              <w:jc w:val="center"/>
              <w:rPr>
                <w:rFonts w:cstheme="minorHAnsi"/>
                <w:szCs w:val="20"/>
              </w:rPr>
            </w:pPr>
          </w:p>
        </w:tc>
        <w:tc>
          <w:tcPr>
            <w:tcW w:w="990" w:type="dxa"/>
          </w:tcPr>
          <w:p w14:paraId="3BAF41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41B06F" w14:textId="77777777" w:rsidR="0061524D" w:rsidRPr="00487927" w:rsidRDefault="0061524D" w:rsidP="001B2204">
            <w:pPr>
              <w:jc w:val="center"/>
              <w:rPr>
                <w:rFonts w:cstheme="minorHAnsi"/>
                <w:szCs w:val="20"/>
              </w:rPr>
            </w:pPr>
          </w:p>
        </w:tc>
        <w:tc>
          <w:tcPr>
            <w:tcW w:w="990" w:type="dxa"/>
          </w:tcPr>
          <w:p w14:paraId="1D3F1263" w14:textId="77777777" w:rsidR="0061524D" w:rsidRPr="00487927" w:rsidRDefault="0061524D" w:rsidP="001B2204">
            <w:pPr>
              <w:jc w:val="center"/>
              <w:rPr>
                <w:rFonts w:cstheme="minorHAnsi"/>
                <w:szCs w:val="20"/>
              </w:rPr>
            </w:pPr>
          </w:p>
        </w:tc>
        <w:tc>
          <w:tcPr>
            <w:tcW w:w="990" w:type="dxa"/>
          </w:tcPr>
          <w:p w14:paraId="5443630D" w14:textId="77777777" w:rsidR="0061524D" w:rsidRPr="00487927" w:rsidRDefault="0061524D" w:rsidP="001B2204">
            <w:pPr>
              <w:jc w:val="center"/>
              <w:rPr>
                <w:rFonts w:cstheme="minorHAnsi"/>
                <w:szCs w:val="20"/>
              </w:rPr>
            </w:pPr>
          </w:p>
        </w:tc>
        <w:tc>
          <w:tcPr>
            <w:tcW w:w="1103" w:type="dxa"/>
          </w:tcPr>
          <w:p w14:paraId="09E6D566" w14:textId="77777777" w:rsidR="0061524D" w:rsidRPr="00487927" w:rsidRDefault="0061524D" w:rsidP="001B2204">
            <w:pPr>
              <w:jc w:val="center"/>
              <w:rPr>
                <w:rFonts w:cstheme="minorHAnsi"/>
                <w:szCs w:val="20"/>
              </w:rPr>
            </w:pPr>
          </w:p>
        </w:tc>
        <w:tc>
          <w:tcPr>
            <w:tcW w:w="1103" w:type="dxa"/>
          </w:tcPr>
          <w:p w14:paraId="7D259789" w14:textId="77777777" w:rsidR="0061524D" w:rsidRPr="00487927" w:rsidRDefault="0061524D" w:rsidP="001B2204">
            <w:pPr>
              <w:jc w:val="center"/>
              <w:rPr>
                <w:rFonts w:cstheme="minorHAnsi"/>
                <w:szCs w:val="20"/>
              </w:rPr>
            </w:pPr>
          </w:p>
        </w:tc>
      </w:tr>
      <w:tr w:rsidR="0061524D" w:rsidRPr="00487927" w14:paraId="25AD6642" w14:textId="573E74E1" w:rsidTr="0061524D">
        <w:tc>
          <w:tcPr>
            <w:tcW w:w="1255" w:type="dxa"/>
          </w:tcPr>
          <w:p w14:paraId="25C267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61524D" w:rsidRPr="00487927" w:rsidRDefault="0061524D" w:rsidP="001B2204">
            <w:pPr>
              <w:jc w:val="center"/>
              <w:rPr>
                <w:rFonts w:cstheme="minorHAnsi"/>
                <w:szCs w:val="20"/>
              </w:rPr>
            </w:pPr>
          </w:p>
        </w:tc>
        <w:tc>
          <w:tcPr>
            <w:tcW w:w="990" w:type="dxa"/>
          </w:tcPr>
          <w:p w14:paraId="2E06E478" w14:textId="07D85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C1AB3F" w14:textId="77777777" w:rsidR="0061524D" w:rsidRPr="00487927" w:rsidRDefault="0061524D" w:rsidP="001B2204">
            <w:pPr>
              <w:jc w:val="center"/>
              <w:rPr>
                <w:rFonts w:cstheme="minorHAnsi"/>
                <w:szCs w:val="20"/>
              </w:rPr>
            </w:pPr>
          </w:p>
        </w:tc>
        <w:tc>
          <w:tcPr>
            <w:tcW w:w="990" w:type="dxa"/>
          </w:tcPr>
          <w:p w14:paraId="3E816EB9" w14:textId="77777777" w:rsidR="0061524D" w:rsidRPr="00487927" w:rsidRDefault="0061524D" w:rsidP="001B2204">
            <w:pPr>
              <w:jc w:val="center"/>
              <w:rPr>
                <w:rFonts w:cstheme="minorHAnsi"/>
                <w:szCs w:val="20"/>
              </w:rPr>
            </w:pPr>
          </w:p>
        </w:tc>
        <w:tc>
          <w:tcPr>
            <w:tcW w:w="990" w:type="dxa"/>
          </w:tcPr>
          <w:p w14:paraId="59778C96" w14:textId="6079DF89" w:rsidR="0061524D" w:rsidRPr="00487927" w:rsidRDefault="0061524D" w:rsidP="001B2204">
            <w:pPr>
              <w:jc w:val="center"/>
              <w:rPr>
                <w:rFonts w:cstheme="minorHAnsi"/>
                <w:szCs w:val="20"/>
              </w:rPr>
            </w:pPr>
          </w:p>
        </w:tc>
        <w:tc>
          <w:tcPr>
            <w:tcW w:w="990" w:type="dxa"/>
          </w:tcPr>
          <w:p w14:paraId="5A592A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C7F580" w14:textId="77777777" w:rsidR="0061524D" w:rsidRPr="00487927" w:rsidRDefault="0061524D" w:rsidP="001B2204">
            <w:pPr>
              <w:jc w:val="center"/>
              <w:rPr>
                <w:rFonts w:cstheme="minorHAnsi"/>
                <w:szCs w:val="20"/>
              </w:rPr>
            </w:pPr>
          </w:p>
        </w:tc>
        <w:tc>
          <w:tcPr>
            <w:tcW w:w="990" w:type="dxa"/>
          </w:tcPr>
          <w:p w14:paraId="7F71A5A6" w14:textId="77777777" w:rsidR="0061524D" w:rsidRPr="00487927" w:rsidRDefault="0061524D" w:rsidP="001B2204">
            <w:pPr>
              <w:jc w:val="center"/>
              <w:rPr>
                <w:rFonts w:cstheme="minorHAnsi"/>
                <w:szCs w:val="20"/>
              </w:rPr>
            </w:pPr>
          </w:p>
        </w:tc>
        <w:tc>
          <w:tcPr>
            <w:tcW w:w="990" w:type="dxa"/>
          </w:tcPr>
          <w:p w14:paraId="6AD819CE" w14:textId="77777777" w:rsidR="0061524D" w:rsidRPr="00487927" w:rsidRDefault="0061524D" w:rsidP="001B2204">
            <w:pPr>
              <w:jc w:val="center"/>
              <w:rPr>
                <w:rFonts w:cstheme="minorHAnsi"/>
                <w:szCs w:val="20"/>
              </w:rPr>
            </w:pPr>
          </w:p>
        </w:tc>
        <w:tc>
          <w:tcPr>
            <w:tcW w:w="1103" w:type="dxa"/>
          </w:tcPr>
          <w:p w14:paraId="3ACCDE13" w14:textId="77777777" w:rsidR="0061524D" w:rsidRPr="00487927" w:rsidRDefault="0061524D" w:rsidP="001B2204">
            <w:pPr>
              <w:jc w:val="center"/>
              <w:rPr>
                <w:rFonts w:cstheme="minorHAnsi"/>
                <w:szCs w:val="20"/>
              </w:rPr>
            </w:pPr>
          </w:p>
        </w:tc>
        <w:tc>
          <w:tcPr>
            <w:tcW w:w="1103" w:type="dxa"/>
          </w:tcPr>
          <w:p w14:paraId="1216BE6C" w14:textId="77777777" w:rsidR="0061524D" w:rsidRPr="00487927" w:rsidRDefault="0061524D" w:rsidP="001B2204">
            <w:pPr>
              <w:jc w:val="center"/>
              <w:rPr>
                <w:rFonts w:cstheme="minorHAnsi"/>
                <w:szCs w:val="20"/>
              </w:rPr>
            </w:pPr>
          </w:p>
        </w:tc>
      </w:tr>
      <w:tr w:rsidR="0061524D" w:rsidRPr="00487927" w14:paraId="73CF302E" w14:textId="0CA35F6C" w:rsidTr="0061524D">
        <w:tc>
          <w:tcPr>
            <w:tcW w:w="1255" w:type="dxa"/>
          </w:tcPr>
          <w:p w14:paraId="1BDE3A9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61524D" w:rsidRPr="00487927" w:rsidRDefault="0061524D" w:rsidP="001B2204">
            <w:pPr>
              <w:jc w:val="center"/>
              <w:rPr>
                <w:rFonts w:cstheme="minorHAnsi"/>
                <w:szCs w:val="20"/>
              </w:rPr>
            </w:pPr>
          </w:p>
        </w:tc>
        <w:tc>
          <w:tcPr>
            <w:tcW w:w="990" w:type="dxa"/>
          </w:tcPr>
          <w:p w14:paraId="377A491C" w14:textId="59B59D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CA39FF" w14:textId="77777777" w:rsidR="0061524D" w:rsidRPr="00487927" w:rsidRDefault="0061524D" w:rsidP="001B2204">
            <w:pPr>
              <w:jc w:val="center"/>
              <w:rPr>
                <w:rFonts w:cstheme="minorHAnsi"/>
                <w:szCs w:val="20"/>
              </w:rPr>
            </w:pPr>
          </w:p>
        </w:tc>
        <w:tc>
          <w:tcPr>
            <w:tcW w:w="990" w:type="dxa"/>
          </w:tcPr>
          <w:p w14:paraId="34398E99" w14:textId="77777777" w:rsidR="0061524D" w:rsidRPr="00487927" w:rsidRDefault="0061524D" w:rsidP="001B2204">
            <w:pPr>
              <w:jc w:val="center"/>
              <w:rPr>
                <w:rFonts w:cstheme="minorHAnsi"/>
                <w:szCs w:val="20"/>
              </w:rPr>
            </w:pPr>
          </w:p>
        </w:tc>
        <w:tc>
          <w:tcPr>
            <w:tcW w:w="990" w:type="dxa"/>
          </w:tcPr>
          <w:p w14:paraId="69538EFC" w14:textId="068194E3" w:rsidR="0061524D" w:rsidRPr="00487927" w:rsidRDefault="0061524D" w:rsidP="001B2204">
            <w:pPr>
              <w:jc w:val="center"/>
              <w:rPr>
                <w:rFonts w:cstheme="minorHAnsi"/>
                <w:szCs w:val="20"/>
              </w:rPr>
            </w:pPr>
          </w:p>
        </w:tc>
        <w:tc>
          <w:tcPr>
            <w:tcW w:w="990" w:type="dxa"/>
          </w:tcPr>
          <w:p w14:paraId="45A155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7DFFFA" w14:textId="77777777" w:rsidR="0061524D" w:rsidRPr="00487927" w:rsidRDefault="0061524D" w:rsidP="001B2204">
            <w:pPr>
              <w:jc w:val="center"/>
              <w:rPr>
                <w:rFonts w:cstheme="minorHAnsi"/>
                <w:szCs w:val="20"/>
              </w:rPr>
            </w:pPr>
          </w:p>
        </w:tc>
        <w:tc>
          <w:tcPr>
            <w:tcW w:w="990" w:type="dxa"/>
          </w:tcPr>
          <w:p w14:paraId="2ABAE821" w14:textId="77777777" w:rsidR="0061524D" w:rsidRPr="00487927" w:rsidRDefault="0061524D" w:rsidP="001B2204">
            <w:pPr>
              <w:jc w:val="center"/>
              <w:rPr>
                <w:rFonts w:cstheme="minorHAnsi"/>
                <w:szCs w:val="20"/>
              </w:rPr>
            </w:pPr>
          </w:p>
        </w:tc>
        <w:tc>
          <w:tcPr>
            <w:tcW w:w="990" w:type="dxa"/>
          </w:tcPr>
          <w:p w14:paraId="10E5C4A5" w14:textId="77777777" w:rsidR="0061524D" w:rsidRPr="00487927" w:rsidRDefault="0061524D" w:rsidP="001B2204">
            <w:pPr>
              <w:jc w:val="center"/>
              <w:rPr>
                <w:rFonts w:cstheme="minorHAnsi"/>
                <w:szCs w:val="20"/>
              </w:rPr>
            </w:pPr>
          </w:p>
        </w:tc>
        <w:tc>
          <w:tcPr>
            <w:tcW w:w="1103" w:type="dxa"/>
          </w:tcPr>
          <w:p w14:paraId="5170BE0A" w14:textId="77777777" w:rsidR="0061524D" w:rsidRPr="00487927" w:rsidRDefault="0061524D" w:rsidP="001B2204">
            <w:pPr>
              <w:jc w:val="center"/>
              <w:rPr>
                <w:rFonts w:cstheme="minorHAnsi"/>
                <w:szCs w:val="20"/>
              </w:rPr>
            </w:pPr>
          </w:p>
        </w:tc>
        <w:tc>
          <w:tcPr>
            <w:tcW w:w="1103" w:type="dxa"/>
          </w:tcPr>
          <w:p w14:paraId="72905E37" w14:textId="77777777" w:rsidR="0061524D" w:rsidRPr="00487927" w:rsidRDefault="0061524D" w:rsidP="001B2204">
            <w:pPr>
              <w:jc w:val="center"/>
              <w:rPr>
                <w:rFonts w:cstheme="minorHAnsi"/>
                <w:szCs w:val="20"/>
              </w:rPr>
            </w:pPr>
          </w:p>
        </w:tc>
      </w:tr>
      <w:tr w:rsidR="0061524D" w:rsidRPr="00487927" w14:paraId="5831F787" w14:textId="75ADD39E" w:rsidTr="0061524D">
        <w:tc>
          <w:tcPr>
            <w:tcW w:w="1255" w:type="dxa"/>
          </w:tcPr>
          <w:p w14:paraId="0BCB146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508_05</w:t>
            </w:r>
          </w:p>
        </w:tc>
        <w:tc>
          <w:tcPr>
            <w:tcW w:w="990" w:type="dxa"/>
          </w:tcPr>
          <w:p w14:paraId="58C53A1B" w14:textId="77777777" w:rsidR="0061524D" w:rsidRPr="00487927" w:rsidRDefault="0061524D" w:rsidP="001B2204">
            <w:pPr>
              <w:jc w:val="center"/>
              <w:rPr>
                <w:rFonts w:cstheme="minorHAnsi"/>
                <w:szCs w:val="20"/>
              </w:rPr>
            </w:pPr>
          </w:p>
        </w:tc>
        <w:tc>
          <w:tcPr>
            <w:tcW w:w="990" w:type="dxa"/>
          </w:tcPr>
          <w:p w14:paraId="08DA627A" w14:textId="53540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F8BEB5" w14:textId="77777777" w:rsidR="0061524D" w:rsidRPr="00487927" w:rsidRDefault="0061524D" w:rsidP="001B2204">
            <w:pPr>
              <w:jc w:val="center"/>
              <w:rPr>
                <w:rFonts w:cstheme="minorHAnsi"/>
                <w:szCs w:val="20"/>
              </w:rPr>
            </w:pPr>
          </w:p>
        </w:tc>
        <w:tc>
          <w:tcPr>
            <w:tcW w:w="990" w:type="dxa"/>
          </w:tcPr>
          <w:p w14:paraId="37C3C8DF" w14:textId="77777777" w:rsidR="0061524D" w:rsidRPr="00487927" w:rsidRDefault="0061524D" w:rsidP="001B2204">
            <w:pPr>
              <w:jc w:val="center"/>
              <w:rPr>
                <w:rFonts w:cstheme="minorHAnsi"/>
                <w:szCs w:val="20"/>
              </w:rPr>
            </w:pPr>
          </w:p>
        </w:tc>
        <w:tc>
          <w:tcPr>
            <w:tcW w:w="990" w:type="dxa"/>
          </w:tcPr>
          <w:p w14:paraId="3D00987E" w14:textId="1F205E06" w:rsidR="0061524D" w:rsidRPr="00487927" w:rsidRDefault="0061524D" w:rsidP="001B2204">
            <w:pPr>
              <w:jc w:val="center"/>
              <w:rPr>
                <w:rFonts w:cstheme="minorHAnsi"/>
                <w:szCs w:val="20"/>
              </w:rPr>
            </w:pPr>
          </w:p>
        </w:tc>
        <w:tc>
          <w:tcPr>
            <w:tcW w:w="990" w:type="dxa"/>
          </w:tcPr>
          <w:p w14:paraId="5AE700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408C40" w14:textId="77777777" w:rsidR="0061524D" w:rsidRPr="00487927" w:rsidRDefault="0061524D" w:rsidP="001B2204">
            <w:pPr>
              <w:jc w:val="center"/>
              <w:rPr>
                <w:rFonts w:cstheme="minorHAnsi"/>
                <w:szCs w:val="20"/>
              </w:rPr>
            </w:pPr>
          </w:p>
        </w:tc>
        <w:tc>
          <w:tcPr>
            <w:tcW w:w="990" w:type="dxa"/>
          </w:tcPr>
          <w:p w14:paraId="330A8903" w14:textId="77777777" w:rsidR="0061524D" w:rsidRPr="00487927" w:rsidRDefault="0061524D" w:rsidP="001B2204">
            <w:pPr>
              <w:jc w:val="center"/>
              <w:rPr>
                <w:rFonts w:cstheme="minorHAnsi"/>
                <w:szCs w:val="20"/>
              </w:rPr>
            </w:pPr>
          </w:p>
        </w:tc>
        <w:tc>
          <w:tcPr>
            <w:tcW w:w="990" w:type="dxa"/>
          </w:tcPr>
          <w:p w14:paraId="271E21A2" w14:textId="77777777" w:rsidR="0061524D" w:rsidRPr="00487927" w:rsidRDefault="0061524D" w:rsidP="001B2204">
            <w:pPr>
              <w:jc w:val="center"/>
              <w:rPr>
                <w:rFonts w:cstheme="minorHAnsi"/>
                <w:szCs w:val="20"/>
              </w:rPr>
            </w:pPr>
          </w:p>
        </w:tc>
        <w:tc>
          <w:tcPr>
            <w:tcW w:w="1103" w:type="dxa"/>
          </w:tcPr>
          <w:p w14:paraId="0108AE9D" w14:textId="77777777" w:rsidR="0061524D" w:rsidRPr="00487927" w:rsidRDefault="0061524D" w:rsidP="001B2204">
            <w:pPr>
              <w:jc w:val="center"/>
              <w:rPr>
                <w:rFonts w:cstheme="minorHAnsi"/>
                <w:szCs w:val="20"/>
              </w:rPr>
            </w:pPr>
          </w:p>
        </w:tc>
        <w:tc>
          <w:tcPr>
            <w:tcW w:w="1103" w:type="dxa"/>
          </w:tcPr>
          <w:p w14:paraId="289C452B" w14:textId="77777777" w:rsidR="0061524D" w:rsidRPr="00487927" w:rsidRDefault="0061524D" w:rsidP="001B2204">
            <w:pPr>
              <w:jc w:val="center"/>
              <w:rPr>
                <w:rFonts w:cstheme="minorHAnsi"/>
                <w:szCs w:val="20"/>
              </w:rPr>
            </w:pPr>
          </w:p>
        </w:tc>
      </w:tr>
      <w:tr w:rsidR="0061524D" w:rsidRPr="00487927" w14:paraId="2996E10B" w14:textId="7D1F12BA" w:rsidTr="0061524D">
        <w:tc>
          <w:tcPr>
            <w:tcW w:w="1255" w:type="dxa"/>
          </w:tcPr>
          <w:p w14:paraId="16A631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61524D" w:rsidRPr="00487927" w:rsidRDefault="0061524D" w:rsidP="001B2204">
            <w:pPr>
              <w:jc w:val="center"/>
              <w:rPr>
                <w:rFonts w:cstheme="minorHAnsi"/>
                <w:szCs w:val="20"/>
              </w:rPr>
            </w:pPr>
          </w:p>
        </w:tc>
        <w:tc>
          <w:tcPr>
            <w:tcW w:w="990" w:type="dxa"/>
          </w:tcPr>
          <w:p w14:paraId="00D026A4" w14:textId="2152F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32A3E" w14:textId="77777777" w:rsidR="0061524D" w:rsidRPr="00487927" w:rsidRDefault="0061524D" w:rsidP="001B2204">
            <w:pPr>
              <w:jc w:val="center"/>
              <w:rPr>
                <w:rFonts w:cstheme="minorHAnsi"/>
                <w:szCs w:val="20"/>
              </w:rPr>
            </w:pPr>
          </w:p>
        </w:tc>
        <w:tc>
          <w:tcPr>
            <w:tcW w:w="990" w:type="dxa"/>
          </w:tcPr>
          <w:p w14:paraId="6531F054" w14:textId="77777777" w:rsidR="0061524D" w:rsidRPr="00487927" w:rsidRDefault="0061524D" w:rsidP="001B2204">
            <w:pPr>
              <w:jc w:val="center"/>
              <w:rPr>
                <w:rFonts w:cstheme="minorHAnsi"/>
                <w:szCs w:val="20"/>
              </w:rPr>
            </w:pPr>
          </w:p>
        </w:tc>
        <w:tc>
          <w:tcPr>
            <w:tcW w:w="990" w:type="dxa"/>
          </w:tcPr>
          <w:p w14:paraId="4C67246A" w14:textId="6CFDF1CB" w:rsidR="0061524D" w:rsidRPr="00487927" w:rsidRDefault="0061524D" w:rsidP="001B2204">
            <w:pPr>
              <w:jc w:val="center"/>
              <w:rPr>
                <w:rFonts w:cstheme="minorHAnsi"/>
                <w:szCs w:val="20"/>
              </w:rPr>
            </w:pPr>
          </w:p>
        </w:tc>
        <w:tc>
          <w:tcPr>
            <w:tcW w:w="990" w:type="dxa"/>
          </w:tcPr>
          <w:p w14:paraId="2BECD1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4317C8" w14:textId="77777777" w:rsidR="0061524D" w:rsidRPr="00487927" w:rsidRDefault="0061524D" w:rsidP="001B2204">
            <w:pPr>
              <w:jc w:val="center"/>
              <w:rPr>
                <w:rFonts w:cstheme="minorHAnsi"/>
                <w:szCs w:val="20"/>
              </w:rPr>
            </w:pPr>
          </w:p>
        </w:tc>
        <w:tc>
          <w:tcPr>
            <w:tcW w:w="990" w:type="dxa"/>
          </w:tcPr>
          <w:p w14:paraId="79924AD0" w14:textId="77777777" w:rsidR="0061524D" w:rsidRPr="00487927" w:rsidRDefault="0061524D" w:rsidP="001B2204">
            <w:pPr>
              <w:jc w:val="center"/>
              <w:rPr>
                <w:rFonts w:cstheme="minorHAnsi"/>
                <w:szCs w:val="20"/>
              </w:rPr>
            </w:pPr>
          </w:p>
        </w:tc>
        <w:tc>
          <w:tcPr>
            <w:tcW w:w="990" w:type="dxa"/>
          </w:tcPr>
          <w:p w14:paraId="0AC58AE1" w14:textId="77777777" w:rsidR="0061524D" w:rsidRPr="00487927" w:rsidRDefault="0061524D" w:rsidP="001B2204">
            <w:pPr>
              <w:jc w:val="center"/>
              <w:rPr>
                <w:rFonts w:cstheme="minorHAnsi"/>
                <w:szCs w:val="20"/>
              </w:rPr>
            </w:pPr>
          </w:p>
        </w:tc>
        <w:tc>
          <w:tcPr>
            <w:tcW w:w="1103" w:type="dxa"/>
          </w:tcPr>
          <w:p w14:paraId="640F0D89" w14:textId="77777777" w:rsidR="0061524D" w:rsidRPr="00487927" w:rsidRDefault="0061524D" w:rsidP="001B2204">
            <w:pPr>
              <w:jc w:val="center"/>
              <w:rPr>
                <w:rFonts w:cstheme="minorHAnsi"/>
                <w:szCs w:val="20"/>
              </w:rPr>
            </w:pPr>
          </w:p>
        </w:tc>
        <w:tc>
          <w:tcPr>
            <w:tcW w:w="1103" w:type="dxa"/>
          </w:tcPr>
          <w:p w14:paraId="2C1E589E" w14:textId="77777777" w:rsidR="0061524D" w:rsidRPr="00487927" w:rsidRDefault="0061524D" w:rsidP="001B2204">
            <w:pPr>
              <w:jc w:val="center"/>
              <w:rPr>
                <w:rFonts w:cstheme="minorHAnsi"/>
                <w:szCs w:val="20"/>
              </w:rPr>
            </w:pPr>
          </w:p>
        </w:tc>
      </w:tr>
      <w:tr w:rsidR="0061524D" w:rsidRPr="00487927" w14:paraId="55251216" w14:textId="54E311D0" w:rsidTr="0061524D">
        <w:tc>
          <w:tcPr>
            <w:tcW w:w="1255" w:type="dxa"/>
          </w:tcPr>
          <w:p w14:paraId="146F0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61524D" w:rsidRPr="00487927" w:rsidRDefault="0061524D" w:rsidP="001B2204">
            <w:pPr>
              <w:jc w:val="center"/>
              <w:rPr>
                <w:rFonts w:cstheme="minorHAnsi"/>
                <w:szCs w:val="20"/>
              </w:rPr>
            </w:pPr>
          </w:p>
        </w:tc>
        <w:tc>
          <w:tcPr>
            <w:tcW w:w="990" w:type="dxa"/>
          </w:tcPr>
          <w:p w14:paraId="0394110F" w14:textId="479571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D1303" w14:textId="77777777" w:rsidR="0061524D" w:rsidRPr="00487927" w:rsidRDefault="0061524D" w:rsidP="001B2204">
            <w:pPr>
              <w:jc w:val="center"/>
              <w:rPr>
                <w:rFonts w:cstheme="minorHAnsi"/>
                <w:szCs w:val="20"/>
              </w:rPr>
            </w:pPr>
          </w:p>
        </w:tc>
        <w:tc>
          <w:tcPr>
            <w:tcW w:w="990" w:type="dxa"/>
          </w:tcPr>
          <w:p w14:paraId="2187D93E" w14:textId="77777777" w:rsidR="0061524D" w:rsidRPr="00487927" w:rsidRDefault="0061524D" w:rsidP="001B2204">
            <w:pPr>
              <w:jc w:val="center"/>
              <w:rPr>
                <w:rFonts w:cstheme="minorHAnsi"/>
                <w:szCs w:val="20"/>
              </w:rPr>
            </w:pPr>
          </w:p>
        </w:tc>
        <w:tc>
          <w:tcPr>
            <w:tcW w:w="990" w:type="dxa"/>
          </w:tcPr>
          <w:p w14:paraId="625F195E" w14:textId="47DDC2D2" w:rsidR="0061524D" w:rsidRPr="00487927" w:rsidRDefault="0061524D" w:rsidP="001B2204">
            <w:pPr>
              <w:jc w:val="center"/>
              <w:rPr>
                <w:rFonts w:cstheme="minorHAnsi"/>
                <w:szCs w:val="20"/>
              </w:rPr>
            </w:pPr>
          </w:p>
        </w:tc>
        <w:tc>
          <w:tcPr>
            <w:tcW w:w="990" w:type="dxa"/>
          </w:tcPr>
          <w:p w14:paraId="755D14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CCEF71" w14:textId="77777777" w:rsidR="0061524D" w:rsidRPr="00487927" w:rsidRDefault="0061524D" w:rsidP="001B2204">
            <w:pPr>
              <w:jc w:val="center"/>
              <w:rPr>
                <w:rFonts w:cstheme="minorHAnsi"/>
                <w:szCs w:val="20"/>
              </w:rPr>
            </w:pPr>
          </w:p>
        </w:tc>
        <w:tc>
          <w:tcPr>
            <w:tcW w:w="990" w:type="dxa"/>
          </w:tcPr>
          <w:p w14:paraId="2F8C729D" w14:textId="77777777" w:rsidR="0061524D" w:rsidRPr="00487927" w:rsidRDefault="0061524D" w:rsidP="001B2204">
            <w:pPr>
              <w:jc w:val="center"/>
              <w:rPr>
                <w:rFonts w:cstheme="minorHAnsi"/>
                <w:szCs w:val="20"/>
              </w:rPr>
            </w:pPr>
          </w:p>
        </w:tc>
        <w:tc>
          <w:tcPr>
            <w:tcW w:w="990" w:type="dxa"/>
          </w:tcPr>
          <w:p w14:paraId="1F9E965D" w14:textId="77777777" w:rsidR="0061524D" w:rsidRPr="00487927" w:rsidRDefault="0061524D" w:rsidP="001B2204">
            <w:pPr>
              <w:jc w:val="center"/>
              <w:rPr>
                <w:rFonts w:cstheme="minorHAnsi"/>
                <w:szCs w:val="20"/>
              </w:rPr>
            </w:pPr>
          </w:p>
        </w:tc>
        <w:tc>
          <w:tcPr>
            <w:tcW w:w="1103" w:type="dxa"/>
          </w:tcPr>
          <w:p w14:paraId="4B763470" w14:textId="77777777" w:rsidR="0061524D" w:rsidRPr="00487927" w:rsidRDefault="0061524D" w:rsidP="001B2204">
            <w:pPr>
              <w:jc w:val="center"/>
              <w:rPr>
                <w:rFonts w:cstheme="minorHAnsi"/>
                <w:szCs w:val="20"/>
              </w:rPr>
            </w:pPr>
          </w:p>
        </w:tc>
        <w:tc>
          <w:tcPr>
            <w:tcW w:w="1103" w:type="dxa"/>
          </w:tcPr>
          <w:p w14:paraId="262F4C41" w14:textId="77777777" w:rsidR="0061524D" w:rsidRPr="00487927" w:rsidRDefault="0061524D" w:rsidP="001B2204">
            <w:pPr>
              <w:jc w:val="center"/>
              <w:rPr>
                <w:rFonts w:cstheme="minorHAnsi"/>
                <w:szCs w:val="20"/>
              </w:rPr>
            </w:pPr>
          </w:p>
        </w:tc>
      </w:tr>
      <w:tr w:rsidR="0061524D" w:rsidRPr="00487927" w14:paraId="39BACF0B" w14:textId="4536C5B7" w:rsidTr="0061524D">
        <w:tc>
          <w:tcPr>
            <w:tcW w:w="1255" w:type="dxa"/>
          </w:tcPr>
          <w:p w14:paraId="218876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61524D" w:rsidRPr="00487927" w:rsidRDefault="0061524D" w:rsidP="001B2204">
            <w:pPr>
              <w:jc w:val="center"/>
              <w:rPr>
                <w:rFonts w:cstheme="minorHAnsi"/>
                <w:szCs w:val="20"/>
              </w:rPr>
            </w:pPr>
          </w:p>
        </w:tc>
        <w:tc>
          <w:tcPr>
            <w:tcW w:w="990" w:type="dxa"/>
          </w:tcPr>
          <w:p w14:paraId="0B378484" w14:textId="3CDA2AC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DFEC35" w14:textId="77777777" w:rsidR="0061524D" w:rsidRPr="00487927" w:rsidRDefault="0061524D" w:rsidP="001B2204">
            <w:pPr>
              <w:jc w:val="center"/>
              <w:rPr>
                <w:rFonts w:cstheme="minorHAnsi"/>
                <w:szCs w:val="20"/>
              </w:rPr>
            </w:pPr>
          </w:p>
        </w:tc>
        <w:tc>
          <w:tcPr>
            <w:tcW w:w="990" w:type="dxa"/>
          </w:tcPr>
          <w:p w14:paraId="3EE992A7" w14:textId="77777777" w:rsidR="0061524D" w:rsidRPr="00487927" w:rsidRDefault="0061524D" w:rsidP="001B2204">
            <w:pPr>
              <w:jc w:val="center"/>
              <w:rPr>
                <w:rFonts w:cstheme="minorHAnsi"/>
                <w:szCs w:val="20"/>
              </w:rPr>
            </w:pPr>
          </w:p>
        </w:tc>
        <w:tc>
          <w:tcPr>
            <w:tcW w:w="990" w:type="dxa"/>
          </w:tcPr>
          <w:p w14:paraId="6BE37845" w14:textId="73A5E906" w:rsidR="0061524D" w:rsidRPr="00487927" w:rsidRDefault="0061524D" w:rsidP="001B2204">
            <w:pPr>
              <w:jc w:val="center"/>
              <w:rPr>
                <w:rFonts w:cstheme="minorHAnsi"/>
                <w:szCs w:val="20"/>
              </w:rPr>
            </w:pPr>
          </w:p>
        </w:tc>
        <w:tc>
          <w:tcPr>
            <w:tcW w:w="990" w:type="dxa"/>
          </w:tcPr>
          <w:p w14:paraId="1089D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EA7C6E" w14:textId="77777777" w:rsidR="0061524D" w:rsidRPr="00487927" w:rsidRDefault="0061524D" w:rsidP="001B2204">
            <w:pPr>
              <w:jc w:val="center"/>
              <w:rPr>
                <w:rFonts w:cstheme="minorHAnsi"/>
                <w:szCs w:val="20"/>
              </w:rPr>
            </w:pPr>
          </w:p>
        </w:tc>
        <w:tc>
          <w:tcPr>
            <w:tcW w:w="990" w:type="dxa"/>
          </w:tcPr>
          <w:p w14:paraId="7017D06D" w14:textId="77777777" w:rsidR="0061524D" w:rsidRPr="00487927" w:rsidRDefault="0061524D" w:rsidP="001B2204">
            <w:pPr>
              <w:jc w:val="center"/>
              <w:rPr>
                <w:rFonts w:cstheme="minorHAnsi"/>
                <w:szCs w:val="20"/>
              </w:rPr>
            </w:pPr>
          </w:p>
        </w:tc>
        <w:tc>
          <w:tcPr>
            <w:tcW w:w="990" w:type="dxa"/>
          </w:tcPr>
          <w:p w14:paraId="3C5FC02F" w14:textId="77777777" w:rsidR="0061524D" w:rsidRPr="00487927" w:rsidRDefault="0061524D" w:rsidP="001B2204">
            <w:pPr>
              <w:jc w:val="center"/>
              <w:rPr>
                <w:rFonts w:cstheme="minorHAnsi"/>
                <w:szCs w:val="20"/>
              </w:rPr>
            </w:pPr>
          </w:p>
        </w:tc>
        <w:tc>
          <w:tcPr>
            <w:tcW w:w="1103" w:type="dxa"/>
          </w:tcPr>
          <w:p w14:paraId="29D92997" w14:textId="77777777" w:rsidR="0061524D" w:rsidRPr="00487927" w:rsidRDefault="0061524D" w:rsidP="001B2204">
            <w:pPr>
              <w:jc w:val="center"/>
              <w:rPr>
                <w:rFonts w:cstheme="minorHAnsi"/>
                <w:szCs w:val="20"/>
              </w:rPr>
            </w:pPr>
          </w:p>
        </w:tc>
        <w:tc>
          <w:tcPr>
            <w:tcW w:w="1103" w:type="dxa"/>
          </w:tcPr>
          <w:p w14:paraId="614BE3D5" w14:textId="77777777" w:rsidR="0061524D" w:rsidRPr="00487927" w:rsidRDefault="0061524D" w:rsidP="001B2204">
            <w:pPr>
              <w:jc w:val="center"/>
              <w:rPr>
                <w:rFonts w:cstheme="minorHAnsi"/>
                <w:szCs w:val="20"/>
              </w:rPr>
            </w:pPr>
          </w:p>
        </w:tc>
      </w:tr>
      <w:tr w:rsidR="0061524D" w:rsidRPr="00487927" w14:paraId="6E180480" w14:textId="743ED210" w:rsidTr="0061524D">
        <w:tc>
          <w:tcPr>
            <w:tcW w:w="1255" w:type="dxa"/>
          </w:tcPr>
          <w:p w14:paraId="47DF4D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61524D" w:rsidRPr="00487927" w:rsidRDefault="0061524D" w:rsidP="001B2204">
            <w:pPr>
              <w:jc w:val="center"/>
              <w:rPr>
                <w:rFonts w:cstheme="minorHAnsi"/>
                <w:szCs w:val="20"/>
              </w:rPr>
            </w:pPr>
          </w:p>
        </w:tc>
        <w:tc>
          <w:tcPr>
            <w:tcW w:w="990" w:type="dxa"/>
          </w:tcPr>
          <w:p w14:paraId="5CAC6FAD" w14:textId="24F358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AAA4FB" w14:textId="77777777" w:rsidR="0061524D" w:rsidRPr="00487927" w:rsidRDefault="0061524D" w:rsidP="001B2204">
            <w:pPr>
              <w:jc w:val="center"/>
              <w:rPr>
                <w:rFonts w:cstheme="minorHAnsi"/>
                <w:szCs w:val="20"/>
              </w:rPr>
            </w:pPr>
          </w:p>
        </w:tc>
        <w:tc>
          <w:tcPr>
            <w:tcW w:w="990" w:type="dxa"/>
          </w:tcPr>
          <w:p w14:paraId="57E67636" w14:textId="77777777" w:rsidR="0061524D" w:rsidRPr="00487927" w:rsidRDefault="0061524D" w:rsidP="001B2204">
            <w:pPr>
              <w:jc w:val="center"/>
              <w:rPr>
                <w:rFonts w:cstheme="minorHAnsi"/>
                <w:szCs w:val="20"/>
              </w:rPr>
            </w:pPr>
          </w:p>
        </w:tc>
        <w:tc>
          <w:tcPr>
            <w:tcW w:w="990" w:type="dxa"/>
          </w:tcPr>
          <w:p w14:paraId="5E4533AF" w14:textId="21ABD3BB" w:rsidR="0061524D" w:rsidRPr="00487927" w:rsidRDefault="0061524D" w:rsidP="001B2204">
            <w:pPr>
              <w:jc w:val="center"/>
              <w:rPr>
                <w:rFonts w:cstheme="minorHAnsi"/>
                <w:szCs w:val="20"/>
              </w:rPr>
            </w:pPr>
          </w:p>
        </w:tc>
        <w:tc>
          <w:tcPr>
            <w:tcW w:w="990" w:type="dxa"/>
          </w:tcPr>
          <w:p w14:paraId="1FDCB9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CE8D09" w14:textId="77777777" w:rsidR="0061524D" w:rsidRPr="00487927" w:rsidRDefault="0061524D" w:rsidP="001B2204">
            <w:pPr>
              <w:jc w:val="center"/>
              <w:rPr>
                <w:rFonts w:cstheme="minorHAnsi"/>
                <w:szCs w:val="20"/>
              </w:rPr>
            </w:pPr>
          </w:p>
        </w:tc>
        <w:tc>
          <w:tcPr>
            <w:tcW w:w="990" w:type="dxa"/>
          </w:tcPr>
          <w:p w14:paraId="137DA036" w14:textId="77777777" w:rsidR="0061524D" w:rsidRPr="00487927" w:rsidRDefault="0061524D" w:rsidP="001B2204">
            <w:pPr>
              <w:jc w:val="center"/>
              <w:rPr>
                <w:rFonts w:cstheme="minorHAnsi"/>
                <w:szCs w:val="20"/>
              </w:rPr>
            </w:pPr>
          </w:p>
        </w:tc>
        <w:tc>
          <w:tcPr>
            <w:tcW w:w="990" w:type="dxa"/>
          </w:tcPr>
          <w:p w14:paraId="398660D7" w14:textId="77777777" w:rsidR="0061524D" w:rsidRPr="00487927" w:rsidRDefault="0061524D" w:rsidP="001B2204">
            <w:pPr>
              <w:jc w:val="center"/>
              <w:rPr>
                <w:rFonts w:cstheme="minorHAnsi"/>
                <w:szCs w:val="20"/>
              </w:rPr>
            </w:pPr>
          </w:p>
        </w:tc>
        <w:tc>
          <w:tcPr>
            <w:tcW w:w="1103" w:type="dxa"/>
          </w:tcPr>
          <w:p w14:paraId="7D244CEA" w14:textId="77777777" w:rsidR="0061524D" w:rsidRPr="00487927" w:rsidRDefault="0061524D" w:rsidP="001B2204">
            <w:pPr>
              <w:jc w:val="center"/>
              <w:rPr>
                <w:rFonts w:cstheme="minorHAnsi"/>
                <w:szCs w:val="20"/>
              </w:rPr>
            </w:pPr>
          </w:p>
        </w:tc>
        <w:tc>
          <w:tcPr>
            <w:tcW w:w="1103" w:type="dxa"/>
          </w:tcPr>
          <w:p w14:paraId="290D9544" w14:textId="77777777" w:rsidR="0061524D" w:rsidRPr="00487927" w:rsidRDefault="0061524D" w:rsidP="001B2204">
            <w:pPr>
              <w:jc w:val="center"/>
              <w:rPr>
                <w:rFonts w:cstheme="minorHAnsi"/>
                <w:szCs w:val="20"/>
              </w:rPr>
            </w:pPr>
          </w:p>
        </w:tc>
      </w:tr>
      <w:tr w:rsidR="0061524D" w:rsidRPr="00487927" w14:paraId="0D1D64DE" w14:textId="5B61C712" w:rsidTr="0061524D">
        <w:tc>
          <w:tcPr>
            <w:tcW w:w="1255" w:type="dxa"/>
          </w:tcPr>
          <w:p w14:paraId="35996BE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61524D" w:rsidRPr="00487927" w:rsidRDefault="0061524D" w:rsidP="001B2204">
            <w:pPr>
              <w:jc w:val="center"/>
              <w:rPr>
                <w:rFonts w:cstheme="minorHAnsi"/>
                <w:szCs w:val="20"/>
              </w:rPr>
            </w:pPr>
          </w:p>
        </w:tc>
        <w:tc>
          <w:tcPr>
            <w:tcW w:w="990" w:type="dxa"/>
          </w:tcPr>
          <w:p w14:paraId="59CCF80C" w14:textId="416CDC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E1445" w14:textId="77777777" w:rsidR="0061524D" w:rsidRPr="00487927" w:rsidRDefault="0061524D" w:rsidP="001B2204">
            <w:pPr>
              <w:jc w:val="center"/>
              <w:rPr>
                <w:rFonts w:cstheme="minorHAnsi"/>
                <w:szCs w:val="20"/>
              </w:rPr>
            </w:pPr>
          </w:p>
        </w:tc>
        <w:tc>
          <w:tcPr>
            <w:tcW w:w="990" w:type="dxa"/>
          </w:tcPr>
          <w:p w14:paraId="44452280" w14:textId="77777777" w:rsidR="0061524D" w:rsidRPr="00487927" w:rsidRDefault="0061524D" w:rsidP="001B2204">
            <w:pPr>
              <w:jc w:val="center"/>
              <w:rPr>
                <w:rFonts w:cstheme="minorHAnsi"/>
                <w:szCs w:val="20"/>
              </w:rPr>
            </w:pPr>
          </w:p>
        </w:tc>
        <w:tc>
          <w:tcPr>
            <w:tcW w:w="990" w:type="dxa"/>
          </w:tcPr>
          <w:p w14:paraId="2754C59E" w14:textId="3F51E82F" w:rsidR="0061524D" w:rsidRPr="00487927" w:rsidRDefault="0061524D" w:rsidP="001B2204">
            <w:pPr>
              <w:jc w:val="center"/>
              <w:rPr>
                <w:rFonts w:cstheme="minorHAnsi"/>
                <w:szCs w:val="20"/>
              </w:rPr>
            </w:pPr>
          </w:p>
        </w:tc>
        <w:tc>
          <w:tcPr>
            <w:tcW w:w="990" w:type="dxa"/>
          </w:tcPr>
          <w:p w14:paraId="7A2E0F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22CF991" w14:textId="77777777" w:rsidR="0061524D" w:rsidRPr="00487927" w:rsidRDefault="0061524D" w:rsidP="001B2204">
            <w:pPr>
              <w:jc w:val="center"/>
              <w:rPr>
                <w:rFonts w:cstheme="minorHAnsi"/>
                <w:szCs w:val="20"/>
              </w:rPr>
            </w:pPr>
          </w:p>
        </w:tc>
        <w:tc>
          <w:tcPr>
            <w:tcW w:w="990" w:type="dxa"/>
          </w:tcPr>
          <w:p w14:paraId="73E4B080" w14:textId="77777777" w:rsidR="0061524D" w:rsidRPr="00487927" w:rsidRDefault="0061524D" w:rsidP="001B2204">
            <w:pPr>
              <w:jc w:val="center"/>
              <w:rPr>
                <w:rFonts w:cstheme="minorHAnsi"/>
                <w:szCs w:val="20"/>
              </w:rPr>
            </w:pPr>
          </w:p>
        </w:tc>
        <w:tc>
          <w:tcPr>
            <w:tcW w:w="990" w:type="dxa"/>
          </w:tcPr>
          <w:p w14:paraId="2A832212" w14:textId="77777777" w:rsidR="0061524D" w:rsidRPr="00487927" w:rsidRDefault="0061524D" w:rsidP="001B2204">
            <w:pPr>
              <w:jc w:val="center"/>
              <w:rPr>
                <w:rFonts w:cstheme="minorHAnsi"/>
                <w:szCs w:val="20"/>
              </w:rPr>
            </w:pPr>
          </w:p>
        </w:tc>
        <w:tc>
          <w:tcPr>
            <w:tcW w:w="1103" w:type="dxa"/>
          </w:tcPr>
          <w:p w14:paraId="60C395BE" w14:textId="77777777" w:rsidR="0061524D" w:rsidRPr="00487927" w:rsidRDefault="0061524D" w:rsidP="001B2204">
            <w:pPr>
              <w:jc w:val="center"/>
              <w:rPr>
                <w:rFonts w:cstheme="minorHAnsi"/>
                <w:szCs w:val="20"/>
              </w:rPr>
            </w:pPr>
          </w:p>
        </w:tc>
        <w:tc>
          <w:tcPr>
            <w:tcW w:w="1103" w:type="dxa"/>
          </w:tcPr>
          <w:p w14:paraId="511EE7A3" w14:textId="77777777" w:rsidR="0061524D" w:rsidRPr="00487927" w:rsidRDefault="0061524D" w:rsidP="001B2204">
            <w:pPr>
              <w:jc w:val="center"/>
              <w:rPr>
                <w:rFonts w:cstheme="minorHAnsi"/>
                <w:szCs w:val="20"/>
              </w:rPr>
            </w:pPr>
          </w:p>
        </w:tc>
      </w:tr>
      <w:tr w:rsidR="0061524D" w:rsidRPr="00487927" w14:paraId="5A3C5058" w14:textId="60AE347E" w:rsidTr="0061524D">
        <w:tc>
          <w:tcPr>
            <w:tcW w:w="1255" w:type="dxa"/>
          </w:tcPr>
          <w:p w14:paraId="3EE16E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61524D" w:rsidRPr="00487927" w:rsidRDefault="0061524D" w:rsidP="001B2204">
            <w:pPr>
              <w:jc w:val="center"/>
              <w:rPr>
                <w:rFonts w:cstheme="minorHAnsi"/>
                <w:szCs w:val="20"/>
              </w:rPr>
            </w:pPr>
          </w:p>
        </w:tc>
        <w:tc>
          <w:tcPr>
            <w:tcW w:w="990" w:type="dxa"/>
          </w:tcPr>
          <w:p w14:paraId="69598C40" w14:textId="0FB4DE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8E82F4" w14:textId="77777777" w:rsidR="0061524D" w:rsidRPr="00487927" w:rsidRDefault="0061524D" w:rsidP="001B2204">
            <w:pPr>
              <w:jc w:val="center"/>
              <w:rPr>
                <w:rFonts w:cstheme="minorHAnsi"/>
                <w:szCs w:val="20"/>
              </w:rPr>
            </w:pPr>
          </w:p>
        </w:tc>
        <w:tc>
          <w:tcPr>
            <w:tcW w:w="990" w:type="dxa"/>
          </w:tcPr>
          <w:p w14:paraId="36A813CD" w14:textId="77777777" w:rsidR="0061524D" w:rsidRPr="00487927" w:rsidRDefault="0061524D" w:rsidP="001B2204">
            <w:pPr>
              <w:jc w:val="center"/>
              <w:rPr>
                <w:rFonts w:cstheme="minorHAnsi"/>
                <w:szCs w:val="20"/>
              </w:rPr>
            </w:pPr>
          </w:p>
        </w:tc>
        <w:tc>
          <w:tcPr>
            <w:tcW w:w="990" w:type="dxa"/>
          </w:tcPr>
          <w:p w14:paraId="2B666C56" w14:textId="2B4950A8" w:rsidR="0061524D" w:rsidRPr="00487927" w:rsidRDefault="0061524D" w:rsidP="001B2204">
            <w:pPr>
              <w:jc w:val="center"/>
              <w:rPr>
                <w:rFonts w:cstheme="minorHAnsi"/>
                <w:szCs w:val="20"/>
              </w:rPr>
            </w:pPr>
          </w:p>
        </w:tc>
        <w:tc>
          <w:tcPr>
            <w:tcW w:w="990" w:type="dxa"/>
          </w:tcPr>
          <w:p w14:paraId="1356E7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431059" w14:textId="77777777" w:rsidR="0061524D" w:rsidRPr="00487927" w:rsidRDefault="0061524D" w:rsidP="001B2204">
            <w:pPr>
              <w:jc w:val="center"/>
              <w:rPr>
                <w:rFonts w:cstheme="minorHAnsi"/>
                <w:szCs w:val="20"/>
              </w:rPr>
            </w:pPr>
          </w:p>
        </w:tc>
        <w:tc>
          <w:tcPr>
            <w:tcW w:w="990" w:type="dxa"/>
          </w:tcPr>
          <w:p w14:paraId="60925811" w14:textId="77777777" w:rsidR="0061524D" w:rsidRPr="00487927" w:rsidRDefault="0061524D" w:rsidP="001B2204">
            <w:pPr>
              <w:jc w:val="center"/>
              <w:rPr>
                <w:rFonts w:cstheme="minorHAnsi"/>
                <w:szCs w:val="20"/>
              </w:rPr>
            </w:pPr>
          </w:p>
        </w:tc>
        <w:tc>
          <w:tcPr>
            <w:tcW w:w="990" w:type="dxa"/>
          </w:tcPr>
          <w:p w14:paraId="4B1505E1" w14:textId="77777777" w:rsidR="0061524D" w:rsidRPr="00487927" w:rsidRDefault="0061524D" w:rsidP="001B2204">
            <w:pPr>
              <w:jc w:val="center"/>
              <w:rPr>
                <w:rFonts w:cstheme="minorHAnsi"/>
                <w:szCs w:val="20"/>
              </w:rPr>
            </w:pPr>
          </w:p>
        </w:tc>
        <w:tc>
          <w:tcPr>
            <w:tcW w:w="1103" w:type="dxa"/>
          </w:tcPr>
          <w:p w14:paraId="28351132" w14:textId="77777777" w:rsidR="0061524D" w:rsidRPr="00487927" w:rsidRDefault="0061524D" w:rsidP="001B2204">
            <w:pPr>
              <w:jc w:val="center"/>
              <w:rPr>
                <w:rFonts w:cstheme="minorHAnsi"/>
                <w:szCs w:val="20"/>
              </w:rPr>
            </w:pPr>
          </w:p>
        </w:tc>
        <w:tc>
          <w:tcPr>
            <w:tcW w:w="1103" w:type="dxa"/>
          </w:tcPr>
          <w:p w14:paraId="1620BAF7" w14:textId="77777777" w:rsidR="0061524D" w:rsidRPr="00487927" w:rsidRDefault="0061524D" w:rsidP="001B2204">
            <w:pPr>
              <w:jc w:val="center"/>
              <w:rPr>
                <w:rFonts w:cstheme="minorHAnsi"/>
                <w:szCs w:val="20"/>
              </w:rPr>
            </w:pPr>
          </w:p>
        </w:tc>
      </w:tr>
      <w:tr w:rsidR="0061524D" w:rsidRPr="00487927" w14:paraId="6F1A600A" w14:textId="5FB85BAD" w:rsidTr="0061524D">
        <w:tc>
          <w:tcPr>
            <w:tcW w:w="1255" w:type="dxa"/>
          </w:tcPr>
          <w:p w14:paraId="461CB32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61524D" w:rsidRPr="00487927" w:rsidRDefault="0061524D" w:rsidP="001B2204">
            <w:pPr>
              <w:jc w:val="center"/>
              <w:rPr>
                <w:rFonts w:cstheme="minorHAnsi"/>
                <w:szCs w:val="20"/>
              </w:rPr>
            </w:pPr>
          </w:p>
        </w:tc>
        <w:tc>
          <w:tcPr>
            <w:tcW w:w="990" w:type="dxa"/>
          </w:tcPr>
          <w:p w14:paraId="5611B9D5" w14:textId="62DC3F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C53BB" w14:textId="77777777" w:rsidR="0061524D" w:rsidRPr="00487927" w:rsidRDefault="0061524D" w:rsidP="001B2204">
            <w:pPr>
              <w:jc w:val="center"/>
              <w:rPr>
                <w:rFonts w:cstheme="minorHAnsi"/>
                <w:szCs w:val="20"/>
              </w:rPr>
            </w:pPr>
          </w:p>
        </w:tc>
        <w:tc>
          <w:tcPr>
            <w:tcW w:w="990" w:type="dxa"/>
          </w:tcPr>
          <w:p w14:paraId="1ACB2F73" w14:textId="77777777" w:rsidR="0061524D" w:rsidRPr="00487927" w:rsidRDefault="0061524D" w:rsidP="001B2204">
            <w:pPr>
              <w:jc w:val="center"/>
              <w:rPr>
                <w:rFonts w:cstheme="minorHAnsi"/>
                <w:szCs w:val="20"/>
              </w:rPr>
            </w:pPr>
          </w:p>
        </w:tc>
        <w:tc>
          <w:tcPr>
            <w:tcW w:w="990" w:type="dxa"/>
          </w:tcPr>
          <w:p w14:paraId="0112F1FB" w14:textId="690C5FFC" w:rsidR="0061524D" w:rsidRPr="00487927" w:rsidRDefault="0061524D" w:rsidP="001B2204">
            <w:pPr>
              <w:jc w:val="center"/>
              <w:rPr>
                <w:rFonts w:cstheme="minorHAnsi"/>
                <w:szCs w:val="20"/>
              </w:rPr>
            </w:pPr>
          </w:p>
        </w:tc>
        <w:tc>
          <w:tcPr>
            <w:tcW w:w="990" w:type="dxa"/>
          </w:tcPr>
          <w:p w14:paraId="4ED9D6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BC9F65" w14:textId="77777777" w:rsidR="0061524D" w:rsidRPr="00487927" w:rsidRDefault="0061524D" w:rsidP="001B2204">
            <w:pPr>
              <w:jc w:val="center"/>
              <w:rPr>
                <w:rFonts w:cstheme="minorHAnsi"/>
                <w:szCs w:val="20"/>
              </w:rPr>
            </w:pPr>
          </w:p>
        </w:tc>
        <w:tc>
          <w:tcPr>
            <w:tcW w:w="990" w:type="dxa"/>
          </w:tcPr>
          <w:p w14:paraId="3EEAAE27" w14:textId="77777777" w:rsidR="0061524D" w:rsidRPr="00487927" w:rsidRDefault="0061524D" w:rsidP="001B2204">
            <w:pPr>
              <w:jc w:val="center"/>
              <w:rPr>
                <w:rFonts w:cstheme="minorHAnsi"/>
                <w:szCs w:val="20"/>
              </w:rPr>
            </w:pPr>
          </w:p>
        </w:tc>
        <w:tc>
          <w:tcPr>
            <w:tcW w:w="990" w:type="dxa"/>
          </w:tcPr>
          <w:p w14:paraId="18105614" w14:textId="77777777" w:rsidR="0061524D" w:rsidRPr="00487927" w:rsidRDefault="0061524D" w:rsidP="001B2204">
            <w:pPr>
              <w:jc w:val="center"/>
              <w:rPr>
                <w:rFonts w:cstheme="minorHAnsi"/>
                <w:szCs w:val="20"/>
              </w:rPr>
            </w:pPr>
          </w:p>
        </w:tc>
        <w:tc>
          <w:tcPr>
            <w:tcW w:w="1103" w:type="dxa"/>
          </w:tcPr>
          <w:p w14:paraId="628AA21F" w14:textId="77777777" w:rsidR="0061524D" w:rsidRPr="00487927" w:rsidRDefault="0061524D" w:rsidP="001B2204">
            <w:pPr>
              <w:jc w:val="center"/>
              <w:rPr>
                <w:rFonts w:cstheme="minorHAnsi"/>
                <w:szCs w:val="20"/>
              </w:rPr>
            </w:pPr>
          </w:p>
        </w:tc>
        <w:tc>
          <w:tcPr>
            <w:tcW w:w="1103" w:type="dxa"/>
          </w:tcPr>
          <w:p w14:paraId="3EA1E60F" w14:textId="77777777" w:rsidR="0061524D" w:rsidRPr="00487927" w:rsidRDefault="0061524D" w:rsidP="001B2204">
            <w:pPr>
              <w:jc w:val="center"/>
              <w:rPr>
                <w:rFonts w:cstheme="minorHAnsi"/>
                <w:szCs w:val="20"/>
              </w:rPr>
            </w:pPr>
          </w:p>
        </w:tc>
      </w:tr>
      <w:tr w:rsidR="0061524D" w:rsidRPr="00487927" w14:paraId="506047D6" w14:textId="37D72766" w:rsidTr="0061524D">
        <w:tc>
          <w:tcPr>
            <w:tcW w:w="1255" w:type="dxa"/>
          </w:tcPr>
          <w:p w14:paraId="059D0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508_13</w:t>
            </w:r>
          </w:p>
        </w:tc>
        <w:tc>
          <w:tcPr>
            <w:tcW w:w="990" w:type="dxa"/>
          </w:tcPr>
          <w:p w14:paraId="632CC469" w14:textId="77777777" w:rsidR="0061524D" w:rsidRPr="00487927" w:rsidRDefault="0061524D" w:rsidP="001B2204">
            <w:pPr>
              <w:jc w:val="center"/>
              <w:rPr>
                <w:rFonts w:cstheme="minorHAnsi"/>
                <w:szCs w:val="20"/>
              </w:rPr>
            </w:pPr>
          </w:p>
        </w:tc>
        <w:tc>
          <w:tcPr>
            <w:tcW w:w="990" w:type="dxa"/>
          </w:tcPr>
          <w:p w14:paraId="751E05BB" w14:textId="2A6AED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4A06A6" w14:textId="77777777" w:rsidR="0061524D" w:rsidRPr="00487927" w:rsidRDefault="0061524D" w:rsidP="001B2204">
            <w:pPr>
              <w:jc w:val="center"/>
              <w:rPr>
                <w:rFonts w:cstheme="minorHAnsi"/>
                <w:szCs w:val="20"/>
              </w:rPr>
            </w:pPr>
          </w:p>
        </w:tc>
        <w:tc>
          <w:tcPr>
            <w:tcW w:w="990" w:type="dxa"/>
          </w:tcPr>
          <w:p w14:paraId="046035A2" w14:textId="77777777" w:rsidR="0061524D" w:rsidRPr="00487927" w:rsidRDefault="0061524D" w:rsidP="001B2204">
            <w:pPr>
              <w:jc w:val="center"/>
              <w:rPr>
                <w:rFonts w:cstheme="minorHAnsi"/>
                <w:szCs w:val="20"/>
              </w:rPr>
            </w:pPr>
          </w:p>
        </w:tc>
        <w:tc>
          <w:tcPr>
            <w:tcW w:w="990" w:type="dxa"/>
          </w:tcPr>
          <w:p w14:paraId="1BCECE86" w14:textId="7FE80DA3" w:rsidR="0061524D" w:rsidRPr="00487927" w:rsidRDefault="0061524D" w:rsidP="001B2204">
            <w:pPr>
              <w:jc w:val="center"/>
              <w:rPr>
                <w:rFonts w:cstheme="minorHAnsi"/>
                <w:szCs w:val="20"/>
              </w:rPr>
            </w:pPr>
          </w:p>
        </w:tc>
        <w:tc>
          <w:tcPr>
            <w:tcW w:w="990" w:type="dxa"/>
          </w:tcPr>
          <w:p w14:paraId="67D59A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22E62C" w14:textId="77777777" w:rsidR="0061524D" w:rsidRPr="00487927" w:rsidRDefault="0061524D" w:rsidP="001B2204">
            <w:pPr>
              <w:jc w:val="center"/>
              <w:rPr>
                <w:rFonts w:cstheme="minorHAnsi"/>
                <w:szCs w:val="20"/>
              </w:rPr>
            </w:pPr>
          </w:p>
        </w:tc>
        <w:tc>
          <w:tcPr>
            <w:tcW w:w="990" w:type="dxa"/>
          </w:tcPr>
          <w:p w14:paraId="2F366658" w14:textId="77777777" w:rsidR="0061524D" w:rsidRPr="00487927" w:rsidRDefault="0061524D" w:rsidP="001B2204">
            <w:pPr>
              <w:jc w:val="center"/>
              <w:rPr>
                <w:rFonts w:cstheme="minorHAnsi"/>
                <w:szCs w:val="20"/>
              </w:rPr>
            </w:pPr>
          </w:p>
        </w:tc>
        <w:tc>
          <w:tcPr>
            <w:tcW w:w="990" w:type="dxa"/>
          </w:tcPr>
          <w:p w14:paraId="63B9F943" w14:textId="77777777" w:rsidR="0061524D" w:rsidRPr="00487927" w:rsidRDefault="0061524D" w:rsidP="001B2204">
            <w:pPr>
              <w:jc w:val="center"/>
              <w:rPr>
                <w:rFonts w:cstheme="minorHAnsi"/>
                <w:szCs w:val="20"/>
              </w:rPr>
            </w:pPr>
          </w:p>
        </w:tc>
        <w:tc>
          <w:tcPr>
            <w:tcW w:w="1103" w:type="dxa"/>
          </w:tcPr>
          <w:p w14:paraId="247BD549" w14:textId="77777777" w:rsidR="0061524D" w:rsidRPr="00487927" w:rsidRDefault="0061524D" w:rsidP="001B2204">
            <w:pPr>
              <w:jc w:val="center"/>
              <w:rPr>
                <w:rFonts w:cstheme="minorHAnsi"/>
                <w:szCs w:val="20"/>
              </w:rPr>
            </w:pPr>
          </w:p>
        </w:tc>
        <w:tc>
          <w:tcPr>
            <w:tcW w:w="1103" w:type="dxa"/>
          </w:tcPr>
          <w:p w14:paraId="540F3D69" w14:textId="77777777" w:rsidR="0061524D" w:rsidRPr="00487927" w:rsidRDefault="0061524D" w:rsidP="001B2204">
            <w:pPr>
              <w:jc w:val="center"/>
              <w:rPr>
                <w:rFonts w:cstheme="minorHAnsi"/>
                <w:szCs w:val="20"/>
              </w:rPr>
            </w:pPr>
          </w:p>
        </w:tc>
      </w:tr>
      <w:tr w:rsidR="0061524D" w:rsidRPr="00487927" w14:paraId="7F9DEE39" w14:textId="097EBC78" w:rsidTr="0061524D">
        <w:tc>
          <w:tcPr>
            <w:tcW w:w="1255" w:type="dxa"/>
          </w:tcPr>
          <w:p w14:paraId="59DE4E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61524D" w:rsidRPr="00487927" w:rsidRDefault="0061524D" w:rsidP="001B2204">
            <w:pPr>
              <w:jc w:val="center"/>
              <w:rPr>
                <w:rFonts w:cstheme="minorHAnsi"/>
                <w:szCs w:val="20"/>
              </w:rPr>
            </w:pPr>
          </w:p>
        </w:tc>
        <w:tc>
          <w:tcPr>
            <w:tcW w:w="990" w:type="dxa"/>
          </w:tcPr>
          <w:p w14:paraId="4066C57C" w14:textId="4777E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DE65E3" w14:textId="77777777" w:rsidR="0061524D" w:rsidRPr="00487927" w:rsidRDefault="0061524D" w:rsidP="001B2204">
            <w:pPr>
              <w:jc w:val="center"/>
              <w:rPr>
                <w:rFonts w:cstheme="minorHAnsi"/>
                <w:szCs w:val="20"/>
              </w:rPr>
            </w:pPr>
          </w:p>
        </w:tc>
        <w:tc>
          <w:tcPr>
            <w:tcW w:w="990" w:type="dxa"/>
          </w:tcPr>
          <w:p w14:paraId="74606D6E" w14:textId="77777777" w:rsidR="0061524D" w:rsidRPr="00487927" w:rsidRDefault="0061524D" w:rsidP="001B2204">
            <w:pPr>
              <w:jc w:val="center"/>
              <w:rPr>
                <w:rFonts w:cstheme="minorHAnsi"/>
                <w:szCs w:val="20"/>
              </w:rPr>
            </w:pPr>
          </w:p>
        </w:tc>
        <w:tc>
          <w:tcPr>
            <w:tcW w:w="990" w:type="dxa"/>
          </w:tcPr>
          <w:p w14:paraId="41B30CEC" w14:textId="79F62E70" w:rsidR="0061524D" w:rsidRPr="00487927" w:rsidRDefault="0061524D" w:rsidP="001B2204">
            <w:pPr>
              <w:jc w:val="center"/>
              <w:rPr>
                <w:rFonts w:cstheme="minorHAnsi"/>
                <w:szCs w:val="20"/>
              </w:rPr>
            </w:pPr>
          </w:p>
        </w:tc>
        <w:tc>
          <w:tcPr>
            <w:tcW w:w="990" w:type="dxa"/>
          </w:tcPr>
          <w:p w14:paraId="0D03A2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24FAB2" w14:textId="77777777" w:rsidR="0061524D" w:rsidRPr="00487927" w:rsidRDefault="0061524D" w:rsidP="001B2204">
            <w:pPr>
              <w:jc w:val="center"/>
              <w:rPr>
                <w:rFonts w:cstheme="minorHAnsi"/>
                <w:szCs w:val="20"/>
              </w:rPr>
            </w:pPr>
          </w:p>
        </w:tc>
        <w:tc>
          <w:tcPr>
            <w:tcW w:w="990" w:type="dxa"/>
          </w:tcPr>
          <w:p w14:paraId="233AF18F" w14:textId="77777777" w:rsidR="0061524D" w:rsidRPr="00487927" w:rsidRDefault="0061524D" w:rsidP="001B2204">
            <w:pPr>
              <w:jc w:val="center"/>
              <w:rPr>
                <w:rFonts w:cstheme="minorHAnsi"/>
                <w:szCs w:val="20"/>
              </w:rPr>
            </w:pPr>
          </w:p>
        </w:tc>
        <w:tc>
          <w:tcPr>
            <w:tcW w:w="990" w:type="dxa"/>
          </w:tcPr>
          <w:p w14:paraId="3CB0C1DF" w14:textId="77777777" w:rsidR="0061524D" w:rsidRPr="00487927" w:rsidRDefault="0061524D" w:rsidP="001B2204">
            <w:pPr>
              <w:jc w:val="center"/>
              <w:rPr>
                <w:rFonts w:cstheme="minorHAnsi"/>
                <w:szCs w:val="20"/>
              </w:rPr>
            </w:pPr>
          </w:p>
        </w:tc>
        <w:tc>
          <w:tcPr>
            <w:tcW w:w="1103" w:type="dxa"/>
          </w:tcPr>
          <w:p w14:paraId="7405DED2" w14:textId="77777777" w:rsidR="0061524D" w:rsidRPr="00487927" w:rsidRDefault="0061524D" w:rsidP="001B2204">
            <w:pPr>
              <w:jc w:val="center"/>
              <w:rPr>
                <w:rFonts w:cstheme="minorHAnsi"/>
                <w:szCs w:val="20"/>
              </w:rPr>
            </w:pPr>
          </w:p>
        </w:tc>
        <w:tc>
          <w:tcPr>
            <w:tcW w:w="1103" w:type="dxa"/>
          </w:tcPr>
          <w:p w14:paraId="5E10F479" w14:textId="77777777" w:rsidR="0061524D" w:rsidRPr="00487927" w:rsidRDefault="0061524D" w:rsidP="001B2204">
            <w:pPr>
              <w:jc w:val="center"/>
              <w:rPr>
                <w:rFonts w:cstheme="minorHAnsi"/>
                <w:szCs w:val="20"/>
              </w:rPr>
            </w:pPr>
          </w:p>
        </w:tc>
      </w:tr>
      <w:tr w:rsidR="0061524D" w:rsidRPr="00487927" w14:paraId="13D67A44" w14:textId="1642A11C" w:rsidTr="0061524D">
        <w:tc>
          <w:tcPr>
            <w:tcW w:w="1255" w:type="dxa"/>
          </w:tcPr>
          <w:p w14:paraId="5DDA20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61524D" w:rsidRPr="00487927" w:rsidRDefault="0061524D" w:rsidP="001B2204">
            <w:pPr>
              <w:jc w:val="center"/>
              <w:rPr>
                <w:rFonts w:cstheme="minorHAnsi"/>
                <w:szCs w:val="20"/>
              </w:rPr>
            </w:pPr>
          </w:p>
        </w:tc>
        <w:tc>
          <w:tcPr>
            <w:tcW w:w="990" w:type="dxa"/>
          </w:tcPr>
          <w:p w14:paraId="1413AF50" w14:textId="425D10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E4CB1B" w14:textId="77777777" w:rsidR="0061524D" w:rsidRPr="00487927" w:rsidRDefault="0061524D" w:rsidP="001B2204">
            <w:pPr>
              <w:jc w:val="center"/>
              <w:rPr>
                <w:rFonts w:cstheme="minorHAnsi"/>
                <w:szCs w:val="20"/>
              </w:rPr>
            </w:pPr>
          </w:p>
        </w:tc>
        <w:tc>
          <w:tcPr>
            <w:tcW w:w="990" w:type="dxa"/>
          </w:tcPr>
          <w:p w14:paraId="3551E12F" w14:textId="77777777" w:rsidR="0061524D" w:rsidRPr="00487927" w:rsidRDefault="0061524D" w:rsidP="001B2204">
            <w:pPr>
              <w:jc w:val="center"/>
              <w:rPr>
                <w:rFonts w:cstheme="minorHAnsi"/>
                <w:szCs w:val="20"/>
              </w:rPr>
            </w:pPr>
          </w:p>
        </w:tc>
        <w:tc>
          <w:tcPr>
            <w:tcW w:w="990" w:type="dxa"/>
          </w:tcPr>
          <w:p w14:paraId="523939CC" w14:textId="325300C9" w:rsidR="0061524D" w:rsidRPr="00487927" w:rsidRDefault="0061524D" w:rsidP="001B2204">
            <w:pPr>
              <w:jc w:val="center"/>
              <w:rPr>
                <w:rFonts w:cstheme="minorHAnsi"/>
                <w:szCs w:val="20"/>
              </w:rPr>
            </w:pPr>
          </w:p>
        </w:tc>
        <w:tc>
          <w:tcPr>
            <w:tcW w:w="990" w:type="dxa"/>
          </w:tcPr>
          <w:p w14:paraId="786B279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D66FAC" w14:textId="77777777" w:rsidR="0061524D" w:rsidRPr="00487927" w:rsidRDefault="0061524D" w:rsidP="001B2204">
            <w:pPr>
              <w:jc w:val="center"/>
              <w:rPr>
                <w:rFonts w:cstheme="minorHAnsi"/>
                <w:szCs w:val="20"/>
              </w:rPr>
            </w:pPr>
          </w:p>
        </w:tc>
        <w:tc>
          <w:tcPr>
            <w:tcW w:w="990" w:type="dxa"/>
          </w:tcPr>
          <w:p w14:paraId="0560A8F8" w14:textId="77777777" w:rsidR="0061524D" w:rsidRPr="00487927" w:rsidRDefault="0061524D" w:rsidP="001B2204">
            <w:pPr>
              <w:jc w:val="center"/>
              <w:rPr>
                <w:rFonts w:cstheme="minorHAnsi"/>
                <w:szCs w:val="20"/>
              </w:rPr>
            </w:pPr>
          </w:p>
        </w:tc>
        <w:tc>
          <w:tcPr>
            <w:tcW w:w="990" w:type="dxa"/>
          </w:tcPr>
          <w:p w14:paraId="7A845A74" w14:textId="77777777" w:rsidR="0061524D" w:rsidRPr="00487927" w:rsidRDefault="0061524D" w:rsidP="001B2204">
            <w:pPr>
              <w:jc w:val="center"/>
              <w:rPr>
                <w:rFonts w:cstheme="minorHAnsi"/>
                <w:szCs w:val="20"/>
              </w:rPr>
            </w:pPr>
          </w:p>
        </w:tc>
        <w:tc>
          <w:tcPr>
            <w:tcW w:w="1103" w:type="dxa"/>
          </w:tcPr>
          <w:p w14:paraId="20B2FAE3" w14:textId="77777777" w:rsidR="0061524D" w:rsidRPr="00487927" w:rsidRDefault="0061524D" w:rsidP="001B2204">
            <w:pPr>
              <w:jc w:val="center"/>
              <w:rPr>
                <w:rFonts w:cstheme="minorHAnsi"/>
                <w:szCs w:val="20"/>
              </w:rPr>
            </w:pPr>
          </w:p>
        </w:tc>
        <w:tc>
          <w:tcPr>
            <w:tcW w:w="1103" w:type="dxa"/>
          </w:tcPr>
          <w:p w14:paraId="152B7DED" w14:textId="77777777" w:rsidR="0061524D" w:rsidRPr="00487927" w:rsidRDefault="0061524D" w:rsidP="001B2204">
            <w:pPr>
              <w:jc w:val="center"/>
              <w:rPr>
                <w:rFonts w:cstheme="minorHAnsi"/>
                <w:szCs w:val="20"/>
              </w:rPr>
            </w:pPr>
          </w:p>
        </w:tc>
      </w:tr>
      <w:tr w:rsidR="0061524D" w:rsidRPr="00487927" w14:paraId="016A489B" w14:textId="6C6BE2A6" w:rsidTr="0061524D">
        <w:tc>
          <w:tcPr>
            <w:tcW w:w="1255" w:type="dxa"/>
          </w:tcPr>
          <w:p w14:paraId="621329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61524D" w:rsidRPr="00487927" w:rsidRDefault="0061524D" w:rsidP="001B2204">
            <w:pPr>
              <w:jc w:val="center"/>
              <w:rPr>
                <w:rFonts w:cstheme="minorHAnsi"/>
                <w:szCs w:val="20"/>
              </w:rPr>
            </w:pPr>
          </w:p>
        </w:tc>
        <w:tc>
          <w:tcPr>
            <w:tcW w:w="990" w:type="dxa"/>
          </w:tcPr>
          <w:p w14:paraId="14287691" w14:textId="6A6528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779E6" w14:textId="77777777" w:rsidR="0061524D" w:rsidRPr="00487927" w:rsidRDefault="0061524D" w:rsidP="001B2204">
            <w:pPr>
              <w:jc w:val="center"/>
              <w:rPr>
                <w:rFonts w:cstheme="minorHAnsi"/>
                <w:szCs w:val="20"/>
              </w:rPr>
            </w:pPr>
          </w:p>
        </w:tc>
        <w:tc>
          <w:tcPr>
            <w:tcW w:w="990" w:type="dxa"/>
          </w:tcPr>
          <w:p w14:paraId="1124A829" w14:textId="77777777" w:rsidR="0061524D" w:rsidRPr="00487927" w:rsidRDefault="0061524D" w:rsidP="001B2204">
            <w:pPr>
              <w:jc w:val="center"/>
              <w:rPr>
                <w:rFonts w:cstheme="minorHAnsi"/>
                <w:szCs w:val="20"/>
              </w:rPr>
            </w:pPr>
          </w:p>
        </w:tc>
        <w:tc>
          <w:tcPr>
            <w:tcW w:w="990" w:type="dxa"/>
          </w:tcPr>
          <w:p w14:paraId="6F594ED9" w14:textId="21388A77" w:rsidR="0061524D" w:rsidRPr="00487927" w:rsidRDefault="0061524D" w:rsidP="001B2204">
            <w:pPr>
              <w:jc w:val="center"/>
              <w:rPr>
                <w:rFonts w:cstheme="minorHAnsi"/>
                <w:szCs w:val="20"/>
              </w:rPr>
            </w:pPr>
          </w:p>
        </w:tc>
        <w:tc>
          <w:tcPr>
            <w:tcW w:w="990" w:type="dxa"/>
          </w:tcPr>
          <w:p w14:paraId="5032C1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D0FDCB" w14:textId="77777777" w:rsidR="0061524D" w:rsidRPr="00487927" w:rsidRDefault="0061524D" w:rsidP="001B2204">
            <w:pPr>
              <w:jc w:val="center"/>
              <w:rPr>
                <w:rFonts w:cstheme="minorHAnsi"/>
                <w:szCs w:val="20"/>
              </w:rPr>
            </w:pPr>
          </w:p>
        </w:tc>
        <w:tc>
          <w:tcPr>
            <w:tcW w:w="990" w:type="dxa"/>
          </w:tcPr>
          <w:p w14:paraId="50AEFB90" w14:textId="77777777" w:rsidR="0061524D" w:rsidRPr="00487927" w:rsidRDefault="0061524D" w:rsidP="001B2204">
            <w:pPr>
              <w:jc w:val="center"/>
              <w:rPr>
                <w:rFonts w:cstheme="minorHAnsi"/>
                <w:szCs w:val="20"/>
              </w:rPr>
            </w:pPr>
          </w:p>
        </w:tc>
        <w:tc>
          <w:tcPr>
            <w:tcW w:w="990" w:type="dxa"/>
          </w:tcPr>
          <w:p w14:paraId="066281D7" w14:textId="77777777" w:rsidR="0061524D" w:rsidRPr="00487927" w:rsidRDefault="0061524D" w:rsidP="001B2204">
            <w:pPr>
              <w:jc w:val="center"/>
              <w:rPr>
                <w:rFonts w:cstheme="minorHAnsi"/>
                <w:szCs w:val="20"/>
              </w:rPr>
            </w:pPr>
          </w:p>
        </w:tc>
        <w:tc>
          <w:tcPr>
            <w:tcW w:w="1103" w:type="dxa"/>
          </w:tcPr>
          <w:p w14:paraId="4481D9A3" w14:textId="77777777" w:rsidR="0061524D" w:rsidRPr="00487927" w:rsidRDefault="0061524D" w:rsidP="001B2204">
            <w:pPr>
              <w:jc w:val="center"/>
              <w:rPr>
                <w:rFonts w:cstheme="minorHAnsi"/>
                <w:szCs w:val="20"/>
              </w:rPr>
            </w:pPr>
          </w:p>
        </w:tc>
        <w:tc>
          <w:tcPr>
            <w:tcW w:w="1103" w:type="dxa"/>
          </w:tcPr>
          <w:p w14:paraId="01E2DC8A" w14:textId="77777777" w:rsidR="0061524D" w:rsidRPr="00487927" w:rsidRDefault="0061524D" w:rsidP="001B2204">
            <w:pPr>
              <w:jc w:val="center"/>
              <w:rPr>
                <w:rFonts w:cstheme="minorHAnsi"/>
                <w:szCs w:val="20"/>
              </w:rPr>
            </w:pPr>
          </w:p>
        </w:tc>
      </w:tr>
      <w:tr w:rsidR="0061524D" w:rsidRPr="00487927" w14:paraId="44693AAB" w14:textId="0B80E001" w:rsidTr="0061524D">
        <w:tc>
          <w:tcPr>
            <w:tcW w:w="1255" w:type="dxa"/>
          </w:tcPr>
          <w:p w14:paraId="2CFA10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61524D" w:rsidRPr="00487927" w:rsidRDefault="0061524D" w:rsidP="001B2204">
            <w:pPr>
              <w:jc w:val="center"/>
              <w:rPr>
                <w:rFonts w:cstheme="minorHAnsi"/>
                <w:szCs w:val="20"/>
              </w:rPr>
            </w:pPr>
          </w:p>
        </w:tc>
        <w:tc>
          <w:tcPr>
            <w:tcW w:w="990" w:type="dxa"/>
          </w:tcPr>
          <w:p w14:paraId="10488A6B" w14:textId="235BF6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7FFFCB" w14:textId="77777777" w:rsidR="0061524D" w:rsidRPr="00487927" w:rsidRDefault="0061524D" w:rsidP="001B2204">
            <w:pPr>
              <w:jc w:val="center"/>
              <w:rPr>
                <w:rFonts w:cstheme="minorHAnsi"/>
                <w:szCs w:val="20"/>
              </w:rPr>
            </w:pPr>
          </w:p>
        </w:tc>
        <w:tc>
          <w:tcPr>
            <w:tcW w:w="990" w:type="dxa"/>
          </w:tcPr>
          <w:p w14:paraId="1E5725B5" w14:textId="77777777" w:rsidR="0061524D" w:rsidRPr="00487927" w:rsidRDefault="0061524D" w:rsidP="001B2204">
            <w:pPr>
              <w:jc w:val="center"/>
              <w:rPr>
                <w:rFonts w:cstheme="minorHAnsi"/>
                <w:szCs w:val="20"/>
              </w:rPr>
            </w:pPr>
          </w:p>
        </w:tc>
        <w:tc>
          <w:tcPr>
            <w:tcW w:w="990" w:type="dxa"/>
          </w:tcPr>
          <w:p w14:paraId="49F2DD99" w14:textId="4653F7D3" w:rsidR="0061524D" w:rsidRPr="00487927" w:rsidRDefault="0061524D" w:rsidP="001B2204">
            <w:pPr>
              <w:jc w:val="center"/>
              <w:rPr>
                <w:rFonts w:cstheme="minorHAnsi"/>
                <w:szCs w:val="20"/>
              </w:rPr>
            </w:pPr>
          </w:p>
        </w:tc>
        <w:tc>
          <w:tcPr>
            <w:tcW w:w="990" w:type="dxa"/>
          </w:tcPr>
          <w:p w14:paraId="052C0F4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7FF01" w14:textId="77777777" w:rsidR="0061524D" w:rsidRPr="00487927" w:rsidRDefault="0061524D" w:rsidP="001B2204">
            <w:pPr>
              <w:jc w:val="center"/>
              <w:rPr>
                <w:rFonts w:cstheme="minorHAnsi"/>
                <w:szCs w:val="20"/>
              </w:rPr>
            </w:pPr>
          </w:p>
        </w:tc>
        <w:tc>
          <w:tcPr>
            <w:tcW w:w="990" w:type="dxa"/>
          </w:tcPr>
          <w:p w14:paraId="61DF8439" w14:textId="77777777" w:rsidR="0061524D" w:rsidRPr="00487927" w:rsidRDefault="0061524D" w:rsidP="001B2204">
            <w:pPr>
              <w:jc w:val="center"/>
              <w:rPr>
                <w:rFonts w:cstheme="minorHAnsi"/>
                <w:szCs w:val="20"/>
              </w:rPr>
            </w:pPr>
          </w:p>
        </w:tc>
        <w:tc>
          <w:tcPr>
            <w:tcW w:w="990" w:type="dxa"/>
          </w:tcPr>
          <w:p w14:paraId="209D314B" w14:textId="77777777" w:rsidR="0061524D" w:rsidRPr="00487927" w:rsidRDefault="0061524D" w:rsidP="001B2204">
            <w:pPr>
              <w:jc w:val="center"/>
              <w:rPr>
                <w:rFonts w:cstheme="minorHAnsi"/>
                <w:szCs w:val="20"/>
              </w:rPr>
            </w:pPr>
          </w:p>
        </w:tc>
        <w:tc>
          <w:tcPr>
            <w:tcW w:w="1103" w:type="dxa"/>
          </w:tcPr>
          <w:p w14:paraId="102C212A" w14:textId="77777777" w:rsidR="0061524D" w:rsidRPr="00487927" w:rsidRDefault="0061524D" w:rsidP="001B2204">
            <w:pPr>
              <w:jc w:val="center"/>
              <w:rPr>
                <w:rFonts w:cstheme="minorHAnsi"/>
                <w:szCs w:val="20"/>
              </w:rPr>
            </w:pPr>
          </w:p>
        </w:tc>
        <w:tc>
          <w:tcPr>
            <w:tcW w:w="1103" w:type="dxa"/>
          </w:tcPr>
          <w:p w14:paraId="6A1E459A" w14:textId="77777777" w:rsidR="0061524D" w:rsidRPr="00487927" w:rsidRDefault="0061524D" w:rsidP="001B2204">
            <w:pPr>
              <w:jc w:val="center"/>
              <w:rPr>
                <w:rFonts w:cstheme="minorHAnsi"/>
                <w:szCs w:val="20"/>
              </w:rPr>
            </w:pPr>
          </w:p>
        </w:tc>
      </w:tr>
      <w:tr w:rsidR="0061524D" w:rsidRPr="00487927" w14:paraId="6E6A5BA8" w14:textId="4BF684A2" w:rsidTr="0061524D">
        <w:tc>
          <w:tcPr>
            <w:tcW w:w="1255" w:type="dxa"/>
          </w:tcPr>
          <w:p w14:paraId="38B6C16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61524D" w:rsidRPr="00487927" w:rsidRDefault="0061524D" w:rsidP="001B2204">
            <w:pPr>
              <w:jc w:val="center"/>
              <w:rPr>
                <w:rFonts w:cstheme="minorHAnsi"/>
                <w:szCs w:val="20"/>
              </w:rPr>
            </w:pPr>
          </w:p>
        </w:tc>
        <w:tc>
          <w:tcPr>
            <w:tcW w:w="990" w:type="dxa"/>
          </w:tcPr>
          <w:p w14:paraId="56257E47" w14:textId="53E150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EFB343" w14:textId="77777777" w:rsidR="0061524D" w:rsidRPr="00487927" w:rsidRDefault="0061524D" w:rsidP="001B2204">
            <w:pPr>
              <w:jc w:val="center"/>
              <w:rPr>
                <w:rFonts w:cstheme="minorHAnsi"/>
                <w:szCs w:val="20"/>
              </w:rPr>
            </w:pPr>
          </w:p>
        </w:tc>
        <w:tc>
          <w:tcPr>
            <w:tcW w:w="990" w:type="dxa"/>
          </w:tcPr>
          <w:p w14:paraId="27B5E4EC" w14:textId="77777777" w:rsidR="0061524D" w:rsidRPr="00487927" w:rsidRDefault="0061524D" w:rsidP="001B2204">
            <w:pPr>
              <w:jc w:val="center"/>
              <w:rPr>
                <w:rFonts w:cstheme="minorHAnsi"/>
                <w:szCs w:val="20"/>
              </w:rPr>
            </w:pPr>
          </w:p>
        </w:tc>
        <w:tc>
          <w:tcPr>
            <w:tcW w:w="990" w:type="dxa"/>
          </w:tcPr>
          <w:p w14:paraId="776A540A" w14:textId="104E523F" w:rsidR="0061524D" w:rsidRPr="00487927" w:rsidRDefault="0061524D" w:rsidP="001B2204">
            <w:pPr>
              <w:jc w:val="center"/>
              <w:rPr>
                <w:rFonts w:cstheme="minorHAnsi"/>
                <w:szCs w:val="20"/>
              </w:rPr>
            </w:pPr>
          </w:p>
        </w:tc>
        <w:tc>
          <w:tcPr>
            <w:tcW w:w="990" w:type="dxa"/>
          </w:tcPr>
          <w:p w14:paraId="4526F3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F482C6" w14:textId="77777777" w:rsidR="0061524D" w:rsidRPr="00487927" w:rsidRDefault="0061524D" w:rsidP="001B2204">
            <w:pPr>
              <w:jc w:val="center"/>
              <w:rPr>
                <w:rFonts w:cstheme="minorHAnsi"/>
                <w:szCs w:val="20"/>
              </w:rPr>
            </w:pPr>
          </w:p>
        </w:tc>
        <w:tc>
          <w:tcPr>
            <w:tcW w:w="990" w:type="dxa"/>
          </w:tcPr>
          <w:p w14:paraId="7C942C45" w14:textId="77777777" w:rsidR="0061524D" w:rsidRPr="00487927" w:rsidRDefault="0061524D" w:rsidP="001B2204">
            <w:pPr>
              <w:jc w:val="center"/>
              <w:rPr>
                <w:rFonts w:cstheme="minorHAnsi"/>
                <w:szCs w:val="20"/>
              </w:rPr>
            </w:pPr>
          </w:p>
        </w:tc>
        <w:tc>
          <w:tcPr>
            <w:tcW w:w="990" w:type="dxa"/>
          </w:tcPr>
          <w:p w14:paraId="3D2F1909" w14:textId="77777777" w:rsidR="0061524D" w:rsidRPr="00487927" w:rsidRDefault="0061524D" w:rsidP="001B2204">
            <w:pPr>
              <w:jc w:val="center"/>
              <w:rPr>
                <w:rFonts w:cstheme="minorHAnsi"/>
                <w:szCs w:val="20"/>
              </w:rPr>
            </w:pPr>
          </w:p>
        </w:tc>
        <w:tc>
          <w:tcPr>
            <w:tcW w:w="1103" w:type="dxa"/>
          </w:tcPr>
          <w:p w14:paraId="290E09BD" w14:textId="77777777" w:rsidR="0061524D" w:rsidRPr="00487927" w:rsidRDefault="0061524D" w:rsidP="001B2204">
            <w:pPr>
              <w:jc w:val="center"/>
              <w:rPr>
                <w:rFonts w:cstheme="minorHAnsi"/>
                <w:szCs w:val="20"/>
              </w:rPr>
            </w:pPr>
          </w:p>
        </w:tc>
        <w:tc>
          <w:tcPr>
            <w:tcW w:w="1103" w:type="dxa"/>
          </w:tcPr>
          <w:p w14:paraId="4B4B1D3B" w14:textId="77777777" w:rsidR="0061524D" w:rsidRPr="00487927" w:rsidRDefault="0061524D" w:rsidP="001B2204">
            <w:pPr>
              <w:jc w:val="center"/>
              <w:rPr>
                <w:rFonts w:cstheme="minorHAnsi"/>
                <w:szCs w:val="20"/>
              </w:rPr>
            </w:pPr>
          </w:p>
        </w:tc>
      </w:tr>
      <w:tr w:rsidR="0061524D" w:rsidRPr="00487927" w14:paraId="419F85D6" w14:textId="48ADA22C" w:rsidTr="0061524D">
        <w:tc>
          <w:tcPr>
            <w:tcW w:w="1255" w:type="dxa"/>
          </w:tcPr>
          <w:p w14:paraId="389D86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61524D" w:rsidRPr="00487927" w:rsidRDefault="0061524D" w:rsidP="001B2204">
            <w:pPr>
              <w:jc w:val="center"/>
              <w:rPr>
                <w:rFonts w:cstheme="minorHAnsi"/>
                <w:szCs w:val="20"/>
              </w:rPr>
            </w:pPr>
          </w:p>
        </w:tc>
        <w:tc>
          <w:tcPr>
            <w:tcW w:w="990" w:type="dxa"/>
          </w:tcPr>
          <w:p w14:paraId="0E3E3559" w14:textId="78EB98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3607D2" w14:textId="77777777" w:rsidR="0061524D" w:rsidRPr="00487927" w:rsidRDefault="0061524D" w:rsidP="001B2204">
            <w:pPr>
              <w:jc w:val="center"/>
              <w:rPr>
                <w:rFonts w:cstheme="minorHAnsi"/>
                <w:szCs w:val="20"/>
              </w:rPr>
            </w:pPr>
          </w:p>
        </w:tc>
        <w:tc>
          <w:tcPr>
            <w:tcW w:w="990" w:type="dxa"/>
          </w:tcPr>
          <w:p w14:paraId="36623EAC" w14:textId="77777777" w:rsidR="0061524D" w:rsidRPr="00487927" w:rsidRDefault="0061524D" w:rsidP="001B2204">
            <w:pPr>
              <w:jc w:val="center"/>
              <w:rPr>
                <w:rFonts w:cstheme="minorHAnsi"/>
                <w:szCs w:val="20"/>
              </w:rPr>
            </w:pPr>
          </w:p>
        </w:tc>
        <w:tc>
          <w:tcPr>
            <w:tcW w:w="990" w:type="dxa"/>
          </w:tcPr>
          <w:p w14:paraId="03913E13" w14:textId="081C07C1" w:rsidR="0061524D" w:rsidRPr="00487927" w:rsidRDefault="0061524D" w:rsidP="001B2204">
            <w:pPr>
              <w:jc w:val="center"/>
              <w:rPr>
                <w:rFonts w:cstheme="minorHAnsi"/>
                <w:szCs w:val="20"/>
              </w:rPr>
            </w:pPr>
          </w:p>
        </w:tc>
        <w:tc>
          <w:tcPr>
            <w:tcW w:w="990" w:type="dxa"/>
          </w:tcPr>
          <w:p w14:paraId="76070E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733F15" w14:textId="77777777" w:rsidR="0061524D" w:rsidRPr="00487927" w:rsidRDefault="0061524D" w:rsidP="001B2204">
            <w:pPr>
              <w:jc w:val="center"/>
              <w:rPr>
                <w:rFonts w:cstheme="minorHAnsi"/>
                <w:szCs w:val="20"/>
              </w:rPr>
            </w:pPr>
          </w:p>
        </w:tc>
        <w:tc>
          <w:tcPr>
            <w:tcW w:w="990" w:type="dxa"/>
          </w:tcPr>
          <w:p w14:paraId="73CC9E89" w14:textId="77777777" w:rsidR="0061524D" w:rsidRPr="00487927" w:rsidRDefault="0061524D" w:rsidP="001B2204">
            <w:pPr>
              <w:jc w:val="center"/>
              <w:rPr>
                <w:rFonts w:cstheme="minorHAnsi"/>
                <w:szCs w:val="20"/>
              </w:rPr>
            </w:pPr>
          </w:p>
        </w:tc>
        <w:tc>
          <w:tcPr>
            <w:tcW w:w="990" w:type="dxa"/>
          </w:tcPr>
          <w:p w14:paraId="01DF047A" w14:textId="77777777" w:rsidR="0061524D" w:rsidRPr="00487927" w:rsidRDefault="0061524D" w:rsidP="001B2204">
            <w:pPr>
              <w:jc w:val="center"/>
              <w:rPr>
                <w:rFonts w:cstheme="minorHAnsi"/>
                <w:szCs w:val="20"/>
              </w:rPr>
            </w:pPr>
          </w:p>
        </w:tc>
        <w:tc>
          <w:tcPr>
            <w:tcW w:w="1103" w:type="dxa"/>
          </w:tcPr>
          <w:p w14:paraId="6144DB57" w14:textId="77777777" w:rsidR="0061524D" w:rsidRPr="00487927" w:rsidRDefault="0061524D" w:rsidP="001B2204">
            <w:pPr>
              <w:jc w:val="center"/>
              <w:rPr>
                <w:rFonts w:cstheme="minorHAnsi"/>
                <w:szCs w:val="20"/>
              </w:rPr>
            </w:pPr>
          </w:p>
        </w:tc>
        <w:tc>
          <w:tcPr>
            <w:tcW w:w="1103" w:type="dxa"/>
          </w:tcPr>
          <w:p w14:paraId="48335244" w14:textId="77777777" w:rsidR="0061524D" w:rsidRPr="00487927" w:rsidRDefault="0061524D" w:rsidP="001B2204">
            <w:pPr>
              <w:jc w:val="center"/>
              <w:rPr>
                <w:rFonts w:cstheme="minorHAnsi"/>
                <w:szCs w:val="20"/>
              </w:rPr>
            </w:pPr>
          </w:p>
        </w:tc>
      </w:tr>
      <w:tr w:rsidR="0061524D" w:rsidRPr="00487927" w14:paraId="17B7535B" w14:textId="50F6803C" w:rsidTr="0061524D">
        <w:tc>
          <w:tcPr>
            <w:tcW w:w="1255" w:type="dxa"/>
          </w:tcPr>
          <w:p w14:paraId="44BEBB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61524D" w:rsidRPr="00487927" w:rsidRDefault="0061524D" w:rsidP="001B2204">
            <w:pPr>
              <w:jc w:val="center"/>
              <w:rPr>
                <w:rFonts w:cstheme="minorHAnsi"/>
                <w:szCs w:val="20"/>
              </w:rPr>
            </w:pPr>
          </w:p>
        </w:tc>
        <w:tc>
          <w:tcPr>
            <w:tcW w:w="990" w:type="dxa"/>
          </w:tcPr>
          <w:p w14:paraId="641C08B1" w14:textId="5C702F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41946C" w14:textId="77777777" w:rsidR="0061524D" w:rsidRPr="00487927" w:rsidRDefault="0061524D" w:rsidP="001B2204">
            <w:pPr>
              <w:jc w:val="center"/>
              <w:rPr>
                <w:rFonts w:cstheme="minorHAnsi"/>
                <w:szCs w:val="20"/>
              </w:rPr>
            </w:pPr>
          </w:p>
        </w:tc>
        <w:tc>
          <w:tcPr>
            <w:tcW w:w="990" w:type="dxa"/>
          </w:tcPr>
          <w:p w14:paraId="2DB95322" w14:textId="77777777" w:rsidR="0061524D" w:rsidRPr="00487927" w:rsidRDefault="0061524D" w:rsidP="001B2204">
            <w:pPr>
              <w:jc w:val="center"/>
              <w:rPr>
                <w:rFonts w:cstheme="minorHAnsi"/>
                <w:szCs w:val="20"/>
              </w:rPr>
            </w:pPr>
          </w:p>
        </w:tc>
        <w:tc>
          <w:tcPr>
            <w:tcW w:w="990" w:type="dxa"/>
          </w:tcPr>
          <w:p w14:paraId="22865601" w14:textId="720B11DE" w:rsidR="0061524D" w:rsidRPr="00487927" w:rsidRDefault="0061524D" w:rsidP="001B2204">
            <w:pPr>
              <w:jc w:val="center"/>
              <w:rPr>
                <w:rFonts w:cstheme="minorHAnsi"/>
                <w:szCs w:val="20"/>
              </w:rPr>
            </w:pPr>
          </w:p>
        </w:tc>
        <w:tc>
          <w:tcPr>
            <w:tcW w:w="990" w:type="dxa"/>
          </w:tcPr>
          <w:p w14:paraId="169E26D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9CC935" w14:textId="77777777" w:rsidR="0061524D" w:rsidRPr="00487927" w:rsidRDefault="0061524D" w:rsidP="001B2204">
            <w:pPr>
              <w:jc w:val="center"/>
              <w:rPr>
                <w:rFonts w:cstheme="minorHAnsi"/>
                <w:szCs w:val="20"/>
              </w:rPr>
            </w:pPr>
          </w:p>
        </w:tc>
        <w:tc>
          <w:tcPr>
            <w:tcW w:w="990" w:type="dxa"/>
          </w:tcPr>
          <w:p w14:paraId="4D006F11" w14:textId="77777777" w:rsidR="0061524D" w:rsidRPr="00487927" w:rsidRDefault="0061524D" w:rsidP="001B2204">
            <w:pPr>
              <w:jc w:val="center"/>
              <w:rPr>
                <w:rFonts w:cstheme="minorHAnsi"/>
                <w:szCs w:val="20"/>
              </w:rPr>
            </w:pPr>
          </w:p>
        </w:tc>
        <w:tc>
          <w:tcPr>
            <w:tcW w:w="990" w:type="dxa"/>
          </w:tcPr>
          <w:p w14:paraId="27F65FB5" w14:textId="77777777" w:rsidR="0061524D" w:rsidRPr="00487927" w:rsidRDefault="0061524D" w:rsidP="001B2204">
            <w:pPr>
              <w:jc w:val="center"/>
              <w:rPr>
                <w:rFonts w:cstheme="minorHAnsi"/>
                <w:szCs w:val="20"/>
              </w:rPr>
            </w:pPr>
          </w:p>
        </w:tc>
        <w:tc>
          <w:tcPr>
            <w:tcW w:w="1103" w:type="dxa"/>
          </w:tcPr>
          <w:p w14:paraId="66E79AB6" w14:textId="77777777" w:rsidR="0061524D" w:rsidRPr="00487927" w:rsidRDefault="0061524D" w:rsidP="001B2204">
            <w:pPr>
              <w:jc w:val="center"/>
              <w:rPr>
                <w:rFonts w:cstheme="minorHAnsi"/>
                <w:szCs w:val="20"/>
              </w:rPr>
            </w:pPr>
          </w:p>
        </w:tc>
        <w:tc>
          <w:tcPr>
            <w:tcW w:w="1103" w:type="dxa"/>
          </w:tcPr>
          <w:p w14:paraId="1BA25491" w14:textId="77777777" w:rsidR="0061524D" w:rsidRPr="00487927" w:rsidRDefault="0061524D" w:rsidP="001B2204">
            <w:pPr>
              <w:jc w:val="center"/>
              <w:rPr>
                <w:rFonts w:cstheme="minorHAnsi"/>
                <w:szCs w:val="20"/>
              </w:rPr>
            </w:pPr>
          </w:p>
        </w:tc>
      </w:tr>
      <w:tr w:rsidR="0061524D" w:rsidRPr="00487927" w14:paraId="7D998E63" w14:textId="0CF07179" w:rsidTr="0061524D">
        <w:tc>
          <w:tcPr>
            <w:tcW w:w="1255" w:type="dxa"/>
          </w:tcPr>
          <w:p w14:paraId="437485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61524D" w:rsidRPr="00487927" w:rsidRDefault="0061524D" w:rsidP="001B2204">
            <w:pPr>
              <w:jc w:val="center"/>
              <w:rPr>
                <w:rFonts w:cstheme="minorHAnsi"/>
                <w:szCs w:val="20"/>
              </w:rPr>
            </w:pPr>
          </w:p>
        </w:tc>
        <w:tc>
          <w:tcPr>
            <w:tcW w:w="990" w:type="dxa"/>
          </w:tcPr>
          <w:p w14:paraId="68450037" w14:textId="439D69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718914" w14:textId="77777777" w:rsidR="0061524D" w:rsidRPr="00487927" w:rsidRDefault="0061524D" w:rsidP="001B2204">
            <w:pPr>
              <w:jc w:val="center"/>
              <w:rPr>
                <w:rFonts w:cstheme="minorHAnsi"/>
                <w:szCs w:val="20"/>
              </w:rPr>
            </w:pPr>
          </w:p>
        </w:tc>
        <w:tc>
          <w:tcPr>
            <w:tcW w:w="990" w:type="dxa"/>
          </w:tcPr>
          <w:p w14:paraId="3C602BBD" w14:textId="77777777" w:rsidR="0061524D" w:rsidRPr="00487927" w:rsidRDefault="0061524D" w:rsidP="001B2204">
            <w:pPr>
              <w:jc w:val="center"/>
              <w:rPr>
                <w:rFonts w:cstheme="minorHAnsi"/>
                <w:szCs w:val="20"/>
              </w:rPr>
            </w:pPr>
          </w:p>
        </w:tc>
        <w:tc>
          <w:tcPr>
            <w:tcW w:w="990" w:type="dxa"/>
          </w:tcPr>
          <w:p w14:paraId="3A263EDC" w14:textId="39B6FEF7" w:rsidR="0061524D" w:rsidRPr="00487927" w:rsidRDefault="0061524D" w:rsidP="001B2204">
            <w:pPr>
              <w:jc w:val="center"/>
              <w:rPr>
                <w:rFonts w:cstheme="minorHAnsi"/>
                <w:szCs w:val="20"/>
              </w:rPr>
            </w:pPr>
          </w:p>
        </w:tc>
        <w:tc>
          <w:tcPr>
            <w:tcW w:w="990" w:type="dxa"/>
          </w:tcPr>
          <w:p w14:paraId="684641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F1B4E7" w14:textId="77777777" w:rsidR="0061524D" w:rsidRPr="00487927" w:rsidRDefault="0061524D" w:rsidP="001B2204">
            <w:pPr>
              <w:jc w:val="center"/>
              <w:rPr>
                <w:rFonts w:cstheme="minorHAnsi"/>
                <w:szCs w:val="20"/>
              </w:rPr>
            </w:pPr>
          </w:p>
        </w:tc>
        <w:tc>
          <w:tcPr>
            <w:tcW w:w="990" w:type="dxa"/>
          </w:tcPr>
          <w:p w14:paraId="4FDA4E39" w14:textId="77777777" w:rsidR="0061524D" w:rsidRPr="00487927" w:rsidRDefault="0061524D" w:rsidP="001B2204">
            <w:pPr>
              <w:jc w:val="center"/>
              <w:rPr>
                <w:rFonts w:cstheme="minorHAnsi"/>
                <w:szCs w:val="20"/>
              </w:rPr>
            </w:pPr>
          </w:p>
        </w:tc>
        <w:tc>
          <w:tcPr>
            <w:tcW w:w="990" w:type="dxa"/>
          </w:tcPr>
          <w:p w14:paraId="0D32A4E5" w14:textId="77777777" w:rsidR="0061524D" w:rsidRPr="00487927" w:rsidRDefault="0061524D" w:rsidP="001B2204">
            <w:pPr>
              <w:jc w:val="center"/>
              <w:rPr>
                <w:rFonts w:cstheme="minorHAnsi"/>
                <w:szCs w:val="20"/>
              </w:rPr>
            </w:pPr>
          </w:p>
        </w:tc>
        <w:tc>
          <w:tcPr>
            <w:tcW w:w="1103" w:type="dxa"/>
          </w:tcPr>
          <w:p w14:paraId="1E3BBAE8" w14:textId="77777777" w:rsidR="0061524D" w:rsidRPr="00487927" w:rsidRDefault="0061524D" w:rsidP="001B2204">
            <w:pPr>
              <w:jc w:val="center"/>
              <w:rPr>
                <w:rFonts w:cstheme="minorHAnsi"/>
                <w:szCs w:val="20"/>
              </w:rPr>
            </w:pPr>
          </w:p>
        </w:tc>
        <w:tc>
          <w:tcPr>
            <w:tcW w:w="1103" w:type="dxa"/>
          </w:tcPr>
          <w:p w14:paraId="7F3DF1A4" w14:textId="77777777" w:rsidR="0061524D" w:rsidRPr="00487927" w:rsidRDefault="0061524D" w:rsidP="001B2204">
            <w:pPr>
              <w:jc w:val="center"/>
              <w:rPr>
                <w:rFonts w:cstheme="minorHAnsi"/>
                <w:szCs w:val="20"/>
              </w:rPr>
            </w:pPr>
          </w:p>
        </w:tc>
      </w:tr>
      <w:tr w:rsidR="0061524D" w:rsidRPr="00487927" w14:paraId="6EB84107" w14:textId="1E4CD8CE" w:rsidTr="0061524D">
        <w:tc>
          <w:tcPr>
            <w:tcW w:w="1255" w:type="dxa"/>
          </w:tcPr>
          <w:p w14:paraId="540231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61524D" w:rsidRPr="00487927" w:rsidRDefault="0061524D" w:rsidP="001B2204">
            <w:pPr>
              <w:jc w:val="center"/>
              <w:rPr>
                <w:rFonts w:cstheme="minorHAnsi"/>
                <w:szCs w:val="20"/>
              </w:rPr>
            </w:pPr>
          </w:p>
        </w:tc>
        <w:tc>
          <w:tcPr>
            <w:tcW w:w="990" w:type="dxa"/>
          </w:tcPr>
          <w:p w14:paraId="7322D9D5" w14:textId="7E4FA0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2145A3" w14:textId="77777777" w:rsidR="0061524D" w:rsidRPr="00487927" w:rsidRDefault="0061524D" w:rsidP="001B2204">
            <w:pPr>
              <w:jc w:val="center"/>
              <w:rPr>
                <w:rFonts w:cstheme="minorHAnsi"/>
                <w:szCs w:val="20"/>
              </w:rPr>
            </w:pPr>
          </w:p>
        </w:tc>
        <w:tc>
          <w:tcPr>
            <w:tcW w:w="990" w:type="dxa"/>
          </w:tcPr>
          <w:p w14:paraId="0F7C5A98" w14:textId="77777777" w:rsidR="0061524D" w:rsidRPr="00487927" w:rsidRDefault="0061524D" w:rsidP="001B2204">
            <w:pPr>
              <w:jc w:val="center"/>
              <w:rPr>
                <w:rFonts w:cstheme="minorHAnsi"/>
                <w:szCs w:val="20"/>
              </w:rPr>
            </w:pPr>
          </w:p>
        </w:tc>
        <w:tc>
          <w:tcPr>
            <w:tcW w:w="990" w:type="dxa"/>
          </w:tcPr>
          <w:p w14:paraId="1B0BB857" w14:textId="507ABB9D" w:rsidR="0061524D" w:rsidRPr="00487927" w:rsidRDefault="0061524D" w:rsidP="001B2204">
            <w:pPr>
              <w:jc w:val="center"/>
              <w:rPr>
                <w:rFonts w:cstheme="minorHAnsi"/>
                <w:szCs w:val="20"/>
              </w:rPr>
            </w:pPr>
          </w:p>
        </w:tc>
        <w:tc>
          <w:tcPr>
            <w:tcW w:w="990" w:type="dxa"/>
          </w:tcPr>
          <w:p w14:paraId="2BABB4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CAD280" w14:textId="77777777" w:rsidR="0061524D" w:rsidRPr="00487927" w:rsidRDefault="0061524D" w:rsidP="001B2204">
            <w:pPr>
              <w:jc w:val="center"/>
              <w:rPr>
                <w:rFonts w:cstheme="minorHAnsi"/>
                <w:szCs w:val="20"/>
              </w:rPr>
            </w:pPr>
          </w:p>
        </w:tc>
        <w:tc>
          <w:tcPr>
            <w:tcW w:w="990" w:type="dxa"/>
          </w:tcPr>
          <w:p w14:paraId="2CFED294" w14:textId="77777777" w:rsidR="0061524D" w:rsidRPr="00487927" w:rsidRDefault="0061524D" w:rsidP="001B2204">
            <w:pPr>
              <w:jc w:val="center"/>
              <w:rPr>
                <w:rFonts w:cstheme="minorHAnsi"/>
                <w:szCs w:val="20"/>
              </w:rPr>
            </w:pPr>
          </w:p>
        </w:tc>
        <w:tc>
          <w:tcPr>
            <w:tcW w:w="990" w:type="dxa"/>
          </w:tcPr>
          <w:p w14:paraId="11986A92" w14:textId="77777777" w:rsidR="0061524D" w:rsidRPr="00487927" w:rsidRDefault="0061524D" w:rsidP="001B2204">
            <w:pPr>
              <w:jc w:val="center"/>
              <w:rPr>
                <w:rFonts w:cstheme="minorHAnsi"/>
                <w:szCs w:val="20"/>
              </w:rPr>
            </w:pPr>
          </w:p>
        </w:tc>
        <w:tc>
          <w:tcPr>
            <w:tcW w:w="1103" w:type="dxa"/>
          </w:tcPr>
          <w:p w14:paraId="269BD75C" w14:textId="77777777" w:rsidR="0061524D" w:rsidRPr="00487927" w:rsidRDefault="0061524D" w:rsidP="001B2204">
            <w:pPr>
              <w:jc w:val="center"/>
              <w:rPr>
                <w:rFonts w:cstheme="minorHAnsi"/>
                <w:szCs w:val="20"/>
              </w:rPr>
            </w:pPr>
          </w:p>
        </w:tc>
        <w:tc>
          <w:tcPr>
            <w:tcW w:w="1103" w:type="dxa"/>
          </w:tcPr>
          <w:p w14:paraId="0526061F" w14:textId="77777777" w:rsidR="0061524D" w:rsidRPr="00487927" w:rsidRDefault="0061524D" w:rsidP="001B2204">
            <w:pPr>
              <w:jc w:val="center"/>
              <w:rPr>
                <w:rFonts w:cstheme="minorHAnsi"/>
                <w:szCs w:val="20"/>
              </w:rPr>
            </w:pPr>
          </w:p>
        </w:tc>
      </w:tr>
      <w:tr w:rsidR="0061524D" w:rsidRPr="00487927" w14:paraId="32F4DA45" w14:textId="2F3863CF" w:rsidTr="0061524D">
        <w:tc>
          <w:tcPr>
            <w:tcW w:w="1255" w:type="dxa"/>
          </w:tcPr>
          <w:p w14:paraId="3F4A81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61524D" w:rsidRPr="00487927" w:rsidRDefault="0061524D" w:rsidP="001B2204">
            <w:pPr>
              <w:jc w:val="center"/>
              <w:rPr>
                <w:rFonts w:cstheme="minorHAnsi"/>
                <w:szCs w:val="20"/>
              </w:rPr>
            </w:pPr>
          </w:p>
        </w:tc>
        <w:tc>
          <w:tcPr>
            <w:tcW w:w="990" w:type="dxa"/>
          </w:tcPr>
          <w:p w14:paraId="2869876D" w14:textId="1D14EB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B64200" w14:textId="77777777" w:rsidR="0061524D" w:rsidRPr="00487927" w:rsidRDefault="0061524D" w:rsidP="001B2204">
            <w:pPr>
              <w:jc w:val="center"/>
              <w:rPr>
                <w:rFonts w:cstheme="minorHAnsi"/>
                <w:szCs w:val="20"/>
              </w:rPr>
            </w:pPr>
          </w:p>
        </w:tc>
        <w:tc>
          <w:tcPr>
            <w:tcW w:w="990" w:type="dxa"/>
          </w:tcPr>
          <w:p w14:paraId="56DCCA1D" w14:textId="77777777" w:rsidR="0061524D" w:rsidRPr="00487927" w:rsidRDefault="0061524D" w:rsidP="001B2204">
            <w:pPr>
              <w:jc w:val="center"/>
              <w:rPr>
                <w:rFonts w:cstheme="minorHAnsi"/>
                <w:szCs w:val="20"/>
              </w:rPr>
            </w:pPr>
          </w:p>
        </w:tc>
        <w:tc>
          <w:tcPr>
            <w:tcW w:w="990" w:type="dxa"/>
          </w:tcPr>
          <w:p w14:paraId="737D2322" w14:textId="30AC238E" w:rsidR="0061524D" w:rsidRPr="00487927" w:rsidRDefault="0061524D" w:rsidP="001B2204">
            <w:pPr>
              <w:jc w:val="center"/>
              <w:rPr>
                <w:rFonts w:cstheme="minorHAnsi"/>
                <w:szCs w:val="20"/>
              </w:rPr>
            </w:pPr>
          </w:p>
        </w:tc>
        <w:tc>
          <w:tcPr>
            <w:tcW w:w="990" w:type="dxa"/>
          </w:tcPr>
          <w:p w14:paraId="22B9B4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CDA78E" w14:textId="77777777" w:rsidR="0061524D" w:rsidRPr="00487927" w:rsidRDefault="0061524D" w:rsidP="001B2204">
            <w:pPr>
              <w:jc w:val="center"/>
              <w:rPr>
                <w:rFonts w:cstheme="minorHAnsi"/>
                <w:szCs w:val="20"/>
              </w:rPr>
            </w:pPr>
          </w:p>
        </w:tc>
        <w:tc>
          <w:tcPr>
            <w:tcW w:w="990" w:type="dxa"/>
          </w:tcPr>
          <w:p w14:paraId="4AF0B0E8" w14:textId="77777777" w:rsidR="0061524D" w:rsidRPr="00487927" w:rsidRDefault="0061524D" w:rsidP="001B2204">
            <w:pPr>
              <w:jc w:val="center"/>
              <w:rPr>
                <w:rFonts w:cstheme="minorHAnsi"/>
                <w:szCs w:val="20"/>
              </w:rPr>
            </w:pPr>
          </w:p>
        </w:tc>
        <w:tc>
          <w:tcPr>
            <w:tcW w:w="990" w:type="dxa"/>
          </w:tcPr>
          <w:p w14:paraId="0938EDBA" w14:textId="77777777" w:rsidR="0061524D" w:rsidRPr="00487927" w:rsidRDefault="0061524D" w:rsidP="001B2204">
            <w:pPr>
              <w:jc w:val="center"/>
              <w:rPr>
                <w:rFonts w:cstheme="minorHAnsi"/>
                <w:szCs w:val="20"/>
              </w:rPr>
            </w:pPr>
          </w:p>
        </w:tc>
        <w:tc>
          <w:tcPr>
            <w:tcW w:w="1103" w:type="dxa"/>
          </w:tcPr>
          <w:p w14:paraId="2CF07A54" w14:textId="77777777" w:rsidR="0061524D" w:rsidRPr="00487927" w:rsidRDefault="0061524D" w:rsidP="001B2204">
            <w:pPr>
              <w:jc w:val="center"/>
              <w:rPr>
                <w:rFonts w:cstheme="minorHAnsi"/>
                <w:szCs w:val="20"/>
              </w:rPr>
            </w:pPr>
          </w:p>
        </w:tc>
        <w:tc>
          <w:tcPr>
            <w:tcW w:w="1103" w:type="dxa"/>
          </w:tcPr>
          <w:p w14:paraId="2159CD59" w14:textId="77777777" w:rsidR="0061524D" w:rsidRPr="00487927" w:rsidRDefault="0061524D" w:rsidP="001B2204">
            <w:pPr>
              <w:jc w:val="center"/>
              <w:rPr>
                <w:rFonts w:cstheme="minorHAnsi"/>
                <w:szCs w:val="20"/>
              </w:rPr>
            </w:pPr>
          </w:p>
        </w:tc>
      </w:tr>
      <w:tr w:rsidR="0061524D" w:rsidRPr="00487927" w14:paraId="3622F4B9" w14:textId="25CB00C5" w:rsidTr="0061524D">
        <w:tc>
          <w:tcPr>
            <w:tcW w:w="1255" w:type="dxa"/>
          </w:tcPr>
          <w:p w14:paraId="5D170C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61524D" w:rsidRPr="00487927" w:rsidRDefault="0061524D" w:rsidP="001B2204">
            <w:pPr>
              <w:jc w:val="center"/>
              <w:rPr>
                <w:rFonts w:cstheme="minorHAnsi"/>
                <w:szCs w:val="20"/>
              </w:rPr>
            </w:pPr>
          </w:p>
        </w:tc>
        <w:tc>
          <w:tcPr>
            <w:tcW w:w="990" w:type="dxa"/>
          </w:tcPr>
          <w:p w14:paraId="5840A7F0" w14:textId="4A80FB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1BB0B8" w14:textId="77777777" w:rsidR="0061524D" w:rsidRPr="00487927" w:rsidRDefault="0061524D" w:rsidP="001B2204">
            <w:pPr>
              <w:jc w:val="center"/>
              <w:rPr>
                <w:rFonts w:cstheme="minorHAnsi"/>
                <w:szCs w:val="20"/>
              </w:rPr>
            </w:pPr>
          </w:p>
        </w:tc>
        <w:tc>
          <w:tcPr>
            <w:tcW w:w="990" w:type="dxa"/>
          </w:tcPr>
          <w:p w14:paraId="68CCF256" w14:textId="77777777" w:rsidR="0061524D" w:rsidRPr="00487927" w:rsidRDefault="0061524D" w:rsidP="001B2204">
            <w:pPr>
              <w:jc w:val="center"/>
              <w:rPr>
                <w:rFonts w:cstheme="minorHAnsi"/>
                <w:szCs w:val="20"/>
              </w:rPr>
            </w:pPr>
          </w:p>
        </w:tc>
        <w:tc>
          <w:tcPr>
            <w:tcW w:w="990" w:type="dxa"/>
          </w:tcPr>
          <w:p w14:paraId="43778F95" w14:textId="6F4297F8" w:rsidR="0061524D" w:rsidRPr="00487927" w:rsidRDefault="0061524D" w:rsidP="001B2204">
            <w:pPr>
              <w:jc w:val="center"/>
              <w:rPr>
                <w:rFonts w:cstheme="minorHAnsi"/>
                <w:szCs w:val="20"/>
              </w:rPr>
            </w:pPr>
          </w:p>
        </w:tc>
        <w:tc>
          <w:tcPr>
            <w:tcW w:w="990" w:type="dxa"/>
          </w:tcPr>
          <w:p w14:paraId="5CCC28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85E1CA" w14:textId="77777777" w:rsidR="0061524D" w:rsidRPr="00487927" w:rsidRDefault="0061524D" w:rsidP="001B2204">
            <w:pPr>
              <w:jc w:val="center"/>
              <w:rPr>
                <w:rFonts w:cstheme="minorHAnsi"/>
                <w:szCs w:val="20"/>
              </w:rPr>
            </w:pPr>
          </w:p>
        </w:tc>
        <w:tc>
          <w:tcPr>
            <w:tcW w:w="990" w:type="dxa"/>
          </w:tcPr>
          <w:p w14:paraId="64EFF61D" w14:textId="77777777" w:rsidR="0061524D" w:rsidRPr="00487927" w:rsidRDefault="0061524D" w:rsidP="001B2204">
            <w:pPr>
              <w:jc w:val="center"/>
              <w:rPr>
                <w:rFonts w:cstheme="minorHAnsi"/>
                <w:szCs w:val="20"/>
              </w:rPr>
            </w:pPr>
          </w:p>
        </w:tc>
        <w:tc>
          <w:tcPr>
            <w:tcW w:w="990" w:type="dxa"/>
          </w:tcPr>
          <w:p w14:paraId="17574DE1" w14:textId="77777777" w:rsidR="0061524D" w:rsidRPr="00487927" w:rsidRDefault="0061524D" w:rsidP="001B2204">
            <w:pPr>
              <w:jc w:val="center"/>
              <w:rPr>
                <w:rFonts w:cstheme="minorHAnsi"/>
                <w:szCs w:val="20"/>
              </w:rPr>
            </w:pPr>
          </w:p>
        </w:tc>
        <w:tc>
          <w:tcPr>
            <w:tcW w:w="1103" w:type="dxa"/>
          </w:tcPr>
          <w:p w14:paraId="0E2864CB" w14:textId="77777777" w:rsidR="0061524D" w:rsidRPr="00487927" w:rsidRDefault="0061524D" w:rsidP="001B2204">
            <w:pPr>
              <w:jc w:val="center"/>
              <w:rPr>
                <w:rFonts w:cstheme="minorHAnsi"/>
                <w:szCs w:val="20"/>
              </w:rPr>
            </w:pPr>
          </w:p>
        </w:tc>
        <w:tc>
          <w:tcPr>
            <w:tcW w:w="1103" w:type="dxa"/>
          </w:tcPr>
          <w:p w14:paraId="77E9434E" w14:textId="77777777" w:rsidR="0061524D" w:rsidRPr="00487927" w:rsidRDefault="0061524D" w:rsidP="001B2204">
            <w:pPr>
              <w:jc w:val="center"/>
              <w:rPr>
                <w:rFonts w:cstheme="minorHAnsi"/>
                <w:szCs w:val="20"/>
              </w:rPr>
            </w:pPr>
          </w:p>
        </w:tc>
      </w:tr>
      <w:tr w:rsidR="0061524D" w:rsidRPr="00487927" w14:paraId="5A0577D9" w14:textId="2E36BC77" w:rsidTr="0061524D">
        <w:tc>
          <w:tcPr>
            <w:tcW w:w="1255" w:type="dxa"/>
          </w:tcPr>
          <w:p w14:paraId="654B581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61524D" w:rsidRPr="00487927" w:rsidRDefault="0061524D" w:rsidP="001B2204">
            <w:pPr>
              <w:jc w:val="center"/>
              <w:rPr>
                <w:rFonts w:cstheme="minorHAnsi"/>
                <w:szCs w:val="20"/>
              </w:rPr>
            </w:pPr>
          </w:p>
        </w:tc>
        <w:tc>
          <w:tcPr>
            <w:tcW w:w="990" w:type="dxa"/>
          </w:tcPr>
          <w:p w14:paraId="167FED89" w14:textId="1F3376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8AF4DF" w14:textId="77777777" w:rsidR="0061524D" w:rsidRPr="00487927" w:rsidRDefault="0061524D" w:rsidP="001B2204">
            <w:pPr>
              <w:jc w:val="center"/>
              <w:rPr>
                <w:rFonts w:cstheme="minorHAnsi"/>
                <w:szCs w:val="20"/>
              </w:rPr>
            </w:pPr>
          </w:p>
        </w:tc>
        <w:tc>
          <w:tcPr>
            <w:tcW w:w="990" w:type="dxa"/>
          </w:tcPr>
          <w:p w14:paraId="6FD9EAF2" w14:textId="77777777" w:rsidR="0061524D" w:rsidRPr="00487927" w:rsidRDefault="0061524D" w:rsidP="001B2204">
            <w:pPr>
              <w:jc w:val="center"/>
              <w:rPr>
                <w:rFonts w:cstheme="minorHAnsi"/>
                <w:szCs w:val="20"/>
              </w:rPr>
            </w:pPr>
          </w:p>
        </w:tc>
        <w:tc>
          <w:tcPr>
            <w:tcW w:w="990" w:type="dxa"/>
          </w:tcPr>
          <w:p w14:paraId="44C85F8F" w14:textId="1979C727" w:rsidR="0061524D" w:rsidRPr="00487927" w:rsidRDefault="0061524D" w:rsidP="001B2204">
            <w:pPr>
              <w:jc w:val="center"/>
              <w:rPr>
                <w:rFonts w:cstheme="minorHAnsi"/>
                <w:szCs w:val="20"/>
              </w:rPr>
            </w:pPr>
          </w:p>
        </w:tc>
        <w:tc>
          <w:tcPr>
            <w:tcW w:w="990" w:type="dxa"/>
          </w:tcPr>
          <w:p w14:paraId="5606D3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871F3" w14:textId="77777777" w:rsidR="0061524D" w:rsidRPr="00487927" w:rsidRDefault="0061524D" w:rsidP="001B2204">
            <w:pPr>
              <w:jc w:val="center"/>
              <w:rPr>
                <w:rFonts w:cstheme="minorHAnsi"/>
                <w:szCs w:val="20"/>
              </w:rPr>
            </w:pPr>
          </w:p>
        </w:tc>
        <w:tc>
          <w:tcPr>
            <w:tcW w:w="990" w:type="dxa"/>
          </w:tcPr>
          <w:p w14:paraId="7455FBCE" w14:textId="77777777" w:rsidR="0061524D" w:rsidRPr="00487927" w:rsidRDefault="0061524D" w:rsidP="001B2204">
            <w:pPr>
              <w:jc w:val="center"/>
              <w:rPr>
                <w:rFonts w:cstheme="minorHAnsi"/>
                <w:szCs w:val="20"/>
              </w:rPr>
            </w:pPr>
          </w:p>
        </w:tc>
        <w:tc>
          <w:tcPr>
            <w:tcW w:w="990" w:type="dxa"/>
          </w:tcPr>
          <w:p w14:paraId="18976AE6" w14:textId="77777777" w:rsidR="0061524D" w:rsidRPr="00487927" w:rsidRDefault="0061524D" w:rsidP="001B2204">
            <w:pPr>
              <w:jc w:val="center"/>
              <w:rPr>
                <w:rFonts w:cstheme="minorHAnsi"/>
                <w:szCs w:val="20"/>
              </w:rPr>
            </w:pPr>
          </w:p>
        </w:tc>
        <w:tc>
          <w:tcPr>
            <w:tcW w:w="1103" w:type="dxa"/>
          </w:tcPr>
          <w:p w14:paraId="6B432A9E" w14:textId="77777777" w:rsidR="0061524D" w:rsidRPr="00487927" w:rsidRDefault="0061524D" w:rsidP="001B2204">
            <w:pPr>
              <w:jc w:val="center"/>
              <w:rPr>
                <w:rFonts w:cstheme="minorHAnsi"/>
                <w:szCs w:val="20"/>
              </w:rPr>
            </w:pPr>
          </w:p>
        </w:tc>
        <w:tc>
          <w:tcPr>
            <w:tcW w:w="1103" w:type="dxa"/>
          </w:tcPr>
          <w:p w14:paraId="04E8F946" w14:textId="77777777" w:rsidR="0061524D" w:rsidRPr="00487927" w:rsidRDefault="0061524D" w:rsidP="001B2204">
            <w:pPr>
              <w:jc w:val="center"/>
              <w:rPr>
                <w:rFonts w:cstheme="minorHAnsi"/>
                <w:szCs w:val="20"/>
              </w:rPr>
            </w:pPr>
          </w:p>
        </w:tc>
      </w:tr>
      <w:tr w:rsidR="0061524D" w:rsidRPr="00487927" w14:paraId="3E78254F" w14:textId="6B8EAE28" w:rsidTr="0061524D">
        <w:tc>
          <w:tcPr>
            <w:tcW w:w="1255" w:type="dxa"/>
          </w:tcPr>
          <w:p w14:paraId="318F7B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61524D" w:rsidRPr="00487927" w:rsidRDefault="0061524D" w:rsidP="001B2204">
            <w:pPr>
              <w:jc w:val="center"/>
              <w:rPr>
                <w:rFonts w:cstheme="minorHAnsi"/>
                <w:szCs w:val="20"/>
              </w:rPr>
            </w:pPr>
          </w:p>
        </w:tc>
        <w:tc>
          <w:tcPr>
            <w:tcW w:w="990" w:type="dxa"/>
          </w:tcPr>
          <w:p w14:paraId="6877259A" w14:textId="2EC8F25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C3CF0" w14:textId="77777777" w:rsidR="0061524D" w:rsidRPr="00487927" w:rsidRDefault="0061524D" w:rsidP="001B2204">
            <w:pPr>
              <w:jc w:val="center"/>
              <w:rPr>
                <w:rFonts w:cstheme="minorHAnsi"/>
                <w:szCs w:val="20"/>
              </w:rPr>
            </w:pPr>
          </w:p>
        </w:tc>
        <w:tc>
          <w:tcPr>
            <w:tcW w:w="990" w:type="dxa"/>
          </w:tcPr>
          <w:p w14:paraId="15FAFDDF" w14:textId="77777777" w:rsidR="0061524D" w:rsidRPr="00487927" w:rsidRDefault="0061524D" w:rsidP="001B2204">
            <w:pPr>
              <w:jc w:val="center"/>
              <w:rPr>
                <w:rFonts w:cstheme="minorHAnsi"/>
                <w:szCs w:val="20"/>
              </w:rPr>
            </w:pPr>
          </w:p>
        </w:tc>
        <w:tc>
          <w:tcPr>
            <w:tcW w:w="990" w:type="dxa"/>
          </w:tcPr>
          <w:p w14:paraId="3DEA7FDE" w14:textId="16174692" w:rsidR="0061524D" w:rsidRPr="00487927" w:rsidRDefault="0061524D" w:rsidP="001B2204">
            <w:pPr>
              <w:jc w:val="center"/>
              <w:rPr>
                <w:rFonts w:cstheme="minorHAnsi"/>
                <w:szCs w:val="20"/>
              </w:rPr>
            </w:pPr>
          </w:p>
        </w:tc>
        <w:tc>
          <w:tcPr>
            <w:tcW w:w="990" w:type="dxa"/>
          </w:tcPr>
          <w:p w14:paraId="68382DA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5CFDE3" w14:textId="77777777" w:rsidR="0061524D" w:rsidRPr="00487927" w:rsidRDefault="0061524D" w:rsidP="001B2204">
            <w:pPr>
              <w:jc w:val="center"/>
              <w:rPr>
                <w:rFonts w:cstheme="minorHAnsi"/>
                <w:szCs w:val="20"/>
              </w:rPr>
            </w:pPr>
          </w:p>
        </w:tc>
        <w:tc>
          <w:tcPr>
            <w:tcW w:w="990" w:type="dxa"/>
          </w:tcPr>
          <w:p w14:paraId="14C6BD59" w14:textId="77777777" w:rsidR="0061524D" w:rsidRPr="00487927" w:rsidRDefault="0061524D" w:rsidP="001B2204">
            <w:pPr>
              <w:jc w:val="center"/>
              <w:rPr>
                <w:rFonts w:cstheme="minorHAnsi"/>
                <w:szCs w:val="20"/>
              </w:rPr>
            </w:pPr>
          </w:p>
        </w:tc>
        <w:tc>
          <w:tcPr>
            <w:tcW w:w="990" w:type="dxa"/>
          </w:tcPr>
          <w:p w14:paraId="29BC9D52" w14:textId="77777777" w:rsidR="0061524D" w:rsidRPr="00487927" w:rsidRDefault="0061524D" w:rsidP="001B2204">
            <w:pPr>
              <w:jc w:val="center"/>
              <w:rPr>
                <w:rFonts w:cstheme="minorHAnsi"/>
                <w:szCs w:val="20"/>
              </w:rPr>
            </w:pPr>
          </w:p>
        </w:tc>
        <w:tc>
          <w:tcPr>
            <w:tcW w:w="1103" w:type="dxa"/>
          </w:tcPr>
          <w:p w14:paraId="0CE87870" w14:textId="77777777" w:rsidR="0061524D" w:rsidRPr="00487927" w:rsidRDefault="0061524D" w:rsidP="001B2204">
            <w:pPr>
              <w:jc w:val="center"/>
              <w:rPr>
                <w:rFonts w:cstheme="minorHAnsi"/>
                <w:szCs w:val="20"/>
              </w:rPr>
            </w:pPr>
          </w:p>
        </w:tc>
        <w:tc>
          <w:tcPr>
            <w:tcW w:w="1103" w:type="dxa"/>
          </w:tcPr>
          <w:p w14:paraId="5BBC3568" w14:textId="77777777" w:rsidR="0061524D" w:rsidRPr="00487927" w:rsidRDefault="0061524D" w:rsidP="001B2204">
            <w:pPr>
              <w:jc w:val="center"/>
              <w:rPr>
                <w:rFonts w:cstheme="minorHAnsi"/>
                <w:szCs w:val="20"/>
              </w:rPr>
            </w:pPr>
          </w:p>
        </w:tc>
      </w:tr>
      <w:tr w:rsidR="0061524D" w:rsidRPr="00487927" w14:paraId="53E27D0D" w14:textId="0EAFF51A" w:rsidTr="0061524D">
        <w:tc>
          <w:tcPr>
            <w:tcW w:w="1255" w:type="dxa"/>
          </w:tcPr>
          <w:p w14:paraId="1FF88B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61524D" w:rsidRPr="00487927" w:rsidRDefault="0061524D" w:rsidP="001B2204">
            <w:pPr>
              <w:jc w:val="center"/>
              <w:rPr>
                <w:rFonts w:cstheme="minorHAnsi"/>
                <w:szCs w:val="20"/>
              </w:rPr>
            </w:pPr>
          </w:p>
        </w:tc>
        <w:tc>
          <w:tcPr>
            <w:tcW w:w="990" w:type="dxa"/>
          </w:tcPr>
          <w:p w14:paraId="1D10DCBB" w14:textId="1DB3AD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28BDC6" w14:textId="77777777" w:rsidR="0061524D" w:rsidRPr="00487927" w:rsidRDefault="0061524D" w:rsidP="001B2204">
            <w:pPr>
              <w:jc w:val="center"/>
              <w:rPr>
                <w:rFonts w:cstheme="minorHAnsi"/>
                <w:szCs w:val="20"/>
              </w:rPr>
            </w:pPr>
          </w:p>
        </w:tc>
        <w:tc>
          <w:tcPr>
            <w:tcW w:w="990" w:type="dxa"/>
          </w:tcPr>
          <w:p w14:paraId="2833554C" w14:textId="77777777" w:rsidR="0061524D" w:rsidRPr="00487927" w:rsidRDefault="0061524D" w:rsidP="001B2204">
            <w:pPr>
              <w:jc w:val="center"/>
              <w:rPr>
                <w:rFonts w:cstheme="minorHAnsi"/>
                <w:szCs w:val="20"/>
              </w:rPr>
            </w:pPr>
          </w:p>
        </w:tc>
        <w:tc>
          <w:tcPr>
            <w:tcW w:w="990" w:type="dxa"/>
          </w:tcPr>
          <w:p w14:paraId="2AF0AB7B" w14:textId="58EA1BA4" w:rsidR="0061524D" w:rsidRPr="00487927" w:rsidRDefault="0061524D" w:rsidP="001B2204">
            <w:pPr>
              <w:jc w:val="center"/>
              <w:rPr>
                <w:rFonts w:cstheme="minorHAnsi"/>
                <w:szCs w:val="20"/>
              </w:rPr>
            </w:pPr>
          </w:p>
        </w:tc>
        <w:tc>
          <w:tcPr>
            <w:tcW w:w="990" w:type="dxa"/>
          </w:tcPr>
          <w:p w14:paraId="6DEF54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4F902DC" w14:textId="77777777" w:rsidR="0061524D" w:rsidRPr="00487927" w:rsidRDefault="0061524D" w:rsidP="001B2204">
            <w:pPr>
              <w:jc w:val="center"/>
              <w:rPr>
                <w:rFonts w:cstheme="minorHAnsi"/>
                <w:szCs w:val="20"/>
              </w:rPr>
            </w:pPr>
          </w:p>
        </w:tc>
        <w:tc>
          <w:tcPr>
            <w:tcW w:w="990" w:type="dxa"/>
          </w:tcPr>
          <w:p w14:paraId="61A97168" w14:textId="77777777" w:rsidR="0061524D" w:rsidRPr="00487927" w:rsidRDefault="0061524D" w:rsidP="001B2204">
            <w:pPr>
              <w:jc w:val="center"/>
              <w:rPr>
                <w:rFonts w:cstheme="minorHAnsi"/>
                <w:szCs w:val="20"/>
              </w:rPr>
            </w:pPr>
          </w:p>
        </w:tc>
        <w:tc>
          <w:tcPr>
            <w:tcW w:w="990" w:type="dxa"/>
          </w:tcPr>
          <w:p w14:paraId="552B7D29" w14:textId="77777777" w:rsidR="0061524D" w:rsidRPr="00487927" w:rsidRDefault="0061524D" w:rsidP="001B2204">
            <w:pPr>
              <w:jc w:val="center"/>
              <w:rPr>
                <w:rFonts w:cstheme="minorHAnsi"/>
                <w:szCs w:val="20"/>
              </w:rPr>
            </w:pPr>
          </w:p>
        </w:tc>
        <w:tc>
          <w:tcPr>
            <w:tcW w:w="1103" w:type="dxa"/>
          </w:tcPr>
          <w:p w14:paraId="200D43E8" w14:textId="77777777" w:rsidR="0061524D" w:rsidRPr="00487927" w:rsidRDefault="0061524D" w:rsidP="001B2204">
            <w:pPr>
              <w:jc w:val="center"/>
              <w:rPr>
                <w:rFonts w:cstheme="minorHAnsi"/>
                <w:szCs w:val="20"/>
              </w:rPr>
            </w:pPr>
          </w:p>
        </w:tc>
        <w:tc>
          <w:tcPr>
            <w:tcW w:w="1103" w:type="dxa"/>
          </w:tcPr>
          <w:p w14:paraId="0F5A9282" w14:textId="77777777" w:rsidR="0061524D" w:rsidRPr="00487927" w:rsidRDefault="0061524D" w:rsidP="001B2204">
            <w:pPr>
              <w:jc w:val="center"/>
              <w:rPr>
                <w:rFonts w:cstheme="minorHAnsi"/>
                <w:szCs w:val="20"/>
              </w:rPr>
            </w:pPr>
          </w:p>
        </w:tc>
      </w:tr>
      <w:tr w:rsidR="0061524D" w:rsidRPr="00487927" w14:paraId="1F6DE994" w14:textId="12339924" w:rsidTr="0061524D">
        <w:tc>
          <w:tcPr>
            <w:tcW w:w="1255" w:type="dxa"/>
          </w:tcPr>
          <w:p w14:paraId="6F123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61524D" w:rsidRPr="00487927" w:rsidRDefault="0061524D" w:rsidP="001B2204">
            <w:pPr>
              <w:jc w:val="center"/>
              <w:rPr>
                <w:rFonts w:cstheme="minorHAnsi"/>
                <w:szCs w:val="20"/>
              </w:rPr>
            </w:pPr>
          </w:p>
        </w:tc>
        <w:tc>
          <w:tcPr>
            <w:tcW w:w="990" w:type="dxa"/>
          </w:tcPr>
          <w:p w14:paraId="282340F4" w14:textId="0744FE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BA8369" w14:textId="77777777" w:rsidR="0061524D" w:rsidRPr="00487927" w:rsidRDefault="0061524D" w:rsidP="001B2204">
            <w:pPr>
              <w:jc w:val="center"/>
              <w:rPr>
                <w:rFonts w:cstheme="minorHAnsi"/>
                <w:szCs w:val="20"/>
              </w:rPr>
            </w:pPr>
          </w:p>
        </w:tc>
        <w:tc>
          <w:tcPr>
            <w:tcW w:w="990" w:type="dxa"/>
          </w:tcPr>
          <w:p w14:paraId="67D04F95" w14:textId="77777777" w:rsidR="0061524D" w:rsidRPr="00487927" w:rsidRDefault="0061524D" w:rsidP="001B2204">
            <w:pPr>
              <w:jc w:val="center"/>
              <w:rPr>
                <w:rFonts w:cstheme="minorHAnsi"/>
                <w:szCs w:val="20"/>
              </w:rPr>
            </w:pPr>
          </w:p>
        </w:tc>
        <w:tc>
          <w:tcPr>
            <w:tcW w:w="990" w:type="dxa"/>
          </w:tcPr>
          <w:p w14:paraId="6B7F9BCB" w14:textId="545BFB9B" w:rsidR="0061524D" w:rsidRPr="00487927" w:rsidRDefault="0061524D" w:rsidP="001B2204">
            <w:pPr>
              <w:jc w:val="center"/>
              <w:rPr>
                <w:rFonts w:cstheme="minorHAnsi"/>
                <w:szCs w:val="20"/>
              </w:rPr>
            </w:pPr>
          </w:p>
        </w:tc>
        <w:tc>
          <w:tcPr>
            <w:tcW w:w="990" w:type="dxa"/>
          </w:tcPr>
          <w:p w14:paraId="19889BB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65FDCC" w14:textId="77777777" w:rsidR="0061524D" w:rsidRPr="00487927" w:rsidRDefault="0061524D" w:rsidP="001B2204">
            <w:pPr>
              <w:jc w:val="center"/>
              <w:rPr>
                <w:rFonts w:cstheme="minorHAnsi"/>
                <w:szCs w:val="20"/>
              </w:rPr>
            </w:pPr>
          </w:p>
        </w:tc>
        <w:tc>
          <w:tcPr>
            <w:tcW w:w="990" w:type="dxa"/>
          </w:tcPr>
          <w:p w14:paraId="45A86C0F" w14:textId="77777777" w:rsidR="0061524D" w:rsidRPr="00487927" w:rsidRDefault="0061524D" w:rsidP="001B2204">
            <w:pPr>
              <w:jc w:val="center"/>
              <w:rPr>
                <w:rFonts w:cstheme="minorHAnsi"/>
                <w:szCs w:val="20"/>
              </w:rPr>
            </w:pPr>
          </w:p>
        </w:tc>
        <w:tc>
          <w:tcPr>
            <w:tcW w:w="990" w:type="dxa"/>
          </w:tcPr>
          <w:p w14:paraId="02C68B3A" w14:textId="77777777" w:rsidR="0061524D" w:rsidRPr="00487927" w:rsidRDefault="0061524D" w:rsidP="001B2204">
            <w:pPr>
              <w:jc w:val="center"/>
              <w:rPr>
                <w:rFonts w:cstheme="minorHAnsi"/>
                <w:szCs w:val="20"/>
              </w:rPr>
            </w:pPr>
          </w:p>
        </w:tc>
        <w:tc>
          <w:tcPr>
            <w:tcW w:w="1103" w:type="dxa"/>
          </w:tcPr>
          <w:p w14:paraId="7B963BC1" w14:textId="77777777" w:rsidR="0061524D" w:rsidRPr="00487927" w:rsidRDefault="0061524D" w:rsidP="001B2204">
            <w:pPr>
              <w:jc w:val="center"/>
              <w:rPr>
                <w:rFonts w:cstheme="minorHAnsi"/>
                <w:szCs w:val="20"/>
              </w:rPr>
            </w:pPr>
          </w:p>
        </w:tc>
        <w:tc>
          <w:tcPr>
            <w:tcW w:w="1103" w:type="dxa"/>
          </w:tcPr>
          <w:p w14:paraId="6086A2D6" w14:textId="77777777" w:rsidR="0061524D" w:rsidRPr="00487927" w:rsidRDefault="0061524D" w:rsidP="001B2204">
            <w:pPr>
              <w:jc w:val="center"/>
              <w:rPr>
                <w:rFonts w:cstheme="minorHAnsi"/>
                <w:szCs w:val="20"/>
              </w:rPr>
            </w:pPr>
          </w:p>
        </w:tc>
      </w:tr>
      <w:tr w:rsidR="0061524D" w:rsidRPr="00487927" w14:paraId="4A5E41EE" w14:textId="4CCEC261" w:rsidTr="0061524D">
        <w:tc>
          <w:tcPr>
            <w:tcW w:w="1255" w:type="dxa"/>
          </w:tcPr>
          <w:p w14:paraId="33AE3E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61524D" w:rsidRPr="00487927" w:rsidRDefault="0061524D" w:rsidP="001B2204">
            <w:pPr>
              <w:jc w:val="center"/>
              <w:rPr>
                <w:rFonts w:cstheme="minorHAnsi"/>
                <w:szCs w:val="20"/>
              </w:rPr>
            </w:pPr>
          </w:p>
        </w:tc>
        <w:tc>
          <w:tcPr>
            <w:tcW w:w="990" w:type="dxa"/>
          </w:tcPr>
          <w:p w14:paraId="3EAAE196" w14:textId="6290F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DD9C9A" w14:textId="77777777" w:rsidR="0061524D" w:rsidRPr="00487927" w:rsidRDefault="0061524D" w:rsidP="001B2204">
            <w:pPr>
              <w:jc w:val="center"/>
              <w:rPr>
                <w:rFonts w:cstheme="minorHAnsi"/>
                <w:szCs w:val="20"/>
              </w:rPr>
            </w:pPr>
          </w:p>
        </w:tc>
        <w:tc>
          <w:tcPr>
            <w:tcW w:w="990" w:type="dxa"/>
          </w:tcPr>
          <w:p w14:paraId="72EEFD8F" w14:textId="77777777" w:rsidR="0061524D" w:rsidRPr="00487927" w:rsidRDefault="0061524D" w:rsidP="001B2204">
            <w:pPr>
              <w:jc w:val="center"/>
              <w:rPr>
                <w:rFonts w:cstheme="minorHAnsi"/>
                <w:szCs w:val="20"/>
              </w:rPr>
            </w:pPr>
          </w:p>
        </w:tc>
        <w:tc>
          <w:tcPr>
            <w:tcW w:w="990" w:type="dxa"/>
          </w:tcPr>
          <w:p w14:paraId="3C9CFF0D" w14:textId="3D8A0502" w:rsidR="0061524D" w:rsidRPr="00487927" w:rsidRDefault="0061524D" w:rsidP="001B2204">
            <w:pPr>
              <w:jc w:val="center"/>
              <w:rPr>
                <w:rFonts w:cstheme="minorHAnsi"/>
                <w:szCs w:val="20"/>
              </w:rPr>
            </w:pPr>
          </w:p>
        </w:tc>
        <w:tc>
          <w:tcPr>
            <w:tcW w:w="990" w:type="dxa"/>
          </w:tcPr>
          <w:p w14:paraId="6DF15B1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BA4F20" w14:textId="77777777" w:rsidR="0061524D" w:rsidRPr="00487927" w:rsidRDefault="0061524D" w:rsidP="001B2204">
            <w:pPr>
              <w:jc w:val="center"/>
              <w:rPr>
                <w:rFonts w:cstheme="minorHAnsi"/>
                <w:szCs w:val="20"/>
              </w:rPr>
            </w:pPr>
          </w:p>
        </w:tc>
        <w:tc>
          <w:tcPr>
            <w:tcW w:w="990" w:type="dxa"/>
          </w:tcPr>
          <w:p w14:paraId="49EF6D4E" w14:textId="77777777" w:rsidR="0061524D" w:rsidRPr="00487927" w:rsidRDefault="0061524D" w:rsidP="001B2204">
            <w:pPr>
              <w:jc w:val="center"/>
              <w:rPr>
                <w:rFonts w:cstheme="minorHAnsi"/>
                <w:szCs w:val="20"/>
              </w:rPr>
            </w:pPr>
          </w:p>
        </w:tc>
        <w:tc>
          <w:tcPr>
            <w:tcW w:w="990" w:type="dxa"/>
          </w:tcPr>
          <w:p w14:paraId="17DF3C69" w14:textId="77777777" w:rsidR="0061524D" w:rsidRPr="00487927" w:rsidRDefault="0061524D" w:rsidP="001B2204">
            <w:pPr>
              <w:jc w:val="center"/>
              <w:rPr>
                <w:rFonts w:cstheme="minorHAnsi"/>
                <w:szCs w:val="20"/>
              </w:rPr>
            </w:pPr>
          </w:p>
        </w:tc>
        <w:tc>
          <w:tcPr>
            <w:tcW w:w="1103" w:type="dxa"/>
          </w:tcPr>
          <w:p w14:paraId="2866750B" w14:textId="77777777" w:rsidR="0061524D" w:rsidRPr="00487927" w:rsidRDefault="0061524D" w:rsidP="001B2204">
            <w:pPr>
              <w:jc w:val="center"/>
              <w:rPr>
                <w:rFonts w:cstheme="minorHAnsi"/>
                <w:szCs w:val="20"/>
              </w:rPr>
            </w:pPr>
          </w:p>
        </w:tc>
        <w:tc>
          <w:tcPr>
            <w:tcW w:w="1103" w:type="dxa"/>
          </w:tcPr>
          <w:p w14:paraId="3303D3DD" w14:textId="77777777" w:rsidR="0061524D" w:rsidRPr="00487927" w:rsidRDefault="0061524D" w:rsidP="001B2204">
            <w:pPr>
              <w:jc w:val="center"/>
              <w:rPr>
                <w:rFonts w:cstheme="minorHAnsi"/>
                <w:szCs w:val="20"/>
              </w:rPr>
            </w:pPr>
          </w:p>
        </w:tc>
      </w:tr>
      <w:tr w:rsidR="0061524D" w:rsidRPr="00487927" w14:paraId="7C9DC66B" w14:textId="6BC9A40C" w:rsidTr="0061524D">
        <w:tc>
          <w:tcPr>
            <w:tcW w:w="1255" w:type="dxa"/>
          </w:tcPr>
          <w:p w14:paraId="02171F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61524D" w:rsidRPr="00487927" w:rsidRDefault="0061524D" w:rsidP="001B2204">
            <w:pPr>
              <w:jc w:val="center"/>
              <w:rPr>
                <w:rFonts w:cstheme="minorHAnsi"/>
                <w:szCs w:val="20"/>
              </w:rPr>
            </w:pPr>
          </w:p>
        </w:tc>
        <w:tc>
          <w:tcPr>
            <w:tcW w:w="990" w:type="dxa"/>
          </w:tcPr>
          <w:p w14:paraId="4C19ED33" w14:textId="60539E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B6AAE" w14:textId="77777777" w:rsidR="0061524D" w:rsidRPr="00487927" w:rsidRDefault="0061524D" w:rsidP="001B2204">
            <w:pPr>
              <w:jc w:val="center"/>
              <w:rPr>
                <w:rFonts w:cstheme="minorHAnsi"/>
                <w:szCs w:val="20"/>
              </w:rPr>
            </w:pPr>
          </w:p>
        </w:tc>
        <w:tc>
          <w:tcPr>
            <w:tcW w:w="990" w:type="dxa"/>
          </w:tcPr>
          <w:p w14:paraId="006B1221" w14:textId="77777777" w:rsidR="0061524D" w:rsidRPr="00487927" w:rsidRDefault="0061524D" w:rsidP="001B2204">
            <w:pPr>
              <w:jc w:val="center"/>
              <w:rPr>
                <w:rFonts w:cstheme="minorHAnsi"/>
                <w:szCs w:val="20"/>
              </w:rPr>
            </w:pPr>
          </w:p>
        </w:tc>
        <w:tc>
          <w:tcPr>
            <w:tcW w:w="990" w:type="dxa"/>
          </w:tcPr>
          <w:p w14:paraId="19AD97E5" w14:textId="55823D00" w:rsidR="0061524D" w:rsidRPr="00487927" w:rsidRDefault="0061524D" w:rsidP="001B2204">
            <w:pPr>
              <w:jc w:val="center"/>
              <w:rPr>
                <w:rFonts w:cstheme="minorHAnsi"/>
                <w:szCs w:val="20"/>
              </w:rPr>
            </w:pPr>
          </w:p>
        </w:tc>
        <w:tc>
          <w:tcPr>
            <w:tcW w:w="990" w:type="dxa"/>
          </w:tcPr>
          <w:p w14:paraId="33A8F8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038B13" w14:textId="77777777" w:rsidR="0061524D" w:rsidRPr="00487927" w:rsidRDefault="0061524D" w:rsidP="001B2204">
            <w:pPr>
              <w:jc w:val="center"/>
              <w:rPr>
                <w:rFonts w:cstheme="minorHAnsi"/>
                <w:szCs w:val="20"/>
              </w:rPr>
            </w:pPr>
          </w:p>
        </w:tc>
        <w:tc>
          <w:tcPr>
            <w:tcW w:w="990" w:type="dxa"/>
          </w:tcPr>
          <w:p w14:paraId="3B87A02A" w14:textId="77777777" w:rsidR="0061524D" w:rsidRPr="00487927" w:rsidRDefault="0061524D" w:rsidP="001B2204">
            <w:pPr>
              <w:jc w:val="center"/>
              <w:rPr>
                <w:rFonts w:cstheme="minorHAnsi"/>
                <w:szCs w:val="20"/>
              </w:rPr>
            </w:pPr>
          </w:p>
        </w:tc>
        <w:tc>
          <w:tcPr>
            <w:tcW w:w="990" w:type="dxa"/>
          </w:tcPr>
          <w:p w14:paraId="00413075" w14:textId="77777777" w:rsidR="0061524D" w:rsidRPr="00487927" w:rsidRDefault="0061524D" w:rsidP="001B2204">
            <w:pPr>
              <w:jc w:val="center"/>
              <w:rPr>
                <w:rFonts w:cstheme="minorHAnsi"/>
                <w:szCs w:val="20"/>
              </w:rPr>
            </w:pPr>
          </w:p>
        </w:tc>
        <w:tc>
          <w:tcPr>
            <w:tcW w:w="1103" w:type="dxa"/>
          </w:tcPr>
          <w:p w14:paraId="38B7419F" w14:textId="77777777" w:rsidR="0061524D" w:rsidRPr="00487927" w:rsidRDefault="0061524D" w:rsidP="001B2204">
            <w:pPr>
              <w:jc w:val="center"/>
              <w:rPr>
                <w:rFonts w:cstheme="minorHAnsi"/>
                <w:szCs w:val="20"/>
              </w:rPr>
            </w:pPr>
          </w:p>
        </w:tc>
        <w:tc>
          <w:tcPr>
            <w:tcW w:w="1103" w:type="dxa"/>
          </w:tcPr>
          <w:p w14:paraId="31A75DA4" w14:textId="77777777" w:rsidR="0061524D" w:rsidRPr="00487927" w:rsidRDefault="0061524D" w:rsidP="001B2204">
            <w:pPr>
              <w:jc w:val="center"/>
              <w:rPr>
                <w:rFonts w:cstheme="minorHAnsi"/>
                <w:szCs w:val="20"/>
              </w:rPr>
            </w:pPr>
          </w:p>
        </w:tc>
      </w:tr>
      <w:tr w:rsidR="0061524D" w:rsidRPr="00487927" w14:paraId="15D7974E" w14:textId="67F266A7" w:rsidTr="0061524D">
        <w:tc>
          <w:tcPr>
            <w:tcW w:w="1255" w:type="dxa"/>
          </w:tcPr>
          <w:p w14:paraId="0C6EE6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61524D" w:rsidRPr="00487927" w:rsidRDefault="0061524D" w:rsidP="001B2204">
            <w:pPr>
              <w:jc w:val="center"/>
              <w:rPr>
                <w:rFonts w:cstheme="minorHAnsi"/>
                <w:szCs w:val="20"/>
              </w:rPr>
            </w:pPr>
          </w:p>
        </w:tc>
        <w:tc>
          <w:tcPr>
            <w:tcW w:w="990" w:type="dxa"/>
          </w:tcPr>
          <w:p w14:paraId="1582D9F9" w14:textId="5F7D5B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BFAA8A" w14:textId="77777777" w:rsidR="0061524D" w:rsidRPr="00487927" w:rsidRDefault="0061524D" w:rsidP="001B2204">
            <w:pPr>
              <w:jc w:val="center"/>
              <w:rPr>
                <w:rFonts w:cstheme="minorHAnsi"/>
                <w:szCs w:val="20"/>
              </w:rPr>
            </w:pPr>
          </w:p>
        </w:tc>
        <w:tc>
          <w:tcPr>
            <w:tcW w:w="990" w:type="dxa"/>
          </w:tcPr>
          <w:p w14:paraId="5C77E461" w14:textId="77777777" w:rsidR="0061524D" w:rsidRPr="00487927" w:rsidRDefault="0061524D" w:rsidP="001B2204">
            <w:pPr>
              <w:jc w:val="center"/>
              <w:rPr>
                <w:rFonts w:cstheme="minorHAnsi"/>
                <w:szCs w:val="20"/>
              </w:rPr>
            </w:pPr>
          </w:p>
        </w:tc>
        <w:tc>
          <w:tcPr>
            <w:tcW w:w="990" w:type="dxa"/>
          </w:tcPr>
          <w:p w14:paraId="57F0E0F3" w14:textId="26A32966" w:rsidR="0061524D" w:rsidRPr="00487927" w:rsidRDefault="0061524D" w:rsidP="001B2204">
            <w:pPr>
              <w:jc w:val="center"/>
              <w:rPr>
                <w:rFonts w:cstheme="minorHAnsi"/>
                <w:szCs w:val="20"/>
              </w:rPr>
            </w:pPr>
          </w:p>
        </w:tc>
        <w:tc>
          <w:tcPr>
            <w:tcW w:w="990" w:type="dxa"/>
          </w:tcPr>
          <w:p w14:paraId="4EF2AC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2E667E" w14:textId="77777777" w:rsidR="0061524D" w:rsidRPr="00487927" w:rsidRDefault="0061524D" w:rsidP="001B2204">
            <w:pPr>
              <w:jc w:val="center"/>
              <w:rPr>
                <w:rFonts w:cstheme="minorHAnsi"/>
                <w:szCs w:val="20"/>
              </w:rPr>
            </w:pPr>
          </w:p>
        </w:tc>
        <w:tc>
          <w:tcPr>
            <w:tcW w:w="990" w:type="dxa"/>
          </w:tcPr>
          <w:p w14:paraId="08D1B9B2" w14:textId="77777777" w:rsidR="0061524D" w:rsidRPr="00487927" w:rsidRDefault="0061524D" w:rsidP="001B2204">
            <w:pPr>
              <w:jc w:val="center"/>
              <w:rPr>
                <w:rFonts w:cstheme="minorHAnsi"/>
                <w:szCs w:val="20"/>
              </w:rPr>
            </w:pPr>
          </w:p>
        </w:tc>
        <w:tc>
          <w:tcPr>
            <w:tcW w:w="990" w:type="dxa"/>
          </w:tcPr>
          <w:p w14:paraId="14F074F9" w14:textId="77777777" w:rsidR="0061524D" w:rsidRPr="00487927" w:rsidRDefault="0061524D" w:rsidP="001B2204">
            <w:pPr>
              <w:jc w:val="center"/>
              <w:rPr>
                <w:rFonts w:cstheme="minorHAnsi"/>
                <w:szCs w:val="20"/>
              </w:rPr>
            </w:pPr>
          </w:p>
        </w:tc>
        <w:tc>
          <w:tcPr>
            <w:tcW w:w="1103" w:type="dxa"/>
          </w:tcPr>
          <w:p w14:paraId="390F9E1F" w14:textId="77777777" w:rsidR="0061524D" w:rsidRPr="00487927" w:rsidRDefault="0061524D" w:rsidP="001B2204">
            <w:pPr>
              <w:jc w:val="center"/>
              <w:rPr>
                <w:rFonts w:cstheme="minorHAnsi"/>
                <w:szCs w:val="20"/>
              </w:rPr>
            </w:pPr>
          </w:p>
        </w:tc>
        <w:tc>
          <w:tcPr>
            <w:tcW w:w="1103" w:type="dxa"/>
          </w:tcPr>
          <w:p w14:paraId="595904AF" w14:textId="77777777" w:rsidR="0061524D" w:rsidRPr="00487927" w:rsidRDefault="0061524D" w:rsidP="001B2204">
            <w:pPr>
              <w:jc w:val="center"/>
              <w:rPr>
                <w:rFonts w:cstheme="minorHAnsi"/>
                <w:szCs w:val="20"/>
              </w:rPr>
            </w:pPr>
          </w:p>
        </w:tc>
      </w:tr>
      <w:tr w:rsidR="0061524D" w:rsidRPr="00487927" w14:paraId="2CF90AD9" w14:textId="0CA23029" w:rsidTr="0061524D">
        <w:tc>
          <w:tcPr>
            <w:tcW w:w="1255" w:type="dxa"/>
          </w:tcPr>
          <w:p w14:paraId="58E9A0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61524D" w:rsidRPr="00487927" w:rsidRDefault="0061524D" w:rsidP="001B2204">
            <w:pPr>
              <w:jc w:val="center"/>
              <w:rPr>
                <w:rFonts w:cstheme="minorHAnsi"/>
                <w:szCs w:val="20"/>
              </w:rPr>
            </w:pPr>
          </w:p>
        </w:tc>
        <w:tc>
          <w:tcPr>
            <w:tcW w:w="990" w:type="dxa"/>
          </w:tcPr>
          <w:p w14:paraId="15B56C87" w14:textId="10DB4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0230D9" w14:textId="77777777" w:rsidR="0061524D" w:rsidRPr="00487927" w:rsidRDefault="0061524D" w:rsidP="001B2204">
            <w:pPr>
              <w:jc w:val="center"/>
              <w:rPr>
                <w:rFonts w:cstheme="minorHAnsi"/>
                <w:szCs w:val="20"/>
              </w:rPr>
            </w:pPr>
          </w:p>
        </w:tc>
        <w:tc>
          <w:tcPr>
            <w:tcW w:w="990" w:type="dxa"/>
          </w:tcPr>
          <w:p w14:paraId="3E1AFC9D" w14:textId="77777777" w:rsidR="0061524D" w:rsidRPr="00487927" w:rsidRDefault="0061524D" w:rsidP="001B2204">
            <w:pPr>
              <w:jc w:val="center"/>
              <w:rPr>
                <w:rFonts w:cstheme="minorHAnsi"/>
                <w:szCs w:val="20"/>
              </w:rPr>
            </w:pPr>
          </w:p>
        </w:tc>
        <w:tc>
          <w:tcPr>
            <w:tcW w:w="990" w:type="dxa"/>
          </w:tcPr>
          <w:p w14:paraId="6C113023" w14:textId="7E8136A9" w:rsidR="0061524D" w:rsidRPr="00487927" w:rsidRDefault="0061524D" w:rsidP="001B2204">
            <w:pPr>
              <w:jc w:val="center"/>
              <w:rPr>
                <w:rFonts w:cstheme="minorHAnsi"/>
                <w:szCs w:val="20"/>
              </w:rPr>
            </w:pPr>
          </w:p>
        </w:tc>
        <w:tc>
          <w:tcPr>
            <w:tcW w:w="990" w:type="dxa"/>
          </w:tcPr>
          <w:p w14:paraId="6A70984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14F6E" w14:textId="77777777" w:rsidR="0061524D" w:rsidRPr="00487927" w:rsidRDefault="0061524D" w:rsidP="001B2204">
            <w:pPr>
              <w:jc w:val="center"/>
              <w:rPr>
                <w:rFonts w:cstheme="minorHAnsi"/>
                <w:szCs w:val="20"/>
              </w:rPr>
            </w:pPr>
          </w:p>
        </w:tc>
        <w:tc>
          <w:tcPr>
            <w:tcW w:w="990" w:type="dxa"/>
          </w:tcPr>
          <w:p w14:paraId="1755B4FB" w14:textId="77777777" w:rsidR="0061524D" w:rsidRPr="00487927" w:rsidRDefault="0061524D" w:rsidP="001B2204">
            <w:pPr>
              <w:jc w:val="center"/>
              <w:rPr>
                <w:rFonts w:cstheme="minorHAnsi"/>
                <w:szCs w:val="20"/>
              </w:rPr>
            </w:pPr>
          </w:p>
        </w:tc>
        <w:tc>
          <w:tcPr>
            <w:tcW w:w="990" w:type="dxa"/>
          </w:tcPr>
          <w:p w14:paraId="6CCC5B84" w14:textId="77777777" w:rsidR="0061524D" w:rsidRPr="00487927" w:rsidRDefault="0061524D" w:rsidP="001B2204">
            <w:pPr>
              <w:jc w:val="center"/>
              <w:rPr>
                <w:rFonts w:cstheme="minorHAnsi"/>
                <w:szCs w:val="20"/>
              </w:rPr>
            </w:pPr>
          </w:p>
        </w:tc>
        <w:tc>
          <w:tcPr>
            <w:tcW w:w="1103" w:type="dxa"/>
          </w:tcPr>
          <w:p w14:paraId="3E577D54" w14:textId="77777777" w:rsidR="0061524D" w:rsidRPr="00487927" w:rsidRDefault="0061524D" w:rsidP="001B2204">
            <w:pPr>
              <w:jc w:val="center"/>
              <w:rPr>
                <w:rFonts w:cstheme="minorHAnsi"/>
                <w:szCs w:val="20"/>
              </w:rPr>
            </w:pPr>
          </w:p>
        </w:tc>
        <w:tc>
          <w:tcPr>
            <w:tcW w:w="1103" w:type="dxa"/>
          </w:tcPr>
          <w:p w14:paraId="451E5A0E" w14:textId="77777777" w:rsidR="0061524D" w:rsidRPr="00487927" w:rsidRDefault="0061524D" w:rsidP="001B2204">
            <w:pPr>
              <w:jc w:val="center"/>
              <w:rPr>
                <w:rFonts w:cstheme="minorHAnsi"/>
                <w:szCs w:val="20"/>
              </w:rPr>
            </w:pPr>
          </w:p>
        </w:tc>
      </w:tr>
      <w:tr w:rsidR="0061524D" w:rsidRPr="00487927" w14:paraId="5828D663" w14:textId="7CF5CD4E" w:rsidTr="0061524D">
        <w:tc>
          <w:tcPr>
            <w:tcW w:w="1255" w:type="dxa"/>
          </w:tcPr>
          <w:p w14:paraId="44AAA43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61524D" w:rsidRPr="00487927" w:rsidRDefault="0061524D" w:rsidP="001B2204">
            <w:pPr>
              <w:jc w:val="center"/>
              <w:rPr>
                <w:rFonts w:cstheme="minorHAnsi"/>
                <w:szCs w:val="20"/>
              </w:rPr>
            </w:pPr>
          </w:p>
        </w:tc>
        <w:tc>
          <w:tcPr>
            <w:tcW w:w="990" w:type="dxa"/>
          </w:tcPr>
          <w:p w14:paraId="6169F3A5" w14:textId="731926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FA1E2" w14:textId="77777777" w:rsidR="0061524D" w:rsidRPr="00487927" w:rsidRDefault="0061524D" w:rsidP="001B2204">
            <w:pPr>
              <w:jc w:val="center"/>
              <w:rPr>
                <w:rFonts w:cstheme="minorHAnsi"/>
                <w:szCs w:val="20"/>
              </w:rPr>
            </w:pPr>
          </w:p>
        </w:tc>
        <w:tc>
          <w:tcPr>
            <w:tcW w:w="990" w:type="dxa"/>
          </w:tcPr>
          <w:p w14:paraId="0DF5C0AD" w14:textId="77777777" w:rsidR="0061524D" w:rsidRPr="00487927" w:rsidRDefault="0061524D" w:rsidP="001B2204">
            <w:pPr>
              <w:jc w:val="center"/>
              <w:rPr>
                <w:rFonts w:cstheme="minorHAnsi"/>
                <w:szCs w:val="20"/>
              </w:rPr>
            </w:pPr>
          </w:p>
        </w:tc>
        <w:tc>
          <w:tcPr>
            <w:tcW w:w="990" w:type="dxa"/>
          </w:tcPr>
          <w:p w14:paraId="38B4E6D8" w14:textId="2C59D965" w:rsidR="0061524D" w:rsidRPr="00487927" w:rsidRDefault="0061524D" w:rsidP="001B2204">
            <w:pPr>
              <w:jc w:val="center"/>
              <w:rPr>
                <w:rFonts w:cstheme="minorHAnsi"/>
                <w:szCs w:val="20"/>
              </w:rPr>
            </w:pPr>
          </w:p>
        </w:tc>
        <w:tc>
          <w:tcPr>
            <w:tcW w:w="990" w:type="dxa"/>
          </w:tcPr>
          <w:p w14:paraId="0F08C78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2203E" w14:textId="77777777" w:rsidR="0061524D" w:rsidRPr="00487927" w:rsidRDefault="0061524D" w:rsidP="001B2204">
            <w:pPr>
              <w:jc w:val="center"/>
              <w:rPr>
                <w:rFonts w:cstheme="minorHAnsi"/>
                <w:szCs w:val="20"/>
              </w:rPr>
            </w:pPr>
          </w:p>
        </w:tc>
        <w:tc>
          <w:tcPr>
            <w:tcW w:w="990" w:type="dxa"/>
          </w:tcPr>
          <w:p w14:paraId="5A02777A" w14:textId="77777777" w:rsidR="0061524D" w:rsidRPr="00487927" w:rsidRDefault="0061524D" w:rsidP="001B2204">
            <w:pPr>
              <w:jc w:val="center"/>
              <w:rPr>
                <w:rFonts w:cstheme="minorHAnsi"/>
                <w:szCs w:val="20"/>
              </w:rPr>
            </w:pPr>
          </w:p>
        </w:tc>
        <w:tc>
          <w:tcPr>
            <w:tcW w:w="990" w:type="dxa"/>
          </w:tcPr>
          <w:p w14:paraId="04A14775" w14:textId="77777777" w:rsidR="0061524D" w:rsidRPr="00487927" w:rsidRDefault="0061524D" w:rsidP="001B2204">
            <w:pPr>
              <w:jc w:val="center"/>
              <w:rPr>
                <w:rFonts w:cstheme="minorHAnsi"/>
                <w:szCs w:val="20"/>
              </w:rPr>
            </w:pPr>
          </w:p>
        </w:tc>
        <w:tc>
          <w:tcPr>
            <w:tcW w:w="1103" w:type="dxa"/>
          </w:tcPr>
          <w:p w14:paraId="04ADA3DC" w14:textId="77777777" w:rsidR="0061524D" w:rsidRPr="00487927" w:rsidRDefault="0061524D" w:rsidP="001B2204">
            <w:pPr>
              <w:jc w:val="center"/>
              <w:rPr>
                <w:rFonts w:cstheme="minorHAnsi"/>
                <w:szCs w:val="20"/>
              </w:rPr>
            </w:pPr>
          </w:p>
        </w:tc>
        <w:tc>
          <w:tcPr>
            <w:tcW w:w="1103" w:type="dxa"/>
          </w:tcPr>
          <w:p w14:paraId="7CD22856" w14:textId="77777777" w:rsidR="0061524D" w:rsidRPr="00487927" w:rsidRDefault="0061524D" w:rsidP="001B2204">
            <w:pPr>
              <w:jc w:val="center"/>
              <w:rPr>
                <w:rFonts w:cstheme="minorHAnsi"/>
                <w:szCs w:val="20"/>
              </w:rPr>
            </w:pPr>
          </w:p>
        </w:tc>
      </w:tr>
      <w:tr w:rsidR="0061524D" w:rsidRPr="00487927" w14:paraId="441C091A" w14:textId="64FE21D0" w:rsidTr="0061524D">
        <w:tc>
          <w:tcPr>
            <w:tcW w:w="1255" w:type="dxa"/>
          </w:tcPr>
          <w:p w14:paraId="46ABAF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61524D" w:rsidRPr="00487927" w:rsidRDefault="0061524D" w:rsidP="001B2204">
            <w:pPr>
              <w:jc w:val="center"/>
              <w:rPr>
                <w:rFonts w:cstheme="minorHAnsi"/>
                <w:szCs w:val="20"/>
              </w:rPr>
            </w:pPr>
          </w:p>
        </w:tc>
        <w:tc>
          <w:tcPr>
            <w:tcW w:w="990" w:type="dxa"/>
          </w:tcPr>
          <w:p w14:paraId="436CFF02" w14:textId="7B643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53DA" w14:textId="77777777" w:rsidR="0061524D" w:rsidRPr="00487927" w:rsidRDefault="0061524D" w:rsidP="001B2204">
            <w:pPr>
              <w:jc w:val="center"/>
              <w:rPr>
                <w:rFonts w:cstheme="minorHAnsi"/>
                <w:szCs w:val="20"/>
              </w:rPr>
            </w:pPr>
          </w:p>
        </w:tc>
        <w:tc>
          <w:tcPr>
            <w:tcW w:w="990" w:type="dxa"/>
          </w:tcPr>
          <w:p w14:paraId="581C6741" w14:textId="77777777" w:rsidR="0061524D" w:rsidRPr="00487927" w:rsidRDefault="0061524D" w:rsidP="001B2204">
            <w:pPr>
              <w:jc w:val="center"/>
              <w:rPr>
                <w:rFonts w:cstheme="minorHAnsi"/>
                <w:szCs w:val="20"/>
              </w:rPr>
            </w:pPr>
          </w:p>
        </w:tc>
        <w:tc>
          <w:tcPr>
            <w:tcW w:w="990" w:type="dxa"/>
          </w:tcPr>
          <w:p w14:paraId="477FD481" w14:textId="27ED5D2E" w:rsidR="0061524D" w:rsidRPr="00487927" w:rsidRDefault="0061524D" w:rsidP="001B2204">
            <w:pPr>
              <w:jc w:val="center"/>
              <w:rPr>
                <w:rFonts w:cstheme="minorHAnsi"/>
                <w:szCs w:val="20"/>
              </w:rPr>
            </w:pPr>
          </w:p>
        </w:tc>
        <w:tc>
          <w:tcPr>
            <w:tcW w:w="990" w:type="dxa"/>
          </w:tcPr>
          <w:p w14:paraId="0E083E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4B6981" w14:textId="77777777" w:rsidR="0061524D" w:rsidRPr="00487927" w:rsidRDefault="0061524D" w:rsidP="001B2204">
            <w:pPr>
              <w:jc w:val="center"/>
              <w:rPr>
                <w:rFonts w:cstheme="minorHAnsi"/>
                <w:szCs w:val="20"/>
              </w:rPr>
            </w:pPr>
          </w:p>
        </w:tc>
        <w:tc>
          <w:tcPr>
            <w:tcW w:w="990" w:type="dxa"/>
          </w:tcPr>
          <w:p w14:paraId="5D66667A" w14:textId="77777777" w:rsidR="0061524D" w:rsidRPr="00487927" w:rsidRDefault="0061524D" w:rsidP="001B2204">
            <w:pPr>
              <w:jc w:val="center"/>
              <w:rPr>
                <w:rFonts w:cstheme="minorHAnsi"/>
                <w:szCs w:val="20"/>
              </w:rPr>
            </w:pPr>
          </w:p>
        </w:tc>
        <w:tc>
          <w:tcPr>
            <w:tcW w:w="990" w:type="dxa"/>
          </w:tcPr>
          <w:p w14:paraId="1E43A522" w14:textId="77777777" w:rsidR="0061524D" w:rsidRPr="00487927" w:rsidRDefault="0061524D" w:rsidP="001B2204">
            <w:pPr>
              <w:jc w:val="center"/>
              <w:rPr>
                <w:rFonts w:cstheme="minorHAnsi"/>
                <w:szCs w:val="20"/>
              </w:rPr>
            </w:pPr>
          </w:p>
        </w:tc>
        <w:tc>
          <w:tcPr>
            <w:tcW w:w="1103" w:type="dxa"/>
          </w:tcPr>
          <w:p w14:paraId="3AF5496B" w14:textId="77777777" w:rsidR="0061524D" w:rsidRPr="00487927" w:rsidRDefault="0061524D" w:rsidP="001B2204">
            <w:pPr>
              <w:jc w:val="center"/>
              <w:rPr>
                <w:rFonts w:cstheme="minorHAnsi"/>
                <w:szCs w:val="20"/>
              </w:rPr>
            </w:pPr>
          </w:p>
        </w:tc>
        <w:tc>
          <w:tcPr>
            <w:tcW w:w="1103" w:type="dxa"/>
          </w:tcPr>
          <w:p w14:paraId="0464028E" w14:textId="77777777" w:rsidR="0061524D" w:rsidRPr="00487927" w:rsidRDefault="0061524D" w:rsidP="001B2204">
            <w:pPr>
              <w:jc w:val="center"/>
              <w:rPr>
                <w:rFonts w:cstheme="minorHAnsi"/>
                <w:szCs w:val="20"/>
              </w:rPr>
            </w:pPr>
          </w:p>
        </w:tc>
      </w:tr>
      <w:tr w:rsidR="0061524D" w:rsidRPr="00487927" w14:paraId="68D1292B" w14:textId="637F6004" w:rsidTr="0061524D">
        <w:tc>
          <w:tcPr>
            <w:tcW w:w="1255" w:type="dxa"/>
          </w:tcPr>
          <w:p w14:paraId="1DC6742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61524D" w:rsidRPr="00487927" w:rsidRDefault="0061524D" w:rsidP="001B2204">
            <w:pPr>
              <w:jc w:val="center"/>
              <w:rPr>
                <w:rFonts w:cstheme="minorHAnsi"/>
                <w:szCs w:val="20"/>
              </w:rPr>
            </w:pPr>
          </w:p>
        </w:tc>
        <w:tc>
          <w:tcPr>
            <w:tcW w:w="990" w:type="dxa"/>
          </w:tcPr>
          <w:p w14:paraId="616299B0" w14:textId="0F3F93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390FBD" w14:textId="77777777" w:rsidR="0061524D" w:rsidRPr="00487927" w:rsidRDefault="0061524D" w:rsidP="001B2204">
            <w:pPr>
              <w:jc w:val="center"/>
              <w:rPr>
                <w:rFonts w:cstheme="minorHAnsi"/>
                <w:szCs w:val="20"/>
              </w:rPr>
            </w:pPr>
          </w:p>
        </w:tc>
        <w:tc>
          <w:tcPr>
            <w:tcW w:w="990" w:type="dxa"/>
          </w:tcPr>
          <w:p w14:paraId="4EF4CCB4" w14:textId="77777777" w:rsidR="0061524D" w:rsidRPr="00487927" w:rsidRDefault="0061524D" w:rsidP="001B2204">
            <w:pPr>
              <w:jc w:val="center"/>
              <w:rPr>
                <w:rFonts w:cstheme="minorHAnsi"/>
                <w:szCs w:val="20"/>
              </w:rPr>
            </w:pPr>
          </w:p>
        </w:tc>
        <w:tc>
          <w:tcPr>
            <w:tcW w:w="990" w:type="dxa"/>
          </w:tcPr>
          <w:p w14:paraId="1EAEE482" w14:textId="54B215A2" w:rsidR="0061524D" w:rsidRPr="00487927" w:rsidRDefault="0061524D" w:rsidP="001B2204">
            <w:pPr>
              <w:jc w:val="center"/>
              <w:rPr>
                <w:rFonts w:cstheme="minorHAnsi"/>
                <w:szCs w:val="20"/>
              </w:rPr>
            </w:pPr>
          </w:p>
        </w:tc>
        <w:tc>
          <w:tcPr>
            <w:tcW w:w="990" w:type="dxa"/>
          </w:tcPr>
          <w:p w14:paraId="36811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5329FE" w14:textId="77777777" w:rsidR="0061524D" w:rsidRPr="00487927" w:rsidRDefault="0061524D" w:rsidP="001B2204">
            <w:pPr>
              <w:jc w:val="center"/>
              <w:rPr>
                <w:rFonts w:cstheme="minorHAnsi"/>
                <w:szCs w:val="20"/>
              </w:rPr>
            </w:pPr>
          </w:p>
        </w:tc>
        <w:tc>
          <w:tcPr>
            <w:tcW w:w="990" w:type="dxa"/>
          </w:tcPr>
          <w:p w14:paraId="1DFCDCBD" w14:textId="77777777" w:rsidR="0061524D" w:rsidRPr="00487927" w:rsidRDefault="0061524D" w:rsidP="001B2204">
            <w:pPr>
              <w:jc w:val="center"/>
              <w:rPr>
                <w:rFonts w:cstheme="minorHAnsi"/>
                <w:szCs w:val="20"/>
              </w:rPr>
            </w:pPr>
          </w:p>
        </w:tc>
        <w:tc>
          <w:tcPr>
            <w:tcW w:w="990" w:type="dxa"/>
          </w:tcPr>
          <w:p w14:paraId="68A96986" w14:textId="77777777" w:rsidR="0061524D" w:rsidRPr="00487927" w:rsidRDefault="0061524D" w:rsidP="001B2204">
            <w:pPr>
              <w:jc w:val="center"/>
              <w:rPr>
                <w:rFonts w:cstheme="minorHAnsi"/>
                <w:szCs w:val="20"/>
              </w:rPr>
            </w:pPr>
          </w:p>
        </w:tc>
        <w:tc>
          <w:tcPr>
            <w:tcW w:w="1103" w:type="dxa"/>
          </w:tcPr>
          <w:p w14:paraId="17B03727" w14:textId="77777777" w:rsidR="0061524D" w:rsidRPr="00487927" w:rsidRDefault="0061524D" w:rsidP="001B2204">
            <w:pPr>
              <w:jc w:val="center"/>
              <w:rPr>
                <w:rFonts w:cstheme="minorHAnsi"/>
                <w:szCs w:val="20"/>
              </w:rPr>
            </w:pPr>
          </w:p>
        </w:tc>
        <w:tc>
          <w:tcPr>
            <w:tcW w:w="1103" w:type="dxa"/>
          </w:tcPr>
          <w:p w14:paraId="28936487" w14:textId="77777777" w:rsidR="0061524D" w:rsidRPr="00487927" w:rsidRDefault="0061524D" w:rsidP="001B2204">
            <w:pPr>
              <w:jc w:val="center"/>
              <w:rPr>
                <w:rFonts w:cstheme="minorHAnsi"/>
                <w:szCs w:val="20"/>
              </w:rPr>
            </w:pPr>
          </w:p>
        </w:tc>
      </w:tr>
      <w:tr w:rsidR="0061524D" w:rsidRPr="00487927" w14:paraId="7436A1FF" w14:textId="5B8182B3" w:rsidTr="0061524D">
        <w:tc>
          <w:tcPr>
            <w:tcW w:w="1255" w:type="dxa"/>
          </w:tcPr>
          <w:p w14:paraId="60AAED1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61524D" w:rsidRPr="00487927" w:rsidRDefault="0061524D" w:rsidP="001B2204">
            <w:pPr>
              <w:jc w:val="center"/>
              <w:rPr>
                <w:rFonts w:cstheme="minorHAnsi"/>
                <w:szCs w:val="20"/>
              </w:rPr>
            </w:pPr>
          </w:p>
        </w:tc>
        <w:tc>
          <w:tcPr>
            <w:tcW w:w="990" w:type="dxa"/>
          </w:tcPr>
          <w:p w14:paraId="18561626" w14:textId="3368F6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886E2B" w14:textId="77777777" w:rsidR="0061524D" w:rsidRPr="00487927" w:rsidRDefault="0061524D" w:rsidP="001B2204">
            <w:pPr>
              <w:jc w:val="center"/>
              <w:rPr>
                <w:rFonts w:cstheme="minorHAnsi"/>
                <w:szCs w:val="20"/>
              </w:rPr>
            </w:pPr>
          </w:p>
        </w:tc>
        <w:tc>
          <w:tcPr>
            <w:tcW w:w="990" w:type="dxa"/>
          </w:tcPr>
          <w:p w14:paraId="517E1BC6" w14:textId="77777777" w:rsidR="0061524D" w:rsidRPr="00487927" w:rsidRDefault="0061524D" w:rsidP="001B2204">
            <w:pPr>
              <w:jc w:val="center"/>
              <w:rPr>
                <w:rFonts w:cstheme="minorHAnsi"/>
                <w:szCs w:val="20"/>
              </w:rPr>
            </w:pPr>
          </w:p>
        </w:tc>
        <w:tc>
          <w:tcPr>
            <w:tcW w:w="990" w:type="dxa"/>
          </w:tcPr>
          <w:p w14:paraId="399C6947" w14:textId="205E01F7" w:rsidR="0061524D" w:rsidRPr="00487927" w:rsidRDefault="0061524D" w:rsidP="001B2204">
            <w:pPr>
              <w:jc w:val="center"/>
              <w:rPr>
                <w:rFonts w:cstheme="minorHAnsi"/>
                <w:szCs w:val="20"/>
              </w:rPr>
            </w:pPr>
          </w:p>
        </w:tc>
        <w:tc>
          <w:tcPr>
            <w:tcW w:w="990" w:type="dxa"/>
          </w:tcPr>
          <w:p w14:paraId="407F88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0889B" w14:textId="77777777" w:rsidR="0061524D" w:rsidRPr="00487927" w:rsidRDefault="0061524D" w:rsidP="001B2204">
            <w:pPr>
              <w:jc w:val="center"/>
              <w:rPr>
                <w:rFonts w:cstheme="minorHAnsi"/>
                <w:szCs w:val="20"/>
              </w:rPr>
            </w:pPr>
          </w:p>
        </w:tc>
        <w:tc>
          <w:tcPr>
            <w:tcW w:w="990" w:type="dxa"/>
          </w:tcPr>
          <w:p w14:paraId="728F03CF" w14:textId="77777777" w:rsidR="0061524D" w:rsidRPr="00487927" w:rsidRDefault="0061524D" w:rsidP="001B2204">
            <w:pPr>
              <w:jc w:val="center"/>
              <w:rPr>
                <w:rFonts w:cstheme="minorHAnsi"/>
                <w:szCs w:val="20"/>
              </w:rPr>
            </w:pPr>
          </w:p>
        </w:tc>
        <w:tc>
          <w:tcPr>
            <w:tcW w:w="990" w:type="dxa"/>
          </w:tcPr>
          <w:p w14:paraId="72DF055C" w14:textId="77777777" w:rsidR="0061524D" w:rsidRPr="00487927" w:rsidRDefault="0061524D" w:rsidP="001B2204">
            <w:pPr>
              <w:jc w:val="center"/>
              <w:rPr>
                <w:rFonts w:cstheme="minorHAnsi"/>
                <w:szCs w:val="20"/>
              </w:rPr>
            </w:pPr>
          </w:p>
        </w:tc>
        <w:tc>
          <w:tcPr>
            <w:tcW w:w="1103" w:type="dxa"/>
          </w:tcPr>
          <w:p w14:paraId="6E51A467" w14:textId="77777777" w:rsidR="0061524D" w:rsidRPr="00487927" w:rsidRDefault="0061524D" w:rsidP="001B2204">
            <w:pPr>
              <w:jc w:val="center"/>
              <w:rPr>
                <w:rFonts w:cstheme="minorHAnsi"/>
                <w:szCs w:val="20"/>
              </w:rPr>
            </w:pPr>
          </w:p>
        </w:tc>
        <w:tc>
          <w:tcPr>
            <w:tcW w:w="1103" w:type="dxa"/>
          </w:tcPr>
          <w:p w14:paraId="127FFACD" w14:textId="77777777" w:rsidR="0061524D" w:rsidRPr="00487927" w:rsidRDefault="0061524D" w:rsidP="001B2204">
            <w:pPr>
              <w:jc w:val="center"/>
              <w:rPr>
                <w:rFonts w:cstheme="minorHAnsi"/>
                <w:szCs w:val="20"/>
              </w:rPr>
            </w:pPr>
          </w:p>
        </w:tc>
      </w:tr>
      <w:tr w:rsidR="0061524D" w:rsidRPr="00487927" w14:paraId="397B600A" w14:textId="3D4F83DF" w:rsidTr="0061524D">
        <w:tc>
          <w:tcPr>
            <w:tcW w:w="1255" w:type="dxa"/>
          </w:tcPr>
          <w:p w14:paraId="16147F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61524D" w:rsidRPr="00487927" w:rsidRDefault="0061524D" w:rsidP="001B2204">
            <w:pPr>
              <w:jc w:val="center"/>
              <w:rPr>
                <w:rFonts w:cstheme="minorHAnsi"/>
                <w:szCs w:val="20"/>
              </w:rPr>
            </w:pPr>
          </w:p>
        </w:tc>
        <w:tc>
          <w:tcPr>
            <w:tcW w:w="990" w:type="dxa"/>
          </w:tcPr>
          <w:p w14:paraId="2B64EA8B" w14:textId="28B06F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86B7DD" w14:textId="77777777" w:rsidR="0061524D" w:rsidRPr="00487927" w:rsidRDefault="0061524D" w:rsidP="001B2204">
            <w:pPr>
              <w:jc w:val="center"/>
              <w:rPr>
                <w:rFonts w:cstheme="minorHAnsi"/>
                <w:szCs w:val="20"/>
              </w:rPr>
            </w:pPr>
          </w:p>
        </w:tc>
        <w:tc>
          <w:tcPr>
            <w:tcW w:w="990" w:type="dxa"/>
          </w:tcPr>
          <w:p w14:paraId="05105273" w14:textId="77777777" w:rsidR="0061524D" w:rsidRPr="00487927" w:rsidRDefault="0061524D" w:rsidP="001B2204">
            <w:pPr>
              <w:jc w:val="center"/>
              <w:rPr>
                <w:rFonts w:cstheme="minorHAnsi"/>
                <w:szCs w:val="20"/>
              </w:rPr>
            </w:pPr>
          </w:p>
        </w:tc>
        <w:tc>
          <w:tcPr>
            <w:tcW w:w="990" w:type="dxa"/>
          </w:tcPr>
          <w:p w14:paraId="59869F1A" w14:textId="6DFC59DD" w:rsidR="0061524D" w:rsidRPr="00487927" w:rsidRDefault="0061524D" w:rsidP="001B2204">
            <w:pPr>
              <w:jc w:val="center"/>
              <w:rPr>
                <w:rFonts w:cstheme="minorHAnsi"/>
                <w:szCs w:val="20"/>
              </w:rPr>
            </w:pPr>
          </w:p>
        </w:tc>
        <w:tc>
          <w:tcPr>
            <w:tcW w:w="990" w:type="dxa"/>
          </w:tcPr>
          <w:p w14:paraId="1C9282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04C13F" w14:textId="77777777" w:rsidR="0061524D" w:rsidRPr="00487927" w:rsidRDefault="0061524D" w:rsidP="001B2204">
            <w:pPr>
              <w:jc w:val="center"/>
              <w:rPr>
                <w:rFonts w:cstheme="minorHAnsi"/>
                <w:szCs w:val="20"/>
              </w:rPr>
            </w:pPr>
          </w:p>
        </w:tc>
        <w:tc>
          <w:tcPr>
            <w:tcW w:w="990" w:type="dxa"/>
          </w:tcPr>
          <w:p w14:paraId="455E83ED" w14:textId="77777777" w:rsidR="0061524D" w:rsidRPr="00487927" w:rsidRDefault="0061524D" w:rsidP="001B2204">
            <w:pPr>
              <w:jc w:val="center"/>
              <w:rPr>
                <w:rFonts w:cstheme="minorHAnsi"/>
                <w:szCs w:val="20"/>
              </w:rPr>
            </w:pPr>
          </w:p>
        </w:tc>
        <w:tc>
          <w:tcPr>
            <w:tcW w:w="990" w:type="dxa"/>
          </w:tcPr>
          <w:p w14:paraId="00D7F9FF" w14:textId="77777777" w:rsidR="0061524D" w:rsidRPr="00487927" w:rsidRDefault="0061524D" w:rsidP="001B2204">
            <w:pPr>
              <w:jc w:val="center"/>
              <w:rPr>
                <w:rFonts w:cstheme="minorHAnsi"/>
                <w:szCs w:val="20"/>
              </w:rPr>
            </w:pPr>
          </w:p>
        </w:tc>
        <w:tc>
          <w:tcPr>
            <w:tcW w:w="1103" w:type="dxa"/>
          </w:tcPr>
          <w:p w14:paraId="69832626" w14:textId="77777777" w:rsidR="0061524D" w:rsidRPr="00487927" w:rsidRDefault="0061524D" w:rsidP="001B2204">
            <w:pPr>
              <w:jc w:val="center"/>
              <w:rPr>
                <w:rFonts w:cstheme="minorHAnsi"/>
                <w:szCs w:val="20"/>
              </w:rPr>
            </w:pPr>
          </w:p>
        </w:tc>
        <w:tc>
          <w:tcPr>
            <w:tcW w:w="1103" w:type="dxa"/>
          </w:tcPr>
          <w:p w14:paraId="2E82E43E" w14:textId="77777777" w:rsidR="0061524D" w:rsidRPr="00487927" w:rsidRDefault="0061524D" w:rsidP="001B2204">
            <w:pPr>
              <w:jc w:val="center"/>
              <w:rPr>
                <w:rFonts w:cstheme="minorHAnsi"/>
                <w:szCs w:val="20"/>
              </w:rPr>
            </w:pPr>
          </w:p>
        </w:tc>
      </w:tr>
      <w:tr w:rsidR="0061524D" w:rsidRPr="00487927" w14:paraId="436113E7" w14:textId="588EEDA4" w:rsidTr="0061524D">
        <w:tc>
          <w:tcPr>
            <w:tcW w:w="1255" w:type="dxa"/>
          </w:tcPr>
          <w:p w14:paraId="204DC9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61524D" w:rsidRPr="00487927" w:rsidRDefault="0061524D" w:rsidP="001B2204">
            <w:pPr>
              <w:jc w:val="center"/>
              <w:rPr>
                <w:rFonts w:cstheme="minorHAnsi"/>
                <w:szCs w:val="20"/>
              </w:rPr>
            </w:pPr>
          </w:p>
        </w:tc>
        <w:tc>
          <w:tcPr>
            <w:tcW w:w="990" w:type="dxa"/>
          </w:tcPr>
          <w:p w14:paraId="633148B2" w14:textId="7F6ABF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F66776" w14:textId="77777777" w:rsidR="0061524D" w:rsidRPr="00487927" w:rsidRDefault="0061524D" w:rsidP="001B2204">
            <w:pPr>
              <w:jc w:val="center"/>
              <w:rPr>
                <w:rFonts w:cstheme="minorHAnsi"/>
                <w:szCs w:val="20"/>
              </w:rPr>
            </w:pPr>
          </w:p>
        </w:tc>
        <w:tc>
          <w:tcPr>
            <w:tcW w:w="990" w:type="dxa"/>
          </w:tcPr>
          <w:p w14:paraId="18FED8FB" w14:textId="77777777" w:rsidR="0061524D" w:rsidRPr="00487927" w:rsidRDefault="0061524D" w:rsidP="001B2204">
            <w:pPr>
              <w:jc w:val="center"/>
              <w:rPr>
                <w:rFonts w:cstheme="minorHAnsi"/>
                <w:szCs w:val="20"/>
              </w:rPr>
            </w:pPr>
          </w:p>
        </w:tc>
        <w:tc>
          <w:tcPr>
            <w:tcW w:w="990" w:type="dxa"/>
          </w:tcPr>
          <w:p w14:paraId="74BEC2CE" w14:textId="5E37AD43" w:rsidR="0061524D" w:rsidRPr="00487927" w:rsidRDefault="0061524D" w:rsidP="001B2204">
            <w:pPr>
              <w:jc w:val="center"/>
              <w:rPr>
                <w:rFonts w:cstheme="minorHAnsi"/>
                <w:szCs w:val="20"/>
              </w:rPr>
            </w:pPr>
          </w:p>
        </w:tc>
        <w:tc>
          <w:tcPr>
            <w:tcW w:w="990" w:type="dxa"/>
          </w:tcPr>
          <w:p w14:paraId="5544597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832CEB9" w14:textId="77777777" w:rsidR="0061524D" w:rsidRPr="00487927" w:rsidRDefault="0061524D" w:rsidP="001B2204">
            <w:pPr>
              <w:jc w:val="center"/>
              <w:rPr>
                <w:rFonts w:cstheme="minorHAnsi"/>
                <w:szCs w:val="20"/>
              </w:rPr>
            </w:pPr>
          </w:p>
        </w:tc>
        <w:tc>
          <w:tcPr>
            <w:tcW w:w="990" w:type="dxa"/>
          </w:tcPr>
          <w:p w14:paraId="24EF67B0" w14:textId="77777777" w:rsidR="0061524D" w:rsidRPr="00487927" w:rsidRDefault="0061524D" w:rsidP="001B2204">
            <w:pPr>
              <w:jc w:val="center"/>
              <w:rPr>
                <w:rFonts w:cstheme="minorHAnsi"/>
                <w:szCs w:val="20"/>
              </w:rPr>
            </w:pPr>
          </w:p>
        </w:tc>
        <w:tc>
          <w:tcPr>
            <w:tcW w:w="990" w:type="dxa"/>
          </w:tcPr>
          <w:p w14:paraId="6E68F091" w14:textId="77777777" w:rsidR="0061524D" w:rsidRPr="00487927" w:rsidRDefault="0061524D" w:rsidP="001B2204">
            <w:pPr>
              <w:jc w:val="center"/>
              <w:rPr>
                <w:rFonts w:cstheme="minorHAnsi"/>
                <w:szCs w:val="20"/>
              </w:rPr>
            </w:pPr>
          </w:p>
        </w:tc>
        <w:tc>
          <w:tcPr>
            <w:tcW w:w="1103" w:type="dxa"/>
          </w:tcPr>
          <w:p w14:paraId="3AE90E4E" w14:textId="77777777" w:rsidR="0061524D" w:rsidRPr="00487927" w:rsidRDefault="0061524D" w:rsidP="001B2204">
            <w:pPr>
              <w:jc w:val="center"/>
              <w:rPr>
                <w:rFonts w:cstheme="minorHAnsi"/>
                <w:szCs w:val="20"/>
              </w:rPr>
            </w:pPr>
          </w:p>
        </w:tc>
        <w:tc>
          <w:tcPr>
            <w:tcW w:w="1103" w:type="dxa"/>
          </w:tcPr>
          <w:p w14:paraId="7E3F9AF2" w14:textId="77777777" w:rsidR="0061524D" w:rsidRPr="00487927" w:rsidRDefault="0061524D" w:rsidP="001B2204">
            <w:pPr>
              <w:jc w:val="center"/>
              <w:rPr>
                <w:rFonts w:cstheme="minorHAnsi"/>
                <w:szCs w:val="20"/>
              </w:rPr>
            </w:pPr>
          </w:p>
        </w:tc>
      </w:tr>
      <w:tr w:rsidR="0061524D" w:rsidRPr="00487927" w14:paraId="7EE01A7F" w14:textId="444D4B3F" w:rsidTr="0061524D">
        <w:tc>
          <w:tcPr>
            <w:tcW w:w="1255" w:type="dxa"/>
          </w:tcPr>
          <w:p w14:paraId="240BEE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61524D" w:rsidRPr="00487927" w:rsidRDefault="0061524D" w:rsidP="001B2204">
            <w:pPr>
              <w:jc w:val="center"/>
              <w:rPr>
                <w:rFonts w:cstheme="minorHAnsi"/>
                <w:szCs w:val="20"/>
              </w:rPr>
            </w:pPr>
          </w:p>
        </w:tc>
        <w:tc>
          <w:tcPr>
            <w:tcW w:w="990" w:type="dxa"/>
          </w:tcPr>
          <w:p w14:paraId="78CC5285" w14:textId="6775F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25871" w14:textId="77777777" w:rsidR="0061524D" w:rsidRPr="00487927" w:rsidRDefault="0061524D" w:rsidP="001B2204">
            <w:pPr>
              <w:jc w:val="center"/>
              <w:rPr>
                <w:rFonts w:cstheme="minorHAnsi"/>
                <w:szCs w:val="20"/>
              </w:rPr>
            </w:pPr>
          </w:p>
        </w:tc>
        <w:tc>
          <w:tcPr>
            <w:tcW w:w="990" w:type="dxa"/>
          </w:tcPr>
          <w:p w14:paraId="62DF816D" w14:textId="77777777" w:rsidR="0061524D" w:rsidRPr="00487927" w:rsidRDefault="0061524D" w:rsidP="001B2204">
            <w:pPr>
              <w:jc w:val="center"/>
              <w:rPr>
                <w:rFonts w:cstheme="minorHAnsi"/>
                <w:szCs w:val="20"/>
              </w:rPr>
            </w:pPr>
          </w:p>
        </w:tc>
        <w:tc>
          <w:tcPr>
            <w:tcW w:w="990" w:type="dxa"/>
          </w:tcPr>
          <w:p w14:paraId="51869F58" w14:textId="03D6CF68" w:rsidR="0061524D" w:rsidRPr="00487927" w:rsidRDefault="0061524D" w:rsidP="001B2204">
            <w:pPr>
              <w:jc w:val="center"/>
              <w:rPr>
                <w:rFonts w:cstheme="minorHAnsi"/>
                <w:szCs w:val="20"/>
              </w:rPr>
            </w:pPr>
          </w:p>
        </w:tc>
        <w:tc>
          <w:tcPr>
            <w:tcW w:w="990" w:type="dxa"/>
          </w:tcPr>
          <w:p w14:paraId="349BC3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F6F5C9" w14:textId="77777777" w:rsidR="0061524D" w:rsidRPr="00487927" w:rsidRDefault="0061524D" w:rsidP="001B2204">
            <w:pPr>
              <w:jc w:val="center"/>
              <w:rPr>
                <w:rFonts w:cstheme="minorHAnsi"/>
                <w:szCs w:val="20"/>
              </w:rPr>
            </w:pPr>
          </w:p>
        </w:tc>
        <w:tc>
          <w:tcPr>
            <w:tcW w:w="990" w:type="dxa"/>
          </w:tcPr>
          <w:p w14:paraId="611D0C66" w14:textId="77777777" w:rsidR="0061524D" w:rsidRPr="00487927" w:rsidRDefault="0061524D" w:rsidP="001B2204">
            <w:pPr>
              <w:jc w:val="center"/>
              <w:rPr>
                <w:rFonts w:cstheme="minorHAnsi"/>
                <w:szCs w:val="20"/>
              </w:rPr>
            </w:pPr>
          </w:p>
        </w:tc>
        <w:tc>
          <w:tcPr>
            <w:tcW w:w="990" w:type="dxa"/>
          </w:tcPr>
          <w:p w14:paraId="5875460D" w14:textId="77777777" w:rsidR="0061524D" w:rsidRPr="00487927" w:rsidRDefault="0061524D" w:rsidP="001B2204">
            <w:pPr>
              <w:jc w:val="center"/>
              <w:rPr>
                <w:rFonts w:cstheme="minorHAnsi"/>
                <w:szCs w:val="20"/>
              </w:rPr>
            </w:pPr>
          </w:p>
        </w:tc>
        <w:tc>
          <w:tcPr>
            <w:tcW w:w="1103" w:type="dxa"/>
          </w:tcPr>
          <w:p w14:paraId="5AF3C2B3" w14:textId="77777777" w:rsidR="0061524D" w:rsidRPr="00487927" w:rsidRDefault="0061524D" w:rsidP="001B2204">
            <w:pPr>
              <w:jc w:val="center"/>
              <w:rPr>
                <w:rFonts w:cstheme="minorHAnsi"/>
                <w:szCs w:val="20"/>
              </w:rPr>
            </w:pPr>
          </w:p>
        </w:tc>
        <w:tc>
          <w:tcPr>
            <w:tcW w:w="1103" w:type="dxa"/>
          </w:tcPr>
          <w:p w14:paraId="644C9C28" w14:textId="77777777" w:rsidR="0061524D" w:rsidRPr="00487927" w:rsidRDefault="0061524D" w:rsidP="001B2204">
            <w:pPr>
              <w:jc w:val="center"/>
              <w:rPr>
                <w:rFonts w:cstheme="minorHAnsi"/>
                <w:szCs w:val="20"/>
              </w:rPr>
            </w:pPr>
          </w:p>
        </w:tc>
      </w:tr>
      <w:tr w:rsidR="0061524D" w:rsidRPr="00487927" w14:paraId="09DE87D9" w14:textId="7EE84E1C" w:rsidTr="0061524D">
        <w:tc>
          <w:tcPr>
            <w:tcW w:w="1255" w:type="dxa"/>
          </w:tcPr>
          <w:p w14:paraId="625FA5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61524D" w:rsidRPr="00487927" w:rsidRDefault="0061524D" w:rsidP="001B2204">
            <w:pPr>
              <w:jc w:val="center"/>
              <w:rPr>
                <w:rFonts w:cstheme="minorHAnsi"/>
                <w:szCs w:val="20"/>
              </w:rPr>
            </w:pPr>
          </w:p>
        </w:tc>
        <w:tc>
          <w:tcPr>
            <w:tcW w:w="990" w:type="dxa"/>
          </w:tcPr>
          <w:p w14:paraId="0A675A60" w14:textId="65BC2F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E51C4" w14:textId="77777777" w:rsidR="0061524D" w:rsidRPr="00487927" w:rsidRDefault="0061524D" w:rsidP="001B2204">
            <w:pPr>
              <w:jc w:val="center"/>
              <w:rPr>
                <w:rFonts w:cstheme="minorHAnsi"/>
                <w:szCs w:val="20"/>
              </w:rPr>
            </w:pPr>
          </w:p>
        </w:tc>
        <w:tc>
          <w:tcPr>
            <w:tcW w:w="990" w:type="dxa"/>
          </w:tcPr>
          <w:p w14:paraId="2E426127" w14:textId="77777777" w:rsidR="0061524D" w:rsidRPr="00487927" w:rsidRDefault="0061524D" w:rsidP="001B2204">
            <w:pPr>
              <w:jc w:val="center"/>
              <w:rPr>
                <w:rFonts w:cstheme="minorHAnsi"/>
                <w:szCs w:val="20"/>
              </w:rPr>
            </w:pPr>
          </w:p>
        </w:tc>
        <w:tc>
          <w:tcPr>
            <w:tcW w:w="990" w:type="dxa"/>
          </w:tcPr>
          <w:p w14:paraId="3A02C641" w14:textId="337518BA" w:rsidR="0061524D" w:rsidRPr="00487927" w:rsidRDefault="0061524D" w:rsidP="001B2204">
            <w:pPr>
              <w:jc w:val="center"/>
              <w:rPr>
                <w:rFonts w:cstheme="minorHAnsi"/>
                <w:szCs w:val="20"/>
              </w:rPr>
            </w:pPr>
          </w:p>
        </w:tc>
        <w:tc>
          <w:tcPr>
            <w:tcW w:w="990" w:type="dxa"/>
          </w:tcPr>
          <w:p w14:paraId="177C79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31B4D" w14:textId="77777777" w:rsidR="0061524D" w:rsidRPr="00487927" w:rsidRDefault="0061524D" w:rsidP="001B2204">
            <w:pPr>
              <w:jc w:val="center"/>
              <w:rPr>
                <w:rFonts w:cstheme="minorHAnsi"/>
                <w:szCs w:val="20"/>
              </w:rPr>
            </w:pPr>
          </w:p>
        </w:tc>
        <w:tc>
          <w:tcPr>
            <w:tcW w:w="990" w:type="dxa"/>
          </w:tcPr>
          <w:p w14:paraId="46E46B73" w14:textId="77777777" w:rsidR="0061524D" w:rsidRPr="00487927" w:rsidRDefault="0061524D" w:rsidP="001B2204">
            <w:pPr>
              <w:jc w:val="center"/>
              <w:rPr>
                <w:rFonts w:cstheme="minorHAnsi"/>
                <w:szCs w:val="20"/>
              </w:rPr>
            </w:pPr>
          </w:p>
        </w:tc>
        <w:tc>
          <w:tcPr>
            <w:tcW w:w="990" w:type="dxa"/>
          </w:tcPr>
          <w:p w14:paraId="68552C66" w14:textId="77777777" w:rsidR="0061524D" w:rsidRPr="00487927" w:rsidRDefault="0061524D" w:rsidP="001B2204">
            <w:pPr>
              <w:jc w:val="center"/>
              <w:rPr>
                <w:rFonts w:cstheme="minorHAnsi"/>
                <w:szCs w:val="20"/>
              </w:rPr>
            </w:pPr>
          </w:p>
        </w:tc>
        <w:tc>
          <w:tcPr>
            <w:tcW w:w="1103" w:type="dxa"/>
          </w:tcPr>
          <w:p w14:paraId="794CC95C" w14:textId="77777777" w:rsidR="0061524D" w:rsidRPr="00487927" w:rsidRDefault="0061524D" w:rsidP="001B2204">
            <w:pPr>
              <w:jc w:val="center"/>
              <w:rPr>
                <w:rFonts w:cstheme="minorHAnsi"/>
                <w:szCs w:val="20"/>
              </w:rPr>
            </w:pPr>
          </w:p>
        </w:tc>
        <w:tc>
          <w:tcPr>
            <w:tcW w:w="1103" w:type="dxa"/>
          </w:tcPr>
          <w:p w14:paraId="31098A79" w14:textId="77777777" w:rsidR="0061524D" w:rsidRPr="00487927" w:rsidRDefault="0061524D" w:rsidP="001B2204">
            <w:pPr>
              <w:jc w:val="center"/>
              <w:rPr>
                <w:rFonts w:cstheme="minorHAnsi"/>
                <w:szCs w:val="20"/>
              </w:rPr>
            </w:pPr>
          </w:p>
        </w:tc>
      </w:tr>
      <w:tr w:rsidR="0061524D" w:rsidRPr="00487927" w14:paraId="6776EF1D" w14:textId="6FA7150A" w:rsidTr="0061524D">
        <w:tc>
          <w:tcPr>
            <w:tcW w:w="1255" w:type="dxa"/>
          </w:tcPr>
          <w:p w14:paraId="25C33B50"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514_08</w:t>
            </w:r>
          </w:p>
        </w:tc>
        <w:tc>
          <w:tcPr>
            <w:tcW w:w="990" w:type="dxa"/>
          </w:tcPr>
          <w:p w14:paraId="30626F9A" w14:textId="77777777" w:rsidR="0061524D" w:rsidRPr="00487927" w:rsidRDefault="0061524D" w:rsidP="001B2204">
            <w:pPr>
              <w:jc w:val="center"/>
              <w:rPr>
                <w:rFonts w:cstheme="minorHAnsi"/>
                <w:szCs w:val="20"/>
              </w:rPr>
            </w:pPr>
          </w:p>
        </w:tc>
        <w:tc>
          <w:tcPr>
            <w:tcW w:w="990" w:type="dxa"/>
          </w:tcPr>
          <w:p w14:paraId="4DC72994" w14:textId="64C68E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1037E3" w14:textId="77777777" w:rsidR="0061524D" w:rsidRPr="00487927" w:rsidRDefault="0061524D" w:rsidP="001B2204">
            <w:pPr>
              <w:jc w:val="center"/>
              <w:rPr>
                <w:rFonts w:cstheme="minorHAnsi"/>
                <w:szCs w:val="20"/>
              </w:rPr>
            </w:pPr>
          </w:p>
        </w:tc>
        <w:tc>
          <w:tcPr>
            <w:tcW w:w="990" w:type="dxa"/>
          </w:tcPr>
          <w:p w14:paraId="66615B0A" w14:textId="77777777" w:rsidR="0061524D" w:rsidRPr="00487927" w:rsidRDefault="0061524D" w:rsidP="001B2204">
            <w:pPr>
              <w:jc w:val="center"/>
              <w:rPr>
                <w:rFonts w:cstheme="minorHAnsi"/>
                <w:szCs w:val="20"/>
              </w:rPr>
            </w:pPr>
          </w:p>
        </w:tc>
        <w:tc>
          <w:tcPr>
            <w:tcW w:w="990" w:type="dxa"/>
          </w:tcPr>
          <w:p w14:paraId="6C92F179" w14:textId="4395D6E1" w:rsidR="0061524D" w:rsidRPr="00487927" w:rsidRDefault="0061524D" w:rsidP="001B2204">
            <w:pPr>
              <w:jc w:val="center"/>
              <w:rPr>
                <w:rFonts w:cstheme="minorHAnsi"/>
                <w:szCs w:val="20"/>
              </w:rPr>
            </w:pPr>
          </w:p>
        </w:tc>
        <w:tc>
          <w:tcPr>
            <w:tcW w:w="990" w:type="dxa"/>
          </w:tcPr>
          <w:p w14:paraId="5C469F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76FE1" w14:textId="77777777" w:rsidR="0061524D" w:rsidRPr="00487927" w:rsidRDefault="0061524D" w:rsidP="001B2204">
            <w:pPr>
              <w:jc w:val="center"/>
              <w:rPr>
                <w:rFonts w:cstheme="minorHAnsi"/>
                <w:szCs w:val="20"/>
              </w:rPr>
            </w:pPr>
          </w:p>
        </w:tc>
        <w:tc>
          <w:tcPr>
            <w:tcW w:w="990" w:type="dxa"/>
          </w:tcPr>
          <w:p w14:paraId="0E505A05" w14:textId="77777777" w:rsidR="0061524D" w:rsidRPr="00487927" w:rsidRDefault="0061524D" w:rsidP="001B2204">
            <w:pPr>
              <w:jc w:val="center"/>
              <w:rPr>
                <w:rFonts w:cstheme="minorHAnsi"/>
                <w:szCs w:val="20"/>
              </w:rPr>
            </w:pPr>
          </w:p>
        </w:tc>
        <w:tc>
          <w:tcPr>
            <w:tcW w:w="990" w:type="dxa"/>
          </w:tcPr>
          <w:p w14:paraId="465574BF" w14:textId="77777777" w:rsidR="0061524D" w:rsidRPr="00487927" w:rsidRDefault="0061524D" w:rsidP="001B2204">
            <w:pPr>
              <w:jc w:val="center"/>
              <w:rPr>
                <w:rFonts w:cstheme="minorHAnsi"/>
                <w:szCs w:val="20"/>
              </w:rPr>
            </w:pPr>
          </w:p>
        </w:tc>
        <w:tc>
          <w:tcPr>
            <w:tcW w:w="1103" w:type="dxa"/>
          </w:tcPr>
          <w:p w14:paraId="536A362D" w14:textId="77777777" w:rsidR="0061524D" w:rsidRPr="00487927" w:rsidRDefault="0061524D" w:rsidP="001B2204">
            <w:pPr>
              <w:jc w:val="center"/>
              <w:rPr>
                <w:rFonts w:cstheme="minorHAnsi"/>
                <w:szCs w:val="20"/>
              </w:rPr>
            </w:pPr>
          </w:p>
        </w:tc>
        <w:tc>
          <w:tcPr>
            <w:tcW w:w="1103" w:type="dxa"/>
          </w:tcPr>
          <w:p w14:paraId="77DF239B" w14:textId="77777777" w:rsidR="0061524D" w:rsidRPr="00487927" w:rsidRDefault="0061524D" w:rsidP="001B2204">
            <w:pPr>
              <w:jc w:val="center"/>
              <w:rPr>
                <w:rFonts w:cstheme="minorHAnsi"/>
                <w:szCs w:val="20"/>
              </w:rPr>
            </w:pPr>
          </w:p>
        </w:tc>
      </w:tr>
      <w:tr w:rsidR="0061524D" w:rsidRPr="00487927" w14:paraId="1AC169C5" w14:textId="119C8728" w:rsidTr="0061524D">
        <w:tc>
          <w:tcPr>
            <w:tcW w:w="1255" w:type="dxa"/>
          </w:tcPr>
          <w:p w14:paraId="761F7C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61524D" w:rsidRPr="00487927" w:rsidRDefault="0061524D" w:rsidP="001B2204">
            <w:pPr>
              <w:jc w:val="center"/>
              <w:rPr>
                <w:rFonts w:cstheme="minorHAnsi"/>
                <w:szCs w:val="20"/>
              </w:rPr>
            </w:pPr>
          </w:p>
        </w:tc>
        <w:tc>
          <w:tcPr>
            <w:tcW w:w="990" w:type="dxa"/>
          </w:tcPr>
          <w:p w14:paraId="30EBF69C" w14:textId="4B6021D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21A5C1" w14:textId="77777777" w:rsidR="0061524D" w:rsidRPr="00487927" w:rsidRDefault="0061524D" w:rsidP="001B2204">
            <w:pPr>
              <w:jc w:val="center"/>
              <w:rPr>
                <w:rFonts w:cstheme="minorHAnsi"/>
                <w:szCs w:val="20"/>
              </w:rPr>
            </w:pPr>
          </w:p>
        </w:tc>
        <w:tc>
          <w:tcPr>
            <w:tcW w:w="990" w:type="dxa"/>
          </w:tcPr>
          <w:p w14:paraId="3B7D9559" w14:textId="77777777" w:rsidR="0061524D" w:rsidRPr="00487927" w:rsidRDefault="0061524D" w:rsidP="001B2204">
            <w:pPr>
              <w:jc w:val="center"/>
              <w:rPr>
                <w:rFonts w:cstheme="minorHAnsi"/>
                <w:szCs w:val="20"/>
              </w:rPr>
            </w:pPr>
          </w:p>
        </w:tc>
        <w:tc>
          <w:tcPr>
            <w:tcW w:w="990" w:type="dxa"/>
          </w:tcPr>
          <w:p w14:paraId="676088EC" w14:textId="3FEE7EA7" w:rsidR="0061524D" w:rsidRPr="00487927" w:rsidRDefault="0061524D" w:rsidP="001B2204">
            <w:pPr>
              <w:jc w:val="center"/>
              <w:rPr>
                <w:rFonts w:cstheme="minorHAnsi"/>
                <w:szCs w:val="20"/>
              </w:rPr>
            </w:pPr>
          </w:p>
        </w:tc>
        <w:tc>
          <w:tcPr>
            <w:tcW w:w="990" w:type="dxa"/>
          </w:tcPr>
          <w:p w14:paraId="7D71C62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EDD087" w14:textId="77777777" w:rsidR="0061524D" w:rsidRPr="00487927" w:rsidRDefault="0061524D" w:rsidP="001B2204">
            <w:pPr>
              <w:jc w:val="center"/>
              <w:rPr>
                <w:rFonts w:cstheme="minorHAnsi"/>
                <w:szCs w:val="20"/>
              </w:rPr>
            </w:pPr>
          </w:p>
        </w:tc>
        <w:tc>
          <w:tcPr>
            <w:tcW w:w="990" w:type="dxa"/>
          </w:tcPr>
          <w:p w14:paraId="264760E2" w14:textId="77777777" w:rsidR="0061524D" w:rsidRPr="00487927" w:rsidRDefault="0061524D" w:rsidP="001B2204">
            <w:pPr>
              <w:jc w:val="center"/>
              <w:rPr>
                <w:rFonts w:cstheme="minorHAnsi"/>
                <w:szCs w:val="20"/>
              </w:rPr>
            </w:pPr>
          </w:p>
        </w:tc>
        <w:tc>
          <w:tcPr>
            <w:tcW w:w="990" w:type="dxa"/>
          </w:tcPr>
          <w:p w14:paraId="7B1AFFC9" w14:textId="77777777" w:rsidR="0061524D" w:rsidRPr="00487927" w:rsidRDefault="0061524D" w:rsidP="001B2204">
            <w:pPr>
              <w:jc w:val="center"/>
              <w:rPr>
                <w:rFonts w:cstheme="minorHAnsi"/>
                <w:szCs w:val="20"/>
              </w:rPr>
            </w:pPr>
          </w:p>
        </w:tc>
        <w:tc>
          <w:tcPr>
            <w:tcW w:w="1103" w:type="dxa"/>
          </w:tcPr>
          <w:p w14:paraId="0F549AF6" w14:textId="77777777" w:rsidR="0061524D" w:rsidRPr="00487927" w:rsidRDefault="0061524D" w:rsidP="001B2204">
            <w:pPr>
              <w:jc w:val="center"/>
              <w:rPr>
                <w:rFonts w:cstheme="minorHAnsi"/>
                <w:szCs w:val="20"/>
              </w:rPr>
            </w:pPr>
          </w:p>
        </w:tc>
        <w:tc>
          <w:tcPr>
            <w:tcW w:w="1103" w:type="dxa"/>
          </w:tcPr>
          <w:p w14:paraId="3CF9C1F4" w14:textId="77777777" w:rsidR="0061524D" w:rsidRPr="00487927" w:rsidRDefault="0061524D" w:rsidP="001B2204">
            <w:pPr>
              <w:jc w:val="center"/>
              <w:rPr>
                <w:rFonts w:cstheme="minorHAnsi"/>
                <w:szCs w:val="20"/>
              </w:rPr>
            </w:pPr>
          </w:p>
        </w:tc>
      </w:tr>
      <w:tr w:rsidR="0061524D" w:rsidRPr="00487927" w14:paraId="784F3186" w14:textId="5D0A2A05" w:rsidTr="0061524D">
        <w:tc>
          <w:tcPr>
            <w:tcW w:w="1255" w:type="dxa"/>
          </w:tcPr>
          <w:p w14:paraId="763631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61524D" w:rsidRPr="00487927" w:rsidRDefault="0061524D" w:rsidP="001B2204">
            <w:pPr>
              <w:jc w:val="center"/>
              <w:rPr>
                <w:rFonts w:cstheme="minorHAnsi"/>
                <w:szCs w:val="20"/>
              </w:rPr>
            </w:pPr>
          </w:p>
        </w:tc>
        <w:tc>
          <w:tcPr>
            <w:tcW w:w="990" w:type="dxa"/>
          </w:tcPr>
          <w:p w14:paraId="18258D37" w14:textId="6F99F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70B302" w14:textId="77777777" w:rsidR="0061524D" w:rsidRPr="00487927" w:rsidRDefault="0061524D" w:rsidP="001B2204">
            <w:pPr>
              <w:jc w:val="center"/>
              <w:rPr>
                <w:rFonts w:cstheme="minorHAnsi"/>
                <w:szCs w:val="20"/>
              </w:rPr>
            </w:pPr>
          </w:p>
        </w:tc>
        <w:tc>
          <w:tcPr>
            <w:tcW w:w="990" w:type="dxa"/>
          </w:tcPr>
          <w:p w14:paraId="6F6B89FB" w14:textId="77777777" w:rsidR="0061524D" w:rsidRPr="00487927" w:rsidRDefault="0061524D" w:rsidP="001B2204">
            <w:pPr>
              <w:jc w:val="center"/>
              <w:rPr>
                <w:rFonts w:cstheme="minorHAnsi"/>
                <w:szCs w:val="20"/>
              </w:rPr>
            </w:pPr>
          </w:p>
        </w:tc>
        <w:tc>
          <w:tcPr>
            <w:tcW w:w="990" w:type="dxa"/>
          </w:tcPr>
          <w:p w14:paraId="73A73B3D" w14:textId="5BD75883" w:rsidR="0061524D" w:rsidRPr="00487927" w:rsidRDefault="0061524D" w:rsidP="001B2204">
            <w:pPr>
              <w:jc w:val="center"/>
              <w:rPr>
                <w:rFonts w:cstheme="minorHAnsi"/>
                <w:szCs w:val="20"/>
              </w:rPr>
            </w:pPr>
          </w:p>
        </w:tc>
        <w:tc>
          <w:tcPr>
            <w:tcW w:w="990" w:type="dxa"/>
          </w:tcPr>
          <w:p w14:paraId="71987F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F9056A" w14:textId="77777777" w:rsidR="0061524D" w:rsidRPr="00487927" w:rsidRDefault="0061524D" w:rsidP="001B2204">
            <w:pPr>
              <w:jc w:val="center"/>
              <w:rPr>
                <w:rFonts w:cstheme="minorHAnsi"/>
                <w:szCs w:val="20"/>
              </w:rPr>
            </w:pPr>
          </w:p>
        </w:tc>
        <w:tc>
          <w:tcPr>
            <w:tcW w:w="990" w:type="dxa"/>
          </w:tcPr>
          <w:p w14:paraId="45AEBEBB" w14:textId="77777777" w:rsidR="0061524D" w:rsidRPr="00487927" w:rsidRDefault="0061524D" w:rsidP="001B2204">
            <w:pPr>
              <w:jc w:val="center"/>
              <w:rPr>
                <w:rFonts w:cstheme="minorHAnsi"/>
                <w:szCs w:val="20"/>
              </w:rPr>
            </w:pPr>
          </w:p>
        </w:tc>
        <w:tc>
          <w:tcPr>
            <w:tcW w:w="990" w:type="dxa"/>
          </w:tcPr>
          <w:p w14:paraId="35BB0E74" w14:textId="77777777" w:rsidR="0061524D" w:rsidRPr="00487927" w:rsidRDefault="0061524D" w:rsidP="001B2204">
            <w:pPr>
              <w:jc w:val="center"/>
              <w:rPr>
                <w:rFonts w:cstheme="minorHAnsi"/>
                <w:szCs w:val="20"/>
              </w:rPr>
            </w:pPr>
          </w:p>
        </w:tc>
        <w:tc>
          <w:tcPr>
            <w:tcW w:w="1103" w:type="dxa"/>
          </w:tcPr>
          <w:p w14:paraId="3E65365B" w14:textId="77777777" w:rsidR="0061524D" w:rsidRPr="00487927" w:rsidRDefault="0061524D" w:rsidP="001B2204">
            <w:pPr>
              <w:jc w:val="center"/>
              <w:rPr>
                <w:rFonts w:cstheme="minorHAnsi"/>
                <w:szCs w:val="20"/>
              </w:rPr>
            </w:pPr>
          </w:p>
        </w:tc>
        <w:tc>
          <w:tcPr>
            <w:tcW w:w="1103" w:type="dxa"/>
          </w:tcPr>
          <w:p w14:paraId="69FAF1AF" w14:textId="77777777" w:rsidR="0061524D" w:rsidRPr="00487927" w:rsidRDefault="0061524D" w:rsidP="001B2204">
            <w:pPr>
              <w:jc w:val="center"/>
              <w:rPr>
                <w:rFonts w:cstheme="minorHAnsi"/>
                <w:szCs w:val="20"/>
              </w:rPr>
            </w:pPr>
          </w:p>
        </w:tc>
      </w:tr>
      <w:tr w:rsidR="0061524D" w:rsidRPr="00487927" w14:paraId="0C2F3B6E" w14:textId="18CAE17F" w:rsidTr="0061524D">
        <w:tc>
          <w:tcPr>
            <w:tcW w:w="1255" w:type="dxa"/>
          </w:tcPr>
          <w:p w14:paraId="0423D2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61524D" w:rsidRPr="00487927" w:rsidRDefault="0061524D" w:rsidP="001B2204">
            <w:pPr>
              <w:jc w:val="center"/>
              <w:rPr>
                <w:rFonts w:cstheme="minorHAnsi"/>
                <w:szCs w:val="20"/>
              </w:rPr>
            </w:pPr>
          </w:p>
        </w:tc>
        <w:tc>
          <w:tcPr>
            <w:tcW w:w="990" w:type="dxa"/>
          </w:tcPr>
          <w:p w14:paraId="6D5259FF" w14:textId="081E9E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65EA0" w14:textId="77777777" w:rsidR="0061524D" w:rsidRPr="00487927" w:rsidRDefault="0061524D" w:rsidP="001B2204">
            <w:pPr>
              <w:jc w:val="center"/>
              <w:rPr>
                <w:rFonts w:cstheme="minorHAnsi"/>
                <w:szCs w:val="20"/>
              </w:rPr>
            </w:pPr>
          </w:p>
        </w:tc>
        <w:tc>
          <w:tcPr>
            <w:tcW w:w="990" w:type="dxa"/>
          </w:tcPr>
          <w:p w14:paraId="1346E569" w14:textId="77777777" w:rsidR="0061524D" w:rsidRPr="00487927" w:rsidRDefault="0061524D" w:rsidP="001B2204">
            <w:pPr>
              <w:jc w:val="center"/>
              <w:rPr>
                <w:rFonts w:cstheme="minorHAnsi"/>
                <w:szCs w:val="20"/>
              </w:rPr>
            </w:pPr>
          </w:p>
        </w:tc>
        <w:tc>
          <w:tcPr>
            <w:tcW w:w="990" w:type="dxa"/>
          </w:tcPr>
          <w:p w14:paraId="0B536A80" w14:textId="0B994DB6" w:rsidR="0061524D" w:rsidRPr="00487927" w:rsidRDefault="0061524D" w:rsidP="001B2204">
            <w:pPr>
              <w:jc w:val="center"/>
              <w:rPr>
                <w:rFonts w:cstheme="minorHAnsi"/>
                <w:szCs w:val="20"/>
              </w:rPr>
            </w:pPr>
          </w:p>
        </w:tc>
        <w:tc>
          <w:tcPr>
            <w:tcW w:w="990" w:type="dxa"/>
          </w:tcPr>
          <w:p w14:paraId="1A2962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2F7AED" w14:textId="77777777" w:rsidR="0061524D" w:rsidRPr="00487927" w:rsidRDefault="0061524D" w:rsidP="001B2204">
            <w:pPr>
              <w:jc w:val="center"/>
              <w:rPr>
                <w:rFonts w:cstheme="minorHAnsi"/>
                <w:szCs w:val="20"/>
              </w:rPr>
            </w:pPr>
          </w:p>
        </w:tc>
        <w:tc>
          <w:tcPr>
            <w:tcW w:w="990" w:type="dxa"/>
          </w:tcPr>
          <w:p w14:paraId="024C48FD" w14:textId="77777777" w:rsidR="0061524D" w:rsidRPr="00487927" w:rsidRDefault="0061524D" w:rsidP="001B2204">
            <w:pPr>
              <w:jc w:val="center"/>
              <w:rPr>
                <w:rFonts w:cstheme="minorHAnsi"/>
                <w:szCs w:val="20"/>
              </w:rPr>
            </w:pPr>
          </w:p>
        </w:tc>
        <w:tc>
          <w:tcPr>
            <w:tcW w:w="990" w:type="dxa"/>
          </w:tcPr>
          <w:p w14:paraId="2E6E6CFC" w14:textId="77777777" w:rsidR="0061524D" w:rsidRPr="00487927" w:rsidRDefault="0061524D" w:rsidP="001B2204">
            <w:pPr>
              <w:jc w:val="center"/>
              <w:rPr>
                <w:rFonts w:cstheme="minorHAnsi"/>
                <w:szCs w:val="20"/>
              </w:rPr>
            </w:pPr>
          </w:p>
        </w:tc>
        <w:tc>
          <w:tcPr>
            <w:tcW w:w="1103" w:type="dxa"/>
          </w:tcPr>
          <w:p w14:paraId="5FF978D7" w14:textId="77777777" w:rsidR="0061524D" w:rsidRPr="00487927" w:rsidRDefault="0061524D" w:rsidP="001B2204">
            <w:pPr>
              <w:jc w:val="center"/>
              <w:rPr>
                <w:rFonts w:cstheme="minorHAnsi"/>
                <w:szCs w:val="20"/>
              </w:rPr>
            </w:pPr>
          </w:p>
        </w:tc>
        <w:tc>
          <w:tcPr>
            <w:tcW w:w="1103" w:type="dxa"/>
          </w:tcPr>
          <w:p w14:paraId="3A399157" w14:textId="77777777" w:rsidR="0061524D" w:rsidRPr="00487927" w:rsidRDefault="0061524D" w:rsidP="001B2204">
            <w:pPr>
              <w:jc w:val="center"/>
              <w:rPr>
                <w:rFonts w:cstheme="minorHAnsi"/>
                <w:szCs w:val="20"/>
              </w:rPr>
            </w:pPr>
          </w:p>
        </w:tc>
      </w:tr>
      <w:tr w:rsidR="0061524D" w:rsidRPr="00487927" w14:paraId="4FD22286" w14:textId="654DA194" w:rsidTr="0061524D">
        <w:tc>
          <w:tcPr>
            <w:tcW w:w="1255" w:type="dxa"/>
          </w:tcPr>
          <w:p w14:paraId="6F15A0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61524D" w:rsidRPr="00487927" w:rsidRDefault="0061524D" w:rsidP="001B2204">
            <w:pPr>
              <w:jc w:val="center"/>
              <w:rPr>
                <w:rFonts w:cstheme="minorHAnsi"/>
                <w:szCs w:val="20"/>
              </w:rPr>
            </w:pPr>
          </w:p>
        </w:tc>
        <w:tc>
          <w:tcPr>
            <w:tcW w:w="990" w:type="dxa"/>
          </w:tcPr>
          <w:p w14:paraId="2BC29C50" w14:textId="6F1621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AB1FA" w14:textId="77777777" w:rsidR="0061524D" w:rsidRPr="00487927" w:rsidRDefault="0061524D" w:rsidP="001B2204">
            <w:pPr>
              <w:jc w:val="center"/>
              <w:rPr>
                <w:rFonts w:cstheme="minorHAnsi"/>
                <w:szCs w:val="20"/>
              </w:rPr>
            </w:pPr>
          </w:p>
        </w:tc>
        <w:tc>
          <w:tcPr>
            <w:tcW w:w="990" w:type="dxa"/>
          </w:tcPr>
          <w:p w14:paraId="00A27177" w14:textId="77777777" w:rsidR="0061524D" w:rsidRPr="00487927" w:rsidRDefault="0061524D" w:rsidP="001B2204">
            <w:pPr>
              <w:jc w:val="center"/>
              <w:rPr>
                <w:rFonts w:cstheme="minorHAnsi"/>
                <w:szCs w:val="20"/>
              </w:rPr>
            </w:pPr>
          </w:p>
        </w:tc>
        <w:tc>
          <w:tcPr>
            <w:tcW w:w="990" w:type="dxa"/>
          </w:tcPr>
          <w:p w14:paraId="63F38632" w14:textId="21DB99A7" w:rsidR="0061524D" w:rsidRPr="00487927" w:rsidRDefault="0061524D" w:rsidP="001B2204">
            <w:pPr>
              <w:jc w:val="center"/>
              <w:rPr>
                <w:rFonts w:cstheme="minorHAnsi"/>
                <w:szCs w:val="20"/>
              </w:rPr>
            </w:pPr>
          </w:p>
        </w:tc>
        <w:tc>
          <w:tcPr>
            <w:tcW w:w="990" w:type="dxa"/>
          </w:tcPr>
          <w:p w14:paraId="107023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903FDD" w14:textId="77777777" w:rsidR="0061524D" w:rsidRPr="00487927" w:rsidRDefault="0061524D" w:rsidP="001B2204">
            <w:pPr>
              <w:jc w:val="center"/>
              <w:rPr>
                <w:rFonts w:cstheme="minorHAnsi"/>
                <w:szCs w:val="20"/>
              </w:rPr>
            </w:pPr>
          </w:p>
        </w:tc>
        <w:tc>
          <w:tcPr>
            <w:tcW w:w="990" w:type="dxa"/>
          </w:tcPr>
          <w:p w14:paraId="56497F1B" w14:textId="77777777" w:rsidR="0061524D" w:rsidRPr="00487927" w:rsidRDefault="0061524D" w:rsidP="001B2204">
            <w:pPr>
              <w:jc w:val="center"/>
              <w:rPr>
                <w:rFonts w:cstheme="minorHAnsi"/>
                <w:szCs w:val="20"/>
              </w:rPr>
            </w:pPr>
          </w:p>
        </w:tc>
        <w:tc>
          <w:tcPr>
            <w:tcW w:w="990" w:type="dxa"/>
          </w:tcPr>
          <w:p w14:paraId="0C21F4D3" w14:textId="77777777" w:rsidR="0061524D" w:rsidRPr="00487927" w:rsidRDefault="0061524D" w:rsidP="001B2204">
            <w:pPr>
              <w:jc w:val="center"/>
              <w:rPr>
                <w:rFonts w:cstheme="minorHAnsi"/>
                <w:szCs w:val="20"/>
              </w:rPr>
            </w:pPr>
          </w:p>
        </w:tc>
        <w:tc>
          <w:tcPr>
            <w:tcW w:w="1103" w:type="dxa"/>
          </w:tcPr>
          <w:p w14:paraId="3EEEB3A9" w14:textId="77777777" w:rsidR="0061524D" w:rsidRPr="00487927" w:rsidRDefault="0061524D" w:rsidP="001B2204">
            <w:pPr>
              <w:jc w:val="center"/>
              <w:rPr>
                <w:rFonts w:cstheme="minorHAnsi"/>
                <w:szCs w:val="20"/>
              </w:rPr>
            </w:pPr>
          </w:p>
        </w:tc>
        <w:tc>
          <w:tcPr>
            <w:tcW w:w="1103" w:type="dxa"/>
          </w:tcPr>
          <w:p w14:paraId="6E3C91A4" w14:textId="77777777" w:rsidR="0061524D" w:rsidRPr="00487927" w:rsidRDefault="0061524D" w:rsidP="001B2204">
            <w:pPr>
              <w:jc w:val="center"/>
              <w:rPr>
                <w:rFonts w:cstheme="minorHAnsi"/>
                <w:szCs w:val="20"/>
              </w:rPr>
            </w:pPr>
          </w:p>
        </w:tc>
      </w:tr>
      <w:tr w:rsidR="0061524D" w:rsidRPr="00487927" w14:paraId="2251B097" w14:textId="12946DE9" w:rsidTr="0061524D">
        <w:tc>
          <w:tcPr>
            <w:tcW w:w="1255" w:type="dxa"/>
          </w:tcPr>
          <w:p w14:paraId="77B28C6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61524D" w:rsidRPr="00487927" w:rsidRDefault="0061524D" w:rsidP="001B2204">
            <w:pPr>
              <w:jc w:val="center"/>
              <w:rPr>
                <w:rFonts w:cstheme="minorHAnsi"/>
                <w:szCs w:val="20"/>
              </w:rPr>
            </w:pPr>
          </w:p>
        </w:tc>
        <w:tc>
          <w:tcPr>
            <w:tcW w:w="990" w:type="dxa"/>
          </w:tcPr>
          <w:p w14:paraId="17C08D01" w14:textId="4118B5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03761" w14:textId="77777777" w:rsidR="0061524D" w:rsidRPr="00487927" w:rsidRDefault="0061524D" w:rsidP="001B2204">
            <w:pPr>
              <w:jc w:val="center"/>
              <w:rPr>
                <w:rFonts w:cstheme="minorHAnsi"/>
                <w:szCs w:val="20"/>
              </w:rPr>
            </w:pPr>
          </w:p>
        </w:tc>
        <w:tc>
          <w:tcPr>
            <w:tcW w:w="990" w:type="dxa"/>
          </w:tcPr>
          <w:p w14:paraId="394773DA" w14:textId="77777777" w:rsidR="0061524D" w:rsidRPr="00487927" w:rsidRDefault="0061524D" w:rsidP="001B2204">
            <w:pPr>
              <w:jc w:val="center"/>
              <w:rPr>
                <w:rFonts w:cstheme="minorHAnsi"/>
                <w:szCs w:val="20"/>
              </w:rPr>
            </w:pPr>
          </w:p>
        </w:tc>
        <w:tc>
          <w:tcPr>
            <w:tcW w:w="990" w:type="dxa"/>
          </w:tcPr>
          <w:p w14:paraId="50EE2D83" w14:textId="72E794E1" w:rsidR="0061524D" w:rsidRPr="00487927" w:rsidRDefault="0061524D" w:rsidP="001B2204">
            <w:pPr>
              <w:jc w:val="center"/>
              <w:rPr>
                <w:rFonts w:cstheme="minorHAnsi"/>
                <w:szCs w:val="20"/>
              </w:rPr>
            </w:pPr>
          </w:p>
        </w:tc>
        <w:tc>
          <w:tcPr>
            <w:tcW w:w="990" w:type="dxa"/>
          </w:tcPr>
          <w:p w14:paraId="5C54E5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F054F2" w14:textId="77777777" w:rsidR="0061524D" w:rsidRPr="00487927" w:rsidRDefault="0061524D" w:rsidP="001B2204">
            <w:pPr>
              <w:jc w:val="center"/>
              <w:rPr>
                <w:rFonts w:cstheme="minorHAnsi"/>
                <w:szCs w:val="20"/>
              </w:rPr>
            </w:pPr>
          </w:p>
        </w:tc>
        <w:tc>
          <w:tcPr>
            <w:tcW w:w="990" w:type="dxa"/>
          </w:tcPr>
          <w:p w14:paraId="35823CB1" w14:textId="77777777" w:rsidR="0061524D" w:rsidRPr="00487927" w:rsidRDefault="0061524D" w:rsidP="001B2204">
            <w:pPr>
              <w:jc w:val="center"/>
              <w:rPr>
                <w:rFonts w:cstheme="minorHAnsi"/>
                <w:szCs w:val="20"/>
              </w:rPr>
            </w:pPr>
          </w:p>
        </w:tc>
        <w:tc>
          <w:tcPr>
            <w:tcW w:w="990" w:type="dxa"/>
          </w:tcPr>
          <w:p w14:paraId="32943C9E" w14:textId="77777777" w:rsidR="0061524D" w:rsidRPr="00487927" w:rsidRDefault="0061524D" w:rsidP="001B2204">
            <w:pPr>
              <w:jc w:val="center"/>
              <w:rPr>
                <w:rFonts w:cstheme="minorHAnsi"/>
                <w:szCs w:val="20"/>
              </w:rPr>
            </w:pPr>
          </w:p>
        </w:tc>
        <w:tc>
          <w:tcPr>
            <w:tcW w:w="1103" w:type="dxa"/>
          </w:tcPr>
          <w:p w14:paraId="5136F5D3" w14:textId="77777777" w:rsidR="0061524D" w:rsidRPr="00487927" w:rsidRDefault="0061524D" w:rsidP="001B2204">
            <w:pPr>
              <w:jc w:val="center"/>
              <w:rPr>
                <w:rFonts w:cstheme="minorHAnsi"/>
                <w:szCs w:val="20"/>
              </w:rPr>
            </w:pPr>
          </w:p>
        </w:tc>
        <w:tc>
          <w:tcPr>
            <w:tcW w:w="1103" w:type="dxa"/>
          </w:tcPr>
          <w:p w14:paraId="63495098" w14:textId="77777777" w:rsidR="0061524D" w:rsidRPr="00487927" w:rsidRDefault="0061524D" w:rsidP="001B2204">
            <w:pPr>
              <w:jc w:val="center"/>
              <w:rPr>
                <w:rFonts w:cstheme="minorHAnsi"/>
                <w:szCs w:val="20"/>
              </w:rPr>
            </w:pPr>
          </w:p>
        </w:tc>
      </w:tr>
      <w:tr w:rsidR="0061524D" w:rsidRPr="00487927" w14:paraId="3071250C" w14:textId="3D930C26" w:rsidTr="0061524D">
        <w:tc>
          <w:tcPr>
            <w:tcW w:w="1255" w:type="dxa"/>
          </w:tcPr>
          <w:p w14:paraId="3AB288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61524D" w:rsidRPr="00487927" w:rsidRDefault="0061524D" w:rsidP="001B2204">
            <w:pPr>
              <w:jc w:val="center"/>
              <w:rPr>
                <w:rFonts w:cstheme="minorHAnsi"/>
                <w:szCs w:val="20"/>
              </w:rPr>
            </w:pPr>
          </w:p>
        </w:tc>
        <w:tc>
          <w:tcPr>
            <w:tcW w:w="990" w:type="dxa"/>
          </w:tcPr>
          <w:p w14:paraId="6E3AE034" w14:textId="38C728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2C94D" w14:textId="77777777" w:rsidR="0061524D" w:rsidRPr="00487927" w:rsidRDefault="0061524D" w:rsidP="001B2204">
            <w:pPr>
              <w:jc w:val="center"/>
              <w:rPr>
                <w:rFonts w:cstheme="minorHAnsi"/>
                <w:szCs w:val="20"/>
              </w:rPr>
            </w:pPr>
          </w:p>
        </w:tc>
        <w:tc>
          <w:tcPr>
            <w:tcW w:w="990" w:type="dxa"/>
          </w:tcPr>
          <w:p w14:paraId="3F4DA9DC" w14:textId="77777777" w:rsidR="0061524D" w:rsidRPr="00487927" w:rsidRDefault="0061524D" w:rsidP="001B2204">
            <w:pPr>
              <w:jc w:val="center"/>
              <w:rPr>
                <w:rFonts w:cstheme="minorHAnsi"/>
                <w:szCs w:val="20"/>
              </w:rPr>
            </w:pPr>
          </w:p>
        </w:tc>
        <w:tc>
          <w:tcPr>
            <w:tcW w:w="990" w:type="dxa"/>
          </w:tcPr>
          <w:p w14:paraId="63B8265F" w14:textId="053437CF" w:rsidR="0061524D" w:rsidRPr="00487927" w:rsidRDefault="0061524D" w:rsidP="001B2204">
            <w:pPr>
              <w:jc w:val="center"/>
              <w:rPr>
                <w:rFonts w:cstheme="minorHAnsi"/>
                <w:szCs w:val="20"/>
              </w:rPr>
            </w:pPr>
          </w:p>
        </w:tc>
        <w:tc>
          <w:tcPr>
            <w:tcW w:w="990" w:type="dxa"/>
          </w:tcPr>
          <w:p w14:paraId="2AA4F18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32B655" w14:textId="77777777" w:rsidR="0061524D" w:rsidRPr="00487927" w:rsidRDefault="0061524D" w:rsidP="001B2204">
            <w:pPr>
              <w:jc w:val="center"/>
              <w:rPr>
                <w:rFonts w:cstheme="minorHAnsi"/>
                <w:szCs w:val="20"/>
              </w:rPr>
            </w:pPr>
          </w:p>
        </w:tc>
        <w:tc>
          <w:tcPr>
            <w:tcW w:w="990" w:type="dxa"/>
          </w:tcPr>
          <w:p w14:paraId="3F948296" w14:textId="77777777" w:rsidR="0061524D" w:rsidRPr="00487927" w:rsidRDefault="0061524D" w:rsidP="001B2204">
            <w:pPr>
              <w:jc w:val="center"/>
              <w:rPr>
                <w:rFonts w:cstheme="minorHAnsi"/>
                <w:szCs w:val="20"/>
              </w:rPr>
            </w:pPr>
          </w:p>
        </w:tc>
        <w:tc>
          <w:tcPr>
            <w:tcW w:w="990" w:type="dxa"/>
          </w:tcPr>
          <w:p w14:paraId="4CEC0A27" w14:textId="77777777" w:rsidR="0061524D" w:rsidRPr="00487927" w:rsidRDefault="0061524D" w:rsidP="001B2204">
            <w:pPr>
              <w:jc w:val="center"/>
              <w:rPr>
                <w:rFonts w:cstheme="minorHAnsi"/>
                <w:szCs w:val="20"/>
              </w:rPr>
            </w:pPr>
          </w:p>
        </w:tc>
        <w:tc>
          <w:tcPr>
            <w:tcW w:w="1103" w:type="dxa"/>
          </w:tcPr>
          <w:p w14:paraId="34EDF628" w14:textId="77777777" w:rsidR="0061524D" w:rsidRPr="00487927" w:rsidRDefault="0061524D" w:rsidP="001B2204">
            <w:pPr>
              <w:jc w:val="center"/>
              <w:rPr>
                <w:rFonts w:cstheme="minorHAnsi"/>
                <w:szCs w:val="20"/>
              </w:rPr>
            </w:pPr>
          </w:p>
        </w:tc>
        <w:tc>
          <w:tcPr>
            <w:tcW w:w="1103" w:type="dxa"/>
          </w:tcPr>
          <w:p w14:paraId="4D45D177" w14:textId="77777777" w:rsidR="0061524D" w:rsidRPr="00487927" w:rsidRDefault="0061524D" w:rsidP="001B2204">
            <w:pPr>
              <w:jc w:val="center"/>
              <w:rPr>
                <w:rFonts w:cstheme="minorHAnsi"/>
                <w:szCs w:val="20"/>
              </w:rPr>
            </w:pPr>
          </w:p>
        </w:tc>
      </w:tr>
      <w:tr w:rsidR="0061524D" w:rsidRPr="00487927" w14:paraId="7DD8189B" w14:textId="4E45EDCE" w:rsidTr="0061524D">
        <w:tc>
          <w:tcPr>
            <w:tcW w:w="1255" w:type="dxa"/>
          </w:tcPr>
          <w:p w14:paraId="461F21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61524D" w:rsidRPr="00487927" w:rsidRDefault="0061524D" w:rsidP="001B2204">
            <w:pPr>
              <w:jc w:val="center"/>
              <w:rPr>
                <w:rFonts w:cstheme="minorHAnsi"/>
                <w:szCs w:val="20"/>
              </w:rPr>
            </w:pPr>
          </w:p>
        </w:tc>
        <w:tc>
          <w:tcPr>
            <w:tcW w:w="990" w:type="dxa"/>
          </w:tcPr>
          <w:p w14:paraId="334A78C6" w14:textId="71493FF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333533" w14:textId="77777777" w:rsidR="0061524D" w:rsidRPr="00487927" w:rsidRDefault="0061524D" w:rsidP="001B2204">
            <w:pPr>
              <w:jc w:val="center"/>
              <w:rPr>
                <w:rFonts w:cstheme="minorHAnsi"/>
                <w:szCs w:val="20"/>
              </w:rPr>
            </w:pPr>
          </w:p>
        </w:tc>
        <w:tc>
          <w:tcPr>
            <w:tcW w:w="990" w:type="dxa"/>
          </w:tcPr>
          <w:p w14:paraId="68882907" w14:textId="77777777" w:rsidR="0061524D" w:rsidRPr="00487927" w:rsidRDefault="0061524D" w:rsidP="001B2204">
            <w:pPr>
              <w:jc w:val="center"/>
              <w:rPr>
                <w:rFonts w:cstheme="minorHAnsi"/>
                <w:szCs w:val="20"/>
              </w:rPr>
            </w:pPr>
          </w:p>
        </w:tc>
        <w:tc>
          <w:tcPr>
            <w:tcW w:w="990" w:type="dxa"/>
          </w:tcPr>
          <w:p w14:paraId="4B082171" w14:textId="217A3677" w:rsidR="0061524D" w:rsidRPr="00487927" w:rsidRDefault="0061524D" w:rsidP="001B2204">
            <w:pPr>
              <w:jc w:val="center"/>
              <w:rPr>
                <w:rFonts w:cstheme="minorHAnsi"/>
                <w:szCs w:val="20"/>
              </w:rPr>
            </w:pPr>
          </w:p>
        </w:tc>
        <w:tc>
          <w:tcPr>
            <w:tcW w:w="990" w:type="dxa"/>
          </w:tcPr>
          <w:p w14:paraId="11F7B9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5EA9B0" w14:textId="77777777" w:rsidR="0061524D" w:rsidRPr="00487927" w:rsidRDefault="0061524D" w:rsidP="001B2204">
            <w:pPr>
              <w:jc w:val="center"/>
              <w:rPr>
                <w:rFonts w:cstheme="minorHAnsi"/>
                <w:szCs w:val="20"/>
              </w:rPr>
            </w:pPr>
          </w:p>
        </w:tc>
        <w:tc>
          <w:tcPr>
            <w:tcW w:w="990" w:type="dxa"/>
          </w:tcPr>
          <w:p w14:paraId="407461A6" w14:textId="77777777" w:rsidR="0061524D" w:rsidRPr="00487927" w:rsidRDefault="0061524D" w:rsidP="001B2204">
            <w:pPr>
              <w:jc w:val="center"/>
              <w:rPr>
                <w:rFonts w:cstheme="minorHAnsi"/>
                <w:szCs w:val="20"/>
              </w:rPr>
            </w:pPr>
          </w:p>
        </w:tc>
        <w:tc>
          <w:tcPr>
            <w:tcW w:w="990" w:type="dxa"/>
          </w:tcPr>
          <w:p w14:paraId="564A1EC7" w14:textId="77777777" w:rsidR="0061524D" w:rsidRPr="00487927" w:rsidRDefault="0061524D" w:rsidP="001B2204">
            <w:pPr>
              <w:jc w:val="center"/>
              <w:rPr>
                <w:rFonts w:cstheme="minorHAnsi"/>
                <w:szCs w:val="20"/>
              </w:rPr>
            </w:pPr>
          </w:p>
        </w:tc>
        <w:tc>
          <w:tcPr>
            <w:tcW w:w="1103" w:type="dxa"/>
          </w:tcPr>
          <w:p w14:paraId="00DFD592" w14:textId="77777777" w:rsidR="0061524D" w:rsidRPr="00487927" w:rsidRDefault="0061524D" w:rsidP="001B2204">
            <w:pPr>
              <w:jc w:val="center"/>
              <w:rPr>
                <w:rFonts w:cstheme="minorHAnsi"/>
                <w:szCs w:val="20"/>
              </w:rPr>
            </w:pPr>
          </w:p>
        </w:tc>
        <w:tc>
          <w:tcPr>
            <w:tcW w:w="1103" w:type="dxa"/>
          </w:tcPr>
          <w:p w14:paraId="6BC0CA2E" w14:textId="77777777" w:rsidR="0061524D" w:rsidRPr="00487927" w:rsidRDefault="0061524D" w:rsidP="001B2204">
            <w:pPr>
              <w:jc w:val="center"/>
              <w:rPr>
                <w:rFonts w:cstheme="minorHAnsi"/>
                <w:szCs w:val="20"/>
              </w:rPr>
            </w:pPr>
          </w:p>
        </w:tc>
      </w:tr>
      <w:tr w:rsidR="0061524D" w:rsidRPr="00487927" w14:paraId="74B6C46A" w14:textId="388DE772" w:rsidTr="0061524D">
        <w:tc>
          <w:tcPr>
            <w:tcW w:w="1255" w:type="dxa"/>
          </w:tcPr>
          <w:p w14:paraId="7B5749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61524D" w:rsidRPr="00487927" w:rsidRDefault="0061524D" w:rsidP="001B2204">
            <w:pPr>
              <w:jc w:val="center"/>
              <w:rPr>
                <w:rFonts w:cstheme="minorHAnsi"/>
                <w:szCs w:val="20"/>
              </w:rPr>
            </w:pPr>
          </w:p>
        </w:tc>
        <w:tc>
          <w:tcPr>
            <w:tcW w:w="990" w:type="dxa"/>
          </w:tcPr>
          <w:p w14:paraId="5EA6604E" w14:textId="56C910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DA0CE" w14:textId="77777777" w:rsidR="0061524D" w:rsidRPr="00487927" w:rsidRDefault="0061524D" w:rsidP="001B2204">
            <w:pPr>
              <w:jc w:val="center"/>
              <w:rPr>
                <w:rFonts w:cstheme="minorHAnsi"/>
                <w:szCs w:val="20"/>
              </w:rPr>
            </w:pPr>
          </w:p>
        </w:tc>
        <w:tc>
          <w:tcPr>
            <w:tcW w:w="990" w:type="dxa"/>
          </w:tcPr>
          <w:p w14:paraId="31E06499" w14:textId="77777777" w:rsidR="0061524D" w:rsidRPr="00487927" w:rsidRDefault="0061524D" w:rsidP="001B2204">
            <w:pPr>
              <w:jc w:val="center"/>
              <w:rPr>
                <w:rFonts w:cstheme="minorHAnsi"/>
                <w:szCs w:val="20"/>
              </w:rPr>
            </w:pPr>
          </w:p>
        </w:tc>
        <w:tc>
          <w:tcPr>
            <w:tcW w:w="990" w:type="dxa"/>
          </w:tcPr>
          <w:p w14:paraId="2FC9835A" w14:textId="4A9ADB6B" w:rsidR="0061524D" w:rsidRPr="00487927" w:rsidRDefault="0061524D" w:rsidP="001B2204">
            <w:pPr>
              <w:jc w:val="center"/>
              <w:rPr>
                <w:rFonts w:cstheme="minorHAnsi"/>
                <w:szCs w:val="20"/>
              </w:rPr>
            </w:pPr>
          </w:p>
        </w:tc>
        <w:tc>
          <w:tcPr>
            <w:tcW w:w="990" w:type="dxa"/>
          </w:tcPr>
          <w:p w14:paraId="60C0E69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EE9B8" w14:textId="77777777" w:rsidR="0061524D" w:rsidRPr="00487927" w:rsidRDefault="0061524D" w:rsidP="001B2204">
            <w:pPr>
              <w:jc w:val="center"/>
              <w:rPr>
                <w:rFonts w:cstheme="minorHAnsi"/>
                <w:szCs w:val="20"/>
              </w:rPr>
            </w:pPr>
          </w:p>
        </w:tc>
        <w:tc>
          <w:tcPr>
            <w:tcW w:w="990" w:type="dxa"/>
          </w:tcPr>
          <w:p w14:paraId="7848EDA2" w14:textId="77777777" w:rsidR="0061524D" w:rsidRPr="00487927" w:rsidRDefault="0061524D" w:rsidP="001B2204">
            <w:pPr>
              <w:jc w:val="center"/>
              <w:rPr>
                <w:rFonts w:cstheme="minorHAnsi"/>
                <w:szCs w:val="20"/>
              </w:rPr>
            </w:pPr>
          </w:p>
        </w:tc>
        <w:tc>
          <w:tcPr>
            <w:tcW w:w="990" w:type="dxa"/>
          </w:tcPr>
          <w:p w14:paraId="29553552" w14:textId="77777777" w:rsidR="0061524D" w:rsidRPr="00487927" w:rsidRDefault="0061524D" w:rsidP="001B2204">
            <w:pPr>
              <w:jc w:val="center"/>
              <w:rPr>
                <w:rFonts w:cstheme="minorHAnsi"/>
                <w:szCs w:val="20"/>
              </w:rPr>
            </w:pPr>
          </w:p>
        </w:tc>
        <w:tc>
          <w:tcPr>
            <w:tcW w:w="1103" w:type="dxa"/>
          </w:tcPr>
          <w:p w14:paraId="75BE4292" w14:textId="77777777" w:rsidR="0061524D" w:rsidRPr="00487927" w:rsidRDefault="0061524D" w:rsidP="001B2204">
            <w:pPr>
              <w:jc w:val="center"/>
              <w:rPr>
                <w:rFonts w:cstheme="minorHAnsi"/>
                <w:szCs w:val="20"/>
              </w:rPr>
            </w:pPr>
          </w:p>
        </w:tc>
        <w:tc>
          <w:tcPr>
            <w:tcW w:w="1103" w:type="dxa"/>
          </w:tcPr>
          <w:p w14:paraId="36F4CAD2" w14:textId="77777777" w:rsidR="0061524D" w:rsidRPr="00487927" w:rsidRDefault="0061524D" w:rsidP="001B2204">
            <w:pPr>
              <w:jc w:val="center"/>
              <w:rPr>
                <w:rFonts w:cstheme="minorHAnsi"/>
                <w:szCs w:val="20"/>
              </w:rPr>
            </w:pPr>
          </w:p>
        </w:tc>
      </w:tr>
      <w:tr w:rsidR="0061524D" w:rsidRPr="00487927" w14:paraId="6FE69FDC" w14:textId="7BA2BD19" w:rsidTr="0061524D">
        <w:tc>
          <w:tcPr>
            <w:tcW w:w="1255" w:type="dxa"/>
          </w:tcPr>
          <w:p w14:paraId="6845E4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61524D" w:rsidRPr="00487927" w:rsidRDefault="0061524D" w:rsidP="001B2204">
            <w:pPr>
              <w:jc w:val="center"/>
              <w:rPr>
                <w:rFonts w:cstheme="minorHAnsi"/>
                <w:szCs w:val="20"/>
              </w:rPr>
            </w:pPr>
          </w:p>
        </w:tc>
        <w:tc>
          <w:tcPr>
            <w:tcW w:w="990" w:type="dxa"/>
          </w:tcPr>
          <w:p w14:paraId="5C670F18" w14:textId="6BE03B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3B25F8" w14:textId="77777777" w:rsidR="0061524D" w:rsidRPr="00487927" w:rsidRDefault="0061524D" w:rsidP="001B2204">
            <w:pPr>
              <w:jc w:val="center"/>
              <w:rPr>
                <w:rFonts w:cstheme="minorHAnsi"/>
                <w:szCs w:val="20"/>
              </w:rPr>
            </w:pPr>
          </w:p>
        </w:tc>
        <w:tc>
          <w:tcPr>
            <w:tcW w:w="990" w:type="dxa"/>
          </w:tcPr>
          <w:p w14:paraId="35A8CFE8" w14:textId="77777777" w:rsidR="0061524D" w:rsidRPr="00487927" w:rsidRDefault="0061524D" w:rsidP="001B2204">
            <w:pPr>
              <w:jc w:val="center"/>
              <w:rPr>
                <w:rFonts w:cstheme="minorHAnsi"/>
                <w:szCs w:val="20"/>
              </w:rPr>
            </w:pPr>
          </w:p>
        </w:tc>
        <w:tc>
          <w:tcPr>
            <w:tcW w:w="990" w:type="dxa"/>
          </w:tcPr>
          <w:p w14:paraId="78BAF344" w14:textId="08801B6D" w:rsidR="0061524D" w:rsidRPr="00487927" w:rsidRDefault="0061524D" w:rsidP="001B2204">
            <w:pPr>
              <w:jc w:val="center"/>
              <w:rPr>
                <w:rFonts w:cstheme="minorHAnsi"/>
                <w:szCs w:val="20"/>
              </w:rPr>
            </w:pPr>
          </w:p>
        </w:tc>
        <w:tc>
          <w:tcPr>
            <w:tcW w:w="990" w:type="dxa"/>
          </w:tcPr>
          <w:p w14:paraId="371378F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6A5987" w14:textId="77777777" w:rsidR="0061524D" w:rsidRPr="00487927" w:rsidRDefault="0061524D" w:rsidP="001B2204">
            <w:pPr>
              <w:jc w:val="center"/>
              <w:rPr>
                <w:rFonts w:cstheme="minorHAnsi"/>
                <w:szCs w:val="20"/>
              </w:rPr>
            </w:pPr>
          </w:p>
        </w:tc>
        <w:tc>
          <w:tcPr>
            <w:tcW w:w="990" w:type="dxa"/>
          </w:tcPr>
          <w:p w14:paraId="1D0557E6" w14:textId="77777777" w:rsidR="0061524D" w:rsidRPr="00487927" w:rsidRDefault="0061524D" w:rsidP="001B2204">
            <w:pPr>
              <w:jc w:val="center"/>
              <w:rPr>
                <w:rFonts w:cstheme="minorHAnsi"/>
                <w:szCs w:val="20"/>
              </w:rPr>
            </w:pPr>
          </w:p>
        </w:tc>
        <w:tc>
          <w:tcPr>
            <w:tcW w:w="990" w:type="dxa"/>
          </w:tcPr>
          <w:p w14:paraId="101C843D" w14:textId="77777777" w:rsidR="0061524D" w:rsidRPr="00487927" w:rsidRDefault="0061524D" w:rsidP="001B2204">
            <w:pPr>
              <w:jc w:val="center"/>
              <w:rPr>
                <w:rFonts w:cstheme="minorHAnsi"/>
                <w:szCs w:val="20"/>
              </w:rPr>
            </w:pPr>
          </w:p>
        </w:tc>
        <w:tc>
          <w:tcPr>
            <w:tcW w:w="1103" w:type="dxa"/>
          </w:tcPr>
          <w:p w14:paraId="4748A927" w14:textId="77777777" w:rsidR="0061524D" w:rsidRPr="00487927" w:rsidRDefault="0061524D" w:rsidP="001B2204">
            <w:pPr>
              <w:jc w:val="center"/>
              <w:rPr>
                <w:rFonts w:cstheme="minorHAnsi"/>
                <w:szCs w:val="20"/>
              </w:rPr>
            </w:pPr>
          </w:p>
        </w:tc>
        <w:tc>
          <w:tcPr>
            <w:tcW w:w="1103" w:type="dxa"/>
          </w:tcPr>
          <w:p w14:paraId="2D3D56C1" w14:textId="77777777" w:rsidR="0061524D" w:rsidRPr="00487927" w:rsidRDefault="0061524D" w:rsidP="001B2204">
            <w:pPr>
              <w:jc w:val="center"/>
              <w:rPr>
                <w:rFonts w:cstheme="minorHAnsi"/>
                <w:szCs w:val="20"/>
              </w:rPr>
            </w:pPr>
          </w:p>
        </w:tc>
      </w:tr>
      <w:tr w:rsidR="0061524D" w:rsidRPr="00487927" w14:paraId="25EEE113" w14:textId="7C896777" w:rsidTr="0061524D">
        <w:tc>
          <w:tcPr>
            <w:tcW w:w="1255" w:type="dxa"/>
          </w:tcPr>
          <w:p w14:paraId="5B364B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61524D" w:rsidRPr="00487927" w:rsidRDefault="0061524D" w:rsidP="001B2204">
            <w:pPr>
              <w:jc w:val="center"/>
              <w:rPr>
                <w:rFonts w:cstheme="minorHAnsi"/>
                <w:szCs w:val="20"/>
              </w:rPr>
            </w:pPr>
          </w:p>
        </w:tc>
        <w:tc>
          <w:tcPr>
            <w:tcW w:w="990" w:type="dxa"/>
          </w:tcPr>
          <w:p w14:paraId="4D035F8E" w14:textId="4B2F2A3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2DB8EE" w14:textId="77777777" w:rsidR="0061524D" w:rsidRPr="00487927" w:rsidRDefault="0061524D" w:rsidP="001B2204">
            <w:pPr>
              <w:jc w:val="center"/>
              <w:rPr>
                <w:rFonts w:cstheme="minorHAnsi"/>
                <w:szCs w:val="20"/>
              </w:rPr>
            </w:pPr>
          </w:p>
        </w:tc>
        <w:tc>
          <w:tcPr>
            <w:tcW w:w="990" w:type="dxa"/>
          </w:tcPr>
          <w:p w14:paraId="401E24B6" w14:textId="77777777" w:rsidR="0061524D" w:rsidRPr="00487927" w:rsidRDefault="0061524D" w:rsidP="001B2204">
            <w:pPr>
              <w:jc w:val="center"/>
              <w:rPr>
                <w:rFonts w:cstheme="minorHAnsi"/>
                <w:szCs w:val="20"/>
              </w:rPr>
            </w:pPr>
          </w:p>
        </w:tc>
        <w:tc>
          <w:tcPr>
            <w:tcW w:w="990" w:type="dxa"/>
          </w:tcPr>
          <w:p w14:paraId="1575ADA5" w14:textId="283CD0AC" w:rsidR="0061524D" w:rsidRPr="00487927" w:rsidRDefault="0061524D" w:rsidP="001B2204">
            <w:pPr>
              <w:jc w:val="center"/>
              <w:rPr>
                <w:rFonts w:cstheme="minorHAnsi"/>
                <w:szCs w:val="20"/>
              </w:rPr>
            </w:pPr>
          </w:p>
        </w:tc>
        <w:tc>
          <w:tcPr>
            <w:tcW w:w="990" w:type="dxa"/>
          </w:tcPr>
          <w:p w14:paraId="5E934B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FC3E5C" w14:textId="77777777" w:rsidR="0061524D" w:rsidRPr="00487927" w:rsidRDefault="0061524D" w:rsidP="001B2204">
            <w:pPr>
              <w:jc w:val="center"/>
              <w:rPr>
                <w:rFonts w:cstheme="minorHAnsi"/>
                <w:szCs w:val="20"/>
              </w:rPr>
            </w:pPr>
          </w:p>
        </w:tc>
        <w:tc>
          <w:tcPr>
            <w:tcW w:w="990" w:type="dxa"/>
          </w:tcPr>
          <w:p w14:paraId="2237ED77" w14:textId="77777777" w:rsidR="0061524D" w:rsidRPr="00487927" w:rsidRDefault="0061524D" w:rsidP="001B2204">
            <w:pPr>
              <w:jc w:val="center"/>
              <w:rPr>
                <w:rFonts w:cstheme="minorHAnsi"/>
                <w:szCs w:val="20"/>
              </w:rPr>
            </w:pPr>
          </w:p>
        </w:tc>
        <w:tc>
          <w:tcPr>
            <w:tcW w:w="990" w:type="dxa"/>
          </w:tcPr>
          <w:p w14:paraId="6300996A" w14:textId="77777777" w:rsidR="0061524D" w:rsidRPr="00487927" w:rsidRDefault="0061524D" w:rsidP="001B2204">
            <w:pPr>
              <w:jc w:val="center"/>
              <w:rPr>
                <w:rFonts w:cstheme="minorHAnsi"/>
                <w:szCs w:val="20"/>
              </w:rPr>
            </w:pPr>
          </w:p>
        </w:tc>
        <w:tc>
          <w:tcPr>
            <w:tcW w:w="1103" w:type="dxa"/>
          </w:tcPr>
          <w:p w14:paraId="6D0C82C4" w14:textId="77777777" w:rsidR="0061524D" w:rsidRPr="00487927" w:rsidRDefault="0061524D" w:rsidP="001B2204">
            <w:pPr>
              <w:jc w:val="center"/>
              <w:rPr>
                <w:rFonts w:cstheme="minorHAnsi"/>
                <w:szCs w:val="20"/>
              </w:rPr>
            </w:pPr>
          </w:p>
        </w:tc>
        <w:tc>
          <w:tcPr>
            <w:tcW w:w="1103" w:type="dxa"/>
          </w:tcPr>
          <w:p w14:paraId="3E534527" w14:textId="77777777" w:rsidR="0061524D" w:rsidRPr="00487927" w:rsidRDefault="0061524D" w:rsidP="001B2204">
            <w:pPr>
              <w:jc w:val="center"/>
              <w:rPr>
                <w:rFonts w:cstheme="minorHAnsi"/>
                <w:szCs w:val="20"/>
              </w:rPr>
            </w:pPr>
          </w:p>
        </w:tc>
      </w:tr>
      <w:tr w:rsidR="0061524D" w:rsidRPr="00487927" w14:paraId="28008E4D" w14:textId="13F5C654" w:rsidTr="0061524D">
        <w:tc>
          <w:tcPr>
            <w:tcW w:w="1255" w:type="dxa"/>
          </w:tcPr>
          <w:p w14:paraId="643A945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61524D" w:rsidRPr="00487927" w:rsidRDefault="0061524D" w:rsidP="001B2204">
            <w:pPr>
              <w:jc w:val="center"/>
              <w:rPr>
                <w:rFonts w:cstheme="minorHAnsi"/>
                <w:szCs w:val="20"/>
              </w:rPr>
            </w:pPr>
          </w:p>
        </w:tc>
        <w:tc>
          <w:tcPr>
            <w:tcW w:w="990" w:type="dxa"/>
          </w:tcPr>
          <w:p w14:paraId="365AF64D" w14:textId="481507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10D43" w14:textId="77777777" w:rsidR="0061524D" w:rsidRPr="00487927" w:rsidRDefault="0061524D" w:rsidP="001B2204">
            <w:pPr>
              <w:jc w:val="center"/>
              <w:rPr>
                <w:rFonts w:cstheme="minorHAnsi"/>
                <w:szCs w:val="20"/>
              </w:rPr>
            </w:pPr>
          </w:p>
        </w:tc>
        <w:tc>
          <w:tcPr>
            <w:tcW w:w="990" w:type="dxa"/>
          </w:tcPr>
          <w:p w14:paraId="5F80A7FD" w14:textId="77777777" w:rsidR="0061524D" w:rsidRPr="00487927" w:rsidRDefault="0061524D" w:rsidP="001B2204">
            <w:pPr>
              <w:jc w:val="center"/>
              <w:rPr>
                <w:rFonts w:cstheme="minorHAnsi"/>
                <w:szCs w:val="20"/>
              </w:rPr>
            </w:pPr>
          </w:p>
        </w:tc>
        <w:tc>
          <w:tcPr>
            <w:tcW w:w="990" w:type="dxa"/>
          </w:tcPr>
          <w:p w14:paraId="5AA7B021" w14:textId="5F7325DE" w:rsidR="0061524D" w:rsidRPr="00487927" w:rsidRDefault="0061524D" w:rsidP="001B2204">
            <w:pPr>
              <w:jc w:val="center"/>
              <w:rPr>
                <w:rFonts w:cstheme="minorHAnsi"/>
                <w:szCs w:val="20"/>
              </w:rPr>
            </w:pPr>
          </w:p>
        </w:tc>
        <w:tc>
          <w:tcPr>
            <w:tcW w:w="990" w:type="dxa"/>
          </w:tcPr>
          <w:p w14:paraId="6E1CB8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6C99A4" w14:textId="77777777" w:rsidR="0061524D" w:rsidRPr="00487927" w:rsidRDefault="0061524D" w:rsidP="001B2204">
            <w:pPr>
              <w:jc w:val="center"/>
              <w:rPr>
                <w:rFonts w:cstheme="minorHAnsi"/>
                <w:szCs w:val="20"/>
              </w:rPr>
            </w:pPr>
          </w:p>
        </w:tc>
        <w:tc>
          <w:tcPr>
            <w:tcW w:w="990" w:type="dxa"/>
          </w:tcPr>
          <w:p w14:paraId="793D23D1" w14:textId="77777777" w:rsidR="0061524D" w:rsidRPr="00487927" w:rsidRDefault="0061524D" w:rsidP="001B2204">
            <w:pPr>
              <w:jc w:val="center"/>
              <w:rPr>
                <w:rFonts w:cstheme="minorHAnsi"/>
                <w:szCs w:val="20"/>
              </w:rPr>
            </w:pPr>
          </w:p>
        </w:tc>
        <w:tc>
          <w:tcPr>
            <w:tcW w:w="990" w:type="dxa"/>
          </w:tcPr>
          <w:p w14:paraId="0FDEE6F8" w14:textId="77777777" w:rsidR="0061524D" w:rsidRPr="00487927" w:rsidRDefault="0061524D" w:rsidP="001B2204">
            <w:pPr>
              <w:jc w:val="center"/>
              <w:rPr>
                <w:rFonts w:cstheme="minorHAnsi"/>
                <w:szCs w:val="20"/>
              </w:rPr>
            </w:pPr>
          </w:p>
        </w:tc>
        <w:tc>
          <w:tcPr>
            <w:tcW w:w="1103" w:type="dxa"/>
          </w:tcPr>
          <w:p w14:paraId="17BE1220" w14:textId="77777777" w:rsidR="0061524D" w:rsidRPr="00487927" w:rsidRDefault="0061524D" w:rsidP="001B2204">
            <w:pPr>
              <w:jc w:val="center"/>
              <w:rPr>
                <w:rFonts w:cstheme="minorHAnsi"/>
                <w:szCs w:val="20"/>
              </w:rPr>
            </w:pPr>
          </w:p>
        </w:tc>
        <w:tc>
          <w:tcPr>
            <w:tcW w:w="1103" w:type="dxa"/>
          </w:tcPr>
          <w:p w14:paraId="56C632F8" w14:textId="77777777" w:rsidR="0061524D" w:rsidRPr="00487927" w:rsidRDefault="0061524D" w:rsidP="001B2204">
            <w:pPr>
              <w:jc w:val="center"/>
              <w:rPr>
                <w:rFonts w:cstheme="minorHAnsi"/>
                <w:szCs w:val="20"/>
              </w:rPr>
            </w:pPr>
          </w:p>
        </w:tc>
      </w:tr>
      <w:tr w:rsidR="0061524D" w:rsidRPr="00487927" w14:paraId="69E051A6" w14:textId="152BC5FB" w:rsidTr="0061524D">
        <w:tc>
          <w:tcPr>
            <w:tcW w:w="1255" w:type="dxa"/>
          </w:tcPr>
          <w:p w14:paraId="797FB7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61524D" w:rsidRPr="00487927" w:rsidRDefault="0061524D" w:rsidP="001B2204">
            <w:pPr>
              <w:jc w:val="center"/>
              <w:rPr>
                <w:rFonts w:cstheme="minorHAnsi"/>
                <w:szCs w:val="20"/>
              </w:rPr>
            </w:pPr>
          </w:p>
        </w:tc>
        <w:tc>
          <w:tcPr>
            <w:tcW w:w="990" w:type="dxa"/>
          </w:tcPr>
          <w:p w14:paraId="33A3D8A0" w14:textId="6DFCB3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5236A6" w14:textId="77777777" w:rsidR="0061524D" w:rsidRPr="00487927" w:rsidRDefault="0061524D" w:rsidP="001B2204">
            <w:pPr>
              <w:jc w:val="center"/>
              <w:rPr>
                <w:rFonts w:cstheme="minorHAnsi"/>
                <w:szCs w:val="20"/>
              </w:rPr>
            </w:pPr>
          </w:p>
        </w:tc>
        <w:tc>
          <w:tcPr>
            <w:tcW w:w="990" w:type="dxa"/>
          </w:tcPr>
          <w:p w14:paraId="16E8C145" w14:textId="77777777" w:rsidR="0061524D" w:rsidRPr="00487927" w:rsidRDefault="0061524D" w:rsidP="001B2204">
            <w:pPr>
              <w:jc w:val="center"/>
              <w:rPr>
                <w:rFonts w:cstheme="minorHAnsi"/>
                <w:szCs w:val="20"/>
              </w:rPr>
            </w:pPr>
          </w:p>
        </w:tc>
        <w:tc>
          <w:tcPr>
            <w:tcW w:w="990" w:type="dxa"/>
          </w:tcPr>
          <w:p w14:paraId="2FBA357D" w14:textId="65B975CA" w:rsidR="0061524D" w:rsidRPr="00487927" w:rsidRDefault="0061524D" w:rsidP="001B2204">
            <w:pPr>
              <w:jc w:val="center"/>
              <w:rPr>
                <w:rFonts w:cstheme="minorHAnsi"/>
                <w:szCs w:val="20"/>
              </w:rPr>
            </w:pPr>
          </w:p>
        </w:tc>
        <w:tc>
          <w:tcPr>
            <w:tcW w:w="990" w:type="dxa"/>
          </w:tcPr>
          <w:p w14:paraId="15A2BB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563D77" w14:textId="77777777" w:rsidR="0061524D" w:rsidRPr="00487927" w:rsidRDefault="0061524D" w:rsidP="001B2204">
            <w:pPr>
              <w:jc w:val="center"/>
              <w:rPr>
                <w:rFonts w:cstheme="minorHAnsi"/>
                <w:szCs w:val="20"/>
              </w:rPr>
            </w:pPr>
          </w:p>
        </w:tc>
        <w:tc>
          <w:tcPr>
            <w:tcW w:w="990" w:type="dxa"/>
          </w:tcPr>
          <w:p w14:paraId="00377CD7" w14:textId="77777777" w:rsidR="0061524D" w:rsidRPr="00487927" w:rsidRDefault="0061524D" w:rsidP="001B2204">
            <w:pPr>
              <w:jc w:val="center"/>
              <w:rPr>
                <w:rFonts w:cstheme="minorHAnsi"/>
                <w:szCs w:val="20"/>
              </w:rPr>
            </w:pPr>
          </w:p>
        </w:tc>
        <w:tc>
          <w:tcPr>
            <w:tcW w:w="990" w:type="dxa"/>
          </w:tcPr>
          <w:p w14:paraId="0168E287" w14:textId="77777777" w:rsidR="0061524D" w:rsidRPr="00487927" w:rsidRDefault="0061524D" w:rsidP="001B2204">
            <w:pPr>
              <w:jc w:val="center"/>
              <w:rPr>
                <w:rFonts w:cstheme="minorHAnsi"/>
                <w:szCs w:val="20"/>
              </w:rPr>
            </w:pPr>
          </w:p>
        </w:tc>
        <w:tc>
          <w:tcPr>
            <w:tcW w:w="1103" w:type="dxa"/>
          </w:tcPr>
          <w:p w14:paraId="7210767B" w14:textId="77777777" w:rsidR="0061524D" w:rsidRPr="00487927" w:rsidRDefault="0061524D" w:rsidP="001B2204">
            <w:pPr>
              <w:jc w:val="center"/>
              <w:rPr>
                <w:rFonts w:cstheme="minorHAnsi"/>
                <w:szCs w:val="20"/>
              </w:rPr>
            </w:pPr>
          </w:p>
        </w:tc>
        <w:tc>
          <w:tcPr>
            <w:tcW w:w="1103" w:type="dxa"/>
          </w:tcPr>
          <w:p w14:paraId="4B56D958" w14:textId="77777777" w:rsidR="0061524D" w:rsidRPr="00487927" w:rsidRDefault="0061524D" w:rsidP="001B2204">
            <w:pPr>
              <w:jc w:val="center"/>
              <w:rPr>
                <w:rFonts w:cstheme="minorHAnsi"/>
                <w:szCs w:val="20"/>
              </w:rPr>
            </w:pPr>
          </w:p>
        </w:tc>
      </w:tr>
      <w:tr w:rsidR="0061524D" w:rsidRPr="00487927" w14:paraId="4900EA7E" w14:textId="2B5FE565" w:rsidTr="0061524D">
        <w:tc>
          <w:tcPr>
            <w:tcW w:w="1255" w:type="dxa"/>
          </w:tcPr>
          <w:p w14:paraId="4F7975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61524D" w:rsidRPr="00487927" w:rsidRDefault="0061524D" w:rsidP="001B2204">
            <w:pPr>
              <w:jc w:val="center"/>
              <w:rPr>
                <w:rFonts w:cstheme="minorHAnsi"/>
                <w:szCs w:val="20"/>
              </w:rPr>
            </w:pPr>
          </w:p>
        </w:tc>
        <w:tc>
          <w:tcPr>
            <w:tcW w:w="990" w:type="dxa"/>
          </w:tcPr>
          <w:p w14:paraId="01A39A4F" w14:textId="31B63D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EAED60" w14:textId="77777777" w:rsidR="0061524D" w:rsidRPr="00487927" w:rsidRDefault="0061524D" w:rsidP="001B2204">
            <w:pPr>
              <w:jc w:val="center"/>
              <w:rPr>
                <w:rFonts w:cstheme="minorHAnsi"/>
                <w:szCs w:val="20"/>
              </w:rPr>
            </w:pPr>
          </w:p>
        </w:tc>
        <w:tc>
          <w:tcPr>
            <w:tcW w:w="990" w:type="dxa"/>
          </w:tcPr>
          <w:p w14:paraId="2F97D869" w14:textId="77777777" w:rsidR="0061524D" w:rsidRPr="00487927" w:rsidRDefault="0061524D" w:rsidP="001B2204">
            <w:pPr>
              <w:jc w:val="center"/>
              <w:rPr>
                <w:rFonts w:cstheme="minorHAnsi"/>
                <w:szCs w:val="20"/>
              </w:rPr>
            </w:pPr>
          </w:p>
        </w:tc>
        <w:tc>
          <w:tcPr>
            <w:tcW w:w="990" w:type="dxa"/>
          </w:tcPr>
          <w:p w14:paraId="7C6367DE" w14:textId="7A4B2358" w:rsidR="0061524D" w:rsidRPr="00487927" w:rsidRDefault="0061524D" w:rsidP="001B2204">
            <w:pPr>
              <w:jc w:val="center"/>
              <w:rPr>
                <w:rFonts w:cstheme="minorHAnsi"/>
                <w:szCs w:val="20"/>
              </w:rPr>
            </w:pPr>
          </w:p>
        </w:tc>
        <w:tc>
          <w:tcPr>
            <w:tcW w:w="990" w:type="dxa"/>
          </w:tcPr>
          <w:p w14:paraId="0C949F1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3B41B3" w14:textId="77777777" w:rsidR="0061524D" w:rsidRPr="00487927" w:rsidRDefault="0061524D" w:rsidP="001B2204">
            <w:pPr>
              <w:jc w:val="center"/>
              <w:rPr>
                <w:rFonts w:cstheme="minorHAnsi"/>
                <w:szCs w:val="20"/>
              </w:rPr>
            </w:pPr>
          </w:p>
        </w:tc>
        <w:tc>
          <w:tcPr>
            <w:tcW w:w="990" w:type="dxa"/>
          </w:tcPr>
          <w:p w14:paraId="4D196DCA" w14:textId="77777777" w:rsidR="0061524D" w:rsidRPr="00487927" w:rsidRDefault="0061524D" w:rsidP="001B2204">
            <w:pPr>
              <w:jc w:val="center"/>
              <w:rPr>
                <w:rFonts w:cstheme="minorHAnsi"/>
                <w:szCs w:val="20"/>
              </w:rPr>
            </w:pPr>
          </w:p>
        </w:tc>
        <w:tc>
          <w:tcPr>
            <w:tcW w:w="990" w:type="dxa"/>
          </w:tcPr>
          <w:p w14:paraId="0159AB19" w14:textId="77777777" w:rsidR="0061524D" w:rsidRPr="00487927" w:rsidRDefault="0061524D" w:rsidP="001B2204">
            <w:pPr>
              <w:jc w:val="center"/>
              <w:rPr>
                <w:rFonts w:cstheme="minorHAnsi"/>
                <w:szCs w:val="20"/>
              </w:rPr>
            </w:pPr>
          </w:p>
        </w:tc>
        <w:tc>
          <w:tcPr>
            <w:tcW w:w="1103" w:type="dxa"/>
          </w:tcPr>
          <w:p w14:paraId="5E6BC40F" w14:textId="77777777" w:rsidR="0061524D" w:rsidRPr="00487927" w:rsidRDefault="0061524D" w:rsidP="001B2204">
            <w:pPr>
              <w:jc w:val="center"/>
              <w:rPr>
                <w:rFonts w:cstheme="minorHAnsi"/>
                <w:szCs w:val="20"/>
              </w:rPr>
            </w:pPr>
          </w:p>
        </w:tc>
        <w:tc>
          <w:tcPr>
            <w:tcW w:w="1103" w:type="dxa"/>
          </w:tcPr>
          <w:p w14:paraId="18F026CA" w14:textId="77777777" w:rsidR="0061524D" w:rsidRPr="00487927" w:rsidRDefault="0061524D" w:rsidP="001B2204">
            <w:pPr>
              <w:jc w:val="center"/>
              <w:rPr>
                <w:rFonts w:cstheme="minorHAnsi"/>
                <w:szCs w:val="20"/>
              </w:rPr>
            </w:pPr>
          </w:p>
        </w:tc>
      </w:tr>
      <w:tr w:rsidR="0061524D" w:rsidRPr="00487927" w14:paraId="252CBC99" w14:textId="34B42D02" w:rsidTr="0061524D">
        <w:tc>
          <w:tcPr>
            <w:tcW w:w="1255" w:type="dxa"/>
          </w:tcPr>
          <w:p w14:paraId="7C8CC44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61524D" w:rsidRPr="00487927" w:rsidRDefault="0061524D" w:rsidP="001B2204">
            <w:pPr>
              <w:jc w:val="center"/>
              <w:rPr>
                <w:rFonts w:cstheme="minorHAnsi"/>
                <w:szCs w:val="20"/>
              </w:rPr>
            </w:pPr>
          </w:p>
        </w:tc>
        <w:tc>
          <w:tcPr>
            <w:tcW w:w="990" w:type="dxa"/>
          </w:tcPr>
          <w:p w14:paraId="3F521D46" w14:textId="37F074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6055" w14:textId="77777777" w:rsidR="0061524D" w:rsidRPr="00487927" w:rsidRDefault="0061524D" w:rsidP="001B2204">
            <w:pPr>
              <w:jc w:val="center"/>
              <w:rPr>
                <w:rFonts w:cstheme="minorHAnsi"/>
                <w:szCs w:val="20"/>
              </w:rPr>
            </w:pPr>
          </w:p>
        </w:tc>
        <w:tc>
          <w:tcPr>
            <w:tcW w:w="990" w:type="dxa"/>
          </w:tcPr>
          <w:p w14:paraId="536ECDB3" w14:textId="77777777" w:rsidR="0061524D" w:rsidRPr="00487927" w:rsidRDefault="0061524D" w:rsidP="001B2204">
            <w:pPr>
              <w:jc w:val="center"/>
              <w:rPr>
                <w:rFonts w:cstheme="minorHAnsi"/>
                <w:szCs w:val="20"/>
              </w:rPr>
            </w:pPr>
          </w:p>
        </w:tc>
        <w:tc>
          <w:tcPr>
            <w:tcW w:w="990" w:type="dxa"/>
          </w:tcPr>
          <w:p w14:paraId="4C39E5AA" w14:textId="6F560E48" w:rsidR="0061524D" w:rsidRPr="00487927" w:rsidRDefault="0061524D" w:rsidP="001B2204">
            <w:pPr>
              <w:jc w:val="center"/>
              <w:rPr>
                <w:rFonts w:cstheme="minorHAnsi"/>
                <w:szCs w:val="20"/>
              </w:rPr>
            </w:pPr>
          </w:p>
        </w:tc>
        <w:tc>
          <w:tcPr>
            <w:tcW w:w="990" w:type="dxa"/>
          </w:tcPr>
          <w:p w14:paraId="642C7F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71BD86" w14:textId="77777777" w:rsidR="0061524D" w:rsidRPr="00487927" w:rsidRDefault="0061524D" w:rsidP="001B2204">
            <w:pPr>
              <w:jc w:val="center"/>
              <w:rPr>
                <w:rFonts w:cstheme="minorHAnsi"/>
                <w:szCs w:val="20"/>
              </w:rPr>
            </w:pPr>
          </w:p>
        </w:tc>
        <w:tc>
          <w:tcPr>
            <w:tcW w:w="990" w:type="dxa"/>
          </w:tcPr>
          <w:p w14:paraId="05164E5C" w14:textId="77777777" w:rsidR="0061524D" w:rsidRPr="00487927" w:rsidRDefault="0061524D" w:rsidP="001B2204">
            <w:pPr>
              <w:jc w:val="center"/>
              <w:rPr>
                <w:rFonts w:cstheme="minorHAnsi"/>
                <w:szCs w:val="20"/>
              </w:rPr>
            </w:pPr>
          </w:p>
        </w:tc>
        <w:tc>
          <w:tcPr>
            <w:tcW w:w="990" w:type="dxa"/>
          </w:tcPr>
          <w:p w14:paraId="37E9057B" w14:textId="77777777" w:rsidR="0061524D" w:rsidRPr="00487927" w:rsidRDefault="0061524D" w:rsidP="001B2204">
            <w:pPr>
              <w:jc w:val="center"/>
              <w:rPr>
                <w:rFonts w:cstheme="minorHAnsi"/>
                <w:szCs w:val="20"/>
              </w:rPr>
            </w:pPr>
          </w:p>
        </w:tc>
        <w:tc>
          <w:tcPr>
            <w:tcW w:w="1103" w:type="dxa"/>
          </w:tcPr>
          <w:p w14:paraId="1B9521D1" w14:textId="77777777" w:rsidR="0061524D" w:rsidRPr="00487927" w:rsidRDefault="0061524D" w:rsidP="001B2204">
            <w:pPr>
              <w:jc w:val="center"/>
              <w:rPr>
                <w:rFonts w:cstheme="minorHAnsi"/>
                <w:szCs w:val="20"/>
              </w:rPr>
            </w:pPr>
          </w:p>
        </w:tc>
        <w:tc>
          <w:tcPr>
            <w:tcW w:w="1103" w:type="dxa"/>
          </w:tcPr>
          <w:p w14:paraId="7F2F7B84" w14:textId="77777777" w:rsidR="0061524D" w:rsidRPr="00487927" w:rsidRDefault="0061524D" w:rsidP="001B2204">
            <w:pPr>
              <w:jc w:val="center"/>
              <w:rPr>
                <w:rFonts w:cstheme="minorHAnsi"/>
                <w:szCs w:val="20"/>
              </w:rPr>
            </w:pPr>
          </w:p>
        </w:tc>
      </w:tr>
      <w:tr w:rsidR="0061524D" w:rsidRPr="00487927" w14:paraId="13FDDD08" w14:textId="2C2E167C" w:rsidTr="0061524D">
        <w:tc>
          <w:tcPr>
            <w:tcW w:w="1255" w:type="dxa"/>
          </w:tcPr>
          <w:p w14:paraId="0D1250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61524D" w:rsidRPr="00487927" w:rsidRDefault="0061524D" w:rsidP="001B2204">
            <w:pPr>
              <w:jc w:val="center"/>
              <w:rPr>
                <w:rFonts w:cstheme="minorHAnsi"/>
                <w:szCs w:val="20"/>
              </w:rPr>
            </w:pPr>
          </w:p>
        </w:tc>
        <w:tc>
          <w:tcPr>
            <w:tcW w:w="990" w:type="dxa"/>
          </w:tcPr>
          <w:p w14:paraId="12AACE95" w14:textId="3F9A73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7B9BA" w14:textId="77777777" w:rsidR="0061524D" w:rsidRPr="00487927" w:rsidRDefault="0061524D" w:rsidP="001B2204">
            <w:pPr>
              <w:jc w:val="center"/>
              <w:rPr>
                <w:rFonts w:cstheme="minorHAnsi"/>
                <w:szCs w:val="20"/>
              </w:rPr>
            </w:pPr>
          </w:p>
        </w:tc>
        <w:tc>
          <w:tcPr>
            <w:tcW w:w="990" w:type="dxa"/>
          </w:tcPr>
          <w:p w14:paraId="21B36214" w14:textId="77777777" w:rsidR="0061524D" w:rsidRPr="00487927" w:rsidRDefault="0061524D" w:rsidP="001B2204">
            <w:pPr>
              <w:jc w:val="center"/>
              <w:rPr>
                <w:rFonts w:cstheme="minorHAnsi"/>
                <w:szCs w:val="20"/>
              </w:rPr>
            </w:pPr>
          </w:p>
        </w:tc>
        <w:tc>
          <w:tcPr>
            <w:tcW w:w="990" w:type="dxa"/>
          </w:tcPr>
          <w:p w14:paraId="3DC3EB2B" w14:textId="5CD63B72" w:rsidR="0061524D" w:rsidRPr="00487927" w:rsidRDefault="0061524D" w:rsidP="001B2204">
            <w:pPr>
              <w:jc w:val="center"/>
              <w:rPr>
                <w:rFonts w:cstheme="minorHAnsi"/>
                <w:szCs w:val="20"/>
              </w:rPr>
            </w:pPr>
          </w:p>
        </w:tc>
        <w:tc>
          <w:tcPr>
            <w:tcW w:w="990" w:type="dxa"/>
          </w:tcPr>
          <w:p w14:paraId="20219D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0C97D" w14:textId="77777777" w:rsidR="0061524D" w:rsidRPr="00487927" w:rsidRDefault="0061524D" w:rsidP="001B2204">
            <w:pPr>
              <w:jc w:val="center"/>
              <w:rPr>
                <w:rFonts w:cstheme="minorHAnsi"/>
                <w:szCs w:val="20"/>
              </w:rPr>
            </w:pPr>
          </w:p>
        </w:tc>
        <w:tc>
          <w:tcPr>
            <w:tcW w:w="990" w:type="dxa"/>
          </w:tcPr>
          <w:p w14:paraId="0CA57855" w14:textId="77777777" w:rsidR="0061524D" w:rsidRPr="00487927" w:rsidRDefault="0061524D" w:rsidP="001B2204">
            <w:pPr>
              <w:jc w:val="center"/>
              <w:rPr>
                <w:rFonts w:cstheme="minorHAnsi"/>
                <w:szCs w:val="20"/>
              </w:rPr>
            </w:pPr>
          </w:p>
        </w:tc>
        <w:tc>
          <w:tcPr>
            <w:tcW w:w="990" w:type="dxa"/>
          </w:tcPr>
          <w:p w14:paraId="44AB91A7" w14:textId="77777777" w:rsidR="0061524D" w:rsidRPr="00487927" w:rsidRDefault="0061524D" w:rsidP="001B2204">
            <w:pPr>
              <w:jc w:val="center"/>
              <w:rPr>
                <w:rFonts w:cstheme="minorHAnsi"/>
                <w:szCs w:val="20"/>
              </w:rPr>
            </w:pPr>
          </w:p>
        </w:tc>
        <w:tc>
          <w:tcPr>
            <w:tcW w:w="1103" w:type="dxa"/>
          </w:tcPr>
          <w:p w14:paraId="6476EDA3" w14:textId="77777777" w:rsidR="0061524D" w:rsidRPr="00487927" w:rsidRDefault="0061524D" w:rsidP="001B2204">
            <w:pPr>
              <w:jc w:val="center"/>
              <w:rPr>
                <w:rFonts w:cstheme="minorHAnsi"/>
                <w:szCs w:val="20"/>
              </w:rPr>
            </w:pPr>
          </w:p>
        </w:tc>
        <w:tc>
          <w:tcPr>
            <w:tcW w:w="1103" w:type="dxa"/>
          </w:tcPr>
          <w:p w14:paraId="7F215D26" w14:textId="77777777" w:rsidR="0061524D" w:rsidRPr="00487927" w:rsidRDefault="0061524D" w:rsidP="001B2204">
            <w:pPr>
              <w:jc w:val="center"/>
              <w:rPr>
                <w:rFonts w:cstheme="minorHAnsi"/>
                <w:szCs w:val="20"/>
              </w:rPr>
            </w:pPr>
          </w:p>
        </w:tc>
      </w:tr>
      <w:tr w:rsidR="0061524D" w:rsidRPr="00487927" w14:paraId="21F9B2AB" w14:textId="5BD8C5C1" w:rsidTr="0061524D">
        <w:tc>
          <w:tcPr>
            <w:tcW w:w="1255" w:type="dxa"/>
          </w:tcPr>
          <w:p w14:paraId="39A63A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61524D" w:rsidRPr="00487927" w:rsidRDefault="0061524D" w:rsidP="001B2204">
            <w:pPr>
              <w:jc w:val="center"/>
              <w:rPr>
                <w:rFonts w:cstheme="minorHAnsi"/>
                <w:szCs w:val="20"/>
              </w:rPr>
            </w:pPr>
          </w:p>
        </w:tc>
        <w:tc>
          <w:tcPr>
            <w:tcW w:w="990" w:type="dxa"/>
          </w:tcPr>
          <w:p w14:paraId="391BB6D2" w14:textId="05BA33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519AFB" w14:textId="77777777" w:rsidR="0061524D" w:rsidRPr="00487927" w:rsidRDefault="0061524D" w:rsidP="001B2204">
            <w:pPr>
              <w:jc w:val="center"/>
              <w:rPr>
                <w:rFonts w:cstheme="minorHAnsi"/>
                <w:szCs w:val="20"/>
              </w:rPr>
            </w:pPr>
          </w:p>
        </w:tc>
        <w:tc>
          <w:tcPr>
            <w:tcW w:w="990" w:type="dxa"/>
          </w:tcPr>
          <w:p w14:paraId="47C5A355" w14:textId="77777777" w:rsidR="0061524D" w:rsidRPr="00487927" w:rsidRDefault="0061524D" w:rsidP="001B2204">
            <w:pPr>
              <w:jc w:val="center"/>
              <w:rPr>
                <w:rFonts w:cstheme="minorHAnsi"/>
                <w:szCs w:val="20"/>
              </w:rPr>
            </w:pPr>
          </w:p>
        </w:tc>
        <w:tc>
          <w:tcPr>
            <w:tcW w:w="990" w:type="dxa"/>
          </w:tcPr>
          <w:p w14:paraId="7741669C" w14:textId="79C64EB0" w:rsidR="0061524D" w:rsidRPr="00487927" w:rsidRDefault="0061524D" w:rsidP="001B2204">
            <w:pPr>
              <w:jc w:val="center"/>
              <w:rPr>
                <w:rFonts w:cstheme="minorHAnsi"/>
                <w:szCs w:val="20"/>
              </w:rPr>
            </w:pPr>
          </w:p>
        </w:tc>
        <w:tc>
          <w:tcPr>
            <w:tcW w:w="990" w:type="dxa"/>
          </w:tcPr>
          <w:p w14:paraId="230A641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0BCF996" w14:textId="77777777" w:rsidR="0061524D" w:rsidRPr="00487927" w:rsidRDefault="0061524D" w:rsidP="001B2204">
            <w:pPr>
              <w:jc w:val="center"/>
              <w:rPr>
                <w:rFonts w:cstheme="minorHAnsi"/>
                <w:szCs w:val="20"/>
              </w:rPr>
            </w:pPr>
          </w:p>
        </w:tc>
        <w:tc>
          <w:tcPr>
            <w:tcW w:w="990" w:type="dxa"/>
          </w:tcPr>
          <w:p w14:paraId="57703444" w14:textId="77777777" w:rsidR="0061524D" w:rsidRPr="00487927" w:rsidRDefault="0061524D" w:rsidP="001B2204">
            <w:pPr>
              <w:jc w:val="center"/>
              <w:rPr>
                <w:rFonts w:cstheme="minorHAnsi"/>
                <w:szCs w:val="20"/>
              </w:rPr>
            </w:pPr>
          </w:p>
        </w:tc>
        <w:tc>
          <w:tcPr>
            <w:tcW w:w="990" w:type="dxa"/>
          </w:tcPr>
          <w:p w14:paraId="5A7FF5E3" w14:textId="77777777" w:rsidR="0061524D" w:rsidRPr="00487927" w:rsidRDefault="0061524D" w:rsidP="001B2204">
            <w:pPr>
              <w:jc w:val="center"/>
              <w:rPr>
                <w:rFonts w:cstheme="minorHAnsi"/>
                <w:szCs w:val="20"/>
              </w:rPr>
            </w:pPr>
          </w:p>
        </w:tc>
        <w:tc>
          <w:tcPr>
            <w:tcW w:w="1103" w:type="dxa"/>
          </w:tcPr>
          <w:p w14:paraId="062E54B4" w14:textId="77777777" w:rsidR="0061524D" w:rsidRPr="00487927" w:rsidRDefault="0061524D" w:rsidP="001B2204">
            <w:pPr>
              <w:jc w:val="center"/>
              <w:rPr>
                <w:rFonts w:cstheme="minorHAnsi"/>
                <w:szCs w:val="20"/>
              </w:rPr>
            </w:pPr>
          </w:p>
        </w:tc>
        <w:tc>
          <w:tcPr>
            <w:tcW w:w="1103" w:type="dxa"/>
          </w:tcPr>
          <w:p w14:paraId="262775AD" w14:textId="77777777" w:rsidR="0061524D" w:rsidRPr="00487927" w:rsidRDefault="0061524D" w:rsidP="001B2204">
            <w:pPr>
              <w:jc w:val="center"/>
              <w:rPr>
                <w:rFonts w:cstheme="minorHAnsi"/>
                <w:szCs w:val="20"/>
              </w:rPr>
            </w:pPr>
          </w:p>
        </w:tc>
      </w:tr>
      <w:tr w:rsidR="0061524D" w:rsidRPr="00487927" w14:paraId="44CF9D3A" w14:textId="34350180" w:rsidTr="0061524D">
        <w:tc>
          <w:tcPr>
            <w:tcW w:w="1255" w:type="dxa"/>
          </w:tcPr>
          <w:p w14:paraId="0B4828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61524D" w:rsidRPr="00487927" w:rsidRDefault="0061524D" w:rsidP="001B2204">
            <w:pPr>
              <w:jc w:val="center"/>
              <w:rPr>
                <w:rFonts w:cstheme="minorHAnsi"/>
                <w:szCs w:val="20"/>
              </w:rPr>
            </w:pPr>
          </w:p>
        </w:tc>
        <w:tc>
          <w:tcPr>
            <w:tcW w:w="990" w:type="dxa"/>
          </w:tcPr>
          <w:p w14:paraId="6A399904" w14:textId="7CAFF0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FC310" w14:textId="77777777" w:rsidR="0061524D" w:rsidRPr="00487927" w:rsidRDefault="0061524D" w:rsidP="001B2204">
            <w:pPr>
              <w:jc w:val="center"/>
              <w:rPr>
                <w:rFonts w:cstheme="minorHAnsi"/>
                <w:szCs w:val="20"/>
              </w:rPr>
            </w:pPr>
          </w:p>
        </w:tc>
        <w:tc>
          <w:tcPr>
            <w:tcW w:w="990" w:type="dxa"/>
          </w:tcPr>
          <w:p w14:paraId="215B5096" w14:textId="77777777" w:rsidR="0061524D" w:rsidRPr="00487927" w:rsidRDefault="0061524D" w:rsidP="001B2204">
            <w:pPr>
              <w:jc w:val="center"/>
              <w:rPr>
                <w:rFonts w:cstheme="minorHAnsi"/>
                <w:szCs w:val="20"/>
              </w:rPr>
            </w:pPr>
          </w:p>
        </w:tc>
        <w:tc>
          <w:tcPr>
            <w:tcW w:w="990" w:type="dxa"/>
          </w:tcPr>
          <w:p w14:paraId="3EB00C6A" w14:textId="0417D537" w:rsidR="0061524D" w:rsidRPr="00487927" w:rsidRDefault="0061524D" w:rsidP="001B2204">
            <w:pPr>
              <w:jc w:val="center"/>
              <w:rPr>
                <w:rFonts w:cstheme="minorHAnsi"/>
                <w:szCs w:val="20"/>
              </w:rPr>
            </w:pPr>
          </w:p>
        </w:tc>
        <w:tc>
          <w:tcPr>
            <w:tcW w:w="990" w:type="dxa"/>
          </w:tcPr>
          <w:p w14:paraId="02D90FC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B08C32" w14:textId="77777777" w:rsidR="0061524D" w:rsidRPr="00487927" w:rsidRDefault="0061524D" w:rsidP="001B2204">
            <w:pPr>
              <w:jc w:val="center"/>
              <w:rPr>
                <w:rFonts w:cstheme="minorHAnsi"/>
                <w:szCs w:val="20"/>
              </w:rPr>
            </w:pPr>
          </w:p>
        </w:tc>
        <w:tc>
          <w:tcPr>
            <w:tcW w:w="990" w:type="dxa"/>
          </w:tcPr>
          <w:p w14:paraId="2A92787A" w14:textId="77777777" w:rsidR="0061524D" w:rsidRPr="00487927" w:rsidRDefault="0061524D" w:rsidP="001B2204">
            <w:pPr>
              <w:jc w:val="center"/>
              <w:rPr>
                <w:rFonts w:cstheme="minorHAnsi"/>
                <w:szCs w:val="20"/>
              </w:rPr>
            </w:pPr>
          </w:p>
        </w:tc>
        <w:tc>
          <w:tcPr>
            <w:tcW w:w="990" w:type="dxa"/>
          </w:tcPr>
          <w:p w14:paraId="4484E150" w14:textId="77777777" w:rsidR="0061524D" w:rsidRPr="00487927" w:rsidRDefault="0061524D" w:rsidP="001B2204">
            <w:pPr>
              <w:jc w:val="center"/>
              <w:rPr>
                <w:rFonts w:cstheme="minorHAnsi"/>
                <w:szCs w:val="20"/>
              </w:rPr>
            </w:pPr>
          </w:p>
        </w:tc>
        <w:tc>
          <w:tcPr>
            <w:tcW w:w="1103" w:type="dxa"/>
          </w:tcPr>
          <w:p w14:paraId="170200A2" w14:textId="77777777" w:rsidR="0061524D" w:rsidRPr="00487927" w:rsidRDefault="0061524D" w:rsidP="001B2204">
            <w:pPr>
              <w:jc w:val="center"/>
              <w:rPr>
                <w:rFonts w:cstheme="minorHAnsi"/>
                <w:szCs w:val="20"/>
              </w:rPr>
            </w:pPr>
          </w:p>
        </w:tc>
        <w:tc>
          <w:tcPr>
            <w:tcW w:w="1103" w:type="dxa"/>
          </w:tcPr>
          <w:p w14:paraId="70876530" w14:textId="77777777" w:rsidR="0061524D" w:rsidRPr="00487927" w:rsidRDefault="0061524D" w:rsidP="001B2204">
            <w:pPr>
              <w:jc w:val="center"/>
              <w:rPr>
                <w:rFonts w:cstheme="minorHAnsi"/>
                <w:szCs w:val="20"/>
              </w:rPr>
            </w:pPr>
          </w:p>
        </w:tc>
      </w:tr>
      <w:tr w:rsidR="0061524D" w:rsidRPr="00487927" w14:paraId="38A736A3" w14:textId="641A8DE4" w:rsidTr="0061524D">
        <w:tc>
          <w:tcPr>
            <w:tcW w:w="1255" w:type="dxa"/>
          </w:tcPr>
          <w:p w14:paraId="0A997D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61524D" w:rsidRPr="00487927" w:rsidRDefault="0061524D" w:rsidP="001B2204">
            <w:pPr>
              <w:jc w:val="center"/>
              <w:rPr>
                <w:rFonts w:cstheme="minorHAnsi"/>
                <w:szCs w:val="20"/>
              </w:rPr>
            </w:pPr>
          </w:p>
        </w:tc>
        <w:tc>
          <w:tcPr>
            <w:tcW w:w="990" w:type="dxa"/>
          </w:tcPr>
          <w:p w14:paraId="3D74C18F" w14:textId="07144D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20B29" w14:textId="77777777" w:rsidR="0061524D" w:rsidRPr="00487927" w:rsidRDefault="0061524D" w:rsidP="001B2204">
            <w:pPr>
              <w:jc w:val="center"/>
              <w:rPr>
                <w:rFonts w:cstheme="minorHAnsi"/>
                <w:szCs w:val="20"/>
              </w:rPr>
            </w:pPr>
          </w:p>
        </w:tc>
        <w:tc>
          <w:tcPr>
            <w:tcW w:w="990" w:type="dxa"/>
          </w:tcPr>
          <w:p w14:paraId="7BD35478" w14:textId="77777777" w:rsidR="0061524D" w:rsidRPr="00487927" w:rsidRDefault="0061524D" w:rsidP="001B2204">
            <w:pPr>
              <w:jc w:val="center"/>
              <w:rPr>
                <w:rFonts w:cstheme="minorHAnsi"/>
                <w:szCs w:val="20"/>
              </w:rPr>
            </w:pPr>
          </w:p>
        </w:tc>
        <w:tc>
          <w:tcPr>
            <w:tcW w:w="990" w:type="dxa"/>
          </w:tcPr>
          <w:p w14:paraId="43325667" w14:textId="472F4769" w:rsidR="0061524D" w:rsidRPr="00487927" w:rsidRDefault="0061524D" w:rsidP="001B2204">
            <w:pPr>
              <w:jc w:val="center"/>
              <w:rPr>
                <w:rFonts w:cstheme="minorHAnsi"/>
                <w:szCs w:val="20"/>
              </w:rPr>
            </w:pPr>
          </w:p>
        </w:tc>
        <w:tc>
          <w:tcPr>
            <w:tcW w:w="990" w:type="dxa"/>
          </w:tcPr>
          <w:p w14:paraId="7D2983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B45973" w14:textId="77777777" w:rsidR="0061524D" w:rsidRPr="00487927" w:rsidRDefault="0061524D" w:rsidP="001B2204">
            <w:pPr>
              <w:jc w:val="center"/>
              <w:rPr>
                <w:rFonts w:cstheme="minorHAnsi"/>
                <w:szCs w:val="20"/>
              </w:rPr>
            </w:pPr>
          </w:p>
        </w:tc>
        <w:tc>
          <w:tcPr>
            <w:tcW w:w="990" w:type="dxa"/>
          </w:tcPr>
          <w:p w14:paraId="283AF448" w14:textId="77777777" w:rsidR="0061524D" w:rsidRPr="00487927" w:rsidRDefault="0061524D" w:rsidP="001B2204">
            <w:pPr>
              <w:jc w:val="center"/>
              <w:rPr>
                <w:rFonts w:cstheme="minorHAnsi"/>
                <w:szCs w:val="20"/>
              </w:rPr>
            </w:pPr>
          </w:p>
        </w:tc>
        <w:tc>
          <w:tcPr>
            <w:tcW w:w="990" w:type="dxa"/>
          </w:tcPr>
          <w:p w14:paraId="6A64BFD4" w14:textId="77777777" w:rsidR="0061524D" w:rsidRPr="00487927" w:rsidRDefault="0061524D" w:rsidP="001B2204">
            <w:pPr>
              <w:jc w:val="center"/>
              <w:rPr>
                <w:rFonts w:cstheme="minorHAnsi"/>
                <w:szCs w:val="20"/>
              </w:rPr>
            </w:pPr>
          </w:p>
        </w:tc>
        <w:tc>
          <w:tcPr>
            <w:tcW w:w="1103" w:type="dxa"/>
          </w:tcPr>
          <w:p w14:paraId="00B768DD" w14:textId="77777777" w:rsidR="0061524D" w:rsidRPr="00487927" w:rsidRDefault="0061524D" w:rsidP="001B2204">
            <w:pPr>
              <w:jc w:val="center"/>
              <w:rPr>
                <w:rFonts w:cstheme="minorHAnsi"/>
                <w:szCs w:val="20"/>
              </w:rPr>
            </w:pPr>
          </w:p>
        </w:tc>
        <w:tc>
          <w:tcPr>
            <w:tcW w:w="1103" w:type="dxa"/>
          </w:tcPr>
          <w:p w14:paraId="69C25CFC" w14:textId="77777777" w:rsidR="0061524D" w:rsidRPr="00487927" w:rsidRDefault="0061524D" w:rsidP="001B2204">
            <w:pPr>
              <w:jc w:val="center"/>
              <w:rPr>
                <w:rFonts w:cstheme="minorHAnsi"/>
                <w:szCs w:val="20"/>
              </w:rPr>
            </w:pPr>
          </w:p>
        </w:tc>
      </w:tr>
      <w:tr w:rsidR="0061524D" w:rsidRPr="00487927" w14:paraId="55FBB5E4" w14:textId="61B1FCB2" w:rsidTr="0061524D">
        <w:tc>
          <w:tcPr>
            <w:tcW w:w="1255" w:type="dxa"/>
          </w:tcPr>
          <w:p w14:paraId="696D58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61524D" w:rsidRPr="00487927" w:rsidRDefault="0061524D" w:rsidP="001B2204">
            <w:pPr>
              <w:jc w:val="center"/>
              <w:rPr>
                <w:rFonts w:cstheme="minorHAnsi"/>
                <w:szCs w:val="20"/>
              </w:rPr>
            </w:pPr>
          </w:p>
        </w:tc>
        <w:tc>
          <w:tcPr>
            <w:tcW w:w="990" w:type="dxa"/>
          </w:tcPr>
          <w:p w14:paraId="22E847DE" w14:textId="64578A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2DB437" w14:textId="77777777" w:rsidR="0061524D" w:rsidRPr="00487927" w:rsidRDefault="0061524D" w:rsidP="001B2204">
            <w:pPr>
              <w:jc w:val="center"/>
              <w:rPr>
                <w:rFonts w:cstheme="minorHAnsi"/>
                <w:szCs w:val="20"/>
              </w:rPr>
            </w:pPr>
          </w:p>
        </w:tc>
        <w:tc>
          <w:tcPr>
            <w:tcW w:w="990" w:type="dxa"/>
          </w:tcPr>
          <w:p w14:paraId="757AAB11" w14:textId="77777777" w:rsidR="0061524D" w:rsidRPr="00487927" w:rsidRDefault="0061524D" w:rsidP="001B2204">
            <w:pPr>
              <w:jc w:val="center"/>
              <w:rPr>
                <w:rFonts w:cstheme="minorHAnsi"/>
                <w:szCs w:val="20"/>
              </w:rPr>
            </w:pPr>
          </w:p>
        </w:tc>
        <w:tc>
          <w:tcPr>
            <w:tcW w:w="990" w:type="dxa"/>
          </w:tcPr>
          <w:p w14:paraId="4419D9AD" w14:textId="755C6AD0" w:rsidR="0061524D" w:rsidRPr="00487927" w:rsidRDefault="0061524D" w:rsidP="001B2204">
            <w:pPr>
              <w:jc w:val="center"/>
              <w:rPr>
                <w:rFonts w:cstheme="minorHAnsi"/>
                <w:szCs w:val="20"/>
              </w:rPr>
            </w:pPr>
          </w:p>
        </w:tc>
        <w:tc>
          <w:tcPr>
            <w:tcW w:w="990" w:type="dxa"/>
          </w:tcPr>
          <w:p w14:paraId="2EC0AD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0934BAE" w14:textId="77777777" w:rsidR="0061524D" w:rsidRPr="00487927" w:rsidRDefault="0061524D" w:rsidP="001B2204">
            <w:pPr>
              <w:jc w:val="center"/>
              <w:rPr>
                <w:rFonts w:cstheme="minorHAnsi"/>
                <w:szCs w:val="20"/>
              </w:rPr>
            </w:pPr>
          </w:p>
        </w:tc>
        <w:tc>
          <w:tcPr>
            <w:tcW w:w="990" w:type="dxa"/>
          </w:tcPr>
          <w:p w14:paraId="195E01DE" w14:textId="77777777" w:rsidR="0061524D" w:rsidRPr="00487927" w:rsidRDefault="0061524D" w:rsidP="001B2204">
            <w:pPr>
              <w:jc w:val="center"/>
              <w:rPr>
                <w:rFonts w:cstheme="minorHAnsi"/>
                <w:szCs w:val="20"/>
              </w:rPr>
            </w:pPr>
          </w:p>
        </w:tc>
        <w:tc>
          <w:tcPr>
            <w:tcW w:w="990" w:type="dxa"/>
          </w:tcPr>
          <w:p w14:paraId="056CBACD" w14:textId="77777777" w:rsidR="0061524D" w:rsidRPr="00487927" w:rsidRDefault="0061524D" w:rsidP="001B2204">
            <w:pPr>
              <w:jc w:val="center"/>
              <w:rPr>
                <w:rFonts w:cstheme="minorHAnsi"/>
                <w:szCs w:val="20"/>
              </w:rPr>
            </w:pPr>
          </w:p>
        </w:tc>
        <w:tc>
          <w:tcPr>
            <w:tcW w:w="1103" w:type="dxa"/>
          </w:tcPr>
          <w:p w14:paraId="5547BA69" w14:textId="77777777" w:rsidR="0061524D" w:rsidRPr="00487927" w:rsidRDefault="0061524D" w:rsidP="001B2204">
            <w:pPr>
              <w:jc w:val="center"/>
              <w:rPr>
                <w:rFonts w:cstheme="minorHAnsi"/>
                <w:szCs w:val="20"/>
              </w:rPr>
            </w:pPr>
          </w:p>
        </w:tc>
        <w:tc>
          <w:tcPr>
            <w:tcW w:w="1103" w:type="dxa"/>
          </w:tcPr>
          <w:p w14:paraId="04381C8C" w14:textId="77777777" w:rsidR="0061524D" w:rsidRPr="00487927" w:rsidRDefault="0061524D" w:rsidP="001B2204">
            <w:pPr>
              <w:jc w:val="center"/>
              <w:rPr>
                <w:rFonts w:cstheme="minorHAnsi"/>
                <w:szCs w:val="20"/>
              </w:rPr>
            </w:pPr>
          </w:p>
        </w:tc>
      </w:tr>
      <w:tr w:rsidR="0061524D" w:rsidRPr="00487927" w14:paraId="6E2FFED1" w14:textId="3FFF5B5E" w:rsidTr="0061524D">
        <w:tc>
          <w:tcPr>
            <w:tcW w:w="1255" w:type="dxa"/>
          </w:tcPr>
          <w:p w14:paraId="3E5D06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61524D" w:rsidRPr="00487927" w:rsidRDefault="0061524D" w:rsidP="001B2204">
            <w:pPr>
              <w:jc w:val="center"/>
              <w:rPr>
                <w:rFonts w:cstheme="minorHAnsi"/>
                <w:szCs w:val="20"/>
              </w:rPr>
            </w:pPr>
          </w:p>
        </w:tc>
        <w:tc>
          <w:tcPr>
            <w:tcW w:w="990" w:type="dxa"/>
          </w:tcPr>
          <w:p w14:paraId="11CB59D0" w14:textId="1A8C4F1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647DAC" w14:textId="77777777" w:rsidR="0061524D" w:rsidRPr="00487927" w:rsidRDefault="0061524D" w:rsidP="001B2204">
            <w:pPr>
              <w:jc w:val="center"/>
              <w:rPr>
                <w:rFonts w:cstheme="minorHAnsi"/>
                <w:szCs w:val="20"/>
              </w:rPr>
            </w:pPr>
          </w:p>
        </w:tc>
        <w:tc>
          <w:tcPr>
            <w:tcW w:w="990" w:type="dxa"/>
          </w:tcPr>
          <w:p w14:paraId="1CC8ABA6" w14:textId="77777777" w:rsidR="0061524D" w:rsidRPr="00487927" w:rsidRDefault="0061524D" w:rsidP="001B2204">
            <w:pPr>
              <w:jc w:val="center"/>
              <w:rPr>
                <w:rFonts w:cstheme="minorHAnsi"/>
                <w:szCs w:val="20"/>
              </w:rPr>
            </w:pPr>
          </w:p>
        </w:tc>
        <w:tc>
          <w:tcPr>
            <w:tcW w:w="990" w:type="dxa"/>
          </w:tcPr>
          <w:p w14:paraId="41414379" w14:textId="7E018E9A" w:rsidR="0061524D" w:rsidRPr="00487927" w:rsidRDefault="0061524D" w:rsidP="001B2204">
            <w:pPr>
              <w:jc w:val="center"/>
              <w:rPr>
                <w:rFonts w:cstheme="minorHAnsi"/>
                <w:szCs w:val="20"/>
              </w:rPr>
            </w:pPr>
          </w:p>
        </w:tc>
        <w:tc>
          <w:tcPr>
            <w:tcW w:w="990" w:type="dxa"/>
          </w:tcPr>
          <w:p w14:paraId="7FC65A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F7B100F" w14:textId="77777777" w:rsidR="0061524D" w:rsidRPr="00487927" w:rsidRDefault="0061524D" w:rsidP="001B2204">
            <w:pPr>
              <w:jc w:val="center"/>
              <w:rPr>
                <w:rFonts w:cstheme="minorHAnsi"/>
                <w:szCs w:val="20"/>
              </w:rPr>
            </w:pPr>
          </w:p>
        </w:tc>
        <w:tc>
          <w:tcPr>
            <w:tcW w:w="990" w:type="dxa"/>
          </w:tcPr>
          <w:p w14:paraId="61F1D253" w14:textId="77777777" w:rsidR="0061524D" w:rsidRPr="00487927" w:rsidRDefault="0061524D" w:rsidP="001B2204">
            <w:pPr>
              <w:jc w:val="center"/>
              <w:rPr>
                <w:rFonts w:cstheme="minorHAnsi"/>
                <w:szCs w:val="20"/>
              </w:rPr>
            </w:pPr>
          </w:p>
        </w:tc>
        <w:tc>
          <w:tcPr>
            <w:tcW w:w="990" w:type="dxa"/>
          </w:tcPr>
          <w:p w14:paraId="3C468565" w14:textId="77777777" w:rsidR="0061524D" w:rsidRPr="00487927" w:rsidRDefault="0061524D" w:rsidP="001B2204">
            <w:pPr>
              <w:jc w:val="center"/>
              <w:rPr>
                <w:rFonts w:cstheme="minorHAnsi"/>
                <w:szCs w:val="20"/>
              </w:rPr>
            </w:pPr>
          </w:p>
        </w:tc>
        <w:tc>
          <w:tcPr>
            <w:tcW w:w="1103" w:type="dxa"/>
          </w:tcPr>
          <w:p w14:paraId="65F7A66B" w14:textId="77777777" w:rsidR="0061524D" w:rsidRPr="00487927" w:rsidRDefault="0061524D" w:rsidP="001B2204">
            <w:pPr>
              <w:jc w:val="center"/>
              <w:rPr>
                <w:rFonts w:cstheme="minorHAnsi"/>
                <w:szCs w:val="20"/>
              </w:rPr>
            </w:pPr>
          </w:p>
        </w:tc>
        <w:tc>
          <w:tcPr>
            <w:tcW w:w="1103" w:type="dxa"/>
          </w:tcPr>
          <w:p w14:paraId="4260EC55" w14:textId="77777777" w:rsidR="0061524D" w:rsidRPr="00487927" w:rsidRDefault="0061524D" w:rsidP="001B2204">
            <w:pPr>
              <w:jc w:val="center"/>
              <w:rPr>
                <w:rFonts w:cstheme="minorHAnsi"/>
                <w:szCs w:val="20"/>
              </w:rPr>
            </w:pPr>
          </w:p>
        </w:tc>
      </w:tr>
      <w:tr w:rsidR="0061524D" w:rsidRPr="00487927" w14:paraId="48338729" w14:textId="3A94DC0E" w:rsidTr="0061524D">
        <w:tc>
          <w:tcPr>
            <w:tcW w:w="1255" w:type="dxa"/>
          </w:tcPr>
          <w:p w14:paraId="64BAF1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61524D" w:rsidRPr="00487927" w:rsidRDefault="0061524D" w:rsidP="001B2204">
            <w:pPr>
              <w:jc w:val="center"/>
              <w:rPr>
                <w:rFonts w:cstheme="minorHAnsi"/>
                <w:szCs w:val="20"/>
              </w:rPr>
            </w:pPr>
          </w:p>
        </w:tc>
        <w:tc>
          <w:tcPr>
            <w:tcW w:w="990" w:type="dxa"/>
          </w:tcPr>
          <w:p w14:paraId="72E15450" w14:textId="556FDF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EAD17C" w14:textId="77777777" w:rsidR="0061524D" w:rsidRPr="00487927" w:rsidRDefault="0061524D" w:rsidP="001B2204">
            <w:pPr>
              <w:jc w:val="center"/>
              <w:rPr>
                <w:rFonts w:cstheme="minorHAnsi"/>
                <w:szCs w:val="20"/>
              </w:rPr>
            </w:pPr>
          </w:p>
        </w:tc>
        <w:tc>
          <w:tcPr>
            <w:tcW w:w="990" w:type="dxa"/>
          </w:tcPr>
          <w:p w14:paraId="62DD5864" w14:textId="77777777" w:rsidR="0061524D" w:rsidRPr="00487927" w:rsidRDefault="0061524D" w:rsidP="001B2204">
            <w:pPr>
              <w:jc w:val="center"/>
              <w:rPr>
                <w:rFonts w:cstheme="minorHAnsi"/>
                <w:szCs w:val="20"/>
              </w:rPr>
            </w:pPr>
          </w:p>
        </w:tc>
        <w:tc>
          <w:tcPr>
            <w:tcW w:w="990" w:type="dxa"/>
          </w:tcPr>
          <w:p w14:paraId="496C7B1F" w14:textId="596DC2F7" w:rsidR="0061524D" w:rsidRPr="00487927" w:rsidRDefault="0061524D" w:rsidP="001B2204">
            <w:pPr>
              <w:jc w:val="center"/>
              <w:rPr>
                <w:rFonts w:cstheme="minorHAnsi"/>
                <w:szCs w:val="20"/>
              </w:rPr>
            </w:pPr>
          </w:p>
        </w:tc>
        <w:tc>
          <w:tcPr>
            <w:tcW w:w="990" w:type="dxa"/>
          </w:tcPr>
          <w:p w14:paraId="61BC2A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AB02C5" w14:textId="77777777" w:rsidR="0061524D" w:rsidRPr="00487927" w:rsidRDefault="0061524D" w:rsidP="001B2204">
            <w:pPr>
              <w:jc w:val="center"/>
              <w:rPr>
                <w:rFonts w:cstheme="minorHAnsi"/>
                <w:szCs w:val="20"/>
              </w:rPr>
            </w:pPr>
          </w:p>
        </w:tc>
        <w:tc>
          <w:tcPr>
            <w:tcW w:w="990" w:type="dxa"/>
          </w:tcPr>
          <w:p w14:paraId="53CC6A2A" w14:textId="77777777" w:rsidR="0061524D" w:rsidRPr="00487927" w:rsidRDefault="0061524D" w:rsidP="001B2204">
            <w:pPr>
              <w:jc w:val="center"/>
              <w:rPr>
                <w:rFonts w:cstheme="minorHAnsi"/>
                <w:szCs w:val="20"/>
              </w:rPr>
            </w:pPr>
          </w:p>
        </w:tc>
        <w:tc>
          <w:tcPr>
            <w:tcW w:w="990" w:type="dxa"/>
          </w:tcPr>
          <w:p w14:paraId="38FB7AD2" w14:textId="77777777" w:rsidR="0061524D" w:rsidRPr="00487927" w:rsidRDefault="0061524D" w:rsidP="001B2204">
            <w:pPr>
              <w:jc w:val="center"/>
              <w:rPr>
                <w:rFonts w:cstheme="minorHAnsi"/>
                <w:szCs w:val="20"/>
              </w:rPr>
            </w:pPr>
          </w:p>
        </w:tc>
        <w:tc>
          <w:tcPr>
            <w:tcW w:w="1103" w:type="dxa"/>
          </w:tcPr>
          <w:p w14:paraId="7F14720F" w14:textId="77777777" w:rsidR="0061524D" w:rsidRPr="00487927" w:rsidRDefault="0061524D" w:rsidP="001B2204">
            <w:pPr>
              <w:jc w:val="center"/>
              <w:rPr>
                <w:rFonts w:cstheme="minorHAnsi"/>
                <w:szCs w:val="20"/>
              </w:rPr>
            </w:pPr>
          </w:p>
        </w:tc>
        <w:tc>
          <w:tcPr>
            <w:tcW w:w="1103" w:type="dxa"/>
          </w:tcPr>
          <w:p w14:paraId="7BCACB71" w14:textId="77777777" w:rsidR="0061524D" w:rsidRPr="00487927" w:rsidRDefault="0061524D" w:rsidP="001B2204">
            <w:pPr>
              <w:jc w:val="center"/>
              <w:rPr>
                <w:rFonts w:cstheme="minorHAnsi"/>
                <w:szCs w:val="20"/>
              </w:rPr>
            </w:pPr>
          </w:p>
        </w:tc>
      </w:tr>
      <w:tr w:rsidR="0061524D" w:rsidRPr="00487927" w14:paraId="62C2B9A8" w14:textId="3F280940" w:rsidTr="0061524D">
        <w:tc>
          <w:tcPr>
            <w:tcW w:w="1255" w:type="dxa"/>
          </w:tcPr>
          <w:p w14:paraId="35BB39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61524D" w:rsidRPr="00487927" w:rsidRDefault="0061524D" w:rsidP="001B2204">
            <w:pPr>
              <w:jc w:val="center"/>
              <w:rPr>
                <w:rFonts w:cstheme="minorHAnsi"/>
                <w:szCs w:val="20"/>
              </w:rPr>
            </w:pPr>
          </w:p>
        </w:tc>
        <w:tc>
          <w:tcPr>
            <w:tcW w:w="990" w:type="dxa"/>
          </w:tcPr>
          <w:p w14:paraId="6AA125B2" w14:textId="578D592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1FD38D" w14:textId="77777777" w:rsidR="0061524D" w:rsidRPr="00487927" w:rsidRDefault="0061524D" w:rsidP="001B2204">
            <w:pPr>
              <w:jc w:val="center"/>
              <w:rPr>
                <w:rFonts w:cstheme="minorHAnsi"/>
                <w:szCs w:val="20"/>
              </w:rPr>
            </w:pPr>
          </w:p>
        </w:tc>
        <w:tc>
          <w:tcPr>
            <w:tcW w:w="990" w:type="dxa"/>
          </w:tcPr>
          <w:p w14:paraId="4C39A54E" w14:textId="77777777" w:rsidR="0061524D" w:rsidRPr="00487927" w:rsidRDefault="0061524D" w:rsidP="001B2204">
            <w:pPr>
              <w:jc w:val="center"/>
              <w:rPr>
                <w:rFonts w:cstheme="minorHAnsi"/>
                <w:szCs w:val="20"/>
              </w:rPr>
            </w:pPr>
          </w:p>
        </w:tc>
        <w:tc>
          <w:tcPr>
            <w:tcW w:w="990" w:type="dxa"/>
          </w:tcPr>
          <w:p w14:paraId="43301B2B" w14:textId="6094EC49" w:rsidR="0061524D" w:rsidRPr="00487927" w:rsidRDefault="0061524D" w:rsidP="001B2204">
            <w:pPr>
              <w:jc w:val="center"/>
              <w:rPr>
                <w:rFonts w:cstheme="minorHAnsi"/>
                <w:szCs w:val="20"/>
              </w:rPr>
            </w:pPr>
          </w:p>
        </w:tc>
        <w:tc>
          <w:tcPr>
            <w:tcW w:w="990" w:type="dxa"/>
          </w:tcPr>
          <w:p w14:paraId="278F2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7154F9" w14:textId="77777777" w:rsidR="0061524D" w:rsidRPr="00487927" w:rsidRDefault="0061524D" w:rsidP="001B2204">
            <w:pPr>
              <w:jc w:val="center"/>
              <w:rPr>
                <w:rFonts w:cstheme="minorHAnsi"/>
                <w:szCs w:val="20"/>
              </w:rPr>
            </w:pPr>
          </w:p>
        </w:tc>
        <w:tc>
          <w:tcPr>
            <w:tcW w:w="990" w:type="dxa"/>
          </w:tcPr>
          <w:p w14:paraId="16B11FD3" w14:textId="77777777" w:rsidR="0061524D" w:rsidRPr="00487927" w:rsidRDefault="0061524D" w:rsidP="001B2204">
            <w:pPr>
              <w:jc w:val="center"/>
              <w:rPr>
                <w:rFonts w:cstheme="minorHAnsi"/>
                <w:szCs w:val="20"/>
              </w:rPr>
            </w:pPr>
          </w:p>
        </w:tc>
        <w:tc>
          <w:tcPr>
            <w:tcW w:w="990" w:type="dxa"/>
          </w:tcPr>
          <w:p w14:paraId="7C354823" w14:textId="77777777" w:rsidR="0061524D" w:rsidRPr="00487927" w:rsidRDefault="0061524D" w:rsidP="001B2204">
            <w:pPr>
              <w:jc w:val="center"/>
              <w:rPr>
                <w:rFonts w:cstheme="minorHAnsi"/>
                <w:szCs w:val="20"/>
              </w:rPr>
            </w:pPr>
          </w:p>
        </w:tc>
        <w:tc>
          <w:tcPr>
            <w:tcW w:w="1103" w:type="dxa"/>
          </w:tcPr>
          <w:p w14:paraId="1FEB014C" w14:textId="77777777" w:rsidR="0061524D" w:rsidRPr="00487927" w:rsidRDefault="0061524D" w:rsidP="001B2204">
            <w:pPr>
              <w:jc w:val="center"/>
              <w:rPr>
                <w:rFonts w:cstheme="minorHAnsi"/>
                <w:szCs w:val="20"/>
              </w:rPr>
            </w:pPr>
          </w:p>
        </w:tc>
        <w:tc>
          <w:tcPr>
            <w:tcW w:w="1103" w:type="dxa"/>
          </w:tcPr>
          <w:p w14:paraId="7DF7C106" w14:textId="77777777" w:rsidR="0061524D" w:rsidRPr="00487927" w:rsidRDefault="0061524D" w:rsidP="001B2204">
            <w:pPr>
              <w:jc w:val="center"/>
              <w:rPr>
                <w:rFonts w:cstheme="minorHAnsi"/>
                <w:szCs w:val="20"/>
              </w:rPr>
            </w:pPr>
          </w:p>
        </w:tc>
      </w:tr>
      <w:tr w:rsidR="0061524D" w:rsidRPr="00487927" w14:paraId="064EFDA9" w14:textId="5CC07FA7" w:rsidTr="0061524D">
        <w:tc>
          <w:tcPr>
            <w:tcW w:w="1255" w:type="dxa"/>
          </w:tcPr>
          <w:p w14:paraId="2079F8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517_11</w:t>
            </w:r>
          </w:p>
        </w:tc>
        <w:tc>
          <w:tcPr>
            <w:tcW w:w="990" w:type="dxa"/>
          </w:tcPr>
          <w:p w14:paraId="53B342F7" w14:textId="77777777" w:rsidR="0061524D" w:rsidRPr="00487927" w:rsidRDefault="0061524D" w:rsidP="001B2204">
            <w:pPr>
              <w:jc w:val="center"/>
              <w:rPr>
                <w:rFonts w:cstheme="minorHAnsi"/>
                <w:szCs w:val="20"/>
              </w:rPr>
            </w:pPr>
          </w:p>
        </w:tc>
        <w:tc>
          <w:tcPr>
            <w:tcW w:w="990" w:type="dxa"/>
          </w:tcPr>
          <w:p w14:paraId="0250C0AD" w14:textId="2EFDA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AFA9D" w14:textId="77777777" w:rsidR="0061524D" w:rsidRPr="00487927" w:rsidRDefault="0061524D" w:rsidP="001B2204">
            <w:pPr>
              <w:jc w:val="center"/>
              <w:rPr>
                <w:rFonts w:cstheme="minorHAnsi"/>
                <w:szCs w:val="20"/>
              </w:rPr>
            </w:pPr>
          </w:p>
        </w:tc>
        <w:tc>
          <w:tcPr>
            <w:tcW w:w="990" w:type="dxa"/>
          </w:tcPr>
          <w:p w14:paraId="196DCBF4" w14:textId="77777777" w:rsidR="0061524D" w:rsidRPr="00487927" w:rsidRDefault="0061524D" w:rsidP="001B2204">
            <w:pPr>
              <w:jc w:val="center"/>
              <w:rPr>
                <w:rFonts w:cstheme="minorHAnsi"/>
                <w:szCs w:val="20"/>
              </w:rPr>
            </w:pPr>
          </w:p>
        </w:tc>
        <w:tc>
          <w:tcPr>
            <w:tcW w:w="990" w:type="dxa"/>
          </w:tcPr>
          <w:p w14:paraId="6EFC4F03" w14:textId="5A8773AE" w:rsidR="0061524D" w:rsidRPr="00487927" w:rsidRDefault="0061524D" w:rsidP="001B2204">
            <w:pPr>
              <w:jc w:val="center"/>
              <w:rPr>
                <w:rFonts w:cstheme="minorHAnsi"/>
                <w:szCs w:val="20"/>
              </w:rPr>
            </w:pPr>
          </w:p>
        </w:tc>
        <w:tc>
          <w:tcPr>
            <w:tcW w:w="990" w:type="dxa"/>
          </w:tcPr>
          <w:p w14:paraId="60701F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1FDE3C" w14:textId="77777777" w:rsidR="0061524D" w:rsidRPr="00487927" w:rsidRDefault="0061524D" w:rsidP="001B2204">
            <w:pPr>
              <w:jc w:val="center"/>
              <w:rPr>
                <w:rFonts w:cstheme="minorHAnsi"/>
                <w:szCs w:val="20"/>
              </w:rPr>
            </w:pPr>
          </w:p>
        </w:tc>
        <w:tc>
          <w:tcPr>
            <w:tcW w:w="990" w:type="dxa"/>
          </w:tcPr>
          <w:p w14:paraId="430FB2E3" w14:textId="77777777" w:rsidR="0061524D" w:rsidRPr="00487927" w:rsidRDefault="0061524D" w:rsidP="001B2204">
            <w:pPr>
              <w:jc w:val="center"/>
              <w:rPr>
                <w:rFonts w:cstheme="minorHAnsi"/>
                <w:szCs w:val="20"/>
              </w:rPr>
            </w:pPr>
          </w:p>
        </w:tc>
        <w:tc>
          <w:tcPr>
            <w:tcW w:w="990" w:type="dxa"/>
          </w:tcPr>
          <w:p w14:paraId="3A91D0A7" w14:textId="77777777" w:rsidR="0061524D" w:rsidRPr="00487927" w:rsidRDefault="0061524D" w:rsidP="001B2204">
            <w:pPr>
              <w:jc w:val="center"/>
              <w:rPr>
                <w:rFonts w:cstheme="minorHAnsi"/>
                <w:szCs w:val="20"/>
              </w:rPr>
            </w:pPr>
          </w:p>
        </w:tc>
        <w:tc>
          <w:tcPr>
            <w:tcW w:w="1103" w:type="dxa"/>
          </w:tcPr>
          <w:p w14:paraId="56BD07AB" w14:textId="77777777" w:rsidR="0061524D" w:rsidRPr="00487927" w:rsidRDefault="0061524D" w:rsidP="001B2204">
            <w:pPr>
              <w:jc w:val="center"/>
              <w:rPr>
                <w:rFonts w:cstheme="minorHAnsi"/>
                <w:szCs w:val="20"/>
              </w:rPr>
            </w:pPr>
          </w:p>
        </w:tc>
        <w:tc>
          <w:tcPr>
            <w:tcW w:w="1103" w:type="dxa"/>
          </w:tcPr>
          <w:p w14:paraId="5FEE0C59" w14:textId="77777777" w:rsidR="0061524D" w:rsidRPr="00487927" w:rsidRDefault="0061524D" w:rsidP="001B2204">
            <w:pPr>
              <w:jc w:val="center"/>
              <w:rPr>
                <w:rFonts w:cstheme="minorHAnsi"/>
                <w:szCs w:val="20"/>
              </w:rPr>
            </w:pPr>
          </w:p>
        </w:tc>
      </w:tr>
      <w:tr w:rsidR="0061524D" w:rsidRPr="00487927" w14:paraId="2BDBE58B" w14:textId="29E3D511" w:rsidTr="0061524D">
        <w:tc>
          <w:tcPr>
            <w:tcW w:w="1255" w:type="dxa"/>
          </w:tcPr>
          <w:p w14:paraId="44735A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61524D" w:rsidRPr="00487927" w:rsidRDefault="0061524D" w:rsidP="001B2204">
            <w:pPr>
              <w:jc w:val="center"/>
              <w:rPr>
                <w:rFonts w:cstheme="minorHAnsi"/>
                <w:szCs w:val="20"/>
              </w:rPr>
            </w:pPr>
          </w:p>
        </w:tc>
        <w:tc>
          <w:tcPr>
            <w:tcW w:w="990" w:type="dxa"/>
          </w:tcPr>
          <w:p w14:paraId="18561C4E" w14:textId="1F1CCE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40456F" w14:textId="77777777" w:rsidR="0061524D" w:rsidRPr="00487927" w:rsidRDefault="0061524D" w:rsidP="001B2204">
            <w:pPr>
              <w:jc w:val="center"/>
              <w:rPr>
                <w:rFonts w:cstheme="minorHAnsi"/>
                <w:szCs w:val="20"/>
              </w:rPr>
            </w:pPr>
          </w:p>
        </w:tc>
        <w:tc>
          <w:tcPr>
            <w:tcW w:w="990" w:type="dxa"/>
          </w:tcPr>
          <w:p w14:paraId="4B557734" w14:textId="77777777" w:rsidR="0061524D" w:rsidRPr="00487927" w:rsidRDefault="0061524D" w:rsidP="001B2204">
            <w:pPr>
              <w:jc w:val="center"/>
              <w:rPr>
                <w:rFonts w:cstheme="minorHAnsi"/>
                <w:szCs w:val="20"/>
              </w:rPr>
            </w:pPr>
          </w:p>
        </w:tc>
        <w:tc>
          <w:tcPr>
            <w:tcW w:w="990" w:type="dxa"/>
          </w:tcPr>
          <w:p w14:paraId="3A888E2A" w14:textId="24361F24" w:rsidR="0061524D" w:rsidRPr="00487927" w:rsidRDefault="0061524D" w:rsidP="001B2204">
            <w:pPr>
              <w:jc w:val="center"/>
              <w:rPr>
                <w:rFonts w:cstheme="minorHAnsi"/>
                <w:szCs w:val="20"/>
              </w:rPr>
            </w:pPr>
          </w:p>
        </w:tc>
        <w:tc>
          <w:tcPr>
            <w:tcW w:w="990" w:type="dxa"/>
          </w:tcPr>
          <w:p w14:paraId="23C2B3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B59345" w14:textId="77777777" w:rsidR="0061524D" w:rsidRPr="00487927" w:rsidRDefault="0061524D" w:rsidP="001B2204">
            <w:pPr>
              <w:jc w:val="center"/>
              <w:rPr>
                <w:rFonts w:cstheme="minorHAnsi"/>
                <w:szCs w:val="20"/>
              </w:rPr>
            </w:pPr>
          </w:p>
        </w:tc>
        <w:tc>
          <w:tcPr>
            <w:tcW w:w="990" w:type="dxa"/>
          </w:tcPr>
          <w:p w14:paraId="7AB076F0" w14:textId="77777777" w:rsidR="0061524D" w:rsidRPr="00487927" w:rsidRDefault="0061524D" w:rsidP="001B2204">
            <w:pPr>
              <w:jc w:val="center"/>
              <w:rPr>
                <w:rFonts w:cstheme="minorHAnsi"/>
                <w:szCs w:val="20"/>
              </w:rPr>
            </w:pPr>
          </w:p>
        </w:tc>
        <w:tc>
          <w:tcPr>
            <w:tcW w:w="990" w:type="dxa"/>
          </w:tcPr>
          <w:p w14:paraId="6906EA37" w14:textId="77777777" w:rsidR="0061524D" w:rsidRPr="00487927" w:rsidRDefault="0061524D" w:rsidP="001B2204">
            <w:pPr>
              <w:jc w:val="center"/>
              <w:rPr>
                <w:rFonts w:cstheme="minorHAnsi"/>
                <w:szCs w:val="20"/>
              </w:rPr>
            </w:pPr>
          </w:p>
        </w:tc>
        <w:tc>
          <w:tcPr>
            <w:tcW w:w="1103" w:type="dxa"/>
          </w:tcPr>
          <w:p w14:paraId="11FEA8CA" w14:textId="77777777" w:rsidR="0061524D" w:rsidRPr="00487927" w:rsidRDefault="0061524D" w:rsidP="001B2204">
            <w:pPr>
              <w:jc w:val="center"/>
              <w:rPr>
                <w:rFonts w:cstheme="minorHAnsi"/>
                <w:szCs w:val="20"/>
              </w:rPr>
            </w:pPr>
          </w:p>
        </w:tc>
        <w:tc>
          <w:tcPr>
            <w:tcW w:w="1103" w:type="dxa"/>
          </w:tcPr>
          <w:p w14:paraId="2471BF60" w14:textId="77777777" w:rsidR="0061524D" w:rsidRPr="00487927" w:rsidRDefault="0061524D" w:rsidP="001B2204">
            <w:pPr>
              <w:jc w:val="center"/>
              <w:rPr>
                <w:rFonts w:cstheme="minorHAnsi"/>
                <w:szCs w:val="20"/>
              </w:rPr>
            </w:pPr>
          </w:p>
        </w:tc>
      </w:tr>
      <w:tr w:rsidR="0061524D" w:rsidRPr="00487927" w14:paraId="59CF318A" w14:textId="57C549FF" w:rsidTr="0061524D">
        <w:tc>
          <w:tcPr>
            <w:tcW w:w="1255" w:type="dxa"/>
          </w:tcPr>
          <w:p w14:paraId="2E09009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61524D" w:rsidRPr="00487927" w:rsidRDefault="0061524D" w:rsidP="001B2204">
            <w:pPr>
              <w:jc w:val="center"/>
              <w:rPr>
                <w:rFonts w:cstheme="minorHAnsi"/>
                <w:szCs w:val="20"/>
              </w:rPr>
            </w:pPr>
          </w:p>
        </w:tc>
        <w:tc>
          <w:tcPr>
            <w:tcW w:w="990" w:type="dxa"/>
          </w:tcPr>
          <w:p w14:paraId="2A689153" w14:textId="46A69D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5A192" w14:textId="77777777" w:rsidR="0061524D" w:rsidRPr="00487927" w:rsidRDefault="0061524D" w:rsidP="001B2204">
            <w:pPr>
              <w:jc w:val="center"/>
              <w:rPr>
                <w:rFonts w:cstheme="minorHAnsi"/>
                <w:szCs w:val="20"/>
              </w:rPr>
            </w:pPr>
          </w:p>
        </w:tc>
        <w:tc>
          <w:tcPr>
            <w:tcW w:w="990" w:type="dxa"/>
          </w:tcPr>
          <w:p w14:paraId="08E1E706" w14:textId="77777777" w:rsidR="0061524D" w:rsidRPr="00487927" w:rsidRDefault="0061524D" w:rsidP="001B2204">
            <w:pPr>
              <w:jc w:val="center"/>
              <w:rPr>
                <w:rFonts w:cstheme="minorHAnsi"/>
                <w:szCs w:val="20"/>
              </w:rPr>
            </w:pPr>
          </w:p>
        </w:tc>
        <w:tc>
          <w:tcPr>
            <w:tcW w:w="990" w:type="dxa"/>
          </w:tcPr>
          <w:p w14:paraId="089BE948" w14:textId="28CAD88A" w:rsidR="0061524D" w:rsidRPr="00487927" w:rsidRDefault="0061524D" w:rsidP="001B2204">
            <w:pPr>
              <w:jc w:val="center"/>
              <w:rPr>
                <w:rFonts w:cstheme="minorHAnsi"/>
                <w:szCs w:val="20"/>
              </w:rPr>
            </w:pPr>
          </w:p>
        </w:tc>
        <w:tc>
          <w:tcPr>
            <w:tcW w:w="990" w:type="dxa"/>
          </w:tcPr>
          <w:p w14:paraId="605137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B9921D" w14:textId="77777777" w:rsidR="0061524D" w:rsidRPr="00487927" w:rsidRDefault="0061524D" w:rsidP="001B2204">
            <w:pPr>
              <w:jc w:val="center"/>
              <w:rPr>
                <w:rFonts w:cstheme="minorHAnsi"/>
                <w:szCs w:val="20"/>
              </w:rPr>
            </w:pPr>
          </w:p>
        </w:tc>
        <w:tc>
          <w:tcPr>
            <w:tcW w:w="990" w:type="dxa"/>
          </w:tcPr>
          <w:p w14:paraId="64AD80EC" w14:textId="77777777" w:rsidR="0061524D" w:rsidRPr="00487927" w:rsidRDefault="0061524D" w:rsidP="001B2204">
            <w:pPr>
              <w:jc w:val="center"/>
              <w:rPr>
                <w:rFonts w:cstheme="minorHAnsi"/>
                <w:szCs w:val="20"/>
              </w:rPr>
            </w:pPr>
          </w:p>
        </w:tc>
        <w:tc>
          <w:tcPr>
            <w:tcW w:w="990" w:type="dxa"/>
          </w:tcPr>
          <w:p w14:paraId="407CB941" w14:textId="77777777" w:rsidR="0061524D" w:rsidRPr="00487927" w:rsidRDefault="0061524D" w:rsidP="001B2204">
            <w:pPr>
              <w:jc w:val="center"/>
              <w:rPr>
                <w:rFonts w:cstheme="minorHAnsi"/>
                <w:szCs w:val="20"/>
              </w:rPr>
            </w:pPr>
          </w:p>
        </w:tc>
        <w:tc>
          <w:tcPr>
            <w:tcW w:w="1103" w:type="dxa"/>
          </w:tcPr>
          <w:p w14:paraId="569F1D91" w14:textId="77777777" w:rsidR="0061524D" w:rsidRPr="00487927" w:rsidRDefault="0061524D" w:rsidP="001B2204">
            <w:pPr>
              <w:jc w:val="center"/>
              <w:rPr>
                <w:rFonts w:cstheme="minorHAnsi"/>
                <w:szCs w:val="20"/>
              </w:rPr>
            </w:pPr>
          </w:p>
        </w:tc>
        <w:tc>
          <w:tcPr>
            <w:tcW w:w="1103" w:type="dxa"/>
          </w:tcPr>
          <w:p w14:paraId="46B49553" w14:textId="77777777" w:rsidR="0061524D" w:rsidRPr="00487927" w:rsidRDefault="0061524D" w:rsidP="001B2204">
            <w:pPr>
              <w:jc w:val="center"/>
              <w:rPr>
                <w:rFonts w:cstheme="minorHAnsi"/>
                <w:szCs w:val="20"/>
              </w:rPr>
            </w:pPr>
          </w:p>
        </w:tc>
      </w:tr>
      <w:tr w:rsidR="0061524D" w:rsidRPr="00487927" w14:paraId="7F637442" w14:textId="3170D694" w:rsidTr="0061524D">
        <w:tc>
          <w:tcPr>
            <w:tcW w:w="1255" w:type="dxa"/>
          </w:tcPr>
          <w:p w14:paraId="20C747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61524D" w:rsidRPr="00487927" w:rsidRDefault="0061524D" w:rsidP="001B2204">
            <w:pPr>
              <w:jc w:val="center"/>
              <w:rPr>
                <w:rFonts w:cstheme="minorHAnsi"/>
                <w:szCs w:val="20"/>
              </w:rPr>
            </w:pPr>
          </w:p>
        </w:tc>
        <w:tc>
          <w:tcPr>
            <w:tcW w:w="990" w:type="dxa"/>
          </w:tcPr>
          <w:p w14:paraId="18091D31" w14:textId="0BFA74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C69B2D" w14:textId="77777777" w:rsidR="0061524D" w:rsidRPr="00487927" w:rsidRDefault="0061524D" w:rsidP="001B2204">
            <w:pPr>
              <w:jc w:val="center"/>
              <w:rPr>
                <w:rFonts w:cstheme="minorHAnsi"/>
                <w:szCs w:val="20"/>
              </w:rPr>
            </w:pPr>
          </w:p>
        </w:tc>
        <w:tc>
          <w:tcPr>
            <w:tcW w:w="990" w:type="dxa"/>
          </w:tcPr>
          <w:p w14:paraId="0F709ECA" w14:textId="77777777" w:rsidR="0061524D" w:rsidRPr="00487927" w:rsidRDefault="0061524D" w:rsidP="001B2204">
            <w:pPr>
              <w:jc w:val="center"/>
              <w:rPr>
                <w:rFonts w:cstheme="minorHAnsi"/>
                <w:szCs w:val="20"/>
              </w:rPr>
            </w:pPr>
          </w:p>
        </w:tc>
        <w:tc>
          <w:tcPr>
            <w:tcW w:w="990" w:type="dxa"/>
          </w:tcPr>
          <w:p w14:paraId="30B19DF2" w14:textId="5D689031" w:rsidR="0061524D" w:rsidRPr="00487927" w:rsidRDefault="0061524D" w:rsidP="001B2204">
            <w:pPr>
              <w:jc w:val="center"/>
              <w:rPr>
                <w:rFonts w:cstheme="minorHAnsi"/>
                <w:szCs w:val="20"/>
              </w:rPr>
            </w:pPr>
          </w:p>
        </w:tc>
        <w:tc>
          <w:tcPr>
            <w:tcW w:w="990" w:type="dxa"/>
          </w:tcPr>
          <w:p w14:paraId="290508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C1A14E" w14:textId="77777777" w:rsidR="0061524D" w:rsidRPr="00487927" w:rsidRDefault="0061524D" w:rsidP="001B2204">
            <w:pPr>
              <w:jc w:val="center"/>
              <w:rPr>
                <w:rFonts w:cstheme="minorHAnsi"/>
                <w:szCs w:val="20"/>
              </w:rPr>
            </w:pPr>
          </w:p>
        </w:tc>
        <w:tc>
          <w:tcPr>
            <w:tcW w:w="990" w:type="dxa"/>
          </w:tcPr>
          <w:p w14:paraId="4781B476" w14:textId="77777777" w:rsidR="0061524D" w:rsidRPr="00487927" w:rsidRDefault="0061524D" w:rsidP="001B2204">
            <w:pPr>
              <w:jc w:val="center"/>
              <w:rPr>
                <w:rFonts w:cstheme="minorHAnsi"/>
                <w:szCs w:val="20"/>
              </w:rPr>
            </w:pPr>
          </w:p>
        </w:tc>
        <w:tc>
          <w:tcPr>
            <w:tcW w:w="990" w:type="dxa"/>
          </w:tcPr>
          <w:p w14:paraId="0AC0A9FF" w14:textId="77777777" w:rsidR="0061524D" w:rsidRPr="00487927" w:rsidRDefault="0061524D" w:rsidP="001B2204">
            <w:pPr>
              <w:jc w:val="center"/>
              <w:rPr>
                <w:rFonts w:cstheme="minorHAnsi"/>
                <w:szCs w:val="20"/>
              </w:rPr>
            </w:pPr>
          </w:p>
        </w:tc>
        <w:tc>
          <w:tcPr>
            <w:tcW w:w="1103" w:type="dxa"/>
          </w:tcPr>
          <w:p w14:paraId="36FF22A0" w14:textId="77777777" w:rsidR="0061524D" w:rsidRPr="00487927" w:rsidRDefault="0061524D" w:rsidP="001B2204">
            <w:pPr>
              <w:jc w:val="center"/>
              <w:rPr>
                <w:rFonts w:cstheme="minorHAnsi"/>
                <w:szCs w:val="20"/>
              </w:rPr>
            </w:pPr>
          </w:p>
        </w:tc>
        <w:tc>
          <w:tcPr>
            <w:tcW w:w="1103" w:type="dxa"/>
          </w:tcPr>
          <w:p w14:paraId="50E4BE90" w14:textId="77777777" w:rsidR="0061524D" w:rsidRPr="00487927" w:rsidRDefault="0061524D" w:rsidP="001B2204">
            <w:pPr>
              <w:jc w:val="center"/>
              <w:rPr>
                <w:rFonts w:cstheme="minorHAnsi"/>
                <w:szCs w:val="20"/>
              </w:rPr>
            </w:pPr>
          </w:p>
        </w:tc>
      </w:tr>
      <w:tr w:rsidR="0061524D" w:rsidRPr="00487927" w14:paraId="7F01C1A3" w14:textId="11C1BCA5" w:rsidTr="0061524D">
        <w:tc>
          <w:tcPr>
            <w:tcW w:w="1255" w:type="dxa"/>
          </w:tcPr>
          <w:p w14:paraId="5D393CF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61524D" w:rsidRPr="00487927" w:rsidRDefault="0061524D" w:rsidP="001B2204">
            <w:pPr>
              <w:jc w:val="center"/>
              <w:rPr>
                <w:rFonts w:cstheme="minorHAnsi"/>
                <w:szCs w:val="20"/>
              </w:rPr>
            </w:pPr>
          </w:p>
        </w:tc>
        <w:tc>
          <w:tcPr>
            <w:tcW w:w="990" w:type="dxa"/>
          </w:tcPr>
          <w:p w14:paraId="77E411FD" w14:textId="363DAF1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BB70D" w14:textId="77777777" w:rsidR="0061524D" w:rsidRPr="00487927" w:rsidRDefault="0061524D" w:rsidP="001B2204">
            <w:pPr>
              <w:jc w:val="center"/>
              <w:rPr>
                <w:rFonts w:cstheme="minorHAnsi"/>
                <w:szCs w:val="20"/>
              </w:rPr>
            </w:pPr>
          </w:p>
        </w:tc>
        <w:tc>
          <w:tcPr>
            <w:tcW w:w="990" w:type="dxa"/>
          </w:tcPr>
          <w:p w14:paraId="033B521D" w14:textId="77777777" w:rsidR="0061524D" w:rsidRPr="00487927" w:rsidRDefault="0061524D" w:rsidP="001B2204">
            <w:pPr>
              <w:jc w:val="center"/>
              <w:rPr>
                <w:rFonts w:cstheme="minorHAnsi"/>
                <w:szCs w:val="20"/>
              </w:rPr>
            </w:pPr>
          </w:p>
        </w:tc>
        <w:tc>
          <w:tcPr>
            <w:tcW w:w="990" w:type="dxa"/>
          </w:tcPr>
          <w:p w14:paraId="0392FD57" w14:textId="6E886FF1" w:rsidR="0061524D" w:rsidRPr="00487927" w:rsidRDefault="0061524D" w:rsidP="001B2204">
            <w:pPr>
              <w:jc w:val="center"/>
              <w:rPr>
                <w:rFonts w:cstheme="minorHAnsi"/>
                <w:szCs w:val="20"/>
              </w:rPr>
            </w:pPr>
          </w:p>
        </w:tc>
        <w:tc>
          <w:tcPr>
            <w:tcW w:w="990" w:type="dxa"/>
          </w:tcPr>
          <w:p w14:paraId="390DB1C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047C7F" w14:textId="77777777" w:rsidR="0061524D" w:rsidRPr="00487927" w:rsidRDefault="0061524D" w:rsidP="001B2204">
            <w:pPr>
              <w:jc w:val="center"/>
              <w:rPr>
                <w:rFonts w:cstheme="minorHAnsi"/>
                <w:szCs w:val="20"/>
              </w:rPr>
            </w:pPr>
          </w:p>
        </w:tc>
        <w:tc>
          <w:tcPr>
            <w:tcW w:w="990" w:type="dxa"/>
          </w:tcPr>
          <w:p w14:paraId="31F598BC" w14:textId="77777777" w:rsidR="0061524D" w:rsidRPr="00487927" w:rsidRDefault="0061524D" w:rsidP="001B2204">
            <w:pPr>
              <w:jc w:val="center"/>
              <w:rPr>
                <w:rFonts w:cstheme="minorHAnsi"/>
                <w:szCs w:val="20"/>
              </w:rPr>
            </w:pPr>
          </w:p>
        </w:tc>
        <w:tc>
          <w:tcPr>
            <w:tcW w:w="990" w:type="dxa"/>
          </w:tcPr>
          <w:p w14:paraId="5138F2FD" w14:textId="77777777" w:rsidR="0061524D" w:rsidRPr="00487927" w:rsidRDefault="0061524D" w:rsidP="001B2204">
            <w:pPr>
              <w:jc w:val="center"/>
              <w:rPr>
                <w:rFonts w:cstheme="minorHAnsi"/>
                <w:szCs w:val="20"/>
              </w:rPr>
            </w:pPr>
          </w:p>
        </w:tc>
        <w:tc>
          <w:tcPr>
            <w:tcW w:w="1103" w:type="dxa"/>
          </w:tcPr>
          <w:p w14:paraId="573EEF2D" w14:textId="77777777" w:rsidR="0061524D" w:rsidRPr="00487927" w:rsidRDefault="0061524D" w:rsidP="001B2204">
            <w:pPr>
              <w:jc w:val="center"/>
              <w:rPr>
                <w:rFonts w:cstheme="minorHAnsi"/>
                <w:szCs w:val="20"/>
              </w:rPr>
            </w:pPr>
          </w:p>
        </w:tc>
        <w:tc>
          <w:tcPr>
            <w:tcW w:w="1103" w:type="dxa"/>
          </w:tcPr>
          <w:p w14:paraId="506ECA6D" w14:textId="77777777" w:rsidR="0061524D" w:rsidRPr="00487927" w:rsidRDefault="0061524D" w:rsidP="001B2204">
            <w:pPr>
              <w:jc w:val="center"/>
              <w:rPr>
                <w:rFonts w:cstheme="minorHAnsi"/>
                <w:szCs w:val="20"/>
              </w:rPr>
            </w:pPr>
          </w:p>
        </w:tc>
      </w:tr>
      <w:tr w:rsidR="0061524D" w:rsidRPr="00487927" w14:paraId="13774A1C" w14:textId="2D0E90B8" w:rsidTr="0061524D">
        <w:tc>
          <w:tcPr>
            <w:tcW w:w="1255" w:type="dxa"/>
          </w:tcPr>
          <w:p w14:paraId="79B0847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61524D" w:rsidRPr="00487927" w:rsidRDefault="0061524D" w:rsidP="001B2204">
            <w:pPr>
              <w:jc w:val="center"/>
              <w:rPr>
                <w:rFonts w:cstheme="minorHAnsi"/>
                <w:szCs w:val="20"/>
              </w:rPr>
            </w:pPr>
          </w:p>
        </w:tc>
        <w:tc>
          <w:tcPr>
            <w:tcW w:w="990" w:type="dxa"/>
          </w:tcPr>
          <w:p w14:paraId="03D7449E" w14:textId="09F3E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658D2E" w14:textId="77777777" w:rsidR="0061524D" w:rsidRPr="00487927" w:rsidRDefault="0061524D" w:rsidP="001B2204">
            <w:pPr>
              <w:jc w:val="center"/>
              <w:rPr>
                <w:rFonts w:cstheme="minorHAnsi"/>
                <w:szCs w:val="20"/>
              </w:rPr>
            </w:pPr>
          </w:p>
        </w:tc>
        <w:tc>
          <w:tcPr>
            <w:tcW w:w="990" w:type="dxa"/>
          </w:tcPr>
          <w:p w14:paraId="784423DE" w14:textId="77777777" w:rsidR="0061524D" w:rsidRPr="00487927" w:rsidRDefault="0061524D" w:rsidP="001B2204">
            <w:pPr>
              <w:jc w:val="center"/>
              <w:rPr>
                <w:rFonts w:cstheme="minorHAnsi"/>
                <w:szCs w:val="20"/>
              </w:rPr>
            </w:pPr>
          </w:p>
        </w:tc>
        <w:tc>
          <w:tcPr>
            <w:tcW w:w="990" w:type="dxa"/>
          </w:tcPr>
          <w:p w14:paraId="74702475" w14:textId="15C9C2D5" w:rsidR="0061524D" w:rsidRPr="00487927" w:rsidRDefault="0061524D" w:rsidP="001B2204">
            <w:pPr>
              <w:jc w:val="center"/>
              <w:rPr>
                <w:rFonts w:cstheme="minorHAnsi"/>
                <w:szCs w:val="20"/>
              </w:rPr>
            </w:pPr>
          </w:p>
        </w:tc>
        <w:tc>
          <w:tcPr>
            <w:tcW w:w="990" w:type="dxa"/>
          </w:tcPr>
          <w:p w14:paraId="0D338C2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E77755" w14:textId="77777777" w:rsidR="0061524D" w:rsidRPr="00487927" w:rsidRDefault="0061524D" w:rsidP="001B2204">
            <w:pPr>
              <w:jc w:val="center"/>
              <w:rPr>
                <w:rFonts w:cstheme="minorHAnsi"/>
                <w:szCs w:val="20"/>
              </w:rPr>
            </w:pPr>
          </w:p>
        </w:tc>
        <w:tc>
          <w:tcPr>
            <w:tcW w:w="990" w:type="dxa"/>
          </w:tcPr>
          <w:p w14:paraId="01C46395" w14:textId="77777777" w:rsidR="0061524D" w:rsidRPr="00487927" w:rsidRDefault="0061524D" w:rsidP="001B2204">
            <w:pPr>
              <w:jc w:val="center"/>
              <w:rPr>
                <w:rFonts w:cstheme="minorHAnsi"/>
                <w:szCs w:val="20"/>
              </w:rPr>
            </w:pPr>
          </w:p>
        </w:tc>
        <w:tc>
          <w:tcPr>
            <w:tcW w:w="990" w:type="dxa"/>
          </w:tcPr>
          <w:p w14:paraId="66CF2F2F" w14:textId="77777777" w:rsidR="0061524D" w:rsidRPr="00487927" w:rsidRDefault="0061524D" w:rsidP="001B2204">
            <w:pPr>
              <w:jc w:val="center"/>
              <w:rPr>
                <w:rFonts w:cstheme="minorHAnsi"/>
                <w:szCs w:val="20"/>
              </w:rPr>
            </w:pPr>
          </w:p>
        </w:tc>
        <w:tc>
          <w:tcPr>
            <w:tcW w:w="1103" w:type="dxa"/>
          </w:tcPr>
          <w:p w14:paraId="25423836" w14:textId="77777777" w:rsidR="0061524D" w:rsidRPr="00487927" w:rsidRDefault="0061524D" w:rsidP="001B2204">
            <w:pPr>
              <w:jc w:val="center"/>
              <w:rPr>
                <w:rFonts w:cstheme="minorHAnsi"/>
                <w:szCs w:val="20"/>
              </w:rPr>
            </w:pPr>
          </w:p>
        </w:tc>
        <w:tc>
          <w:tcPr>
            <w:tcW w:w="1103" w:type="dxa"/>
          </w:tcPr>
          <w:p w14:paraId="22D2B4E4" w14:textId="77777777" w:rsidR="0061524D" w:rsidRPr="00487927" w:rsidRDefault="0061524D" w:rsidP="001B2204">
            <w:pPr>
              <w:jc w:val="center"/>
              <w:rPr>
                <w:rFonts w:cstheme="minorHAnsi"/>
                <w:szCs w:val="20"/>
              </w:rPr>
            </w:pPr>
          </w:p>
        </w:tc>
      </w:tr>
      <w:tr w:rsidR="0061524D" w:rsidRPr="00487927" w14:paraId="09E46827" w14:textId="08F00DEF" w:rsidTr="0061524D">
        <w:tc>
          <w:tcPr>
            <w:tcW w:w="1255" w:type="dxa"/>
          </w:tcPr>
          <w:p w14:paraId="3B9319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61524D" w:rsidRPr="00487927" w:rsidRDefault="0061524D" w:rsidP="001B2204">
            <w:pPr>
              <w:jc w:val="center"/>
              <w:rPr>
                <w:rFonts w:cstheme="minorHAnsi"/>
                <w:szCs w:val="20"/>
              </w:rPr>
            </w:pPr>
          </w:p>
        </w:tc>
        <w:tc>
          <w:tcPr>
            <w:tcW w:w="990" w:type="dxa"/>
          </w:tcPr>
          <w:p w14:paraId="15510FE2" w14:textId="5BD0E53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ECD536" w14:textId="77777777" w:rsidR="0061524D" w:rsidRPr="00487927" w:rsidRDefault="0061524D" w:rsidP="001B2204">
            <w:pPr>
              <w:jc w:val="center"/>
              <w:rPr>
                <w:rFonts w:cstheme="minorHAnsi"/>
                <w:szCs w:val="20"/>
              </w:rPr>
            </w:pPr>
          </w:p>
        </w:tc>
        <w:tc>
          <w:tcPr>
            <w:tcW w:w="990" w:type="dxa"/>
          </w:tcPr>
          <w:p w14:paraId="31EC060C" w14:textId="77777777" w:rsidR="0061524D" w:rsidRPr="00487927" w:rsidRDefault="0061524D" w:rsidP="001B2204">
            <w:pPr>
              <w:jc w:val="center"/>
              <w:rPr>
                <w:rFonts w:cstheme="minorHAnsi"/>
                <w:szCs w:val="20"/>
              </w:rPr>
            </w:pPr>
          </w:p>
        </w:tc>
        <w:tc>
          <w:tcPr>
            <w:tcW w:w="990" w:type="dxa"/>
          </w:tcPr>
          <w:p w14:paraId="61DB1F1A" w14:textId="6920FF38" w:rsidR="0061524D" w:rsidRPr="00487927" w:rsidRDefault="0061524D" w:rsidP="001B2204">
            <w:pPr>
              <w:jc w:val="center"/>
              <w:rPr>
                <w:rFonts w:cstheme="minorHAnsi"/>
                <w:szCs w:val="20"/>
              </w:rPr>
            </w:pPr>
          </w:p>
        </w:tc>
        <w:tc>
          <w:tcPr>
            <w:tcW w:w="990" w:type="dxa"/>
          </w:tcPr>
          <w:p w14:paraId="2E4505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215395" w14:textId="77777777" w:rsidR="0061524D" w:rsidRPr="00487927" w:rsidRDefault="0061524D" w:rsidP="001B2204">
            <w:pPr>
              <w:jc w:val="center"/>
              <w:rPr>
                <w:rFonts w:cstheme="minorHAnsi"/>
                <w:szCs w:val="20"/>
              </w:rPr>
            </w:pPr>
          </w:p>
        </w:tc>
        <w:tc>
          <w:tcPr>
            <w:tcW w:w="990" w:type="dxa"/>
          </w:tcPr>
          <w:p w14:paraId="66DFD59A" w14:textId="77777777" w:rsidR="0061524D" w:rsidRPr="00487927" w:rsidRDefault="0061524D" w:rsidP="001B2204">
            <w:pPr>
              <w:jc w:val="center"/>
              <w:rPr>
                <w:rFonts w:cstheme="minorHAnsi"/>
                <w:szCs w:val="20"/>
              </w:rPr>
            </w:pPr>
          </w:p>
        </w:tc>
        <w:tc>
          <w:tcPr>
            <w:tcW w:w="990" w:type="dxa"/>
          </w:tcPr>
          <w:p w14:paraId="26D12477" w14:textId="77777777" w:rsidR="0061524D" w:rsidRPr="00487927" w:rsidRDefault="0061524D" w:rsidP="001B2204">
            <w:pPr>
              <w:jc w:val="center"/>
              <w:rPr>
                <w:rFonts w:cstheme="minorHAnsi"/>
                <w:szCs w:val="20"/>
              </w:rPr>
            </w:pPr>
          </w:p>
        </w:tc>
        <w:tc>
          <w:tcPr>
            <w:tcW w:w="1103" w:type="dxa"/>
          </w:tcPr>
          <w:p w14:paraId="7524553B" w14:textId="77777777" w:rsidR="0061524D" w:rsidRPr="00487927" w:rsidRDefault="0061524D" w:rsidP="001B2204">
            <w:pPr>
              <w:jc w:val="center"/>
              <w:rPr>
                <w:rFonts w:cstheme="minorHAnsi"/>
                <w:szCs w:val="20"/>
              </w:rPr>
            </w:pPr>
          </w:p>
        </w:tc>
        <w:tc>
          <w:tcPr>
            <w:tcW w:w="1103" w:type="dxa"/>
          </w:tcPr>
          <w:p w14:paraId="7C534431" w14:textId="77777777" w:rsidR="0061524D" w:rsidRPr="00487927" w:rsidRDefault="0061524D" w:rsidP="001B2204">
            <w:pPr>
              <w:jc w:val="center"/>
              <w:rPr>
                <w:rFonts w:cstheme="minorHAnsi"/>
                <w:szCs w:val="20"/>
              </w:rPr>
            </w:pPr>
          </w:p>
        </w:tc>
      </w:tr>
      <w:tr w:rsidR="0061524D" w:rsidRPr="00487927" w14:paraId="348B9318" w14:textId="1D9B2881" w:rsidTr="0061524D">
        <w:tc>
          <w:tcPr>
            <w:tcW w:w="1255" w:type="dxa"/>
          </w:tcPr>
          <w:p w14:paraId="2C1431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61524D" w:rsidRPr="00487927" w:rsidRDefault="0061524D" w:rsidP="001B2204">
            <w:pPr>
              <w:jc w:val="center"/>
              <w:rPr>
                <w:rFonts w:cstheme="minorHAnsi"/>
                <w:szCs w:val="20"/>
              </w:rPr>
            </w:pPr>
          </w:p>
        </w:tc>
        <w:tc>
          <w:tcPr>
            <w:tcW w:w="990" w:type="dxa"/>
          </w:tcPr>
          <w:p w14:paraId="1DB1BBB7" w14:textId="2C0CC4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D0E2E2" w14:textId="77777777" w:rsidR="0061524D" w:rsidRPr="00487927" w:rsidRDefault="0061524D" w:rsidP="001B2204">
            <w:pPr>
              <w:jc w:val="center"/>
              <w:rPr>
                <w:rFonts w:cstheme="minorHAnsi"/>
                <w:szCs w:val="20"/>
              </w:rPr>
            </w:pPr>
          </w:p>
        </w:tc>
        <w:tc>
          <w:tcPr>
            <w:tcW w:w="990" w:type="dxa"/>
          </w:tcPr>
          <w:p w14:paraId="09AC8FFC" w14:textId="77777777" w:rsidR="0061524D" w:rsidRPr="00487927" w:rsidRDefault="0061524D" w:rsidP="001B2204">
            <w:pPr>
              <w:jc w:val="center"/>
              <w:rPr>
                <w:rFonts w:cstheme="minorHAnsi"/>
                <w:szCs w:val="20"/>
              </w:rPr>
            </w:pPr>
          </w:p>
        </w:tc>
        <w:tc>
          <w:tcPr>
            <w:tcW w:w="990" w:type="dxa"/>
          </w:tcPr>
          <w:p w14:paraId="467B2B0E" w14:textId="46B0DA1E" w:rsidR="0061524D" w:rsidRPr="00487927" w:rsidRDefault="0061524D" w:rsidP="001B2204">
            <w:pPr>
              <w:jc w:val="center"/>
              <w:rPr>
                <w:rFonts w:cstheme="minorHAnsi"/>
                <w:szCs w:val="20"/>
              </w:rPr>
            </w:pPr>
          </w:p>
        </w:tc>
        <w:tc>
          <w:tcPr>
            <w:tcW w:w="990" w:type="dxa"/>
          </w:tcPr>
          <w:p w14:paraId="7E2F8E2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910F3" w14:textId="77777777" w:rsidR="0061524D" w:rsidRPr="00487927" w:rsidRDefault="0061524D" w:rsidP="001B2204">
            <w:pPr>
              <w:jc w:val="center"/>
              <w:rPr>
                <w:rFonts w:cstheme="minorHAnsi"/>
                <w:szCs w:val="20"/>
              </w:rPr>
            </w:pPr>
          </w:p>
        </w:tc>
        <w:tc>
          <w:tcPr>
            <w:tcW w:w="990" w:type="dxa"/>
          </w:tcPr>
          <w:p w14:paraId="40D1FF3F" w14:textId="77777777" w:rsidR="0061524D" w:rsidRPr="00487927" w:rsidRDefault="0061524D" w:rsidP="001B2204">
            <w:pPr>
              <w:jc w:val="center"/>
              <w:rPr>
                <w:rFonts w:cstheme="minorHAnsi"/>
                <w:szCs w:val="20"/>
              </w:rPr>
            </w:pPr>
          </w:p>
        </w:tc>
        <w:tc>
          <w:tcPr>
            <w:tcW w:w="990" w:type="dxa"/>
          </w:tcPr>
          <w:p w14:paraId="3B74FAB6" w14:textId="77777777" w:rsidR="0061524D" w:rsidRPr="00487927" w:rsidRDefault="0061524D" w:rsidP="001B2204">
            <w:pPr>
              <w:jc w:val="center"/>
              <w:rPr>
                <w:rFonts w:cstheme="minorHAnsi"/>
                <w:szCs w:val="20"/>
              </w:rPr>
            </w:pPr>
          </w:p>
        </w:tc>
        <w:tc>
          <w:tcPr>
            <w:tcW w:w="1103" w:type="dxa"/>
          </w:tcPr>
          <w:p w14:paraId="66A51E34" w14:textId="77777777" w:rsidR="0061524D" w:rsidRPr="00487927" w:rsidRDefault="0061524D" w:rsidP="001B2204">
            <w:pPr>
              <w:jc w:val="center"/>
              <w:rPr>
                <w:rFonts w:cstheme="minorHAnsi"/>
                <w:szCs w:val="20"/>
              </w:rPr>
            </w:pPr>
          </w:p>
        </w:tc>
        <w:tc>
          <w:tcPr>
            <w:tcW w:w="1103" w:type="dxa"/>
          </w:tcPr>
          <w:p w14:paraId="646D8F4A" w14:textId="77777777" w:rsidR="0061524D" w:rsidRPr="00487927" w:rsidRDefault="0061524D" w:rsidP="001B2204">
            <w:pPr>
              <w:jc w:val="center"/>
              <w:rPr>
                <w:rFonts w:cstheme="minorHAnsi"/>
                <w:szCs w:val="20"/>
              </w:rPr>
            </w:pPr>
          </w:p>
        </w:tc>
      </w:tr>
      <w:tr w:rsidR="0061524D" w:rsidRPr="00487927" w14:paraId="64FC6DFD" w14:textId="429DA276" w:rsidTr="0061524D">
        <w:tc>
          <w:tcPr>
            <w:tcW w:w="1255" w:type="dxa"/>
          </w:tcPr>
          <w:p w14:paraId="16172F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61524D" w:rsidRPr="00487927" w:rsidRDefault="0061524D" w:rsidP="001B2204">
            <w:pPr>
              <w:jc w:val="center"/>
              <w:rPr>
                <w:rFonts w:cstheme="minorHAnsi"/>
                <w:szCs w:val="20"/>
              </w:rPr>
            </w:pPr>
          </w:p>
        </w:tc>
        <w:tc>
          <w:tcPr>
            <w:tcW w:w="990" w:type="dxa"/>
          </w:tcPr>
          <w:p w14:paraId="12829D39" w14:textId="7AAE6D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061EB" w14:textId="77777777" w:rsidR="0061524D" w:rsidRPr="00487927" w:rsidRDefault="0061524D" w:rsidP="001B2204">
            <w:pPr>
              <w:jc w:val="center"/>
              <w:rPr>
                <w:rFonts w:cstheme="minorHAnsi"/>
                <w:szCs w:val="20"/>
              </w:rPr>
            </w:pPr>
          </w:p>
        </w:tc>
        <w:tc>
          <w:tcPr>
            <w:tcW w:w="990" w:type="dxa"/>
          </w:tcPr>
          <w:p w14:paraId="2BFEF89E" w14:textId="77777777" w:rsidR="0061524D" w:rsidRPr="00487927" w:rsidRDefault="0061524D" w:rsidP="001B2204">
            <w:pPr>
              <w:jc w:val="center"/>
              <w:rPr>
                <w:rFonts w:cstheme="minorHAnsi"/>
                <w:szCs w:val="20"/>
              </w:rPr>
            </w:pPr>
          </w:p>
        </w:tc>
        <w:tc>
          <w:tcPr>
            <w:tcW w:w="990" w:type="dxa"/>
          </w:tcPr>
          <w:p w14:paraId="37D65186" w14:textId="3C1C7D48" w:rsidR="0061524D" w:rsidRPr="00487927" w:rsidRDefault="0061524D" w:rsidP="001B2204">
            <w:pPr>
              <w:jc w:val="center"/>
              <w:rPr>
                <w:rFonts w:cstheme="minorHAnsi"/>
                <w:szCs w:val="20"/>
              </w:rPr>
            </w:pPr>
          </w:p>
        </w:tc>
        <w:tc>
          <w:tcPr>
            <w:tcW w:w="990" w:type="dxa"/>
          </w:tcPr>
          <w:p w14:paraId="340255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B20DD8" w14:textId="77777777" w:rsidR="0061524D" w:rsidRPr="00487927" w:rsidRDefault="0061524D" w:rsidP="001B2204">
            <w:pPr>
              <w:jc w:val="center"/>
              <w:rPr>
                <w:rFonts w:cstheme="minorHAnsi"/>
                <w:szCs w:val="20"/>
              </w:rPr>
            </w:pPr>
          </w:p>
        </w:tc>
        <w:tc>
          <w:tcPr>
            <w:tcW w:w="990" w:type="dxa"/>
          </w:tcPr>
          <w:p w14:paraId="71AC5B5E" w14:textId="77777777" w:rsidR="0061524D" w:rsidRPr="00487927" w:rsidRDefault="0061524D" w:rsidP="001B2204">
            <w:pPr>
              <w:jc w:val="center"/>
              <w:rPr>
                <w:rFonts w:cstheme="minorHAnsi"/>
                <w:szCs w:val="20"/>
              </w:rPr>
            </w:pPr>
          </w:p>
        </w:tc>
        <w:tc>
          <w:tcPr>
            <w:tcW w:w="990" w:type="dxa"/>
          </w:tcPr>
          <w:p w14:paraId="7D3F4764" w14:textId="77777777" w:rsidR="0061524D" w:rsidRPr="00487927" w:rsidRDefault="0061524D" w:rsidP="001B2204">
            <w:pPr>
              <w:jc w:val="center"/>
              <w:rPr>
                <w:rFonts w:cstheme="minorHAnsi"/>
                <w:szCs w:val="20"/>
              </w:rPr>
            </w:pPr>
          </w:p>
        </w:tc>
        <w:tc>
          <w:tcPr>
            <w:tcW w:w="1103" w:type="dxa"/>
          </w:tcPr>
          <w:p w14:paraId="63DC0D51" w14:textId="77777777" w:rsidR="0061524D" w:rsidRPr="00487927" w:rsidRDefault="0061524D" w:rsidP="001B2204">
            <w:pPr>
              <w:jc w:val="center"/>
              <w:rPr>
                <w:rFonts w:cstheme="minorHAnsi"/>
                <w:szCs w:val="20"/>
              </w:rPr>
            </w:pPr>
          </w:p>
        </w:tc>
        <w:tc>
          <w:tcPr>
            <w:tcW w:w="1103" w:type="dxa"/>
          </w:tcPr>
          <w:p w14:paraId="346E5FB6" w14:textId="77777777" w:rsidR="0061524D" w:rsidRPr="00487927" w:rsidRDefault="0061524D" w:rsidP="001B2204">
            <w:pPr>
              <w:jc w:val="center"/>
              <w:rPr>
                <w:rFonts w:cstheme="minorHAnsi"/>
                <w:szCs w:val="20"/>
              </w:rPr>
            </w:pPr>
          </w:p>
        </w:tc>
      </w:tr>
      <w:tr w:rsidR="0061524D" w:rsidRPr="00487927" w14:paraId="6531A849" w14:textId="6CB50906" w:rsidTr="0061524D">
        <w:tc>
          <w:tcPr>
            <w:tcW w:w="1255" w:type="dxa"/>
          </w:tcPr>
          <w:p w14:paraId="70652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61524D" w:rsidRPr="00487927" w:rsidRDefault="0061524D" w:rsidP="001B2204">
            <w:pPr>
              <w:jc w:val="center"/>
              <w:rPr>
                <w:rFonts w:cstheme="minorHAnsi"/>
                <w:szCs w:val="20"/>
              </w:rPr>
            </w:pPr>
          </w:p>
        </w:tc>
        <w:tc>
          <w:tcPr>
            <w:tcW w:w="990" w:type="dxa"/>
          </w:tcPr>
          <w:p w14:paraId="7386D029" w14:textId="36DAC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C6D463" w14:textId="77777777" w:rsidR="0061524D" w:rsidRPr="00487927" w:rsidRDefault="0061524D" w:rsidP="001B2204">
            <w:pPr>
              <w:jc w:val="center"/>
              <w:rPr>
                <w:rFonts w:cstheme="minorHAnsi"/>
                <w:szCs w:val="20"/>
              </w:rPr>
            </w:pPr>
          </w:p>
        </w:tc>
        <w:tc>
          <w:tcPr>
            <w:tcW w:w="990" w:type="dxa"/>
          </w:tcPr>
          <w:p w14:paraId="301E81D4" w14:textId="77777777" w:rsidR="0061524D" w:rsidRPr="00487927" w:rsidRDefault="0061524D" w:rsidP="001B2204">
            <w:pPr>
              <w:jc w:val="center"/>
              <w:rPr>
                <w:rFonts w:cstheme="minorHAnsi"/>
                <w:szCs w:val="20"/>
              </w:rPr>
            </w:pPr>
          </w:p>
        </w:tc>
        <w:tc>
          <w:tcPr>
            <w:tcW w:w="990" w:type="dxa"/>
          </w:tcPr>
          <w:p w14:paraId="15ECBC98" w14:textId="6F94877C" w:rsidR="0061524D" w:rsidRPr="00487927" w:rsidRDefault="0061524D" w:rsidP="001B2204">
            <w:pPr>
              <w:jc w:val="center"/>
              <w:rPr>
                <w:rFonts w:cstheme="minorHAnsi"/>
                <w:szCs w:val="20"/>
              </w:rPr>
            </w:pPr>
          </w:p>
        </w:tc>
        <w:tc>
          <w:tcPr>
            <w:tcW w:w="990" w:type="dxa"/>
          </w:tcPr>
          <w:p w14:paraId="360BC4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8B5ABA" w14:textId="77777777" w:rsidR="0061524D" w:rsidRPr="00487927" w:rsidRDefault="0061524D" w:rsidP="001B2204">
            <w:pPr>
              <w:jc w:val="center"/>
              <w:rPr>
                <w:rFonts w:cstheme="minorHAnsi"/>
                <w:szCs w:val="20"/>
              </w:rPr>
            </w:pPr>
          </w:p>
        </w:tc>
        <w:tc>
          <w:tcPr>
            <w:tcW w:w="990" w:type="dxa"/>
          </w:tcPr>
          <w:p w14:paraId="5B9E378D" w14:textId="77777777" w:rsidR="0061524D" w:rsidRPr="00487927" w:rsidRDefault="0061524D" w:rsidP="001B2204">
            <w:pPr>
              <w:jc w:val="center"/>
              <w:rPr>
                <w:rFonts w:cstheme="minorHAnsi"/>
                <w:szCs w:val="20"/>
              </w:rPr>
            </w:pPr>
          </w:p>
        </w:tc>
        <w:tc>
          <w:tcPr>
            <w:tcW w:w="990" w:type="dxa"/>
          </w:tcPr>
          <w:p w14:paraId="211B719C" w14:textId="77777777" w:rsidR="0061524D" w:rsidRPr="00487927" w:rsidRDefault="0061524D" w:rsidP="001B2204">
            <w:pPr>
              <w:jc w:val="center"/>
              <w:rPr>
                <w:rFonts w:cstheme="minorHAnsi"/>
                <w:szCs w:val="20"/>
              </w:rPr>
            </w:pPr>
          </w:p>
        </w:tc>
        <w:tc>
          <w:tcPr>
            <w:tcW w:w="1103" w:type="dxa"/>
          </w:tcPr>
          <w:p w14:paraId="3D98CC84" w14:textId="77777777" w:rsidR="0061524D" w:rsidRPr="00487927" w:rsidRDefault="0061524D" w:rsidP="001B2204">
            <w:pPr>
              <w:jc w:val="center"/>
              <w:rPr>
                <w:rFonts w:cstheme="minorHAnsi"/>
                <w:szCs w:val="20"/>
              </w:rPr>
            </w:pPr>
          </w:p>
        </w:tc>
        <w:tc>
          <w:tcPr>
            <w:tcW w:w="1103" w:type="dxa"/>
          </w:tcPr>
          <w:p w14:paraId="782810B4" w14:textId="77777777" w:rsidR="0061524D" w:rsidRPr="00487927" w:rsidRDefault="0061524D" w:rsidP="001B2204">
            <w:pPr>
              <w:jc w:val="center"/>
              <w:rPr>
                <w:rFonts w:cstheme="minorHAnsi"/>
                <w:szCs w:val="20"/>
              </w:rPr>
            </w:pPr>
          </w:p>
        </w:tc>
      </w:tr>
      <w:tr w:rsidR="0061524D" w:rsidRPr="00487927" w14:paraId="7BD118B6" w14:textId="42CA6617" w:rsidTr="0061524D">
        <w:tc>
          <w:tcPr>
            <w:tcW w:w="1255" w:type="dxa"/>
          </w:tcPr>
          <w:p w14:paraId="7CB161D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61524D" w:rsidRPr="00487927" w:rsidRDefault="0061524D" w:rsidP="001B2204">
            <w:pPr>
              <w:jc w:val="center"/>
              <w:rPr>
                <w:rFonts w:cstheme="minorHAnsi"/>
                <w:szCs w:val="20"/>
              </w:rPr>
            </w:pPr>
          </w:p>
        </w:tc>
        <w:tc>
          <w:tcPr>
            <w:tcW w:w="990" w:type="dxa"/>
          </w:tcPr>
          <w:p w14:paraId="3C04721E" w14:textId="3A5BE8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F1CD3D" w14:textId="77777777" w:rsidR="0061524D" w:rsidRPr="00487927" w:rsidRDefault="0061524D" w:rsidP="001B2204">
            <w:pPr>
              <w:jc w:val="center"/>
              <w:rPr>
                <w:rFonts w:cstheme="minorHAnsi"/>
                <w:szCs w:val="20"/>
              </w:rPr>
            </w:pPr>
          </w:p>
        </w:tc>
        <w:tc>
          <w:tcPr>
            <w:tcW w:w="990" w:type="dxa"/>
          </w:tcPr>
          <w:p w14:paraId="26468F63" w14:textId="77777777" w:rsidR="0061524D" w:rsidRPr="00487927" w:rsidRDefault="0061524D" w:rsidP="001B2204">
            <w:pPr>
              <w:jc w:val="center"/>
              <w:rPr>
                <w:rFonts w:cstheme="minorHAnsi"/>
                <w:szCs w:val="20"/>
              </w:rPr>
            </w:pPr>
          </w:p>
        </w:tc>
        <w:tc>
          <w:tcPr>
            <w:tcW w:w="990" w:type="dxa"/>
          </w:tcPr>
          <w:p w14:paraId="119AB51B" w14:textId="1D677D81" w:rsidR="0061524D" w:rsidRPr="00487927" w:rsidRDefault="0061524D" w:rsidP="001B2204">
            <w:pPr>
              <w:jc w:val="center"/>
              <w:rPr>
                <w:rFonts w:cstheme="minorHAnsi"/>
                <w:szCs w:val="20"/>
              </w:rPr>
            </w:pPr>
          </w:p>
        </w:tc>
        <w:tc>
          <w:tcPr>
            <w:tcW w:w="990" w:type="dxa"/>
          </w:tcPr>
          <w:p w14:paraId="772275D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A33FD" w14:textId="77777777" w:rsidR="0061524D" w:rsidRPr="00487927" w:rsidRDefault="0061524D" w:rsidP="001B2204">
            <w:pPr>
              <w:jc w:val="center"/>
              <w:rPr>
                <w:rFonts w:cstheme="minorHAnsi"/>
                <w:szCs w:val="20"/>
              </w:rPr>
            </w:pPr>
          </w:p>
        </w:tc>
        <w:tc>
          <w:tcPr>
            <w:tcW w:w="990" w:type="dxa"/>
          </w:tcPr>
          <w:p w14:paraId="48F09050" w14:textId="77777777" w:rsidR="0061524D" w:rsidRPr="00487927" w:rsidRDefault="0061524D" w:rsidP="001B2204">
            <w:pPr>
              <w:jc w:val="center"/>
              <w:rPr>
                <w:rFonts w:cstheme="minorHAnsi"/>
                <w:szCs w:val="20"/>
              </w:rPr>
            </w:pPr>
          </w:p>
        </w:tc>
        <w:tc>
          <w:tcPr>
            <w:tcW w:w="990" w:type="dxa"/>
          </w:tcPr>
          <w:p w14:paraId="6354F282" w14:textId="77777777" w:rsidR="0061524D" w:rsidRPr="00487927" w:rsidRDefault="0061524D" w:rsidP="001B2204">
            <w:pPr>
              <w:jc w:val="center"/>
              <w:rPr>
                <w:rFonts w:cstheme="minorHAnsi"/>
                <w:szCs w:val="20"/>
              </w:rPr>
            </w:pPr>
          </w:p>
        </w:tc>
        <w:tc>
          <w:tcPr>
            <w:tcW w:w="1103" w:type="dxa"/>
          </w:tcPr>
          <w:p w14:paraId="2CFE8C3D" w14:textId="77777777" w:rsidR="0061524D" w:rsidRPr="00487927" w:rsidRDefault="0061524D" w:rsidP="001B2204">
            <w:pPr>
              <w:jc w:val="center"/>
              <w:rPr>
                <w:rFonts w:cstheme="minorHAnsi"/>
                <w:szCs w:val="20"/>
              </w:rPr>
            </w:pPr>
          </w:p>
        </w:tc>
        <w:tc>
          <w:tcPr>
            <w:tcW w:w="1103" w:type="dxa"/>
          </w:tcPr>
          <w:p w14:paraId="69BB626F" w14:textId="77777777" w:rsidR="0061524D" w:rsidRPr="00487927" w:rsidRDefault="0061524D" w:rsidP="001B2204">
            <w:pPr>
              <w:jc w:val="center"/>
              <w:rPr>
                <w:rFonts w:cstheme="minorHAnsi"/>
                <w:szCs w:val="20"/>
              </w:rPr>
            </w:pPr>
          </w:p>
        </w:tc>
      </w:tr>
      <w:tr w:rsidR="0061524D" w:rsidRPr="00487927" w14:paraId="1D72078E" w14:textId="5F4D84E1" w:rsidTr="0061524D">
        <w:tc>
          <w:tcPr>
            <w:tcW w:w="1255" w:type="dxa"/>
          </w:tcPr>
          <w:p w14:paraId="61AB31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61524D" w:rsidRPr="00487927" w:rsidRDefault="0061524D" w:rsidP="001B2204">
            <w:pPr>
              <w:jc w:val="center"/>
              <w:rPr>
                <w:rFonts w:cstheme="minorHAnsi"/>
                <w:szCs w:val="20"/>
              </w:rPr>
            </w:pPr>
          </w:p>
        </w:tc>
        <w:tc>
          <w:tcPr>
            <w:tcW w:w="990" w:type="dxa"/>
          </w:tcPr>
          <w:p w14:paraId="7F9E3348" w14:textId="0CDC1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650C90" w14:textId="77777777" w:rsidR="0061524D" w:rsidRPr="00487927" w:rsidRDefault="0061524D" w:rsidP="001B2204">
            <w:pPr>
              <w:jc w:val="center"/>
              <w:rPr>
                <w:rFonts w:cstheme="minorHAnsi"/>
                <w:szCs w:val="20"/>
              </w:rPr>
            </w:pPr>
          </w:p>
        </w:tc>
        <w:tc>
          <w:tcPr>
            <w:tcW w:w="990" w:type="dxa"/>
          </w:tcPr>
          <w:p w14:paraId="6405A356" w14:textId="77777777" w:rsidR="0061524D" w:rsidRPr="00487927" w:rsidRDefault="0061524D" w:rsidP="001B2204">
            <w:pPr>
              <w:jc w:val="center"/>
              <w:rPr>
                <w:rFonts w:cstheme="minorHAnsi"/>
                <w:szCs w:val="20"/>
              </w:rPr>
            </w:pPr>
          </w:p>
        </w:tc>
        <w:tc>
          <w:tcPr>
            <w:tcW w:w="990" w:type="dxa"/>
          </w:tcPr>
          <w:p w14:paraId="73224524" w14:textId="7BF7946A" w:rsidR="0061524D" w:rsidRPr="00487927" w:rsidRDefault="0061524D" w:rsidP="001B2204">
            <w:pPr>
              <w:jc w:val="center"/>
              <w:rPr>
                <w:rFonts w:cstheme="minorHAnsi"/>
                <w:szCs w:val="20"/>
              </w:rPr>
            </w:pPr>
          </w:p>
        </w:tc>
        <w:tc>
          <w:tcPr>
            <w:tcW w:w="990" w:type="dxa"/>
          </w:tcPr>
          <w:p w14:paraId="04C37D2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89FC1" w14:textId="77777777" w:rsidR="0061524D" w:rsidRPr="00487927" w:rsidRDefault="0061524D" w:rsidP="001B2204">
            <w:pPr>
              <w:jc w:val="center"/>
              <w:rPr>
                <w:rFonts w:cstheme="minorHAnsi"/>
                <w:szCs w:val="20"/>
              </w:rPr>
            </w:pPr>
          </w:p>
        </w:tc>
        <w:tc>
          <w:tcPr>
            <w:tcW w:w="990" w:type="dxa"/>
          </w:tcPr>
          <w:p w14:paraId="70641205" w14:textId="77777777" w:rsidR="0061524D" w:rsidRPr="00487927" w:rsidRDefault="0061524D" w:rsidP="001B2204">
            <w:pPr>
              <w:jc w:val="center"/>
              <w:rPr>
                <w:rFonts w:cstheme="minorHAnsi"/>
                <w:szCs w:val="20"/>
              </w:rPr>
            </w:pPr>
          </w:p>
        </w:tc>
        <w:tc>
          <w:tcPr>
            <w:tcW w:w="990" w:type="dxa"/>
          </w:tcPr>
          <w:p w14:paraId="0701673F" w14:textId="77777777" w:rsidR="0061524D" w:rsidRPr="00487927" w:rsidRDefault="0061524D" w:rsidP="001B2204">
            <w:pPr>
              <w:jc w:val="center"/>
              <w:rPr>
                <w:rFonts w:cstheme="minorHAnsi"/>
                <w:szCs w:val="20"/>
              </w:rPr>
            </w:pPr>
          </w:p>
        </w:tc>
        <w:tc>
          <w:tcPr>
            <w:tcW w:w="1103" w:type="dxa"/>
          </w:tcPr>
          <w:p w14:paraId="69F06F70" w14:textId="77777777" w:rsidR="0061524D" w:rsidRPr="00487927" w:rsidRDefault="0061524D" w:rsidP="001B2204">
            <w:pPr>
              <w:jc w:val="center"/>
              <w:rPr>
                <w:rFonts w:cstheme="minorHAnsi"/>
                <w:szCs w:val="20"/>
              </w:rPr>
            </w:pPr>
          </w:p>
        </w:tc>
        <w:tc>
          <w:tcPr>
            <w:tcW w:w="1103" w:type="dxa"/>
          </w:tcPr>
          <w:p w14:paraId="3BEF9A1C" w14:textId="77777777" w:rsidR="0061524D" w:rsidRPr="00487927" w:rsidRDefault="0061524D" w:rsidP="001B2204">
            <w:pPr>
              <w:jc w:val="center"/>
              <w:rPr>
                <w:rFonts w:cstheme="minorHAnsi"/>
                <w:szCs w:val="20"/>
              </w:rPr>
            </w:pPr>
          </w:p>
        </w:tc>
      </w:tr>
      <w:tr w:rsidR="0061524D" w:rsidRPr="00487927" w14:paraId="2D359505" w14:textId="32E04F20" w:rsidTr="0061524D">
        <w:tc>
          <w:tcPr>
            <w:tcW w:w="1255" w:type="dxa"/>
          </w:tcPr>
          <w:p w14:paraId="3C3F2A0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61524D" w:rsidRPr="00487927" w:rsidRDefault="0061524D" w:rsidP="001B2204">
            <w:pPr>
              <w:jc w:val="center"/>
              <w:rPr>
                <w:rFonts w:cstheme="minorHAnsi"/>
                <w:szCs w:val="20"/>
              </w:rPr>
            </w:pPr>
          </w:p>
        </w:tc>
        <w:tc>
          <w:tcPr>
            <w:tcW w:w="990" w:type="dxa"/>
          </w:tcPr>
          <w:p w14:paraId="5E3C375E" w14:textId="01A85C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ABCA6F" w14:textId="77777777" w:rsidR="0061524D" w:rsidRPr="00487927" w:rsidRDefault="0061524D" w:rsidP="001B2204">
            <w:pPr>
              <w:jc w:val="center"/>
              <w:rPr>
                <w:rFonts w:cstheme="minorHAnsi"/>
                <w:szCs w:val="20"/>
              </w:rPr>
            </w:pPr>
          </w:p>
        </w:tc>
        <w:tc>
          <w:tcPr>
            <w:tcW w:w="990" w:type="dxa"/>
          </w:tcPr>
          <w:p w14:paraId="17C7F270" w14:textId="77777777" w:rsidR="0061524D" w:rsidRPr="00487927" w:rsidRDefault="0061524D" w:rsidP="001B2204">
            <w:pPr>
              <w:jc w:val="center"/>
              <w:rPr>
                <w:rFonts w:cstheme="minorHAnsi"/>
                <w:szCs w:val="20"/>
              </w:rPr>
            </w:pPr>
          </w:p>
        </w:tc>
        <w:tc>
          <w:tcPr>
            <w:tcW w:w="990" w:type="dxa"/>
          </w:tcPr>
          <w:p w14:paraId="4724EF68" w14:textId="47580BC2" w:rsidR="0061524D" w:rsidRPr="00487927" w:rsidRDefault="0061524D" w:rsidP="001B2204">
            <w:pPr>
              <w:jc w:val="center"/>
              <w:rPr>
                <w:rFonts w:cstheme="minorHAnsi"/>
                <w:szCs w:val="20"/>
              </w:rPr>
            </w:pPr>
          </w:p>
        </w:tc>
        <w:tc>
          <w:tcPr>
            <w:tcW w:w="990" w:type="dxa"/>
          </w:tcPr>
          <w:p w14:paraId="6F0155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B65769" w14:textId="77777777" w:rsidR="0061524D" w:rsidRPr="00487927" w:rsidRDefault="0061524D" w:rsidP="001B2204">
            <w:pPr>
              <w:jc w:val="center"/>
              <w:rPr>
                <w:rFonts w:cstheme="minorHAnsi"/>
                <w:szCs w:val="20"/>
              </w:rPr>
            </w:pPr>
          </w:p>
        </w:tc>
        <w:tc>
          <w:tcPr>
            <w:tcW w:w="990" w:type="dxa"/>
          </w:tcPr>
          <w:p w14:paraId="072EF627" w14:textId="77777777" w:rsidR="0061524D" w:rsidRPr="00487927" w:rsidRDefault="0061524D" w:rsidP="001B2204">
            <w:pPr>
              <w:jc w:val="center"/>
              <w:rPr>
                <w:rFonts w:cstheme="minorHAnsi"/>
                <w:szCs w:val="20"/>
              </w:rPr>
            </w:pPr>
          </w:p>
        </w:tc>
        <w:tc>
          <w:tcPr>
            <w:tcW w:w="990" w:type="dxa"/>
          </w:tcPr>
          <w:p w14:paraId="1C04C715" w14:textId="77777777" w:rsidR="0061524D" w:rsidRPr="00487927" w:rsidRDefault="0061524D" w:rsidP="001B2204">
            <w:pPr>
              <w:jc w:val="center"/>
              <w:rPr>
                <w:rFonts w:cstheme="minorHAnsi"/>
                <w:szCs w:val="20"/>
              </w:rPr>
            </w:pPr>
          </w:p>
        </w:tc>
        <w:tc>
          <w:tcPr>
            <w:tcW w:w="1103" w:type="dxa"/>
          </w:tcPr>
          <w:p w14:paraId="600EFB26" w14:textId="77777777" w:rsidR="0061524D" w:rsidRPr="00487927" w:rsidRDefault="0061524D" w:rsidP="001B2204">
            <w:pPr>
              <w:jc w:val="center"/>
              <w:rPr>
                <w:rFonts w:cstheme="minorHAnsi"/>
                <w:szCs w:val="20"/>
              </w:rPr>
            </w:pPr>
          </w:p>
        </w:tc>
        <w:tc>
          <w:tcPr>
            <w:tcW w:w="1103" w:type="dxa"/>
          </w:tcPr>
          <w:p w14:paraId="62484B80" w14:textId="77777777" w:rsidR="0061524D" w:rsidRPr="00487927" w:rsidRDefault="0061524D" w:rsidP="001B2204">
            <w:pPr>
              <w:jc w:val="center"/>
              <w:rPr>
                <w:rFonts w:cstheme="minorHAnsi"/>
                <w:szCs w:val="20"/>
              </w:rPr>
            </w:pPr>
          </w:p>
        </w:tc>
      </w:tr>
      <w:tr w:rsidR="0061524D" w:rsidRPr="00487927" w14:paraId="7D6497C8" w14:textId="0A36BAD9" w:rsidTr="0061524D">
        <w:tc>
          <w:tcPr>
            <w:tcW w:w="1255" w:type="dxa"/>
          </w:tcPr>
          <w:p w14:paraId="45F26A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517_27</w:t>
            </w:r>
          </w:p>
        </w:tc>
        <w:tc>
          <w:tcPr>
            <w:tcW w:w="990" w:type="dxa"/>
          </w:tcPr>
          <w:p w14:paraId="61CECD26" w14:textId="77777777" w:rsidR="0061524D" w:rsidRPr="00487927" w:rsidRDefault="0061524D" w:rsidP="001B2204">
            <w:pPr>
              <w:jc w:val="center"/>
              <w:rPr>
                <w:rFonts w:cstheme="minorHAnsi"/>
                <w:szCs w:val="20"/>
              </w:rPr>
            </w:pPr>
          </w:p>
        </w:tc>
        <w:tc>
          <w:tcPr>
            <w:tcW w:w="990" w:type="dxa"/>
          </w:tcPr>
          <w:p w14:paraId="7FE356F7" w14:textId="0CDBA8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DC3F7" w14:textId="77777777" w:rsidR="0061524D" w:rsidRPr="00487927" w:rsidRDefault="0061524D" w:rsidP="001B2204">
            <w:pPr>
              <w:jc w:val="center"/>
              <w:rPr>
                <w:rFonts w:cstheme="minorHAnsi"/>
                <w:szCs w:val="20"/>
              </w:rPr>
            </w:pPr>
          </w:p>
        </w:tc>
        <w:tc>
          <w:tcPr>
            <w:tcW w:w="990" w:type="dxa"/>
          </w:tcPr>
          <w:p w14:paraId="2D176816" w14:textId="77777777" w:rsidR="0061524D" w:rsidRPr="00487927" w:rsidRDefault="0061524D" w:rsidP="001B2204">
            <w:pPr>
              <w:jc w:val="center"/>
              <w:rPr>
                <w:rFonts w:cstheme="minorHAnsi"/>
                <w:szCs w:val="20"/>
              </w:rPr>
            </w:pPr>
          </w:p>
        </w:tc>
        <w:tc>
          <w:tcPr>
            <w:tcW w:w="990" w:type="dxa"/>
          </w:tcPr>
          <w:p w14:paraId="4F8C3EA3" w14:textId="6CAC67CF" w:rsidR="0061524D" w:rsidRPr="00487927" w:rsidRDefault="0061524D" w:rsidP="001B2204">
            <w:pPr>
              <w:jc w:val="center"/>
              <w:rPr>
                <w:rFonts w:cstheme="minorHAnsi"/>
                <w:szCs w:val="20"/>
              </w:rPr>
            </w:pPr>
          </w:p>
        </w:tc>
        <w:tc>
          <w:tcPr>
            <w:tcW w:w="990" w:type="dxa"/>
          </w:tcPr>
          <w:p w14:paraId="524BC54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985A7D" w14:textId="77777777" w:rsidR="0061524D" w:rsidRPr="00487927" w:rsidRDefault="0061524D" w:rsidP="001B2204">
            <w:pPr>
              <w:jc w:val="center"/>
              <w:rPr>
                <w:rFonts w:cstheme="minorHAnsi"/>
                <w:szCs w:val="20"/>
              </w:rPr>
            </w:pPr>
          </w:p>
        </w:tc>
        <w:tc>
          <w:tcPr>
            <w:tcW w:w="990" w:type="dxa"/>
          </w:tcPr>
          <w:p w14:paraId="0CD5BB89" w14:textId="77777777" w:rsidR="0061524D" w:rsidRPr="00487927" w:rsidRDefault="0061524D" w:rsidP="001B2204">
            <w:pPr>
              <w:jc w:val="center"/>
              <w:rPr>
                <w:rFonts w:cstheme="minorHAnsi"/>
                <w:szCs w:val="20"/>
              </w:rPr>
            </w:pPr>
          </w:p>
        </w:tc>
        <w:tc>
          <w:tcPr>
            <w:tcW w:w="990" w:type="dxa"/>
          </w:tcPr>
          <w:p w14:paraId="4C549338" w14:textId="77777777" w:rsidR="0061524D" w:rsidRPr="00487927" w:rsidRDefault="0061524D" w:rsidP="001B2204">
            <w:pPr>
              <w:jc w:val="center"/>
              <w:rPr>
                <w:rFonts w:cstheme="minorHAnsi"/>
                <w:szCs w:val="20"/>
              </w:rPr>
            </w:pPr>
          </w:p>
        </w:tc>
        <w:tc>
          <w:tcPr>
            <w:tcW w:w="1103" w:type="dxa"/>
          </w:tcPr>
          <w:p w14:paraId="7181FE84" w14:textId="77777777" w:rsidR="0061524D" w:rsidRPr="00487927" w:rsidRDefault="0061524D" w:rsidP="001B2204">
            <w:pPr>
              <w:jc w:val="center"/>
              <w:rPr>
                <w:rFonts w:cstheme="minorHAnsi"/>
                <w:szCs w:val="20"/>
              </w:rPr>
            </w:pPr>
          </w:p>
        </w:tc>
        <w:tc>
          <w:tcPr>
            <w:tcW w:w="1103" w:type="dxa"/>
          </w:tcPr>
          <w:p w14:paraId="70AADE03" w14:textId="77777777" w:rsidR="0061524D" w:rsidRPr="00487927" w:rsidRDefault="0061524D" w:rsidP="001B2204">
            <w:pPr>
              <w:jc w:val="center"/>
              <w:rPr>
                <w:rFonts w:cstheme="minorHAnsi"/>
                <w:szCs w:val="20"/>
              </w:rPr>
            </w:pPr>
          </w:p>
        </w:tc>
      </w:tr>
      <w:tr w:rsidR="0061524D" w:rsidRPr="00487927" w14:paraId="52CF8D44" w14:textId="4E172C57" w:rsidTr="0061524D">
        <w:tc>
          <w:tcPr>
            <w:tcW w:w="1255" w:type="dxa"/>
          </w:tcPr>
          <w:p w14:paraId="3E277F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61524D" w:rsidRPr="00487927" w:rsidRDefault="0061524D" w:rsidP="001B2204">
            <w:pPr>
              <w:jc w:val="center"/>
              <w:rPr>
                <w:rFonts w:cstheme="minorHAnsi"/>
                <w:szCs w:val="20"/>
              </w:rPr>
            </w:pPr>
          </w:p>
        </w:tc>
        <w:tc>
          <w:tcPr>
            <w:tcW w:w="990" w:type="dxa"/>
          </w:tcPr>
          <w:p w14:paraId="0C546A50" w14:textId="55A11F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82E0CC" w14:textId="77777777" w:rsidR="0061524D" w:rsidRPr="00487927" w:rsidRDefault="0061524D" w:rsidP="001B2204">
            <w:pPr>
              <w:jc w:val="center"/>
              <w:rPr>
                <w:rFonts w:cstheme="minorHAnsi"/>
                <w:szCs w:val="20"/>
              </w:rPr>
            </w:pPr>
          </w:p>
        </w:tc>
        <w:tc>
          <w:tcPr>
            <w:tcW w:w="990" w:type="dxa"/>
          </w:tcPr>
          <w:p w14:paraId="1A88EEE2" w14:textId="77777777" w:rsidR="0061524D" w:rsidRPr="00487927" w:rsidRDefault="0061524D" w:rsidP="001B2204">
            <w:pPr>
              <w:jc w:val="center"/>
              <w:rPr>
                <w:rFonts w:cstheme="minorHAnsi"/>
                <w:szCs w:val="20"/>
              </w:rPr>
            </w:pPr>
          </w:p>
        </w:tc>
        <w:tc>
          <w:tcPr>
            <w:tcW w:w="990" w:type="dxa"/>
          </w:tcPr>
          <w:p w14:paraId="1D7F33BD" w14:textId="7600DF71" w:rsidR="0061524D" w:rsidRPr="00487927" w:rsidRDefault="0061524D" w:rsidP="001B2204">
            <w:pPr>
              <w:jc w:val="center"/>
              <w:rPr>
                <w:rFonts w:cstheme="minorHAnsi"/>
                <w:szCs w:val="20"/>
              </w:rPr>
            </w:pPr>
          </w:p>
        </w:tc>
        <w:tc>
          <w:tcPr>
            <w:tcW w:w="990" w:type="dxa"/>
          </w:tcPr>
          <w:p w14:paraId="33F0A7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A149B5" w14:textId="77777777" w:rsidR="0061524D" w:rsidRPr="00487927" w:rsidRDefault="0061524D" w:rsidP="001B2204">
            <w:pPr>
              <w:jc w:val="center"/>
              <w:rPr>
                <w:rFonts w:cstheme="minorHAnsi"/>
                <w:szCs w:val="20"/>
              </w:rPr>
            </w:pPr>
          </w:p>
        </w:tc>
        <w:tc>
          <w:tcPr>
            <w:tcW w:w="990" w:type="dxa"/>
          </w:tcPr>
          <w:p w14:paraId="4B89C4E0" w14:textId="77777777" w:rsidR="0061524D" w:rsidRPr="00487927" w:rsidRDefault="0061524D" w:rsidP="001B2204">
            <w:pPr>
              <w:jc w:val="center"/>
              <w:rPr>
                <w:rFonts w:cstheme="minorHAnsi"/>
                <w:szCs w:val="20"/>
              </w:rPr>
            </w:pPr>
          </w:p>
        </w:tc>
        <w:tc>
          <w:tcPr>
            <w:tcW w:w="990" w:type="dxa"/>
          </w:tcPr>
          <w:p w14:paraId="24135794" w14:textId="77777777" w:rsidR="0061524D" w:rsidRPr="00487927" w:rsidRDefault="0061524D" w:rsidP="001B2204">
            <w:pPr>
              <w:jc w:val="center"/>
              <w:rPr>
                <w:rFonts w:cstheme="minorHAnsi"/>
                <w:szCs w:val="20"/>
              </w:rPr>
            </w:pPr>
          </w:p>
        </w:tc>
        <w:tc>
          <w:tcPr>
            <w:tcW w:w="1103" w:type="dxa"/>
          </w:tcPr>
          <w:p w14:paraId="6BC3978D" w14:textId="77777777" w:rsidR="0061524D" w:rsidRPr="00487927" w:rsidRDefault="0061524D" w:rsidP="001B2204">
            <w:pPr>
              <w:jc w:val="center"/>
              <w:rPr>
                <w:rFonts w:cstheme="minorHAnsi"/>
                <w:szCs w:val="20"/>
              </w:rPr>
            </w:pPr>
          </w:p>
        </w:tc>
        <w:tc>
          <w:tcPr>
            <w:tcW w:w="1103" w:type="dxa"/>
          </w:tcPr>
          <w:p w14:paraId="6A0CEE21" w14:textId="77777777" w:rsidR="0061524D" w:rsidRPr="00487927" w:rsidRDefault="0061524D" w:rsidP="001B2204">
            <w:pPr>
              <w:jc w:val="center"/>
              <w:rPr>
                <w:rFonts w:cstheme="minorHAnsi"/>
                <w:szCs w:val="20"/>
              </w:rPr>
            </w:pPr>
          </w:p>
        </w:tc>
      </w:tr>
      <w:tr w:rsidR="0061524D" w:rsidRPr="00487927" w14:paraId="0643B4A9" w14:textId="00621093" w:rsidTr="0061524D">
        <w:tc>
          <w:tcPr>
            <w:tcW w:w="1255" w:type="dxa"/>
          </w:tcPr>
          <w:p w14:paraId="14AD23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61524D" w:rsidRPr="00487927" w:rsidRDefault="0061524D" w:rsidP="001B2204">
            <w:pPr>
              <w:jc w:val="center"/>
              <w:rPr>
                <w:rFonts w:cstheme="minorHAnsi"/>
                <w:szCs w:val="20"/>
              </w:rPr>
            </w:pPr>
          </w:p>
        </w:tc>
        <w:tc>
          <w:tcPr>
            <w:tcW w:w="990" w:type="dxa"/>
          </w:tcPr>
          <w:p w14:paraId="5139E3BD" w14:textId="32D70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1762A2" w14:textId="77777777" w:rsidR="0061524D" w:rsidRPr="00487927" w:rsidRDefault="0061524D" w:rsidP="001B2204">
            <w:pPr>
              <w:jc w:val="center"/>
              <w:rPr>
                <w:rFonts w:cstheme="minorHAnsi"/>
                <w:szCs w:val="20"/>
              </w:rPr>
            </w:pPr>
          </w:p>
        </w:tc>
        <w:tc>
          <w:tcPr>
            <w:tcW w:w="990" w:type="dxa"/>
          </w:tcPr>
          <w:p w14:paraId="6758E192" w14:textId="77777777" w:rsidR="0061524D" w:rsidRPr="00487927" w:rsidRDefault="0061524D" w:rsidP="001B2204">
            <w:pPr>
              <w:jc w:val="center"/>
              <w:rPr>
                <w:rFonts w:cstheme="minorHAnsi"/>
                <w:szCs w:val="20"/>
              </w:rPr>
            </w:pPr>
          </w:p>
        </w:tc>
        <w:tc>
          <w:tcPr>
            <w:tcW w:w="990" w:type="dxa"/>
          </w:tcPr>
          <w:p w14:paraId="34E2ABBE" w14:textId="12411F42" w:rsidR="0061524D" w:rsidRPr="00487927" w:rsidRDefault="0061524D" w:rsidP="001B2204">
            <w:pPr>
              <w:jc w:val="center"/>
              <w:rPr>
                <w:rFonts w:cstheme="minorHAnsi"/>
                <w:szCs w:val="20"/>
              </w:rPr>
            </w:pPr>
          </w:p>
        </w:tc>
        <w:tc>
          <w:tcPr>
            <w:tcW w:w="990" w:type="dxa"/>
          </w:tcPr>
          <w:p w14:paraId="76E368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495FDE" w14:textId="77777777" w:rsidR="0061524D" w:rsidRPr="00487927" w:rsidRDefault="0061524D" w:rsidP="001B2204">
            <w:pPr>
              <w:jc w:val="center"/>
              <w:rPr>
                <w:rFonts w:cstheme="minorHAnsi"/>
                <w:szCs w:val="20"/>
              </w:rPr>
            </w:pPr>
          </w:p>
        </w:tc>
        <w:tc>
          <w:tcPr>
            <w:tcW w:w="990" w:type="dxa"/>
          </w:tcPr>
          <w:p w14:paraId="1DCFE862" w14:textId="77777777" w:rsidR="0061524D" w:rsidRPr="00487927" w:rsidRDefault="0061524D" w:rsidP="001B2204">
            <w:pPr>
              <w:jc w:val="center"/>
              <w:rPr>
                <w:rFonts w:cstheme="minorHAnsi"/>
                <w:szCs w:val="20"/>
              </w:rPr>
            </w:pPr>
          </w:p>
        </w:tc>
        <w:tc>
          <w:tcPr>
            <w:tcW w:w="990" w:type="dxa"/>
          </w:tcPr>
          <w:p w14:paraId="28725E1C" w14:textId="77777777" w:rsidR="0061524D" w:rsidRPr="00487927" w:rsidRDefault="0061524D" w:rsidP="001B2204">
            <w:pPr>
              <w:jc w:val="center"/>
              <w:rPr>
                <w:rFonts w:cstheme="minorHAnsi"/>
                <w:szCs w:val="20"/>
              </w:rPr>
            </w:pPr>
          </w:p>
        </w:tc>
        <w:tc>
          <w:tcPr>
            <w:tcW w:w="1103" w:type="dxa"/>
          </w:tcPr>
          <w:p w14:paraId="3161EB59" w14:textId="77777777" w:rsidR="0061524D" w:rsidRPr="00487927" w:rsidRDefault="0061524D" w:rsidP="001B2204">
            <w:pPr>
              <w:jc w:val="center"/>
              <w:rPr>
                <w:rFonts w:cstheme="minorHAnsi"/>
                <w:szCs w:val="20"/>
              </w:rPr>
            </w:pPr>
          </w:p>
        </w:tc>
        <w:tc>
          <w:tcPr>
            <w:tcW w:w="1103" w:type="dxa"/>
          </w:tcPr>
          <w:p w14:paraId="4D227D17" w14:textId="77777777" w:rsidR="0061524D" w:rsidRPr="00487927" w:rsidRDefault="0061524D" w:rsidP="001B2204">
            <w:pPr>
              <w:jc w:val="center"/>
              <w:rPr>
                <w:rFonts w:cstheme="minorHAnsi"/>
                <w:szCs w:val="20"/>
              </w:rPr>
            </w:pPr>
          </w:p>
        </w:tc>
      </w:tr>
      <w:tr w:rsidR="0061524D" w:rsidRPr="00487927" w14:paraId="095974E4" w14:textId="7B1AFBDA" w:rsidTr="0061524D">
        <w:tc>
          <w:tcPr>
            <w:tcW w:w="1255" w:type="dxa"/>
          </w:tcPr>
          <w:p w14:paraId="1BE2C6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61524D" w:rsidRPr="00487927" w:rsidRDefault="0061524D" w:rsidP="001B2204">
            <w:pPr>
              <w:jc w:val="center"/>
              <w:rPr>
                <w:rFonts w:cstheme="minorHAnsi"/>
                <w:szCs w:val="20"/>
              </w:rPr>
            </w:pPr>
          </w:p>
        </w:tc>
        <w:tc>
          <w:tcPr>
            <w:tcW w:w="990" w:type="dxa"/>
          </w:tcPr>
          <w:p w14:paraId="65EAC5F0" w14:textId="2A1D3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A8F58B" w14:textId="77777777" w:rsidR="0061524D" w:rsidRPr="00487927" w:rsidRDefault="0061524D" w:rsidP="001B2204">
            <w:pPr>
              <w:jc w:val="center"/>
              <w:rPr>
                <w:rFonts w:cstheme="minorHAnsi"/>
                <w:szCs w:val="20"/>
              </w:rPr>
            </w:pPr>
          </w:p>
        </w:tc>
        <w:tc>
          <w:tcPr>
            <w:tcW w:w="990" w:type="dxa"/>
          </w:tcPr>
          <w:p w14:paraId="408D0191" w14:textId="77777777" w:rsidR="0061524D" w:rsidRPr="00487927" w:rsidRDefault="0061524D" w:rsidP="001B2204">
            <w:pPr>
              <w:jc w:val="center"/>
              <w:rPr>
                <w:rFonts w:cstheme="minorHAnsi"/>
                <w:szCs w:val="20"/>
              </w:rPr>
            </w:pPr>
          </w:p>
        </w:tc>
        <w:tc>
          <w:tcPr>
            <w:tcW w:w="990" w:type="dxa"/>
          </w:tcPr>
          <w:p w14:paraId="7AB8628C" w14:textId="57D27986" w:rsidR="0061524D" w:rsidRPr="00487927" w:rsidRDefault="0061524D" w:rsidP="001B2204">
            <w:pPr>
              <w:jc w:val="center"/>
              <w:rPr>
                <w:rFonts w:cstheme="minorHAnsi"/>
                <w:szCs w:val="20"/>
              </w:rPr>
            </w:pPr>
          </w:p>
        </w:tc>
        <w:tc>
          <w:tcPr>
            <w:tcW w:w="990" w:type="dxa"/>
          </w:tcPr>
          <w:p w14:paraId="0EA997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4670BC" w14:textId="77777777" w:rsidR="0061524D" w:rsidRPr="00487927" w:rsidRDefault="0061524D" w:rsidP="001B2204">
            <w:pPr>
              <w:jc w:val="center"/>
              <w:rPr>
                <w:rFonts w:cstheme="minorHAnsi"/>
                <w:szCs w:val="20"/>
              </w:rPr>
            </w:pPr>
          </w:p>
        </w:tc>
        <w:tc>
          <w:tcPr>
            <w:tcW w:w="990" w:type="dxa"/>
          </w:tcPr>
          <w:p w14:paraId="03736D5B" w14:textId="77777777" w:rsidR="0061524D" w:rsidRPr="00487927" w:rsidRDefault="0061524D" w:rsidP="001B2204">
            <w:pPr>
              <w:jc w:val="center"/>
              <w:rPr>
                <w:rFonts w:cstheme="minorHAnsi"/>
                <w:szCs w:val="20"/>
              </w:rPr>
            </w:pPr>
          </w:p>
        </w:tc>
        <w:tc>
          <w:tcPr>
            <w:tcW w:w="990" w:type="dxa"/>
          </w:tcPr>
          <w:p w14:paraId="48F988A0" w14:textId="77777777" w:rsidR="0061524D" w:rsidRPr="00487927" w:rsidRDefault="0061524D" w:rsidP="001B2204">
            <w:pPr>
              <w:jc w:val="center"/>
              <w:rPr>
                <w:rFonts w:cstheme="minorHAnsi"/>
                <w:szCs w:val="20"/>
              </w:rPr>
            </w:pPr>
          </w:p>
        </w:tc>
        <w:tc>
          <w:tcPr>
            <w:tcW w:w="1103" w:type="dxa"/>
          </w:tcPr>
          <w:p w14:paraId="37A23000" w14:textId="77777777" w:rsidR="0061524D" w:rsidRPr="00487927" w:rsidRDefault="0061524D" w:rsidP="001B2204">
            <w:pPr>
              <w:jc w:val="center"/>
              <w:rPr>
                <w:rFonts w:cstheme="minorHAnsi"/>
                <w:szCs w:val="20"/>
              </w:rPr>
            </w:pPr>
          </w:p>
        </w:tc>
        <w:tc>
          <w:tcPr>
            <w:tcW w:w="1103" w:type="dxa"/>
          </w:tcPr>
          <w:p w14:paraId="553CD680" w14:textId="77777777" w:rsidR="0061524D" w:rsidRPr="00487927" w:rsidRDefault="0061524D" w:rsidP="001B2204">
            <w:pPr>
              <w:jc w:val="center"/>
              <w:rPr>
                <w:rFonts w:cstheme="minorHAnsi"/>
                <w:szCs w:val="20"/>
              </w:rPr>
            </w:pPr>
          </w:p>
        </w:tc>
      </w:tr>
      <w:tr w:rsidR="0061524D" w:rsidRPr="00487927" w14:paraId="3CFC5A71" w14:textId="17D54EF1" w:rsidTr="0061524D">
        <w:tc>
          <w:tcPr>
            <w:tcW w:w="1255" w:type="dxa"/>
          </w:tcPr>
          <w:p w14:paraId="2B9A75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61524D" w:rsidRPr="00487927" w:rsidRDefault="0061524D" w:rsidP="001B2204">
            <w:pPr>
              <w:jc w:val="center"/>
              <w:rPr>
                <w:rFonts w:cstheme="minorHAnsi"/>
                <w:szCs w:val="20"/>
              </w:rPr>
            </w:pPr>
          </w:p>
        </w:tc>
        <w:tc>
          <w:tcPr>
            <w:tcW w:w="990" w:type="dxa"/>
          </w:tcPr>
          <w:p w14:paraId="5FA2BC74" w14:textId="0440E1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6C545" w14:textId="77777777" w:rsidR="0061524D" w:rsidRPr="00487927" w:rsidRDefault="0061524D" w:rsidP="001B2204">
            <w:pPr>
              <w:jc w:val="center"/>
              <w:rPr>
                <w:rFonts w:cstheme="minorHAnsi"/>
                <w:szCs w:val="20"/>
              </w:rPr>
            </w:pPr>
          </w:p>
        </w:tc>
        <w:tc>
          <w:tcPr>
            <w:tcW w:w="990" w:type="dxa"/>
          </w:tcPr>
          <w:p w14:paraId="1DF33F75" w14:textId="77777777" w:rsidR="0061524D" w:rsidRPr="00487927" w:rsidRDefault="0061524D" w:rsidP="001B2204">
            <w:pPr>
              <w:jc w:val="center"/>
              <w:rPr>
                <w:rFonts w:cstheme="minorHAnsi"/>
                <w:szCs w:val="20"/>
              </w:rPr>
            </w:pPr>
          </w:p>
        </w:tc>
        <w:tc>
          <w:tcPr>
            <w:tcW w:w="990" w:type="dxa"/>
          </w:tcPr>
          <w:p w14:paraId="01249938" w14:textId="7C81E320" w:rsidR="0061524D" w:rsidRPr="00487927" w:rsidRDefault="0061524D" w:rsidP="001B2204">
            <w:pPr>
              <w:jc w:val="center"/>
              <w:rPr>
                <w:rFonts w:cstheme="minorHAnsi"/>
                <w:szCs w:val="20"/>
              </w:rPr>
            </w:pPr>
          </w:p>
        </w:tc>
        <w:tc>
          <w:tcPr>
            <w:tcW w:w="990" w:type="dxa"/>
          </w:tcPr>
          <w:p w14:paraId="74169C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7972C8" w14:textId="77777777" w:rsidR="0061524D" w:rsidRPr="00487927" w:rsidRDefault="0061524D" w:rsidP="001B2204">
            <w:pPr>
              <w:jc w:val="center"/>
              <w:rPr>
                <w:rFonts w:cstheme="minorHAnsi"/>
                <w:szCs w:val="20"/>
              </w:rPr>
            </w:pPr>
          </w:p>
        </w:tc>
        <w:tc>
          <w:tcPr>
            <w:tcW w:w="990" w:type="dxa"/>
          </w:tcPr>
          <w:p w14:paraId="1BA4770C" w14:textId="77777777" w:rsidR="0061524D" w:rsidRPr="00487927" w:rsidRDefault="0061524D" w:rsidP="001B2204">
            <w:pPr>
              <w:jc w:val="center"/>
              <w:rPr>
                <w:rFonts w:cstheme="minorHAnsi"/>
                <w:szCs w:val="20"/>
              </w:rPr>
            </w:pPr>
          </w:p>
        </w:tc>
        <w:tc>
          <w:tcPr>
            <w:tcW w:w="990" w:type="dxa"/>
          </w:tcPr>
          <w:p w14:paraId="6EEFE51A" w14:textId="77777777" w:rsidR="0061524D" w:rsidRPr="00487927" w:rsidRDefault="0061524D" w:rsidP="001B2204">
            <w:pPr>
              <w:jc w:val="center"/>
              <w:rPr>
                <w:rFonts w:cstheme="minorHAnsi"/>
                <w:szCs w:val="20"/>
              </w:rPr>
            </w:pPr>
          </w:p>
        </w:tc>
        <w:tc>
          <w:tcPr>
            <w:tcW w:w="1103" w:type="dxa"/>
          </w:tcPr>
          <w:p w14:paraId="10BC06F7" w14:textId="77777777" w:rsidR="0061524D" w:rsidRPr="00487927" w:rsidRDefault="0061524D" w:rsidP="001B2204">
            <w:pPr>
              <w:jc w:val="center"/>
              <w:rPr>
                <w:rFonts w:cstheme="minorHAnsi"/>
                <w:szCs w:val="20"/>
              </w:rPr>
            </w:pPr>
          </w:p>
        </w:tc>
        <w:tc>
          <w:tcPr>
            <w:tcW w:w="1103" w:type="dxa"/>
          </w:tcPr>
          <w:p w14:paraId="6D4236FC" w14:textId="77777777" w:rsidR="0061524D" w:rsidRPr="00487927" w:rsidRDefault="0061524D" w:rsidP="001B2204">
            <w:pPr>
              <w:jc w:val="center"/>
              <w:rPr>
                <w:rFonts w:cstheme="minorHAnsi"/>
                <w:szCs w:val="20"/>
              </w:rPr>
            </w:pPr>
          </w:p>
        </w:tc>
      </w:tr>
      <w:tr w:rsidR="0061524D" w:rsidRPr="00487927" w14:paraId="7E48C4A1" w14:textId="643C11CB" w:rsidTr="0061524D">
        <w:tc>
          <w:tcPr>
            <w:tcW w:w="1255" w:type="dxa"/>
          </w:tcPr>
          <w:p w14:paraId="61C4CF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61524D" w:rsidRPr="00487927" w:rsidRDefault="0061524D" w:rsidP="001B2204">
            <w:pPr>
              <w:jc w:val="center"/>
              <w:rPr>
                <w:rFonts w:cstheme="minorHAnsi"/>
                <w:szCs w:val="20"/>
              </w:rPr>
            </w:pPr>
          </w:p>
        </w:tc>
        <w:tc>
          <w:tcPr>
            <w:tcW w:w="990" w:type="dxa"/>
          </w:tcPr>
          <w:p w14:paraId="5659FC47" w14:textId="47B964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C2BA40" w14:textId="77777777" w:rsidR="0061524D" w:rsidRPr="00487927" w:rsidRDefault="0061524D" w:rsidP="001B2204">
            <w:pPr>
              <w:jc w:val="center"/>
              <w:rPr>
                <w:rFonts w:cstheme="minorHAnsi"/>
                <w:szCs w:val="20"/>
              </w:rPr>
            </w:pPr>
          </w:p>
        </w:tc>
        <w:tc>
          <w:tcPr>
            <w:tcW w:w="990" w:type="dxa"/>
          </w:tcPr>
          <w:p w14:paraId="0FFBABFE" w14:textId="77777777" w:rsidR="0061524D" w:rsidRPr="00487927" w:rsidRDefault="0061524D" w:rsidP="001B2204">
            <w:pPr>
              <w:jc w:val="center"/>
              <w:rPr>
                <w:rFonts w:cstheme="minorHAnsi"/>
                <w:szCs w:val="20"/>
              </w:rPr>
            </w:pPr>
          </w:p>
        </w:tc>
        <w:tc>
          <w:tcPr>
            <w:tcW w:w="990" w:type="dxa"/>
          </w:tcPr>
          <w:p w14:paraId="55301D43" w14:textId="17D636A9" w:rsidR="0061524D" w:rsidRPr="00487927" w:rsidRDefault="0061524D" w:rsidP="001B2204">
            <w:pPr>
              <w:jc w:val="center"/>
              <w:rPr>
                <w:rFonts w:cstheme="minorHAnsi"/>
                <w:szCs w:val="20"/>
              </w:rPr>
            </w:pPr>
          </w:p>
        </w:tc>
        <w:tc>
          <w:tcPr>
            <w:tcW w:w="990" w:type="dxa"/>
          </w:tcPr>
          <w:p w14:paraId="31DF7B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D89D9" w14:textId="77777777" w:rsidR="0061524D" w:rsidRPr="00487927" w:rsidRDefault="0061524D" w:rsidP="001B2204">
            <w:pPr>
              <w:jc w:val="center"/>
              <w:rPr>
                <w:rFonts w:cstheme="minorHAnsi"/>
                <w:szCs w:val="20"/>
              </w:rPr>
            </w:pPr>
          </w:p>
        </w:tc>
        <w:tc>
          <w:tcPr>
            <w:tcW w:w="990" w:type="dxa"/>
          </w:tcPr>
          <w:p w14:paraId="03DC40A7" w14:textId="77777777" w:rsidR="0061524D" w:rsidRPr="00487927" w:rsidRDefault="0061524D" w:rsidP="001B2204">
            <w:pPr>
              <w:jc w:val="center"/>
              <w:rPr>
                <w:rFonts w:cstheme="minorHAnsi"/>
                <w:szCs w:val="20"/>
              </w:rPr>
            </w:pPr>
          </w:p>
        </w:tc>
        <w:tc>
          <w:tcPr>
            <w:tcW w:w="990" w:type="dxa"/>
          </w:tcPr>
          <w:p w14:paraId="03A73093" w14:textId="77777777" w:rsidR="0061524D" w:rsidRPr="00487927" w:rsidRDefault="0061524D" w:rsidP="001B2204">
            <w:pPr>
              <w:jc w:val="center"/>
              <w:rPr>
                <w:rFonts w:cstheme="minorHAnsi"/>
                <w:szCs w:val="20"/>
              </w:rPr>
            </w:pPr>
          </w:p>
        </w:tc>
        <w:tc>
          <w:tcPr>
            <w:tcW w:w="1103" w:type="dxa"/>
          </w:tcPr>
          <w:p w14:paraId="4BCD0EE2" w14:textId="77777777" w:rsidR="0061524D" w:rsidRPr="00487927" w:rsidRDefault="0061524D" w:rsidP="001B2204">
            <w:pPr>
              <w:jc w:val="center"/>
              <w:rPr>
                <w:rFonts w:cstheme="minorHAnsi"/>
                <w:szCs w:val="20"/>
              </w:rPr>
            </w:pPr>
          </w:p>
        </w:tc>
        <w:tc>
          <w:tcPr>
            <w:tcW w:w="1103" w:type="dxa"/>
          </w:tcPr>
          <w:p w14:paraId="6F83980C" w14:textId="77777777" w:rsidR="0061524D" w:rsidRPr="00487927" w:rsidRDefault="0061524D" w:rsidP="001B2204">
            <w:pPr>
              <w:jc w:val="center"/>
              <w:rPr>
                <w:rFonts w:cstheme="minorHAnsi"/>
                <w:szCs w:val="20"/>
              </w:rPr>
            </w:pPr>
          </w:p>
        </w:tc>
      </w:tr>
      <w:tr w:rsidR="0061524D" w:rsidRPr="00487927" w14:paraId="3383A68B" w14:textId="1FF80DA8" w:rsidTr="0061524D">
        <w:tc>
          <w:tcPr>
            <w:tcW w:w="1255" w:type="dxa"/>
          </w:tcPr>
          <w:p w14:paraId="3EA1A4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61524D" w:rsidRPr="00487927" w:rsidRDefault="0061524D" w:rsidP="001B2204">
            <w:pPr>
              <w:jc w:val="center"/>
              <w:rPr>
                <w:rFonts w:cstheme="minorHAnsi"/>
                <w:szCs w:val="20"/>
              </w:rPr>
            </w:pPr>
          </w:p>
        </w:tc>
        <w:tc>
          <w:tcPr>
            <w:tcW w:w="990" w:type="dxa"/>
          </w:tcPr>
          <w:p w14:paraId="5A40362A" w14:textId="1588A0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E81BDB" w14:textId="77777777" w:rsidR="0061524D" w:rsidRPr="00487927" w:rsidRDefault="0061524D" w:rsidP="001B2204">
            <w:pPr>
              <w:jc w:val="center"/>
              <w:rPr>
                <w:rFonts w:cstheme="minorHAnsi"/>
                <w:szCs w:val="20"/>
              </w:rPr>
            </w:pPr>
          </w:p>
        </w:tc>
        <w:tc>
          <w:tcPr>
            <w:tcW w:w="990" w:type="dxa"/>
          </w:tcPr>
          <w:p w14:paraId="74A3EE93" w14:textId="77777777" w:rsidR="0061524D" w:rsidRPr="00487927" w:rsidRDefault="0061524D" w:rsidP="001B2204">
            <w:pPr>
              <w:jc w:val="center"/>
              <w:rPr>
                <w:rFonts w:cstheme="minorHAnsi"/>
                <w:szCs w:val="20"/>
              </w:rPr>
            </w:pPr>
          </w:p>
        </w:tc>
        <w:tc>
          <w:tcPr>
            <w:tcW w:w="990" w:type="dxa"/>
          </w:tcPr>
          <w:p w14:paraId="6C6AD9F3" w14:textId="4501E466" w:rsidR="0061524D" w:rsidRPr="00487927" w:rsidRDefault="0061524D" w:rsidP="001B2204">
            <w:pPr>
              <w:jc w:val="center"/>
              <w:rPr>
                <w:rFonts w:cstheme="minorHAnsi"/>
                <w:szCs w:val="20"/>
              </w:rPr>
            </w:pPr>
          </w:p>
        </w:tc>
        <w:tc>
          <w:tcPr>
            <w:tcW w:w="990" w:type="dxa"/>
          </w:tcPr>
          <w:p w14:paraId="5A3820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0439A3" w14:textId="77777777" w:rsidR="0061524D" w:rsidRPr="00487927" w:rsidRDefault="0061524D" w:rsidP="001B2204">
            <w:pPr>
              <w:jc w:val="center"/>
              <w:rPr>
                <w:rFonts w:cstheme="minorHAnsi"/>
                <w:szCs w:val="20"/>
              </w:rPr>
            </w:pPr>
          </w:p>
        </w:tc>
        <w:tc>
          <w:tcPr>
            <w:tcW w:w="990" w:type="dxa"/>
          </w:tcPr>
          <w:p w14:paraId="757CE481" w14:textId="77777777" w:rsidR="0061524D" w:rsidRPr="00487927" w:rsidRDefault="0061524D" w:rsidP="001B2204">
            <w:pPr>
              <w:jc w:val="center"/>
              <w:rPr>
                <w:rFonts w:cstheme="minorHAnsi"/>
                <w:szCs w:val="20"/>
              </w:rPr>
            </w:pPr>
          </w:p>
        </w:tc>
        <w:tc>
          <w:tcPr>
            <w:tcW w:w="990" w:type="dxa"/>
          </w:tcPr>
          <w:p w14:paraId="38CF85EC" w14:textId="77777777" w:rsidR="0061524D" w:rsidRPr="00487927" w:rsidRDefault="0061524D" w:rsidP="001B2204">
            <w:pPr>
              <w:jc w:val="center"/>
              <w:rPr>
                <w:rFonts w:cstheme="minorHAnsi"/>
                <w:szCs w:val="20"/>
              </w:rPr>
            </w:pPr>
          </w:p>
        </w:tc>
        <w:tc>
          <w:tcPr>
            <w:tcW w:w="1103" w:type="dxa"/>
          </w:tcPr>
          <w:p w14:paraId="4281558B" w14:textId="77777777" w:rsidR="0061524D" w:rsidRPr="00487927" w:rsidRDefault="0061524D" w:rsidP="001B2204">
            <w:pPr>
              <w:jc w:val="center"/>
              <w:rPr>
                <w:rFonts w:cstheme="minorHAnsi"/>
                <w:szCs w:val="20"/>
              </w:rPr>
            </w:pPr>
          </w:p>
        </w:tc>
        <w:tc>
          <w:tcPr>
            <w:tcW w:w="1103" w:type="dxa"/>
          </w:tcPr>
          <w:p w14:paraId="0A30AD71" w14:textId="77777777" w:rsidR="0061524D" w:rsidRPr="00487927" w:rsidRDefault="0061524D" w:rsidP="001B2204">
            <w:pPr>
              <w:jc w:val="center"/>
              <w:rPr>
                <w:rFonts w:cstheme="minorHAnsi"/>
                <w:szCs w:val="20"/>
              </w:rPr>
            </w:pPr>
          </w:p>
        </w:tc>
      </w:tr>
      <w:tr w:rsidR="0061524D" w:rsidRPr="00487927" w14:paraId="1AB94694" w14:textId="0C7F2114" w:rsidTr="0061524D">
        <w:tc>
          <w:tcPr>
            <w:tcW w:w="1255" w:type="dxa"/>
          </w:tcPr>
          <w:p w14:paraId="4BDD79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61524D" w:rsidRPr="00487927" w:rsidRDefault="0061524D" w:rsidP="001B2204">
            <w:pPr>
              <w:jc w:val="center"/>
              <w:rPr>
                <w:rFonts w:cstheme="minorHAnsi"/>
                <w:szCs w:val="20"/>
              </w:rPr>
            </w:pPr>
          </w:p>
        </w:tc>
        <w:tc>
          <w:tcPr>
            <w:tcW w:w="990" w:type="dxa"/>
          </w:tcPr>
          <w:p w14:paraId="0A8FAF6B" w14:textId="7EAADA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93C410" w14:textId="77777777" w:rsidR="0061524D" w:rsidRPr="00487927" w:rsidRDefault="0061524D" w:rsidP="001B2204">
            <w:pPr>
              <w:jc w:val="center"/>
              <w:rPr>
                <w:rFonts w:cstheme="minorHAnsi"/>
                <w:szCs w:val="20"/>
              </w:rPr>
            </w:pPr>
          </w:p>
        </w:tc>
        <w:tc>
          <w:tcPr>
            <w:tcW w:w="990" w:type="dxa"/>
          </w:tcPr>
          <w:p w14:paraId="552B8DE3" w14:textId="77777777" w:rsidR="0061524D" w:rsidRPr="00487927" w:rsidRDefault="0061524D" w:rsidP="001B2204">
            <w:pPr>
              <w:jc w:val="center"/>
              <w:rPr>
                <w:rFonts w:cstheme="minorHAnsi"/>
                <w:szCs w:val="20"/>
              </w:rPr>
            </w:pPr>
          </w:p>
        </w:tc>
        <w:tc>
          <w:tcPr>
            <w:tcW w:w="990" w:type="dxa"/>
          </w:tcPr>
          <w:p w14:paraId="45494981" w14:textId="50046F38" w:rsidR="0061524D" w:rsidRPr="00487927" w:rsidRDefault="0061524D" w:rsidP="001B2204">
            <w:pPr>
              <w:jc w:val="center"/>
              <w:rPr>
                <w:rFonts w:cstheme="minorHAnsi"/>
                <w:szCs w:val="20"/>
              </w:rPr>
            </w:pPr>
          </w:p>
        </w:tc>
        <w:tc>
          <w:tcPr>
            <w:tcW w:w="990" w:type="dxa"/>
          </w:tcPr>
          <w:p w14:paraId="2795A5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B3925E3" w14:textId="77777777" w:rsidR="0061524D" w:rsidRPr="00487927" w:rsidRDefault="0061524D" w:rsidP="001B2204">
            <w:pPr>
              <w:jc w:val="center"/>
              <w:rPr>
                <w:rFonts w:cstheme="minorHAnsi"/>
                <w:szCs w:val="20"/>
              </w:rPr>
            </w:pPr>
          </w:p>
        </w:tc>
        <w:tc>
          <w:tcPr>
            <w:tcW w:w="990" w:type="dxa"/>
          </w:tcPr>
          <w:p w14:paraId="52D7B706" w14:textId="77777777" w:rsidR="0061524D" w:rsidRPr="00487927" w:rsidRDefault="0061524D" w:rsidP="001B2204">
            <w:pPr>
              <w:jc w:val="center"/>
              <w:rPr>
                <w:rFonts w:cstheme="minorHAnsi"/>
                <w:szCs w:val="20"/>
              </w:rPr>
            </w:pPr>
          </w:p>
        </w:tc>
        <w:tc>
          <w:tcPr>
            <w:tcW w:w="990" w:type="dxa"/>
          </w:tcPr>
          <w:p w14:paraId="2EFFA06E" w14:textId="77777777" w:rsidR="0061524D" w:rsidRPr="00487927" w:rsidRDefault="0061524D" w:rsidP="001B2204">
            <w:pPr>
              <w:jc w:val="center"/>
              <w:rPr>
                <w:rFonts w:cstheme="minorHAnsi"/>
                <w:szCs w:val="20"/>
              </w:rPr>
            </w:pPr>
          </w:p>
        </w:tc>
        <w:tc>
          <w:tcPr>
            <w:tcW w:w="1103" w:type="dxa"/>
          </w:tcPr>
          <w:p w14:paraId="14C4446D" w14:textId="77777777" w:rsidR="0061524D" w:rsidRPr="00487927" w:rsidRDefault="0061524D" w:rsidP="001B2204">
            <w:pPr>
              <w:jc w:val="center"/>
              <w:rPr>
                <w:rFonts w:cstheme="minorHAnsi"/>
                <w:szCs w:val="20"/>
              </w:rPr>
            </w:pPr>
          </w:p>
        </w:tc>
        <w:tc>
          <w:tcPr>
            <w:tcW w:w="1103" w:type="dxa"/>
          </w:tcPr>
          <w:p w14:paraId="0424B7FD" w14:textId="77777777" w:rsidR="0061524D" w:rsidRPr="00487927" w:rsidRDefault="0061524D" w:rsidP="001B2204">
            <w:pPr>
              <w:jc w:val="center"/>
              <w:rPr>
                <w:rFonts w:cstheme="minorHAnsi"/>
                <w:szCs w:val="20"/>
              </w:rPr>
            </w:pPr>
          </w:p>
        </w:tc>
      </w:tr>
      <w:tr w:rsidR="0061524D" w:rsidRPr="00487927" w14:paraId="2AEA8FF2" w14:textId="4095909E" w:rsidTr="0061524D">
        <w:tc>
          <w:tcPr>
            <w:tcW w:w="1255" w:type="dxa"/>
          </w:tcPr>
          <w:p w14:paraId="59A19E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61524D" w:rsidRPr="00487927" w:rsidRDefault="0061524D" w:rsidP="001B2204">
            <w:pPr>
              <w:jc w:val="center"/>
              <w:rPr>
                <w:rFonts w:cstheme="minorHAnsi"/>
                <w:szCs w:val="20"/>
              </w:rPr>
            </w:pPr>
          </w:p>
        </w:tc>
        <w:tc>
          <w:tcPr>
            <w:tcW w:w="990" w:type="dxa"/>
          </w:tcPr>
          <w:p w14:paraId="283932DD" w14:textId="1B00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8589" w14:textId="77777777" w:rsidR="0061524D" w:rsidRPr="00487927" w:rsidRDefault="0061524D" w:rsidP="001B2204">
            <w:pPr>
              <w:jc w:val="center"/>
              <w:rPr>
                <w:rFonts w:cstheme="minorHAnsi"/>
                <w:szCs w:val="20"/>
              </w:rPr>
            </w:pPr>
          </w:p>
        </w:tc>
        <w:tc>
          <w:tcPr>
            <w:tcW w:w="990" w:type="dxa"/>
          </w:tcPr>
          <w:p w14:paraId="28300A97" w14:textId="77777777" w:rsidR="0061524D" w:rsidRPr="00487927" w:rsidRDefault="0061524D" w:rsidP="001B2204">
            <w:pPr>
              <w:jc w:val="center"/>
              <w:rPr>
                <w:rFonts w:cstheme="minorHAnsi"/>
                <w:szCs w:val="20"/>
              </w:rPr>
            </w:pPr>
          </w:p>
        </w:tc>
        <w:tc>
          <w:tcPr>
            <w:tcW w:w="990" w:type="dxa"/>
          </w:tcPr>
          <w:p w14:paraId="35610F78" w14:textId="02EF0F71" w:rsidR="0061524D" w:rsidRPr="00487927" w:rsidRDefault="0061524D" w:rsidP="001B2204">
            <w:pPr>
              <w:jc w:val="center"/>
              <w:rPr>
                <w:rFonts w:cstheme="minorHAnsi"/>
                <w:szCs w:val="20"/>
              </w:rPr>
            </w:pPr>
          </w:p>
        </w:tc>
        <w:tc>
          <w:tcPr>
            <w:tcW w:w="990" w:type="dxa"/>
          </w:tcPr>
          <w:p w14:paraId="679B37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757025" w14:textId="77777777" w:rsidR="0061524D" w:rsidRPr="00487927" w:rsidRDefault="0061524D" w:rsidP="001B2204">
            <w:pPr>
              <w:jc w:val="center"/>
              <w:rPr>
                <w:rFonts w:cstheme="minorHAnsi"/>
                <w:szCs w:val="20"/>
              </w:rPr>
            </w:pPr>
          </w:p>
        </w:tc>
        <w:tc>
          <w:tcPr>
            <w:tcW w:w="990" w:type="dxa"/>
          </w:tcPr>
          <w:p w14:paraId="51AC8D7A" w14:textId="77777777" w:rsidR="0061524D" w:rsidRPr="00487927" w:rsidRDefault="0061524D" w:rsidP="001B2204">
            <w:pPr>
              <w:jc w:val="center"/>
              <w:rPr>
                <w:rFonts w:cstheme="minorHAnsi"/>
                <w:szCs w:val="20"/>
              </w:rPr>
            </w:pPr>
          </w:p>
        </w:tc>
        <w:tc>
          <w:tcPr>
            <w:tcW w:w="990" w:type="dxa"/>
          </w:tcPr>
          <w:p w14:paraId="4C1E4F7C" w14:textId="77777777" w:rsidR="0061524D" w:rsidRPr="00487927" w:rsidRDefault="0061524D" w:rsidP="001B2204">
            <w:pPr>
              <w:jc w:val="center"/>
              <w:rPr>
                <w:rFonts w:cstheme="minorHAnsi"/>
                <w:szCs w:val="20"/>
              </w:rPr>
            </w:pPr>
          </w:p>
        </w:tc>
        <w:tc>
          <w:tcPr>
            <w:tcW w:w="1103" w:type="dxa"/>
          </w:tcPr>
          <w:p w14:paraId="34C38DA0" w14:textId="77777777" w:rsidR="0061524D" w:rsidRPr="00487927" w:rsidRDefault="0061524D" w:rsidP="001B2204">
            <w:pPr>
              <w:jc w:val="center"/>
              <w:rPr>
                <w:rFonts w:cstheme="minorHAnsi"/>
                <w:szCs w:val="20"/>
              </w:rPr>
            </w:pPr>
          </w:p>
        </w:tc>
        <w:tc>
          <w:tcPr>
            <w:tcW w:w="1103" w:type="dxa"/>
          </w:tcPr>
          <w:p w14:paraId="44D9C568" w14:textId="77777777" w:rsidR="0061524D" w:rsidRPr="00487927" w:rsidRDefault="0061524D" w:rsidP="001B2204">
            <w:pPr>
              <w:jc w:val="center"/>
              <w:rPr>
                <w:rFonts w:cstheme="minorHAnsi"/>
                <w:szCs w:val="20"/>
              </w:rPr>
            </w:pPr>
          </w:p>
        </w:tc>
      </w:tr>
      <w:tr w:rsidR="0061524D" w:rsidRPr="00487927" w14:paraId="3E87DC2A" w14:textId="10EA879C" w:rsidTr="0061524D">
        <w:tc>
          <w:tcPr>
            <w:tcW w:w="1255" w:type="dxa"/>
          </w:tcPr>
          <w:p w14:paraId="39651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61524D" w:rsidRPr="00487927" w:rsidRDefault="0061524D" w:rsidP="001B2204">
            <w:pPr>
              <w:jc w:val="center"/>
              <w:rPr>
                <w:rFonts w:cstheme="minorHAnsi"/>
                <w:szCs w:val="20"/>
              </w:rPr>
            </w:pPr>
          </w:p>
        </w:tc>
        <w:tc>
          <w:tcPr>
            <w:tcW w:w="990" w:type="dxa"/>
          </w:tcPr>
          <w:p w14:paraId="76ED1781" w14:textId="75CBE3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980080" w14:textId="77777777" w:rsidR="0061524D" w:rsidRPr="00487927" w:rsidRDefault="0061524D" w:rsidP="001B2204">
            <w:pPr>
              <w:jc w:val="center"/>
              <w:rPr>
                <w:rFonts w:cstheme="minorHAnsi"/>
                <w:szCs w:val="20"/>
              </w:rPr>
            </w:pPr>
          </w:p>
        </w:tc>
        <w:tc>
          <w:tcPr>
            <w:tcW w:w="990" w:type="dxa"/>
          </w:tcPr>
          <w:p w14:paraId="320AD1D6" w14:textId="77777777" w:rsidR="0061524D" w:rsidRPr="00487927" w:rsidRDefault="0061524D" w:rsidP="001B2204">
            <w:pPr>
              <w:jc w:val="center"/>
              <w:rPr>
                <w:rFonts w:cstheme="minorHAnsi"/>
                <w:szCs w:val="20"/>
              </w:rPr>
            </w:pPr>
          </w:p>
        </w:tc>
        <w:tc>
          <w:tcPr>
            <w:tcW w:w="990" w:type="dxa"/>
          </w:tcPr>
          <w:p w14:paraId="00ABA9DA" w14:textId="56130099" w:rsidR="0061524D" w:rsidRPr="00487927" w:rsidRDefault="0061524D" w:rsidP="001B2204">
            <w:pPr>
              <w:jc w:val="center"/>
              <w:rPr>
                <w:rFonts w:cstheme="minorHAnsi"/>
                <w:szCs w:val="20"/>
              </w:rPr>
            </w:pPr>
          </w:p>
        </w:tc>
        <w:tc>
          <w:tcPr>
            <w:tcW w:w="990" w:type="dxa"/>
          </w:tcPr>
          <w:p w14:paraId="549FB8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8E0210" w14:textId="77777777" w:rsidR="0061524D" w:rsidRPr="00487927" w:rsidRDefault="0061524D" w:rsidP="001B2204">
            <w:pPr>
              <w:jc w:val="center"/>
              <w:rPr>
                <w:rFonts w:cstheme="minorHAnsi"/>
                <w:szCs w:val="20"/>
              </w:rPr>
            </w:pPr>
          </w:p>
        </w:tc>
        <w:tc>
          <w:tcPr>
            <w:tcW w:w="990" w:type="dxa"/>
          </w:tcPr>
          <w:p w14:paraId="4D245881" w14:textId="77777777" w:rsidR="0061524D" w:rsidRPr="00487927" w:rsidRDefault="0061524D" w:rsidP="001B2204">
            <w:pPr>
              <w:jc w:val="center"/>
              <w:rPr>
                <w:rFonts w:cstheme="minorHAnsi"/>
                <w:szCs w:val="20"/>
              </w:rPr>
            </w:pPr>
          </w:p>
        </w:tc>
        <w:tc>
          <w:tcPr>
            <w:tcW w:w="990" w:type="dxa"/>
          </w:tcPr>
          <w:p w14:paraId="360CA7A1" w14:textId="77777777" w:rsidR="0061524D" w:rsidRPr="00487927" w:rsidRDefault="0061524D" w:rsidP="001B2204">
            <w:pPr>
              <w:jc w:val="center"/>
              <w:rPr>
                <w:rFonts w:cstheme="minorHAnsi"/>
                <w:szCs w:val="20"/>
              </w:rPr>
            </w:pPr>
          </w:p>
        </w:tc>
        <w:tc>
          <w:tcPr>
            <w:tcW w:w="1103" w:type="dxa"/>
          </w:tcPr>
          <w:p w14:paraId="6ECC2E4C" w14:textId="77777777" w:rsidR="0061524D" w:rsidRPr="00487927" w:rsidRDefault="0061524D" w:rsidP="001B2204">
            <w:pPr>
              <w:jc w:val="center"/>
              <w:rPr>
                <w:rFonts w:cstheme="minorHAnsi"/>
                <w:szCs w:val="20"/>
              </w:rPr>
            </w:pPr>
          </w:p>
        </w:tc>
        <w:tc>
          <w:tcPr>
            <w:tcW w:w="1103" w:type="dxa"/>
          </w:tcPr>
          <w:p w14:paraId="106138A0" w14:textId="77777777" w:rsidR="0061524D" w:rsidRPr="00487927" w:rsidRDefault="0061524D" w:rsidP="001B2204">
            <w:pPr>
              <w:jc w:val="center"/>
              <w:rPr>
                <w:rFonts w:cstheme="minorHAnsi"/>
                <w:szCs w:val="20"/>
              </w:rPr>
            </w:pPr>
          </w:p>
        </w:tc>
      </w:tr>
      <w:tr w:rsidR="0061524D" w:rsidRPr="00487927" w14:paraId="3F28A769" w14:textId="5E150C5B" w:rsidTr="0061524D">
        <w:tc>
          <w:tcPr>
            <w:tcW w:w="1255" w:type="dxa"/>
          </w:tcPr>
          <w:p w14:paraId="36625B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61524D" w:rsidRPr="00487927" w:rsidRDefault="0061524D" w:rsidP="001B2204">
            <w:pPr>
              <w:jc w:val="center"/>
              <w:rPr>
                <w:rFonts w:cstheme="minorHAnsi"/>
                <w:szCs w:val="20"/>
              </w:rPr>
            </w:pPr>
          </w:p>
        </w:tc>
        <w:tc>
          <w:tcPr>
            <w:tcW w:w="990" w:type="dxa"/>
          </w:tcPr>
          <w:p w14:paraId="764B72BC" w14:textId="126C3E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FA5DA9" w14:textId="77777777" w:rsidR="0061524D" w:rsidRPr="00487927" w:rsidRDefault="0061524D" w:rsidP="001B2204">
            <w:pPr>
              <w:jc w:val="center"/>
              <w:rPr>
                <w:rFonts w:cstheme="minorHAnsi"/>
                <w:szCs w:val="20"/>
              </w:rPr>
            </w:pPr>
          </w:p>
        </w:tc>
        <w:tc>
          <w:tcPr>
            <w:tcW w:w="990" w:type="dxa"/>
          </w:tcPr>
          <w:p w14:paraId="5B555B79" w14:textId="77777777" w:rsidR="0061524D" w:rsidRPr="00487927" w:rsidRDefault="0061524D" w:rsidP="001B2204">
            <w:pPr>
              <w:jc w:val="center"/>
              <w:rPr>
                <w:rFonts w:cstheme="minorHAnsi"/>
                <w:szCs w:val="20"/>
              </w:rPr>
            </w:pPr>
          </w:p>
        </w:tc>
        <w:tc>
          <w:tcPr>
            <w:tcW w:w="990" w:type="dxa"/>
          </w:tcPr>
          <w:p w14:paraId="477D89E9" w14:textId="6420D9EE" w:rsidR="0061524D" w:rsidRPr="00487927" w:rsidRDefault="0061524D" w:rsidP="001B2204">
            <w:pPr>
              <w:jc w:val="center"/>
              <w:rPr>
                <w:rFonts w:cstheme="minorHAnsi"/>
                <w:szCs w:val="20"/>
              </w:rPr>
            </w:pPr>
          </w:p>
        </w:tc>
        <w:tc>
          <w:tcPr>
            <w:tcW w:w="990" w:type="dxa"/>
          </w:tcPr>
          <w:p w14:paraId="362093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11D835" w14:textId="77777777" w:rsidR="0061524D" w:rsidRPr="00487927" w:rsidRDefault="0061524D" w:rsidP="001B2204">
            <w:pPr>
              <w:jc w:val="center"/>
              <w:rPr>
                <w:rFonts w:cstheme="minorHAnsi"/>
                <w:szCs w:val="20"/>
              </w:rPr>
            </w:pPr>
          </w:p>
        </w:tc>
        <w:tc>
          <w:tcPr>
            <w:tcW w:w="990" w:type="dxa"/>
          </w:tcPr>
          <w:p w14:paraId="4BF9AFE1" w14:textId="77777777" w:rsidR="0061524D" w:rsidRPr="00487927" w:rsidRDefault="0061524D" w:rsidP="001B2204">
            <w:pPr>
              <w:jc w:val="center"/>
              <w:rPr>
                <w:rFonts w:cstheme="minorHAnsi"/>
                <w:szCs w:val="20"/>
              </w:rPr>
            </w:pPr>
          </w:p>
        </w:tc>
        <w:tc>
          <w:tcPr>
            <w:tcW w:w="990" w:type="dxa"/>
          </w:tcPr>
          <w:p w14:paraId="51941F14" w14:textId="77777777" w:rsidR="0061524D" w:rsidRPr="00487927" w:rsidRDefault="0061524D" w:rsidP="001B2204">
            <w:pPr>
              <w:jc w:val="center"/>
              <w:rPr>
                <w:rFonts w:cstheme="minorHAnsi"/>
                <w:szCs w:val="20"/>
              </w:rPr>
            </w:pPr>
          </w:p>
        </w:tc>
        <w:tc>
          <w:tcPr>
            <w:tcW w:w="1103" w:type="dxa"/>
          </w:tcPr>
          <w:p w14:paraId="1C9BF95E" w14:textId="77777777" w:rsidR="0061524D" w:rsidRPr="00487927" w:rsidRDefault="0061524D" w:rsidP="001B2204">
            <w:pPr>
              <w:jc w:val="center"/>
              <w:rPr>
                <w:rFonts w:cstheme="minorHAnsi"/>
                <w:szCs w:val="20"/>
              </w:rPr>
            </w:pPr>
          </w:p>
        </w:tc>
        <w:tc>
          <w:tcPr>
            <w:tcW w:w="1103" w:type="dxa"/>
          </w:tcPr>
          <w:p w14:paraId="6887F00C" w14:textId="77777777" w:rsidR="0061524D" w:rsidRPr="00487927" w:rsidRDefault="0061524D" w:rsidP="001B2204">
            <w:pPr>
              <w:jc w:val="center"/>
              <w:rPr>
                <w:rFonts w:cstheme="minorHAnsi"/>
                <w:szCs w:val="20"/>
              </w:rPr>
            </w:pPr>
          </w:p>
        </w:tc>
      </w:tr>
      <w:tr w:rsidR="0061524D" w:rsidRPr="00487927" w14:paraId="2A1F786B" w14:textId="0AF6F6C0" w:rsidTr="0061524D">
        <w:tc>
          <w:tcPr>
            <w:tcW w:w="1255" w:type="dxa"/>
          </w:tcPr>
          <w:p w14:paraId="0F6B87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61524D" w:rsidRPr="00487927" w:rsidRDefault="0061524D" w:rsidP="001B2204">
            <w:pPr>
              <w:jc w:val="center"/>
              <w:rPr>
                <w:rFonts w:cstheme="minorHAnsi"/>
                <w:szCs w:val="20"/>
              </w:rPr>
            </w:pPr>
          </w:p>
        </w:tc>
        <w:tc>
          <w:tcPr>
            <w:tcW w:w="990" w:type="dxa"/>
          </w:tcPr>
          <w:p w14:paraId="2B2AE8DB" w14:textId="304EED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E73F0" w14:textId="77777777" w:rsidR="0061524D" w:rsidRPr="00487927" w:rsidRDefault="0061524D" w:rsidP="001B2204">
            <w:pPr>
              <w:jc w:val="center"/>
              <w:rPr>
                <w:rFonts w:cstheme="minorHAnsi"/>
                <w:szCs w:val="20"/>
              </w:rPr>
            </w:pPr>
          </w:p>
        </w:tc>
        <w:tc>
          <w:tcPr>
            <w:tcW w:w="990" w:type="dxa"/>
          </w:tcPr>
          <w:p w14:paraId="2E328229" w14:textId="77777777" w:rsidR="0061524D" w:rsidRPr="00487927" w:rsidRDefault="0061524D" w:rsidP="001B2204">
            <w:pPr>
              <w:jc w:val="center"/>
              <w:rPr>
                <w:rFonts w:cstheme="minorHAnsi"/>
                <w:szCs w:val="20"/>
              </w:rPr>
            </w:pPr>
          </w:p>
        </w:tc>
        <w:tc>
          <w:tcPr>
            <w:tcW w:w="990" w:type="dxa"/>
          </w:tcPr>
          <w:p w14:paraId="2833EF6E" w14:textId="74A30CE4" w:rsidR="0061524D" w:rsidRPr="00487927" w:rsidRDefault="0061524D" w:rsidP="001B2204">
            <w:pPr>
              <w:jc w:val="center"/>
              <w:rPr>
                <w:rFonts w:cstheme="minorHAnsi"/>
                <w:szCs w:val="20"/>
              </w:rPr>
            </w:pPr>
          </w:p>
        </w:tc>
        <w:tc>
          <w:tcPr>
            <w:tcW w:w="990" w:type="dxa"/>
          </w:tcPr>
          <w:p w14:paraId="6B7508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920292" w14:textId="77777777" w:rsidR="0061524D" w:rsidRPr="00487927" w:rsidRDefault="0061524D" w:rsidP="001B2204">
            <w:pPr>
              <w:jc w:val="center"/>
              <w:rPr>
                <w:rFonts w:cstheme="minorHAnsi"/>
                <w:szCs w:val="20"/>
              </w:rPr>
            </w:pPr>
          </w:p>
        </w:tc>
        <w:tc>
          <w:tcPr>
            <w:tcW w:w="990" w:type="dxa"/>
          </w:tcPr>
          <w:p w14:paraId="74E4DB82" w14:textId="77777777" w:rsidR="0061524D" w:rsidRPr="00487927" w:rsidRDefault="0061524D" w:rsidP="001B2204">
            <w:pPr>
              <w:jc w:val="center"/>
              <w:rPr>
                <w:rFonts w:cstheme="minorHAnsi"/>
                <w:szCs w:val="20"/>
              </w:rPr>
            </w:pPr>
          </w:p>
        </w:tc>
        <w:tc>
          <w:tcPr>
            <w:tcW w:w="990" w:type="dxa"/>
          </w:tcPr>
          <w:p w14:paraId="55E14AD4" w14:textId="77777777" w:rsidR="0061524D" w:rsidRPr="00487927" w:rsidRDefault="0061524D" w:rsidP="001B2204">
            <w:pPr>
              <w:jc w:val="center"/>
              <w:rPr>
                <w:rFonts w:cstheme="minorHAnsi"/>
                <w:szCs w:val="20"/>
              </w:rPr>
            </w:pPr>
          </w:p>
        </w:tc>
        <w:tc>
          <w:tcPr>
            <w:tcW w:w="1103" w:type="dxa"/>
          </w:tcPr>
          <w:p w14:paraId="55850951" w14:textId="77777777" w:rsidR="0061524D" w:rsidRPr="00487927" w:rsidRDefault="0061524D" w:rsidP="001B2204">
            <w:pPr>
              <w:jc w:val="center"/>
              <w:rPr>
                <w:rFonts w:cstheme="minorHAnsi"/>
                <w:szCs w:val="20"/>
              </w:rPr>
            </w:pPr>
          </w:p>
        </w:tc>
        <w:tc>
          <w:tcPr>
            <w:tcW w:w="1103" w:type="dxa"/>
          </w:tcPr>
          <w:p w14:paraId="3F64E17E" w14:textId="77777777" w:rsidR="0061524D" w:rsidRPr="00487927" w:rsidRDefault="0061524D" w:rsidP="001B2204">
            <w:pPr>
              <w:jc w:val="center"/>
              <w:rPr>
                <w:rFonts w:cstheme="minorHAnsi"/>
                <w:szCs w:val="20"/>
              </w:rPr>
            </w:pPr>
          </w:p>
        </w:tc>
      </w:tr>
      <w:tr w:rsidR="0061524D" w:rsidRPr="00487927" w14:paraId="30E6A0A7" w14:textId="3BEFAB83" w:rsidTr="0061524D">
        <w:tc>
          <w:tcPr>
            <w:tcW w:w="1255" w:type="dxa"/>
          </w:tcPr>
          <w:p w14:paraId="00A317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61524D" w:rsidRPr="00487927" w:rsidRDefault="0061524D" w:rsidP="001B2204">
            <w:pPr>
              <w:jc w:val="center"/>
              <w:rPr>
                <w:rFonts w:cstheme="minorHAnsi"/>
                <w:szCs w:val="20"/>
              </w:rPr>
            </w:pPr>
          </w:p>
        </w:tc>
        <w:tc>
          <w:tcPr>
            <w:tcW w:w="990" w:type="dxa"/>
          </w:tcPr>
          <w:p w14:paraId="0BB70A3D" w14:textId="35D880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A040A3" w14:textId="77777777" w:rsidR="0061524D" w:rsidRPr="00487927" w:rsidRDefault="0061524D" w:rsidP="001B2204">
            <w:pPr>
              <w:jc w:val="center"/>
              <w:rPr>
                <w:rFonts w:cstheme="minorHAnsi"/>
                <w:szCs w:val="20"/>
              </w:rPr>
            </w:pPr>
          </w:p>
        </w:tc>
        <w:tc>
          <w:tcPr>
            <w:tcW w:w="990" w:type="dxa"/>
          </w:tcPr>
          <w:p w14:paraId="504E5701" w14:textId="77777777" w:rsidR="0061524D" w:rsidRPr="00487927" w:rsidRDefault="0061524D" w:rsidP="001B2204">
            <w:pPr>
              <w:jc w:val="center"/>
              <w:rPr>
                <w:rFonts w:cstheme="minorHAnsi"/>
                <w:szCs w:val="20"/>
              </w:rPr>
            </w:pPr>
          </w:p>
        </w:tc>
        <w:tc>
          <w:tcPr>
            <w:tcW w:w="990" w:type="dxa"/>
          </w:tcPr>
          <w:p w14:paraId="08107D76" w14:textId="62B83822" w:rsidR="0061524D" w:rsidRPr="00487927" w:rsidRDefault="0061524D" w:rsidP="001B2204">
            <w:pPr>
              <w:jc w:val="center"/>
              <w:rPr>
                <w:rFonts w:cstheme="minorHAnsi"/>
                <w:szCs w:val="20"/>
              </w:rPr>
            </w:pPr>
          </w:p>
        </w:tc>
        <w:tc>
          <w:tcPr>
            <w:tcW w:w="990" w:type="dxa"/>
          </w:tcPr>
          <w:p w14:paraId="7BA9D8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4E8D56" w14:textId="77777777" w:rsidR="0061524D" w:rsidRPr="00487927" w:rsidRDefault="0061524D" w:rsidP="001B2204">
            <w:pPr>
              <w:jc w:val="center"/>
              <w:rPr>
                <w:rFonts w:cstheme="minorHAnsi"/>
                <w:szCs w:val="20"/>
              </w:rPr>
            </w:pPr>
          </w:p>
        </w:tc>
        <w:tc>
          <w:tcPr>
            <w:tcW w:w="990" w:type="dxa"/>
          </w:tcPr>
          <w:p w14:paraId="6B348826" w14:textId="77777777" w:rsidR="0061524D" w:rsidRPr="00487927" w:rsidRDefault="0061524D" w:rsidP="001B2204">
            <w:pPr>
              <w:jc w:val="center"/>
              <w:rPr>
                <w:rFonts w:cstheme="minorHAnsi"/>
                <w:szCs w:val="20"/>
              </w:rPr>
            </w:pPr>
          </w:p>
        </w:tc>
        <w:tc>
          <w:tcPr>
            <w:tcW w:w="990" w:type="dxa"/>
          </w:tcPr>
          <w:p w14:paraId="14672030" w14:textId="77777777" w:rsidR="0061524D" w:rsidRPr="00487927" w:rsidRDefault="0061524D" w:rsidP="001B2204">
            <w:pPr>
              <w:jc w:val="center"/>
              <w:rPr>
                <w:rFonts w:cstheme="minorHAnsi"/>
                <w:szCs w:val="20"/>
              </w:rPr>
            </w:pPr>
          </w:p>
        </w:tc>
        <w:tc>
          <w:tcPr>
            <w:tcW w:w="1103" w:type="dxa"/>
          </w:tcPr>
          <w:p w14:paraId="3EEB8431" w14:textId="77777777" w:rsidR="0061524D" w:rsidRPr="00487927" w:rsidRDefault="0061524D" w:rsidP="001B2204">
            <w:pPr>
              <w:jc w:val="center"/>
              <w:rPr>
                <w:rFonts w:cstheme="minorHAnsi"/>
                <w:szCs w:val="20"/>
              </w:rPr>
            </w:pPr>
          </w:p>
        </w:tc>
        <w:tc>
          <w:tcPr>
            <w:tcW w:w="1103" w:type="dxa"/>
          </w:tcPr>
          <w:p w14:paraId="74939C99" w14:textId="77777777" w:rsidR="0061524D" w:rsidRPr="00487927" w:rsidRDefault="0061524D" w:rsidP="001B2204">
            <w:pPr>
              <w:jc w:val="center"/>
              <w:rPr>
                <w:rFonts w:cstheme="minorHAnsi"/>
                <w:szCs w:val="20"/>
              </w:rPr>
            </w:pPr>
          </w:p>
        </w:tc>
      </w:tr>
      <w:tr w:rsidR="0061524D" w:rsidRPr="00487927" w14:paraId="237C3F1A" w14:textId="3E072580" w:rsidTr="0061524D">
        <w:tc>
          <w:tcPr>
            <w:tcW w:w="1255" w:type="dxa"/>
          </w:tcPr>
          <w:p w14:paraId="23AB67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61524D" w:rsidRPr="00487927" w:rsidRDefault="0061524D" w:rsidP="001B2204">
            <w:pPr>
              <w:jc w:val="center"/>
              <w:rPr>
                <w:rFonts w:cstheme="minorHAnsi"/>
                <w:szCs w:val="20"/>
              </w:rPr>
            </w:pPr>
          </w:p>
        </w:tc>
        <w:tc>
          <w:tcPr>
            <w:tcW w:w="990" w:type="dxa"/>
          </w:tcPr>
          <w:p w14:paraId="01B09472" w14:textId="0F3689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DE93B" w14:textId="77777777" w:rsidR="0061524D" w:rsidRPr="00487927" w:rsidRDefault="0061524D" w:rsidP="001B2204">
            <w:pPr>
              <w:jc w:val="center"/>
              <w:rPr>
                <w:rFonts w:cstheme="minorHAnsi"/>
                <w:szCs w:val="20"/>
              </w:rPr>
            </w:pPr>
          </w:p>
        </w:tc>
        <w:tc>
          <w:tcPr>
            <w:tcW w:w="990" w:type="dxa"/>
          </w:tcPr>
          <w:p w14:paraId="28AAB5A7" w14:textId="77777777" w:rsidR="0061524D" w:rsidRPr="00487927" w:rsidRDefault="0061524D" w:rsidP="001B2204">
            <w:pPr>
              <w:jc w:val="center"/>
              <w:rPr>
                <w:rFonts w:cstheme="minorHAnsi"/>
                <w:szCs w:val="20"/>
              </w:rPr>
            </w:pPr>
          </w:p>
        </w:tc>
        <w:tc>
          <w:tcPr>
            <w:tcW w:w="990" w:type="dxa"/>
          </w:tcPr>
          <w:p w14:paraId="6E3B956E" w14:textId="686C955B" w:rsidR="0061524D" w:rsidRPr="00487927" w:rsidRDefault="0061524D" w:rsidP="001B2204">
            <w:pPr>
              <w:jc w:val="center"/>
              <w:rPr>
                <w:rFonts w:cstheme="minorHAnsi"/>
                <w:szCs w:val="20"/>
              </w:rPr>
            </w:pPr>
          </w:p>
        </w:tc>
        <w:tc>
          <w:tcPr>
            <w:tcW w:w="990" w:type="dxa"/>
          </w:tcPr>
          <w:p w14:paraId="7EE089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3CFE47" w14:textId="77777777" w:rsidR="0061524D" w:rsidRPr="00487927" w:rsidRDefault="0061524D" w:rsidP="001B2204">
            <w:pPr>
              <w:jc w:val="center"/>
              <w:rPr>
                <w:rFonts w:cstheme="minorHAnsi"/>
                <w:szCs w:val="20"/>
              </w:rPr>
            </w:pPr>
          </w:p>
        </w:tc>
        <w:tc>
          <w:tcPr>
            <w:tcW w:w="990" w:type="dxa"/>
          </w:tcPr>
          <w:p w14:paraId="23FEAFA5" w14:textId="77777777" w:rsidR="0061524D" w:rsidRPr="00487927" w:rsidRDefault="0061524D" w:rsidP="001B2204">
            <w:pPr>
              <w:jc w:val="center"/>
              <w:rPr>
                <w:rFonts w:cstheme="minorHAnsi"/>
                <w:szCs w:val="20"/>
              </w:rPr>
            </w:pPr>
          </w:p>
        </w:tc>
        <w:tc>
          <w:tcPr>
            <w:tcW w:w="990" w:type="dxa"/>
          </w:tcPr>
          <w:p w14:paraId="6C24BED3" w14:textId="77777777" w:rsidR="0061524D" w:rsidRPr="00487927" w:rsidRDefault="0061524D" w:rsidP="001B2204">
            <w:pPr>
              <w:jc w:val="center"/>
              <w:rPr>
                <w:rFonts w:cstheme="minorHAnsi"/>
                <w:szCs w:val="20"/>
              </w:rPr>
            </w:pPr>
          </w:p>
        </w:tc>
        <w:tc>
          <w:tcPr>
            <w:tcW w:w="1103" w:type="dxa"/>
          </w:tcPr>
          <w:p w14:paraId="33901CB8" w14:textId="77777777" w:rsidR="0061524D" w:rsidRPr="00487927" w:rsidRDefault="0061524D" w:rsidP="001B2204">
            <w:pPr>
              <w:jc w:val="center"/>
              <w:rPr>
                <w:rFonts w:cstheme="minorHAnsi"/>
                <w:szCs w:val="20"/>
              </w:rPr>
            </w:pPr>
          </w:p>
        </w:tc>
        <w:tc>
          <w:tcPr>
            <w:tcW w:w="1103" w:type="dxa"/>
          </w:tcPr>
          <w:p w14:paraId="33367418" w14:textId="77777777" w:rsidR="0061524D" w:rsidRPr="00487927" w:rsidRDefault="0061524D" w:rsidP="001B2204">
            <w:pPr>
              <w:jc w:val="center"/>
              <w:rPr>
                <w:rFonts w:cstheme="minorHAnsi"/>
                <w:szCs w:val="20"/>
              </w:rPr>
            </w:pPr>
          </w:p>
        </w:tc>
      </w:tr>
      <w:tr w:rsidR="0061524D" w:rsidRPr="00487927" w14:paraId="4ACA5320" w14:textId="14E0A41C" w:rsidTr="0061524D">
        <w:tc>
          <w:tcPr>
            <w:tcW w:w="1255" w:type="dxa"/>
          </w:tcPr>
          <w:p w14:paraId="1B7766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61524D" w:rsidRPr="00487927" w:rsidRDefault="0061524D" w:rsidP="001B2204">
            <w:pPr>
              <w:jc w:val="center"/>
              <w:rPr>
                <w:rFonts w:cstheme="minorHAnsi"/>
                <w:szCs w:val="20"/>
              </w:rPr>
            </w:pPr>
          </w:p>
        </w:tc>
        <w:tc>
          <w:tcPr>
            <w:tcW w:w="990" w:type="dxa"/>
          </w:tcPr>
          <w:p w14:paraId="4E9615EB" w14:textId="10628D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E41E2C" w14:textId="77777777" w:rsidR="0061524D" w:rsidRPr="00487927" w:rsidRDefault="0061524D" w:rsidP="001B2204">
            <w:pPr>
              <w:jc w:val="center"/>
              <w:rPr>
                <w:rFonts w:cstheme="minorHAnsi"/>
                <w:szCs w:val="20"/>
              </w:rPr>
            </w:pPr>
          </w:p>
        </w:tc>
        <w:tc>
          <w:tcPr>
            <w:tcW w:w="990" w:type="dxa"/>
          </w:tcPr>
          <w:p w14:paraId="142873CE" w14:textId="77777777" w:rsidR="0061524D" w:rsidRPr="00487927" w:rsidRDefault="0061524D" w:rsidP="001B2204">
            <w:pPr>
              <w:jc w:val="center"/>
              <w:rPr>
                <w:rFonts w:cstheme="minorHAnsi"/>
                <w:szCs w:val="20"/>
              </w:rPr>
            </w:pPr>
          </w:p>
        </w:tc>
        <w:tc>
          <w:tcPr>
            <w:tcW w:w="990" w:type="dxa"/>
          </w:tcPr>
          <w:p w14:paraId="6ED3C3F7" w14:textId="3807893B" w:rsidR="0061524D" w:rsidRPr="00487927" w:rsidRDefault="0061524D" w:rsidP="001B2204">
            <w:pPr>
              <w:jc w:val="center"/>
              <w:rPr>
                <w:rFonts w:cstheme="minorHAnsi"/>
                <w:szCs w:val="20"/>
              </w:rPr>
            </w:pPr>
          </w:p>
        </w:tc>
        <w:tc>
          <w:tcPr>
            <w:tcW w:w="990" w:type="dxa"/>
          </w:tcPr>
          <w:p w14:paraId="4D11D4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A1361A" w14:textId="77777777" w:rsidR="0061524D" w:rsidRPr="00487927" w:rsidRDefault="0061524D" w:rsidP="001B2204">
            <w:pPr>
              <w:jc w:val="center"/>
              <w:rPr>
                <w:rFonts w:cstheme="minorHAnsi"/>
                <w:szCs w:val="20"/>
              </w:rPr>
            </w:pPr>
          </w:p>
        </w:tc>
        <w:tc>
          <w:tcPr>
            <w:tcW w:w="990" w:type="dxa"/>
          </w:tcPr>
          <w:p w14:paraId="648052D7" w14:textId="77777777" w:rsidR="0061524D" w:rsidRPr="00487927" w:rsidRDefault="0061524D" w:rsidP="001B2204">
            <w:pPr>
              <w:jc w:val="center"/>
              <w:rPr>
                <w:rFonts w:cstheme="minorHAnsi"/>
                <w:szCs w:val="20"/>
              </w:rPr>
            </w:pPr>
          </w:p>
        </w:tc>
        <w:tc>
          <w:tcPr>
            <w:tcW w:w="990" w:type="dxa"/>
          </w:tcPr>
          <w:p w14:paraId="638EE78B" w14:textId="77777777" w:rsidR="0061524D" w:rsidRPr="00487927" w:rsidRDefault="0061524D" w:rsidP="001B2204">
            <w:pPr>
              <w:jc w:val="center"/>
              <w:rPr>
                <w:rFonts w:cstheme="minorHAnsi"/>
                <w:szCs w:val="20"/>
              </w:rPr>
            </w:pPr>
          </w:p>
        </w:tc>
        <w:tc>
          <w:tcPr>
            <w:tcW w:w="1103" w:type="dxa"/>
          </w:tcPr>
          <w:p w14:paraId="3A016DAA" w14:textId="77777777" w:rsidR="0061524D" w:rsidRPr="00487927" w:rsidRDefault="0061524D" w:rsidP="001B2204">
            <w:pPr>
              <w:jc w:val="center"/>
              <w:rPr>
                <w:rFonts w:cstheme="minorHAnsi"/>
                <w:szCs w:val="20"/>
              </w:rPr>
            </w:pPr>
          </w:p>
        </w:tc>
        <w:tc>
          <w:tcPr>
            <w:tcW w:w="1103" w:type="dxa"/>
          </w:tcPr>
          <w:p w14:paraId="09047BE6" w14:textId="77777777" w:rsidR="0061524D" w:rsidRPr="00487927" w:rsidRDefault="0061524D" w:rsidP="001B2204">
            <w:pPr>
              <w:jc w:val="center"/>
              <w:rPr>
                <w:rFonts w:cstheme="minorHAnsi"/>
                <w:szCs w:val="20"/>
              </w:rPr>
            </w:pPr>
          </w:p>
        </w:tc>
      </w:tr>
      <w:tr w:rsidR="0061524D" w:rsidRPr="00487927" w14:paraId="221D0AD5" w14:textId="7110B1EC" w:rsidTr="0061524D">
        <w:tc>
          <w:tcPr>
            <w:tcW w:w="1255" w:type="dxa"/>
          </w:tcPr>
          <w:p w14:paraId="51AA62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61524D" w:rsidRPr="00487927" w:rsidRDefault="0061524D" w:rsidP="001B2204">
            <w:pPr>
              <w:jc w:val="center"/>
              <w:rPr>
                <w:rFonts w:cstheme="minorHAnsi"/>
                <w:szCs w:val="20"/>
              </w:rPr>
            </w:pPr>
          </w:p>
        </w:tc>
        <w:tc>
          <w:tcPr>
            <w:tcW w:w="990" w:type="dxa"/>
          </w:tcPr>
          <w:p w14:paraId="1096F13E" w14:textId="600C29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3B4035" w14:textId="77777777" w:rsidR="0061524D" w:rsidRPr="00487927" w:rsidRDefault="0061524D" w:rsidP="001B2204">
            <w:pPr>
              <w:jc w:val="center"/>
              <w:rPr>
                <w:rFonts w:cstheme="minorHAnsi"/>
                <w:szCs w:val="20"/>
              </w:rPr>
            </w:pPr>
          </w:p>
        </w:tc>
        <w:tc>
          <w:tcPr>
            <w:tcW w:w="990" w:type="dxa"/>
          </w:tcPr>
          <w:p w14:paraId="6E117171" w14:textId="77777777" w:rsidR="0061524D" w:rsidRPr="00487927" w:rsidRDefault="0061524D" w:rsidP="001B2204">
            <w:pPr>
              <w:jc w:val="center"/>
              <w:rPr>
                <w:rFonts w:cstheme="minorHAnsi"/>
                <w:szCs w:val="20"/>
              </w:rPr>
            </w:pPr>
          </w:p>
        </w:tc>
        <w:tc>
          <w:tcPr>
            <w:tcW w:w="990" w:type="dxa"/>
          </w:tcPr>
          <w:p w14:paraId="09B18BD4" w14:textId="6EEF515E" w:rsidR="0061524D" w:rsidRPr="00487927" w:rsidRDefault="0061524D" w:rsidP="001B2204">
            <w:pPr>
              <w:jc w:val="center"/>
              <w:rPr>
                <w:rFonts w:cstheme="minorHAnsi"/>
                <w:szCs w:val="20"/>
              </w:rPr>
            </w:pPr>
          </w:p>
        </w:tc>
        <w:tc>
          <w:tcPr>
            <w:tcW w:w="990" w:type="dxa"/>
          </w:tcPr>
          <w:p w14:paraId="7B4DEF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A7B7CB" w14:textId="77777777" w:rsidR="0061524D" w:rsidRPr="00487927" w:rsidRDefault="0061524D" w:rsidP="001B2204">
            <w:pPr>
              <w:jc w:val="center"/>
              <w:rPr>
                <w:rFonts w:cstheme="minorHAnsi"/>
                <w:szCs w:val="20"/>
              </w:rPr>
            </w:pPr>
          </w:p>
        </w:tc>
        <w:tc>
          <w:tcPr>
            <w:tcW w:w="990" w:type="dxa"/>
          </w:tcPr>
          <w:p w14:paraId="7E71E3CE" w14:textId="77777777" w:rsidR="0061524D" w:rsidRPr="00487927" w:rsidRDefault="0061524D" w:rsidP="001B2204">
            <w:pPr>
              <w:jc w:val="center"/>
              <w:rPr>
                <w:rFonts w:cstheme="minorHAnsi"/>
                <w:szCs w:val="20"/>
              </w:rPr>
            </w:pPr>
          </w:p>
        </w:tc>
        <w:tc>
          <w:tcPr>
            <w:tcW w:w="990" w:type="dxa"/>
          </w:tcPr>
          <w:p w14:paraId="7F63364F" w14:textId="77777777" w:rsidR="0061524D" w:rsidRPr="00487927" w:rsidRDefault="0061524D" w:rsidP="001B2204">
            <w:pPr>
              <w:jc w:val="center"/>
              <w:rPr>
                <w:rFonts w:cstheme="minorHAnsi"/>
                <w:szCs w:val="20"/>
              </w:rPr>
            </w:pPr>
          </w:p>
        </w:tc>
        <w:tc>
          <w:tcPr>
            <w:tcW w:w="1103" w:type="dxa"/>
          </w:tcPr>
          <w:p w14:paraId="15412C83" w14:textId="77777777" w:rsidR="0061524D" w:rsidRPr="00487927" w:rsidRDefault="0061524D" w:rsidP="001B2204">
            <w:pPr>
              <w:jc w:val="center"/>
              <w:rPr>
                <w:rFonts w:cstheme="minorHAnsi"/>
                <w:szCs w:val="20"/>
              </w:rPr>
            </w:pPr>
          </w:p>
        </w:tc>
        <w:tc>
          <w:tcPr>
            <w:tcW w:w="1103" w:type="dxa"/>
          </w:tcPr>
          <w:p w14:paraId="2886A64B" w14:textId="77777777" w:rsidR="0061524D" w:rsidRPr="00487927" w:rsidRDefault="0061524D" w:rsidP="001B2204">
            <w:pPr>
              <w:jc w:val="center"/>
              <w:rPr>
                <w:rFonts w:cstheme="minorHAnsi"/>
                <w:szCs w:val="20"/>
              </w:rPr>
            </w:pPr>
          </w:p>
        </w:tc>
      </w:tr>
      <w:tr w:rsidR="0061524D" w:rsidRPr="00487927" w14:paraId="1EF18800" w14:textId="1BF50F9C" w:rsidTr="0061524D">
        <w:tc>
          <w:tcPr>
            <w:tcW w:w="1255" w:type="dxa"/>
          </w:tcPr>
          <w:p w14:paraId="66D0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61524D" w:rsidRPr="00487927" w:rsidRDefault="0061524D" w:rsidP="001B2204">
            <w:pPr>
              <w:jc w:val="center"/>
              <w:rPr>
                <w:rFonts w:cstheme="minorHAnsi"/>
                <w:szCs w:val="20"/>
              </w:rPr>
            </w:pPr>
          </w:p>
        </w:tc>
        <w:tc>
          <w:tcPr>
            <w:tcW w:w="990" w:type="dxa"/>
          </w:tcPr>
          <w:p w14:paraId="581623F7" w14:textId="5D59A4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55BC2A" w14:textId="77777777" w:rsidR="0061524D" w:rsidRPr="00487927" w:rsidRDefault="0061524D" w:rsidP="001B2204">
            <w:pPr>
              <w:jc w:val="center"/>
              <w:rPr>
                <w:rFonts w:cstheme="minorHAnsi"/>
                <w:szCs w:val="20"/>
              </w:rPr>
            </w:pPr>
          </w:p>
        </w:tc>
        <w:tc>
          <w:tcPr>
            <w:tcW w:w="990" w:type="dxa"/>
          </w:tcPr>
          <w:p w14:paraId="7DF744BE" w14:textId="77777777" w:rsidR="0061524D" w:rsidRPr="00487927" w:rsidRDefault="0061524D" w:rsidP="001B2204">
            <w:pPr>
              <w:jc w:val="center"/>
              <w:rPr>
                <w:rFonts w:cstheme="minorHAnsi"/>
                <w:szCs w:val="20"/>
              </w:rPr>
            </w:pPr>
          </w:p>
        </w:tc>
        <w:tc>
          <w:tcPr>
            <w:tcW w:w="990" w:type="dxa"/>
          </w:tcPr>
          <w:p w14:paraId="646E95EB" w14:textId="2E39E447" w:rsidR="0061524D" w:rsidRPr="00487927" w:rsidRDefault="0061524D" w:rsidP="001B2204">
            <w:pPr>
              <w:jc w:val="center"/>
              <w:rPr>
                <w:rFonts w:cstheme="minorHAnsi"/>
                <w:szCs w:val="20"/>
              </w:rPr>
            </w:pPr>
          </w:p>
        </w:tc>
        <w:tc>
          <w:tcPr>
            <w:tcW w:w="990" w:type="dxa"/>
          </w:tcPr>
          <w:p w14:paraId="017A34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2B1472" w14:textId="77777777" w:rsidR="0061524D" w:rsidRPr="00487927" w:rsidRDefault="0061524D" w:rsidP="001B2204">
            <w:pPr>
              <w:jc w:val="center"/>
              <w:rPr>
                <w:rFonts w:cstheme="minorHAnsi"/>
                <w:szCs w:val="20"/>
              </w:rPr>
            </w:pPr>
          </w:p>
        </w:tc>
        <w:tc>
          <w:tcPr>
            <w:tcW w:w="990" w:type="dxa"/>
          </w:tcPr>
          <w:p w14:paraId="3814789E" w14:textId="77777777" w:rsidR="0061524D" w:rsidRPr="00487927" w:rsidRDefault="0061524D" w:rsidP="001B2204">
            <w:pPr>
              <w:jc w:val="center"/>
              <w:rPr>
                <w:rFonts w:cstheme="minorHAnsi"/>
                <w:szCs w:val="20"/>
              </w:rPr>
            </w:pPr>
          </w:p>
        </w:tc>
        <w:tc>
          <w:tcPr>
            <w:tcW w:w="990" w:type="dxa"/>
          </w:tcPr>
          <w:p w14:paraId="317A4B21" w14:textId="77777777" w:rsidR="0061524D" w:rsidRPr="00487927" w:rsidRDefault="0061524D" w:rsidP="001B2204">
            <w:pPr>
              <w:jc w:val="center"/>
              <w:rPr>
                <w:rFonts w:cstheme="minorHAnsi"/>
                <w:szCs w:val="20"/>
              </w:rPr>
            </w:pPr>
          </w:p>
        </w:tc>
        <w:tc>
          <w:tcPr>
            <w:tcW w:w="1103" w:type="dxa"/>
          </w:tcPr>
          <w:p w14:paraId="685819B4" w14:textId="77777777" w:rsidR="0061524D" w:rsidRPr="00487927" w:rsidRDefault="0061524D" w:rsidP="001B2204">
            <w:pPr>
              <w:jc w:val="center"/>
              <w:rPr>
                <w:rFonts w:cstheme="minorHAnsi"/>
                <w:szCs w:val="20"/>
              </w:rPr>
            </w:pPr>
          </w:p>
        </w:tc>
        <w:tc>
          <w:tcPr>
            <w:tcW w:w="1103" w:type="dxa"/>
          </w:tcPr>
          <w:p w14:paraId="236493F6" w14:textId="77777777" w:rsidR="0061524D" w:rsidRPr="00487927" w:rsidRDefault="0061524D" w:rsidP="001B2204">
            <w:pPr>
              <w:jc w:val="center"/>
              <w:rPr>
                <w:rFonts w:cstheme="minorHAnsi"/>
                <w:szCs w:val="20"/>
              </w:rPr>
            </w:pPr>
          </w:p>
        </w:tc>
      </w:tr>
      <w:tr w:rsidR="0061524D" w:rsidRPr="00487927" w14:paraId="5F5FF645" w14:textId="71052203" w:rsidTr="0061524D">
        <w:tc>
          <w:tcPr>
            <w:tcW w:w="1255" w:type="dxa"/>
          </w:tcPr>
          <w:p w14:paraId="7CABED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61524D" w:rsidRPr="00487927" w:rsidRDefault="0061524D" w:rsidP="001B2204">
            <w:pPr>
              <w:jc w:val="center"/>
              <w:rPr>
                <w:rFonts w:cstheme="minorHAnsi"/>
                <w:szCs w:val="20"/>
              </w:rPr>
            </w:pPr>
          </w:p>
        </w:tc>
        <w:tc>
          <w:tcPr>
            <w:tcW w:w="990" w:type="dxa"/>
          </w:tcPr>
          <w:p w14:paraId="6AB7EA76" w14:textId="389563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5EB14C" w14:textId="77777777" w:rsidR="0061524D" w:rsidRPr="00487927" w:rsidRDefault="0061524D" w:rsidP="001B2204">
            <w:pPr>
              <w:jc w:val="center"/>
              <w:rPr>
                <w:rFonts w:cstheme="minorHAnsi"/>
                <w:szCs w:val="20"/>
              </w:rPr>
            </w:pPr>
          </w:p>
        </w:tc>
        <w:tc>
          <w:tcPr>
            <w:tcW w:w="990" w:type="dxa"/>
          </w:tcPr>
          <w:p w14:paraId="4ED71A06" w14:textId="77777777" w:rsidR="0061524D" w:rsidRPr="00487927" w:rsidRDefault="0061524D" w:rsidP="001B2204">
            <w:pPr>
              <w:jc w:val="center"/>
              <w:rPr>
                <w:rFonts w:cstheme="minorHAnsi"/>
                <w:szCs w:val="20"/>
              </w:rPr>
            </w:pPr>
          </w:p>
        </w:tc>
        <w:tc>
          <w:tcPr>
            <w:tcW w:w="990" w:type="dxa"/>
          </w:tcPr>
          <w:p w14:paraId="2CAA9366" w14:textId="12151BC5" w:rsidR="0061524D" w:rsidRPr="00487927" w:rsidRDefault="0061524D" w:rsidP="001B2204">
            <w:pPr>
              <w:jc w:val="center"/>
              <w:rPr>
                <w:rFonts w:cstheme="minorHAnsi"/>
                <w:szCs w:val="20"/>
              </w:rPr>
            </w:pPr>
          </w:p>
        </w:tc>
        <w:tc>
          <w:tcPr>
            <w:tcW w:w="990" w:type="dxa"/>
          </w:tcPr>
          <w:p w14:paraId="26E584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E2FF0" w14:textId="77777777" w:rsidR="0061524D" w:rsidRPr="00487927" w:rsidRDefault="0061524D" w:rsidP="001B2204">
            <w:pPr>
              <w:jc w:val="center"/>
              <w:rPr>
                <w:rFonts w:cstheme="minorHAnsi"/>
                <w:szCs w:val="20"/>
              </w:rPr>
            </w:pPr>
          </w:p>
        </w:tc>
        <w:tc>
          <w:tcPr>
            <w:tcW w:w="990" w:type="dxa"/>
          </w:tcPr>
          <w:p w14:paraId="1196273F" w14:textId="77777777" w:rsidR="0061524D" w:rsidRPr="00487927" w:rsidRDefault="0061524D" w:rsidP="001B2204">
            <w:pPr>
              <w:jc w:val="center"/>
              <w:rPr>
                <w:rFonts w:cstheme="minorHAnsi"/>
                <w:szCs w:val="20"/>
              </w:rPr>
            </w:pPr>
          </w:p>
        </w:tc>
        <w:tc>
          <w:tcPr>
            <w:tcW w:w="990" w:type="dxa"/>
          </w:tcPr>
          <w:p w14:paraId="2C9F1363" w14:textId="77777777" w:rsidR="0061524D" w:rsidRPr="00487927" w:rsidRDefault="0061524D" w:rsidP="001B2204">
            <w:pPr>
              <w:jc w:val="center"/>
              <w:rPr>
                <w:rFonts w:cstheme="minorHAnsi"/>
                <w:szCs w:val="20"/>
              </w:rPr>
            </w:pPr>
          </w:p>
        </w:tc>
        <w:tc>
          <w:tcPr>
            <w:tcW w:w="1103" w:type="dxa"/>
          </w:tcPr>
          <w:p w14:paraId="01773460" w14:textId="77777777" w:rsidR="0061524D" w:rsidRPr="00487927" w:rsidRDefault="0061524D" w:rsidP="001B2204">
            <w:pPr>
              <w:jc w:val="center"/>
              <w:rPr>
                <w:rFonts w:cstheme="minorHAnsi"/>
                <w:szCs w:val="20"/>
              </w:rPr>
            </w:pPr>
          </w:p>
        </w:tc>
        <w:tc>
          <w:tcPr>
            <w:tcW w:w="1103" w:type="dxa"/>
          </w:tcPr>
          <w:p w14:paraId="6CF6CAD1" w14:textId="77777777" w:rsidR="0061524D" w:rsidRPr="00487927" w:rsidRDefault="0061524D" w:rsidP="001B2204">
            <w:pPr>
              <w:jc w:val="center"/>
              <w:rPr>
                <w:rFonts w:cstheme="minorHAnsi"/>
                <w:szCs w:val="20"/>
              </w:rPr>
            </w:pPr>
          </w:p>
        </w:tc>
      </w:tr>
      <w:tr w:rsidR="0061524D" w:rsidRPr="00487927" w14:paraId="1ABC79D8" w14:textId="6FEC3306" w:rsidTr="0061524D">
        <w:tc>
          <w:tcPr>
            <w:tcW w:w="1255" w:type="dxa"/>
          </w:tcPr>
          <w:p w14:paraId="382598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61524D" w:rsidRPr="00487927" w:rsidRDefault="0061524D" w:rsidP="001B2204">
            <w:pPr>
              <w:jc w:val="center"/>
              <w:rPr>
                <w:rFonts w:cstheme="minorHAnsi"/>
                <w:szCs w:val="20"/>
              </w:rPr>
            </w:pPr>
          </w:p>
        </w:tc>
        <w:tc>
          <w:tcPr>
            <w:tcW w:w="990" w:type="dxa"/>
          </w:tcPr>
          <w:p w14:paraId="1548A2FE" w14:textId="6C30A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39619" w14:textId="77777777" w:rsidR="0061524D" w:rsidRPr="00487927" w:rsidRDefault="0061524D" w:rsidP="001B2204">
            <w:pPr>
              <w:jc w:val="center"/>
              <w:rPr>
                <w:rFonts w:cstheme="minorHAnsi"/>
                <w:szCs w:val="20"/>
              </w:rPr>
            </w:pPr>
          </w:p>
        </w:tc>
        <w:tc>
          <w:tcPr>
            <w:tcW w:w="990" w:type="dxa"/>
          </w:tcPr>
          <w:p w14:paraId="16D24246" w14:textId="77777777" w:rsidR="0061524D" w:rsidRPr="00487927" w:rsidRDefault="0061524D" w:rsidP="001B2204">
            <w:pPr>
              <w:jc w:val="center"/>
              <w:rPr>
                <w:rFonts w:cstheme="minorHAnsi"/>
                <w:szCs w:val="20"/>
              </w:rPr>
            </w:pPr>
          </w:p>
        </w:tc>
        <w:tc>
          <w:tcPr>
            <w:tcW w:w="990" w:type="dxa"/>
          </w:tcPr>
          <w:p w14:paraId="1EA1AEAF" w14:textId="2D0E40A2" w:rsidR="0061524D" w:rsidRPr="00487927" w:rsidRDefault="0061524D" w:rsidP="001B2204">
            <w:pPr>
              <w:jc w:val="center"/>
              <w:rPr>
                <w:rFonts w:cstheme="minorHAnsi"/>
                <w:szCs w:val="20"/>
              </w:rPr>
            </w:pPr>
          </w:p>
        </w:tc>
        <w:tc>
          <w:tcPr>
            <w:tcW w:w="990" w:type="dxa"/>
          </w:tcPr>
          <w:p w14:paraId="3BB743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C918F1" w14:textId="77777777" w:rsidR="0061524D" w:rsidRPr="00487927" w:rsidRDefault="0061524D" w:rsidP="001B2204">
            <w:pPr>
              <w:jc w:val="center"/>
              <w:rPr>
                <w:rFonts w:cstheme="minorHAnsi"/>
                <w:szCs w:val="20"/>
              </w:rPr>
            </w:pPr>
          </w:p>
        </w:tc>
        <w:tc>
          <w:tcPr>
            <w:tcW w:w="990" w:type="dxa"/>
          </w:tcPr>
          <w:p w14:paraId="005B1B5F" w14:textId="77777777" w:rsidR="0061524D" w:rsidRPr="00487927" w:rsidRDefault="0061524D" w:rsidP="001B2204">
            <w:pPr>
              <w:jc w:val="center"/>
              <w:rPr>
                <w:rFonts w:cstheme="minorHAnsi"/>
                <w:szCs w:val="20"/>
              </w:rPr>
            </w:pPr>
          </w:p>
        </w:tc>
        <w:tc>
          <w:tcPr>
            <w:tcW w:w="990" w:type="dxa"/>
          </w:tcPr>
          <w:p w14:paraId="34BCEA0E" w14:textId="77777777" w:rsidR="0061524D" w:rsidRPr="00487927" w:rsidRDefault="0061524D" w:rsidP="001B2204">
            <w:pPr>
              <w:jc w:val="center"/>
              <w:rPr>
                <w:rFonts w:cstheme="minorHAnsi"/>
                <w:szCs w:val="20"/>
              </w:rPr>
            </w:pPr>
          </w:p>
        </w:tc>
        <w:tc>
          <w:tcPr>
            <w:tcW w:w="1103" w:type="dxa"/>
          </w:tcPr>
          <w:p w14:paraId="6B093932" w14:textId="77777777" w:rsidR="0061524D" w:rsidRPr="00487927" w:rsidRDefault="0061524D" w:rsidP="001B2204">
            <w:pPr>
              <w:jc w:val="center"/>
              <w:rPr>
                <w:rFonts w:cstheme="minorHAnsi"/>
                <w:szCs w:val="20"/>
              </w:rPr>
            </w:pPr>
          </w:p>
        </w:tc>
        <w:tc>
          <w:tcPr>
            <w:tcW w:w="1103" w:type="dxa"/>
          </w:tcPr>
          <w:p w14:paraId="536E5D0C" w14:textId="77777777" w:rsidR="0061524D" w:rsidRPr="00487927" w:rsidRDefault="0061524D" w:rsidP="001B2204">
            <w:pPr>
              <w:jc w:val="center"/>
              <w:rPr>
                <w:rFonts w:cstheme="minorHAnsi"/>
                <w:szCs w:val="20"/>
              </w:rPr>
            </w:pPr>
          </w:p>
        </w:tc>
      </w:tr>
      <w:tr w:rsidR="0061524D" w:rsidRPr="00487927" w14:paraId="72D9053A" w14:textId="1BDA0C34" w:rsidTr="0061524D">
        <w:tc>
          <w:tcPr>
            <w:tcW w:w="1255" w:type="dxa"/>
          </w:tcPr>
          <w:p w14:paraId="489136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61524D" w:rsidRPr="00487927" w:rsidRDefault="0061524D" w:rsidP="001B2204">
            <w:pPr>
              <w:jc w:val="center"/>
              <w:rPr>
                <w:rFonts w:cstheme="minorHAnsi"/>
                <w:szCs w:val="20"/>
              </w:rPr>
            </w:pPr>
          </w:p>
        </w:tc>
        <w:tc>
          <w:tcPr>
            <w:tcW w:w="990" w:type="dxa"/>
          </w:tcPr>
          <w:p w14:paraId="05F61838" w14:textId="629F4A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42F97" w14:textId="77777777" w:rsidR="0061524D" w:rsidRPr="00487927" w:rsidRDefault="0061524D" w:rsidP="001B2204">
            <w:pPr>
              <w:jc w:val="center"/>
              <w:rPr>
                <w:rFonts w:cstheme="minorHAnsi"/>
                <w:szCs w:val="20"/>
              </w:rPr>
            </w:pPr>
          </w:p>
        </w:tc>
        <w:tc>
          <w:tcPr>
            <w:tcW w:w="990" w:type="dxa"/>
          </w:tcPr>
          <w:p w14:paraId="47C8353D" w14:textId="77777777" w:rsidR="0061524D" w:rsidRPr="00487927" w:rsidRDefault="0061524D" w:rsidP="001B2204">
            <w:pPr>
              <w:jc w:val="center"/>
              <w:rPr>
                <w:rFonts w:cstheme="minorHAnsi"/>
                <w:szCs w:val="20"/>
              </w:rPr>
            </w:pPr>
          </w:p>
        </w:tc>
        <w:tc>
          <w:tcPr>
            <w:tcW w:w="990" w:type="dxa"/>
          </w:tcPr>
          <w:p w14:paraId="4D0BCD32" w14:textId="1B452C7B" w:rsidR="0061524D" w:rsidRPr="00487927" w:rsidRDefault="0061524D" w:rsidP="001B2204">
            <w:pPr>
              <w:jc w:val="center"/>
              <w:rPr>
                <w:rFonts w:cstheme="minorHAnsi"/>
                <w:szCs w:val="20"/>
              </w:rPr>
            </w:pPr>
          </w:p>
        </w:tc>
        <w:tc>
          <w:tcPr>
            <w:tcW w:w="990" w:type="dxa"/>
          </w:tcPr>
          <w:p w14:paraId="58CBE1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D7D93D" w14:textId="77777777" w:rsidR="0061524D" w:rsidRPr="00487927" w:rsidRDefault="0061524D" w:rsidP="001B2204">
            <w:pPr>
              <w:jc w:val="center"/>
              <w:rPr>
                <w:rFonts w:cstheme="minorHAnsi"/>
                <w:szCs w:val="20"/>
              </w:rPr>
            </w:pPr>
          </w:p>
        </w:tc>
        <w:tc>
          <w:tcPr>
            <w:tcW w:w="990" w:type="dxa"/>
          </w:tcPr>
          <w:p w14:paraId="23C737C2" w14:textId="77777777" w:rsidR="0061524D" w:rsidRPr="00487927" w:rsidRDefault="0061524D" w:rsidP="001B2204">
            <w:pPr>
              <w:jc w:val="center"/>
              <w:rPr>
                <w:rFonts w:cstheme="minorHAnsi"/>
                <w:szCs w:val="20"/>
              </w:rPr>
            </w:pPr>
          </w:p>
        </w:tc>
        <w:tc>
          <w:tcPr>
            <w:tcW w:w="990" w:type="dxa"/>
          </w:tcPr>
          <w:p w14:paraId="1DE2424F" w14:textId="77777777" w:rsidR="0061524D" w:rsidRPr="00487927" w:rsidRDefault="0061524D" w:rsidP="001B2204">
            <w:pPr>
              <w:jc w:val="center"/>
              <w:rPr>
                <w:rFonts w:cstheme="minorHAnsi"/>
                <w:szCs w:val="20"/>
              </w:rPr>
            </w:pPr>
          </w:p>
        </w:tc>
        <w:tc>
          <w:tcPr>
            <w:tcW w:w="1103" w:type="dxa"/>
          </w:tcPr>
          <w:p w14:paraId="5C1214CA" w14:textId="77777777" w:rsidR="0061524D" w:rsidRPr="00487927" w:rsidRDefault="0061524D" w:rsidP="001B2204">
            <w:pPr>
              <w:jc w:val="center"/>
              <w:rPr>
                <w:rFonts w:cstheme="minorHAnsi"/>
                <w:szCs w:val="20"/>
              </w:rPr>
            </w:pPr>
          </w:p>
        </w:tc>
        <w:tc>
          <w:tcPr>
            <w:tcW w:w="1103" w:type="dxa"/>
          </w:tcPr>
          <w:p w14:paraId="1712F38C" w14:textId="77777777" w:rsidR="0061524D" w:rsidRPr="00487927" w:rsidRDefault="0061524D" w:rsidP="001B2204">
            <w:pPr>
              <w:jc w:val="center"/>
              <w:rPr>
                <w:rFonts w:cstheme="minorHAnsi"/>
                <w:szCs w:val="20"/>
              </w:rPr>
            </w:pPr>
          </w:p>
        </w:tc>
      </w:tr>
      <w:tr w:rsidR="0061524D" w:rsidRPr="00487927" w14:paraId="0A83ADA0" w14:textId="3BC83391" w:rsidTr="0061524D">
        <w:tc>
          <w:tcPr>
            <w:tcW w:w="1255" w:type="dxa"/>
          </w:tcPr>
          <w:p w14:paraId="7A0CD9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61524D" w:rsidRPr="00487927" w:rsidRDefault="0061524D" w:rsidP="001B2204">
            <w:pPr>
              <w:jc w:val="center"/>
              <w:rPr>
                <w:rFonts w:cstheme="minorHAnsi"/>
                <w:szCs w:val="20"/>
              </w:rPr>
            </w:pPr>
          </w:p>
        </w:tc>
        <w:tc>
          <w:tcPr>
            <w:tcW w:w="990" w:type="dxa"/>
          </w:tcPr>
          <w:p w14:paraId="5A0B8A1F" w14:textId="450923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71CF22" w14:textId="77777777" w:rsidR="0061524D" w:rsidRPr="00487927" w:rsidRDefault="0061524D" w:rsidP="001B2204">
            <w:pPr>
              <w:jc w:val="center"/>
              <w:rPr>
                <w:rFonts w:cstheme="minorHAnsi"/>
                <w:szCs w:val="20"/>
              </w:rPr>
            </w:pPr>
          </w:p>
        </w:tc>
        <w:tc>
          <w:tcPr>
            <w:tcW w:w="990" w:type="dxa"/>
          </w:tcPr>
          <w:p w14:paraId="6A86E663" w14:textId="77777777" w:rsidR="0061524D" w:rsidRPr="00487927" w:rsidRDefault="0061524D" w:rsidP="001B2204">
            <w:pPr>
              <w:jc w:val="center"/>
              <w:rPr>
                <w:rFonts w:cstheme="minorHAnsi"/>
                <w:szCs w:val="20"/>
              </w:rPr>
            </w:pPr>
          </w:p>
        </w:tc>
        <w:tc>
          <w:tcPr>
            <w:tcW w:w="990" w:type="dxa"/>
          </w:tcPr>
          <w:p w14:paraId="07BEB795" w14:textId="66AF34BB" w:rsidR="0061524D" w:rsidRPr="00487927" w:rsidRDefault="0061524D" w:rsidP="001B2204">
            <w:pPr>
              <w:jc w:val="center"/>
              <w:rPr>
                <w:rFonts w:cstheme="minorHAnsi"/>
                <w:szCs w:val="20"/>
              </w:rPr>
            </w:pPr>
          </w:p>
        </w:tc>
        <w:tc>
          <w:tcPr>
            <w:tcW w:w="990" w:type="dxa"/>
          </w:tcPr>
          <w:p w14:paraId="3A958D5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B94CB" w14:textId="77777777" w:rsidR="0061524D" w:rsidRPr="00487927" w:rsidRDefault="0061524D" w:rsidP="001B2204">
            <w:pPr>
              <w:jc w:val="center"/>
              <w:rPr>
                <w:rFonts w:cstheme="minorHAnsi"/>
                <w:szCs w:val="20"/>
              </w:rPr>
            </w:pPr>
          </w:p>
        </w:tc>
        <w:tc>
          <w:tcPr>
            <w:tcW w:w="990" w:type="dxa"/>
          </w:tcPr>
          <w:p w14:paraId="61C6551F" w14:textId="77777777" w:rsidR="0061524D" w:rsidRPr="00487927" w:rsidRDefault="0061524D" w:rsidP="001B2204">
            <w:pPr>
              <w:jc w:val="center"/>
              <w:rPr>
                <w:rFonts w:cstheme="minorHAnsi"/>
                <w:szCs w:val="20"/>
              </w:rPr>
            </w:pPr>
          </w:p>
        </w:tc>
        <w:tc>
          <w:tcPr>
            <w:tcW w:w="990" w:type="dxa"/>
          </w:tcPr>
          <w:p w14:paraId="574C7ED8" w14:textId="77777777" w:rsidR="0061524D" w:rsidRPr="00487927" w:rsidRDefault="0061524D" w:rsidP="001B2204">
            <w:pPr>
              <w:jc w:val="center"/>
              <w:rPr>
                <w:rFonts w:cstheme="minorHAnsi"/>
                <w:szCs w:val="20"/>
              </w:rPr>
            </w:pPr>
          </w:p>
        </w:tc>
        <w:tc>
          <w:tcPr>
            <w:tcW w:w="1103" w:type="dxa"/>
          </w:tcPr>
          <w:p w14:paraId="70606717" w14:textId="77777777" w:rsidR="0061524D" w:rsidRPr="00487927" w:rsidRDefault="0061524D" w:rsidP="001B2204">
            <w:pPr>
              <w:jc w:val="center"/>
              <w:rPr>
                <w:rFonts w:cstheme="minorHAnsi"/>
                <w:szCs w:val="20"/>
              </w:rPr>
            </w:pPr>
          </w:p>
        </w:tc>
        <w:tc>
          <w:tcPr>
            <w:tcW w:w="1103" w:type="dxa"/>
          </w:tcPr>
          <w:p w14:paraId="0A6F136D" w14:textId="77777777" w:rsidR="0061524D" w:rsidRPr="00487927" w:rsidRDefault="0061524D" w:rsidP="001B2204">
            <w:pPr>
              <w:jc w:val="center"/>
              <w:rPr>
                <w:rFonts w:cstheme="minorHAnsi"/>
                <w:szCs w:val="20"/>
              </w:rPr>
            </w:pPr>
          </w:p>
        </w:tc>
      </w:tr>
      <w:tr w:rsidR="0061524D" w:rsidRPr="00487927" w14:paraId="5A6DED56" w14:textId="51720F47" w:rsidTr="0061524D">
        <w:tc>
          <w:tcPr>
            <w:tcW w:w="1255" w:type="dxa"/>
          </w:tcPr>
          <w:p w14:paraId="235556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61524D" w:rsidRPr="00487927" w:rsidRDefault="0061524D" w:rsidP="001B2204">
            <w:pPr>
              <w:jc w:val="center"/>
              <w:rPr>
                <w:rFonts w:cstheme="minorHAnsi"/>
                <w:szCs w:val="20"/>
              </w:rPr>
            </w:pPr>
          </w:p>
        </w:tc>
        <w:tc>
          <w:tcPr>
            <w:tcW w:w="990" w:type="dxa"/>
          </w:tcPr>
          <w:p w14:paraId="1BF0F44F" w14:textId="66ADA7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4F2A82" w14:textId="77777777" w:rsidR="0061524D" w:rsidRPr="00487927" w:rsidRDefault="0061524D" w:rsidP="001B2204">
            <w:pPr>
              <w:jc w:val="center"/>
              <w:rPr>
                <w:rFonts w:cstheme="minorHAnsi"/>
                <w:szCs w:val="20"/>
              </w:rPr>
            </w:pPr>
          </w:p>
        </w:tc>
        <w:tc>
          <w:tcPr>
            <w:tcW w:w="990" w:type="dxa"/>
          </w:tcPr>
          <w:p w14:paraId="69FA8AD2" w14:textId="77777777" w:rsidR="0061524D" w:rsidRPr="00487927" w:rsidRDefault="0061524D" w:rsidP="001B2204">
            <w:pPr>
              <w:jc w:val="center"/>
              <w:rPr>
                <w:rFonts w:cstheme="minorHAnsi"/>
                <w:szCs w:val="20"/>
              </w:rPr>
            </w:pPr>
          </w:p>
        </w:tc>
        <w:tc>
          <w:tcPr>
            <w:tcW w:w="990" w:type="dxa"/>
          </w:tcPr>
          <w:p w14:paraId="05D946C1" w14:textId="544158DA" w:rsidR="0061524D" w:rsidRPr="00487927" w:rsidRDefault="0061524D" w:rsidP="001B2204">
            <w:pPr>
              <w:jc w:val="center"/>
              <w:rPr>
                <w:rFonts w:cstheme="minorHAnsi"/>
                <w:szCs w:val="20"/>
              </w:rPr>
            </w:pPr>
          </w:p>
        </w:tc>
        <w:tc>
          <w:tcPr>
            <w:tcW w:w="990" w:type="dxa"/>
          </w:tcPr>
          <w:p w14:paraId="7B7C1B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B7DCDC" w14:textId="77777777" w:rsidR="0061524D" w:rsidRPr="00487927" w:rsidRDefault="0061524D" w:rsidP="001B2204">
            <w:pPr>
              <w:jc w:val="center"/>
              <w:rPr>
                <w:rFonts w:cstheme="minorHAnsi"/>
                <w:szCs w:val="20"/>
              </w:rPr>
            </w:pPr>
          </w:p>
        </w:tc>
        <w:tc>
          <w:tcPr>
            <w:tcW w:w="990" w:type="dxa"/>
          </w:tcPr>
          <w:p w14:paraId="25ED950D" w14:textId="77777777" w:rsidR="0061524D" w:rsidRPr="00487927" w:rsidRDefault="0061524D" w:rsidP="001B2204">
            <w:pPr>
              <w:jc w:val="center"/>
              <w:rPr>
                <w:rFonts w:cstheme="minorHAnsi"/>
                <w:szCs w:val="20"/>
              </w:rPr>
            </w:pPr>
          </w:p>
        </w:tc>
        <w:tc>
          <w:tcPr>
            <w:tcW w:w="990" w:type="dxa"/>
          </w:tcPr>
          <w:p w14:paraId="3AE48097" w14:textId="77777777" w:rsidR="0061524D" w:rsidRPr="00487927" w:rsidRDefault="0061524D" w:rsidP="001B2204">
            <w:pPr>
              <w:jc w:val="center"/>
              <w:rPr>
                <w:rFonts w:cstheme="minorHAnsi"/>
                <w:szCs w:val="20"/>
              </w:rPr>
            </w:pPr>
          </w:p>
        </w:tc>
        <w:tc>
          <w:tcPr>
            <w:tcW w:w="1103" w:type="dxa"/>
          </w:tcPr>
          <w:p w14:paraId="208476FA" w14:textId="77777777" w:rsidR="0061524D" w:rsidRPr="00487927" w:rsidRDefault="0061524D" w:rsidP="001B2204">
            <w:pPr>
              <w:jc w:val="center"/>
              <w:rPr>
                <w:rFonts w:cstheme="minorHAnsi"/>
                <w:szCs w:val="20"/>
              </w:rPr>
            </w:pPr>
          </w:p>
        </w:tc>
        <w:tc>
          <w:tcPr>
            <w:tcW w:w="1103" w:type="dxa"/>
          </w:tcPr>
          <w:p w14:paraId="1FC1059D" w14:textId="77777777" w:rsidR="0061524D" w:rsidRPr="00487927" w:rsidRDefault="0061524D" w:rsidP="001B2204">
            <w:pPr>
              <w:jc w:val="center"/>
              <w:rPr>
                <w:rFonts w:cstheme="minorHAnsi"/>
                <w:szCs w:val="20"/>
              </w:rPr>
            </w:pPr>
          </w:p>
        </w:tc>
      </w:tr>
      <w:tr w:rsidR="0061524D" w:rsidRPr="00487927" w14:paraId="046ECDCC" w14:textId="39EE378A" w:rsidTr="0061524D">
        <w:tc>
          <w:tcPr>
            <w:tcW w:w="1255" w:type="dxa"/>
          </w:tcPr>
          <w:p w14:paraId="0BF654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61524D" w:rsidRPr="00487927" w:rsidRDefault="0061524D" w:rsidP="001B2204">
            <w:pPr>
              <w:jc w:val="center"/>
              <w:rPr>
                <w:rFonts w:cstheme="minorHAnsi"/>
                <w:szCs w:val="20"/>
              </w:rPr>
            </w:pPr>
          </w:p>
        </w:tc>
        <w:tc>
          <w:tcPr>
            <w:tcW w:w="990" w:type="dxa"/>
          </w:tcPr>
          <w:p w14:paraId="041DA93C" w14:textId="20001B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C646B" w14:textId="77777777" w:rsidR="0061524D" w:rsidRPr="00487927" w:rsidRDefault="0061524D" w:rsidP="001B2204">
            <w:pPr>
              <w:jc w:val="center"/>
              <w:rPr>
                <w:rFonts w:cstheme="minorHAnsi"/>
                <w:szCs w:val="20"/>
              </w:rPr>
            </w:pPr>
          </w:p>
        </w:tc>
        <w:tc>
          <w:tcPr>
            <w:tcW w:w="990" w:type="dxa"/>
          </w:tcPr>
          <w:p w14:paraId="332379D3" w14:textId="77777777" w:rsidR="0061524D" w:rsidRPr="00487927" w:rsidRDefault="0061524D" w:rsidP="001B2204">
            <w:pPr>
              <w:jc w:val="center"/>
              <w:rPr>
                <w:rFonts w:cstheme="minorHAnsi"/>
                <w:szCs w:val="20"/>
              </w:rPr>
            </w:pPr>
          </w:p>
        </w:tc>
        <w:tc>
          <w:tcPr>
            <w:tcW w:w="990" w:type="dxa"/>
          </w:tcPr>
          <w:p w14:paraId="00F21CB8" w14:textId="4BAC7C25" w:rsidR="0061524D" w:rsidRPr="00487927" w:rsidRDefault="0061524D" w:rsidP="001B2204">
            <w:pPr>
              <w:jc w:val="center"/>
              <w:rPr>
                <w:rFonts w:cstheme="minorHAnsi"/>
                <w:szCs w:val="20"/>
              </w:rPr>
            </w:pPr>
          </w:p>
        </w:tc>
        <w:tc>
          <w:tcPr>
            <w:tcW w:w="990" w:type="dxa"/>
          </w:tcPr>
          <w:p w14:paraId="63448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51CB5E" w14:textId="77777777" w:rsidR="0061524D" w:rsidRPr="00487927" w:rsidRDefault="0061524D" w:rsidP="001B2204">
            <w:pPr>
              <w:jc w:val="center"/>
              <w:rPr>
                <w:rFonts w:cstheme="minorHAnsi"/>
                <w:szCs w:val="20"/>
              </w:rPr>
            </w:pPr>
          </w:p>
        </w:tc>
        <w:tc>
          <w:tcPr>
            <w:tcW w:w="990" w:type="dxa"/>
          </w:tcPr>
          <w:p w14:paraId="77226F59" w14:textId="77777777" w:rsidR="0061524D" w:rsidRPr="00487927" w:rsidRDefault="0061524D" w:rsidP="001B2204">
            <w:pPr>
              <w:jc w:val="center"/>
              <w:rPr>
                <w:rFonts w:cstheme="minorHAnsi"/>
                <w:szCs w:val="20"/>
              </w:rPr>
            </w:pPr>
          </w:p>
        </w:tc>
        <w:tc>
          <w:tcPr>
            <w:tcW w:w="990" w:type="dxa"/>
          </w:tcPr>
          <w:p w14:paraId="2AD5D2ED" w14:textId="77777777" w:rsidR="0061524D" w:rsidRPr="00487927" w:rsidRDefault="0061524D" w:rsidP="001B2204">
            <w:pPr>
              <w:jc w:val="center"/>
              <w:rPr>
                <w:rFonts w:cstheme="minorHAnsi"/>
                <w:szCs w:val="20"/>
              </w:rPr>
            </w:pPr>
          </w:p>
        </w:tc>
        <w:tc>
          <w:tcPr>
            <w:tcW w:w="1103" w:type="dxa"/>
          </w:tcPr>
          <w:p w14:paraId="50EA80E3" w14:textId="77777777" w:rsidR="0061524D" w:rsidRPr="00487927" w:rsidRDefault="0061524D" w:rsidP="001B2204">
            <w:pPr>
              <w:jc w:val="center"/>
              <w:rPr>
                <w:rFonts w:cstheme="minorHAnsi"/>
                <w:szCs w:val="20"/>
              </w:rPr>
            </w:pPr>
          </w:p>
        </w:tc>
        <w:tc>
          <w:tcPr>
            <w:tcW w:w="1103" w:type="dxa"/>
          </w:tcPr>
          <w:p w14:paraId="02D58047" w14:textId="77777777" w:rsidR="0061524D" w:rsidRPr="00487927" w:rsidRDefault="0061524D" w:rsidP="001B2204">
            <w:pPr>
              <w:jc w:val="center"/>
              <w:rPr>
                <w:rFonts w:cstheme="minorHAnsi"/>
                <w:szCs w:val="20"/>
              </w:rPr>
            </w:pPr>
          </w:p>
        </w:tc>
      </w:tr>
      <w:tr w:rsidR="0061524D" w:rsidRPr="00487927" w14:paraId="4D8AF11E" w14:textId="5B2B222A" w:rsidTr="0061524D">
        <w:tc>
          <w:tcPr>
            <w:tcW w:w="1255" w:type="dxa"/>
          </w:tcPr>
          <w:p w14:paraId="3C4C4D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61524D" w:rsidRPr="00487927" w:rsidRDefault="0061524D" w:rsidP="001B2204">
            <w:pPr>
              <w:jc w:val="center"/>
              <w:rPr>
                <w:rFonts w:cstheme="minorHAnsi"/>
                <w:szCs w:val="20"/>
              </w:rPr>
            </w:pPr>
          </w:p>
        </w:tc>
        <w:tc>
          <w:tcPr>
            <w:tcW w:w="990" w:type="dxa"/>
          </w:tcPr>
          <w:p w14:paraId="56411F62" w14:textId="336004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E7F6F9" w14:textId="77777777" w:rsidR="0061524D" w:rsidRPr="00487927" w:rsidRDefault="0061524D" w:rsidP="001B2204">
            <w:pPr>
              <w:jc w:val="center"/>
              <w:rPr>
                <w:rFonts w:cstheme="minorHAnsi"/>
                <w:szCs w:val="20"/>
              </w:rPr>
            </w:pPr>
          </w:p>
        </w:tc>
        <w:tc>
          <w:tcPr>
            <w:tcW w:w="990" w:type="dxa"/>
          </w:tcPr>
          <w:p w14:paraId="2F5DCDF1" w14:textId="77777777" w:rsidR="0061524D" w:rsidRPr="00487927" w:rsidRDefault="0061524D" w:rsidP="001B2204">
            <w:pPr>
              <w:jc w:val="center"/>
              <w:rPr>
                <w:rFonts w:cstheme="minorHAnsi"/>
                <w:szCs w:val="20"/>
              </w:rPr>
            </w:pPr>
          </w:p>
        </w:tc>
        <w:tc>
          <w:tcPr>
            <w:tcW w:w="990" w:type="dxa"/>
          </w:tcPr>
          <w:p w14:paraId="1B5DE5B2" w14:textId="73055A15" w:rsidR="0061524D" w:rsidRPr="00487927" w:rsidRDefault="0061524D" w:rsidP="001B2204">
            <w:pPr>
              <w:jc w:val="center"/>
              <w:rPr>
                <w:rFonts w:cstheme="minorHAnsi"/>
                <w:szCs w:val="20"/>
              </w:rPr>
            </w:pPr>
          </w:p>
        </w:tc>
        <w:tc>
          <w:tcPr>
            <w:tcW w:w="990" w:type="dxa"/>
          </w:tcPr>
          <w:p w14:paraId="7C4191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12052E" w14:textId="77777777" w:rsidR="0061524D" w:rsidRPr="00487927" w:rsidRDefault="0061524D" w:rsidP="001B2204">
            <w:pPr>
              <w:jc w:val="center"/>
              <w:rPr>
                <w:rFonts w:cstheme="minorHAnsi"/>
                <w:szCs w:val="20"/>
              </w:rPr>
            </w:pPr>
          </w:p>
        </w:tc>
        <w:tc>
          <w:tcPr>
            <w:tcW w:w="990" w:type="dxa"/>
          </w:tcPr>
          <w:p w14:paraId="246433A8" w14:textId="77777777" w:rsidR="0061524D" w:rsidRPr="00487927" w:rsidRDefault="0061524D" w:rsidP="001B2204">
            <w:pPr>
              <w:jc w:val="center"/>
              <w:rPr>
                <w:rFonts w:cstheme="minorHAnsi"/>
                <w:szCs w:val="20"/>
              </w:rPr>
            </w:pPr>
          </w:p>
        </w:tc>
        <w:tc>
          <w:tcPr>
            <w:tcW w:w="990" w:type="dxa"/>
          </w:tcPr>
          <w:p w14:paraId="508BACC3" w14:textId="77777777" w:rsidR="0061524D" w:rsidRPr="00487927" w:rsidRDefault="0061524D" w:rsidP="001B2204">
            <w:pPr>
              <w:jc w:val="center"/>
              <w:rPr>
                <w:rFonts w:cstheme="minorHAnsi"/>
                <w:szCs w:val="20"/>
              </w:rPr>
            </w:pPr>
          </w:p>
        </w:tc>
        <w:tc>
          <w:tcPr>
            <w:tcW w:w="1103" w:type="dxa"/>
          </w:tcPr>
          <w:p w14:paraId="17AC13C7" w14:textId="77777777" w:rsidR="0061524D" w:rsidRPr="00487927" w:rsidRDefault="0061524D" w:rsidP="001B2204">
            <w:pPr>
              <w:jc w:val="center"/>
              <w:rPr>
                <w:rFonts w:cstheme="minorHAnsi"/>
                <w:szCs w:val="20"/>
              </w:rPr>
            </w:pPr>
          </w:p>
        </w:tc>
        <w:tc>
          <w:tcPr>
            <w:tcW w:w="1103" w:type="dxa"/>
          </w:tcPr>
          <w:p w14:paraId="20CA9A00" w14:textId="77777777" w:rsidR="0061524D" w:rsidRPr="00487927" w:rsidRDefault="0061524D" w:rsidP="001B2204">
            <w:pPr>
              <w:jc w:val="center"/>
              <w:rPr>
                <w:rFonts w:cstheme="minorHAnsi"/>
                <w:szCs w:val="20"/>
              </w:rPr>
            </w:pPr>
          </w:p>
        </w:tc>
      </w:tr>
      <w:tr w:rsidR="0061524D" w:rsidRPr="00487927" w14:paraId="1BE33AB5" w14:textId="3B0CB7E2" w:rsidTr="0061524D">
        <w:tc>
          <w:tcPr>
            <w:tcW w:w="1255" w:type="dxa"/>
          </w:tcPr>
          <w:p w14:paraId="75D12F4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61524D" w:rsidRPr="00487927" w:rsidRDefault="0061524D" w:rsidP="001B2204">
            <w:pPr>
              <w:jc w:val="center"/>
              <w:rPr>
                <w:rFonts w:cstheme="minorHAnsi"/>
                <w:szCs w:val="20"/>
              </w:rPr>
            </w:pPr>
          </w:p>
        </w:tc>
        <w:tc>
          <w:tcPr>
            <w:tcW w:w="990" w:type="dxa"/>
          </w:tcPr>
          <w:p w14:paraId="750FAD40" w14:textId="7417E1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4996F5" w14:textId="77777777" w:rsidR="0061524D" w:rsidRPr="00487927" w:rsidRDefault="0061524D" w:rsidP="001B2204">
            <w:pPr>
              <w:jc w:val="center"/>
              <w:rPr>
                <w:rFonts w:cstheme="minorHAnsi"/>
                <w:szCs w:val="20"/>
              </w:rPr>
            </w:pPr>
          </w:p>
        </w:tc>
        <w:tc>
          <w:tcPr>
            <w:tcW w:w="990" w:type="dxa"/>
          </w:tcPr>
          <w:p w14:paraId="237A8A6B" w14:textId="77777777" w:rsidR="0061524D" w:rsidRPr="00487927" w:rsidRDefault="0061524D" w:rsidP="001B2204">
            <w:pPr>
              <w:jc w:val="center"/>
              <w:rPr>
                <w:rFonts w:cstheme="minorHAnsi"/>
                <w:szCs w:val="20"/>
              </w:rPr>
            </w:pPr>
          </w:p>
        </w:tc>
        <w:tc>
          <w:tcPr>
            <w:tcW w:w="990" w:type="dxa"/>
          </w:tcPr>
          <w:p w14:paraId="75767731" w14:textId="3CB26932" w:rsidR="0061524D" w:rsidRPr="00487927" w:rsidRDefault="0061524D" w:rsidP="001B2204">
            <w:pPr>
              <w:jc w:val="center"/>
              <w:rPr>
                <w:rFonts w:cstheme="minorHAnsi"/>
                <w:szCs w:val="20"/>
              </w:rPr>
            </w:pPr>
          </w:p>
        </w:tc>
        <w:tc>
          <w:tcPr>
            <w:tcW w:w="990" w:type="dxa"/>
          </w:tcPr>
          <w:p w14:paraId="5CC798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3B4DA3" w14:textId="77777777" w:rsidR="0061524D" w:rsidRPr="00487927" w:rsidRDefault="0061524D" w:rsidP="001B2204">
            <w:pPr>
              <w:jc w:val="center"/>
              <w:rPr>
                <w:rFonts w:cstheme="minorHAnsi"/>
                <w:szCs w:val="20"/>
              </w:rPr>
            </w:pPr>
          </w:p>
        </w:tc>
        <w:tc>
          <w:tcPr>
            <w:tcW w:w="990" w:type="dxa"/>
          </w:tcPr>
          <w:p w14:paraId="31502E12" w14:textId="77777777" w:rsidR="0061524D" w:rsidRPr="00487927" w:rsidRDefault="0061524D" w:rsidP="001B2204">
            <w:pPr>
              <w:jc w:val="center"/>
              <w:rPr>
                <w:rFonts w:cstheme="minorHAnsi"/>
                <w:szCs w:val="20"/>
              </w:rPr>
            </w:pPr>
          </w:p>
        </w:tc>
        <w:tc>
          <w:tcPr>
            <w:tcW w:w="990" w:type="dxa"/>
          </w:tcPr>
          <w:p w14:paraId="69372A11" w14:textId="77777777" w:rsidR="0061524D" w:rsidRPr="00487927" w:rsidRDefault="0061524D" w:rsidP="001B2204">
            <w:pPr>
              <w:jc w:val="center"/>
              <w:rPr>
                <w:rFonts w:cstheme="minorHAnsi"/>
                <w:szCs w:val="20"/>
              </w:rPr>
            </w:pPr>
          </w:p>
        </w:tc>
        <w:tc>
          <w:tcPr>
            <w:tcW w:w="1103" w:type="dxa"/>
          </w:tcPr>
          <w:p w14:paraId="1AE080AD" w14:textId="77777777" w:rsidR="0061524D" w:rsidRPr="00487927" w:rsidRDefault="0061524D" w:rsidP="001B2204">
            <w:pPr>
              <w:jc w:val="center"/>
              <w:rPr>
                <w:rFonts w:cstheme="minorHAnsi"/>
                <w:szCs w:val="20"/>
              </w:rPr>
            </w:pPr>
          </w:p>
        </w:tc>
        <w:tc>
          <w:tcPr>
            <w:tcW w:w="1103" w:type="dxa"/>
          </w:tcPr>
          <w:p w14:paraId="71F72693" w14:textId="77777777" w:rsidR="0061524D" w:rsidRPr="00487927" w:rsidRDefault="0061524D" w:rsidP="001B2204">
            <w:pPr>
              <w:jc w:val="center"/>
              <w:rPr>
                <w:rFonts w:cstheme="minorHAnsi"/>
                <w:szCs w:val="20"/>
              </w:rPr>
            </w:pPr>
          </w:p>
        </w:tc>
      </w:tr>
      <w:tr w:rsidR="0061524D" w:rsidRPr="00487927" w14:paraId="02A7CE85" w14:textId="5843B0B8" w:rsidTr="0061524D">
        <w:tc>
          <w:tcPr>
            <w:tcW w:w="1255" w:type="dxa"/>
          </w:tcPr>
          <w:p w14:paraId="48ACFC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61524D" w:rsidRPr="00487927" w:rsidRDefault="0061524D" w:rsidP="001B2204">
            <w:pPr>
              <w:jc w:val="center"/>
              <w:rPr>
                <w:rFonts w:cstheme="minorHAnsi"/>
                <w:szCs w:val="20"/>
              </w:rPr>
            </w:pPr>
          </w:p>
        </w:tc>
        <w:tc>
          <w:tcPr>
            <w:tcW w:w="990" w:type="dxa"/>
          </w:tcPr>
          <w:p w14:paraId="2F67D372" w14:textId="36D503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D8AA6" w14:textId="77777777" w:rsidR="0061524D" w:rsidRPr="00487927" w:rsidRDefault="0061524D" w:rsidP="001B2204">
            <w:pPr>
              <w:jc w:val="center"/>
              <w:rPr>
                <w:rFonts w:cstheme="minorHAnsi"/>
                <w:szCs w:val="20"/>
              </w:rPr>
            </w:pPr>
          </w:p>
        </w:tc>
        <w:tc>
          <w:tcPr>
            <w:tcW w:w="990" w:type="dxa"/>
          </w:tcPr>
          <w:p w14:paraId="03457A17" w14:textId="77777777" w:rsidR="0061524D" w:rsidRPr="00487927" w:rsidRDefault="0061524D" w:rsidP="001B2204">
            <w:pPr>
              <w:jc w:val="center"/>
              <w:rPr>
                <w:rFonts w:cstheme="minorHAnsi"/>
                <w:szCs w:val="20"/>
              </w:rPr>
            </w:pPr>
          </w:p>
        </w:tc>
        <w:tc>
          <w:tcPr>
            <w:tcW w:w="990" w:type="dxa"/>
          </w:tcPr>
          <w:p w14:paraId="3D278386" w14:textId="2F1CE9E3" w:rsidR="0061524D" w:rsidRPr="00487927" w:rsidRDefault="0061524D" w:rsidP="001B2204">
            <w:pPr>
              <w:jc w:val="center"/>
              <w:rPr>
                <w:rFonts w:cstheme="minorHAnsi"/>
                <w:szCs w:val="20"/>
              </w:rPr>
            </w:pPr>
          </w:p>
        </w:tc>
        <w:tc>
          <w:tcPr>
            <w:tcW w:w="990" w:type="dxa"/>
          </w:tcPr>
          <w:p w14:paraId="2FED6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0D596E" w14:textId="77777777" w:rsidR="0061524D" w:rsidRPr="00487927" w:rsidRDefault="0061524D" w:rsidP="001B2204">
            <w:pPr>
              <w:jc w:val="center"/>
              <w:rPr>
                <w:rFonts w:cstheme="minorHAnsi"/>
                <w:szCs w:val="20"/>
              </w:rPr>
            </w:pPr>
          </w:p>
        </w:tc>
        <w:tc>
          <w:tcPr>
            <w:tcW w:w="990" w:type="dxa"/>
          </w:tcPr>
          <w:p w14:paraId="7970A08C" w14:textId="77777777" w:rsidR="0061524D" w:rsidRPr="00487927" w:rsidRDefault="0061524D" w:rsidP="001B2204">
            <w:pPr>
              <w:jc w:val="center"/>
              <w:rPr>
                <w:rFonts w:cstheme="minorHAnsi"/>
                <w:szCs w:val="20"/>
              </w:rPr>
            </w:pPr>
          </w:p>
        </w:tc>
        <w:tc>
          <w:tcPr>
            <w:tcW w:w="990" w:type="dxa"/>
          </w:tcPr>
          <w:p w14:paraId="6AFDAF5B" w14:textId="77777777" w:rsidR="0061524D" w:rsidRPr="00487927" w:rsidRDefault="0061524D" w:rsidP="001B2204">
            <w:pPr>
              <w:jc w:val="center"/>
              <w:rPr>
                <w:rFonts w:cstheme="minorHAnsi"/>
                <w:szCs w:val="20"/>
              </w:rPr>
            </w:pPr>
          </w:p>
        </w:tc>
        <w:tc>
          <w:tcPr>
            <w:tcW w:w="1103" w:type="dxa"/>
          </w:tcPr>
          <w:p w14:paraId="0C91C2BC" w14:textId="77777777" w:rsidR="0061524D" w:rsidRPr="00487927" w:rsidRDefault="0061524D" w:rsidP="001B2204">
            <w:pPr>
              <w:jc w:val="center"/>
              <w:rPr>
                <w:rFonts w:cstheme="minorHAnsi"/>
                <w:szCs w:val="20"/>
              </w:rPr>
            </w:pPr>
          </w:p>
        </w:tc>
        <w:tc>
          <w:tcPr>
            <w:tcW w:w="1103" w:type="dxa"/>
          </w:tcPr>
          <w:p w14:paraId="37DF7675" w14:textId="77777777" w:rsidR="0061524D" w:rsidRPr="00487927" w:rsidRDefault="0061524D" w:rsidP="001B2204">
            <w:pPr>
              <w:jc w:val="center"/>
              <w:rPr>
                <w:rFonts w:cstheme="minorHAnsi"/>
                <w:szCs w:val="20"/>
              </w:rPr>
            </w:pPr>
          </w:p>
        </w:tc>
      </w:tr>
      <w:tr w:rsidR="0061524D" w:rsidRPr="00487927" w14:paraId="14E9D596" w14:textId="74BB88C4" w:rsidTr="0061524D">
        <w:tc>
          <w:tcPr>
            <w:tcW w:w="1255" w:type="dxa"/>
          </w:tcPr>
          <w:p w14:paraId="640277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61524D" w:rsidRPr="00487927" w:rsidRDefault="0061524D" w:rsidP="001B2204">
            <w:pPr>
              <w:jc w:val="center"/>
              <w:rPr>
                <w:rFonts w:cstheme="minorHAnsi"/>
                <w:szCs w:val="20"/>
              </w:rPr>
            </w:pPr>
          </w:p>
        </w:tc>
        <w:tc>
          <w:tcPr>
            <w:tcW w:w="990" w:type="dxa"/>
          </w:tcPr>
          <w:p w14:paraId="4DBD4B1A" w14:textId="1CA6BC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E922D5" w14:textId="77777777" w:rsidR="0061524D" w:rsidRPr="00487927" w:rsidRDefault="0061524D" w:rsidP="001B2204">
            <w:pPr>
              <w:jc w:val="center"/>
              <w:rPr>
                <w:rFonts w:cstheme="minorHAnsi"/>
                <w:szCs w:val="20"/>
              </w:rPr>
            </w:pPr>
          </w:p>
        </w:tc>
        <w:tc>
          <w:tcPr>
            <w:tcW w:w="990" w:type="dxa"/>
          </w:tcPr>
          <w:p w14:paraId="3AB65A91" w14:textId="77777777" w:rsidR="0061524D" w:rsidRPr="00487927" w:rsidRDefault="0061524D" w:rsidP="001B2204">
            <w:pPr>
              <w:jc w:val="center"/>
              <w:rPr>
                <w:rFonts w:cstheme="minorHAnsi"/>
                <w:szCs w:val="20"/>
              </w:rPr>
            </w:pPr>
          </w:p>
        </w:tc>
        <w:tc>
          <w:tcPr>
            <w:tcW w:w="990" w:type="dxa"/>
          </w:tcPr>
          <w:p w14:paraId="71F6FAE9" w14:textId="1B6988EB" w:rsidR="0061524D" w:rsidRPr="00487927" w:rsidRDefault="0061524D" w:rsidP="001B2204">
            <w:pPr>
              <w:jc w:val="center"/>
              <w:rPr>
                <w:rFonts w:cstheme="minorHAnsi"/>
                <w:szCs w:val="20"/>
              </w:rPr>
            </w:pPr>
          </w:p>
        </w:tc>
        <w:tc>
          <w:tcPr>
            <w:tcW w:w="990" w:type="dxa"/>
          </w:tcPr>
          <w:p w14:paraId="2B04AE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4B7E0C" w14:textId="77777777" w:rsidR="0061524D" w:rsidRPr="00487927" w:rsidRDefault="0061524D" w:rsidP="001B2204">
            <w:pPr>
              <w:jc w:val="center"/>
              <w:rPr>
                <w:rFonts w:cstheme="minorHAnsi"/>
                <w:szCs w:val="20"/>
              </w:rPr>
            </w:pPr>
          </w:p>
        </w:tc>
        <w:tc>
          <w:tcPr>
            <w:tcW w:w="990" w:type="dxa"/>
          </w:tcPr>
          <w:p w14:paraId="5F3D1D52" w14:textId="77777777" w:rsidR="0061524D" w:rsidRPr="00487927" w:rsidRDefault="0061524D" w:rsidP="001B2204">
            <w:pPr>
              <w:jc w:val="center"/>
              <w:rPr>
                <w:rFonts w:cstheme="minorHAnsi"/>
                <w:szCs w:val="20"/>
              </w:rPr>
            </w:pPr>
          </w:p>
        </w:tc>
        <w:tc>
          <w:tcPr>
            <w:tcW w:w="990" w:type="dxa"/>
          </w:tcPr>
          <w:p w14:paraId="429CCE01" w14:textId="77777777" w:rsidR="0061524D" w:rsidRPr="00487927" w:rsidRDefault="0061524D" w:rsidP="001B2204">
            <w:pPr>
              <w:jc w:val="center"/>
              <w:rPr>
                <w:rFonts w:cstheme="minorHAnsi"/>
                <w:szCs w:val="20"/>
              </w:rPr>
            </w:pPr>
          </w:p>
        </w:tc>
        <w:tc>
          <w:tcPr>
            <w:tcW w:w="1103" w:type="dxa"/>
          </w:tcPr>
          <w:p w14:paraId="414A83CD" w14:textId="77777777" w:rsidR="0061524D" w:rsidRPr="00487927" w:rsidRDefault="0061524D" w:rsidP="001B2204">
            <w:pPr>
              <w:jc w:val="center"/>
              <w:rPr>
                <w:rFonts w:cstheme="minorHAnsi"/>
                <w:szCs w:val="20"/>
              </w:rPr>
            </w:pPr>
          </w:p>
        </w:tc>
        <w:tc>
          <w:tcPr>
            <w:tcW w:w="1103" w:type="dxa"/>
          </w:tcPr>
          <w:p w14:paraId="597AC981" w14:textId="77777777" w:rsidR="0061524D" w:rsidRPr="00487927" w:rsidRDefault="0061524D" w:rsidP="001B2204">
            <w:pPr>
              <w:jc w:val="center"/>
              <w:rPr>
                <w:rFonts w:cstheme="minorHAnsi"/>
                <w:szCs w:val="20"/>
              </w:rPr>
            </w:pPr>
          </w:p>
        </w:tc>
      </w:tr>
      <w:tr w:rsidR="0061524D" w:rsidRPr="00487927" w14:paraId="05309CE7" w14:textId="06B39034" w:rsidTr="0061524D">
        <w:tc>
          <w:tcPr>
            <w:tcW w:w="1255" w:type="dxa"/>
          </w:tcPr>
          <w:p w14:paraId="63A46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61524D" w:rsidRPr="00487927" w:rsidRDefault="0061524D" w:rsidP="001B2204">
            <w:pPr>
              <w:jc w:val="center"/>
              <w:rPr>
                <w:rFonts w:cstheme="minorHAnsi"/>
                <w:szCs w:val="20"/>
              </w:rPr>
            </w:pPr>
          </w:p>
        </w:tc>
        <w:tc>
          <w:tcPr>
            <w:tcW w:w="990" w:type="dxa"/>
          </w:tcPr>
          <w:p w14:paraId="35656548" w14:textId="693317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D62C57" w14:textId="77777777" w:rsidR="0061524D" w:rsidRPr="00487927" w:rsidRDefault="0061524D" w:rsidP="001B2204">
            <w:pPr>
              <w:jc w:val="center"/>
              <w:rPr>
                <w:rFonts w:cstheme="minorHAnsi"/>
                <w:szCs w:val="20"/>
              </w:rPr>
            </w:pPr>
          </w:p>
        </w:tc>
        <w:tc>
          <w:tcPr>
            <w:tcW w:w="990" w:type="dxa"/>
          </w:tcPr>
          <w:p w14:paraId="78D3E149" w14:textId="77777777" w:rsidR="0061524D" w:rsidRPr="00487927" w:rsidRDefault="0061524D" w:rsidP="001B2204">
            <w:pPr>
              <w:jc w:val="center"/>
              <w:rPr>
                <w:rFonts w:cstheme="minorHAnsi"/>
                <w:szCs w:val="20"/>
              </w:rPr>
            </w:pPr>
          </w:p>
        </w:tc>
        <w:tc>
          <w:tcPr>
            <w:tcW w:w="990" w:type="dxa"/>
          </w:tcPr>
          <w:p w14:paraId="0DEB5021" w14:textId="00BD4A31" w:rsidR="0061524D" w:rsidRPr="00487927" w:rsidRDefault="0061524D" w:rsidP="001B2204">
            <w:pPr>
              <w:jc w:val="center"/>
              <w:rPr>
                <w:rFonts w:cstheme="minorHAnsi"/>
                <w:szCs w:val="20"/>
              </w:rPr>
            </w:pPr>
          </w:p>
        </w:tc>
        <w:tc>
          <w:tcPr>
            <w:tcW w:w="990" w:type="dxa"/>
          </w:tcPr>
          <w:p w14:paraId="176DB4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E38BDD" w14:textId="77777777" w:rsidR="0061524D" w:rsidRPr="00487927" w:rsidRDefault="0061524D" w:rsidP="001B2204">
            <w:pPr>
              <w:jc w:val="center"/>
              <w:rPr>
                <w:rFonts w:cstheme="minorHAnsi"/>
                <w:szCs w:val="20"/>
              </w:rPr>
            </w:pPr>
          </w:p>
        </w:tc>
        <w:tc>
          <w:tcPr>
            <w:tcW w:w="990" w:type="dxa"/>
          </w:tcPr>
          <w:p w14:paraId="375068FD" w14:textId="77777777" w:rsidR="0061524D" w:rsidRPr="00487927" w:rsidRDefault="0061524D" w:rsidP="001B2204">
            <w:pPr>
              <w:jc w:val="center"/>
              <w:rPr>
                <w:rFonts w:cstheme="minorHAnsi"/>
                <w:szCs w:val="20"/>
              </w:rPr>
            </w:pPr>
          </w:p>
        </w:tc>
        <w:tc>
          <w:tcPr>
            <w:tcW w:w="990" w:type="dxa"/>
          </w:tcPr>
          <w:p w14:paraId="1E5ACD93" w14:textId="77777777" w:rsidR="0061524D" w:rsidRPr="00487927" w:rsidRDefault="0061524D" w:rsidP="001B2204">
            <w:pPr>
              <w:jc w:val="center"/>
              <w:rPr>
                <w:rFonts w:cstheme="minorHAnsi"/>
                <w:szCs w:val="20"/>
              </w:rPr>
            </w:pPr>
          </w:p>
        </w:tc>
        <w:tc>
          <w:tcPr>
            <w:tcW w:w="1103" w:type="dxa"/>
          </w:tcPr>
          <w:p w14:paraId="7666017F" w14:textId="77777777" w:rsidR="0061524D" w:rsidRPr="00487927" w:rsidRDefault="0061524D" w:rsidP="001B2204">
            <w:pPr>
              <w:jc w:val="center"/>
              <w:rPr>
                <w:rFonts w:cstheme="minorHAnsi"/>
                <w:szCs w:val="20"/>
              </w:rPr>
            </w:pPr>
          </w:p>
        </w:tc>
        <w:tc>
          <w:tcPr>
            <w:tcW w:w="1103" w:type="dxa"/>
          </w:tcPr>
          <w:p w14:paraId="31AFD124" w14:textId="77777777" w:rsidR="0061524D" w:rsidRPr="00487927" w:rsidRDefault="0061524D" w:rsidP="001B2204">
            <w:pPr>
              <w:jc w:val="center"/>
              <w:rPr>
                <w:rFonts w:cstheme="minorHAnsi"/>
                <w:szCs w:val="20"/>
              </w:rPr>
            </w:pPr>
          </w:p>
        </w:tc>
      </w:tr>
      <w:tr w:rsidR="0061524D" w:rsidRPr="00487927" w14:paraId="4E6563C1" w14:textId="21574AF1" w:rsidTr="0061524D">
        <w:tc>
          <w:tcPr>
            <w:tcW w:w="1255" w:type="dxa"/>
          </w:tcPr>
          <w:p w14:paraId="46E4524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61524D" w:rsidRPr="00487927" w:rsidRDefault="0061524D" w:rsidP="001B2204">
            <w:pPr>
              <w:jc w:val="center"/>
              <w:rPr>
                <w:rFonts w:cstheme="minorHAnsi"/>
                <w:szCs w:val="20"/>
              </w:rPr>
            </w:pPr>
          </w:p>
        </w:tc>
        <w:tc>
          <w:tcPr>
            <w:tcW w:w="990" w:type="dxa"/>
          </w:tcPr>
          <w:p w14:paraId="40359B1A" w14:textId="01288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24B91" w14:textId="77777777" w:rsidR="0061524D" w:rsidRPr="00487927" w:rsidRDefault="0061524D" w:rsidP="001B2204">
            <w:pPr>
              <w:jc w:val="center"/>
              <w:rPr>
                <w:rFonts w:cstheme="minorHAnsi"/>
                <w:szCs w:val="20"/>
              </w:rPr>
            </w:pPr>
          </w:p>
        </w:tc>
        <w:tc>
          <w:tcPr>
            <w:tcW w:w="990" w:type="dxa"/>
          </w:tcPr>
          <w:p w14:paraId="295E21A8" w14:textId="77777777" w:rsidR="0061524D" w:rsidRPr="00487927" w:rsidRDefault="0061524D" w:rsidP="001B2204">
            <w:pPr>
              <w:jc w:val="center"/>
              <w:rPr>
                <w:rFonts w:cstheme="minorHAnsi"/>
                <w:szCs w:val="20"/>
              </w:rPr>
            </w:pPr>
          </w:p>
        </w:tc>
        <w:tc>
          <w:tcPr>
            <w:tcW w:w="990" w:type="dxa"/>
          </w:tcPr>
          <w:p w14:paraId="638C1374" w14:textId="7376A328" w:rsidR="0061524D" w:rsidRPr="00487927" w:rsidRDefault="0061524D" w:rsidP="001B2204">
            <w:pPr>
              <w:jc w:val="center"/>
              <w:rPr>
                <w:rFonts w:cstheme="minorHAnsi"/>
                <w:szCs w:val="20"/>
              </w:rPr>
            </w:pPr>
          </w:p>
        </w:tc>
        <w:tc>
          <w:tcPr>
            <w:tcW w:w="990" w:type="dxa"/>
          </w:tcPr>
          <w:p w14:paraId="0FD32F45" w14:textId="77777777" w:rsidR="0061524D" w:rsidRPr="00487927" w:rsidRDefault="0061524D" w:rsidP="001B2204">
            <w:pPr>
              <w:jc w:val="center"/>
              <w:rPr>
                <w:rFonts w:cstheme="minorHAnsi"/>
                <w:szCs w:val="20"/>
              </w:rPr>
            </w:pPr>
          </w:p>
        </w:tc>
        <w:tc>
          <w:tcPr>
            <w:tcW w:w="1080" w:type="dxa"/>
          </w:tcPr>
          <w:p w14:paraId="73468A87" w14:textId="77777777" w:rsidR="0061524D" w:rsidRPr="00487927" w:rsidRDefault="0061524D" w:rsidP="001B2204">
            <w:pPr>
              <w:jc w:val="center"/>
              <w:rPr>
                <w:rFonts w:cstheme="minorHAnsi"/>
                <w:szCs w:val="20"/>
              </w:rPr>
            </w:pPr>
          </w:p>
        </w:tc>
        <w:tc>
          <w:tcPr>
            <w:tcW w:w="990" w:type="dxa"/>
          </w:tcPr>
          <w:p w14:paraId="66AFEADA" w14:textId="77777777" w:rsidR="0061524D" w:rsidRPr="00487927" w:rsidRDefault="0061524D" w:rsidP="001B2204">
            <w:pPr>
              <w:jc w:val="center"/>
              <w:rPr>
                <w:rFonts w:cstheme="minorHAnsi"/>
                <w:szCs w:val="20"/>
              </w:rPr>
            </w:pPr>
          </w:p>
        </w:tc>
        <w:tc>
          <w:tcPr>
            <w:tcW w:w="990" w:type="dxa"/>
          </w:tcPr>
          <w:p w14:paraId="7486FCCE" w14:textId="77777777" w:rsidR="0061524D" w:rsidRPr="00487927" w:rsidRDefault="0061524D" w:rsidP="001B2204">
            <w:pPr>
              <w:jc w:val="center"/>
              <w:rPr>
                <w:rFonts w:cstheme="minorHAnsi"/>
                <w:szCs w:val="20"/>
              </w:rPr>
            </w:pPr>
          </w:p>
        </w:tc>
        <w:tc>
          <w:tcPr>
            <w:tcW w:w="1103" w:type="dxa"/>
          </w:tcPr>
          <w:p w14:paraId="39D7B6E7" w14:textId="77777777" w:rsidR="0061524D" w:rsidRPr="00487927" w:rsidRDefault="0061524D" w:rsidP="001B2204">
            <w:pPr>
              <w:jc w:val="center"/>
              <w:rPr>
                <w:rFonts w:cstheme="minorHAnsi"/>
                <w:szCs w:val="20"/>
              </w:rPr>
            </w:pPr>
          </w:p>
        </w:tc>
        <w:tc>
          <w:tcPr>
            <w:tcW w:w="1103" w:type="dxa"/>
          </w:tcPr>
          <w:p w14:paraId="2CE2BC18" w14:textId="77777777" w:rsidR="0061524D" w:rsidRPr="00487927" w:rsidRDefault="0061524D" w:rsidP="001B2204">
            <w:pPr>
              <w:jc w:val="center"/>
              <w:rPr>
                <w:rFonts w:cstheme="minorHAnsi"/>
                <w:szCs w:val="20"/>
              </w:rPr>
            </w:pPr>
          </w:p>
        </w:tc>
      </w:tr>
      <w:tr w:rsidR="0061524D" w:rsidRPr="00487927" w14:paraId="15CAFDA9" w14:textId="444F1B46" w:rsidTr="0061524D">
        <w:tc>
          <w:tcPr>
            <w:tcW w:w="1255" w:type="dxa"/>
          </w:tcPr>
          <w:p w14:paraId="3120A2F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61524D" w:rsidRPr="00487927" w:rsidRDefault="0061524D" w:rsidP="001B2204">
            <w:pPr>
              <w:jc w:val="center"/>
              <w:rPr>
                <w:rFonts w:cstheme="minorHAnsi"/>
                <w:szCs w:val="20"/>
              </w:rPr>
            </w:pPr>
          </w:p>
        </w:tc>
        <w:tc>
          <w:tcPr>
            <w:tcW w:w="990" w:type="dxa"/>
          </w:tcPr>
          <w:p w14:paraId="4C19D918" w14:textId="6C8E20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3D98AD" w14:textId="77777777" w:rsidR="0061524D" w:rsidRPr="00487927" w:rsidRDefault="0061524D" w:rsidP="001B2204">
            <w:pPr>
              <w:jc w:val="center"/>
              <w:rPr>
                <w:rFonts w:cstheme="minorHAnsi"/>
                <w:szCs w:val="20"/>
              </w:rPr>
            </w:pPr>
          </w:p>
        </w:tc>
        <w:tc>
          <w:tcPr>
            <w:tcW w:w="990" w:type="dxa"/>
          </w:tcPr>
          <w:p w14:paraId="30088EA8" w14:textId="77777777" w:rsidR="0061524D" w:rsidRPr="00487927" w:rsidRDefault="0061524D" w:rsidP="001B2204">
            <w:pPr>
              <w:jc w:val="center"/>
              <w:rPr>
                <w:rFonts w:cstheme="minorHAnsi"/>
                <w:szCs w:val="20"/>
              </w:rPr>
            </w:pPr>
          </w:p>
        </w:tc>
        <w:tc>
          <w:tcPr>
            <w:tcW w:w="990" w:type="dxa"/>
          </w:tcPr>
          <w:p w14:paraId="16AA3A00" w14:textId="1B3DE1B5" w:rsidR="0061524D" w:rsidRPr="00487927" w:rsidRDefault="0061524D" w:rsidP="001B2204">
            <w:pPr>
              <w:jc w:val="center"/>
              <w:rPr>
                <w:rFonts w:cstheme="minorHAnsi"/>
                <w:szCs w:val="20"/>
              </w:rPr>
            </w:pPr>
          </w:p>
        </w:tc>
        <w:tc>
          <w:tcPr>
            <w:tcW w:w="990" w:type="dxa"/>
          </w:tcPr>
          <w:p w14:paraId="1B7FC2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F562A2" w14:textId="77777777" w:rsidR="0061524D" w:rsidRPr="00487927" w:rsidRDefault="0061524D" w:rsidP="001B2204">
            <w:pPr>
              <w:jc w:val="center"/>
              <w:rPr>
                <w:rFonts w:cstheme="minorHAnsi"/>
                <w:szCs w:val="20"/>
              </w:rPr>
            </w:pPr>
          </w:p>
        </w:tc>
        <w:tc>
          <w:tcPr>
            <w:tcW w:w="990" w:type="dxa"/>
          </w:tcPr>
          <w:p w14:paraId="57BC7650" w14:textId="77777777" w:rsidR="0061524D" w:rsidRPr="00487927" w:rsidRDefault="0061524D" w:rsidP="001B2204">
            <w:pPr>
              <w:jc w:val="center"/>
              <w:rPr>
                <w:rFonts w:cstheme="minorHAnsi"/>
                <w:szCs w:val="20"/>
              </w:rPr>
            </w:pPr>
          </w:p>
        </w:tc>
        <w:tc>
          <w:tcPr>
            <w:tcW w:w="990" w:type="dxa"/>
          </w:tcPr>
          <w:p w14:paraId="27DB07E6" w14:textId="77777777" w:rsidR="0061524D" w:rsidRPr="00487927" w:rsidRDefault="0061524D" w:rsidP="001B2204">
            <w:pPr>
              <w:jc w:val="center"/>
              <w:rPr>
                <w:rFonts w:cstheme="minorHAnsi"/>
                <w:szCs w:val="20"/>
              </w:rPr>
            </w:pPr>
          </w:p>
        </w:tc>
        <w:tc>
          <w:tcPr>
            <w:tcW w:w="1103" w:type="dxa"/>
          </w:tcPr>
          <w:p w14:paraId="7D1BA1A7" w14:textId="77777777" w:rsidR="0061524D" w:rsidRPr="00487927" w:rsidRDefault="0061524D" w:rsidP="001B2204">
            <w:pPr>
              <w:jc w:val="center"/>
              <w:rPr>
                <w:rFonts w:cstheme="minorHAnsi"/>
                <w:szCs w:val="20"/>
              </w:rPr>
            </w:pPr>
          </w:p>
        </w:tc>
        <w:tc>
          <w:tcPr>
            <w:tcW w:w="1103" w:type="dxa"/>
          </w:tcPr>
          <w:p w14:paraId="29D61410" w14:textId="77777777" w:rsidR="0061524D" w:rsidRPr="00487927" w:rsidRDefault="0061524D" w:rsidP="001B2204">
            <w:pPr>
              <w:jc w:val="center"/>
              <w:rPr>
                <w:rFonts w:cstheme="minorHAnsi"/>
                <w:szCs w:val="20"/>
              </w:rPr>
            </w:pPr>
          </w:p>
        </w:tc>
      </w:tr>
      <w:tr w:rsidR="0061524D" w:rsidRPr="00487927" w14:paraId="319F9FD9" w14:textId="1AB0C1AE" w:rsidTr="0061524D">
        <w:tc>
          <w:tcPr>
            <w:tcW w:w="1255" w:type="dxa"/>
          </w:tcPr>
          <w:p w14:paraId="14BD9B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61524D" w:rsidRPr="00487927" w:rsidRDefault="0061524D" w:rsidP="001B2204">
            <w:pPr>
              <w:jc w:val="center"/>
              <w:rPr>
                <w:rFonts w:cstheme="minorHAnsi"/>
                <w:szCs w:val="20"/>
              </w:rPr>
            </w:pPr>
          </w:p>
        </w:tc>
        <w:tc>
          <w:tcPr>
            <w:tcW w:w="990" w:type="dxa"/>
          </w:tcPr>
          <w:p w14:paraId="49017361" w14:textId="0AEFF15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C73777" w14:textId="77777777" w:rsidR="0061524D" w:rsidRPr="00487927" w:rsidRDefault="0061524D" w:rsidP="001B2204">
            <w:pPr>
              <w:jc w:val="center"/>
              <w:rPr>
                <w:rFonts w:cstheme="minorHAnsi"/>
                <w:szCs w:val="20"/>
              </w:rPr>
            </w:pPr>
          </w:p>
        </w:tc>
        <w:tc>
          <w:tcPr>
            <w:tcW w:w="990" w:type="dxa"/>
          </w:tcPr>
          <w:p w14:paraId="1647AA7F" w14:textId="77777777" w:rsidR="0061524D" w:rsidRPr="00487927" w:rsidRDefault="0061524D" w:rsidP="001B2204">
            <w:pPr>
              <w:jc w:val="center"/>
              <w:rPr>
                <w:rFonts w:cstheme="minorHAnsi"/>
                <w:szCs w:val="20"/>
              </w:rPr>
            </w:pPr>
          </w:p>
        </w:tc>
        <w:tc>
          <w:tcPr>
            <w:tcW w:w="990" w:type="dxa"/>
          </w:tcPr>
          <w:p w14:paraId="57B41998" w14:textId="53559BD2" w:rsidR="0061524D" w:rsidRPr="00487927" w:rsidRDefault="0061524D" w:rsidP="001B2204">
            <w:pPr>
              <w:jc w:val="center"/>
              <w:rPr>
                <w:rFonts w:cstheme="minorHAnsi"/>
                <w:szCs w:val="20"/>
              </w:rPr>
            </w:pPr>
          </w:p>
        </w:tc>
        <w:tc>
          <w:tcPr>
            <w:tcW w:w="990" w:type="dxa"/>
          </w:tcPr>
          <w:p w14:paraId="3346AF6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BAC3C4" w14:textId="77777777" w:rsidR="0061524D" w:rsidRPr="00487927" w:rsidRDefault="0061524D" w:rsidP="001B2204">
            <w:pPr>
              <w:jc w:val="center"/>
              <w:rPr>
                <w:rFonts w:cstheme="minorHAnsi"/>
                <w:szCs w:val="20"/>
              </w:rPr>
            </w:pPr>
          </w:p>
        </w:tc>
        <w:tc>
          <w:tcPr>
            <w:tcW w:w="990" w:type="dxa"/>
          </w:tcPr>
          <w:p w14:paraId="33D90A8A" w14:textId="77777777" w:rsidR="0061524D" w:rsidRPr="00487927" w:rsidRDefault="0061524D" w:rsidP="001B2204">
            <w:pPr>
              <w:jc w:val="center"/>
              <w:rPr>
                <w:rFonts w:cstheme="minorHAnsi"/>
                <w:szCs w:val="20"/>
              </w:rPr>
            </w:pPr>
          </w:p>
        </w:tc>
        <w:tc>
          <w:tcPr>
            <w:tcW w:w="990" w:type="dxa"/>
          </w:tcPr>
          <w:p w14:paraId="39815FD9" w14:textId="77777777" w:rsidR="0061524D" w:rsidRPr="00487927" w:rsidRDefault="0061524D" w:rsidP="001B2204">
            <w:pPr>
              <w:jc w:val="center"/>
              <w:rPr>
                <w:rFonts w:cstheme="minorHAnsi"/>
                <w:szCs w:val="20"/>
              </w:rPr>
            </w:pPr>
          </w:p>
        </w:tc>
        <w:tc>
          <w:tcPr>
            <w:tcW w:w="1103" w:type="dxa"/>
          </w:tcPr>
          <w:p w14:paraId="5CF22DDD" w14:textId="77777777" w:rsidR="0061524D" w:rsidRPr="00487927" w:rsidRDefault="0061524D" w:rsidP="001B2204">
            <w:pPr>
              <w:jc w:val="center"/>
              <w:rPr>
                <w:rFonts w:cstheme="minorHAnsi"/>
                <w:szCs w:val="20"/>
              </w:rPr>
            </w:pPr>
          </w:p>
        </w:tc>
        <w:tc>
          <w:tcPr>
            <w:tcW w:w="1103" w:type="dxa"/>
          </w:tcPr>
          <w:p w14:paraId="0A02E15F" w14:textId="77777777" w:rsidR="0061524D" w:rsidRPr="00487927" w:rsidRDefault="0061524D" w:rsidP="001B2204">
            <w:pPr>
              <w:jc w:val="center"/>
              <w:rPr>
                <w:rFonts w:cstheme="minorHAnsi"/>
                <w:szCs w:val="20"/>
              </w:rPr>
            </w:pPr>
          </w:p>
        </w:tc>
      </w:tr>
      <w:tr w:rsidR="0061524D" w:rsidRPr="00487927" w14:paraId="68D66868" w14:textId="0C607430" w:rsidTr="0061524D">
        <w:tc>
          <w:tcPr>
            <w:tcW w:w="1255" w:type="dxa"/>
          </w:tcPr>
          <w:p w14:paraId="7B0B07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61524D" w:rsidRPr="00487927" w:rsidRDefault="0061524D" w:rsidP="001B2204">
            <w:pPr>
              <w:jc w:val="center"/>
              <w:rPr>
                <w:rFonts w:cstheme="minorHAnsi"/>
                <w:szCs w:val="20"/>
              </w:rPr>
            </w:pPr>
          </w:p>
        </w:tc>
        <w:tc>
          <w:tcPr>
            <w:tcW w:w="990" w:type="dxa"/>
          </w:tcPr>
          <w:p w14:paraId="71390BB0" w14:textId="29B56FD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5199D" w14:textId="77777777" w:rsidR="0061524D" w:rsidRPr="00487927" w:rsidRDefault="0061524D" w:rsidP="001B2204">
            <w:pPr>
              <w:jc w:val="center"/>
              <w:rPr>
                <w:rFonts w:cstheme="minorHAnsi"/>
                <w:szCs w:val="20"/>
              </w:rPr>
            </w:pPr>
          </w:p>
        </w:tc>
        <w:tc>
          <w:tcPr>
            <w:tcW w:w="990" w:type="dxa"/>
          </w:tcPr>
          <w:p w14:paraId="6B08211D" w14:textId="77777777" w:rsidR="0061524D" w:rsidRPr="00487927" w:rsidRDefault="0061524D" w:rsidP="001B2204">
            <w:pPr>
              <w:jc w:val="center"/>
              <w:rPr>
                <w:rFonts w:cstheme="minorHAnsi"/>
                <w:szCs w:val="20"/>
              </w:rPr>
            </w:pPr>
          </w:p>
        </w:tc>
        <w:tc>
          <w:tcPr>
            <w:tcW w:w="990" w:type="dxa"/>
          </w:tcPr>
          <w:p w14:paraId="34824285" w14:textId="5664907E" w:rsidR="0061524D" w:rsidRPr="00487927" w:rsidRDefault="0061524D" w:rsidP="001B2204">
            <w:pPr>
              <w:jc w:val="center"/>
              <w:rPr>
                <w:rFonts w:cstheme="minorHAnsi"/>
                <w:szCs w:val="20"/>
              </w:rPr>
            </w:pPr>
          </w:p>
        </w:tc>
        <w:tc>
          <w:tcPr>
            <w:tcW w:w="990" w:type="dxa"/>
          </w:tcPr>
          <w:p w14:paraId="043EAB3B" w14:textId="77777777" w:rsidR="0061524D" w:rsidRPr="00487927" w:rsidRDefault="0061524D" w:rsidP="001B2204">
            <w:pPr>
              <w:jc w:val="center"/>
              <w:rPr>
                <w:rFonts w:cstheme="minorHAnsi"/>
                <w:szCs w:val="20"/>
              </w:rPr>
            </w:pPr>
          </w:p>
        </w:tc>
        <w:tc>
          <w:tcPr>
            <w:tcW w:w="1080" w:type="dxa"/>
          </w:tcPr>
          <w:p w14:paraId="5F9D2ED6" w14:textId="77777777" w:rsidR="0061524D" w:rsidRPr="00487927" w:rsidRDefault="0061524D" w:rsidP="001B2204">
            <w:pPr>
              <w:jc w:val="center"/>
              <w:rPr>
                <w:rFonts w:cstheme="minorHAnsi"/>
                <w:szCs w:val="20"/>
              </w:rPr>
            </w:pPr>
          </w:p>
        </w:tc>
        <w:tc>
          <w:tcPr>
            <w:tcW w:w="990" w:type="dxa"/>
          </w:tcPr>
          <w:p w14:paraId="55272A4E" w14:textId="77777777" w:rsidR="0061524D" w:rsidRPr="00487927" w:rsidRDefault="0061524D" w:rsidP="001B2204">
            <w:pPr>
              <w:jc w:val="center"/>
              <w:rPr>
                <w:rFonts w:cstheme="minorHAnsi"/>
                <w:szCs w:val="20"/>
              </w:rPr>
            </w:pPr>
          </w:p>
        </w:tc>
        <w:tc>
          <w:tcPr>
            <w:tcW w:w="990" w:type="dxa"/>
          </w:tcPr>
          <w:p w14:paraId="3EC2B262" w14:textId="77777777" w:rsidR="0061524D" w:rsidRPr="00487927" w:rsidRDefault="0061524D" w:rsidP="001B2204">
            <w:pPr>
              <w:jc w:val="center"/>
              <w:rPr>
                <w:rFonts w:cstheme="minorHAnsi"/>
                <w:szCs w:val="20"/>
              </w:rPr>
            </w:pPr>
          </w:p>
        </w:tc>
        <w:tc>
          <w:tcPr>
            <w:tcW w:w="1103" w:type="dxa"/>
          </w:tcPr>
          <w:p w14:paraId="26D62015" w14:textId="77777777" w:rsidR="0061524D" w:rsidRPr="00487927" w:rsidRDefault="0061524D" w:rsidP="001B2204">
            <w:pPr>
              <w:jc w:val="center"/>
              <w:rPr>
                <w:rFonts w:cstheme="minorHAnsi"/>
                <w:szCs w:val="20"/>
              </w:rPr>
            </w:pPr>
          </w:p>
        </w:tc>
        <w:tc>
          <w:tcPr>
            <w:tcW w:w="1103" w:type="dxa"/>
          </w:tcPr>
          <w:p w14:paraId="6B561B32" w14:textId="77777777" w:rsidR="0061524D" w:rsidRPr="00487927" w:rsidRDefault="0061524D" w:rsidP="001B2204">
            <w:pPr>
              <w:jc w:val="center"/>
              <w:rPr>
                <w:rFonts w:cstheme="minorHAnsi"/>
                <w:szCs w:val="20"/>
              </w:rPr>
            </w:pPr>
          </w:p>
        </w:tc>
      </w:tr>
      <w:tr w:rsidR="0061524D" w:rsidRPr="00487927" w14:paraId="6BD1D6CA" w14:textId="1B726964" w:rsidTr="0061524D">
        <w:tc>
          <w:tcPr>
            <w:tcW w:w="1255" w:type="dxa"/>
          </w:tcPr>
          <w:p w14:paraId="0E98345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61524D" w:rsidRPr="00487927" w:rsidRDefault="0061524D" w:rsidP="001B2204">
            <w:pPr>
              <w:jc w:val="center"/>
              <w:rPr>
                <w:rFonts w:cstheme="minorHAnsi"/>
                <w:szCs w:val="20"/>
              </w:rPr>
            </w:pPr>
          </w:p>
        </w:tc>
        <w:tc>
          <w:tcPr>
            <w:tcW w:w="990" w:type="dxa"/>
          </w:tcPr>
          <w:p w14:paraId="001D38E4" w14:textId="35B5B6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09F8A" w14:textId="77777777" w:rsidR="0061524D" w:rsidRPr="00487927" w:rsidRDefault="0061524D" w:rsidP="001B2204">
            <w:pPr>
              <w:jc w:val="center"/>
              <w:rPr>
                <w:rFonts w:cstheme="minorHAnsi"/>
                <w:szCs w:val="20"/>
              </w:rPr>
            </w:pPr>
          </w:p>
        </w:tc>
        <w:tc>
          <w:tcPr>
            <w:tcW w:w="990" w:type="dxa"/>
          </w:tcPr>
          <w:p w14:paraId="2BCC4AD7" w14:textId="77777777" w:rsidR="0061524D" w:rsidRPr="00487927" w:rsidRDefault="0061524D" w:rsidP="001B2204">
            <w:pPr>
              <w:jc w:val="center"/>
              <w:rPr>
                <w:rFonts w:cstheme="minorHAnsi"/>
                <w:szCs w:val="20"/>
              </w:rPr>
            </w:pPr>
          </w:p>
        </w:tc>
        <w:tc>
          <w:tcPr>
            <w:tcW w:w="990" w:type="dxa"/>
          </w:tcPr>
          <w:p w14:paraId="7C1C2E48" w14:textId="31EB5297" w:rsidR="0061524D" w:rsidRPr="00487927" w:rsidRDefault="0061524D" w:rsidP="001B2204">
            <w:pPr>
              <w:jc w:val="center"/>
              <w:rPr>
                <w:rFonts w:cstheme="minorHAnsi"/>
                <w:szCs w:val="20"/>
              </w:rPr>
            </w:pPr>
          </w:p>
        </w:tc>
        <w:tc>
          <w:tcPr>
            <w:tcW w:w="990" w:type="dxa"/>
          </w:tcPr>
          <w:p w14:paraId="60288DD8" w14:textId="77777777" w:rsidR="0061524D" w:rsidRPr="00487927" w:rsidRDefault="0061524D" w:rsidP="001B2204">
            <w:pPr>
              <w:jc w:val="center"/>
              <w:rPr>
                <w:rFonts w:cstheme="minorHAnsi"/>
                <w:szCs w:val="20"/>
              </w:rPr>
            </w:pPr>
          </w:p>
        </w:tc>
        <w:tc>
          <w:tcPr>
            <w:tcW w:w="1080" w:type="dxa"/>
          </w:tcPr>
          <w:p w14:paraId="16CC4AC0" w14:textId="77777777" w:rsidR="0061524D" w:rsidRPr="00487927" w:rsidRDefault="0061524D" w:rsidP="001B2204">
            <w:pPr>
              <w:jc w:val="center"/>
              <w:rPr>
                <w:rFonts w:cstheme="minorHAnsi"/>
                <w:szCs w:val="20"/>
              </w:rPr>
            </w:pPr>
          </w:p>
        </w:tc>
        <w:tc>
          <w:tcPr>
            <w:tcW w:w="990" w:type="dxa"/>
          </w:tcPr>
          <w:p w14:paraId="346C5E50" w14:textId="77777777" w:rsidR="0061524D" w:rsidRPr="00487927" w:rsidRDefault="0061524D" w:rsidP="001B2204">
            <w:pPr>
              <w:jc w:val="center"/>
              <w:rPr>
                <w:rFonts w:cstheme="minorHAnsi"/>
                <w:szCs w:val="20"/>
              </w:rPr>
            </w:pPr>
          </w:p>
        </w:tc>
        <w:tc>
          <w:tcPr>
            <w:tcW w:w="990" w:type="dxa"/>
          </w:tcPr>
          <w:p w14:paraId="5E433622" w14:textId="77777777" w:rsidR="0061524D" w:rsidRPr="00487927" w:rsidRDefault="0061524D" w:rsidP="001B2204">
            <w:pPr>
              <w:jc w:val="center"/>
              <w:rPr>
                <w:rFonts w:cstheme="minorHAnsi"/>
                <w:szCs w:val="20"/>
              </w:rPr>
            </w:pPr>
          </w:p>
        </w:tc>
        <w:tc>
          <w:tcPr>
            <w:tcW w:w="1103" w:type="dxa"/>
          </w:tcPr>
          <w:p w14:paraId="40AA913E" w14:textId="77777777" w:rsidR="0061524D" w:rsidRPr="00487927" w:rsidRDefault="0061524D" w:rsidP="001B2204">
            <w:pPr>
              <w:jc w:val="center"/>
              <w:rPr>
                <w:rFonts w:cstheme="minorHAnsi"/>
                <w:szCs w:val="20"/>
              </w:rPr>
            </w:pPr>
          </w:p>
        </w:tc>
        <w:tc>
          <w:tcPr>
            <w:tcW w:w="1103" w:type="dxa"/>
          </w:tcPr>
          <w:p w14:paraId="0F41D5B5" w14:textId="77777777" w:rsidR="0061524D" w:rsidRPr="00487927" w:rsidRDefault="0061524D" w:rsidP="001B2204">
            <w:pPr>
              <w:jc w:val="center"/>
              <w:rPr>
                <w:rFonts w:cstheme="minorHAnsi"/>
                <w:szCs w:val="20"/>
              </w:rPr>
            </w:pPr>
          </w:p>
        </w:tc>
      </w:tr>
      <w:tr w:rsidR="0061524D" w:rsidRPr="00487927" w14:paraId="19190025" w14:textId="46151622" w:rsidTr="0061524D">
        <w:tc>
          <w:tcPr>
            <w:tcW w:w="1255" w:type="dxa"/>
          </w:tcPr>
          <w:p w14:paraId="7E3679F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61524D" w:rsidRPr="00487927" w:rsidRDefault="0061524D" w:rsidP="001B2204">
            <w:pPr>
              <w:jc w:val="center"/>
              <w:rPr>
                <w:rFonts w:cstheme="minorHAnsi"/>
                <w:szCs w:val="20"/>
              </w:rPr>
            </w:pPr>
          </w:p>
        </w:tc>
        <w:tc>
          <w:tcPr>
            <w:tcW w:w="990" w:type="dxa"/>
          </w:tcPr>
          <w:p w14:paraId="0AF0F65C" w14:textId="6BFF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CA6BB4" w14:textId="77777777" w:rsidR="0061524D" w:rsidRPr="00487927" w:rsidRDefault="0061524D" w:rsidP="001B2204">
            <w:pPr>
              <w:jc w:val="center"/>
              <w:rPr>
                <w:rFonts w:cstheme="minorHAnsi"/>
                <w:szCs w:val="20"/>
              </w:rPr>
            </w:pPr>
          </w:p>
        </w:tc>
        <w:tc>
          <w:tcPr>
            <w:tcW w:w="990" w:type="dxa"/>
          </w:tcPr>
          <w:p w14:paraId="1549D1AB" w14:textId="77777777" w:rsidR="0061524D" w:rsidRPr="00487927" w:rsidRDefault="0061524D" w:rsidP="001B2204">
            <w:pPr>
              <w:jc w:val="center"/>
              <w:rPr>
                <w:rFonts w:cstheme="minorHAnsi"/>
                <w:szCs w:val="20"/>
              </w:rPr>
            </w:pPr>
          </w:p>
        </w:tc>
        <w:tc>
          <w:tcPr>
            <w:tcW w:w="990" w:type="dxa"/>
          </w:tcPr>
          <w:p w14:paraId="5927D8CC" w14:textId="575FE7BB" w:rsidR="0061524D" w:rsidRPr="00487927" w:rsidRDefault="0061524D" w:rsidP="001B2204">
            <w:pPr>
              <w:jc w:val="center"/>
              <w:rPr>
                <w:rFonts w:cstheme="minorHAnsi"/>
                <w:szCs w:val="20"/>
              </w:rPr>
            </w:pPr>
          </w:p>
        </w:tc>
        <w:tc>
          <w:tcPr>
            <w:tcW w:w="990" w:type="dxa"/>
          </w:tcPr>
          <w:p w14:paraId="68B4FED8" w14:textId="77777777" w:rsidR="0061524D" w:rsidRPr="00487927" w:rsidRDefault="0061524D" w:rsidP="001B2204">
            <w:pPr>
              <w:jc w:val="center"/>
              <w:rPr>
                <w:rFonts w:cstheme="minorHAnsi"/>
                <w:szCs w:val="20"/>
              </w:rPr>
            </w:pPr>
          </w:p>
        </w:tc>
        <w:tc>
          <w:tcPr>
            <w:tcW w:w="1080" w:type="dxa"/>
          </w:tcPr>
          <w:p w14:paraId="1030113A" w14:textId="77777777" w:rsidR="0061524D" w:rsidRPr="00487927" w:rsidRDefault="0061524D" w:rsidP="001B2204">
            <w:pPr>
              <w:jc w:val="center"/>
              <w:rPr>
                <w:rFonts w:cstheme="minorHAnsi"/>
                <w:szCs w:val="20"/>
              </w:rPr>
            </w:pPr>
          </w:p>
        </w:tc>
        <w:tc>
          <w:tcPr>
            <w:tcW w:w="990" w:type="dxa"/>
          </w:tcPr>
          <w:p w14:paraId="6D2A95F8" w14:textId="77777777" w:rsidR="0061524D" w:rsidRPr="00487927" w:rsidRDefault="0061524D" w:rsidP="001B2204">
            <w:pPr>
              <w:jc w:val="center"/>
              <w:rPr>
                <w:rFonts w:cstheme="minorHAnsi"/>
                <w:szCs w:val="20"/>
              </w:rPr>
            </w:pPr>
          </w:p>
        </w:tc>
        <w:tc>
          <w:tcPr>
            <w:tcW w:w="990" w:type="dxa"/>
          </w:tcPr>
          <w:p w14:paraId="08562063" w14:textId="77777777" w:rsidR="0061524D" w:rsidRPr="00487927" w:rsidRDefault="0061524D" w:rsidP="001B2204">
            <w:pPr>
              <w:jc w:val="center"/>
              <w:rPr>
                <w:rFonts w:cstheme="minorHAnsi"/>
                <w:szCs w:val="20"/>
              </w:rPr>
            </w:pPr>
          </w:p>
        </w:tc>
        <w:tc>
          <w:tcPr>
            <w:tcW w:w="1103" w:type="dxa"/>
          </w:tcPr>
          <w:p w14:paraId="1FAA151D" w14:textId="77777777" w:rsidR="0061524D" w:rsidRPr="00487927" w:rsidRDefault="0061524D" w:rsidP="001B2204">
            <w:pPr>
              <w:jc w:val="center"/>
              <w:rPr>
                <w:rFonts w:cstheme="minorHAnsi"/>
                <w:szCs w:val="20"/>
              </w:rPr>
            </w:pPr>
          </w:p>
        </w:tc>
        <w:tc>
          <w:tcPr>
            <w:tcW w:w="1103" w:type="dxa"/>
          </w:tcPr>
          <w:p w14:paraId="31FEE52D" w14:textId="77777777" w:rsidR="0061524D" w:rsidRPr="00487927" w:rsidRDefault="0061524D" w:rsidP="001B2204">
            <w:pPr>
              <w:jc w:val="center"/>
              <w:rPr>
                <w:rFonts w:cstheme="minorHAnsi"/>
                <w:szCs w:val="20"/>
              </w:rPr>
            </w:pPr>
          </w:p>
        </w:tc>
      </w:tr>
      <w:tr w:rsidR="0061524D" w:rsidRPr="00487927" w14:paraId="4B788918" w14:textId="5B5F26C0" w:rsidTr="0061524D">
        <w:tc>
          <w:tcPr>
            <w:tcW w:w="1255" w:type="dxa"/>
          </w:tcPr>
          <w:p w14:paraId="31C6AF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61524D" w:rsidRPr="00487927" w:rsidRDefault="0061524D" w:rsidP="001B2204">
            <w:pPr>
              <w:jc w:val="center"/>
              <w:rPr>
                <w:rFonts w:cstheme="minorHAnsi"/>
                <w:szCs w:val="20"/>
              </w:rPr>
            </w:pPr>
          </w:p>
        </w:tc>
        <w:tc>
          <w:tcPr>
            <w:tcW w:w="990" w:type="dxa"/>
          </w:tcPr>
          <w:p w14:paraId="2E58E547" w14:textId="44812E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FD5C6B" w14:textId="77777777" w:rsidR="0061524D" w:rsidRPr="00487927" w:rsidRDefault="0061524D" w:rsidP="001B2204">
            <w:pPr>
              <w:jc w:val="center"/>
              <w:rPr>
                <w:rFonts w:cstheme="minorHAnsi"/>
                <w:szCs w:val="20"/>
              </w:rPr>
            </w:pPr>
          </w:p>
        </w:tc>
        <w:tc>
          <w:tcPr>
            <w:tcW w:w="990" w:type="dxa"/>
          </w:tcPr>
          <w:p w14:paraId="5080FE46" w14:textId="77777777" w:rsidR="0061524D" w:rsidRPr="00487927" w:rsidRDefault="0061524D" w:rsidP="001B2204">
            <w:pPr>
              <w:jc w:val="center"/>
              <w:rPr>
                <w:rFonts w:cstheme="minorHAnsi"/>
                <w:szCs w:val="20"/>
              </w:rPr>
            </w:pPr>
          </w:p>
        </w:tc>
        <w:tc>
          <w:tcPr>
            <w:tcW w:w="990" w:type="dxa"/>
          </w:tcPr>
          <w:p w14:paraId="2360B321" w14:textId="4BFD53B4" w:rsidR="0061524D" w:rsidRPr="00487927" w:rsidRDefault="0061524D" w:rsidP="001B2204">
            <w:pPr>
              <w:jc w:val="center"/>
              <w:rPr>
                <w:rFonts w:cstheme="minorHAnsi"/>
                <w:szCs w:val="20"/>
              </w:rPr>
            </w:pPr>
          </w:p>
        </w:tc>
        <w:tc>
          <w:tcPr>
            <w:tcW w:w="990" w:type="dxa"/>
          </w:tcPr>
          <w:p w14:paraId="4FC4C6C3" w14:textId="77777777" w:rsidR="0061524D" w:rsidRPr="00487927" w:rsidRDefault="0061524D" w:rsidP="001B2204">
            <w:pPr>
              <w:jc w:val="center"/>
              <w:rPr>
                <w:rFonts w:cstheme="minorHAnsi"/>
                <w:szCs w:val="20"/>
              </w:rPr>
            </w:pPr>
          </w:p>
        </w:tc>
        <w:tc>
          <w:tcPr>
            <w:tcW w:w="1080" w:type="dxa"/>
          </w:tcPr>
          <w:p w14:paraId="033F948C" w14:textId="77777777" w:rsidR="0061524D" w:rsidRPr="00487927" w:rsidRDefault="0061524D" w:rsidP="001B2204">
            <w:pPr>
              <w:jc w:val="center"/>
              <w:rPr>
                <w:rFonts w:cstheme="minorHAnsi"/>
                <w:szCs w:val="20"/>
              </w:rPr>
            </w:pPr>
          </w:p>
        </w:tc>
        <w:tc>
          <w:tcPr>
            <w:tcW w:w="990" w:type="dxa"/>
          </w:tcPr>
          <w:p w14:paraId="3F6DBAD3" w14:textId="77777777" w:rsidR="0061524D" w:rsidRPr="00487927" w:rsidRDefault="0061524D" w:rsidP="001B2204">
            <w:pPr>
              <w:jc w:val="center"/>
              <w:rPr>
                <w:rFonts w:cstheme="minorHAnsi"/>
                <w:szCs w:val="20"/>
              </w:rPr>
            </w:pPr>
          </w:p>
        </w:tc>
        <w:tc>
          <w:tcPr>
            <w:tcW w:w="990" w:type="dxa"/>
          </w:tcPr>
          <w:p w14:paraId="0C8E1BE6" w14:textId="77777777" w:rsidR="0061524D" w:rsidRPr="00487927" w:rsidRDefault="0061524D" w:rsidP="001B2204">
            <w:pPr>
              <w:jc w:val="center"/>
              <w:rPr>
                <w:rFonts w:cstheme="minorHAnsi"/>
                <w:szCs w:val="20"/>
              </w:rPr>
            </w:pPr>
          </w:p>
        </w:tc>
        <w:tc>
          <w:tcPr>
            <w:tcW w:w="1103" w:type="dxa"/>
          </w:tcPr>
          <w:p w14:paraId="10B06229" w14:textId="77777777" w:rsidR="0061524D" w:rsidRPr="00487927" w:rsidRDefault="0061524D" w:rsidP="001B2204">
            <w:pPr>
              <w:jc w:val="center"/>
              <w:rPr>
                <w:rFonts w:cstheme="minorHAnsi"/>
                <w:szCs w:val="20"/>
              </w:rPr>
            </w:pPr>
          </w:p>
        </w:tc>
        <w:tc>
          <w:tcPr>
            <w:tcW w:w="1103" w:type="dxa"/>
          </w:tcPr>
          <w:p w14:paraId="6C5E7275" w14:textId="77777777" w:rsidR="0061524D" w:rsidRPr="00487927" w:rsidRDefault="0061524D" w:rsidP="001B2204">
            <w:pPr>
              <w:jc w:val="center"/>
              <w:rPr>
                <w:rFonts w:cstheme="minorHAnsi"/>
                <w:szCs w:val="20"/>
              </w:rPr>
            </w:pPr>
          </w:p>
        </w:tc>
      </w:tr>
      <w:tr w:rsidR="0061524D" w:rsidRPr="00487927" w14:paraId="2F75F971" w14:textId="777B94AC" w:rsidTr="0061524D">
        <w:tc>
          <w:tcPr>
            <w:tcW w:w="1255" w:type="dxa"/>
          </w:tcPr>
          <w:p w14:paraId="4FFDB6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61524D" w:rsidRPr="00487927" w:rsidRDefault="0061524D" w:rsidP="001B2204">
            <w:pPr>
              <w:jc w:val="center"/>
              <w:rPr>
                <w:rFonts w:cstheme="minorHAnsi"/>
                <w:szCs w:val="20"/>
              </w:rPr>
            </w:pPr>
          </w:p>
        </w:tc>
        <w:tc>
          <w:tcPr>
            <w:tcW w:w="990" w:type="dxa"/>
          </w:tcPr>
          <w:p w14:paraId="534A6D85" w14:textId="04DB4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734027" w14:textId="77777777" w:rsidR="0061524D" w:rsidRPr="00487927" w:rsidRDefault="0061524D" w:rsidP="001B2204">
            <w:pPr>
              <w:jc w:val="center"/>
              <w:rPr>
                <w:rFonts w:cstheme="minorHAnsi"/>
                <w:szCs w:val="20"/>
              </w:rPr>
            </w:pPr>
          </w:p>
        </w:tc>
        <w:tc>
          <w:tcPr>
            <w:tcW w:w="990" w:type="dxa"/>
          </w:tcPr>
          <w:p w14:paraId="5FB5EA4B" w14:textId="77777777" w:rsidR="0061524D" w:rsidRPr="00487927" w:rsidRDefault="0061524D" w:rsidP="001B2204">
            <w:pPr>
              <w:jc w:val="center"/>
              <w:rPr>
                <w:rFonts w:cstheme="minorHAnsi"/>
                <w:szCs w:val="20"/>
              </w:rPr>
            </w:pPr>
          </w:p>
        </w:tc>
        <w:tc>
          <w:tcPr>
            <w:tcW w:w="990" w:type="dxa"/>
          </w:tcPr>
          <w:p w14:paraId="69586FB0" w14:textId="7FA7B41E" w:rsidR="0061524D" w:rsidRPr="00487927" w:rsidRDefault="0061524D" w:rsidP="001B2204">
            <w:pPr>
              <w:jc w:val="center"/>
              <w:rPr>
                <w:rFonts w:cstheme="minorHAnsi"/>
                <w:szCs w:val="20"/>
              </w:rPr>
            </w:pPr>
          </w:p>
        </w:tc>
        <w:tc>
          <w:tcPr>
            <w:tcW w:w="990" w:type="dxa"/>
          </w:tcPr>
          <w:p w14:paraId="00C1B4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00D54" w14:textId="77777777" w:rsidR="0061524D" w:rsidRPr="00487927" w:rsidRDefault="0061524D" w:rsidP="001B2204">
            <w:pPr>
              <w:jc w:val="center"/>
              <w:rPr>
                <w:rFonts w:cstheme="minorHAnsi"/>
                <w:szCs w:val="20"/>
              </w:rPr>
            </w:pPr>
          </w:p>
        </w:tc>
        <w:tc>
          <w:tcPr>
            <w:tcW w:w="990" w:type="dxa"/>
          </w:tcPr>
          <w:p w14:paraId="26ECD3D7" w14:textId="77777777" w:rsidR="0061524D" w:rsidRPr="00487927" w:rsidRDefault="0061524D" w:rsidP="001B2204">
            <w:pPr>
              <w:jc w:val="center"/>
              <w:rPr>
                <w:rFonts w:cstheme="minorHAnsi"/>
                <w:szCs w:val="20"/>
              </w:rPr>
            </w:pPr>
          </w:p>
        </w:tc>
        <w:tc>
          <w:tcPr>
            <w:tcW w:w="990" w:type="dxa"/>
          </w:tcPr>
          <w:p w14:paraId="6517E1F5" w14:textId="77777777" w:rsidR="0061524D" w:rsidRPr="00487927" w:rsidRDefault="0061524D" w:rsidP="001B2204">
            <w:pPr>
              <w:jc w:val="center"/>
              <w:rPr>
                <w:rFonts w:cstheme="minorHAnsi"/>
                <w:szCs w:val="20"/>
              </w:rPr>
            </w:pPr>
          </w:p>
        </w:tc>
        <w:tc>
          <w:tcPr>
            <w:tcW w:w="1103" w:type="dxa"/>
          </w:tcPr>
          <w:p w14:paraId="31894DC4" w14:textId="77777777" w:rsidR="0061524D" w:rsidRPr="00487927" w:rsidRDefault="0061524D" w:rsidP="001B2204">
            <w:pPr>
              <w:jc w:val="center"/>
              <w:rPr>
                <w:rFonts w:cstheme="minorHAnsi"/>
                <w:szCs w:val="20"/>
              </w:rPr>
            </w:pPr>
          </w:p>
        </w:tc>
        <w:tc>
          <w:tcPr>
            <w:tcW w:w="1103" w:type="dxa"/>
          </w:tcPr>
          <w:p w14:paraId="5B0380B8" w14:textId="77777777" w:rsidR="0061524D" w:rsidRPr="00487927" w:rsidRDefault="0061524D" w:rsidP="001B2204">
            <w:pPr>
              <w:jc w:val="center"/>
              <w:rPr>
                <w:rFonts w:cstheme="minorHAnsi"/>
                <w:szCs w:val="20"/>
              </w:rPr>
            </w:pPr>
          </w:p>
        </w:tc>
      </w:tr>
      <w:tr w:rsidR="0061524D" w:rsidRPr="00487927" w14:paraId="0F87C516" w14:textId="168F99DB" w:rsidTr="0061524D">
        <w:tc>
          <w:tcPr>
            <w:tcW w:w="1255" w:type="dxa"/>
          </w:tcPr>
          <w:p w14:paraId="23E01A44"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524_02</w:t>
            </w:r>
          </w:p>
        </w:tc>
        <w:tc>
          <w:tcPr>
            <w:tcW w:w="990" w:type="dxa"/>
          </w:tcPr>
          <w:p w14:paraId="4C237CEE" w14:textId="77777777" w:rsidR="0061524D" w:rsidRPr="00487927" w:rsidRDefault="0061524D" w:rsidP="001B2204">
            <w:pPr>
              <w:jc w:val="center"/>
              <w:rPr>
                <w:rFonts w:cstheme="minorHAnsi"/>
                <w:szCs w:val="20"/>
              </w:rPr>
            </w:pPr>
          </w:p>
        </w:tc>
        <w:tc>
          <w:tcPr>
            <w:tcW w:w="990" w:type="dxa"/>
          </w:tcPr>
          <w:p w14:paraId="675C60E4" w14:textId="2CC9934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65785D" w14:textId="77777777" w:rsidR="0061524D" w:rsidRPr="00487927" w:rsidRDefault="0061524D" w:rsidP="001B2204">
            <w:pPr>
              <w:jc w:val="center"/>
              <w:rPr>
                <w:rFonts w:cstheme="minorHAnsi"/>
                <w:szCs w:val="20"/>
              </w:rPr>
            </w:pPr>
          </w:p>
        </w:tc>
        <w:tc>
          <w:tcPr>
            <w:tcW w:w="990" w:type="dxa"/>
          </w:tcPr>
          <w:p w14:paraId="111EA3AA" w14:textId="77777777" w:rsidR="0061524D" w:rsidRPr="00487927" w:rsidRDefault="0061524D" w:rsidP="001B2204">
            <w:pPr>
              <w:jc w:val="center"/>
              <w:rPr>
                <w:rFonts w:cstheme="minorHAnsi"/>
                <w:szCs w:val="20"/>
              </w:rPr>
            </w:pPr>
          </w:p>
        </w:tc>
        <w:tc>
          <w:tcPr>
            <w:tcW w:w="990" w:type="dxa"/>
          </w:tcPr>
          <w:p w14:paraId="5DFE01E3" w14:textId="60EA21C6" w:rsidR="0061524D" w:rsidRPr="00487927" w:rsidRDefault="0061524D" w:rsidP="001B2204">
            <w:pPr>
              <w:jc w:val="center"/>
              <w:rPr>
                <w:rFonts w:cstheme="minorHAnsi"/>
                <w:szCs w:val="20"/>
              </w:rPr>
            </w:pPr>
          </w:p>
        </w:tc>
        <w:tc>
          <w:tcPr>
            <w:tcW w:w="990" w:type="dxa"/>
          </w:tcPr>
          <w:p w14:paraId="749B53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65BBB27" w14:textId="77777777" w:rsidR="0061524D" w:rsidRPr="00487927" w:rsidRDefault="0061524D" w:rsidP="001B2204">
            <w:pPr>
              <w:jc w:val="center"/>
              <w:rPr>
                <w:rFonts w:cstheme="minorHAnsi"/>
                <w:szCs w:val="20"/>
              </w:rPr>
            </w:pPr>
          </w:p>
        </w:tc>
        <w:tc>
          <w:tcPr>
            <w:tcW w:w="990" w:type="dxa"/>
          </w:tcPr>
          <w:p w14:paraId="7B682047" w14:textId="77777777" w:rsidR="0061524D" w:rsidRPr="00487927" w:rsidRDefault="0061524D" w:rsidP="001B2204">
            <w:pPr>
              <w:jc w:val="center"/>
              <w:rPr>
                <w:rFonts w:cstheme="minorHAnsi"/>
                <w:szCs w:val="20"/>
              </w:rPr>
            </w:pPr>
          </w:p>
        </w:tc>
        <w:tc>
          <w:tcPr>
            <w:tcW w:w="990" w:type="dxa"/>
          </w:tcPr>
          <w:p w14:paraId="39F4CBEA" w14:textId="77777777" w:rsidR="0061524D" w:rsidRPr="00487927" w:rsidRDefault="0061524D" w:rsidP="001B2204">
            <w:pPr>
              <w:jc w:val="center"/>
              <w:rPr>
                <w:rFonts w:cstheme="minorHAnsi"/>
                <w:szCs w:val="20"/>
              </w:rPr>
            </w:pPr>
          </w:p>
        </w:tc>
        <w:tc>
          <w:tcPr>
            <w:tcW w:w="1103" w:type="dxa"/>
          </w:tcPr>
          <w:p w14:paraId="721771F6" w14:textId="77777777" w:rsidR="0061524D" w:rsidRPr="00487927" w:rsidRDefault="0061524D" w:rsidP="001B2204">
            <w:pPr>
              <w:jc w:val="center"/>
              <w:rPr>
                <w:rFonts w:cstheme="minorHAnsi"/>
                <w:szCs w:val="20"/>
              </w:rPr>
            </w:pPr>
          </w:p>
        </w:tc>
        <w:tc>
          <w:tcPr>
            <w:tcW w:w="1103" w:type="dxa"/>
          </w:tcPr>
          <w:p w14:paraId="1E0E14B8" w14:textId="77777777" w:rsidR="0061524D" w:rsidRPr="00487927" w:rsidRDefault="0061524D" w:rsidP="001B2204">
            <w:pPr>
              <w:jc w:val="center"/>
              <w:rPr>
                <w:rFonts w:cstheme="minorHAnsi"/>
                <w:szCs w:val="20"/>
              </w:rPr>
            </w:pPr>
          </w:p>
        </w:tc>
      </w:tr>
      <w:tr w:rsidR="0061524D" w:rsidRPr="00487927" w14:paraId="5E1FBEEC" w14:textId="680B8761" w:rsidTr="0061524D">
        <w:tc>
          <w:tcPr>
            <w:tcW w:w="1255" w:type="dxa"/>
          </w:tcPr>
          <w:p w14:paraId="5563C5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61524D" w:rsidRPr="00487927" w:rsidRDefault="0061524D" w:rsidP="001B2204">
            <w:pPr>
              <w:jc w:val="center"/>
              <w:rPr>
                <w:rFonts w:cstheme="minorHAnsi"/>
                <w:szCs w:val="20"/>
              </w:rPr>
            </w:pPr>
          </w:p>
        </w:tc>
        <w:tc>
          <w:tcPr>
            <w:tcW w:w="990" w:type="dxa"/>
          </w:tcPr>
          <w:p w14:paraId="6FA5C24B" w14:textId="087C9F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61E85" w14:textId="77777777" w:rsidR="0061524D" w:rsidRPr="00487927" w:rsidRDefault="0061524D" w:rsidP="001B2204">
            <w:pPr>
              <w:jc w:val="center"/>
              <w:rPr>
                <w:rFonts w:cstheme="minorHAnsi"/>
                <w:szCs w:val="20"/>
              </w:rPr>
            </w:pPr>
          </w:p>
        </w:tc>
        <w:tc>
          <w:tcPr>
            <w:tcW w:w="990" w:type="dxa"/>
          </w:tcPr>
          <w:p w14:paraId="520F408D" w14:textId="77777777" w:rsidR="0061524D" w:rsidRPr="00487927" w:rsidRDefault="0061524D" w:rsidP="001B2204">
            <w:pPr>
              <w:jc w:val="center"/>
              <w:rPr>
                <w:rFonts w:cstheme="minorHAnsi"/>
                <w:szCs w:val="20"/>
              </w:rPr>
            </w:pPr>
          </w:p>
        </w:tc>
        <w:tc>
          <w:tcPr>
            <w:tcW w:w="990" w:type="dxa"/>
          </w:tcPr>
          <w:p w14:paraId="451BA0E5" w14:textId="5F797876" w:rsidR="0061524D" w:rsidRPr="00487927" w:rsidRDefault="0061524D" w:rsidP="001B2204">
            <w:pPr>
              <w:jc w:val="center"/>
              <w:rPr>
                <w:rFonts w:cstheme="minorHAnsi"/>
                <w:szCs w:val="20"/>
              </w:rPr>
            </w:pPr>
          </w:p>
        </w:tc>
        <w:tc>
          <w:tcPr>
            <w:tcW w:w="990" w:type="dxa"/>
          </w:tcPr>
          <w:p w14:paraId="4FF84F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2B025" w14:textId="77777777" w:rsidR="0061524D" w:rsidRPr="00487927" w:rsidRDefault="0061524D" w:rsidP="001B2204">
            <w:pPr>
              <w:jc w:val="center"/>
              <w:rPr>
                <w:rFonts w:cstheme="minorHAnsi"/>
                <w:szCs w:val="20"/>
              </w:rPr>
            </w:pPr>
          </w:p>
        </w:tc>
        <w:tc>
          <w:tcPr>
            <w:tcW w:w="990" w:type="dxa"/>
          </w:tcPr>
          <w:p w14:paraId="19EC18EB" w14:textId="77777777" w:rsidR="0061524D" w:rsidRPr="00487927" w:rsidRDefault="0061524D" w:rsidP="001B2204">
            <w:pPr>
              <w:jc w:val="center"/>
              <w:rPr>
                <w:rFonts w:cstheme="minorHAnsi"/>
                <w:szCs w:val="20"/>
              </w:rPr>
            </w:pPr>
          </w:p>
        </w:tc>
        <w:tc>
          <w:tcPr>
            <w:tcW w:w="990" w:type="dxa"/>
          </w:tcPr>
          <w:p w14:paraId="46BA4EA5" w14:textId="77777777" w:rsidR="0061524D" w:rsidRPr="00487927" w:rsidRDefault="0061524D" w:rsidP="001B2204">
            <w:pPr>
              <w:jc w:val="center"/>
              <w:rPr>
                <w:rFonts w:cstheme="minorHAnsi"/>
                <w:szCs w:val="20"/>
              </w:rPr>
            </w:pPr>
          </w:p>
        </w:tc>
        <w:tc>
          <w:tcPr>
            <w:tcW w:w="1103" w:type="dxa"/>
          </w:tcPr>
          <w:p w14:paraId="12255458" w14:textId="77777777" w:rsidR="0061524D" w:rsidRPr="00487927" w:rsidRDefault="0061524D" w:rsidP="001B2204">
            <w:pPr>
              <w:jc w:val="center"/>
              <w:rPr>
                <w:rFonts w:cstheme="minorHAnsi"/>
                <w:szCs w:val="20"/>
              </w:rPr>
            </w:pPr>
          </w:p>
        </w:tc>
        <w:tc>
          <w:tcPr>
            <w:tcW w:w="1103" w:type="dxa"/>
          </w:tcPr>
          <w:p w14:paraId="1D5573D9" w14:textId="77777777" w:rsidR="0061524D" w:rsidRPr="00487927" w:rsidRDefault="0061524D" w:rsidP="001B2204">
            <w:pPr>
              <w:jc w:val="center"/>
              <w:rPr>
                <w:rFonts w:cstheme="minorHAnsi"/>
                <w:szCs w:val="20"/>
              </w:rPr>
            </w:pPr>
          </w:p>
        </w:tc>
      </w:tr>
      <w:tr w:rsidR="0061524D" w:rsidRPr="00487927" w14:paraId="0D046F38" w14:textId="4F4821C1" w:rsidTr="0061524D">
        <w:tc>
          <w:tcPr>
            <w:tcW w:w="1255" w:type="dxa"/>
          </w:tcPr>
          <w:p w14:paraId="7F8108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525_02</w:t>
            </w:r>
          </w:p>
        </w:tc>
        <w:tc>
          <w:tcPr>
            <w:tcW w:w="990" w:type="dxa"/>
          </w:tcPr>
          <w:p w14:paraId="7A52CE43" w14:textId="77777777" w:rsidR="0061524D" w:rsidRPr="00487927" w:rsidRDefault="0061524D" w:rsidP="001B2204">
            <w:pPr>
              <w:jc w:val="center"/>
              <w:rPr>
                <w:rFonts w:cstheme="minorHAnsi"/>
                <w:szCs w:val="20"/>
              </w:rPr>
            </w:pPr>
          </w:p>
        </w:tc>
        <w:tc>
          <w:tcPr>
            <w:tcW w:w="990" w:type="dxa"/>
          </w:tcPr>
          <w:p w14:paraId="1437807D" w14:textId="1273AA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2281BB" w14:textId="77777777" w:rsidR="0061524D" w:rsidRPr="00487927" w:rsidRDefault="0061524D" w:rsidP="001B2204">
            <w:pPr>
              <w:jc w:val="center"/>
              <w:rPr>
                <w:rFonts w:cstheme="minorHAnsi"/>
                <w:szCs w:val="20"/>
              </w:rPr>
            </w:pPr>
          </w:p>
        </w:tc>
        <w:tc>
          <w:tcPr>
            <w:tcW w:w="990" w:type="dxa"/>
          </w:tcPr>
          <w:p w14:paraId="71CBA784" w14:textId="77777777" w:rsidR="0061524D" w:rsidRPr="00487927" w:rsidRDefault="0061524D" w:rsidP="001B2204">
            <w:pPr>
              <w:jc w:val="center"/>
              <w:rPr>
                <w:rFonts w:cstheme="minorHAnsi"/>
                <w:szCs w:val="20"/>
              </w:rPr>
            </w:pPr>
          </w:p>
        </w:tc>
        <w:tc>
          <w:tcPr>
            <w:tcW w:w="990" w:type="dxa"/>
          </w:tcPr>
          <w:p w14:paraId="3048FD93" w14:textId="2E2C3A77" w:rsidR="0061524D" w:rsidRPr="00487927" w:rsidRDefault="0061524D" w:rsidP="001B2204">
            <w:pPr>
              <w:jc w:val="center"/>
              <w:rPr>
                <w:rFonts w:cstheme="minorHAnsi"/>
                <w:szCs w:val="20"/>
              </w:rPr>
            </w:pPr>
          </w:p>
        </w:tc>
        <w:tc>
          <w:tcPr>
            <w:tcW w:w="990" w:type="dxa"/>
          </w:tcPr>
          <w:p w14:paraId="7B34B2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23248" w14:textId="77777777" w:rsidR="0061524D" w:rsidRPr="00487927" w:rsidRDefault="0061524D" w:rsidP="001B2204">
            <w:pPr>
              <w:jc w:val="center"/>
              <w:rPr>
                <w:rFonts w:cstheme="minorHAnsi"/>
                <w:szCs w:val="20"/>
              </w:rPr>
            </w:pPr>
          </w:p>
        </w:tc>
        <w:tc>
          <w:tcPr>
            <w:tcW w:w="990" w:type="dxa"/>
          </w:tcPr>
          <w:p w14:paraId="2CFFDB9C" w14:textId="77777777" w:rsidR="0061524D" w:rsidRPr="00487927" w:rsidRDefault="0061524D" w:rsidP="001B2204">
            <w:pPr>
              <w:jc w:val="center"/>
              <w:rPr>
                <w:rFonts w:cstheme="minorHAnsi"/>
                <w:szCs w:val="20"/>
              </w:rPr>
            </w:pPr>
          </w:p>
        </w:tc>
        <w:tc>
          <w:tcPr>
            <w:tcW w:w="990" w:type="dxa"/>
          </w:tcPr>
          <w:p w14:paraId="50DF7692" w14:textId="77777777" w:rsidR="0061524D" w:rsidRPr="00487927" w:rsidRDefault="0061524D" w:rsidP="001B2204">
            <w:pPr>
              <w:jc w:val="center"/>
              <w:rPr>
                <w:rFonts w:cstheme="minorHAnsi"/>
                <w:szCs w:val="20"/>
              </w:rPr>
            </w:pPr>
          </w:p>
        </w:tc>
        <w:tc>
          <w:tcPr>
            <w:tcW w:w="1103" w:type="dxa"/>
          </w:tcPr>
          <w:p w14:paraId="47BAD8DE" w14:textId="77777777" w:rsidR="0061524D" w:rsidRPr="00487927" w:rsidRDefault="0061524D" w:rsidP="001B2204">
            <w:pPr>
              <w:jc w:val="center"/>
              <w:rPr>
                <w:rFonts w:cstheme="minorHAnsi"/>
                <w:szCs w:val="20"/>
              </w:rPr>
            </w:pPr>
          </w:p>
        </w:tc>
        <w:tc>
          <w:tcPr>
            <w:tcW w:w="1103" w:type="dxa"/>
          </w:tcPr>
          <w:p w14:paraId="1D43C02F" w14:textId="77777777" w:rsidR="0061524D" w:rsidRPr="00487927" w:rsidRDefault="0061524D" w:rsidP="001B2204">
            <w:pPr>
              <w:jc w:val="center"/>
              <w:rPr>
                <w:rFonts w:cstheme="minorHAnsi"/>
                <w:szCs w:val="20"/>
              </w:rPr>
            </w:pPr>
          </w:p>
        </w:tc>
      </w:tr>
      <w:tr w:rsidR="0061524D" w:rsidRPr="00487927" w14:paraId="44BB2160" w14:textId="7DE312DC" w:rsidTr="0061524D">
        <w:tc>
          <w:tcPr>
            <w:tcW w:w="1255" w:type="dxa"/>
          </w:tcPr>
          <w:p w14:paraId="547CE2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61524D" w:rsidRPr="00487927" w:rsidRDefault="0061524D" w:rsidP="001B2204">
            <w:pPr>
              <w:jc w:val="center"/>
              <w:rPr>
                <w:rFonts w:cstheme="minorHAnsi"/>
                <w:szCs w:val="20"/>
              </w:rPr>
            </w:pPr>
          </w:p>
        </w:tc>
        <w:tc>
          <w:tcPr>
            <w:tcW w:w="990" w:type="dxa"/>
          </w:tcPr>
          <w:p w14:paraId="560F3179" w14:textId="55BFE0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8D57BE" w14:textId="77777777" w:rsidR="0061524D" w:rsidRPr="00487927" w:rsidRDefault="0061524D" w:rsidP="001B2204">
            <w:pPr>
              <w:jc w:val="center"/>
              <w:rPr>
                <w:rFonts w:cstheme="minorHAnsi"/>
                <w:szCs w:val="20"/>
              </w:rPr>
            </w:pPr>
          </w:p>
        </w:tc>
        <w:tc>
          <w:tcPr>
            <w:tcW w:w="990" w:type="dxa"/>
          </w:tcPr>
          <w:p w14:paraId="1EFC615E" w14:textId="77777777" w:rsidR="0061524D" w:rsidRPr="00487927" w:rsidRDefault="0061524D" w:rsidP="001B2204">
            <w:pPr>
              <w:jc w:val="center"/>
              <w:rPr>
                <w:rFonts w:cstheme="minorHAnsi"/>
                <w:szCs w:val="20"/>
              </w:rPr>
            </w:pPr>
          </w:p>
        </w:tc>
        <w:tc>
          <w:tcPr>
            <w:tcW w:w="990" w:type="dxa"/>
          </w:tcPr>
          <w:p w14:paraId="1FE9D9E2" w14:textId="2CE66D50" w:rsidR="0061524D" w:rsidRPr="00487927" w:rsidRDefault="0061524D" w:rsidP="001B2204">
            <w:pPr>
              <w:jc w:val="center"/>
              <w:rPr>
                <w:rFonts w:cstheme="minorHAnsi"/>
                <w:szCs w:val="20"/>
              </w:rPr>
            </w:pPr>
          </w:p>
        </w:tc>
        <w:tc>
          <w:tcPr>
            <w:tcW w:w="990" w:type="dxa"/>
          </w:tcPr>
          <w:p w14:paraId="69586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664FB8" w14:textId="77777777" w:rsidR="0061524D" w:rsidRPr="00487927" w:rsidRDefault="0061524D" w:rsidP="001B2204">
            <w:pPr>
              <w:jc w:val="center"/>
              <w:rPr>
                <w:rFonts w:cstheme="minorHAnsi"/>
                <w:szCs w:val="20"/>
              </w:rPr>
            </w:pPr>
          </w:p>
        </w:tc>
        <w:tc>
          <w:tcPr>
            <w:tcW w:w="990" w:type="dxa"/>
          </w:tcPr>
          <w:p w14:paraId="76C514C4" w14:textId="77777777" w:rsidR="0061524D" w:rsidRPr="00487927" w:rsidRDefault="0061524D" w:rsidP="001B2204">
            <w:pPr>
              <w:jc w:val="center"/>
              <w:rPr>
                <w:rFonts w:cstheme="minorHAnsi"/>
                <w:szCs w:val="20"/>
              </w:rPr>
            </w:pPr>
          </w:p>
        </w:tc>
        <w:tc>
          <w:tcPr>
            <w:tcW w:w="990" w:type="dxa"/>
          </w:tcPr>
          <w:p w14:paraId="220540E5" w14:textId="77777777" w:rsidR="0061524D" w:rsidRPr="00487927" w:rsidRDefault="0061524D" w:rsidP="001B2204">
            <w:pPr>
              <w:jc w:val="center"/>
              <w:rPr>
                <w:rFonts w:cstheme="minorHAnsi"/>
                <w:szCs w:val="20"/>
              </w:rPr>
            </w:pPr>
          </w:p>
        </w:tc>
        <w:tc>
          <w:tcPr>
            <w:tcW w:w="1103" w:type="dxa"/>
          </w:tcPr>
          <w:p w14:paraId="3EBC685E" w14:textId="77777777" w:rsidR="0061524D" w:rsidRPr="00487927" w:rsidRDefault="0061524D" w:rsidP="001B2204">
            <w:pPr>
              <w:jc w:val="center"/>
              <w:rPr>
                <w:rFonts w:cstheme="minorHAnsi"/>
                <w:szCs w:val="20"/>
              </w:rPr>
            </w:pPr>
          </w:p>
        </w:tc>
        <w:tc>
          <w:tcPr>
            <w:tcW w:w="1103" w:type="dxa"/>
          </w:tcPr>
          <w:p w14:paraId="0B578340" w14:textId="77777777" w:rsidR="0061524D" w:rsidRPr="00487927" w:rsidRDefault="0061524D" w:rsidP="001B2204">
            <w:pPr>
              <w:jc w:val="center"/>
              <w:rPr>
                <w:rFonts w:cstheme="minorHAnsi"/>
                <w:szCs w:val="20"/>
              </w:rPr>
            </w:pPr>
          </w:p>
        </w:tc>
      </w:tr>
      <w:tr w:rsidR="0061524D" w:rsidRPr="00487927" w14:paraId="2C8A8AA4" w14:textId="3AF14D0C" w:rsidTr="0061524D">
        <w:tc>
          <w:tcPr>
            <w:tcW w:w="1255" w:type="dxa"/>
          </w:tcPr>
          <w:p w14:paraId="5FCF97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61524D" w:rsidRPr="00487927" w:rsidRDefault="0061524D" w:rsidP="001B2204">
            <w:pPr>
              <w:jc w:val="center"/>
              <w:rPr>
                <w:rFonts w:cstheme="minorHAnsi"/>
                <w:szCs w:val="20"/>
              </w:rPr>
            </w:pPr>
          </w:p>
        </w:tc>
        <w:tc>
          <w:tcPr>
            <w:tcW w:w="990" w:type="dxa"/>
          </w:tcPr>
          <w:p w14:paraId="39FC4270" w14:textId="22B6CE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C2EBD1" w14:textId="77777777" w:rsidR="0061524D" w:rsidRPr="00487927" w:rsidRDefault="0061524D" w:rsidP="001B2204">
            <w:pPr>
              <w:jc w:val="center"/>
              <w:rPr>
                <w:rFonts w:cstheme="minorHAnsi"/>
                <w:szCs w:val="20"/>
              </w:rPr>
            </w:pPr>
          </w:p>
        </w:tc>
        <w:tc>
          <w:tcPr>
            <w:tcW w:w="990" w:type="dxa"/>
          </w:tcPr>
          <w:p w14:paraId="77A2B574" w14:textId="77777777" w:rsidR="0061524D" w:rsidRPr="00487927" w:rsidRDefault="0061524D" w:rsidP="001B2204">
            <w:pPr>
              <w:jc w:val="center"/>
              <w:rPr>
                <w:rFonts w:cstheme="minorHAnsi"/>
                <w:szCs w:val="20"/>
              </w:rPr>
            </w:pPr>
          </w:p>
        </w:tc>
        <w:tc>
          <w:tcPr>
            <w:tcW w:w="990" w:type="dxa"/>
          </w:tcPr>
          <w:p w14:paraId="1D8D9F4D" w14:textId="53301BAE" w:rsidR="0061524D" w:rsidRPr="00487927" w:rsidRDefault="0061524D" w:rsidP="001B2204">
            <w:pPr>
              <w:jc w:val="center"/>
              <w:rPr>
                <w:rFonts w:cstheme="minorHAnsi"/>
                <w:szCs w:val="20"/>
              </w:rPr>
            </w:pPr>
          </w:p>
        </w:tc>
        <w:tc>
          <w:tcPr>
            <w:tcW w:w="990" w:type="dxa"/>
          </w:tcPr>
          <w:p w14:paraId="5D2513E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A4C164" w14:textId="77777777" w:rsidR="0061524D" w:rsidRPr="00487927" w:rsidRDefault="0061524D" w:rsidP="001B2204">
            <w:pPr>
              <w:jc w:val="center"/>
              <w:rPr>
                <w:rFonts w:cstheme="minorHAnsi"/>
                <w:szCs w:val="20"/>
              </w:rPr>
            </w:pPr>
          </w:p>
        </w:tc>
        <w:tc>
          <w:tcPr>
            <w:tcW w:w="990" w:type="dxa"/>
          </w:tcPr>
          <w:p w14:paraId="709FD894" w14:textId="77777777" w:rsidR="0061524D" w:rsidRPr="00487927" w:rsidRDefault="0061524D" w:rsidP="001B2204">
            <w:pPr>
              <w:jc w:val="center"/>
              <w:rPr>
                <w:rFonts w:cstheme="minorHAnsi"/>
                <w:szCs w:val="20"/>
              </w:rPr>
            </w:pPr>
          </w:p>
        </w:tc>
        <w:tc>
          <w:tcPr>
            <w:tcW w:w="990" w:type="dxa"/>
          </w:tcPr>
          <w:p w14:paraId="4F6840CE" w14:textId="77777777" w:rsidR="0061524D" w:rsidRPr="00487927" w:rsidRDefault="0061524D" w:rsidP="001B2204">
            <w:pPr>
              <w:jc w:val="center"/>
              <w:rPr>
                <w:rFonts w:cstheme="minorHAnsi"/>
                <w:szCs w:val="20"/>
              </w:rPr>
            </w:pPr>
          </w:p>
        </w:tc>
        <w:tc>
          <w:tcPr>
            <w:tcW w:w="1103" w:type="dxa"/>
          </w:tcPr>
          <w:p w14:paraId="64A1684C" w14:textId="77777777" w:rsidR="0061524D" w:rsidRPr="00487927" w:rsidRDefault="0061524D" w:rsidP="001B2204">
            <w:pPr>
              <w:jc w:val="center"/>
              <w:rPr>
                <w:rFonts w:cstheme="minorHAnsi"/>
                <w:szCs w:val="20"/>
              </w:rPr>
            </w:pPr>
          </w:p>
        </w:tc>
        <w:tc>
          <w:tcPr>
            <w:tcW w:w="1103" w:type="dxa"/>
          </w:tcPr>
          <w:p w14:paraId="5625A9C3" w14:textId="77777777" w:rsidR="0061524D" w:rsidRPr="00487927" w:rsidRDefault="0061524D" w:rsidP="001B2204">
            <w:pPr>
              <w:jc w:val="center"/>
              <w:rPr>
                <w:rFonts w:cstheme="minorHAnsi"/>
                <w:szCs w:val="20"/>
              </w:rPr>
            </w:pPr>
          </w:p>
        </w:tc>
      </w:tr>
      <w:tr w:rsidR="0061524D" w:rsidRPr="00487927" w14:paraId="6239ABC7" w14:textId="555A5C56" w:rsidTr="0061524D">
        <w:tc>
          <w:tcPr>
            <w:tcW w:w="1255" w:type="dxa"/>
          </w:tcPr>
          <w:p w14:paraId="566BBB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61524D" w:rsidRPr="00487927" w:rsidRDefault="0061524D" w:rsidP="001B2204">
            <w:pPr>
              <w:jc w:val="center"/>
              <w:rPr>
                <w:rFonts w:cstheme="minorHAnsi"/>
                <w:szCs w:val="20"/>
              </w:rPr>
            </w:pPr>
          </w:p>
        </w:tc>
        <w:tc>
          <w:tcPr>
            <w:tcW w:w="990" w:type="dxa"/>
          </w:tcPr>
          <w:p w14:paraId="7DF54096" w14:textId="342A56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69016" w14:textId="77777777" w:rsidR="0061524D" w:rsidRPr="00487927" w:rsidRDefault="0061524D" w:rsidP="001B2204">
            <w:pPr>
              <w:jc w:val="center"/>
              <w:rPr>
                <w:rFonts w:cstheme="minorHAnsi"/>
                <w:szCs w:val="20"/>
              </w:rPr>
            </w:pPr>
          </w:p>
        </w:tc>
        <w:tc>
          <w:tcPr>
            <w:tcW w:w="990" w:type="dxa"/>
          </w:tcPr>
          <w:p w14:paraId="0FEE65DB" w14:textId="77777777" w:rsidR="0061524D" w:rsidRPr="00487927" w:rsidRDefault="0061524D" w:rsidP="001B2204">
            <w:pPr>
              <w:jc w:val="center"/>
              <w:rPr>
                <w:rFonts w:cstheme="minorHAnsi"/>
                <w:szCs w:val="20"/>
              </w:rPr>
            </w:pPr>
          </w:p>
        </w:tc>
        <w:tc>
          <w:tcPr>
            <w:tcW w:w="990" w:type="dxa"/>
          </w:tcPr>
          <w:p w14:paraId="44BBB586" w14:textId="38181BC7" w:rsidR="0061524D" w:rsidRPr="00487927" w:rsidRDefault="0061524D" w:rsidP="001B2204">
            <w:pPr>
              <w:jc w:val="center"/>
              <w:rPr>
                <w:rFonts w:cstheme="minorHAnsi"/>
                <w:szCs w:val="20"/>
              </w:rPr>
            </w:pPr>
          </w:p>
        </w:tc>
        <w:tc>
          <w:tcPr>
            <w:tcW w:w="990" w:type="dxa"/>
          </w:tcPr>
          <w:p w14:paraId="702FB96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825030" w14:textId="77777777" w:rsidR="0061524D" w:rsidRPr="00487927" w:rsidRDefault="0061524D" w:rsidP="001B2204">
            <w:pPr>
              <w:jc w:val="center"/>
              <w:rPr>
                <w:rFonts w:cstheme="minorHAnsi"/>
                <w:szCs w:val="20"/>
              </w:rPr>
            </w:pPr>
          </w:p>
        </w:tc>
        <w:tc>
          <w:tcPr>
            <w:tcW w:w="990" w:type="dxa"/>
          </w:tcPr>
          <w:p w14:paraId="433096ED" w14:textId="77777777" w:rsidR="0061524D" w:rsidRPr="00487927" w:rsidRDefault="0061524D" w:rsidP="001B2204">
            <w:pPr>
              <w:jc w:val="center"/>
              <w:rPr>
                <w:rFonts w:cstheme="minorHAnsi"/>
                <w:szCs w:val="20"/>
              </w:rPr>
            </w:pPr>
          </w:p>
        </w:tc>
        <w:tc>
          <w:tcPr>
            <w:tcW w:w="990" w:type="dxa"/>
          </w:tcPr>
          <w:p w14:paraId="08F9C4EF" w14:textId="77777777" w:rsidR="0061524D" w:rsidRPr="00487927" w:rsidRDefault="0061524D" w:rsidP="001B2204">
            <w:pPr>
              <w:jc w:val="center"/>
              <w:rPr>
                <w:rFonts w:cstheme="minorHAnsi"/>
                <w:szCs w:val="20"/>
              </w:rPr>
            </w:pPr>
          </w:p>
        </w:tc>
        <w:tc>
          <w:tcPr>
            <w:tcW w:w="1103" w:type="dxa"/>
          </w:tcPr>
          <w:p w14:paraId="548A8FC3" w14:textId="77777777" w:rsidR="0061524D" w:rsidRPr="00487927" w:rsidRDefault="0061524D" w:rsidP="001B2204">
            <w:pPr>
              <w:jc w:val="center"/>
              <w:rPr>
                <w:rFonts w:cstheme="minorHAnsi"/>
                <w:szCs w:val="20"/>
              </w:rPr>
            </w:pPr>
          </w:p>
        </w:tc>
        <w:tc>
          <w:tcPr>
            <w:tcW w:w="1103" w:type="dxa"/>
          </w:tcPr>
          <w:p w14:paraId="06952B1C" w14:textId="77777777" w:rsidR="0061524D" w:rsidRPr="00487927" w:rsidRDefault="0061524D" w:rsidP="001B2204">
            <w:pPr>
              <w:jc w:val="center"/>
              <w:rPr>
                <w:rFonts w:cstheme="minorHAnsi"/>
                <w:szCs w:val="20"/>
              </w:rPr>
            </w:pPr>
          </w:p>
        </w:tc>
      </w:tr>
      <w:tr w:rsidR="0061524D" w:rsidRPr="00487927" w14:paraId="1C99C24D" w14:textId="308AE67C" w:rsidTr="0061524D">
        <w:tc>
          <w:tcPr>
            <w:tcW w:w="1255" w:type="dxa"/>
          </w:tcPr>
          <w:p w14:paraId="26D39F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61524D" w:rsidRPr="00487927" w:rsidRDefault="0061524D" w:rsidP="001B2204">
            <w:pPr>
              <w:jc w:val="center"/>
              <w:rPr>
                <w:rFonts w:cstheme="minorHAnsi"/>
                <w:szCs w:val="20"/>
              </w:rPr>
            </w:pPr>
          </w:p>
        </w:tc>
        <w:tc>
          <w:tcPr>
            <w:tcW w:w="990" w:type="dxa"/>
          </w:tcPr>
          <w:p w14:paraId="1F9E8960" w14:textId="73EFAB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657F9" w14:textId="77777777" w:rsidR="0061524D" w:rsidRPr="00487927" w:rsidRDefault="0061524D" w:rsidP="001B2204">
            <w:pPr>
              <w:jc w:val="center"/>
              <w:rPr>
                <w:rFonts w:cstheme="minorHAnsi"/>
                <w:szCs w:val="20"/>
              </w:rPr>
            </w:pPr>
          </w:p>
        </w:tc>
        <w:tc>
          <w:tcPr>
            <w:tcW w:w="990" w:type="dxa"/>
          </w:tcPr>
          <w:p w14:paraId="1B3BDBA0" w14:textId="77777777" w:rsidR="0061524D" w:rsidRPr="00487927" w:rsidRDefault="0061524D" w:rsidP="001B2204">
            <w:pPr>
              <w:jc w:val="center"/>
              <w:rPr>
                <w:rFonts w:cstheme="minorHAnsi"/>
                <w:szCs w:val="20"/>
              </w:rPr>
            </w:pPr>
          </w:p>
        </w:tc>
        <w:tc>
          <w:tcPr>
            <w:tcW w:w="990" w:type="dxa"/>
          </w:tcPr>
          <w:p w14:paraId="2008E4B8" w14:textId="47C63DC0" w:rsidR="0061524D" w:rsidRPr="00487927" w:rsidRDefault="0061524D" w:rsidP="001B2204">
            <w:pPr>
              <w:jc w:val="center"/>
              <w:rPr>
                <w:rFonts w:cstheme="minorHAnsi"/>
                <w:szCs w:val="20"/>
              </w:rPr>
            </w:pPr>
          </w:p>
        </w:tc>
        <w:tc>
          <w:tcPr>
            <w:tcW w:w="990" w:type="dxa"/>
          </w:tcPr>
          <w:p w14:paraId="103B2D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4BC807" w14:textId="77777777" w:rsidR="0061524D" w:rsidRPr="00487927" w:rsidRDefault="0061524D" w:rsidP="001B2204">
            <w:pPr>
              <w:jc w:val="center"/>
              <w:rPr>
                <w:rFonts w:cstheme="minorHAnsi"/>
                <w:szCs w:val="20"/>
              </w:rPr>
            </w:pPr>
          </w:p>
        </w:tc>
        <w:tc>
          <w:tcPr>
            <w:tcW w:w="990" w:type="dxa"/>
          </w:tcPr>
          <w:p w14:paraId="358DDFAD" w14:textId="77777777" w:rsidR="0061524D" w:rsidRPr="00487927" w:rsidRDefault="0061524D" w:rsidP="001B2204">
            <w:pPr>
              <w:jc w:val="center"/>
              <w:rPr>
                <w:rFonts w:cstheme="minorHAnsi"/>
                <w:szCs w:val="20"/>
              </w:rPr>
            </w:pPr>
          </w:p>
        </w:tc>
        <w:tc>
          <w:tcPr>
            <w:tcW w:w="990" w:type="dxa"/>
          </w:tcPr>
          <w:p w14:paraId="5F529A4C" w14:textId="77777777" w:rsidR="0061524D" w:rsidRPr="00487927" w:rsidRDefault="0061524D" w:rsidP="001B2204">
            <w:pPr>
              <w:jc w:val="center"/>
              <w:rPr>
                <w:rFonts w:cstheme="minorHAnsi"/>
                <w:szCs w:val="20"/>
              </w:rPr>
            </w:pPr>
          </w:p>
        </w:tc>
        <w:tc>
          <w:tcPr>
            <w:tcW w:w="1103" w:type="dxa"/>
          </w:tcPr>
          <w:p w14:paraId="16AC480C" w14:textId="77777777" w:rsidR="0061524D" w:rsidRPr="00487927" w:rsidRDefault="0061524D" w:rsidP="001B2204">
            <w:pPr>
              <w:jc w:val="center"/>
              <w:rPr>
                <w:rFonts w:cstheme="minorHAnsi"/>
                <w:szCs w:val="20"/>
              </w:rPr>
            </w:pPr>
          </w:p>
        </w:tc>
        <w:tc>
          <w:tcPr>
            <w:tcW w:w="1103" w:type="dxa"/>
          </w:tcPr>
          <w:p w14:paraId="5BB902CE" w14:textId="77777777" w:rsidR="0061524D" w:rsidRPr="00487927" w:rsidRDefault="0061524D" w:rsidP="001B2204">
            <w:pPr>
              <w:jc w:val="center"/>
              <w:rPr>
                <w:rFonts w:cstheme="minorHAnsi"/>
                <w:szCs w:val="20"/>
              </w:rPr>
            </w:pPr>
          </w:p>
        </w:tc>
      </w:tr>
      <w:tr w:rsidR="0061524D" w:rsidRPr="00487927" w14:paraId="633A1BCE" w14:textId="3E01440D" w:rsidTr="0061524D">
        <w:tc>
          <w:tcPr>
            <w:tcW w:w="1255" w:type="dxa"/>
          </w:tcPr>
          <w:p w14:paraId="147E99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61524D" w:rsidRPr="00487927" w:rsidRDefault="0061524D" w:rsidP="001B2204">
            <w:pPr>
              <w:jc w:val="center"/>
              <w:rPr>
                <w:rFonts w:cstheme="minorHAnsi"/>
                <w:szCs w:val="20"/>
              </w:rPr>
            </w:pPr>
          </w:p>
        </w:tc>
        <w:tc>
          <w:tcPr>
            <w:tcW w:w="990" w:type="dxa"/>
          </w:tcPr>
          <w:p w14:paraId="57CC016D" w14:textId="2441B7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C8A29" w14:textId="77777777" w:rsidR="0061524D" w:rsidRPr="00487927" w:rsidRDefault="0061524D" w:rsidP="001B2204">
            <w:pPr>
              <w:jc w:val="center"/>
              <w:rPr>
                <w:rFonts w:cstheme="minorHAnsi"/>
                <w:szCs w:val="20"/>
              </w:rPr>
            </w:pPr>
          </w:p>
        </w:tc>
        <w:tc>
          <w:tcPr>
            <w:tcW w:w="990" w:type="dxa"/>
          </w:tcPr>
          <w:p w14:paraId="606296A9" w14:textId="77777777" w:rsidR="0061524D" w:rsidRPr="00487927" w:rsidRDefault="0061524D" w:rsidP="001B2204">
            <w:pPr>
              <w:jc w:val="center"/>
              <w:rPr>
                <w:rFonts w:cstheme="minorHAnsi"/>
                <w:szCs w:val="20"/>
              </w:rPr>
            </w:pPr>
          </w:p>
        </w:tc>
        <w:tc>
          <w:tcPr>
            <w:tcW w:w="990" w:type="dxa"/>
          </w:tcPr>
          <w:p w14:paraId="485FA65D" w14:textId="626539AD" w:rsidR="0061524D" w:rsidRPr="00487927" w:rsidRDefault="0061524D" w:rsidP="001B2204">
            <w:pPr>
              <w:jc w:val="center"/>
              <w:rPr>
                <w:rFonts w:cstheme="minorHAnsi"/>
                <w:szCs w:val="20"/>
              </w:rPr>
            </w:pPr>
          </w:p>
        </w:tc>
        <w:tc>
          <w:tcPr>
            <w:tcW w:w="990" w:type="dxa"/>
          </w:tcPr>
          <w:p w14:paraId="187E09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7F1461" w14:textId="77777777" w:rsidR="0061524D" w:rsidRPr="00487927" w:rsidRDefault="0061524D" w:rsidP="001B2204">
            <w:pPr>
              <w:jc w:val="center"/>
              <w:rPr>
                <w:rFonts w:cstheme="minorHAnsi"/>
                <w:szCs w:val="20"/>
              </w:rPr>
            </w:pPr>
          </w:p>
        </w:tc>
        <w:tc>
          <w:tcPr>
            <w:tcW w:w="990" w:type="dxa"/>
          </w:tcPr>
          <w:p w14:paraId="64159D34" w14:textId="77777777" w:rsidR="0061524D" w:rsidRPr="00487927" w:rsidRDefault="0061524D" w:rsidP="001B2204">
            <w:pPr>
              <w:jc w:val="center"/>
              <w:rPr>
                <w:rFonts w:cstheme="minorHAnsi"/>
                <w:szCs w:val="20"/>
              </w:rPr>
            </w:pPr>
          </w:p>
        </w:tc>
        <w:tc>
          <w:tcPr>
            <w:tcW w:w="990" w:type="dxa"/>
          </w:tcPr>
          <w:p w14:paraId="452B2496" w14:textId="77777777" w:rsidR="0061524D" w:rsidRPr="00487927" w:rsidRDefault="0061524D" w:rsidP="001B2204">
            <w:pPr>
              <w:jc w:val="center"/>
              <w:rPr>
                <w:rFonts w:cstheme="minorHAnsi"/>
                <w:szCs w:val="20"/>
              </w:rPr>
            </w:pPr>
          </w:p>
        </w:tc>
        <w:tc>
          <w:tcPr>
            <w:tcW w:w="1103" w:type="dxa"/>
          </w:tcPr>
          <w:p w14:paraId="4F8ECDB2" w14:textId="77777777" w:rsidR="0061524D" w:rsidRPr="00487927" w:rsidRDefault="0061524D" w:rsidP="001B2204">
            <w:pPr>
              <w:jc w:val="center"/>
              <w:rPr>
                <w:rFonts w:cstheme="minorHAnsi"/>
                <w:szCs w:val="20"/>
              </w:rPr>
            </w:pPr>
          </w:p>
        </w:tc>
        <w:tc>
          <w:tcPr>
            <w:tcW w:w="1103" w:type="dxa"/>
          </w:tcPr>
          <w:p w14:paraId="519C8F2C" w14:textId="77777777" w:rsidR="0061524D" w:rsidRPr="00487927" w:rsidRDefault="0061524D" w:rsidP="001B2204">
            <w:pPr>
              <w:jc w:val="center"/>
              <w:rPr>
                <w:rFonts w:cstheme="minorHAnsi"/>
                <w:szCs w:val="20"/>
              </w:rPr>
            </w:pPr>
          </w:p>
        </w:tc>
      </w:tr>
      <w:tr w:rsidR="0061524D" w:rsidRPr="00487927" w14:paraId="5675B527" w14:textId="6C7D55F3" w:rsidTr="0061524D">
        <w:tc>
          <w:tcPr>
            <w:tcW w:w="1255" w:type="dxa"/>
          </w:tcPr>
          <w:p w14:paraId="041083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61524D" w:rsidRPr="00487927" w:rsidRDefault="0061524D" w:rsidP="001B2204">
            <w:pPr>
              <w:jc w:val="center"/>
              <w:rPr>
                <w:rFonts w:cstheme="minorHAnsi"/>
                <w:szCs w:val="20"/>
              </w:rPr>
            </w:pPr>
          </w:p>
        </w:tc>
        <w:tc>
          <w:tcPr>
            <w:tcW w:w="990" w:type="dxa"/>
          </w:tcPr>
          <w:p w14:paraId="089554AF" w14:textId="68CCFE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B41001" w14:textId="77777777" w:rsidR="0061524D" w:rsidRPr="00487927" w:rsidRDefault="0061524D" w:rsidP="001B2204">
            <w:pPr>
              <w:jc w:val="center"/>
              <w:rPr>
                <w:rFonts w:cstheme="minorHAnsi"/>
                <w:szCs w:val="20"/>
              </w:rPr>
            </w:pPr>
          </w:p>
        </w:tc>
        <w:tc>
          <w:tcPr>
            <w:tcW w:w="990" w:type="dxa"/>
          </w:tcPr>
          <w:p w14:paraId="03CD82B4" w14:textId="77777777" w:rsidR="0061524D" w:rsidRPr="00487927" w:rsidRDefault="0061524D" w:rsidP="001B2204">
            <w:pPr>
              <w:jc w:val="center"/>
              <w:rPr>
                <w:rFonts w:cstheme="minorHAnsi"/>
                <w:szCs w:val="20"/>
              </w:rPr>
            </w:pPr>
          </w:p>
        </w:tc>
        <w:tc>
          <w:tcPr>
            <w:tcW w:w="990" w:type="dxa"/>
          </w:tcPr>
          <w:p w14:paraId="63DE77B7" w14:textId="413AB20D" w:rsidR="0061524D" w:rsidRPr="00487927" w:rsidRDefault="0061524D" w:rsidP="001B2204">
            <w:pPr>
              <w:jc w:val="center"/>
              <w:rPr>
                <w:rFonts w:cstheme="minorHAnsi"/>
                <w:szCs w:val="20"/>
              </w:rPr>
            </w:pPr>
          </w:p>
        </w:tc>
        <w:tc>
          <w:tcPr>
            <w:tcW w:w="990" w:type="dxa"/>
          </w:tcPr>
          <w:p w14:paraId="68A3A5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E14E3F" w14:textId="77777777" w:rsidR="0061524D" w:rsidRPr="00487927" w:rsidRDefault="0061524D" w:rsidP="001B2204">
            <w:pPr>
              <w:jc w:val="center"/>
              <w:rPr>
                <w:rFonts w:cstheme="minorHAnsi"/>
                <w:szCs w:val="20"/>
              </w:rPr>
            </w:pPr>
          </w:p>
        </w:tc>
        <w:tc>
          <w:tcPr>
            <w:tcW w:w="990" w:type="dxa"/>
          </w:tcPr>
          <w:p w14:paraId="3190B1B3" w14:textId="77777777" w:rsidR="0061524D" w:rsidRPr="00487927" w:rsidRDefault="0061524D" w:rsidP="001B2204">
            <w:pPr>
              <w:jc w:val="center"/>
              <w:rPr>
                <w:rFonts w:cstheme="minorHAnsi"/>
                <w:szCs w:val="20"/>
              </w:rPr>
            </w:pPr>
          </w:p>
        </w:tc>
        <w:tc>
          <w:tcPr>
            <w:tcW w:w="990" w:type="dxa"/>
          </w:tcPr>
          <w:p w14:paraId="3C52BA19" w14:textId="77777777" w:rsidR="0061524D" w:rsidRPr="00487927" w:rsidRDefault="0061524D" w:rsidP="001B2204">
            <w:pPr>
              <w:jc w:val="center"/>
              <w:rPr>
                <w:rFonts w:cstheme="minorHAnsi"/>
                <w:szCs w:val="20"/>
              </w:rPr>
            </w:pPr>
          </w:p>
        </w:tc>
        <w:tc>
          <w:tcPr>
            <w:tcW w:w="1103" w:type="dxa"/>
          </w:tcPr>
          <w:p w14:paraId="2CC0F615" w14:textId="77777777" w:rsidR="0061524D" w:rsidRPr="00487927" w:rsidRDefault="0061524D" w:rsidP="001B2204">
            <w:pPr>
              <w:jc w:val="center"/>
              <w:rPr>
                <w:rFonts w:cstheme="minorHAnsi"/>
                <w:szCs w:val="20"/>
              </w:rPr>
            </w:pPr>
          </w:p>
        </w:tc>
        <w:tc>
          <w:tcPr>
            <w:tcW w:w="1103" w:type="dxa"/>
          </w:tcPr>
          <w:p w14:paraId="1F574138" w14:textId="77777777" w:rsidR="0061524D" w:rsidRPr="00487927" w:rsidRDefault="0061524D" w:rsidP="001B2204">
            <w:pPr>
              <w:jc w:val="center"/>
              <w:rPr>
                <w:rFonts w:cstheme="minorHAnsi"/>
                <w:szCs w:val="20"/>
              </w:rPr>
            </w:pPr>
          </w:p>
        </w:tc>
      </w:tr>
      <w:tr w:rsidR="0061524D" w:rsidRPr="00487927" w14:paraId="3CCB529F" w14:textId="38F0B528" w:rsidTr="0061524D">
        <w:tc>
          <w:tcPr>
            <w:tcW w:w="1255" w:type="dxa"/>
          </w:tcPr>
          <w:p w14:paraId="6D76AF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61524D" w:rsidRPr="00487927" w:rsidRDefault="0061524D" w:rsidP="001B2204">
            <w:pPr>
              <w:jc w:val="center"/>
              <w:rPr>
                <w:rFonts w:cstheme="minorHAnsi"/>
                <w:szCs w:val="20"/>
              </w:rPr>
            </w:pPr>
          </w:p>
        </w:tc>
        <w:tc>
          <w:tcPr>
            <w:tcW w:w="990" w:type="dxa"/>
          </w:tcPr>
          <w:p w14:paraId="7D2DF95F" w14:textId="67972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77952B" w14:textId="77777777" w:rsidR="0061524D" w:rsidRPr="00487927" w:rsidRDefault="0061524D" w:rsidP="001B2204">
            <w:pPr>
              <w:jc w:val="center"/>
              <w:rPr>
                <w:rFonts w:cstheme="minorHAnsi"/>
                <w:szCs w:val="20"/>
              </w:rPr>
            </w:pPr>
          </w:p>
        </w:tc>
        <w:tc>
          <w:tcPr>
            <w:tcW w:w="990" w:type="dxa"/>
          </w:tcPr>
          <w:p w14:paraId="10ADF63A" w14:textId="77777777" w:rsidR="0061524D" w:rsidRPr="00487927" w:rsidRDefault="0061524D" w:rsidP="001B2204">
            <w:pPr>
              <w:jc w:val="center"/>
              <w:rPr>
                <w:rFonts w:cstheme="minorHAnsi"/>
                <w:szCs w:val="20"/>
              </w:rPr>
            </w:pPr>
          </w:p>
        </w:tc>
        <w:tc>
          <w:tcPr>
            <w:tcW w:w="990" w:type="dxa"/>
          </w:tcPr>
          <w:p w14:paraId="67C4AA85" w14:textId="7E1BEF08" w:rsidR="0061524D" w:rsidRPr="00487927" w:rsidRDefault="0061524D" w:rsidP="001B2204">
            <w:pPr>
              <w:jc w:val="center"/>
              <w:rPr>
                <w:rFonts w:cstheme="minorHAnsi"/>
                <w:szCs w:val="20"/>
              </w:rPr>
            </w:pPr>
          </w:p>
        </w:tc>
        <w:tc>
          <w:tcPr>
            <w:tcW w:w="990" w:type="dxa"/>
          </w:tcPr>
          <w:p w14:paraId="7ECE97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6F401E" w14:textId="77777777" w:rsidR="0061524D" w:rsidRPr="00487927" w:rsidRDefault="0061524D" w:rsidP="001B2204">
            <w:pPr>
              <w:jc w:val="center"/>
              <w:rPr>
                <w:rFonts w:cstheme="minorHAnsi"/>
                <w:szCs w:val="20"/>
              </w:rPr>
            </w:pPr>
          </w:p>
        </w:tc>
        <w:tc>
          <w:tcPr>
            <w:tcW w:w="990" w:type="dxa"/>
          </w:tcPr>
          <w:p w14:paraId="247698B7" w14:textId="77777777" w:rsidR="0061524D" w:rsidRPr="00487927" w:rsidRDefault="0061524D" w:rsidP="001B2204">
            <w:pPr>
              <w:jc w:val="center"/>
              <w:rPr>
                <w:rFonts w:cstheme="minorHAnsi"/>
                <w:szCs w:val="20"/>
              </w:rPr>
            </w:pPr>
          </w:p>
        </w:tc>
        <w:tc>
          <w:tcPr>
            <w:tcW w:w="990" w:type="dxa"/>
          </w:tcPr>
          <w:p w14:paraId="1F1899DF" w14:textId="77777777" w:rsidR="0061524D" w:rsidRPr="00487927" w:rsidRDefault="0061524D" w:rsidP="001B2204">
            <w:pPr>
              <w:jc w:val="center"/>
              <w:rPr>
                <w:rFonts w:cstheme="minorHAnsi"/>
                <w:szCs w:val="20"/>
              </w:rPr>
            </w:pPr>
          </w:p>
        </w:tc>
        <w:tc>
          <w:tcPr>
            <w:tcW w:w="1103" w:type="dxa"/>
          </w:tcPr>
          <w:p w14:paraId="6F809D73" w14:textId="77777777" w:rsidR="0061524D" w:rsidRPr="00487927" w:rsidRDefault="0061524D" w:rsidP="001B2204">
            <w:pPr>
              <w:jc w:val="center"/>
              <w:rPr>
                <w:rFonts w:cstheme="minorHAnsi"/>
                <w:szCs w:val="20"/>
              </w:rPr>
            </w:pPr>
          </w:p>
        </w:tc>
        <w:tc>
          <w:tcPr>
            <w:tcW w:w="1103" w:type="dxa"/>
          </w:tcPr>
          <w:p w14:paraId="056289B7" w14:textId="77777777" w:rsidR="0061524D" w:rsidRPr="00487927" w:rsidRDefault="0061524D" w:rsidP="001B2204">
            <w:pPr>
              <w:jc w:val="center"/>
              <w:rPr>
                <w:rFonts w:cstheme="minorHAnsi"/>
                <w:szCs w:val="20"/>
              </w:rPr>
            </w:pPr>
          </w:p>
        </w:tc>
      </w:tr>
      <w:tr w:rsidR="0061524D" w:rsidRPr="00487927" w14:paraId="2E7B6D98" w14:textId="24EBF814" w:rsidTr="0061524D">
        <w:tc>
          <w:tcPr>
            <w:tcW w:w="1255" w:type="dxa"/>
          </w:tcPr>
          <w:p w14:paraId="69E75B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61524D" w:rsidRPr="00487927" w:rsidRDefault="0061524D" w:rsidP="001B2204">
            <w:pPr>
              <w:jc w:val="center"/>
              <w:rPr>
                <w:rFonts w:cstheme="minorHAnsi"/>
                <w:szCs w:val="20"/>
              </w:rPr>
            </w:pPr>
          </w:p>
        </w:tc>
        <w:tc>
          <w:tcPr>
            <w:tcW w:w="990" w:type="dxa"/>
          </w:tcPr>
          <w:p w14:paraId="6BA91384" w14:textId="23BA7A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498D06" w14:textId="77777777" w:rsidR="0061524D" w:rsidRPr="00487927" w:rsidRDefault="0061524D" w:rsidP="001B2204">
            <w:pPr>
              <w:jc w:val="center"/>
              <w:rPr>
                <w:rFonts w:cstheme="minorHAnsi"/>
                <w:szCs w:val="20"/>
              </w:rPr>
            </w:pPr>
          </w:p>
        </w:tc>
        <w:tc>
          <w:tcPr>
            <w:tcW w:w="990" w:type="dxa"/>
          </w:tcPr>
          <w:p w14:paraId="319133E9" w14:textId="77777777" w:rsidR="0061524D" w:rsidRPr="00487927" w:rsidRDefault="0061524D" w:rsidP="001B2204">
            <w:pPr>
              <w:jc w:val="center"/>
              <w:rPr>
                <w:rFonts w:cstheme="minorHAnsi"/>
                <w:szCs w:val="20"/>
              </w:rPr>
            </w:pPr>
          </w:p>
        </w:tc>
        <w:tc>
          <w:tcPr>
            <w:tcW w:w="990" w:type="dxa"/>
          </w:tcPr>
          <w:p w14:paraId="505E9E25" w14:textId="7CCBCD55" w:rsidR="0061524D" w:rsidRPr="00487927" w:rsidRDefault="0061524D" w:rsidP="001B2204">
            <w:pPr>
              <w:jc w:val="center"/>
              <w:rPr>
                <w:rFonts w:cstheme="minorHAnsi"/>
                <w:szCs w:val="20"/>
              </w:rPr>
            </w:pPr>
          </w:p>
        </w:tc>
        <w:tc>
          <w:tcPr>
            <w:tcW w:w="990" w:type="dxa"/>
          </w:tcPr>
          <w:p w14:paraId="58E5E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6A7EB" w14:textId="77777777" w:rsidR="0061524D" w:rsidRPr="00487927" w:rsidRDefault="0061524D" w:rsidP="001B2204">
            <w:pPr>
              <w:jc w:val="center"/>
              <w:rPr>
                <w:rFonts w:cstheme="minorHAnsi"/>
                <w:szCs w:val="20"/>
              </w:rPr>
            </w:pPr>
          </w:p>
        </w:tc>
        <w:tc>
          <w:tcPr>
            <w:tcW w:w="990" w:type="dxa"/>
          </w:tcPr>
          <w:p w14:paraId="08B095C5" w14:textId="77777777" w:rsidR="0061524D" w:rsidRPr="00487927" w:rsidRDefault="0061524D" w:rsidP="001B2204">
            <w:pPr>
              <w:jc w:val="center"/>
              <w:rPr>
                <w:rFonts w:cstheme="minorHAnsi"/>
                <w:szCs w:val="20"/>
              </w:rPr>
            </w:pPr>
          </w:p>
        </w:tc>
        <w:tc>
          <w:tcPr>
            <w:tcW w:w="990" w:type="dxa"/>
          </w:tcPr>
          <w:p w14:paraId="101D771E" w14:textId="77777777" w:rsidR="0061524D" w:rsidRPr="00487927" w:rsidRDefault="0061524D" w:rsidP="001B2204">
            <w:pPr>
              <w:jc w:val="center"/>
              <w:rPr>
                <w:rFonts w:cstheme="minorHAnsi"/>
                <w:szCs w:val="20"/>
              </w:rPr>
            </w:pPr>
          </w:p>
        </w:tc>
        <w:tc>
          <w:tcPr>
            <w:tcW w:w="1103" w:type="dxa"/>
          </w:tcPr>
          <w:p w14:paraId="122AF896" w14:textId="77777777" w:rsidR="0061524D" w:rsidRPr="00487927" w:rsidRDefault="0061524D" w:rsidP="001B2204">
            <w:pPr>
              <w:jc w:val="center"/>
              <w:rPr>
                <w:rFonts w:cstheme="minorHAnsi"/>
                <w:szCs w:val="20"/>
              </w:rPr>
            </w:pPr>
          </w:p>
        </w:tc>
        <w:tc>
          <w:tcPr>
            <w:tcW w:w="1103" w:type="dxa"/>
          </w:tcPr>
          <w:p w14:paraId="0B98EA24" w14:textId="77777777" w:rsidR="0061524D" w:rsidRPr="00487927" w:rsidRDefault="0061524D" w:rsidP="001B2204">
            <w:pPr>
              <w:jc w:val="center"/>
              <w:rPr>
                <w:rFonts w:cstheme="minorHAnsi"/>
                <w:szCs w:val="20"/>
              </w:rPr>
            </w:pPr>
          </w:p>
        </w:tc>
      </w:tr>
      <w:tr w:rsidR="0061524D" w:rsidRPr="00487927" w14:paraId="199FB999" w14:textId="28FECF10" w:rsidTr="0061524D">
        <w:tc>
          <w:tcPr>
            <w:tcW w:w="1255" w:type="dxa"/>
          </w:tcPr>
          <w:p w14:paraId="252B4B4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61524D" w:rsidRPr="00487927" w:rsidRDefault="0061524D" w:rsidP="001B2204">
            <w:pPr>
              <w:jc w:val="center"/>
              <w:rPr>
                <w:rFonts w:cstheme="minorHAnsi"/>
                <w:szCs w:val="20"/>
              </w:rPr>
            </w:pPr>
          </w:p>
        </w:tc>
        <w:tc>
          <w:tcPr>
            <w:tcW w:w="990" w:type="dxa"/>
          </w:tcPr>
          <w:p w14:paraId="08F42DED" w14:textId="46D55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541E49" w14:textId="77777777" w:rsidR="0061524D" w:rsidRPr="00487927" w:rsidRDefault="0061524D" w:rsidP="001B2204">
            <w:pPr>
              <w:jc w:val="center"/>
              <w:rPr>
                <w:rFonts w:cstheme="minorHAnsi"/>
                <w:szCs w:val="20"/>
              </w:rPr>
            </w:pPr>
          </w:p>
        </w:tc>
        <w:tc>
          <w:tcPr>
            <w:tcW w:w="990" w:type="dxa"/>
          </w:tcPr>
          <w:p w14:paraId="3A7C4546" w14:textId="77777777" w:rsidR="0061524D" w:rsidRPr="00487927" w:rsidRDefault="0061524D" w:rsidP="001B2204">
            <w:pPr>
              <w:jc w:val="center"/>
              <w:rPr>
                <w:rFonts w:cstheme="minorHAnsi"/>
                <w:szCs w:val="20"/>
              </w:rPr>
            </w:pPr>
          </w:p>
        </w:tc>
        <w:tc>
          <w:tcPr>
            <w:tcW w:w="990" w:type="dxa"/>
          </w:tcPr>
          <w:p w14:paraId="1A92A0FC" w14:textId="2A813934" w:rsidR="0061524D" w:rsidRPr="00487927" w:rsidRDefault="0061524D" w:rsidP="001B2204">
            <w:pPr>
              <w:jc w:val="center"/>
              <w:rPr>
                <w:rFonts w:cstheme="minorHAnsi"/>
                <w:szCs w:val="20"/>
              </w:rPr>
            </w:pPr>
          </w:p>
        </w:tc>
        <w:tc>
          <w:tcPr>
            <w:tcW w:w="990" w:type="dxa"/>
          </w:tcPr>
          <w:p w14:paraId="0636AC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BC4AF6" w14:textId="77777777" w:rsidR="0061524D" w:rsidRPr="00487927" w:rsidRDefault="0061524D" w:rsidP="001B2204">
            <w:pPr>
              <w:jc w:val="center"/>
              <w:rPr>
                <w:rFonts w:cstheme="minorHAnsi"/>
                <w:szCs w:val="20"/>
              </w:rPr>
            </w:pPr>
          </w:p>
        </w:tc>
        <w:tc>
          <w:tcPr>
            <w:tcW w:w="990" w:type="dxa"/>
          </w:tcPr>
          <w:p w14:paraId="18AC733E" w14:textId="77777777" w:rsidR="0061524D" w:rsidRPr="00487927" w:rsidRDefault="0061524D" w:rsidP="001B2204">
            <w:pPr>
              <w:jc w:val="center"/>
              <w:rPr>
                <w:rFonts w:cstheme="minorHAnsi"/>
                <w:szCs w:val="20"/>
              </w:rPr>
            </w:pPr>
          </w:p>
        </w:tc>
        <w:tc>
          <w:tcPr>
            <w:tcW w:w="990" w:type="dxa"/>
          </w:tcPr>
          <w:p w14:paraId="2E569276" w14:textId="77777777" w:rsidR="0061524D" w:rsidRPr="00487927" w:rsidRDefault="0061524D" w:rsidP="001B2204">
            <w:pPr>
              <w:jc w:val="center"/>
              <w:rPr>
                <w:rFonts w:cstheme="minorHAnsi"/>
                <w:szCs w:val="20"/>
              </w:rPr>
            </w:pPr>
          </w:p>
        </w:tc>
        <w:tc>
          <w:tcPr>
            <w:tcW w:w="1103" w:type="dxa"/>
          </w:tcPr>
          <w:p w14:paraId="36BDD2C6" w14:textId="77777777" w:rsidR="0061524D" w:rsidRPr="00487927" w:rsidRDefault="0061524D" w:rsidP="001B2204">
            <w:pPr>
              <w:jc w:val="center"/>
              <w:rPr>
                <w:rFonts w:cstheme="minorHAnsi"/>
                <w:szCs w:val="20"/>
              </w:rPr>
            </w:pPr>
          </w:p>
        </w:tc>
        <w:tc>
          <w:tcPr>
            <w:tcW w:w="1103" w:type="dxa"/>
          </w:tcPr>
          <w:p w14:paraId="525A526E" w14:textId="77777777" w:rsidR="0061524D" w:rsidRPr="00487927" w:rsidRDefault="0061524D" w:rsidP="001B2204">
            <w:pPr>
              <w:jc w:val="center"/>
              <w:rPr>
                <w:rFonts w:cstheme="minorHAnsi"/>
                <w:szCs w:val="20"/>
              </w:rPr>
            </w:pPr>
          </w:p>
        </w:tc>
      </w:tr>
      <w:tr w:rsidR="0061524D" w:rsidRPr="00487927" w14:paraId="7CA9EDD8" w14:textId="64FA39BF" w:rsidTr="0061524D">
        <w:tc>
          <w:tcPr>
            <w:tcW w:w="1255" w:type="dxa"/>
          </w:tcPr>
          <w:p w14:paraId="028563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61524D" w:rsidRPr="00487927" w:rsidRDefault="0061524D" w:rsidP="001B2204">
            <w:pPr>
              <w:jc w:val="center"/>
              <w:rPr>
                <w:rFonts w:cstheme="minorHAnsi"/>
                <w:szCs w:val="20"/>
              </w:rPr>
            </w:pPr>
          </w:p>
        </w:tc>
        <w:tc>
          <w:tcPr>
            <w:tcW w:w="990" w:type="dxa"/>
          </w:tcPr>
          <w:p w14:paraId="524604A1" w14:textId="344E8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825B63" w14:textId="77777777" w:rsidR="0061524D" w:rsidRPr="00487927" w:rsidRDefault="0061524D" w:rsidP="001B2204">
            <w:pPr>
              <w:jc w:val="center"/>
              <w:rPr>
                <w:rFonts w:cstheme="minorHAnsi"/>
                <w:szCs w:val="20"/>
              </w:rPr>
            </w:pPr>
          </w:p>
        </w:tc>
        <w:tc>
          <w:tcPr>
            <w:tcW w:w="990" w:type="dxa"/>
          </w:tcPr>
          <w:p w14:paraId="1024238D" w14:textId="77777777" w:rsidR="0061524D" w:rsidRPr="00487927" w:rsidRDefault="0061524D" w:rsidP="001B2204">
            <w:pPr>
              <w:jc w:val="center"/>
              <w:rPr>
                <w:rFonts w:cstheme="minorHAnsi"/>
                <w:szCs w:val="20"/>
              </w:rPr>
            </w:pPr>
          </w:p>
        </w:tc>
        <w:tc>
          <w:tcPr>
            <w:tcW w:w="990" w:type="dxa"/>
          </w:tcPr>
          <w:p w14:paraId="632C6F01" w14:textId="4C7A6FE9" w:rsidR="0061524D" w:rsidRPr="00487927" w:rsidRDefault="0061524D" w:rsidP="001B2204">
            <w:pPr>
              <w:jc w:val="center"/>
              <w:rPr>
                <w:rFonts w:cstheme="minorHAnsi"/>
                <w:szCs w:val="20"/>
              </w:rPr>
            </w:pPr>
          </w:p>
        </w:tc>
        <w:tc>
          <w:tcPr>
            <w:tcW w:w="990" w:type="dxa"/>
          </w:tcPr>
          <w:p w14:paraId="3AAB540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4B1481" w14:textId="77777777" w:rsidR="0061524D" w:rsidRPr="00487927" w:rsidRDefault="0061524D" w:rsidP="001B2204">
            <w:pPr>
              <w:jc w:val="center"/>
              <w:rPr>
                <w:rFonts w:cstheme="minorHAnsi"/>
                <w:szCs w:val="20"/>
              </w:rPr>
            </w:pPr>
          </w:p>
        </w:tc>
        <w:tc>
          <w:tcPr>
            <w:tcW w:w="990" w:type="dxa"/>
          </w:tcPr>
          <w:p w14:paraId="32AF66D0" w14:textId="77777777" w:rsidR="0061524D" w:rsidRPr="00487927" w:rsidRDefault="0061524D" w:rsidP="001B2204">
            <w:pPr>
              <w:jc w:val="center"/>
              <w:rPr>
                <w:rFonts w:cstheme="minorHAnsi"/>
                <w:szCs w:val="20"/>
              </w:rPr>
            </w:pPr>
          </w:p>
        </w:tc>
        <w:tc>
          <w:tcPr>
            <w:tcW w:w="990" w:type="dxa"/>
          </w:tcPr>
          <w:p w14:paraId="379976C5" w14:textId="77777777" w:rsidR="0061524D" w:rsidRPr="00487927" w:rsidRDefault="0061524D" w:rsidP="001B2204">
            <w:pPr>
              <w:jc w:val="center"/>
              <w:rPr>
                <w:rFonts w:cstheme="minorHAnsi"/>
                <w:szCs w:val="20"/>
              </w:rPr>
            </w:pPr>
          </w:p>
        </w:tc>
        <w:tc>
          <w:tcPr>
            <w:tcW w:w="1103" w:type="dxa"/>
          </w:tcPr>
          <w:p w14:paraId="12F65234" w14:textId="77777777" w:rsidR="0061524D" w:rsidRPr="00487927" w:rsidRDefault="0061524D" w:rsidP="001B2204">
            <w:pPr>
              <w:jc w:val="center"/>
              <w:rPr>
                <w:rFonts w:cstheme="minorHAnsi"/>
                <w:szCs w:val="20"/>
              </w:rPr>
            </w:pPr>
          </w:p>
        </w:tc>
        <w:tc>
          <w:tcPr>
            <w:tcW w:w="1103" w:type="dxa"/>
          </w:tcPr>
          <w:p w14:paraId="6E86393D" w14:textId="77777777" w:rsidR="0061524D" w:rsidRPr="00487927" w:rsidRDefault="0061524D" w:rsidP="001B2204">
            <w:pPr>
              <w:jc w:val="center"/>
              <w:rPr>
                <w:rFonts w:cstheme="minorHAnsi"/>
                <w:szCs w:val="20"/>
              </w:rPr>
            </w:pPr>
          </w:p>
        </w:tc>
      </w:tr>
      <w:tr w:rsidR="0061524D" w:rsidRPr="00487927" w14:paraId="43943A27" w14:textId="098C606A" w:rsidTr="0061524D">
        <w:tc>
          <w:tcPr>
            <w:tcW w:w="1255" w:type="dxa"/>
          </w:tcPr>
          <w:p w14:paraId="2DA8784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61524D" w:rsidRPr="00487927" w:rsidRDefault="0061524D" w:rsidP="001B2204">
            <w:pPr>
              <w:jc w:val="center"/>
              <w:rPr>
                <w:rFonts w:cstheme="minorHAnsi"/>
                <w:szCs w:val="20"/>
              </w:rPr>
            </w:pPr>
          </w:p>
        </w:tc>
        <w:tc>
          <w:tcPr>
            <w:tcW w:w="990" w:type="dxa"/>
          </w:tcPr>
          <w:p w14:paraId="331C4D09" w14:textId="601A2C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F13D9" w14:textId="77777777" w:rsidR="0061524D" w:rsidRPr="00487927" w:rsidRDefault="0061524D" w:rsidP="001B2204">
            <w:pPr>
              <w:jc w:val="center"/>
              <w:rPr>
                <w:rFonts w:cstheme="minorHAnsi"/>
                <w:szCs w:val="20"/>
              </w:rPr>
            </w:pPr>
          </w:p>
        </w:tc>
        <w:tc>
          <w:tcPr>
            <w:tcW w:w="990" w:type="dxa"/>
          </w:tcPr>
          <w:p w14:paraId="734E21A1" w14:textId="77777777" w:rsidR="0061524D" w:rsidRPr="00487927" w:rsidRDefault="0061524D" w:rsidP="001B2204">
            <w:pPr>
              <w:jc w:val="center"/>
              <w:rPr>
                <w:rFonts w:cstheme="minorHAnsi"/>
                <w:szCs w:val="20"/>
              </w:rPr>
            </w:pPr>
          </w:p>
        </w:tc>
        <w:tc>
          <w:tcPr>
            <w:tcW w:w="990" w:type="dxa"/>
          </w:tcPr>
          <w:p w14:paraId="5FC4200B" w14:textId="55748CE5" w:rsidR="0061524D" w:rsidRPr="00487927" w:rsidRDefault="0061524D" w:rsidP="001B2204">
            <w:pPr>
              <w:jc w:val="center"/>
              <w:rPr>
                <w:rFonts w:cstheme="minorHAnsi"/>
                <w:szCs w:val="20"/>
              </w:rPr>
            </w:pPr>
          </w:p>
        </w:tc>
        <w:tc>
          <w:tcPr>
            <w:tcW w:w="990" w:type="dxa"/>
          </w:tcPr>
          <w:p w14:paraId="020E34A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9364D3" w14:textId="77777777" w:rsidR="0061524D" w:rsidRPr="00487927" w:rsidRDefault="0061524D" w:rsidP="001B2204">
            <w:pPr>
              <w:jc w:val="center"/>
              <w:rPr>
                <w:rFonts w:cstheme="minorHAnsi"/>
                <w:szCs w:val="20"/>
              </w:rPr>
            </w:pPr>
          </w:p>
        </w:tc>
        <w:tc>
          <w:tcPr>
            <w:tcW w:w="990" w:type="dxa"/>
          </w:tcPr>
          <w:p w14:paraId="63900E1C" w14:textId="77777777" w:rsidR="0061524D" w:rsidRPr="00487927" w:rsidRDefault="0061524D" w:rsidP="001B2204">
            <w:pPr>
              <w:jc w:val="center"/>
              <w:rPr>
                <w:rFonts w:cstheme="minorHAnsi"/>
                <w:szCs w:val="20"/>
              </w:rPr>
            </w:pPr>
          </w:p>
        </w:tc>
        <w:tc>
          <w:tcPr>
            <w:tcW w:w="990" w:type="dxa"/>
          </w:tcPr>
          <w:p w14:paraId="41E8C86F" w14:textId="77777777" w:rsidR="0061524D" w:rsidRPr="00487927" w:rsidRDefault="0061524D" w:rsidP="001B2204">
            <w:pPr>
              <w:jc w:val="center"/>
              <w:rPr>
                <w:rFonts w:cstheme="minorHAnsi"/>
                <w:szCs w:val="20"/>
              </w:rPr>
            </w:pPr>
          </w:p>
        </w:tc>
        <w:tc>
          <w:tcPr>
            <w:tcW w:w="1103" w:type="dxa"/>
          </w:tcPr>
          <w:p w14:paraId="693C63CA" w14:textId="77777777" w:rsidR="0061524D" w:rsidRPr="00487927" w:rsidRDefault="0061524D" w:rsidP="001B2204">
            <w:pPr>
              <w:jc w:val="center"/>
              <w:rPr>
                <w:rFonts w:cstheme="minorHAnsi"/>
                <w:szCs w:val="20"/>
              </w:rPr>
            </w:pPr>
          </w:p>
        </w:tc>
        <w:tc>
          <w:tcPr>
            <w:tcW w:w="1103" w:type="dxa"/>
          </w:tcPr>
          <w:p w14:paraId="695B772E" w14:textId="77777777" w:rsidR="0061524D" w:rsidRPr="00487927" w:rsidRDefault="0061524D" w:rsidP="001B2204">
            <w:pPr>
              <w:jc w:val="center"/>
              <w:rPr>
                <w:rFonts w:cstheme="minorHAnsi"/>
                <w:szCs w:val="20"/>
              </w:rPr>
            </w:pPr>
          </w:p>
        </w:tc>
      </w:tr>
      <w:tr w:rsidR="0061524D" w:rsidRPr="00487927" w14:paraId="1B12C7EF" w14:textId="1C9C6CD8" w:rsidTr="0061524D">
        <w:tc>
          <w:tcPr>
            <w:tcW w:w="1255" w:type="dxa"/>
          </w:tcPr>
          <w:p w14:paraId="66B8E1D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61524D" w:rsidRPr="00487927" w:rsidRDefault="0061524D" w:rsidP="001B2204">
            <w:pPr>
              <w:jc w:val="center"/>
              <w:rPr>
                <w:rFonts w:cstheme="minorHAnsi"/>
                <w:szCs w:val="20"/>
              </w:rPr>
            </w:pPr>
          </w:p>
        </w:tc>
        <w:tc>
          <w:tcPr>
            <w:tcW w:w="990" w:type="dxa"/>
          </w:tcPr>
          <w:p w14:paraId="5DBC3F88" w14:textId="16A35A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7DBF7" w14:textId="77777777" w:rsidR="0061524D" w:rsidRPr="00487927" w:rsidRDefault="0061524D" w:rsidP="001B2204">
            <w:pPr>
              <w:jc w:val="center"/>
              <w:rPr>
                <w:rFonts w:cstheme="minorHAnsi"/>
                <w:szCs w:val="20"/>
              </w:rPr>
            </w:pPr>
          </w:p>
        </w:tc>
        <w:tc>
          <w:tcPr>
            <w:tcW w:w="990" w:type="dxa"/>
          </w:tcPr>
          <w:p w14:paraId="4BE5D16A" w14:textId="77777777" w:rsidR="0061524D" w:rsidRPr="00487927" w:rsidRDefault="0061524D" w:rsidP="001B2204">
            <w:pPr>
              <w:jc w:val="center"/>
              <w:rPr>
                <w:rFonts w:cstheme="minorHAnsi"/>
                <w:szCs w:val="20"/>
              </w:rPr>
            </w:pPr>
          </w:p>
        </w:tc>
        <w:tc>
          <w:tcPr>
            <w:tcW w:w="990" w:type="dxa"/>
          </w:tcPr>
          <w:p w14:paraId="19DE231E" w14:textId="176D01AC" w:rsidR="0061524D" w:rsidRPr="00487927" w:rsidRDefault="0061524D" w:rsidP="001B2204">
            <w:pPr>
              <w:jc w:val="center"/>
              <w:rPr>
                <w:rFonts w:cstheme="minorHAnsi"/>
                <w:szCs w:val="20"/>
              </w:rPr>
            </w:pPr>
          </w:p>
        </w:tc>
        <w:tc>
          <w:tcPr>
            <w:tcW w:w="990" w:type="dxa"/>
          </w:tcPr>
          <w:p w14:paraId="79F6002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2EF4BF" w14:textId="77777777" w:rsidR="0061524D" w:rsidRPr="00487927" w:rsidRDefault="0061524D" w:rsidP="001B2204">
            <w:pPr>
              <w:jc w:val="center"/>
              <w:rPr>
                <w:rFonts w:cstheme="minorHAnsi"/>
                <w:szCs w:val="20"/>
              </w:rPr>
            </w:pPr>
          </w:p>
        </w:tc>
        <w:tc>
          <w:tcPr>
            <w:tcW w:w="990" w:type="dxa"/>
          </w:tcPr>
          <w:p w14:paraId="73BEF8FF" w14:textId="77777777" w:rsidR="0061524D" w:rsidRPr="00487927" w:rsidRDefault="0061524D" w:rsidP="001B2204">
            <w:pPr>
              <w:jc w:val="center"/>
              <w:rPr>
                <w:rFonts w:cstheme="minorHAnsi"/>
                <w:szCs w:val="20"/>
              </w:rPr>
            </w:pPr>
          </w:p>
        </w:tc>
        <w:tc>
          <w:tcPr>
            <w:tcW w:w="990" w:type="dxa"/>
          </w:tcPr>
          <w:p w14:paraId="2A811B34" w14:textId="77777777" w:rsidR="0061524D" w:rsidRPr="00487927" w:rsidRDefault="0061524D" w:rsidP="001B2204">
            <w:pPr>
              <w:jc w:val="center"/>
              <w:rPr>
                <w:rFonts w:cstheme="minorHAnsi"/>
                <w:szCs w:val="20"/>
              </w:rPr>
            </w:pPr>
          </w:p>
        </w:tc>
        <w:tc>
          <w:tcPr>
            <w:tcW w:w="1103" w:type="dxa"/>
          </w:tcPr>
          <w:p w14:paraId="7897384A" w14:textId="77777777" w:rsidR="0061524D" w:rsidRPr="00487927" w:rsidRDefault="0061524D" w:rsidP="001B2204">
            <w:pPr>
              <w:jc w:val="center"/>
              <w:rPr>
                <w:rFonts w:cstheme="minorHAnsi"/>
                <w:szCs w:val="20"/>
              </w:rPr>
            </w:pPr>
          </w:p>
        </w:tc>
        <w:tc>
          <w:tcPr>
            <w:tcW w:w="1103" w:type="dxa"/>
          </w:tcPr>
          <w:p w14:paraId="38085B48" w14:textId="77777777" w:rsidR="0061524D" w:rsidRPr="00487927" w:rsidRDefault="0061524D" w:rsidP="001B2204">
            <w:pPr>
              <w:jc w:val="center"/>
              <w:rPr>
                <w:rFonts w:cstheme="minorHAnsi"/>
                <w:szCs w:val="20"/>
              </w:rPr>
            </w:pPr>
          </w:p>
        </w:tc>
      </w:tr>
      <w:tr w:rsidR="0061524D" w:rsidRPr="00487927" w14:paraId="0616D59A" w14:textId="4CC1956B" w:rsidTr="0061524D">
        <w:tc>
          <w:tcPr>
            <w:tcW w:w="1255" w:type="dxa"/>
          </w:tcPr>
          <w:p w14:paraId="0DDC2F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61524D" w:rsidRPr="00487927" w:rsidRDefault="0061524D" w:rsidP="001B2204">
            <w:pPr>
              <w:jc w:val="center"/>
              <w:rPr>
                <w:rFonts w:cstheme="minorHAnsi"/>
                <w:szCs w:val="20"/>
              </w:rPr>
            </w:pPr>
          </w:p>
        </w:tc>
        <w:tc>
          <w:tcPr>
            <w:tcW w:w="990" w:type="dxa"/>
          </w:tcPr>
          <w:p w14:paraId="53193313" w14:textId="453D2A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5ECA3" w14:textId="77777777" w:rsidR="0061524D" w:rsidRPr="00487927" w:rsidRDefault="0061524D" w:rsidP="001B2204">
            <w:pPr>
              <w:jc w:val="center"/>
              <w:rPr>
                <w:rFonts w:cstheme="minorHAnsi"/>
                <w:szCs w:val="20"/>
              </w:rPr>
            </w:pPr>
          </w:p>
        </w:tc>
        <w:tc>
          <w:tcPr>
            <w:tcW w:w="990" w:type="dxa"/>
          </w:tcPr>
          <w:p w14:paraId="6C2D561C" w14:textId="77777777" w:rsidR="0061524D" w:rsidRPr="00487927" w:rsidRDefault="0061524D" w:rsidP="001B2204">
            <w:pPr>
              <w:jc w:val="center"/>
              <w:rPr>
                <w:rFonts w:cstheme="minorHAnsi"/>
                <w:szCs w:val="20"/>
              </w:rPr>
            </w:pPr>
          </w:p>
        </w:tc>
        <w:tc>
          <w:tcPr>
            <w:tcW w:w="990" w:type="dxa"/>
          </w:tcPr>
          <w:p w14:paraId="08C94D9A" w14:textId="4A9FB69C" w:rsidR="0061524D" w:rsidRPr="00487927" w:rsidRDefault="0061524D" w:rsidP="001B2204">
            <w:pPr>
              <w:jc w:val="center"/>
              <w:rPr>
                <w:rFonts w:cstheme="minorHAnsi"/>
                <w:szCs w:val="20"/>
              </w:rPr>
            </w:pPr>
          </w:p>
        </w:tc>
        <w:tc>
          <w:tcPr>
            <w:tcW w:w="990" w:type="dxa"/>
          </w:tcPr>
          <w:p w14:paraId="2DB2BD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5FD1C0" w14:textId="77777777" w:rsidR="0061524D" w:rsidRPr="00487927" w:rsidRDefault="0061524D" w:rsidP="001B2204">
            <w:pPr>
              <w:jc w:val="center"/>
              <w:rPr>
                <w:rFonts w:cstheme="minorHAnsi"/>
                <w:szCs w:val="20"/>
              </w:rPr>
            </w:pPr>
          </w:p>
        </w:tc>
        <w:tc>
          <w:tcPr>
            <w:tcW w:w="990" w:type="dxa"/>
          </w:tcPr>
          <w:p w14:paraId="7AA6B8F0" w14:textId="77777777" w:rsidR="0061524D" w:rsidRPr="00487927" w:rsidRDefault="0061524D" w:rsidP="001B2204">
            <w:pPr>
              <w:jc w:val="center"/>
              <w:rPr>
                <w:rFonts w:cstheme="minorHAnsi"/>
                <w:szCs w:val="20"/>
              </w:rPr>
            </w:pPr>
          </w:p>
        </w:tc>
        <w:tc>
          <w:tcPr>
            <w:tcW w:w="990" w:type="dxa"/>
          </w:tcPr>
          <w:p w14:paraId="56F7627C" w14:textId="77777777" w:rsidR="0061524D" w:rsidRPr="00487927" w:rsidRDefault="0061524D" w:rsidP="001B2204">
            <w:pPr>
              <w:jc w:val="center"/>
              <w:rPr>
                <w:rFonts w:cstheme="minorHAnsi"/>
                <w:szCs w:val="20"/>
              </w:rPr>
            </w:pPr>
          </w:p>
        </w:tc>
        <w:tc>
          <w:tcPr>
            <w:tcW w:w="1103" w:type="dxa"/>
          </w:tcPr>
          <w:p w14:paraId="21DA4A54" w14:textId="77777777" w:rsidR="0061524D" w:rsidRPr="00487927" w:rsidRDefault="0061524D" w:rsidP="001B2204">
            <w:pPr>
              <w:jc w:val="center"/>
              <w:rPr>
                <w:rFonts w:cstheme="minorHAnsi"/>
                <w:szCs w:val="20"/>
              </w:rPr>
            </w:pPr>
          </w:p>
        </w:tc>
        <w:tc>
          <w:tcPr>
            <w:tcW w:w="1103" w:type="dxa"/>
          </w:tcPr>
          <w:p w14:paraId="398E0EF3" w14:textId="77777777" w:rsidR="0061524D" w:rsidRPr="00487927" w:rsidRDefault="0061524D" w:rsidP="001B2204">
            <w:pPr>
              <w:jc w:val="center"/>
              <w:rPr>
                <w:rFonts w:cstheme="minorHAnsi"/>
                <w:szCs w:val="20"/>
              </w:rPr>
            </w:pPr>
          </w:p>
        </w:tc>
      </w:tr>
      <w:tr w:rsidR="0061524D" w:rsidRPr="00487927" w14:paraId="33D1B718" w14:textId="6E927C91" w:rsidTr="0061524D">
        <w:tc>
          <w:tcPr>
            <w:tcW w:w="1255" w:type="dxa"/>
          </w:tcPr>
          <w:p w14:paraId="28D900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61524D" w:rsidRPr="00487927" w:rsidRDefault="0061524D" w:rsidP="001B2204">
            <w:pPr>
              <w:jc w:val="center"/>
              <w:rPr>
                <w:rFonts w:cstheme="minorHAnsi"/>
                <w:szCs w:val="20"/>
              </w:rPr>
            </w:pPr>
          </w:p>
        </w:tc>
        <w:tc>
          <w:tcPr>
            <w:tcW w:w="990" w:type="dxa"/>
          </w:tcPr>
          <w:p w14:paraId="27F27665" w14:textId="2E3D22D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A26DC6" w14:textId="77777777" w:rsidR="0061524D" w:rsidRPr="00487927" w:rsidRDefault="0061524D" w:rsidP="001B2204">
            <w:pPr>
              <w:jc w:val="center"/>
              <w:rPr>
                <w:rFonts w:cstheme="minorHAnsi"/>
                <w:szCs w:val="20"/>
              </w:rPr>
            </w:pPr>
          </w:p>
        </w:tc>
        <w:tc>
          <w:tcPr>
            <w:tcW w:w="990" w:type="dxa"/>
          </w:tcPr>
          <w:p w14:paraId="0FB78662" w14:textId="77777777" w:rsidR="0061524D" w:rsidRPr="00487927" w:rsidRDefault="0061524D" w:rsidP="001B2204">
            <w:pPr>
              <w:jc w:val="center"/>
              <w:rPr>
                <w:rFonts w:cstheme="minorHAnsi"/>
                <w:szCs w:val="20"/>
              </w:rPr>
            </w:pPr>
          </w:p>
        </w:tc>
        <w:tc>
          <w:tcPr>
            <w:tcW w:w="990" w:type="dxa"/>
          </w:tcPr>
          <w:p w14:paraId="1BB4D2E4" w14:textId="224D6F67" w:rsidR="0061524D" w:rsidRPr="00487927" w:rsidRDefault="0061524D" w:rsidP="001B2204">
            <w:pPr>
              <w:jc w:val="center"/>
              <w:rPr>
                <w:rFonts w:cstheme="minorHAnsi"/>
                <w:szCs w:val="20"/>
              </w:rPr>
            </w:pPr>
          </w:p>
        </w:tc>
        <w:tc>
          <w:tcPr>
            <w:tcW w:w="990" w:type="dxa"/>
          </w:tcPr>
          <w:p w14:paraId="030B32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DEC167D" w14:textId="77777777" w:rsidR="0061524D" w:rsidRPr="00487927" w:rsidRDefault="0061524D" w:rsidP="001B2204">
            <w:pPr>
              <w:jc w:val="center"/>
              <w:rPr>
                <w:rFonts w:cstheme="minorHAnsi"/>
                <w:szCs w:val="20"/>
              </w:rPr>
            </w:pPr>
          </w:p>
        </w:tc>
        <w:tc>
          <w:tcPr>
            <w:tcW w:w="990" w:type="dxa"/>
          </w:tcPr>
          <w:p w14:paraId="6B5C6EBD" w14:textId="77777777" w:rsidR="0061524D" w:rsidRPr="00487927" w:rsidRDefault="0061524D" w:rsidP="001B2204">
            <w:pPr>
              <w:jc w:val="center"/>
              <w:rPr>
                <w:rFonts w:cstheme="minorHAnsi"/>
                <w:szCs w:val="20"/>
              </w:rPr>
            </w:pPr>
          </w:p>
        </w:tc>
        <w:tc>
          <w:tcPr>
            <w:tcW w:w="990" w:type="dxa"/>
          </w:tcPr>
          <w:p w14:paraId="2ABA302C" w14:textId="77777777" w:rsidR="0061524D" w:rsidRPr="00487927" w:rsidRDefault="0061524D" w:rsidP="001B2204">
            <w:pPr>
              <w:jc w:val="center"/>
              <w:rPr>
                <w:rFonts w:cstheme="minorHAnsi"/>
                <w:szCs w:val="20"/>
              </w:rPr>
            </w:pPr>
          </w:p>
        </w:tc>
        <w:tc>
          <w:tcPr>
            <w:tcW w:w="1103" w:type="dxa"/>
          </w:tcPr>
          <w:p w14:paraId="2B68F0F8" w14:textId="77777777" w:rsidR="0061524D" w:rsidRPr="00487927" w:rsidRDefault="0061524D" w:rsidP="001B2204">
            <w:pPr>
              <w:jc w:val="center"/>
              <w:rPr>
                <w:rFonts w:cstheme="minorHAnsi"/>
                <w:szCs w:val="20"/>
              </w:rPr>
            </w:pPr>
          </w:p>
        </w:tc>
        <w:tc>
          <w:tcPr>
            <w:tcW w:w="1103" w:type="dxa"/>
          </w:tcPr>
          <w:p w14:paraId="04C1C1A3" w14:textId="77777777" w:rsidR="0061524D" w:rsidRPr="00487927" w:rsidRDefault="0061524D" w:rsidP="001B2204">
            <w:pPr>
              <w:jc w:val="center"/>
              <w:rPr>
                <w:rFonts w:cstheme="minorHAnsi"/>
                <w:szCs w:val="20"/>
              </w:rPr>
            </w:pPr>
          </w:p>
        </w:tc>
      </w:tr>
      <w:tr w:rsidR="0061524D" w:rsidRPr="00487927" w14:paraId="7FCD84FF" w14:textId="503161B1" w:rsidTr="0061524D">
        <w:tc>
          <w:tcPr>
            <w:tcW w:w="1255" w:type="dxa"/>
          </w:tcPr>
          <w:p w14:paraId="32176C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61524D" w:rsidRPr="00487927" w:rsidRDefault="0061524D" w:rsidP="001B2204">
            <w:pPr>
              <w:jc w:val="center"/>
              <w:rPr>
                <w:rFonts w:cstheme="minorHAnsi"/>
                <w:szCs w:val="20"/>
              </w:rPr>
            </w:pPr>
          </w:p>
        </w:tc>
        <w:tc>
          <w:tcPr>
            <w:tcW w:w="990" w:type="dxa"/>
          </w:tcPr>
          <w:p w14:paraId="47B3674D" w14:textId="5DBBD0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984891" w14:textId="77777777" w:rsidR="0061524D" w:rsidRPr="00487927" w:rsidRDefault="0061524D" w:rsidP="001B2204">
            <w:pPr>
              <w:jc w:val="center"/>
              <w:rPr>
                <w:rFonts w:cstheme="minorHAnsi"/>
                <w:szCs w:val="20"/>
              </w:rPr>
            </w:pPr>
          </w:p>
        </w:tc>
        <w:tc>
          <w:tcPr>
            <w:tcW w:w="990" w:type="dxa"/>
          </w:tcPr>
          <w:p w14:paraId="52482E9F" w14:textId="77777777" w:rsidR="0061524D" w:rsidRPr="00487927" w:rsidRDefault="0061524D" w:rsidP="001B2204">
            <w:pPr>
              <w:jc w:val="center"/>
              <w:rPr>
                <w:rFonts w:cstheme="minorHAnsi"/>
                <w:szCs w:val="20"/>
              </w:rPr>
            </w:pPr>
          </w:p>
        </w:tc>
        <w:tc>
          <w:tcPr>
            <w:tcW w:w="990" w:type="dxa"/>
          </w:tcPr>
          <w:p w14:paraId="488ECA3E" w14:textId="0EAB076A" w:rsidR="0061524D" w:rsidRPr="00487927" w:rsidRDefault="0061524D" w:rsidP="001B2204">
            <w:pPr>
              <w:jc w:val="center"/>
              <w:rPr>
                <w:rFonts w:cstheme="minorHAnsi"/>
                <w:szCs w:val="20"/>
              </w:rPr>
            </w:pPr>
          </w:p>
        </w:tc>
        <w:tc>
          <w:tcPr>
            <w:tcW w:w="990" w:type="dxa"/>
          </w:tcPr>
          <w:p w14:paraId="28F17B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423E6" w14:textId="77777777" w:rsidR="0061524D" w:rsidRPr="00487927" w:rsidRDefault="0061524D" w:rsidP="001B2204">
            <w:pPr>
              <w:jc w:val="center"/>
              <w:rPr>
                <w:rFonts w:cstheme="minorHAnsi"/>
                <w:szCs w:val="20"/>
              </w:rPr>
            </w:pPr>
          </w:p>
        </w:tc>
        <w:tc>
          <w:tcPr>
            <w:tcW w:w="990" w:type="dxa"/>
          </w:tcPr>
          <w:p w14:paraId="324564BA" w14:textId="77777777" w:rsidR="0061524D" w:rsidRPr="00487927" w:rsidRDefault="0061524D" w:rsidP="001B2204">
            <w:pPr>
              <w:jc w:val="center"/>
              <w:rPr>
                <w:rFonts w:cstheme="minorHAnsi"/>
                <w:szCs w:val="20"/>
              </w:rPr>
            </w:pPr>
          </w:p>
        </w:tc>
        <w:tc>
          <w:tcPr>
            <w:tcW w:w="990" w:type="dxa"/>
          </w:tcPr>
          <w:p w14:paraId="222155AD" w14:textId="77777777" w:rsidR="0061524D" w:rsidRPr="00487927" w:rsidRDefault="0061524D" w:rsidP="001B2204">
            <w:pPr>
              <w:jc w:val="center"/>
              <w:rPr>
                <w:rFonts w:cstheme="minorHAnsi"/>
                <w:szCs w:val="20"/>
              </w:rPr>
            </w:pPr>
          </w:p>
        </w:tc>
        <w:tc>
          <w:tcPr>
            <w:tcW w:w="1103" w:type="dxa"/>
          </w:tcPr>
          <w:p w14:paraId="0268C2CB" w14:textId="77777777" w:rsidR="0061524D" w:rsidRPr="00487927" w:rsidRDefault="0061524D" w:rsidP="001B2204">
            <w:pPr>
              <w:jc w:val="center"/>
              <w:rPr>
                <w:rFonts w:cstheme="minorHAnsi"/>
                <w:szCs w:val="20"/>
              </w:rPr>
            </w:pPr>
          </w:p>
        </w:tc>
        <w:tc>
          <w:tcPr>
            <w:tcW w:w="1103" w:type="dxa"/>
          </w:tcPr>
          <w:p w14:paraId="117D9FC4" w14:textId="77777777" w:rsidR="0061524D" w:rsidRPr="00487927" w:rsidRDefault="0061524D" w:rsidP="001B2204">
            <w:pPr>
              <w:jc w:val="center"/>
              <w:rPr>
                <w:rFonts w:cstheme="minorHAnsi"/>
                <w:szCs w:val="20"/>
              </w:rPr>
            </w:pPr>
          </w:p>
        </w:tc>
      </w:tr>
      <w:tr w:rsidR="0061524D" w:rsidRPr="00487927" w14:paraId="290EC7A7" w14:textId="78806466" w:rsidTr="0061524D">
        <w:tc>
          <w:tcPr>
            <w:tcW w:w="1255" w:type="dxa"/>
          </w:tcPr>
          <w:p w14:paraId="2D8167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61524D" w:rsidRPr="00487927" w:rsidRDefault="0061524D" w:rsidP="001B2204">
            <w:pPr>
              <w:jc w:val="center"/>
              <w:rPr>
                <w:rFonts w:cstheme="minorHAnsi"/>
                <w:szCs w:val="20"/>
              </w:rPr>
            </w:pPr>
          </w:p>
        </w:tc>
        <w:tc>
          <w:tcPr>
            <w:tcW w:w="990" w:type="dxa"/>
          </w:tcPr>
          <w:p w14:paraId="586A3024" w14:textId="4F49476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BC986" w14:textId="77777777" w:rsidR="0061524D" w:rsidRPr="00487927" w:rsidRDefault="0061524D" w:rsidP="001B2204">
            <w:pPr>
              <w:jc w:val="center"/>
              <w:rPr>
                <w:rFonts w:cstheme="minorHAnsi"/>
                <w:szCs w:val="20"/>
              </w:rPr>
            </w:pPr>
          </w:p>
        </w:tc>
        <w:tc>
          <w:tcPr>
            <w:tcW w:w="990" w:type="dxa"/>
          </w:tcPr>
          <w:p w14:paraId="1EE3C6D6" w14:textId="77777777" w:rsidR="0061524D" w:rsidRPr="00487927" w:rsidRDefault="0061524D" w:rsidP="001B2204">
            <w:pPr>
              <w:jc w:val="center"/>
              <w:rPr>
                <w:rFonts w:cstheme="minorHAnsi"/>
                <w:szCs w:val="20"/>
              </w:rPr>
            </w:pPr>
          </w:p>
        </w:tc>
        <w:tc>
          <w:tcPr>
            <w:tcW w:w="990" w:type="dxa"/>
          </w:tcPr>
          <w:p w14:paraId="7CC5C9F6" w14:textId="36315DAF" w:rsidR="0061524D" w:rsidRPr="00487927" w:rsidRDefault="0061524D" w:rsidP="001B2204">
            <w:pPr>
              <w:jc w:val="center"/>
              <w:rPr>
                <w:rFonts w:cstheme="minorHAnsi"/>
                <w:szCs w:val="20"/>
              </w:rPr>
            </w:pPr>
          </w:p>
        </w:tc>
        <w:tc>
          <w:tcPr>
            <w:tcW w:w="990" w:type="dxa"/>
          </w:tcPr>
          <w:p w14:paraId="4AE1F0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763EB6" w14:textId="77777777" w:rsidR="0061524D" w:rsidRPr="00487927" w:rsidRDefault="0061524D" w:rsidP="001B2204">
            <w:pPr>
              <w:jc w:val="center"/>
              <w:rPr>
                <w:rFonts w:cstheme="minorHAnsi"/>
                <w:szCs w:val="20"/>
              </w:rPr>
            </w:pPr>
          </w:p>
        </w:tc>
        <w:tc>
          <w:tcPr>
            <w:tcW w:w="990" w:type="dxa"/>
          </w:tcPr>
          <w:p w14:paraId="504C0DBE" w14:textId="77777777" w:rsidR="0061524D" w:rsidRPr="00487927" w:rsidRDefault="0061524D" w:rsidP="001B2204">
            <w:pPr>
              <w:jc w:val="center"/>
              <w:rPr>
                <w:rFonts w:cstheme="minorHAnsi"/>
                <w:szCs w:val="20"/>
              </w:rPr>
            </w:pPr>
          </w:p>
        </w:tc>
        <w:tc>
          <w:tcPr>
            <w:tcW w:w="990" w:type="dxa"/>
          </w:tcPr>
          <w:p w14:paraId="09B3BD76" w14:textId="77777777" w:rsidR="0061524D" w:rsidRPr="00487927" w:rsidRDefault="0061524D" w:rsidP="001B2204">
            <w:pPr>
              <w:jc w:val="center"/>
              <w:rPr>
                <w:rFonts w:cstheme="minorHAnsi"/>
                <w:szCs w:val="20"/>
              </w:rPr>
            </w:pPr>
          </w:p>
        </w:tc>
        <w:tc>
          <w:tcPr>
            <w:tcW w:w="1103" w:type="dxa"/>
          </w:tcPr>
          <w:p w14:paraId="57670D51" w14:textId="77777777" w:rsidR="0061524D" w:rsidRPr="00487927" w:rsidRDefault="0061524D" w:rsidP="001B2204">
            <w:pPr>
              <w:jc w:val="center"/>
              <w:rPr>
                <w:rFonts w:cstheme="minorHAnsi"/>
                <w:szCs w:val="20"/>
              </w:rPr>
            </w:pPr>
          </w:p>
        </w:tc>
        <w:tc>
          <w:tcPr>
            <w:tcW w:w="1103" w:type="dxa"/>
          </w:tcPr>
          <w:p w14:paraId="70988700" w14:textId="77777777" w:rsidR="0061524D" w:rsidRPr="00487927" w:rsidRDefault="0061524D" w:rsidP="001B2204">
            <w:pPr>
              <w:jc w:val="center"/>
              <w:rPr>
                <w:rFonts w:cstheme="minorHAnsi"/>
                <w:szCs w:val="20"/>
              </w:rPr>
            </w:pPr>
          </w:p>
        </w:tc>
      </w:tr>
      <w:tr w:rsidR="0061524D" w:rsidRPr="00487927" w14:paraId="35766161" w14:textId="02708553" w:rsidTr="0061524D">
        <w:tc>
          <w:tcPr>
            <w:tcW w:w="1255" w:type="dxa"/>
          </w:tcPr>
          <w:p w14:paraId="5DDC49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61524D" w:rsidRPr="00487927" w:rsidRDefault="0061524D" w:rsidP="001B2204">
            <w:pPr>
              <w:jc w:val="center"/>
              <w:rPr>
                <w:rFonts w:cstheme="minorHAnsi"/>
                <w:szCs w:val="20"/>
              </w:rPr>
            </w:pPr>
          </w:p>
        </w:tc>
        <w:tc>
          <w:tcPr>
            <w:tcW w:w="990" w:type="dxa"/>
          </w:tcPr>
          <w:p w14:paraId="670E833C" w14:textId="27F6EA0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351BAD" w14:textId="77777777" w:rsidR="0061524D" w:rsidRPr="00487927" w:rsidRDefault="0061524D" w:rsidP="001B2204">
            <w:pPr>
              <w:jc w:val="center"/>
              <w:rPr>
                <w:rFonts w:cstheme="minorHAnsi"/>
                <w:szCs w:val="20"/>
              </w:rPr>
            </w:pPr>
          </w:p>
        </w:tc>
        <w:tc>
          <w:tcPr>
            <w:tcW w:w="990" w:type="dxa"/>
          </w:tcPr>
          <w:p w14:paraId="4655BD97" w14:textId="77777777" w:rsidR="0061524D" w:rsidRPr="00487927" w:rsidRDefault="0061524D" w:rsidP="001B2204">
            <w:pPr>
              <w:jc w:val="center"/>
              <w:rPr>
                <w:rFonts w:cstheme="minorHAnsi"/>
                <w:szCs w:val="20"/>
              </w:rPr>
            </w:pPr>
          </w:p>
        </w:tc>
        <w:tc>
          <w:tcPr>
            <w:tcW w:w="990" w:type="dxa"/>
          </w:tcPr>
          <w:p w14:paraId="32CD9453" w14:textId="234FC56D" w:rsidR="0061524D" w:rsidRPr="00487927" w:rsidRDefault="0061524D" w:rsidP="001B2204">
            <w:pPr>
              <w:jc w:val="center"/>
              <w:rPr>
                <w:rFonts w:cstheme="minorHAnsi"/>
                <w:szCs w:val="20"/>
              </w:rPr>
            </w:pPr>
          </w:p>
        </w:tc>
        <w:tc>
          <w:tcPr>
            <w:tcW w:w="990" w:type="dxa"/>
          </w:tcPr>
          <w:p w14:paraId="13C013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C8958E" w14:textId="77777777" w:rsidR="0061524D" w:rsidRPr="00487927" w:rsidRDefault="0061524D" w:rsidP="001B2204">
            <w:pPr>
              <w:jc w:val="center"/>
              <w:rPr>
                <w:rFonts w:cstheme="minorHAnsi"/>
                <w:szCs w:val="20"/>
              </w:rPr>
            </w:pPr>
          </w:p>
        </w:tc>
        <w:tc>
          <w:tcPr>
            <w:tcW w:w="990" w:type="dxa"/>
          </w:tcPr>
          <w:p w14:paraId="0186399F" w14:textId="77777777" w:rsidR="0061524D" w:rsidRPr="00487927" w:rsidRDefault="0061524D" w:rsidP="001B2204">
            <w:pPr>
              <w:jc w:val="center"/>
              <w:rPr>
                <w:rFonts w:cstheme="minorHAnsi"/>
                <w:szCs w:val="20"/>
              </w:rPr>
            </w:pPr>
          </w:p>
        </w:tc>
        <w:tc>
          <w:tcPr>
            <w:tcW w:w="990" w:type="dxa"/>
          </w:tcPr>
          <w:p w14:paraId="4CEA6E89" w14:textId="77777777" w:rsidR="0061524D" w:rsidRPr="00487927" w:rsidRDefault="0061524D" w:rsidP="001B2204">
            <w:pPr>
              <w:jc w:val="center"/>
              <w:rPr>
                <w:rFonts w:cstheme="minorHAnsi"/>
                <w:szCs w:val="20"/>
              </w:rPr>
            </w:pPr>
          </w:p>
        </w:tc>
        <w:tc>
          <w:tcPr>
            <w:tcW w:w="1103" w:type="dxa"/>
          </w:tcPr>
          <w:p w14:paraId="0F073234" w14:textId="77777777" w:rsidR="0061524D" w:rsidRPr="00487927" w:rsidRDefault="0061524D" w:rsidP="001B2204">
            <w:pPr>
              <w:jc w:val="center"/>
              <w:rPr>
                <w:rFonts w:cstheme="minorHAnsi"/>
                <w:szCs w:val="20"/>
              </w:rPr>
            </w:pPr>
          </w:p>
        </w:tc>
        <w:tc>
          <w:tcPr>
            <w:tcW w:w="1103" w:type="dxa"/>
          </w:tcPr>
          <w:p w14:paraId="31B76D49" w14:textId="77777777" w:rsidR="0061524D" w:rsidRPr="00487927" w:rsidRDefault="0061524D" w:rsidP="001B2204">
            <w:pPr>
              <w:jc w:val="center"/>
              <w:rPr>
                <w:rFonts w:cstheme="minorHAnsi"/>
                <w:szCs w:val="20"/>
              </w:rPr>
            </w:pPr>
          </w:p>
        </w:tc>
      </w:tr>
      <w:tr w:rsidR="0061524D" w:rsidRPr="00487927" w14:paraId="542E5F95" w14:textId="0ECF0F2D" w:rsidTr="0061524D">
        <w:tc>
          <w:tcPr>
            <w:tcW w:w="1255" w:type="dxa"/>
          </w:tcPr>
          <w:p w14:paraId="713DE56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61524D" w:rsidRPr="00487927" w:rsidRDefault="0061524D" w:rsidP="001B2204">
            <w:pPr>
              <w:jc w:val="center"/>
              <w:rPr>
                <w:rFonts w:cstheme="minorHAnsi"/>
                <w:szCs w:val="20"/>
              </w:rPr>
            </w:pPr>
          </w:p>
        </w:tc>
        <w:tc>
          <w:tcPr>
            <w:tcW w:w="990" w:type="dxa"/>
          </w:tcPr>
          <w:p w14:paraId="6E9646C7" w14:textId="16FE6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04C4D5" w14:textId="77777777" w:rsidR="0061524D" w:rsidRPr="00487927" w:rsidRDefault="0061524D" w:rsidP="001B2204">
            <w:pPr>
              <w:jc w:val="center"/>
              <w:rPr>
                <w:rFonts w:cstheme="minorHAnsi"/>
                <w:szCs w:val="20"/>
              </w:rPr>
            </w:pPr>
          </w:p>
        </w:tc>
        <w:tc>
          <w:tcPr>
            <w:tcW w:w="990" w:type="dxa"/>
          </w:tcPr>
          <w:p w14:paraId="43579CF7" w14:textId="77777777" w:rsidR="0061524D" w:rsidRPr="00487927" w:rsidRDefault="0061524D" w:rsidP="001B2204">
            <w:pPr>
              <w:jc w:val="center"/>
              <w:rPr>
                <w:rFonts w:cstheme="minorHAnsi"/>
                <w:szCs w:val="20"/>
              </w:rPr>
            </w:pPr>
          </w:p>
        </w:tc>
        <w:tc>
          <w:tcPr>
            <w:tcW w:w="990" w:type="dxa"/>
          </w:tcPr>
          <w:p w14:paraId="16264080" w14:textId="62571F46" w:rsidR="0061524D" w:rsidRPr="00487927" w:rsidRDefault="0061524D" w:rsidP="001B2204">
            <w:pPr>
              <w:jc w:val="center"/>
              <w:rPr>
                <w:rFonts w:cstheme="minorHAnsi"/>
                <w:szCs w:val="20"/>
              </w:rPr>
            </w:pPr>
          </w:p>
        </w:tc>
        <w:tc>
          <w:tcPr>
            <w:tcW w:w="990" w:type="dxa"/>
          </w:tcPr>
          <w:p w14:paraId="548519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54B360" w14:textId="77777777" w:rsidR="0061524D" w:rsidRPr="00487927" w:rsidRDefault="0061524D" w:rsidP="001B2204">
            <w:pPr>
              <w:jc w:val="center"/>
              <w:rPr>
                <w:rFonts w:cstheme="minorHAnsi"/>
                <w:szCs w:val="20"/>
              </w:rPr>
            </w:pPr>
          </w:p>
        </w:tc>
        <w:tc>
          <w:tcPr>
            <w:tcW w:w="990" w:type="dxa"/>
          </w:tcPr>
          <w:p w14:paraId="3660D060" w14:textId="77777777" w:rsidR="0061524D" w:rsidRPr="00487927" w:rsidRDefault="0061524D" w:rsidP="001B2204">
            <w:pPr>
              <w:jc w:val="center"/>
              <w:rPr>
                <w:rFonts w:cstheme="minorHAnsi"/>
                <w:szCs w:val="20"/>
              </w:rPr>
            </w:pPr>
          </w:p>
        </w:tc>
        <w:tc>
          <w:tcPr>
            <w:tcW w:w="990" w:type="dxa"/>
          </w:tcPr>
          <w:p w14:paraId="73A610B4" w14:textId="77777777" w:rsidR="0061524D" w:rsidRPr="00487927" w:rsidRDefault="0061524D" w:rsidP="001B2204">
            <w:pPr>
              <w:jc w:val="center"/>
              <w:rPr>
                <w:rFonts w:cstheme="minorHAnsi"/>
                <w:szCs w:val="20"/>
              </w:rPr>
            </w:pPr>
          </w:p>
        </w:tc>
        <w:tc>
          <w:tcPr>
            <w:tcW w:w="1103" w:type="dxa"/>
          </w:tcPr>
          <w:p w14:paraId="6946737F" w14:textId="77777777" w:rsidR="0061524D" w:rsidRPr="00487927" w:rsidRDefault="0061524D" w:rsidP="001B2204">
            <w:pPr>
              <w:jc w:val="center"/>
              <w:rPr>
                <w:rFonts w:cstheme="minorHAnsi"/>
                <w:szCs w:val="20"/>
              </w:rPr>
            </w:pPr>
          </w:p>
        </w:tc>
        <w:tc>
          <w:tcPr>
            <w:tcW w:w="1103" w:type="dxa"/>
          </w:tcPr>
          <w:p w14:paraId="3885D769" w14:textId="77777777" w:rsidR="0061524D" w:rsidRPr="00487927" w:rsidRDefault="0061524D" w:rsidP="001B2204">
            <w:pPr>
              <w:jc w:val="center"/>
              <w:rPr>
                <w:rFonts w:cstheme="minorHAnsi"/>
                <w:szCs w:val="20"/>
              </w:rPr>
            </w:pPr>
          </w:p>
        </w:tc>
      </w:tr>
      <w:tr w:rsidR="0061524D" w:rsidRPr="00487927" w14:paraId="1D39F27B" w14:textId="3B1C776E" w:rsidTr="0061524D">
        <w:tc>
          <w:tcPr>
            <w:tcW w:w="1255" w:type="dxa"/>
          </w:tcPr>
          <w:p w14:paraId="392920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61524D" w:rsidRPr="00487927" w:rsidRDefault="0061524D" w:rsidP="001B2204">
            <w:pPr>
              <w:jc w:val="center"/>
              <w:rPr>
                <w:rFonts w:cstheme="minorHAnsi"/>
                <w:szCs w:val="20"/>
              </w:rPr>
            </w:pPr>
          </w:p>
        </w:tc>
        <w:tc>
          <w:tcPr>
            <w:tcW w:w="990" w:type="dxa"/>
          </w:tcPr>
          <w:p w14:paraId="79D01866" w14:textId="51D6806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BABFE" w14:textId="77777777" w:rsidR="0061524D" w:rsidRPr="00487927" w:rsidRDefault="0061524D" w:rsidP="001B2204">
            <w:pPr>
              <w:jc w:val="center"/>
              <w:rPr>
                <w:rFonts w:cstheme="minorHAnsi"/>
                <w:szCs w:val="20"/>
              </w:rPr>
            </w:pPr>
          </w:p>
        </w:tc>
        <w:tc>
          <w:tcPr>
            <w:tcW w:w="990" w:type="dxa"/>
          </w:tcPr>
          <w:p w14:paraId="56E3821D" w14:textId="77777777" w:rsidR="0061524D" w:rsidRPr="00487927" w:rsidRDefault="0061524D" w:rsidP="001B2204">
            <w:pPr>
              <w:jc w:val="center"/>
              <w:rPr>
                <w:rFonts w:cstheme="minorHAnsi"/>
                <w:szCs w:val="20"/>
              </w:rPr>
            </w:pPr>
          </w:p>
        </w:tc>
        <w:tc>
          <w:tcPr>
            <w:tcW w:w="990" w:type="dxa"/>
          </w:tcPr>
          <w:p w14:paraId="3F44FBB6" w14:textId="132D9616" w:rsidR="0061524D" w:rsidRPr="00487927" w:rsidRDefault="0061524D" w:rsidP="001B2204">
            <w:pPr>
              <w:jc w:val="center"/>
              <w:rPr>
                <w:rFonts w:cstheme="minorHAnsi"/>
                <w:szCs w:val="20"/>
              </w:rPr>
            </w:pPr>
          </w:p>
        </w:tc>
        <w:tc>
          <w:tcPr>
            <w:tcW w:w="990" w:type="dxa"/>
          </w:tcPr>
          <w:p w14:paraId="54795C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C4D357" w14:textId="77777777" w:rsidR="0061524D" w:rsidRPr="00487927" w:rsidRDefault="0061524D" w:rsidP="001B2204">
            <w:pPr>
              <w:jc w:val="center"/>
              <w:rPr>
                <w:rFonts w:cstheme="minorHAnsi"/>
                <w:szCs w:val="20"/>
              </w:rPr>
            </w:pPr>
          </w:p>
        </w:tc>
        <w:tc>
          <w:tcPr>
            <w:tcW w:w="990" w:type="dxa"/>
          </w:tcPr>
          <w:p w14:paraId="594D9846" w14:textId="77777777" w:rsidR="0061524D" w:rsidRPr="00487927" w:rsidRDefault="0061524D" w:rsidP="001B2204">
            <w:pPr>
              <w:jc w:val="center"/>
              <w:rPr>
                <w:rFonts w:cstheme="minorHAnsi"/>
                <w:szCs w:val="20"/>
              </w:rPr>
            </w:pPr>
          </w:p>
        </w:tc>
        <w:tc>
          <w:tcPr>
            <w:tcW w:w="990" w:type="dxa"/>
          </w:tcPr>
          <w:p w14:paraId="3D8FAC73" w14:textId="77777777" w:rsidR="0061524D" w:rsidRPr="00487927" w:rsidRDefault="0061524D" w:rsidP="001B2204">
            <w:pPr>
              <w:jc w:val="center"/>
              <w:rPr>
                <w:rFonts w:cstheme="minorHAnsi"/>
                <w:szCs w:val="20"/>
              </w:rPr>
            </w:pPr>
          </w:p>
        </w:tc>
        <w:tc>
          <w:tcPr>
            <w:tcW w:w="1103" w:type="dxa"/>
          </w:tcPr>
          <w:p w14:paraId="2C0D91D8" w14:textId="77777777" w:rsidR="0061524D" w:rsidRPr="00487927" w:rsidRDefault="0061524D" w:rsidP="001B2204">
            <w:pPr>
              <w:jc w:val="center"/>
              <w:rPr>
                <w:rFonts w:cstheme="minorHAnsi"/>
                <w:szCs w:val="20"/>
              </w:rPr>
            </w:pPr>
          </w:p>
        </w:tc>
        <w:tc>
          <w:tcPr>
            <w:tcW w:w="1103" w:type="dxa"/>
          </w:tcPr>
          <w:p w14:paraId="4E1E785F" w14:textId="77777777" w:rsidR="0061524D" w:rsidRPr="00487927" w:rsidRDefault="0061524D" w:rsidP="001B2204">
            <w:pPr>
              <w:jc w:val="center"/>
              <w:rPr>
                <w:rFonts w:cstheme="minorHAnsi"/>
                <w:szCs w:val="20"/>
              </w:rPr>
            </w:pPr>
          </w:p>
        </w:tc>
      </w:tr>
      <w:tr w:rsidR="0061524D" w:rsidRPr="00487927" w14:paraId="21062D82" w14:textId="7FAF1580" w:rsidTr="0061524D">
        <w:tc>
          <w:tcPr>
            <w:tcW w:w="1255" w:type="dxa"/>
          </w:tcPr>
          <w:p w14:paraId="77B8EC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61524D" w:rsidRPr="00487927" w:rsidRDefault="0061524D" w:rsidP="001B2204">
            <w:pPr>
              <w:jc w:val="center"/>
              <w:rPr>
                <w:rFonts w:cstheme="minorHAnsi"/>
                <w:szCs w:val="20"/>
              </w:rPr>
            </w:pPr>
          </w:p>
        </w:tc>
        <w:tc>
          <w:tcPr>
            <w:tcW w:w="990" w:type="dxa"/>
          </w:tcPr>
          <w:p w14:paraId="0C5686EE" w14:textId="2AAF2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4F5FE" w14:textId="77777777" w:rsidR="0061524D" w:rsidRPr="00487927" w:rsidRDefault="0061524D" w:rsidP="001B2204">
            <w:pPr>
              <w:jc w:val="center"/>
              <w:rPr>
                <w:rFonts w:cstheme="minorHAnsi"/>
                <w:szCs w:val="20"/>
              </w:rPr>
            </w:pPr>
          </w:p>
        </w:tc>
        <w:tc>
          <w:tcPr>
            <w:tcW w:w="990" w:type="dxa"/>
          </w:tcPr>
          <w:p w14:paraId="2BA94D51" w14:textId="77777777" w:rsidR="0061524D" w:rsidRPr="00487927" w:rsidRDefault="0061524D" w:rsidP="001B2204">
            <w:pPr>
              <w:jc w:val="center"/>
              <w:rPr>
                <w:rFonts w:cstheme="minorHAnsi"/>
                <w:szCs w:val="20"/>
              </w:rPr>
            </w:pPr>
          </w:p>
        </w:tc>
        <w:tc>
          <w:tcPr>
            <w:tcW w:w="990" w:type="dxa"/>
          </w:tcPr>
          <w:p w14:paraId="6E831F6A" w14:textId="71036E3F" w:rsidR="0061524D" w:rsidRPr="00487927" w:rsidRDefault="0061524D" w:rsidP="001B2204">
            <w:pPr>
              <w:jc w:val="center"/>
              <w:rPr>
                <w:rFonts w:cstheme="minorHAnsi"/>
                <w:szCs w:val="20"/>
              </w:rPr>
            </w:pPr>
          </w:p>
        </w:tc>
        <w:tc>
          <w:tcPr>
            <w:tcW w:w="990" w:type="dxa"/>
          </w:tcPr>
          <w:p w14:paraId="3759263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50E916" w14:textId="77777777" w:rsidR="0061524D" w:rsidRPr="00487927" w:rsidRDefault="0061524D" w:rsidP="001B2204">
            <w:pPr>
              <w:jc w:val="center"/>
              <w:rPr>
                <w:rFonts w:cstheme="minorHAnsi"/>
                <w:szCs w:val="20"/>
              </w:rPr>
            </w:pPr>
          </w:p>
        </w:tc>
        <w:tc>
          <w:tcPr>
            <w:tcW w:w="990" w:type="dxa"/>
          </w:tcPr>
          <w:p w14:paraId="3C6BB007" w14:textId="77777777" w:rsidR="0061524D" w:rsidRPr="00487927" w:rsidRDefault="0061524D" w:rsidP="001B2204">
            <w:pPr>
              <w:jc w:val="center"/>
              <w:rPr>
                <w:rFonts w:cstheme="minorHAnsi"/>
                <w:szCs w:val="20"/>
              </w:rPr>
            </w:pPr>
          </w:p>
        </w:tc>
        <w:tc>
          <w:tcPr>
            <w:tcW w:w="990" w:type="dxa"/>
          </w:tcPr>
          <w:p w14:paraId="29223EC0" w14:textId="77777777" w:rsidR="0061524D" w:rsidRPr="00487927" w:rsidRDefault="0061524D" w:rsidP="001B2204">
            <w:pPr>
              <w:jc w:val="center"/>
              <w:rPr>
                <w:rFonts w:cstheme="minorHAnsi"/>
                <w:szCs w:val="20"/>
              </w:rPr>
            </w:pPr>
          </w:p>
        </w:tc>
        <w:tc>
          <w:tcPr>
            <w:tcW w:w="1103" w:type="dxa"/>
          </w:tcPr>
          <w:p w14:paraId="77D51889" w14:textId="77777777" w:rsidR="0061524D" w:rsidRPr="00487927" w:rsidRDefault="0061524D" w:rsidP="001B2204">
            <w:pPr>
              <w:jc w:val="center"/>
              <w:rPr>
                <w:rFonts w:cstheme="minorHAnsi"/>
                <w:szCs w:val="20"/>
              </w:rPr>
            </w:pPr>
          </w:p>
        </w:tc>
        <w:tc>
          <w:tcPr>
            <w:tcW w:w="1103" w:type="dxa"/>
          </w:tcPr>
          <w:p w14:paraId="7AD8D5C5" w14:textId="77777777" w:rsidR="0061524D" w:rsidRPr="00487927" w:rsidRDefault="0061524D" w:rsidP="001B2204">
            <w:pPr>
              <w:jc w:val="center"/>
              <w:rPr>
                <w:rFonts w:cstheme="minorHAnsi"/>
                <w:szCs w:val="20"/>
              </w:rPr>
            </w:pPr>
          </w:p>
        </w:tc>
      </w:tr>
      <w:tr w:rsidR="0061524D" w:rsidRPr="00487927" w14:paraId="69339504" w14:textId="4B322A7C" w:rsidTr="0061524D">
        <w:tc>
          <w:tcPr>
            <w:tcW w:w="1255" w:type="dxa"/>
          </w:tcPr>
          <w:p w14:paraId="6CA934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61524D" w:rsidRPr="00487927" w:rsidRDefault="0061524D" w:rsidP="001B2204">
            <w:pPr>
              <w:jc w:val="center"/>
              <w:rPr>
                <w:rFonts w:cstheme="minorHAnsi"/>
                <w:szCs w:val="20"/>
              </w:rPr>
            </w:pPr>
          </w:p>
        </w:tc>
        <w:tc>
          <w:tcPr>
            <w:tcW w:w="990" w:type="dxa"/>
          </w:tcPr>
          <w:p w14:paraId="3241B1ED" w14:textId="3A413C9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8E28B5" w14:textId="77777777" w:rsidR="0061524D" w:rsidRPr="00487927" w:rsidRDefault="0061524D" w:rsidP="001B2204">
            <w:pPr>
              <w:jc w:val="center"/>
              <w:rPr>
                <w:rFonts w:cstheme="minorHAnsi"/>
                <w:szCs w:val="20"/>
              </w:rPr>
            </w:pPr>
          </w:p>
        </w:tc>
        <w:tc>
          <w:tcPr>
            <w:tcW w:w="990" w:type="dxa"/>
          </w:tcPr>
          <w:p w14:paraId="5D800E6A" w14:textId="77777777" w:rsidR="0061524D" w:rsidRPr="00487927" w:rsidRDefault="0061524D" w:rsidP="001B2204">
            <w:pPr>
              <w:jc w:val="center"/>
              <w:rPr>
                <w:rFonts w:cstheme="minorHAnsi"/>
                <w:szCs w:val="20"/>
              </w:rPr>
            </w:pPr>
          </w:p>
        </w:tc>
        <w:tc>
          <w:tcPr>
            <w:tcW w:w="990" w:type="dxa"/>
          </w:tcPr>
          <w:p w14:paraId="1D53A625" w14:textId="1907DB98" w:rsidR="0061524D" w:rsidRPr="00487927" w:rsidRDefault="0061524D" w:rsidP="001B2204">
            <w:pPr>
              <w:jc w:val="center"/>
              <w:rPr>
                <w:rFonts w:cstheme="minorHAnsi"/>
                <w:szCs w:val="20"/>
              </w:rPr>
            </w:pPr>
          </w:p>
        </w:tc>
        <w:tc>
          <w:tcPr>
            <w:tcW w:w="990" w:type="dxa"/>
          </w:tcPr>
          <w:p w14:paraId="2D1993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1F1C00" w14:textId="77777777" w:rsidR="0061524D" w:rsidRPr="00487927" w:rsidRDefault="0061524D" w:rsidP="001B2204">
            <w:pPr>
              <w:jc w:val="center"/>
              <w:rPr>
                <w:rFonts w:cstheme="minorHAnsi"/>
                <w:szCs w:val="20"/>
              </w:rPr>
            </w:pPr>
          </w:p>
        </w:tc>
        <w:tc>
          <w:tcPr>
            <w:tcW w:w="990" w:type="dxa"/>
          </w:tcPr>
          <w:p w14:paraId="3EF1D47C" w14:textId="77777777" w:rsidR="0061524D" w:rsidRPr="00487927" w:rsidRDefault="0061524D" w:rsidP="001B2204">
            <w:pPr>
              <w:jc w:val="center"/>
              <w:rPr>
                <w:rFonts w:cstheme="minorHAnsi"/>
                <w:szCs w:val="20"/>
              </w:rPr>
            </w:pPr>
          </w:p>
        </w:tc>
        <w:tc>
          <w:tcPr>
            <w:tcW w:w="990" w:type="dxa"/>
          </w:tcPr>
          <w:p w14:paraId="7C14C891" w14:textId="77777777" w:rsidR="0061524D" w:rsidRPr="00487927" w:rsidRDefault="0061524D" w:rsidP="001B2204">
            <w:pPr>
              <w:jc w:val="center"/>
              <w:rPr>
                <w:rFonts w:cstheme="minorHAnsi"/>
                <w:szCs w:val="20"/>
              </w:rPr>
            </w:pPr>
          </w:p>
        </w:tc>
        <w:tc>
          <w:tcPr>
            <w:tcW w:w="1103" w:type="dxa"/>
          </w:tcPr>
          <w:p w14:paraId="40BCED47" w14:textId="77777777" w:rsidR="0061524D" w:rsidRPr="00487927" w:rsidRDefault="0061524D" w:rsidP="001B2204">
            <w:pPr>
              <w:jc w:val="center"/>
              <w:rPr>
                <w:rFonts w:cstheme="minorHAnsi"/>
                <w:szCs w:val="20"/>
              </w:rPr>
            </w:pPr>
          </w:p>
        </w:tc>
        <w:tc>
          <w:tcPr>
            <w:tcW w:w="1103" w:type="dxa"/>
          </w:tcPr>
          <w:p w14:paraId="5E94BB4D" w14:textId="77777777" w:rsidR="0061524D" w:rsidRPr="00487927" w:rsidRDefault="0061524D" w:rsidP="001B2204">
            <w:pPr>
              <w:jc w:val="center"/>
              <w:rPr>
                <w:rFonts w:cstheme="minorHAnsi"/>
                <w:szCs w:val="20"/>
              </w:rPr>
            </w:pPr>
          </w:p>
        </w:tc>
      </w:tr>
      <w:tr w:rsidR="0061524D" w:rsidRPr="00487927" w14:paraId="493C1EF5" w14:textId="12CE9439" w:rsidTr="0061524D">
        <w:tc>
          <w:tcPr>
            <w:tcW w:w="1255" w:type="dxa"/>
          </w:tcPr>
          <w:p w14:paraId="211A975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61524D" w:rsidRPr="00487927" w:rsidRDefault="0061524D" w:rsidP="001B2204">
            <w:pPr>
              <w:jc w:val="center"/>
              <w:rPr>
                <w:rFonts w:cstheme="minorHAnsi"/>
                <w:szCs w:val="20"/>
              </w:rPr>
            </w:pPr>
          </w:p>
        </w:tc>
        <w:tc>
          <w:tcPr>
            <w:tcW w:w="990" w:type="dxa"/>
          </w:tcPr>
          <w:p w14:paraId="142C4716" w14:textId="52D385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3D877B" w14:textId="77777777" w:rsidR="0061524D" w:rsidRPr="00487927" w:rsidRDefault="0061524D" w:rsidP="001B2204">
            <w:pPr>
              <w:jc w:val="center"/>
              <w:rPr>
                <w:rFonts w:cstheme="minorHAnsi"/>
                <w:szCs w:val="20"/>
              </w:rPr>
            </w:pPr>
          </w:p>
        </w:tc>
        <w:tc>
          <w:tcPr>
            <w:tcW w:w="990" w:type="dxa"/>
          </w:tcPr>
          <w:p w14:paraId="1FA6A2BF" w14:textId="77777777" w:rsidR="0061524D" w:rsidRPr="00487927" w:rsidRDefault="0061524D" w:rsidP="001B2204">
            <w:pPr>
              <w:jc w:val="center"/>
              <w:rPr>
                <w:rFonts w:cstheme="minorHAnsi"/>
                <w:szCs w:val="20"/>
              </w:rPr>
            </w:pPr>
          </w:p>
        </w:tc>
        <w:tc>
          <w:tcPr>
            <w:tcW w:w="990" w:type="dxa"/>
          </w:tcPr>
          <w:p w14:paraId="01AFDB1B" w14:textId="14B5DB31" w:rsidR="0061524D" w:rsidRPr="00487927" w:rsidRDefault="0061524D" w:rsidP="001B2204">
            <w:pPr>
              <w:jc w:val="center"/>
              <w:rPr>
                <w:rFonts w:cstheme="minorHAnsi"/>
                <w:szCs w:val="20"/>
              </w:rPr>
            </w:pPr>
          </w:p>
        </w:tc>
        <w:tc>
          <w:tcPr>
            <w:tcW w:w="990" w:type="dxa"/>
          </w:tcPr>
          <w:p w14:paraId="527552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3180B6" w14:textId="77777777" w:rsidR="0061524D" w:rsidRPr="00487927" w:rsidRDefault="0061524D" w:rsidP="001B2204">
            <w:pPr>
              <w:jc w:val="center"/>
              <w:rPr>
                <w:rFonts w:cstheme="minorHAnsi"/>
                <w:szCs w:val="20"/>
              </w:rPr>
            </w:pPr>
          </w:p>
        </w:tc>
        <w:tc>
          <w:tcPr>
            <w:tcW w:w="990" w:type="dxa"/>
          </w:tcPr>
          <w:p w14:paraId="3F0C9A43" w14:textId="77777777" w:rsidR="0061524D" w:rsidRPr="00487927" w:rsidRDefault="0061524D" w:rsidP="001B2204">
            <w:pPr>
              <w:jc w:val="center"/>
              <w:rPr>
                <w:rFonts w:cstheme="minorHAnsi"/>
                <w:szCs w:val="20"/>
              </w:rPr>
            </w:pPr>
          </w:p>
        </w:tc>
        <w:tc>
          <w:tcPr>
            <w:tcW w:w="990" w:type="dxa"/>
          </w:tcPr>
          <w:p w14:paraId="1B66B7CB" w14:textId="77777777" w:rsidR="0061524D" w:rsidRPr="00487927" w:rsidRDefault="0061524D" w:rsidP="001B2204">
            <w:pPr>
              <w:jc w:val="center"/>
              <w:rPr>
                <w:rFonts w:cstheme="minorHAnsi"/>
                <w:szCs w:val="20"/>
              </w:rPr>
            </w:pPr>
          </w:p>
        </w:tc>
        <w:tc>
          <w:tcPr>
            <w:tcW w:w="1103" w:type="dxa"/>
          </w:tcPr>
          <w:p w14:paraId="102346B1" w14:textId="77777777" w:rsidR="0061524D" w:rsidRPr="00487927" w:rsidRDefault="0061524D" w:rsidP="001B2204">
            <w:pPr>
              <w:jc w:val="center"/>
              <w:rPr>
                <w:rFonts w:cstheme="minorHAnsi"/>
                <w:szCs w:val="20"/>
              </w:rPr>
            </w:pPr>
          </w:p>
        </w:tc>
        <w:tc>
          <w:tcPr>
            <w:tcW w:w="1103" w:type="dxa"/>
          </w:tcPr>
          <w:p w14:paraId="1A18FD51" w14:textId="77777777" w:rsidR="0061524D" w:rsidRPr="00487927" w:rsidRDefault="0061524D" w:rsidP="001B2204">
            <w:pPr>
              <w:jc w:val="center"/>
              <w:rPr>
                <w:rFonts w:cstheme="minorHAnsi"/>
                <w:szCs w:val="20"/>
              </w:rPr>
            </w:pPr>
          </w:p>
        </w:tc>
      </w:tr>
      <w:tr w:rsidR="0061524D" w:rsidRPr="00487927" w14:paraId="774DE712" w14:textId="0CBBA157" w:rsidTr="0061524D">
        <w:tc>
          <w:tcPr>
            <w:tcW w:w="1255" w:type="dxa"/>
          </w:tcPr>
          <w:p w14:paraId="213775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61524D" w:rsidRPr="00487927" w:rsidRDefault="0061524D" w:rsidP="001B2204">
            <w:pPr>
              <w:jc w:val="center"/>
              <w:rPr>
                <w:rFonts w:cstheme="minorHAnsi"/>
                <w:szCs w:val="20"/>
              </w:rPr>
            </w:pPr>
          </w:p>
        </w:tc>
        <w:tc>
          <w:tcPr>
            <w:tcW w:w="990" w:type="dxa"/>
          </w:tcPr>
          <w:p w14:paraId="67958CF7" w14:textId="3E9FF8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D7E7FE" w14:textId="77777777" w:rsidR="0061524D" w:rsidRPr="00487927" w:rsidRDefault="0061524D" w:rsidP="001B2204">
            <w:pPr>
              <w:jc w:val="center"/>
              <w:rPr>
                <w:rFonts w:cstheme="minorHAnsi"/>
                <w:szCs w:val="20"/>
              </w:rPr>
            </w:pPr>
          </w:p>
        </w:tc>
        <w:tc>
          <w:tcPr>
            <w:tcW w:w="990" w:type="dxa"/>
          </w:tcPr>
          <w:p w14:paraId="5A97D743" w14:textId="77777777" w:rsidR="0061524D" w:rsidRPr="00487927" w:rsidRDefault="0061524D" w:rsidP="001B2204">
            <w:pPr>
              <w:jc w:val="center"/>
              <w:rPr>
                <w:rFonts w:cstheme="minorHAnsi"/>
                <w:szCs w:val="20"/>
              </w:rPr>
            </w:pPr>
          </w:p>
        </w:tc>
        <w:tc>
          <w:tcPr>
            <w:tcW w:w="990" w:type="dxa"/>
          </w:tcPr>
          <w:p w14:paraId="6F4DC3FB" w14:textId="56BE38DA" w:rsidR="0061524D" w:rsidRPr="00487927" w:rsidRDefault="0061524D" w:rsidP="001B2204">
            <w:pPr>
              <w:jc w:val="center"/>
              <w:rPr>
                <w:rFonts w:cstheme="minorHAnsi"/>
                <w:szCs w:val="20"/>
              </w:rPr>
            </w:pPr>
          </w:p>
        </w:tc>
        <w:tc>
          <w:tcPr>
            <w:tcW w:w="990" w:type="dxa"/>
          </w:tcPr>
          <w:p w14:paraId="156475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54FBD8" w14:textId="77777777" w:rsidR="0061524D" w:rsidRPr="00487927" w:rsidRDefault="0061524D" w:rsidP="001B2204">
            <w:pPr>
              <w:jc w:val="center"/>
              <w:rPr>
                <w:rFonts w:cstheme="minorHAnsi"/>
                <w:szCs w:val="20"/>
              </w:rPr>
            </w:pPr>
          </w:p>
        </w:tc>
        <w:tc>
          <w:tcPr>
            <w:tcW w:w="990" w:type="dxa"/>
          </w:tcPr>
          <w:p w14:paraId="0B078914" w14:textId="77777777" w:rsidR="0061524D" w:rsidRPr="00487927" w:rsidRDefault="0061524D" w:rsidP="001B2204">
            <w:pPr>
              <w:jc w:val="center"/>
              <w:rPr>
                <w:rFonts w:cstheme="minorHAnsi"/>
                <w:szCs w:val="20"/>
              </w:rPr>
            </w:pPr>
          </w:p>
        </w:tc>
        <w:tc>
          <w:tcPr>
            <w:tcW w:w="990" w:type="dxa"/>
          </w:tcPr>
          <w:p w14:paraId="456A483A" w14:textId="77777777" w:rsidR="0061524D" w:rsidRPr="00487927" w:rsidRDefault="0061524D" w:rsidP="001B2204">
            <w:pPr>
              <w:jc w:val="center"/>
              <w:rPr>
                <w:rFonts w:cstheme="minorHAnsi"/>
                <w:szCs w:val="20"/>
              </w:rPr>
            </w:pPr>
          </w:p>
        </w:tc>
        <w:tc>
          <w:tcPr>
            <w:tcW w:w="1103" w:type="dxa"/>
          </w:tcPr>
          <w:p w14:paraId="3DA4936B" w14:textId="77777777" w:rsidR="0061524D" w:rsidRPr="00487927" w:rsidRDefault="0061524D" w:rsidP="001B2204">
            <w:pPr>
              <w:jc w:val="center"/>
              <w:rPr>
                <w:rFonts w:cstheme="minorHAnsi"/>
                <w:szCs w:val="20"/>
              </w:rPr>
            </w:pPr>
          </w:p>
        </w:tc>
        <w:tc>
          <w:tcPr>
            <w:tcW w:w="1103" w:type="dxa"/>
          </w:tcPr>
          <w:p w14:paraId="15295116" w14:textId="77777777" w:rsidR="0061524D" w:rsidRPr="00487927" w:rsidRDefault="0061524D" w:rsidP="001B2204">
            <w:pPr>
              <w:jc w:val="center"/>
              <w:rPr>
                <w:rFonts w:cstheme="minorHAnsi"/>
                <w:szCs w:val="20"/>
              </w:rPr>
            </w:pPr>
          </w:p>
        </w:tc>
      </w:tr>
      <w:tr w:rsidR="0061524D" w:rsidRPr="00487927" w14:paraId="1D08933B" w14:textId="452EF442" w:rsidTr="0061524D">
        <w:tc>
          <w:tcPr>
            <w:tcW w:w="1255" w:type="dxa"/>
          </w:tcPr>
          <w:p w14:paraId="23796CA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61524D" w:rsidRPr="00487927" w:rsidRDefault="0061524D" w:rsidP="001B2204">
            <w:pPr>
              <w:jc w:val="center"/>
              <w:rPr>
                <w:rFonts w:cstheme="minorHAnsi"/>
                <w:szCs w:val="20"/>
              </w:rPr>
            </w:pPr>
          </w:p>
        </w:tc>
        <w:tc>
          <w:tcPr>
            <w:tcW w:w="990" w:type="dxa"/>
          </w:tcPr>
          <w:p w14:paraId="044AE28C" w14:textId="711F92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80372" w14:textId="77777777" w:rsidR="0061524D" w:rsidRPr="00487927" w:rsidRDefault="0061524D" w:rsidP="001B2204">
            <w:pPr>
              <w:jc w:val="center"/>
              <w:rPr>
                <w:rFonts w:cstheme="minorHAnsi"/>
                <w:szCs w:val="20"/>
              </w:rPr>
            </w:pPr>
          </w:p>
        </w:tc>
        <w:tc>
          <w:tcPr>
            <w:tcW w:w="990" w:type="dxa"/>
          </w:tcPr>
          <w:p w14:paraId="00C9E45D" w14:textId="77777777" w:rsidR="0061524D" w:rsidRPr="00487927" w:rsidRDefault="0061524D" w:rsidP="001B2204">
            <w:pPr>
              <w:jc w:val="center"/>
              <w:rPr>
                <w:rFonts w:cstheme="minorHAnsi"/>
                <w:szCs w:val="20"/>
              </w:rPr>
            </w:pPr>
          </w:p>
        </w:tc>
        <w:tc>
          <w:tcPr>
            <w:tcW w:w="990" w:type="dxa"/>
          </w:tcPr>
          <w:p w14:paraId="47E1C317" w14:textId="0E2A1DE7" w:rsidR="0061524D" w:rsidRPr="00487927" w:rsidRDefault="0061524D" w:rsidP="001B2204">
            <w:pPr>
              <w:jc w:val="center"/>
              <w:rPr>
                <w:rFonts w:cstheme="minorHAnsi"/>
                <w:szCs w:val="20"/>
              </w:rPr>
            </w:pPr>
          </w:p>
        </w:tc>
        <w:tc>
          <w:tcPr>
            <w:tcW w:w="990" w:type="dxa"/>
          </w:tcPr>
          <w:p w14:paraId="3B0625F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829A0A" w14:textId="77777777" w:rsidR="0061524D" w:rsidRPr="00487927" w:rsidRDefault="0061524D" w:rsidP="001B2204">
            <w:pPr>
              <w:jc w:val="center"/>
              <w:rPr>
                <w:rFonts w:cstheme="minorHAnsi"/>
                <w:szCs w:val="20"/>
              </w:rPr>
            </w:pPr>
          </w:p>
        </w:tc>
        <w:tc>
          <w:tcPr>
            <w:tcW w:w="990" w:type="dxa"/>
          </w:tcPr>
          <w:p w14:paraId="355B3A0F" w14:textId="77777777" w:rsidR="0061524D" w:rsidRPr="00487927" w:rsidRDefault="0061524D" w:rsidP="001B2204">
            <w:pPr>
              <w:jc w:val="center"/>
              <w:rPr>
                <w:rFonts w:cstheme="minorHAnsi"/>
                <w:szCs w:val="20"/>
              </w:rPr>
            </w:pPr>
          </w:p>
        </w:tc>
        <w:tc>
          <w:tcPr>
            <w:tcW w:w="990" w:type="dxa"/>
          </w:tcPr>
          <w:p w14:paraId="55D13287" w14:textId="77777777" w:rsidR="0061524D" w:rsidRPr="00487927" w:rsidRDefault="0061524D" w:rsidP="001B2204">
            <w:pPr>
              <w:jc w:val="center"/>
              <w:rPr>
                <w:rFonts w:cstheme="minorHAnsi"/>
                <w:szCs w:val="20"/>
              </w:rPr>
            </w:pPr>
          </w:p>
        </w:tc>
        <w:tc>
          <w:tcPr>
            <w:tcW w:w="1103" w:type="dxa"/>
          </w:tcPr>
          <w:p w14:paraId="528EB5AD" w14:textId="77777777" w:rsidR="0061524D" w:rsidRPr="00487927" w:rsidRDefault="0061524D" w:rsidP="001B2204">
            <w:pPr>
              <w:jc w:val="center"/>
              <w:rPr>
                <w:rFonts w:cstheme="minorHAnsi"/>
                <w:szCs w:val="20"/>
              </w:rPr>
            </w:pPr>
          </w:p>
        </w:tc>
        <w:tc>
          <w:tcPr>
            <w:tcW w:w="1103" w:type="dxa"/>
          </w:tcPr>
          <w:p w14:paraId="355D7320" w14:textId="77777777" w:rsidR="0061524D" w:rsidRPr="00487927" w:rsidRDefault="0061524D" w:rsidP="001B2204">
            <w:pPr>
              <w:jc w:val="center"/>
              <w:rPr>
                <w:rFonts w:cstheme="minorHAnsi"/>
                <w:szCs w:val="20"/>
              </w:rPr>
            </w:pPr>
          </w:p>
        </w:tc>
      </w:tr>
      <w:tr w:rsidR="0061524D" w:rsidRPr="00487927" w14:paraId="5CA2FE15" w14:textId="3A8ACB86" w:rsidTr="0061524D">
        <w:tc>
          <w:tcPr>
            <w:tcW w:w="1255" w:type="dxa"/>
          </w:tcPr>
          <w:p w14:paraId="097E1CF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61524D" w:rsidRPr="00487927" w:rsidRDefault="0061524D" w:rsidP="001B2204">
            <w:pPr>
              <w:jc w:val="center"/>
              <w:rPr>
                <w:rFonts w:cstheme="minorHAnsi"/>
                <w:szCs w:val="20"/>
              </w:rPr>
            </w:pPr>
          </w:p>
        </w:tc>
        <w:tc>
          <w:tcPr>
            <w:tcW w:w="990" w:type="dxa"/>
          </w:tcPr>
          <w:p w14:paraId="4629FC15" w14:textId="6A9D73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169913" w14:textId="77777777" w:rsidR="0061524D" w:rsidRPr="00487927" w:rsidRDefault="0061524D" w:rsidP="001B2204">
            <w:pPr>
              <w:jc w:val="center"/>
              <w:rPr>
                <w:rFonts w:cstheme="minorHAnsi"/>
                <w:szCs w:val="20"/>
              </w:rPr>
            </w:pPr>
          </w:p>
        </w:tc>
        <w:tc>
          <w:tcPr>
            <w:tcW w:w="990" w:type="dxa"/>
          </w:tcPr>
          <w:p w14:paraId="2F7D9AA3" w14:textId="77777777" w:rsidR="0061524D" w:rsidRPr="00487927" w:rsidRDefault="0061524D" w:rsidP="001B2204">
            <w:pPr>
              <w:jc w:val="center"/>
              <w:rPr>
                <w:rFonts w:cstheme="minorHAnsi"/>
                <w:szCs w:val="20"/>
              </w:rPr>
            </w:pPr>
          </w:p>
        </w:tc>
        <w:tc>
          <w:tcPr>
            <w:tcW w:w="990" w:type="dxa"/>
          </w:tcPr>
          <w:p w14:paraId="53B88EFD" w14:textId="5C4A7529" w:rsidR="0061524D" w:rsidRPr="00487927" w:rsidRDefault="0061524D" w:rsidP="001B2204">
            <w:pPr>
              <w:jc w:val="center"/>
              <w:rPr>
                <w:rFonts w:cstheme="minorHAnsi"/>
                <w:szCs w:val="20"/>
              </w:rPr>
            </w:pPr>
          </w:p>
        </w:tc>
        <w:tc>
          <w:tcPr>
            <w:tcW w:w="990" w:type="dxa"/>
          </w:tcPr>
          <w:p w14:paraId="6A5266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64B84" w14:textId="77777777" w:rsidR="0061524D" w:rsidRPr="00487927" w:rsidRDefault="0061524D" w:rsidP="001B2204">
            <w:pPr>
              <w:jc w:val="center"/>
              <w:rPr>
                <w:rFonts w:cstheme="minorHAnsi"/>
                <w:szCs w:val="20"/>
              </w:rPr>
            </w:pPr>
          </w:p>
        </w:tc>
        <w:tc>
          <w:tcPr>
            <w:tcW w:w="990" w:type="dxa"/>
          </w:tcPr>
          <w:p w14:paraId="2DD43490" w14:textId="77777777" w:rsidR="0061524D" w:rsidRPr="00487927" w:rsidRDefault="0061524D" w:rsidP="001B2204">
            <w:pPr>
              <w:jc w:val="center"/>
              <w:rPr>
                <w:rFonts w:cstheme="minorHAnsi"/>
                <w:szCs w:val="20"/>
              </w:rPr>
            </w:pPr>
          </w:p>
        </w:tc>
        <w:tc>
          <w:tcPr>
            <w:tcW w:w="990" w:type="dxa"/>
          </w:tcPr>
          <w:p w14:paraId="0382B12E" w14:textId="77777777" w:rsidR="0061524D" w:rsidRPr="00487927" w:rsidRDefault="0061524D" w:rsidP="001B2204">
            <w:pPr>
              <w:jc w:val="center"/>
              <w:rPr>
                <w:rFonts w:cstheme="minorHAnsi"/>
                <w:szCs w:val="20"/>
              </w:rPr>
            </w:pPr>
          </w:p>
        </w:tc>
        <w:tc>
          <w:tcPr>
            <w:tcW w:w="1103" w:type="dxa"/>
          </w:tcPr>
          <w:p w14:paraId="72C6F72D" w14:textId="77777777" w:rsidR="0061524D" w:rsidRPr="00487927" w:rsidRDefault="0061524D" w:rsidP="001B2204">
            <w:pPr>
              <w:jc w:val="center"/>
              <w:rPr>
                <w:rFonts w:cstheme="minorHAnsi"/>
                <w:szCs w:val="20"/>
              </w:rPr>
            </w:pPr>
          </w:p>
        </w:tc>
        <w:tc>
          <w:tcPr>
            <w:tcW w:w="1103" w:type="dxa"/>
          </w:tcPr>
          <w:p w14:paraId="79AE9790" w14:textId="77777777" w:rsidR="0061524D" w:rsidRPr="00487927" w:rsidRDefault="0061524D" w:rsidP="001B2204">
            <w:pPr>
              <w:jc w:val="center"/>
              <w:rPr>
                <w:rFonts w:cstheme="minorHAnsi"/>
                <w:szCs w:val="20"/>
              </w:rPr>
            </w:pPr>
          </w:p>
        </w:tc>
      </w:tr>
      <w:tr w:rsidR="0061524D" w:rsidRPr="00487927" w14:paraId="4A0327AA" w14:textId="28709BA9" w:rsidTr="0061524D">
        <w:tc>
          <w:tcPr>
            <w:tcW w:w="1255" w:type="dxa"/>
          </w:tcPr>
          <w:p w14:paraId="3E38E5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61524D" w:rsidRPr="00487927" w:rsidRDefault="0061524D" w:rsidP="001B2204">
            <w:pPr>
              <w:jc w:val="center"/>
              <w:rPr>
                <w:rFonts w:cstheme="minorHAnsi"/>
                <w:szCs w:val="20"/>
              </w:rPr>
            </w:pPr>
          </w:p>
        </w:tc>
        <w:tc>
          <w:tcPr>
            <w:tcW w:w="990" w:type="dxa"/>
          </w:tcPr>
          <w:p w14:paraId="27C5CEB4" w14:textId="40B6AD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77DBA5" w14:textId="77777777" w:rsidR="0061524D" w:rsidRPr="00487927" w:rsidRDefault="0061524D" w:rsidP="001B2204">
            <w:pPr>
              <w:jc w:val="center"/>
              <w:rPr>
                <w:rFonts w:cstheme="minorHAnsi"/>
                <w:szCs w:val="20"/>
              </w:rPr>
            </w:pPr>
          </w:p>
        </w:tc>
        <w:tc>
          <w:tcPr>
            <w:tcW w:w="990" w:type="dxa"/>
          </w:tcPr>
          <w:p w14:paraId="6665EE71" w14:textId="77777777" w:rsidR="0061524D" w:rsidRPr="00487927" w:rsidRDefault="0061524D" w:rsidP="001B2204">
            <w:pPr>
              <w:jc w:val="center"/>
              <w:rPr>
                <w:rFonts w:cstheme="minorHAnsi"/>
                <w:szCs w:val="20"/>
              </w:rPr>
            </w:pPr>
          </w:p>
        </w:tc>
        <w:tc>
          <w:tcPr>
            <w:tcW w:w="990" w:type="dxa"/>
          </w:tcPr>
          <w:p w14:paraId="6A9795E5" w14:textId="00A21E02" w:rsidR="0061524D" w:rsidRPr="00487927" w:rsidRDefault="0061524D" w:rsidP="001B2204">
            <w:pPr>
              <w:jc w:val="center"/>
              <w:rPr>
                <w:rFonts w:cstheme="minorHAnsi"/>
                <w:szCs w:val="20"/>
              </w:rPr>
            </w:pPr>
          </w:p>
        </w:tc>
        <w:tc>
          <w:tcPr>
            <w:tcW w:w="990" w:type="dxa"/>
          </w:tcPr>
          <w:p w14:paraId="545E6F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11781D" w14:textId="77777777" w:rsidR="0061524D" w:rsidRPr="00487927" w:rsidRDefault="0061524D" w:rsidP="001B2204">
            <w:pPr>
              <w:jc w:val="center"/>
              <w:rPr>
                <w:rFonts w:cstheme="minorHAnsi"/>
                <w:szCs w:val="20"/>
              </w:rPr>
            </w:pPr>
          </w:p>
        </w:tc>
        <w:tc>
          <w:tcPr>
            <w:tcW w:w="990" w:type="dxa"/>
          </w:tcPr>
          <w:p w14:paraId="014BDD7D" w14:textId="77777777" w:rsidR="0061524D" w:rsidRPr="00487927" w:rsidRDefault="0061524D" w:rsidP="001B2204">
            <w:pPr>
              <w:jc w:val="center"/>
              <w:rPr>
                <w:rFonts w:cstheme="minorHAnsi"/>
                <w:szCs w:val="20"/>
              </w:rPr>
            </w:pPr>
          </w:p>
        </w:tc>
        <w:tc>
          <w:tcPr>
            <w:tcW w:w="990" w:type="dxa"/>
          </w:tcPr>
          <w:p w14:paraId="24ADAF66" w14:textId="77777777" w:rsidR="0061524D" w:rsidRPr="00487927" w:rsidRDefault="0061524D" w:rsidP="001B2204">
            <w:pPr>
              <w:jc w:val="center"/>
              <w:rPr>
                <w:rFonts w:cstheme="minorHAnsi"/>
                <w:szCs w:val="20"/>
              </w:rPr>
            </w:pPr>
          </w:p>
        </w:tc>
        <w:tc>
          <w:tcPr>
            <w:tcW w:w="1103" w:type="dxa"/>
          </w:tcPr>
          <w:p w14:paraId="28128AA1" w14:textId="77777777" w:rsidR="0061524D" w:rsidRPr="00487927" w:rsidRDefault="0061524D" w:rsidP="001B2204">
            <w:pPr>
              <w:jc w:val="center"/>
              <w:rPr>
                <w:rFonts w:cstheme="minorHAnsi"/>
                <w:szCs w:val="20"/>
              </w:rPr>
            </w:pPr>
          </w:p>
        </w:tc>
        <w:tc>
          <w:tcPr>
            <w:tcW w:w="1103" w:type="dxa"/>
          </w:tcPr>
          <w:p w14:paraId="0310660F" w14:textId="77777777" w:rsidR="0061524D" w:rsidRPr="00487927" w:rsidRDefault="0061524D" w:rsidP="001B2204">
            <w:pPr>
              <w:jc w:val="center"/>
              <w:rPr>
                <w:rFonts w:cstheme="minorHAnsi"/>
                <w:szCs w:val="20"/>
              </w:rPr>
            </w:pPr>
          </w:p>
        </w:tc>
      </w:tr>
      <w:tr w:rsidR="0061524D" w:rsidRPr="00487927" w14:paraId="05B13E10" w14:textId="2BC5E3C2" w:rsidTr="0061524D">
        <w:tc>
          <w:tcPr>
            <w:tcW w:w="1255" w:type="dxa"/>
          </w:tcPr>
          <w:p w14:paraId="663255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61524D" w:rsidRPr="00487927" w:rsidRDefault="0061524D" w:rsidP="001B2204">
            <w:pPr>
              <w:jc w:val="center"/>
              <w:rPr>
                <w:rFonts w:cstheme="minorHAnsi"/>
                <w:szCs w:val="20"/>
              </w:rPr>
            </w:pPr>
          </w:p>
        </w:tc>
        <w:tc>
          <w:tcPr>
            <w:tcW w:w="990" w:type="dxa"/>
          </w:tcPr>
          <w:p w14:paraId="340F51A8" w14:textId="5AE576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05A8FB" w14:textId="77777777" w:rsidR="0061524D" w:rsidRPr="00487927" w:rsidRDefault="0061524D" w:rsidP="001B2204">
            <w:pPr>
              <w:jc w:val="center"/>
              <w:rPr>
                <w:rFonts w:cstheme="minorHAnsi"/>
                <w:szCs w:val="20"/>
              </w:rPr>
            </w:pPr>
          </w:p>
        </w:tc>
        <w:tc>
          <w:tcPr>
            <w:tcW w:w="990" w:type="dxa"/>
          </w:tcPr>
          <w:p w14:paraId="1DD83B24" w14:textId="77777777" w:rsidR="0061524D" w:rsidRPr="00487927" w:rsidRDefault="0061524D" w:rsidP="001B2204">
            <w:pPr>
              <w:jc w:val="center"/>
              <w:rPr>
                <w:rFonts w:cstheme="minorHAnsi"/>
                <w:szCs w:val="20"/>
              </w:rPr>
            </w:pPr>
          </w:p>
        </w:tc>
        <w:tc>
          <w:tcPr>
            <w:tcW w:w="990" w:type="dxa"/>
          </w:tcPr>
          <w:p w14:paraId="4ABC5D64" w14:textId="6F795C56" w:rsidR="0061524D" w:rsidRPr="00487927" w:rsidRDefault="0061524D" w:rsidP="001B2204">
            <w:pPr>
              <w:jc w:val="center"/>
              <w:rPr>
                <w:rFonts w:cstheme="minorHAnsi"/>
                <w:szCs w:val="20"/>
              </w:rPr>
            </w:pPr>
          </w:p>
        </w:tc>
        <w:tc>
          <w:tcPr>
            <w:tcW w:w="990" w:type="dxa"/>
          </w:tcPr>
          <w:p w14:paraId="3757AA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11006" w14:textId="77777777" w:rsidR="0061524D" w:rsidRPr="00487927" w:rsidRDefault="0061524D" w:rsidP="001B2204">
            <w:pPr>
              <w:jc w:val="center"/>
              <w:rPr>
                <w:rFonts w:cstheme="minorHAnsi"/>
                <w:szCs w:val="20"/>
              </w:rPr>
            </w:pPr>
          </w:p>
        </w:tc>
        <w:tc>
          <w:tcPr>
            <w:tcW w:w="990" w:type="dxa"/>
          </w:tcPr>
          <w:p w14:paraId="073A6D13" w14:textId="77777777" w:rsidR="0061524D" w:rsidRPr="00487927" w:rsidRDefault="0061524D" w:rsidP="001B2204">
            <w:pPr>
              <w:jc w:val="center"/>
              <w:rPr>
                <w:rFonts w:cstheme="minorHAnsi"/>
                <w:szCs w:val="20"/>
              </w:rPr>
            </w:pPr>
          </w:p>
        </w:tc>
        <w:tc>
          <w:tcPr>
            <w:tcW w:w="990" w:type="dxa"/>
          </w:tcPr>
          <w:p w14:paraId="37081AC1" w14:textId="77777777" w:rsidR="0061524D" w:rsidRPr="00487927" w:rsidRDefault="0061524D" w:rsidP="001B2204">
            <w:pPr>
              <w:jc w:val="center"/>
              <w:rPr>
                <w:rFonts w:cstheme="minorHAnsi"/>
                <w:szCs w:val="20"/>
              </w:rPr>
            </w:pPr>
          </w:p>
        </w:tc>
        <w:tc>
          <w:tcPr>
            <w:tcW w:w="1103" w:type="dxa"/>
          </w:tcPr>
          <w:p w14:paraId="10D836E8" w14:textId="77777777" w:rsidR="0061524D" w:rsidRPr="00487927" w:rsidRDefault="0061524D" w:rsidP="001B2204">
            <w:pPr>
              <w:jc w:val="center"/>
              <w:rPr>
                <w:rFonts w:cstheme="minorHAnsi"/>
                <w:szCs w:val="20"/>
              </w:rPr>
            </w:pPr>
          </w:p>
        </w:tc>
        <w:tc>
          <w:tcPr>
            <w:tcW w:w="1103" w:type="dxa"/>
          </w:tcPr>
          <w:p w14:paraId="61BF52C1" w14:textId="77777777" w:rsidR="0061524D" w:rsidRPr="00487927" w:rsidRDefault="0061524D" w:rsidP="001B2204">
            <w:pPr>
              <w:jc w:val="center"/>
              <w:rPr>
                <w:rFonts w:cstheme="minorHAnsi"/>
                <w:szCs w:val="20"/>
              </w:rPr>
            </w:pPr>
          </w:p>
        </w:tc>
      </w:tr>
      <w:tr w:rsidR="0061524D" w:rsidRPr="00487927" w14:paraId="59874497" w14:textId="13633760" w:rsidTr="0061524D">
        <w:tc>
          <w:tcPr>
            <w:tcW w:w="1255" w:type="dxa"/>
          </w:tcPr>
          <w:p w14:paraId="02771B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61524D" w:rsidRPr="00487927" w:rsidRDefault="0061524D" w:rsidP="001B2204">
            <w:pPr>
              <w:jc w:val="center"/>
              <w:rPr>
                <w:rFonts w:cstheme="minorHAnsi"/>
                <w:szCs w:val="20"/>
              </w:rPr>
            </w:pPr>
          </w:p>
        </w:tc>
        <w:tc>
          <w:tcPr>
            <w:tcW w:w="990" w:type="dxa"/>
          </w:tcPr>
          <w:p w14:paraId="2E7380AA" w14:textId="0E3883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6A206" w14:textId="77777777" w:rsidR="0061524D" w:rsidRPr="00487927" w:rsidRDefault="0061524D" w:rsidP="001B2204">
            <w:pPr>
              <w:jc w:val="center"/>
              <w:rPr>
                <w:rFonts w:cstheme="minorHAnsi"/>
                <w:szCs w:val="20"/>
              </w:rPr>
            </w:pPr>
          </w:p>
        </w:tc>
        <w:tc>
          <w:tcPr>
            <w:tcW w:w="990" w:type="dxa"/>
          </w:tcPr>
          <w:p w14:paraId="3AD5FF03" w14:textId="77777777" w:rsidR="0061524D" w:rsidRPr="00487927" w:rsidRDefault="0061524D" w:rsidP="001B2204">
            <w:pPr>
              <w:jc w:val="center"/>
              <w:rPr>
                <w:rFonts w:cstheme="minorHAnsi"/>
                <w:szCs w:val="20"/>
              </w:rPr>
            </w:pPr>
          </w:p>
        </w:tc>
        <w:tc>
          <w:tcPr>
            <w:tcW w:w="990" w:type="dxa"/>
          </w:tcPr>
          <w:p w14:paraId="201BBBC6" w14:textId="0B619D23" w:rsidR="0061524D" w:rsidRPr="00487927" w:rsidRDefault="0061524D" w:rsidP="001B2204">
            <w:pPr>
              <w:jc w:val="center"/>
              <w:rPr>
                <w:rFonts w:cstheme="minorHAnsi"/>
                <w:szCs w:val="20"/>
              </w:rPr>
            </w:pPr>
          </w:p>
        </w:tc>
        <w:tc>
          <w:tcPr>
            <w:tcW w:w="990" w:type="dxa"/>
          </w:tcPr>
          <w:p w14:paraId="62FF66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7B008" w14:textId="77777777" w:rsidR="0061524D" w:rsidRPr="00487927" w:rsidRDefault="0061524D" w:rsidP="001B2204">
            <w:pPr>
              <w:jc w:val="center"/>
              <w:rPr>
                <w:rFonts w:cstheme="minorHAnsi"/>
                <w:szCs w:val="20"/>
              </w:rPr>
            </w:pPr>
          </w:p>
        </w:tc>
        <w:tc>
          <w:tcPr>
            <w:tcW w:w="990" w:type="dxa"/>
          </w:tcPr>
          <w:p w14:paraId="63B34B73" w14:textId="77777777" w:rsidR="0061524D" w:rsidRPr="00487927" w:rsidRDefault="0061524D" w:rsidP="001B2204">
            <w:pPr>
              <w:jc w:val="center"/>
              <w:rPr>
                <w:rFonts w:cstheme="minorHAnsi"/>
                <w:szCs w:val="20"/>
              </w:rPr>
            </w:pPr>
          </w:p>
        </w:tc>
        <w:tc>
          <w:tcPr>
            <w:tcW w:w="990" w:type="dxa"/>
          </w:tcPr>
          <w:p w14:paraId="432D3D2F" w14:textId="77777777" w:rsidR="0061524D" w:rsidRPr="00487927" w:rsidRDefault="0061524D" w:rsidP="001B2204">
            <w:pPr>
              <w:jc w:val="center"/>
              <w:rPr>
                <w:rFonts w:cstheme="minorHAnsi"/>
                <w:szCs w:val="20"/>
              </w:rPr>
            </w:pPr>
          </w:p>
        </w:tc>
        <w:tc>
          <w:tcPr>
            <w:tcW w:w="1103" w:type="dxa"/>
          </w:tcPr>
          <w:p w14:paraId="2C19D4FC" w14:textId="77777777" w:rsidR="0061524D" w:rsidRPr="00487927" w:rsidRDefault="0061524D" w:rsidP="001B2204">
            <w:pPr>
              <w:jc w:val="center"/>
              <w:rPr>
                <w:rFonts w:cstheme="minorHAnsi"/>
                <w:szCs w:val="20"/>
              </w:rPr>
            </w:pPr>
          </w:p>
        </w:tc>
        <w:tc>
          <w:tcPr>
            <w:tcW w:w="1103" w:type="dxa"/>
          </w:tcPr>
          <w:p w14:paraId="60500E47" w14:textId="77777777" w:rsidR="0061524D" w:rsidRPr="00487927" w:rsidRDefault="0061524D" w:rsidP="001B2204">
            <w:pPr>
              <w:jc w:val="center"/>
              <w:rPr>
                <w:rFonts w:cstheme="minorHAnsi"/>
                <w:szCs w:val="20"/>
              </w:rPr>
            </w:pPr>
          </w:p>
        </w:tc>
      </w:tr>
      <w:tr w:rsidR="0061524D" w:rsidRPr="00487927" w14:paraId="63B1A807" w14:textId="43410A0B" w:rsidTr="0061524D">
        <w:tc>
          <w:tcPr>
            <w:tcW w:w="1255" w:type="dxa"/>
          </w:tcPr>
          <w:p w14:paraId="38112D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61524D" w:rsidRPr="00487927" w:rsidRDefault="0061524D" w:rsidP="001B2204">
            <w:pPr>
              <w:jc w:val="center"/>
              <w:rPr>
                <w:rFonts w:cstheme="minorHAnsi"/>
                <w:szCs w:val="20"/>
              </w:rPr>
            </w:pPr>
          </w:p>
        </w:tc>
        <w:tc>
          <w:tcPr>
            <w:tcW w:w="990" w:type="dxa"/>
          </w:tcPr>
          <w:p w14:paraId="0607F8BA" w14:textId="5C1C7C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BEA9D4" w14:textId="77777777" w:rsidR="0061524D" w:rsidRPr="00487927" w:rsidRDefault="0061524D" w:rsidP="001B2204">
            <w:pPr>
              <w:jc w:val="center"/>
              <w:rPr>
                <w:rFonts w:cstheme="minorHAnsi"/>
                <w:szCs w:val="20"/>
              </w:rPr>
            </w:pPr>
          </w:p>
        </w:tc>
        <w:tc>
          <w:tcPr>
            <w:tcW w:w="990" w:type="dxa"/>
          </w:tcPr>
          <w:p w14:paraId="58E00BC5" w14:textId="77777777" w:rsidR="0061524D" w:rsidRPr="00487927" w:rsidRDefault="0061524D" w:rsidP="001B2204">
            <w:pPr>
              <w:jc w:val="center"/>
              <w:rPr>
                <w:rFonts w:cstheme="minorHAnsi"/>
                <w:szCs w:val="20"/>
              </w:rPr>
            </w:pPr>
          </w:p>
        </w:tc>
        <w:tc>
          <w:tcPr>
            <w:tcW w:w="990" w:type="dxa"/>
          </w:tcPr>
          <w:p w14:paraId="7ADDBA67" w14:textId="3EA4F1E1" w:rsidR="0061524D" w:rsidRPr="00487927" w:rsidRDefault="0061524D" w:rsidP="001B2204">
            <w:pPr>
              <w:jc w:val="center"/>
              <w:rPr>
                <w:rFonts w:cstheme="minorHAnsi"/>
                <w:szCs w:val="20"/>
              </w:rPr>
            </w:pPr>
          </w:p>
        </w:tc>
        <w:tc>
          <w:tcPr>
            <w:tcW w:w="990" w:type="dxa"/>
          </w:tcPr>
          <w:p w14:paraId="274502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FC574B" w14:textId="77777777" w:rsidR="0061524D" w:rsidRPr="00487927" w:rsidRDefault="0061524D" w:rsidP="001B2204">
            <w:pPr>
              <w:jc w:val="center"/>
              <w:rPr>
                <w:rFonts w:cstheme="minorHAnsi"/>
                <w:szCs w:val="20"/>
              </w:rPr>
            </w:pPr>
          </w:p>
        </w:tc>
        <w:tc>
          <w:tcPr>
            <w:tcW w:w="990" w:type="dxa"/>
          </w:tcPr>
          <w:p w14:paraId="077A6165" w14:textId="77777777" w:rsidR="0061524D" w:rsidRPr="00487927" w:rsidRDefault="0061524D" w:rsidP="001B2204">
            <w:pPr>
              <w:jc w:val="center"/>
              <w:rPr>
                <w:rFonts w:cstheme="minorHAnsi"/>
                <w:szCs w:val="20"/>
              </w:rPr>
            </w:pPr>
          </w:p>
        </w:tc>
        <w:tc>
          <w:tcPr>
            <w:tcW w:w="990" w:type="dxa"/>
          </w:tcPr>
          <w:p w14:paraId="0C204392" w14:textId="77777777" w:rsidR="0061524D" w:rsidRPr="00487927" w:rsidRDefault="0061524D" w:rsidP="001B2204">
            <w:pPr>
              <w:jc w:val="center"/>
              <w:rPr>
                <w:rFonts w:cstheme="minorHAnsi"/>
                <w:szCs w:val="20"/>
              </w:rPr>
            </w:pPr>
          </w:p>
        </w:tc>
        <w:tc>
          <w:tcPr>
            <w:tcW w:w="1103" w:type="dxa"/>
          </w:tcPr>
          <w:p w14:paraId="5B1161BC" w14:textId="77777777" w:rsidR="0061524D" w:rsidRPr="00487927" w:rsidRDefault="0061524D" w:rsidP="001B2204">
            <w:pPr>
              <w:jc w:val="center"/>
              <w:rPr>
                <w:rFonts w:cstheme="minorHAnsi"/>
                <w:szCs w:val="20"/>
              </w:rPr>
            </w:pPr>
          </w:p>
        </w:tc>
        <w:tc>
          <w:tcPr>
            <w:tcW w:w="1103" w:type="dxa"/>
          </w:tcPr>
          <w:p w14:paraId="312B310C" w14:textId="77777777" w:rsidR="0061524D" w:rsidRPr="00487927" w:rsidRDefault="0061524D" w:rsidP="001B2204">
            <w:pPr>
              <w:jc w:val="center"/>
              <w:rPr>
                <w:rFonts w:cstheme="minorHAnsi"/>
                <w:szCs w:val="20"/>
              </w:rPr>
            </w:pPr>
          </w:p>
        </w:tc>
      </w:tr>
      <w:tr w:rsidR="0061524D" w:rsidRPr="00487927" w14:paraId="376A65BC" w14:textId="0759ADF2" w:rsidTr="0061524D">
        <w:tc>
          <w:tcPr>
            <w:tcW w:w="1255" w:type="dxa"/>
          </w:tcPr>
          <w:p w14:paraId="1A8063E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61524D" w:rsidRPr="00487927" w:rsidRDefault="0061524D" w:rsidP="001B2204">
            <w:pPr>
              <w:jc w:val="center"/>
              <w:rPr>
                <w:rFonts w:cstheme="minorHAnsi"/>
                <w:szCs w:val="20"/>
              </w:rPr>
            </w:pPr>
          </w:p>
        </w:tc>
        <w:tc>
          <w:tcPr>
            <w:tcW w:w="990" w:type="dxa"/>
          </w:tcPr>
          <w:p w14:paraId="4A8602D1" w14:textId="01E2D2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1CBC4" w14:textId="77777777" w:rsidR="0061524D" w:rsidRPr="00487927" w:rsidRDefault="0061524D" w:rsidP="001B2204">
            <w:pPr>
              <w:jc w:val="center"/>
              <w:rPr>
                <w:rFonts w:cstheme="minorHAnsi"/>
                <w:szCs w:val="20"/>
              </w:rPr>
            </w:pPr>
          </w:p>
        </w:tc>
        <w:tc>
          <w:tcPr>
            <w:tcW w:w="990" w:type="dxa"/>
          </w:tcPr>
          <w:p w14:paraId="29C20086" w14:textId="77777777" w:rsidR="0061524D" w:rsidRPr="00487927" w:rsidRDefault="0061524D" w:rsidP="001B2204">
            <w:pPr>
              <w:jc w:val="center"/>
              <w:rPr>
                <w:rFonts w:cstheme="minorHAnsi"/>
                <w:szCs w:val="20"/>
              </w:rPr>
            </w:pPr>
          </w:p>
        </w:tc>
        <w:tc>
          <w:tcPr>
            <w:tcW w:w="990" w:type="dxa"/>
          </w:tcPr>
          <w:p w14:paraId="1226DA9B" w14:textId="263065E6" w:rsidR="0061524D" w:rsidRPr="00487927" w:rsidRDefault="0061524D" w:rsidP="001B2204">
            <w:pPr>
              <w:jc w:val="center"/>
              <w:rPr>
                <w:rFonts w:cstheme="minorHAnsi"/>
                <w:szCs w:val="20"/>
              </w:rPr>
            </w:pPr>
          </w:p>
        </w:tc>
        <w:tc>
          <w:tcPr>
            <w:tcW w:w="990" w:type="dxa"/>
          </w:tcPr>
          <w:p w14:paraId="779D15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27DE9D" w14:textId="77777777" w:rsidR="0061524D" w:rsidRPr="00487927" w:rsidRDefault="0061524D" w:rsidP="001B2204">
            <w:pPr>
              <w:jc w:val="center"/>
              <w:rPr>
                <w:rFonts w:cstheme="minorHAnsi"/>
                <w:szCs w:val="20"/>
              </w:rPr>
            </w:pPr>
          </w:p>
        </w:tc>
        <w:tc>
          <w:tcPr>
            <w:tcW w:w="990" w:type="dxa"/>
          </w:tcPr>
          <w:p w14:paraId="2B514532" w14:textId="77777777" w:rsidR="0061524D" w:rsidRPr="00487927" w:rsidRDefault="0061524D" w:rsidP="001B2204">
            <w:pPr>
              <w:jc w:val="center"/>
              <w:rPr>
                <w:rFonts w:cstheme="minorHAnsi"/>
                <w:szCs w:val="20"/>
              </w:rPr>
            </w:pPr>
          </w:p>
        </w:tc>
        <w:tc>
          <w:tcPr>
            <w:tcW w:w="990" w:type="dxa"/>
          </w:tcPr>
          <w:p w14:paraId="6F9034CD" w14:textId="77777777" w:rsidR="0061524D" w:rsidRPr="00487927" w:rsidRDefault="0061524D" w:rsidP="001B2204">
            <w:pPr>
              <w:jc w:val="center"/>
              <w:rPr>
                <w:rFonts w:cstheme="minorHAnsi"/>
                <w:szCs w:val="20"/>
              </w:rPr>
            </w:pPr>
          </w:p>
        </w:tc>
        <w:tc>
          <w:tcPr>
            <w:tcW w:w="1103" w:type="dxa"/>
          </w:tcPr>
          <w:p w14:paraId="450B1CC8" w14:textId="77777777" w:rsidR="0061524D" w:rsidRPr="00487927" w:rsidRDefault="0061524D" w:rsidP="001B2204">
            <w:pPr>
              <w:jc w:val="center"/>
              <w:rPr>
                <w:rFonts w:cstheme="minorHAnsi"/>
                <w:szCs w:val="20"/>
              </w:rPr>
            </w:pPr>
          </w:p>
        </w:tc>
        <w:tc>
          <w:tcPr>
            <w:tcW w:w="1103" w:type="dxa"/>
          </w:tcPr>
          <w:p w14:paraId="1672D051" w14:textId="77777777" w:rsidR="0061524D" w:rsidRPr="00487927" w:rsidRDefault="0061524D" w:rsidP="001B2204">
            <w:pPr>
              <w:jc w:val="center"/>
              <w:rPr>
                <w:rFonts w:cstheme="minorHAnsi"/>
                <w:szCs w:val="20"/>
              </w:rPr>
            </w:pPr>
          </w:p>
        </w:tc>
      </w:tr>
      <w:tr w:rsidR="0061524D" w:rsidRPr="00487927" w14:paraId="54ACF360" w14:textId="68591D59" w:rsidTr="0061524D">
        <w:tc>
          <w:tcPr>
            <w:tcW w:w="1255" w:type="dxa"/>
          </w:tcPr>
          <w:p w14:paraId="1B09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61524D" w:rsidRPr="00487927" w:rsidRDefault="0061524D" w:rsidP="001B2204">
            <w:pPr>
              <w:jc w:val="center"/>
              <w:rPr>
                <w:rFonts w:cstheme="minorHAnsi"/>
                <w:szCs w:val="20"/>
              </w:rPr>
            </w:pPr>
          </w:p>
        </w:tc>
        <w:tc>
          <w:tcPr>
            <w:tcW w:w="990" w:type="dxa"/>
          </w:tcPr>
          <w:p w14:paraId="60771012" w14:textId="59A9097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236937" w14:textId="77777777" w:rsidR="0061524D" w:rsidRPr="00487927" w:rsidRDefault="0061524D" w:rsidP="001B2204">
            <w:pPr>
              <w:jc w:val="center"/>
              <w:rPr>
                <w:rFonts w:cstheme="minorHAnsi"/>
                <w:szCs w:val="20"/>
              </w:rPr>
            </w:pPr>
          </w:p>
        </w:tc>
        <w:tc>
          <w:tcPr>
            <w:tcW w:w="990" w:type="dxa"/>
          </w:tcPr>
          <w:p w14:paraId="5867A7E8" w14:textId="77777777" w:rsidR="0061524D" w:rsidRPr="00487927" w:rsidRDefault="0061524D" w:rsidP="001B2204">
            <w:pPr>
              <w:jc w:val="center"/>
              <w:rPr>
                <w:rFonts w:cstheme="minorHAnsi"/>
                <w:szCs w:val="20"/>
              </w:rPr>
            </w:pPr>
          </w:p>
        </w:tc>
        <w:tc>
          <w:tcPr>
            <w:tcW w:w="990" w:type="dxa"/>
          </w:tcPr>
          <w:p w14:paraId="52B07A80" w14:textId="129AD199" w:rsidR="0061524D" w:rsidRPr="00487927" w:rsidRDefault="0061524D" w:rsidP="001B2204">
            <w:pPr>
              <w:jc w:val="center"/>
              <w:rPr>
                <w:rFonts w:cstheme="minorHAnsi"/>
                <w:szCs w:val="20"/>
              </w:rPr>
            </w:pPr>
          </w:p>
        </w:tc>
        <w:tc>
          <w:tcPr>
            <w:tcW w:w="990" w:type="dxa"/>
          </w:tcPr>
          <w:p w14:paraId="575852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E6F067" w14:textId="77777777" w:rsidR="0061524D" w:rsidRPr="00487927" w:rsidRDefault="0061524D" w:rsidP="001B2204">
            <w:pPr>
              <w:jc w:val="center"/>
              <w:rPr>
                <w:rFonts w:cstheme="minorHAnsi"/>
                <w:szCs w:val="20"/>
              </w:rPr>
            </w:pPr>
          </w:p>
        </w:tc>
        <w:tc>
          <w:tcPr>
            <w:tcW w:w="990" w:type="dxa"/>
          </w:tcPr>
          <w:p w14:paraId="706FC901" w14:textId="77777777" w:rsidR="0061524D" w:rsidRPr="00487927" w:rsidRDefault="0061524D" w:rsidP="001B2204">
            <w:pPr>
              <w:jc w:val="center"/>
              <w:rPr>
                <w:rFonts w:cstheme="minorHAnsi"/>
                <w:szCs w:val="20"/>
              </w:rPr>
            </w:pPr>
          </w:p>
        </w:tc>
        <w:tc>
          <w:tcPr>
            <w:tcW w:w="990" w:type="dxa"/>
          </w:tcPr>
          <w:p w14:paraId="4D8BBD7E" w14:textId="77777777" w:rsidR="0061524D" w:rsidRPr="00487927" w:rsidRDefault="0061524D" w:rsidP="001B2204">
            <w:pPr>
              <w:jc w:val="center"/>
              <w:rPr>
                <w:rFonts w:cstheme="minorHAnsi"/>
                <w:szCs w:val="20"/>
              </w:rPr>
            </w:pPr>
          </w:p>
        </w:tc>
        <w:tc>
          <w:tcPr>
            <w:tcW w:w="1103" w:type="dxa"/>
          </w:tcPr>
          <w:p w14:paraId="234793EA" w14:textId="77777777" w:rsidR="0061524D" w:rsidRPr="00487927" w:rsidRDefault="0061524D" w:rsidP="001B2204">
            <w:pPr>
              <w:jc w:val="center"/>
              <w:rPr>
                <w:rFonts w:cstheme="minorHAnsi"/>
                <w:szCs w:val="20"/>
              </w:rPr>
            </w:pPr>
          </w:p>
        </w:tc>
        <w:tc>
          <w:tcPr>
            <w:tcW w:w="1103" w:type="dxa"/>
          </w:tcPr>
          <w:p w14:paraId="3DC7D4F8" w14:textId="77777777" w:rsidR="0061524D" w:rsidRPr="00487927" w:rsidRDefault="0061524D" w:rsidP="001B2204">
            <w:pPr>
              <w:jc w:val="center"/>
              <w:rPr>
                <w:rFonts w:cstheme="minorHAnsi"/>
                <w:szCs w:val="20"/>
              </w:rPr>
            </w:pPr>
          </w:p>
        </w:tc>
      </w:tr>
      <w:tr w:rsidR="0061524D" w:rsidRPr="00487927" w14:paraId="0931D0AF" w14:textId="0A9A74B0" w:rsidTr="0061524D">
        <w:tc>
          <w:tcPr>
            <w:tcW w:w="1255" w:type="dxa"/>
          </w:tcPr>
          <w:p w14:paraId="7EF3A4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61524D" w:rsidRPr="00487927" w:rsidRDefault="0061524D" w:rsidP="001B2204">
            <w:pPr>
              <w:jc w:val="center"/>
              <w:rPr>
                <w:rFonts w:cstheme="minorHAnsi"/>
                <w:szCs w:val="20"/>
              </w:rPr>
            </w:pPr>
          </w:p>
        </w:tc>
        <w:tc>
          <w:tcPr>
            <w:tcW w:w="990" w:type="dxa"/>
          </w:tcPr>
          <w:p w14:paraId="640C8666" w14:textId="480B01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E4196" w14:textId="77777777" w:rsidR="0061524D" w:rsidRPr="00487927" w:rsidRDefault="0061524D" w:rsidP="001B2204">
            <w:pPr>
              <w:jc w:val="center"/>
              <w:rPr>
                <w:rFonts w:cstheme="minorHAnsi"/>
                <w:szCs w:val="20"/>
              </w:rPr>
            </w:pPr>
          </w:p>
        </w:tc>
        <w:tc>
          <w:tcPr>
            <w:tcW w:w="990" w:type="dxa"/>
          </w:tcPr>
          <w:p w14:paraId="1819DDEF" w14:textId="77777777" w:rsidR="0061524D" w:rsidRPr="00487927" w:rsidRDefault="0061524D" w:rsidP="001B2204">
            <w:pPr>
              <w:jc w:val="center"/>
              <w:rPr>
                <w:rFonts w:cstheme="minorHAnsi"/>
                <w:szCs w:val="20"/>
              </w:rPr>
            </w:pPr>
          </w:p>
        </w:tc>
        <w:tc>
          <w:tcPr>
            <w:tcW w:w="990" w:type="dxa"/>
          </w:tcPr>
          <w:p w14:paraId="4F8CDBD5" w14:textId="1BA15A82" w:rsidR="0061524D" w:rsidRPr="00487927" w:rsidRDefault="0061524D" w:rsidP="001B2204">
            <w:pPr>
              <w:jc w:val="center"/>
              <w:rPr>
                <w:rFonts w:cstheme="minorHAnsi"/>
                <w:szCs w:val="20"/>
              </w:rPr>
            </w:pPr>
          </w:p>
        </w:tc>
        <w:tc>
          <w:tcPr>
            <w:tcW w:w="990" w:type="dxa"/>
          </w:tcPr>
          <w:p w14:paraId="69DA5F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8DEEFE" w14:textId="77777777" w:rsidR="0061524D" w:rsidRPr="00487927" w:rsidRDefault="0061524D" w:rsidP="001B2204">
            <w:pPr>
              <w:jc w:val="center"/>
              <w:rPr>
                <w:rFonts w:cstheme="minorHAnsi"/>
                <w:szCs w:val="20"/>
              </w:rPr>
            </w:pPr>
          </w:p>
        </w:tc>
        <w:tc>
          <w:tcPr>
            <w:tcW w:w="990" w:type="dxa"/>
          </w:tcPr>
          <w:p w14:paraId="25E88BC2" w14:textId="77777777" w:rsidR="0061524D" w:rsidRPr="00487927" w:rsidRDefault="0061524D" w:rsidP="001B2204">
            <w:pPr>
              <w:jc w:val="center"/>
              <w:rPr>
                <w:rFonts w:cstheme="minorHAnsi"/>
                <w:szCs w:val="20"/>
              </w:rPr>
            </w:pPr>
          </w:p>
        </w:tc>
        <w:tc>
          <w:tcPr>
            <w:tcW w:w="990" w:type="dxa"/>
          </w:tcPr>
          <w:p w14:paraId="3EF22713" w14:textId="77777777" w:rsidR="0061524D" w:rsidRPr="00487927" w:rsidRDefault="0061524D" w:rsidP="001B2204">
            <w:pPr>
              <w:jc w:val="center"/>
              <w:rPr>
                <w:rFonts w:cstheme="minorHAnsi"/>
                <w:szCs w:val="20"/>
              </w:rPr>
            </w:pPr>
          </w:p>
        </w:tc>
        <w:tc>
          <w:tcPr>
            <w:tcW w:w="1103" w:type="dxa"/>
          </w:tcPr>
          <w:p w14:paraId="4AE63EBC" w14:textId="77777777" w:rsidR="0061524D" w:rsidRPr="00487927" w:rsidRDefault="0061524D" w:rsidP="001B2204">
            <w:pPr>
              <w:jc w:val="center"/>
              <w:rPr>
                <w:rFonts w:cstheme="minorHAnsi"/>
                <w:szCs w:val="20"/>
              </w:rPr>
            </w:pPr>
          </w:p>
        </w:tc>
        <w:tc>
          <w:tcPr>
            <w:tcW w:w="1103" w:type="dxa"/>
          </w:tcPr>
          <w:p w14:paraId="627B4D84" w14:textId="77777777" w:rsidR="0061524D" w:rsidRPr="00487927" w:rsidRDefault="0061524D" w:rsidP="001B2204">
            <w:pPr>
              <w:jc w:val="center"/>
              <w:rPr>
                <w:rFonts w:cstheme="minorHAnsi"/>
                <w:szCs w:val="20"/>
              </w:rPr>
            </w:pPr>
          </w:p>
        </w:tc>
      </w:tr>
      <w:tr w:rsidR="0061524D" w:rsidRPr="00487927" w14:paraId="693FDDDC" w14:textId="772E8C7C" w:rsidTr="0061524D">
        <w:tc>
          <w:tcPr>
            <w:tcW w:w="1255" w:type="dxa"/>
          </w:tcPr>
          <w:p w14:paraId="48A66F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61524D" w:rsidRPr="00487927" w:rsidRDefault="0061524D" w:rsidP="001B2204">
            <w:pPr>
              <w:jc w:val="center"/>
              <w:rPr>
                <w:rFonts w:cstheme="minorHAnsi"/>
                <w:szCs w:val="20"/>
              </w:rPr>
            </w:pPr>
          </w:p>
        </w:tc>
        <w:tc>
          <w:tcPr>
            <w:tcW w:w="990" w:type="dxa"/>
          </w:tcPr>
          <w:p w14:paraId="34189AF8" w14:textId="136B6E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B74D4" w14:textId="77777777" w:rsidR="0061524D" w:rsidRPr="00487927" w:rsidRDefault="0061524D" w:rsidP="001B2204">
            <w:pPr>
              <w:jc w:val="center"/>
              <w:rPr>
                <w:rFonts w:cstheme="minorHAnsi"/>
                <w:szCs w:val="20"/>
              </w:rPr>
            </w:pPr>
          </w:p>
        </w:tc>
        <w:tc>
          <w:tcPr>
            <w:tcW w:w="990" w:type="dxa"/>
          </w:tcPr>
          <w:p w14:paraId="17299040" w14:textId="77777777" w:rsidR="0061524D" w:rsidRPr="00487927" w:rsidRDefault="0061524D" w:rsidP="001B2204">
            <w:pPr>
              <w:jc w:val="center"/>
              <w:rPr>
                <w:rFonts w:cstheme="minorHAnsi"/>
                <w:szCs w:val="20"/>
              </w:rPr>
            </w:pPr>
          </w:p>
        </w:tc>
        <w:tc>
          <w:tcPr>
            <w:tcW w:w="990" w:type="dxa"/>
          </w:tcPr>
          <w:p w14:paraId="2EFDED9E" w14:textId="3363CFD9" w:rsidR="0061524D" w:rsidRPr="00487927" w:rsidRDefault="0061524D" w:rsidP="001B2204">
            <w:pPr>
              <w:jc w:val="center"/>
              <w:rPr>
                <w:rFonts w:cstheme="minorHAnsi"/>
                <w:szCs w:val="20"/>
              </w:rPr>
            </w:pPr>
          </w:p>
        </w:tc>
        <w:tc>
          <w:tcPr>
            <w:tcW w:w="990" w:type="dxa"/>
          </w:tcPr>
          <w:p w14:paraId="5E9191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B220E9" w14:textId="77777777" w:rsidR="0061524D" w:rsidRPr="00487927" w:rsidRDefault="0061524D" w:rsidP="001B2204">
            <w:pPr>
              <w:jc w:val="center"/>
              <w:rPr>
                <w:rFonts w:cstheme="minorHAnsi"/>
                <w:szCs w:val="20"/>
              </w:rPr>
            </w:pPr>
          </w:p>
        </w:tc>
        <w:tc>
          <w:tcPr>
            <w:tcW w:w="990" w:type="dxa"/>
          </w:tcPr>
          <w:p w14:paraId="53F574A1" w14:textId="77777777" w:rsidR="0061524D" w:rsidRPr="00487927" w:rsidRDefault="0061524D" w:rsidP="001B2204">
            <w:pPr>
              <w:jc w:val="center"/>
              <w:rPr>
                <w:rFonts w:cstheme="minorHAnsi"/>
                <w:szCs w:val="20"/>
              </w:rPr>
            </w:pPr>
          </w:p>
        </w:tc>
        <w:tc>
          <w:tcPr>
            <w:tcW w:w="990" w:type="dxa"/>
          </w:tcPr>
          <w:p w14:paraId="0EA505AD" w14:textId="77777777" w:rsidR="0061524D" w:rsidRPr="00487927" w:rsidRDefault="0061524D" w:rsidP="001B2204">
            <w:pPr>
              <w:jc w:val="center"/>
              <w:rPr>
                <w:rFonts w:cstheme="minorHAnsi"/>
                <w:szCs w:val="20"/>
              </w:rPr>
            </w:pPr>
          </w:p>
        </w:tc>
        <w:tc>
          <w:tcPr>
            <w:tcW w:w="1103" w:type="dxa"/>
          </w:tcPr>
          <w:p w14:paraId="1D7DDFF9" w14:textId="77777777" w:rsidR="0061524D" w:rsidRPr="00487927" w:rsidRDefault="0061524D" w:rsidP="001B2204">
            <w:pPr>
              <w:jc w:val="center"/>
              <w:rPr>
                <w:rFonts w:cstheme="minorHAnsi"/>
                <w:szCs w:val="20"/>
              </w:rPr>
            </w:pPr>
          </w:p>
        </w:tc>
        <w:tc>
          <w:tcPr>
            <w:tcW w:w="1103" w:type="dxa"/>
          </w:tcPr>
          <w:p w14:paraId="4FD06017" w14:textId="77777777" w:rsidR="0061524D" w:rsidRPr="00487927" w:rsidRDefault="0061524D" w:rsidP="001B2204">
            <w:pPr>
              <w:jc w:val="center"/>
              <w:rPr>
                <w:rFonts w:cstheme="minorHAnsi"/>
                <w:szCs w:val="20"/>
              </w:rPr>
            </w:pPr>
          </w:p>
        </w:tc>
      </w:tr>
      <w:tr w:rsidR="0061524D" w:rsidRPr="00487927" w14:paraId="7AC618B1" w14:textId="7EC28732" w:rsidTr="0061524D">
        <w:tc>
          <w:tcPr>
            <w:tcW w:w="1255" w:type="dxa"/>
          </w:tcPr>
          <w:p w14:paraId="195F897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525_37</w:t>
            </w:r>
          </w:p>
        </w:tc>
        <w:tc>
          <w:tcPr>
            <w:tcW w:w="990" w:type="dxa"/>
          </w:tcPr>
          <w:p w14:paraId="52C2159C" w14:textId="77777777" w:rsidR="0061524D" w:rsidRPr="00487927" w:rsidRDefault="0061524D" w:rsidP="001B2204">
            <w:pPr>
              <w:jc w:val="center"/>
              <w:rPr>
                <w:rFonts w:cstheme="minorHAnsi"/>
                <w:szCs w:val="20"/>
              </w:rPr>
            </w:pPr>
          </w:p>
        </w:tc>
        <w:tc>
          <w:tcPr>
            <w:tcW w:w="990" w:type="dxa"/>
          </w:tcPr>
          <w:p w14:paraId="0129D914" w14:textId="184CBB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1B50F7" w14:textId="77777777" w:rsidR="0061524D" w:rsidRPr="00487927" w:rsidRDefault="0061524D" w:rsidP="001B2204">
            <w:pPr>
              <w:jc w:val="center"/>
              <w:rPr>
                <w:rFonts w:cstheme="minorHAnsi"/>
                <w:szCs w:val="20"/>
              </w:rPr>
            </w:pPr>
          </w:p>
        </w:tc>
        <w:tc>
          <w:tcPr>
            <w:tcW w:w="990" w:type="dxa"/>
          </w:tcPr>
          <w:p w14:paraId="121E0D00" w14:textId="77777777" w:rsidR="0061524D" w:rsidRPr="00487927" w:rsidRDefault="0061524D" w:rsidP="001B2204">
            <w:pPr>
              <w:jc w:val="center"/>
              <w:rPr>
                <w:rFonts w:cstheme="minorHAnsi"/>
                <w:szCs w:val="20"/>
              </w:rPr>
            </w:pPr>
          </w:p>
        </w:tc>
        <w:tc>
          <w:tcPr>
            <w:tcW w:w="990" w:type="dxa"/>
          </w:tcPr>
          <w:p w14:paraId="3D7979E1" w14:textId="308FA79D" w:rsidR="0061524D" w:rsidRPr="00487927" w:rsidRDefault="0061524D" w:rsidP="001B2204">
            <w:pPr>
              <w:jc w:val="center"/>
              <w:rPr>
                <w:rFonts w:cstheme="minorHAnsi"/>
                <w:szCs w:val="20"/>
              </w:rPr>
            </w:pPr>
          </w:p>
        </w:tc>
        <w:tc>
          <w:tcPr>
            <w:tcW w:w="990" w:type="dxa"/>
          </w:tcPr>
          <w:p w14:paraId="78458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B851E58" w14:textId="77777777" w:rsidR="0061524D" w:rsidRPr="00487927" w:rsidRDefault="0061524D" w:rsidP="001B2204">
            <w:pPr>
              <w:jc w:val="center"/>
              <w:rPr>
                <w:rFonts w:cstheme="minorHAnsi"/>
                <w:szCs w:val="20"/>
              </w:rPr>
            </w:pPr>
          </w:p>
        </w:tc>
        <w:tc>
          <w:tcPr>
            <w:tcW w:w="990" w:type="dxa"/>
          </w:tcPr>
          <w:p w14:paraId="26674701" w14:textId="77777777" w:rsidR="0061524D" w:rsidRPr="00487927" w:rsidRDefault="0061524D" w:rsidP="001B2204">
            <w:pPr>
              <w:jc w:val="center"/>
              <w:rPr>
                <w:rFonts w:cstheme="minorHAnsi"/>
                <w:szCs w:val="20"/>
              </w:rPr>
            </w:pPr>
          </w:p>
        </w:tc>
        <w:tc>
          <w:tcPr>
            <w:tcW w:w="990" w:type="dxa"/>
          </w:tcPr>
          <w:p w14:paraId="42B053FF" w14:textId="77777777" w:rsidR="0061524D" w:rsidRPr="00487927" w:rsidRDefault="0061524D" w:rsidP="001B2204">
            <w:pPr>
              <w:jc w:val="center"/>
              <w:rPr>
                <w:rFonts w:cstheme="minorHAnsi"/>
                <w:szCs w:val="20"/>
              </w:rPr>
            </w:pPr>
          </w:p>
        </w:tc>
        <w:tc>
          <w:tcPr>
            <w:tcW w:w="1103" w:type="dxa"/>
          </w:tcPr>
          <w:p w14:paraId="632D237D" w14:textId="77777777" w:rsidR="0061524D" w:rsidRPr="00487927" w:rsidRDefault="0061524D" w:rsidP="001B2204">
            <w:pPr>
              <w:jc w:val="center"/>
              <w:rPr>
                <w:rFonts w:cstheme="minorHAnsi"/>
                <w:szCs w:val="20"/>
              </w:rPr>
            </w:pPr>
          </w:p>
        </w:tc>
        <w:tc>
          <w:tcPr>
            <w:tcW w:w="1103" w:type="dxa"/>
          </w:tcPr>
          <w:p w14:paraId="07C97CEF" w14:textId="77777777" w:rsidR="0061524D" w:rsidRPr="00487927" w:rsidRDefault="0061524D" w:rsidP="001B2204">
            <w:pPr>
              <w:jc w:val="center"/>
              <w:rPr>
                <w:rFonts w:cstheme="minorHAnsi"/>
                <w:szCs w:val="20"/>
              </w:rPr>
            </w:pPr>
          </w:p>
        </w:tc>
      </w:tr>
      <w:tr w:rsidR="0061524D" w:rsidRPr="00487927" w14:paraId="79E97F33" w14:textId="5BB2C2AB" w:rsidTr="0061524D">
        <w:tc>
          <w:tcPr>
            <w:tcW w:w="1255" w:type="dxa"/>
          </w:tcPr>
          <w:p w14:paraId="3DA112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61524D" w:rsidRPr="00487927" w:rsidRDefault="0061524D" w:rsidP="001B2204">
            <w:pPr>
              <w:jc w:val="center"/>
              <w:rPr>
                <w:rFonts w:cstheme="minorHAnsi"/>
                <w:szCs w:val="20"/>
              </w:rPr>
            </w:pPr>
          </w:p>
        </w:tc>
        <w:tc>
          <w:tcPr>
            <w:tcW w:w="990" w:type="dxa"/>
          </w:tcPr>
          <w:p w14:paraId="673FDAFD" w14:textId="7AC3E2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034911" w14:textId="77777777" w:rsidR="0061524D" w:rsidRPr="00487927" w:rsidRDefault="0061524D" w:rsidP="001B2204">
            <w:pPr>
              <w:jc w:val="center"/>
              <w:rPr>
                <w:rFonts w:cstheme="minorHAnsi"/>
                <w:szCs w:val="20"/>
              </w:rPr>
            </w:pPr>
          </w:p>
        </w:tc>
        <w:tc>
          <w:tcPr>
            <w:tcW w:w="990" w:type="dxa"/>
          </w:tcPr>
          <w:p w14:paraId="7070741B" w14:textId="77777777" w:rsidR="0061524D" w:rsidRPr="00487927" w:rsidRDefault="0061524D" w:rsidP="001B2204">
            <w:pPr>
              <w:jc w:val="center"/>
              <w:rPr>
                <w:rFonts w:cstheme="minorHAnsi"/>
                <w:szCs w:val="20"/>
              </w:rPr>
            </w:pPr>
          </w:p>
        </w:tc>
        <w:tc>
          <w:tcPr>
            <w:tcW w:w="990" w:type="dxa"/>
          </w:tcPr>
          <w:p w14:paraId="17C11359" w14:textId="25E5801C" w:rsidR="0061524D" w:rsidRPr="00487927" w:rsidRDefault="0061524D" w:rsidP="001B2204">
            <w:pPr>
              <w:jc w:val="center"/>
              <w:rPr>
                <w:rFonts w:cstheme="minorHAnsi"/>
                <w:szCs w:val="20"/>
              </w:rPr>
            </w:pPr>
          </w:p>
        </w:tc>
        <w:tc>
          <w:tcPr>
            <w:tcW w:w="990" w:type="dxa"/>
          </w:tcPr>
          <w:p w14:paraId="6510055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F86886" w14:textId="77777777" w:rsidR="0061524D" w:rsidRPr="00487927" w:rsidRDefault="0061524D" w:rsidP="001B2204">
            <w:pPr>
              <w:jc w:val="center"/>
              <w:rPr>
                <w:rFonts w:cstheme="minorHAnsi"/>
                <w:szCs w:val="20"/>
              </w:rPr>
            </w:pPr>
          </w:p>
        </w:tc>
        <w:tc>
          <w:tcPr>
            <w:tcW w:w="990" w:type="dxa"/>
          </w:tcPr>
          <w:p w14:paraId="391660AE" w14:textId="77777777" w:rsidR="0061524D" w:rsidRPr="00487927" w:rsidRDefault="0061524D" w:rsidP="001B2204">
            <w:pPr>
              <w:jc w:val="center"/>
              <w:rPr>
                <w:rFonts w:cstheme="minorHAnsi"/>
                <w:szCs w:val="20"/>
              </w:rPr>
            </w:pPr>
          </w:p>
        </w:tc>
        <w:tc>
          <w:tcPr>
            <w:tcW w:w="990" w:type="dxa"/>
          </w:tcPr>
          <w:p w14:paraId="096D81DB" w14:textId="77777777" w:rsidR="0061524D" w:rsidRPr="00487927" w:rsidRDefault="0061524D" w:rsidP="001B2204">
            <w:pPr>
              <w:jc w:val="center"/>
              <w:rPr>
                <w:rFonts w:cstheme="minorHAnsi"/>
                <w:szCs w:val="20"/>
              </w:rPr>
            </w:pPr>
          </w:p>
        </w:tc>
        <w:tc>
          <w:tcPr>
            <w:tcW w:w="1103" w:type="dxa"/>
          </w:tcPr>
          <w:p w14:paraId="7770284B" w14:textId="77777777" w:rsidR="0061524D" w:rsidRPr="00487927" w:rsidRDefault="0061524D" w:rsidP="001B2204">
            <w:pPr>
              <w:jc w:val="center"/>
              <w:rPr>
                <w:rFonts w:cstheme="minorHAnsi"/>
                <w:szCs w:val="20"/>
              </w:rPr>
            </w:pPr>
          </w:p>
        </w:tc>
        <w:tc>
          <w:tcPr>
            <w:tcW w:w="1103" w:type="dxa"/>
          </w:tcPr>
          <w:p w14:paraId="73E2EF63" w14:textId="77777777" w:rsidR="0061524D" w:rsidRPr="00487927" w:rsidRDefault="0061524D" w:rsidP="001B2204">
            <w:pPr>
              <w:jc w:val="center"/>
              <w:rPr>
                <w:rFonts w:cstheme="minorHAnsi"/>
                <w:szCs w:val="20"/>
              </w:rPr>
            </w:pPr>
          </w:p>
        </w:tc>
      </w:tr>
      <w:tr w:rsidR="0061524D" w:rsidRPr="00487927" w14:paraId="1E3E0861" w14:textId="3AC9F2E8" w:rsidTr="0061524D">
        <w:tc>
          <w:tcPr>
            <w:tcW w:w="1255" w:type="dxa"/>
          </w:tcPr>
          <w:p w14:paraId="4FF123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61524D" w:rsidRPr="00487927" w:rsidRDefault="0061524D" w:rsidP="001B2204">
            <w:pPr>
              <w:jc w:val="center"/>
              <w:rPr>
                <w:rFonts w:cstheme="minorHAnsi"/>
                <w:szCs w:val="20"/>
              </w:rPr>
            </w:pPr>
          </w:p>
        </w:tc>
        <w:tc>
          <w:tcPr>
            <w:tcW w:w="990" w:type="dxa"/>
          </w:tcPr>
          <w:p w14:paraId="70E88361" w14:textId="22569A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67D16D" w14:textId="77777777" w:rsidR="0061524D" w:rsidRPr="00487927" w:rsidRDefault="0061524D" w:rsidP="001B2204">
            <w:pPr>
              <w:jc w:val="center"/>
              <w:rPr>
                <w:rFonts w:cstheme="minorHAnsi"/>
                <w:szCs w:val="20"/>
              </w:rPr>
            </w:pPr>
          </w:p>
        </w:tc>
        <w:tc>
          <w:tcPr>
            <w:tcW w:w="990" w:type="dxa"/>
          </w:tcPr>
          <w:p w14:paraId="510FBF2F" w14:textId="77777777" w:rsidR="0061524D" w:rsidRPr="00487927" w:rsidRDefault="0061524D" w:rsidP="001B2204">
            <w:pPr>
              <w:jc w:val="center"/>
              <w:rPr>
                <w:rFonts w:cstheme="minorHAnsi"/>
                <w:szCs w:val="20"/>
              </w:rPr>
            </w:pPr>
          </w:p>
        </w:tc>
        <w:tc>
          <w:tcPr>
            <w:tcW w:w="990" w:type="dxa"/>
          </w:tcPr>
          <w:p w14:paraId="23051355" w14:textId="25232A05" w:rsidR="0061524D" w:rsidRPr="00487927" w:rsidRDefault="0061524D" w:rsidP="001B2204">
            <w:pPr>
              <w:jc w:val="center"/>
              <w:rPr>
                <w:rFonts w:cstheme="minorHAnsi"/>
                <w:szCs w:val="20"/>
              </w:rPr>
            </w:pPr>
          </w:p>
        </w:tc>
        <w:tc>
          <w:tcPr>
            <w:tcW w:w="990" w:type="dxa"/>
          </w:tcPr>
          <w:p w14:paraId="14C357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124275" w14:textId="77777777" w:rsidR="0061524D" w:rsidRPr="00487927" w:rsidRDefault="0061524D" w:rsidP="001B2204">
            <w:pPr>
              <w:jc w:val="center"/>
              <w:rPr>
                <w:rFonts w:cstheme="minorHAnsi"/>
                <w:szCs w:val="20"/>
              </w:rPr>
            </w:pPr>
          </w:p>
        </w:tc>
        <w:tc>
          <w:tcPr>
            <w:tcW w:w="990" w:type="dxa"/>
          </w:tcPr>
          <w:p w14:paraId="35C6E96C" w14:textId="77777777" w:rsidR="0061524D" w:rsidRPr="00487927" w:rsidRDefault="0061524D" w:rsidP="001B2204">
            <w:pPr>
              <w:jc w:val="center"/>
              <w:rPr>
                <w:rFonts w:cstheme="minorHAnsi"/>
                <w:szCs w:val="20"/>
              </w:rPr>
            </w:pPr>
          </w:p>
        </w:tc>
        <w:tc>
          <w:tcPr>
            <w:tcW w:w="990" w:type="dxa"/>
          </w:tcPr>
          <w:p w14:paraId="3B110A7F" w14:textId="77777777" w:rsidR="0061524D" w:rsidRPr="00487927" w:rsidRDefault="0061524D" w:rsidP="001B2204">
            <w:pPr>
              <w:jc w:val="center"/>
              <w:rPr>
                <w:rFonts w:cstheme="minorHAnsi"/>
                <w:szCs w:val="20"/>
              </w:rPr>
            </w:pPr>
          </w:p>
        </w:tc>
        <w:tc>
          <w:tcPr>
            <w:tcW w:w="1103" w:type="dxa"/>
          </w:tcPr>
          <w:p w14:paraId="759220FA" w14:textId="77777777" w:rsidR="0061524D" w:rsidRPr="00487927" w:rsidRDefault="0061524D" w:rsidP="001B2204">
            <w:pPr>
              <w:jc w:val="center"/>
              <w:rPr>
                <w:rFonts w:cstheme="minorHAnsi"/>
                <w:szCs w:val="20"/>
              </w:rPr>
            </w:pPr>
          </w:p>
        </w:tc>
        <w:tc>
          <w:tcPr>
            <w:tcW w:w="1103" w:type="dxa"/>
          </w:tcPr>
          <w:p w14:paraId="70788CEA" w14:textId="77777777" w:rsidR="0061524D" w:rsidRPr="00487927" w:rsidRDefault="0061524D" w:rsidP="001B2204">
            <w:pPr>
              <w:jc w:val="center"/>
              <w:rPr>
                <w:rFonts w:cstheme="minorHAnsi"/>
                <w:szCs w:val="20"/>
              </w:rPr>
            </w:pPr>
          </w:p>
        </w:tc>
      </w:tr>
      <w:tr w:rsidR="0061524D" w:rsidRPr="00487927" w14:paraId="7924B4E2" w14:textId="2B86E8ED" w:rsidTr="0061524D">
        <w:tc>
          <w:tcPr>
            <w:tcW w:w="1255" w:type="dxa"/>
          </w:tcPr>
          <w:p w14:paraId="323C7C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61524D" w:rsidRPr="00487927" w:rsidRDefault="0061524D" w:rsidP="001B2204">
            <w:pPr>
              <w:jc w:val="center"/>
              <w:rPr>
                <w:rFonts w:cstheme="minorHAnsi"/>
                <w:szCs w:val="20"/>
              </w:rPr>
            </w:pPr>
          </w:p>
        </w:tc>
        <w:tc>
          <w:tcPr>
            <w:tcW w:w="990" w:type="dxa"/>
          </w:tcPr>
          <w:p w14:paraId="5587041C" w14:textId="505BD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76C968" w14:textId="77777777" w:rsidR="0061524D" w:rsidRPr="00487927" w:rsidRDefault="0061524D" w:rsidP="001B2204">
            <w:pPr>
              <w:jc w:val="center"/>
              <w:rPr>
                <w:rFonts w:cstheme="minorHAnsi"/>
                <w:szCs w:val="20"/>
              </w:rPr>
            </w:pPr>
          </w:p>
        </w:tc>
        <w:tc>
          <w:tcPr>
            <w:tcW w:w="990" w:type="dxa"/>
          </w:tcPr>
          <w:p w14:paraId="2A45DD54" w14:textId="77777777" w:rsidR="0061524D" w:rsidRPr="00487927" w:rsidRDefault="0061524D" w:rsidP="001B2204">
            <w:pPr>
              <w:jc w:val="center"/>
              <w:rPr>
                <w:rFonts w:cstheme="minorHAnsi"/>
                <w:szCs w:val="20"/>
              </w:rPr>
            </w:pPr>
          </w:p>
        </w:tc>
        <w:tc>
          <w:tcPr>
            <w:tcW w:w="990" w:type="dxa"/>
          </w:tcPr>
          <w:p w14:paraId="37B58029" w14:textId="64263ED8" w:rsidR="0061524D" w:rsidRPr="00487927" w:rsidRDefault="0061524D" w:rsidP="001B2204">
            <w:pPr>
              <w:jc w:val="center"/>
              <w:rPr>
                <w:rFonts w:cstheme="minorHAnsi"/>
                <w:szCs w:val="20"/>
              </w:rPr>
            </w:pPr>
          </w:p>
        </w:tc>
        <w:tc>
          <w:tcPr>
            <w:tcW w:w="990" w:type="dxa"/>
          </w:tcPr>
          <w:p w14:paraId="490284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5D5B04" w14:textId="77777777" w:rsidR="0061524D" w:rsidRPr="00487927" w:rsidRDefault="0061524D" w:rsidP="001B2204">
            <w:pPr>
              <w:jc w:val="center"/>
              <w:rPr>
                <w:rFonts w:cstheme="minorHAnsi"/>
                <w:szCs w:val="20"/>
              </w:rPr>
            </w:pPr>
          </w:p>
        </w:tc>
        <w:tc>
          <w:tcPr>
            <w:tcW w:w="990" w:type="dxa"/>
          </w:tcPr>
          <w:p w14:paraId="2E044200" w14:textId="77777777" w:rsidR="0061524D" w:rsidRPr="00487927" w:rsidRDefault="0061524D" w:rsidP="001B2204">
            <w:pPr>
              <w:jc w:val="center"/>
              <w:rPr>
                <w:rFonts w:cstheme="minorHAnsi"/>
                <w:szCs w:val="20"/>
              </w:rPr>
            </w:pPr>
          </w:p>
        </w:tc>
        <w:tc>
          <w:tcPr>
            <w:tcW w:w="990" w:type="dxa"/>
          </w:tcPr>
          <w:p w14:paraId="18A5A563" w14:textId="77777777" w:rsidR="0061524D" w:rsidRPr="00487927" w:rsidRDefault="0061524D" w:rsidP="001B2204">
            <w:pPr>
              <w:jc w:val="center"/>
              <w:rPr>
                <w:rFonts w:cstheme="minorHAnsi"/>
                <w:szCs w:val="20"/>
              </w:rPr>
            </w:pPr>
          </w:p>
        </w:tc>
        <w:tc>
          <w:tcPr>
            <w:tcW w:w="1103" w:type="dxa"/>
          </w:tcPr>
          <w:p w14:paraId="098248DC" w14:textId="77777777" w:rsidR="0061524D" w:rsidRPr="00487927" w:rsidRDefault="0061524D" w:rsidP="001B2204">
            <w:pPr>
              <w:jc w:val="center"/>
              <w:rPr>
                <w:rFonts w:cstheme="minorHAnsi"/>
                <w:szCs w:val="20"/>
              </w:rPr>
            </w:pPr>
          </w:p>
        </w:tc>
        <w:tc>
          <w:tcPr>
            <w:tcW w:w="1103" w:type="dxa"/>
          </w:tcPr>
          <w:p w14:paraId="71A29467" w14:textId="77777777" w:rsidR="0061524D" w:rsidRPr="00487927" w:rsidRDefault="0061524D" w:rsidP="001B2204">
            <w:pPr>
              <w:jc w:val="center"/>
              <w:rPr>
                <w:rFonts w:cstheme="minorHAnsi"/>
                <w:szCs w:val="20"/>
              </w:rPr>
            </w:pPr>
          </w:p>
        </w:tc>
      </w:tr>
      <w:tr w:rsidR="0061524D" w:rsidRPr="00487927" w14:paraId="32B266C4" w14:textId="210CA9D8" w:rsidTr="0061524D">
        <w:tc>
          <w:tcPr>
            <w:tcW w:w="1255" w:type="dxa"/>
          </w:tcPr>
          <w:p w14:paraId="14453EC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61524D" w:rsidRPr="00487927" w:rsidRDefault="0061524D" w:rsidP="001B2204">
            <w:pPr>
              <w:jc w:val="center"/>
              <w:rPr>
                <w:rFonts w:cstheme="minorHAnsi"/>
                <w:szCs w:val="20"/>
              </w:rPr>
            </w:pPr>
          </w:p>
        </w:tc>
        <w:tc>
          <w:tcPr>
            <w:tcW w:w="990" w:type="dxa"/>
          </w:tcPr>
          <w:p w14:paraId="3F852B22" w14:textId="150DEC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3142B6" w14:textId="77777777" w:rsidR="0061524D" w:rsidRPr="00487927" w:rsidRDefault="0061524D" w:rsidP="001B2204">
            <w:pPr>
              <w:jc w:val="center"/>
              <w:rPr>
                <w:rFonts w:cstheme="minorHAnsi"/>
                <w:szCs w:val="20"/>
              </w:rPr>
            </w:pPr>
          </w:p>
        </w:tc>
        <w:tc>
          <w:tcPr>
            <w:tcW w:w="990" w:type="dxa"/>
          </w:tcPr>
          <w:p w14:paraId="61E78AA2" w14:textId="77777777" w:rsidR="0061524D" w:rsidRPr="00487927" w:rsidRDefault="0061524D" w:rsidP="001B2204">
            <w:pPr>
              <w:jc w:val="center"/>
              <w:rPr>
                <w:rFonts w:cstheme="minorHAnsi"/>
                <w:szCs w:val="20"/>
              </w:rPr>
            </w:pPr>
          </w:p>
        </w:tc>
        <w:tc>
          <w:tcPr>
            <w:tcW w:w="990" w:type="dxa"/>
          </w:tcPr>
          <w:p w14:paraId="72D499F4" w14:textId="5548B8D4" w:rsidR="0061524D" w:rsidRPr="00487927" w:rsidRDefault="0061524D" w:rsidP="001B2204">
            <w:pPr>
              <w:jc w:val="center"/>
              <w:rPr>
                <w:rFonts w:cstheme="minorHAnsi"/>
                <w:szCs w:val="20"/>
              </w:rPr>
            </w:pPr>
          </w:p>
        </w:tc>
        <w:tc>
          <w:tcPr>
            <w:tcW w:w="990" w:type="dxa"/>
          </w:tcPr>
          <w:p w14:paraId="612327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84E685" w14:textId="77777777" w:rsidR="0061524D" w:rsidRPr="00487927" w:rsidRDefault="0061524D" w:rsidP="001B2204">
            <w:pPr>
              <w:jc w:val="center"/>
              <w:rPr>
                <w:rFonts w:cstheme="minorHAnsi"/>
                <w:szCs w:val="20"/>
              </w:rPr>
            </w:pPr>
          </w:p>
        </w:tc>
        <w:tc>
          <w:tcPr>
            <w:tcW w:w="990" w:type="dxa"/>
          </w:tcPr>
          <w:p w14:paraId="565A07BD" w14:textId="77777777" w:rsidR="0061524D" w:rsidRPr="00487927" w:rsidRDefault="0061524D" w:rsidP="001B2204">
            <w:pPr>
              <w:jc w:val="center"/>
              <w:rPr>
                <w:rFonts w:cstheme="minorHAnsi"/>
                <w:szCs w:val="20"/>
              </w:rPr>
            </w:pPr>
          </w:p>
        </w:tc>
        <w:tc>
          <w:tcPr>
            <w:tcW w:w="990" w:type="dxa"/>
          </w:tcPr>
          <w:p w14:paraId="4CFD5412" w14:textId="77777777" w:rsidR="0061524D" w:rsidRPr="00487927" w:rsidRDefault="0061524D" w:rsidP="001B2204">
            <w:pPr>
              <w:jc w:val="center"/>
              <w:rPr>
                <w:rFonts w:cstheme="minorHAnsi"/>
                <w:szCs w:val="20"/>
              </w:rPr>
            </w:pPr>
          </w:p>
        </w:tc>
        <w:tc>
          <w:tcPr>
            <w:tcW w:w="1103" w:type="dxa"/>
          </w:tcPr>
          <w:p w14:paraId="2370573A" w14:textId="77777777" w:rsidR="0061524D" w:rsidRPr="00487927" w:rsidRDefault="0061524D" w:rsidP="001B2204">
            <w:pPr>
              <w:jc w:val="center"/>
              <w:rPr>
                <w:rFonts w:cstheme="minorHAnsi"/>
                <w:szCs w:val="20"/>
              </w:rPr>
            </w:pPr>
          </w:p>
        </w:tc>
        <w:tc>
          <w:tcPr>
            <w:tcW w:w="1103" w:type="dxa"/>
          </w:tcPr>
          <w:p w14:paraId="7DDC7B49" w14:textId="77777777" w:rsidR="0061524D" w:rsidRPr="00487927" w:rsidRDefault="0061524D" w:rsidP="001B2204">
            <w:pPr>
              <w:jc w:val="center"/>
              <w:rPr>
                <w:rFonts w:cstheme="minorHAnsi"/>
                <w:szCs w:val="20"/>
              </w:rPr>
            </w:pPr>
          </w:p>
        </w:tc>
      </w:tr>
      <w:tr w:rsidR="0061524D" w:rsidRPr="00487927" w14:paraId="5B1FCCF9" w14:textId="2928CA17" w:rsidTr="0061524D">
        <w:tc>
          <w:tcPr>
            <w:tcW w:w="1255" w:type="dxa"/>
          </w:tcPr>
          <w:p w14:paraId="31353E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61524D" w:rsidRPr="00487927" w:rsidRDefault="0061524D" w:rsidP="001B2204">
            <w:pPr>
              <w:jc w:val="center"/>
              <w:rPr>
                <w:rFonts w:cstheme="minorHAnsi"/>
                <w:szCs w:val="20"/>
              </w:rPr>
            </w:pPr>
          </w:p>
        </w:tc>
        <w:tc>
          <w:tcPr>
            <w:tcW w:w="990" w:type="dxa"/>
          </w:tcPr>
          <w:p w14:paraId="62A637B8" w14:textId="57F242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56053F" w14:textId="77777777" w:rsidR="0061524D" w:rsidRPr="00487927" w:rsidRDefault="0061524D" w:rsidP="001B2204">
            <w:pPr>
              <w:jc w:val="center"/>
              <w:rPr>
                <w:rFonts w:cstheme="minorHAnsi"/>
                <w:szCs w:val="20"/>
              </w:rPr>
            </w:pPr>
          </w:p>
        </w:tc>
        <w:tc>
          <w:tcPr>
            <w:tcW w:w="990" w:type="dxa"/>
          </w:tcPr>
          <w:p w14:paraId="4452C0F5" w14:textId="77777777" w:rsidR="0061524D" w:rsidRPr="00487927" w:rsidRDefault="0061524D" w:rsidP="001B2204">
            <w:pPr>
              <w:jc w:val="center"/>
              <w:rPr>
                <w:rFonts w:cstheme="minorHAnsi"/>
                <w:szCs w:val="20"/>
              </w:rPr>
            </w:pPr>
          </w:p>
        </w:tc>
        <w:tc>
          <w:tcPr>
            <w:tcW w:w="990" w:type="dxa"/>
          </w:tcPr>
          <w:p w14:paraId="1DB4880E" w14:textId="0ABE5F18" w:rsidR="0061524D" w:rsidRPr="00487927" w:rsidRDefault="0061524D" w:rsidP="001B2204">
            <w:pPr>
              <w:jc w:val="center"/>
              <w:rPr>
                <w:rFonts w:cstheme="minorHAnsi"/>
                <w:szCs w:val="20"/>
              </w:rPr>
            </w:pPr>
          </w:p>
        </w:tc>
        <w:tc>
          <w:tcPr>
            <w:tcW w:w="990" w:type="dxa"/>
          </w:tcPr>
          <w:p w14:paraId="31D43E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73B500" w14:textId="77777777" w:rsidR="0061524D" w:rsidRPr="00487927" w:rsidRDefault="0061524D" w:rsidP="001B2204">
            <w:pPr>
              <w:jc w:val="center"/>
              <w:rPr>
                <w:rFonts w:cstheme="minorHAnsi"/>
                <w:szCs w:val="20"/>
              </w:rPr>
            </w:pPr>
          </w:p>
        </w:tc>
        <w:tc>
          <w:tcPr>
            <w:tcW w:w="990" w:type="dxa"/>
          </w:tcPr>
          <w:p w14:paraId="162C107F" w14:textId="77777777" w:rsidR="0061524D" w:rsidRPr="00487927" w:rsidRDefault="0061524D" w:rsidP="001B2204">
            <w:pPr>
              <w:jc w:val="center"/>
              <w:rPr>
                <w:rFonts w:cstheme="minorHAnsi"/>
                <w:szCs w:val="20"/>
              </w:rPr>
            </w:pPr>
          </w:p>
        </w:tc>
        <w:tc>
          <w:tcPr>
            <w:tcW w:w="990" w:type="dxa"/>
          </w:tcPr>
          <w:p w14:paraId="677F27DC" w14:textId="77777777" w:rsidR="0061524D" w:rsidRPr="00487927" w:rsidRDefault="0061524D" w:rsidP="001B2204">
            <w:pPr>
              <w:jc w:val="center"/>
              <w:rPr>
                <w:rFonts w:cstheme="minorHAnsi"/>
                <w:szCs w:val="20"/>
              </w:rPr>
            </w:pPr>
          </w:p>
        </w:tc>
        <w:tc>
          <w:tcPr>
            <w:tcW w:w="1103" w:type="dxa"/>
          </w:tcPr>
          <w:p w14:paraId="4E3C4C5B" w14:textId="77777777" w:rsidR="0061524D" w:rsidRPr="00487927" w:rsidRDefault="0061524D" w:rsidP="001B2204">
            <w:pPr>
              <w:jc w:val="center"/>
              <w:rPr>
                <w:rFonts w:cstheme="minorHAnsi"/>
                <w:szCs w:val="20"/>
              </w:rPr>
            </w:pPr>
          </w:p>
        </w:tc>
        <w:tc>
          <w:tcPr>
            <w:tcW w:w="1103" w:type="dxa"/>
          </w:tcPr>
          <w:p w14:paraId="1CDD93AC" w14:textId="77777777" w:rsidR="0061524D" w:rsidRPr="00487927" w:rsidRDefault="0061524D" w:rsidP="001B2204">
            <w:pPr>
              <w:jc w:val="center"/>
              <w:rPr>
                <w:rFonts w:cstheme="minorHAnsi"/>
                <w:szCs w:val="20"/>
              </w:rPr>
            </w:pPr>
          </w:p>
        </w:tc>
      </w:tr>
      <w:tr w:rsidR="0061524D" w:rsidRPr="00487927" w14:paraId="1805CD3D" w14:textId="7247CADF" w:rsidTr="0061524D">
        <w:tc>
          <w:tcPr>
            <w:tcW w:w="1255" w:type="dxa"/>
          </w:tcPr>
          <w:p w14:paraId="6CB954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61524D" w:rsidRPr="00487927" w:rsidRDefault="0061524D" w:rsidP="001B2204">
            <w:pPr>
              <w:jc w:val="center"/>
              <w:rPr>
                <w:rFonts w:cstheme="minorHAnsi"/>
                <w:szCs w:val="20"/>
              </w:rPr>
            </w:pPr>
          </w:p>
        </w:tc>
        <w:tc>
          <w:tcPr>
            <w:tcW w:w="990" w:type="dxa"/>
          </w:tcPr>
          <w:p w14:paraId="1CE77179" w14:textId="54ECB53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94757" w14:textId="77777777" w:rsidR="0061524D" w:rsidRPr="00487927" w:rsidRDefault="0061524D" w:rsidP="001B2204">
            <w:pPr>
              <w:jc w:val="center"/>
              <w:rPr>
                <w:rFonts w:cstheme="minorHAnsi"/>
                <w:szCs w:val="20"/>
              </w:rPr>
            </w:pPr>
          </w:p>
        </w:tc>
        <w:tc>
          <w:tcPr>
            <w:tcW w:w="990" w:type="dxa"/>
          </w:tcPr>
          <w:p w14:paraId="55DC8DE8" w14:textId="77777777" w:rsidR="0061524D" w:rsidRPr="00487927" w:rsidRDefault="0061524D" w:rsidP="001B2204">
            <w:pPr>
              <w:jc w:val="center"/>
              <w:rPr>
                <w:rFonts w:cstheme="minorHAnsi"/>
                <w:szCs w:val="20"/>
              </w:rPr>
            </w:pPr>
          </w:p>
        </w:tc>
        <w:tc>
          <w:tcPr>
            <w:tcW w:w="990" w:type="dxa"/>
          </w:tcPr>
          <w:p w14:paraId="75F8ED38" w14:textId="35C15B69" w:rsidR="0061524D" w:rsidRPr="00487927" w:rsidRDefault="0061524D" w:rsidP="001B2204">
            <w:pPr>
              <w:jc w:val="center"/>
              <w:rPr>
                <w:rFonts w:cstheme="minorHAnsi"/>
                <w:szCs w:val="20"/>
              </w:rPr>
            </w:pPr>
          </w:p>
        </w:tc>
        <w:tc>
          <w:tcPr>
            <w:tcW w:w="990" w:type="dxa"/>
          </w:tcPr>
          <w:p w14:paraId="69B17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C42DA1" w14:textId="77777777" w:rsidR="0061524D" w:rsidRPr="00487927" w:rsidRDefault="0061524D" w:rsidP="001B2204">
            <w:pPr>
              <w:jc w:val="center"/>
              <w:rPr>
                <w:rFonts w:cstheme="minorHAnsi"/>
                <w:szCs w:val="20"/>
              </w:rPr>
            </w:pPr>
          </w:p>
        </w:tc>
        <w:tc>
          <w:tcPr>
            <w:tcW w:w="990" w:type="dxa"/>
          </w:tcPr>
          <w:p w14:paraId="0EEF3404" w14:textId="77777777" w:rsidR="0061524D" w:rsidRPr="00487927" w:rsidRDefault="0061524D" w:rsidP="001B2204">
            <w:pPr>
              <w:jc w:val="center"/>
              <w:rPr>
                <w:rFonts w:cstheme="minorHAnsi"/>
                <w:szCs w:val="20"/>
              </w:rPr>
            </w:pPr>
          </w:p>
        </w:tc>
        <w:tc>
          <w:tcPr>
            <w:tcW w:w="990" w:type="dxa"/>
          </w:tcPr>
          <w:p w14:paraId="08803C73" w14:textId="77777777" w:rsidR="0061524D" w:rsidRPr="00487927" w:rsidRDefault="0061524D" w:rsidP="001B2204">
            <w:pPr>
              <w:jc w:val="center"/>
              <w:rPr>
                <w:rFonts w:cstheme="minorHAnsi"/>
                <w:szCs w:val="20"/>
              </w:rPr>
            </w:pPr>
          </w:p>
        </w:tc>
        <w:tc>
          <w:tcPr>
            <w:tcW w:w="1103" w:type="dxa"/>
          </w:tcPr>
          <w:p w14:paraId="0656D07E" w14:textId="77777777" w:rsidR="0061524D" w:rsidRPr="00487927" w:rsidRDefault="0061524D" w:rsidP="001B2204">
            <w:pPr>
              <w:jc w:val="center"/>
              <w:rPr>
                <w:rFonts w:cstheme="minorHAnsi"/>
                <w:szCs w:val="20"/>
              </w:rPr>
            </w:pPr>
          </w:p>
        </w:tc>
        <w:tc>
          <w:tcPr>
            <w:tcW w:w="1103" w:type="dxa"/>
          </w:tcPr>
          <w:p w14:paraId="473EB2C4" w14:textId="77777777" w:rsidR="0061524D" w:rsidRPr="00487927" w:rsidRDefault="0061524D" w:rsidP="001B2204">
            <w:pPr>
              <w:jc w:val="center"/>
              <w:rPr>
                <w:rFonts w:cstheme="minorHAnsi"/>
                <w:szCs w:val="20"/>
              </w:rPr>
            </w:pPr>
          </w:p>
        </w:tc>
      </w:tr>
      <w:tr w:rsidR="0061524D" w:rsidRPr="00487927" w14:paraId="7D9910AD" w14:textId="536171E1" w:rsidTr="0061524D">
        <w:tc>
          <w:tcPr>
            <w:tcW w:w="1255" w:type="dxa"/>
          </w:tcPr>
          <w:p w14:paraId="15DE2B2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61524D" w:rsidRPr="00487927" w:rsidRDefault="0061524D" w:rsidP="001B2204">
            <w:pPr>
              <w:jc w:val="center"/>
              <w:rPr>
                <w:rFonts w:cstheme="minorHAnsi"/>
                <w:szCs w:val="20"/>
              </w:rPr>
            </w:pPr>
          </w:p>
        </w:tc>
        <w:tc>
          <w:tcPr>
            <w:tcW w:w="990" w:type="dxa"/>
          </w:tcPr>
          <w:p w14:paraId="072B63D9" w14:textId="084001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B2EF74" w14:textId="77777777" w:rsidR="0061524D" w:rsidRPr="00487927" w:rsidRDefault="0061524D" w:rsidP="001B2204">
            <w:pPr>
              <w:jc w:val="center"/>
              <w:rPr>
                <w:rFonts w:cstheme="minorHAnsi"/>
                <w:szCs w:val="20"/>
              </w:rPr>
            </w:pPr>
          </w:p>
        </w:tc>
        <w:tc>
          <w:tcPr>
            <w:tcW w:w="990" w:type="dxa"/>
          </w:tcPr>
          <w:p w14:paraId="7D2CBC68" w14:textId="77777777" w:rsidR="0061524D" w:rsidRPr="00487927" w:rsidRDefault="0061524D" w:rsidP="001B2204">
            <w:pPr>
              <w:jc w:val="center"/>
              <w:rPr>
                <w:rFonts w:cstheme="minorHAnsi"/>
                <w:szCs w:val="20"/>
              </w:rPr>
            </w:pPr>
          </w:p>
        </w:tc>
        <w:tc>
          <w:tcPr>
            <w:tcW w:w="990" w:type="dxa"/>
          </w:tcPr>
          <w:p w14:paraId="26A23108" w14:textId="093CD10E" w:rsidR="0061524D" w:rsidRPr="00487927" w:rsidRDefault="0061524D" w:rsidP="001B2204">
            <w:pPr>
              <w:jc w:val="center"/>
              <w:rPr>
                <w:rFonts w:cstheme="minorHAnsi"/>
                <w:szCs w:val="20"/>
              </w:rPr>
            </w:pPr>
          </w:p>
        </w:tc>
        <w:tc>
          <w:tcPr>
            <w:tcW w:w="990" w:type="dxa"/>
          </w:tcPr>
          <w:p w14:paraId="373FD86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2D19FF" w14:textId="77777777" w:rsidR="0061524D" w:rsidRPr="00487927" w:rsidRDefault="0061524D" w:rsidP="001B2204">
            <w:pPr>
              <w:jc w:val="center"/>
              <w:rPr>
                <w:rFonts w:cstheme="minorHAnsi"/>
                <w:szCs w:val="20"/>
              </w:rPr>
            </w:pPr>
          </w:p>
        </w:tc>
        <w:tc>
          <w:tcPr>
            <w:tcW w:w="990" w:type="dxa"/>
          </w:tcPr>
          <w:p w14:paraId="097515A2" w14:textId="77777777" w:rsidR="0061524D" w:rsidRPr="00487927" w:rsidRDefault="0061524D" w:rsidP="001B2204">
            <w:pPr>
              <w:jc w:val="center"/>
              <w:rPr>
                <w:rFonts w:cstheme="minorHAnsi"/>
                <w:szCs w:val="20"/>
              </w:rPr>
            </w:pPr>
          </w:p>
        </w:tc>
        <w:tc>
          <w:tcPr>
            <w:tcW w:w="990" w:type="dxa"/>
          </w:tcPr>
          <w:p w14:paraId="02042E74" w14:textId="77777777" w:rsidR="0061524D" w:rsidRPr="00487927" w:rsidRDefault="0061524D" w:rsidP="001B2204">
            <w:pPr>
              <w:jc w:val="center"/>
              <w:rPr>
                <w:rFonts w:cstheme="minorHAnsi"/>
                <w:szCs w:val="20"/>
              </w:rPr>
            </w:pPr>
          </w:p>
        </w:tc>
        <w:tc>
          <w:tcPr>
            <w:tcW w:w="1103" w:type="dxa"/>
          </w:tcPr>
          <w:p w14:paraId="6578702A" w14:textId="77777777" w:rsidR="0061524D" w:rsidRPr="00487927" w:rsidRDefault="0061524D" w:rsidP="001B2204">
            <w:pPr>
              <w:jc w:val="center"/>
              <w:rPr>
                <w:rFonts w:cstheme="minorHAnsi"/>
                <w:szCs w:val="20"/>
              </w:rPr>
            </w:pPr>
          </w:p>
        </w:tc>
        <w:tc>
          <w:tcPr>
            <w:tcW w:w="1103" w:type="dxa"/>
          </w:tcPr>
          <w:p w14:paraId="5C5AA0C0" w14:textId="77777777" w:rsidR="0061524D" w:rsidRPr="00487927" w:rsidRDefault="0061524D" w:rsidP="001B2204">
            <w:pPr>
              <w:jc w:val="center"/>
              <w:rPr>
                <w:rFonts w:cstheme="minorHAnsi"/>
                <w:szCs w:val="20"/>
              </w:rPr>
            </w:pPr>
          </w:p>
        </w:tc>
      </w:tr>
      <w:tr w:rsidR="0061524D" w:rsidRPr="00487927" w14:paraId="28E42D4B" w14:textId="73770A5E" w:rsidTr="0061524D">
        <w:tc>
          <w:tcPr>
            <w:tcW w:w="1255" w:type="dxa"/>
          </w:tcPr>
          <w:p w14:paraId="1C5D6F4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61524D" w:rsidRPr="00487927" w:rsidRDefault="0061524D" w:rsidP="001B2204">
            <w:pPr>
              <w:jc w:val="center"/>
              <w:rPr>
                <w:rFonts w:cstheme="minorHAnsi"/>
                <w:szCs w:val="20"/>
              </w:rPr>
            </w:pPr>
          </w:p>
        </w:tc>
        <w:tc>
          <w:tcPr>
            <w:tcW w:w="990" w:type="dxa"/>
          </w:tcPr>
          <w:p w14:paraId="4782D5F4" w14:textId="3AE2A4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53709" w14:textId="77777777" w:rsidR="0061524D" w:rsidRPr="00487927" w:rsidRDefault="0061524D" w:rsidP="001B2204">
            <w:pPr>
              <w:jc w:val="center"/>
              <w:rPr>
                <w:rFonts w:cstheme="minorHAnsi"/>
                <w:szCs w:val="20"/>
              </w:rPr>
            </w:pPr>
          </w:p>
        </w:tc>
        <w:tc>
          <w:tcPr>
            <w:tcW w:w="990" w:type="dxa"/>
          </w:tcPr>
          <w:p w14:paraId="43D546C8" w14:textId="77777777" w:rsidR="0061524D" w:rsidRPr="00487927" w:rsidRDefault="0061524D" w:rsidP="001B2204">
            <w:pPr>
              <w:jc w:val="center"/>
              <w:rPr>
                <w:rFonts w:cstheme="minorHAnsi"/>
                <w:szCs w:val="20"/>
              </w:rPr>
            </w:pPr>
          </w:p>
        </w:tc>
        <w:tc>
          <w:tcPr>
            <w:tcW w:w="990" w:type="dxa"/>
          </w:tcPr>
          <w:p w14:paraId="0156BF58" w14:textId="3844D612" w:rsidR="0061524D" w:rsidRPr="00487927" w:rsidRDefault="0061524D" w:rsidP="001B2204">
            <w:pPr>
              <w:jc w:val="center"/>
              <w:rPr>
                <w:rFonts w:cstheme="minorHAnsi"/>
                <w:szCs w:val="20"/>
              </w:rPr>
            </w:pPr>
          </w:p>
        </w:tc>
        <w:tc>
          <w:tcPr>
            <w:tcW w:w="990" w:type="dxa"/>
          </w:tcPr>
          <w:p w14:paraId="77F7544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4BC920" w14:textId="77777777" w:rsidR="0061524D" w:rsidRPr="00487927" w:rsidRDefault="0061524D" w:rsidP="001B2204">
            <w:pPr>
              <w:jc w:val="center"/>
              <w:rPr>
                <w:rFonts w:cstheme="minorHAnsi"/>
                <w:szCs w:val="20"/>
              </w:rPr>
            </w:pPr>
          </w:p>
        </w:tc>
        <w:tc>
          <w:tcPr>
            <w:tcW w:w="990" w:type="dxa"/>
          </w:tcPr>
          <w:p w14:paraId="7EC7A387" w14:textId="77777777" w:rsidR="0061524D" w:rsidRPr="00487927" w:rsidRDefault="0061524D" w:rsidP="001B2204">
            <w:pPr>
              <w:jc w:val="center"/>
              <w:rPr>
                <w:rFonts w:cstheme="minorHAnsi"/>
                <w:szCs w:val="20"/>
              </w:rPr>
            </w:pPr>
          </w:p>
        </w:tc>
        <w:tc>
          <w:tcPr>
            <w:tcW w:w="990" w:type="dxa"/>
          </w:tcPr>
          <w:p w14:paraId="6BD28286" w14:textId="77777777" w:rsidR="0061524D" w:rsidRPr="00487927" w:rsidRDefault="0061524D" w:rsidP="001B2204">
            <w:pPr>
              <w:jc w:val="center"/>
              <w:rPr>
                <w:rFonts w:cstheme="minorHAnsi"/>
                <w:szCs w:val="20"/>
              </w:rPr>
            </w:pPr>
          </w:p>
        </w:tc>
        <w:tc>
          <w:tcPr>
            <w:tcW w:w="1103" w:type="dxa"/>
          </w:tcPr>
          <w:p w14:paraId="716F12F9" w14:textId="77777777" w:rsidR="0061524D" w:rsidRPr="00487927" w:rsidRDefault="0061524D" w:rsidP="001B2204">
            <w:pPr>
              <w:jc w:val="center"/>
              <w:rPr>
                <w:rFonts w:cstheme="minorHAnsi"/>
                <w:szCs w:val="20"/>
              </w:rPr>
            </w:pPr>
          </w:p>
        </w:tc>
        <w:tc>
          <w:tcPr>
            <w:tcW w:w="1103" w:type="dxa"/>
          </w:tcPr>
          <w:p w14:paraId="38D5B74D" w14:textId="77777777" w:rsidR="0061524D" w:rsidRPr="00487927" w:rsidRDefault="0061524D" w:rsidP="001B2204">
            <w:pPr>
              <w:jc w:val="center"/>
              <w:rPr>
                <w:rFonts w:cstheme="minorHAnsi"/>
                <w:szCs w:val="20"/>
              </w:rPr>
            </w:pPr>
          </w:p>
        </w:tc>
      </w:tr>
      <w:tr w:rsidR="0061524D" w:rsidRPr="00487927" w14:paraId="3344B48B" w14:textId="54A82C69" w:rsidTr="0061524D">
        <w:tc>
          <w:tcPr>
            <w:tcW w:w="1255" w:type="dxa"/>
          </w:tcPr>
          <w:p w14:paraId="7052AA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61524D" w:rsidRPr="00487927" w:rsidRDefault="0061524D" w:rsidP="001B2204">
            <w:pPr>
              <w:jc w:val="center"/>
              <w:rPr>
                <w:rFonts w:cstheme="minorHAnsi"/>
                <w:szCs w:val="20"/>
              </w:rPr>
            </w:pPr>
          </w:p>
        </w:tc>
        <w:tc>
          <w:tcPr>
            <w:tcW w:w="990" w:type="dxa"/>
          </w:tcPr>
          <w:p w14:paraId="2E69E160" w14:textId="145B5D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1BCF93" w14:textId="77777777" w:rsidR="0061524D" w:rsidRPr="00487927" w:rsidRDefault="0061524D" w:rsidP="001B2204">
            <w:pPr>
              <w:jc w:val="center"/>
              <w:rPr>
                <w:rFonts w:cstheme="minorHAnsi"/>
                <w:szCs w:val="20"/>
              </w:rPr>
            </w:pPr>
          </w:p>
        </w:tc>
        <w:tc>
          <w:tcPr>
            <w:tcW w:w="990" w:type="dxa"/>
          </w:tcPr>
          <w:p w14:paraId="4660B548" w14:textId="77777777" w:rsidR="0061524D" w:rsidRPr="00487927" w:rsidRDefault="0061524D" w:rsidP="001B2204">
            <w:pPr>
              <w:jc w:val="center"/>
              <w:rPr>
                <w:rFonts w:cstheme="minorHAnsi"/>
                <w:szCs w:val="20"/>
              </w:rPr>
            </w:pPr>
          </w:p>
        </w:tc>
        <w:tc>
          <w:tcPr>
            <w:tcW w:w="990" w:type="dxa"/>
          </w:tcPr>
          <w:p w14:paraId="2EF7DA8C" w14:textId="6809431E" w:rsidR="0061524D" w:rsidRPr="00487927" w:rsidRDefault="0061524D" w:rsidP="001B2204">
            <w:pPr>
              <w:jc w:val="center"/>
              <w:rPr>
                <w:rFonts w:cstheme="minorHAnsi"/>
                <w:szCs w:val="20"/>
              </w:rPr>
            </w:pPr>
          </w:p>
        </w:tc>
        <w:tc>
          <w:tcPr>
            <w:tcW w:w="990" w:type="dxa"/>
          </w:tcPr>
          <w:p w14:paraId="7587E8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0547BD" w14:textId="77777777" w:rsidR="0061524D" w:rsidRPr="00487927" w:rsidRDefault="0061524D" w:rsidP="001B2204">
            <w:pPr>
              <w:jc w:val="center"/>
              <w:rPr>
                <w:rFonts w:cstheme="minorHAnsi"/>
                <w:szCs w:val="20"/>
              </w:rPr>
            </w:pPr>
          </w:p>
        </w:tc>
        <w:tc>
          <w:tcPr>
            <w:tcW w:w="990" w:type="dxa"/>
          </w:tcPr>
          <w:p w14:paraId="6E1242E0" w14:textId="77777777" w:rsidR="0061524D" w:rsidRPr="00487927" w:rsidRDefault="0061524D" w:rsidP="001B2204">
            <w:pPr>
              <w:jc w:val="center"/>
              <w:rPr>
                <w:rFonts w:cstheme="minorHAnsi"/>
                <w:szCs w:val="20"/>
              </w:rPr>
            </w:pPr>
          </w:p>
        </w:tc>
        <w:tc>
          <w:tcPr>
            <w:tcW w:w="990" w:type="dxa"/>
          </w:tcPr>
          <w:p w14:paraId="6DBDD93F" w14:textId="77777777" w:rsidR="0061524D" w:rsidRPr="00487927" w:rsidRDefault="0061524D" w:rsidP="001B2204">
            <w:pPr>
              <w:jc w:val="center"/>
              <w:rPr>
                <w:rFonts w:cstheme="minorHAnsi"/>
                <w:szCs w:val="20"/>
              </w:rPr>
            </w:pPr>
          </w:p>
        </w:tc>
        <w:tc>
          <w:tcPr>
            <w:tcW w:w="1103" w:type="dxa"/>
          </w:tcPr>
          <w:p w14:paraId="6F797D6B" w14:textId="77777777" w:rsidR="0061524D" w:rsidRPr="00487927" w:rsidRDefault="0061524D" w:rsidP="001B2204">
            <w:pPr>
              <w:jc w:val="center"/>
              <w:rPr>
                <w:rFonts w:cstheme="minorHAnsi"/>
                <w:szCs w:val="20"/>
              </w:rPr>
            </w:pPr>
          </w:p>
        </w:tc>
        <w:tc>
          <w:tcPr>
            <w:tcW w:w="1103" w:type="dxa"/>
          </w:tcPr>
          <w:p w14:paraId="52BC8F36" w14:textId="77777777" w:rsidR="0061524D" w:rsidRPr="00487927" w:rsidRDefault="0061524D" w:rsidP="001B2204">
            <w:pPr>
              <w:jc w:val="center"/>
              <w:rPr>
                <w:rFonts w:cstheme="minorHAnsi"/>
                <w:szCs w:val="20"/>
              </w:rPr>
            </w:pPr>
          </w:p>
        </w:tc>
      </w:tr>
      <w:tr w:rsidR="0061524D" w:rsidRPr="00487927" w14:paraId="2B019DB1" w14:textId="6E955E04" w:rsidTr="0061524D">
        <w:tc>
          <w:tcPr>
            <w:tcW w:w="1255" w:type="dxa"/>
          </w:tcPr>
          <w:p w14:paraId="092A1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61524D" w:rsidRPr="00487927" w:rsidRDefault="0061524D" w:rsidP="001B2204">
            <w:pPr>
              <w:jc w:val="center"/>
              <w:rPr>
                <w:rFonts w:cstheme="minorHAnsi"/>
                <w:szCs w:val="20"/>
              </w:rPr>
            </w:pPr>
          </w:p>
        </w:tc>
        <w:tc>
          <w:tcPr>
            <w:tcW w:w="990" w:type="dxa"/>
          </w:tcPr>
          <w:p w14:paraId="2E0F465D" w14:textId="18B922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4A1FD4" w14:textId="77777777" w:rsidR="0061524D" w:rsidRPr="00487927" w:rsidRDefault="0061524D" w:rsidP="001B2204">
            <w:pPr>
              <w:jc w:val="center"/>
              <w:rPr>
                <w:rFonts w:cstheme="minorHAnsi"/>
                <w:szCs w:val="20"/>
              </w:rPr>
            </w:pPr>
          </w:p>
        </w:tc>
        <w:tc>
          <w:tcPr>
            <w:tcW w:w="990" w:type="dxa"/>
          </w:tcPr>
          <w:p w14:paraId="28DAAD2E" w14:textId="77777777" w:rsidR="0061524D" w:rsidRPr="00487927" w:rsidRDefault="0061524D" w:rsidP="001B2204">
            <w:pPr>
              <w:jc w:val="center"/>
              <w:rPr>
                <w:rFonts w:cstheme="minorHAnsi"/>
                <w:szCs w:val="20"/>
              </w:rPr>
            </w:pPr>
          </w:p>
        </w:tc>
        <w:tc>
          <w:tcPr>
            <w:tcW w:w="990" w:type="dxa"/>
          </w:tcPr>
          <w:p w14:paraId="1B0B29B1" w14:textId="07176DC4" w:rsidR="0061524D" w:rsidRPr="00487927" w:rsidRDefault="0061524D" w:rsidP="001B2204">
            <w:pPr>
              <w:jc w:val="center"/>
              <w:rPr>
                <w:rFonts w:cstheme="minorHAnsi"/>
                <w:szCs w:val="20"/>
              </w:rPr>
            </w:pPr>
          </w:p>
        </w:tc>
        <w:tc>
          <w:tcPr>
            <w:tcW w:w="990" w:type="dxa"/>
          </w:tcPr>
          <w:p w14:paraId="164B1E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4F39A0" w14:textId="77777777" w:rsidR="0061524D" w:rsidRPr="00487927" w:rsidRDefault="0061524D" w:rsidP="001B2204">
            <w:pPr>
              <w:jc w:val="center"/>
              <w:rPr>
                <w:rFonts w:cstheme="minorHAnsi"/>
                <w:szCs w:val="20"/>
              </w:rPr>
            </w:pPr>
          </w:p>
        </w:tc>
        <w:tc>
          <w:tcPr>
            <w:tcW w:w="990" w:type="dxa"/>
          </w:tcPr>
          <w:p w14:paraId="079B3600" w14:textId="77777777" w:rsidR="0061524D" w:rsidRPr="00487927" w:rsidRDefault="0061524D" w:rsidP="001B2204">
            <w:pPr>
              <w:jc w:val="center"/>
              <w:rPr>
                <w:rFonts w:cstheme="minorHAnsi"/>
                <w:szCs w:val="20"/>
              </w:rPr>
            </w:pPr>
          </w:p>
        </w:tc>
        <w:tc>
          <w:tcPr>
            <w:tcW w:w="990" w:type="dxa"/>
          </w:tcPr>
          <w:p w14:paraId="7D22C17D" w14:textId="77777777" w:rsidR="0061524D" w:rsidRPr="00487927" w:rsidRDefault="0061524D" w:rsidP="001B2204">
            <w:pPr>
              <w:jc w:val="center"/>
              <w:rPr>
                <w:rFonts w:cstheme="minorHAnsi"/>
                <w:szCs w:val="20"/>
              </w:rPr>
            </w:pPr>
          </w:p>
        </w:tc>
        <w:tc>
          <w:tcPr>
            <w:tcW w:w="1103" w:type="dxa"/>
          </w:tcPr>
          <w:p w14:paraId="3E6D36EC" w14:textId="77777777" w:rsidR="0061524D" w:rsidRPr="00487927" w:rsidRDefault="0061524D" w:rsidP="001B2204">
            <w:pPr>
              <w:jc w:val="center"/>
              <w:rPr>
                <w:rFonts w:cstheme="minorHAnsi"/>
                <w:szCs w:val="20"/>
              </w:rPr>
            </w:pPr>
          </w:p>
        </w:tc>
        <w:tc>
          <w:tcPr>
            <w:tcW w:w="1103" w:type="dxa"/>
          </w:tcPr>
          <w:p w14:paraId="7344C0C7" w14:textId="77777777" w:rsidR="0061524D" w:rsidRPr="00487927" w:rsidRDefault="0061524D" w:rsidP="001B2204">
            <w:pPr>
              <w:jc w:val="center"/>
              <w:rPr>
                <w:rFonts w:cstheme="minorHAnsi"/>
                <w:szCs w:val="20"/>
              </w:rPr>
            </w:pPr>
          </w:p>
        </w:tc>
      </w:tr>
      <w:tr w:rsidR="0061524D" w:rsidRPr="00487927" w14:paraId="29E52823" w14:textId="31C0A093" w:rsidTr="0061524D">
        <w:tc>
          <w:tcPr>
            <w:tcW w:w="1255" w:type="dxa"/>
          </w:tcPr>
          <w:p w14:paraId="2813576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61524D" w:rsidRPr="00487927" w:rsidRDefault="0061524D" w:rsidP="001B2204">
            <w:pPr>
              <w:jc w:val="center"/>
              <w:rPr>
                <w:rFonts w:cstheme="minorHAnsi"/>
                <w:szCs w:val="20"/>
              </w:rPr>
            </w:pPr>
          </w:p>
        </w:tc>
        <w:tc>
          <w:tcPr>
            <w:tcW w:w="990" w:type="dxa"/>
          </w:tcPr>
          <w:p w14:paraId="090D6044" w14:textId="34FD1B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40ED0E" w14:textId="77777777" w:rsidR="0061524D" w:rsidRPr="00487927" w:rsidRDefault="0061524D" w:rsidP="001B2204">
            <w:pPr>
              <w:jc w:val="center"/>
              <w:rPr>
                <w:rFonts w:cstheme="minorHAnsi"/>
                <w:szCs w:val="20"/>
              </w:rPr>
            </w:pPr>
          </w:p>
        </w:tc>
        <w:tc>
          <w:tcPr>
            <w:tcW w:w="990" w:type="dxa"/>
          </w:tcPr>
          <w:p w14:paraId="7497144D" w14:textId="77777777" w:rsidR="0061524D" w:rsidRPr="00487927" w:rsidRDefault="0061524D" w:rsidP="001B2204">
            <w:pPr>
              <w:jc w:val="center"/>
              <w:rPr>
                <w:rFonts w:cstheme="minorHAnsi"/>
                <w:szCs w:val="20"/>
              </w:rPr>
            </w:pPr>
          </w:p>
        </w:tc>
        <w:tc>
          <w:tcPr>
            <w:tcW w:w="990" w:type="dxa"/>
          </w:tcPr>
          <w:p w14:paraId="6132D39D" w14:textId="6832814B" w:rsidR="0061524D" w:rsidRPr="00487927" w:rsidRDefault="0061524D" w:rsidP="001B2204">
            <w:pPr>
              <w:jc w:val="center"/>
              <w:rPr>
                <w:rFonts w:cstheme="minorHAnsi"/>
                <w:szCs w:val="20"/>
              </w:rPr>
            </w:pPr>
          </w:p>
        </w:tc>
        <w:tc>
          <w:tcPr>
            <w:tcW w:w="990" w:type="dxa"/>
          </w:tcPr>
          <w:p w14:paraId="75ED0F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B2EA87" w14:textId="77777777" w:rsidR="0061524D" w:rsidRPr="00487927" w:rsidRDefault="0061524D" w:rsidP="001B2204">
            <w:pPr>
              <w:jc w:val="center"/>
              <w:rPr>
                <w:rFonts w:cstheme="minorHAnsi"/>
                <w:szCs w:val="20"/>
              </w:rPr>
            </w:pPr>
          </w:p>
        </w:tc>
        <w:tc>
          <w:tcPr>
            <w:tcW w:w="990" w:type="dxa"/>
          </w:tcPr>
          <w:p w14:paraId="29DBB493" w14:textId="77777777" w:rsidR="0061524D" w:rsidRPr="00487927" w:rsidRDefault="0061524D" w:rsidP="001B2204">
            <w:pPr>
              <w:jc w:val="center"/>
              <w:rPr>
                <w:rFonts w:cstheme="minorHAnsi"/>
                <w:szCs w:val="20"/>
              </w:rPr>
            </w:pPr>
          </w:p>
        </w:tc>
        <w:tc>
          <w:tcPr>
            <w:tcW w:w="990" w:type="dxa"/>
          </w:tcPr>
          <w:p w14:paraId="0FD297CA" w14:textId="77777777" w:rsidR="0061524D" w:rsidRPr="00487927" w:rsidRDefault="0061524D" w:rsidP="001B2204">
            <w:pPr>
              <w:jc w:val="center"/>
              <w:rPr>
                <w:rFonts w:cstheme="minorHAnsi"/>
                <w:szCs w:val="20"/>
              </w:rPr>
            </w:pPr>
          </w:p>
        </w:tc>
        <w:tc>
          <w:tcPr>
            <w:tcW w:w="1103" w:type="dxa"/>
          </w:tcPr>
          <w:p w14:paraId="1373CE4F" w14:textId="77777777" w:rsidR="0061524D" w:rsidRPr="00487927" w:rsidRDefault="0061524D" w:rsidP="001B2204">
            <w:pPr>
              <w:jc w:val="center"/>
              <w:rPr>
                <w:rFonts w:cstheme="minorHAnsi"/>
                <w:szCs w:val="20"/>
              </w:rPr>
            </w:pPr>
          </w:p>
        </w:tc>
        <w:tc>
          <w:tcPr>
            <w:tcW w:w="1103" w:type="dxa"/>
          </w:tcPr>
          <w:p w14:paraId="45DD07AF" w14:textId="77777777" w:rsidR="0061524D" w:rsidRPr="00487927" w:rsidRDefault="0061524D" w:rsidP="001B2204">
            <w:pPr>
              <w:jc w:val="center"/>
              <w:rPr>
                <w:rFonts w:cstheme="minorHAnsi"/>
                <w:szCs w:val="20"/>
              </w:rPr>
            </w:pPr>
          </w:p>
        </w:tc>
      </w:tr>
      <w:tr w:rsidR="0061524D" w:rsidRPr="00487927" w14:paraId="66A2C4B8" w14:textId="6633A33F" w:rsidTr="0061524D">
        <w:tc>
          <w:tcPr>
            <w:tcW w:w="1255" w:type="dxa"/>
          </w:tcPr>
          <w:p w14:paraId="6CD0B9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61524D" w:rsidRPr="00487927" w:rsidRDefault="0061524D" w:rsidP="001B2204">
            <w:pPr>
              <w:jc w:val="center"/>
              <w:rPr>
                <w:rFonts w:cstheme="minorHAnsi"/>
                <w:szCs w:val="20"/>
              </w:rPr>
            </w:pPr>
          </w:p>
        </w:tc>
        <w:tc>
          <w:tcPr>
            <w:tcW w:w="990" w:type="dxa"/>
          </w:tcPr>
          <w:p w14:paraId="1E5EB7E5" w14:textId="2F7B9C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92A46F" w14:textId="77777777" w:rsidR="0061524D" w:rsidRPr="00487927" w:rsidRDefault="0061524D" w:rsidP="001B2204">
            <w:pPr>
              <w:jc w:val="center"/>
              <w:rPr>
                <w:rFonts w:cstheme="minorHAnsi"/>
                <w:szCs w:val="20"/>
              </w:rPr>
            </w:pPr>
          </w:p>
        </w:tc>
        <w:tc>
          <w:tcPr>
            <w:tcW w:w="990" w:type="dxa"/>
          </w:tcPr>
          <w:p w14:paraId="173E4D23" w14:textId="77777777" w:rsidR="0061524D" w:rsidRPr="00487927" w:rsidRDefault="0061524D" w:rsidP="001B2204">
            <w:pPr>
              <w:jc w:val="center"/>
              <w:rPr>
                <w:rFonts w:cstheme="minorHAnsi"/>
                <w:szCs w:val="20"/>
              </w:rPr>
            </w:pPr>
          </w:p>
        </w:tc>
        <w:tc>
          <w:tcPr>
            <w:tcW w:w="990" w:type="dxa"/>
          </w:tcPr>
          <w:p w14:paraId="32C18D28" w14:textId="62F2CA0D" w:rsidR="0061524D" w:rsidRPr="00487927" w:rsidRDefault="0061524D" w:rsidP="001B2204">
            <w:pPr>
              <w:jc w:val="center"/>
              <w:rPr>
                <w:rFonts w:cstheme="minorHAnsi"/>
                <w:szCs w:val="20"/>
              </w:rPr>
            </w:pPr>
          </w:p>
        </w:tc>
        <w:tc>
          <w:tcPr>
            <w:tcW w:w="990" w:type="dxa"/>
          </w:tcPr>
          <w:p w14:paraId="4650FD8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FB7916" w14:textId="77777777" w:rsidR="0061524D" w:rsidRPr="00487927" w:rsidRDefault="0061524D" w:rsidP="001B2204">
            <w:pPr>
              <w:jc w:val="center"/>
              <w:rPr>
                <w:rFonts w:cstheme="minorHAnsi"/>
                <w:szCs w:val="20"/>
              </w:rPr>
            </w:pPr>
          </w:p>
        </w:tc>
        <w:tc>
          <w:tcPr>
            <w:tcW w:w="990" w:type="dxa"/>
          </w:tcPr>
          <w:p w14:paraId="7D563DB0" w14:textId="77777777" w:rsidR="0061524D" w:rsidRPr="00487927" w:rsidRDefault="0061524D" w:rsidP="001B2204">
            <w:pPr>
              <w:jc w:val="center"/>
              <w:rPr>
                <w:rFonts w:cstheme="minorHAnsi"/>
                <w:szCs w:val="20"/>
              </w:rPr>
            </w:pPr>
          </w:p>
        </w:tc>
        <w:tc>
          <w:tcPr>
            <w:tcW w:w="990" w:type="dxa"/>
          </w:tcPr>
          <w:p w14:paraId="679EA56A" w14:textId="77777777" w:rsidR="0061524D" w:rsidRPr="00487927" w:rsidRDefault="0061524D" w:rsidP="001B2204">
            <w:pPr>
              <w:jc w:val="center"/>
              <w:rPr>
                <w:rFonts w:cstheme="minorHAnsi"/>
                <w:szCs w:val="20"/>
              </w:rPr>
            </w:pPr>
          </w:p>
        </w:tc>
        <w:tc>
          <w:tcPr>
            <w:tcW w:w="1103" w:type="dxa"/>
          </w:tcPr>
          <w:p w14:paraId="0FB8A1CC" w14:textId="77777777" w:rsidR="0061524D" w:rsidRPr="00487927" w:rsidRDefault="0061524D" w:rsidP="001B2204">
            <w:pPr>
              <w:jc w:val="center"/>
              <w:rPr>
                <w:rFonts w:cstheme="minorHAnsi"/>
                <w:szCs w:val="20"/>
              </w:rPr>
            </w:pPr>
          </w:p>
        </w:tc>
        <w:tc>
          <w:tcPr>
            <w:tcW w:w="1103" w:type="dxa"/>
          </w:tcPr>
          <w:p w14:paraId="660A9E0C" w14:textId="77777777" w:rsidR="0061524D" w:rsidRPr="00487927" w:rsidRDefault="0061524D" w:rsidP="001B2204">
            <w:pPr>
              <w:jc w:val="center"/>
              <w:rPr>
                <w:rFonts w:cstheme="minorHAnsi"/>
                <w:szCs w:val="20"/>
              </w:rPr>
            </w:pPr>
          </w:p>
        </w:tc>
      </w:tr>
      <w:tr w:rsidR="0061524D" w:rsidRPr="00487927" w14:paraId="359805A2" w14:textId="0CB780E2" w:rsidTr="0061524D">
        <w:tc>
          <w:tcPr>
            <w:tcW w:w="1255" w:type="dxa"/>
          </w:tcPr>
          <w:p w14:paraId="608BF8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61524D" w:rsidRPr="00487927" w:rsidRDefault="0061524D" w:rsidP="001B2204">
            <w:pPr>
              <w:jc w:val="center"/>
              <w:rPr>
                <w:rFonts w:cstheme="minorHAnsi"/>
                <w:szCs w:val="20"/>
              </w:rPr>
            </w:pPr>
          </w:p>
        </w:tc>
        <w:tc>
          <w:tcPr>
            <w:tcW w:w="990" w:type="dxa"/>
          </w:tcPr>
          <w:p w14:paraId="74D28E13" w14:textId="4D74E5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53B954" w14:textId="77777777" w:rsidR="0061524D" w:rsidRPr="00487927" w:rsidRDefault="0061524D" w:rsidP="001B2204">
            <w:pPr>
              <w:jc w:val="center"/>
              <w:rPr>
                <w:rFonts w:cstheme="minorHAnsi"/>
                <w:szCs w:val="20"/>
              </w:rPr>
            </w:pPr>
          </w:p>
        </w:tc>
        <w:tc>
          <w:tcPr>
            <w:tcW w:w="990" w:type="dxa"/>
          </w:tcPr>
          <w:p w14:paraId="4BB02F54" w14:textId="77777777" w:rsidR="0061524D" w:rsidRPr="00487927" w:rsidRDefault="0061524D" w:rsidP="001B2204">
            <w:pPr>
              <w:jc w:val="center"/>
              <w:rPr>
                <w:rFonts w:cstheme="minorHAnsi"/>
                <w:szCs w:val="20"/>
              </w:rPr>
            </w:pPr>
          </w:p>
        </w:tc>
        <w:tc>
          <w:tcPr>
            <w:tcW w:w="990" w:type="dxa"/>
          </w:tcPr>
          <w:p w14:paraId="4CA1752C" w14:textId="4C21E738" w:rsidR="0061524D" w:rsidRPr="00487927" w:rsidRDefault="0061524D" w:rsidP="001B2204">
            <w:pPr>
              <w:jc w:val="center"/>
              <w:rPr>
                <w:rFonts w:cstheme="minorHAnsi"/>
                <w:szCs w:val="20"/>
              </w:rPr>
            </w:pPr>
          </w:p>
        </w:tc>
        <w:tc>
          <w:tcPr>
            <w:tcW w:w="990" w:type="dxa"/>
          </w:tcPr>
          <w:p w14:paraId="691906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867AA3" w14:textId="77777777" w:rsidR="0061524D" w:rsidRPr="00487927" w:rsidRDefault="0061524D" w:rsidP="001B2204">
            <w:pPr>
              <w:jc w:val="center"/>
              <w:rPr>
                <w:rFonts w:cstheme="minorHAnsi"/>
                <w:szCs w:val="20"/>
              </w:rPr>
            </w:pPr>
          </w:p>
        </w:tc>
        <w:tc>
          <w:tcPr>
            <w:tcW w:w="990" w:type="dxa"/>
          </w:tcPr>
          <w:p w14:paraId="68F169B8" w14:textId="77777777" w:rsidR="0061524D" w:rsidRPr="00487927" w:rsidRDefault="0061524D" w:rsidP="001B2204">
            <w:pPr>
              <w:jc w:val="center"/>
              <w:rPr>
                <w:rFonts w:cstheme="minorHAnsi"/>
                <w:szCs w:val="20"/>
              </w:rPr>
            </w:pPr>
          </w:p>
        </w:tc>
        <w:tc>
          <w:tcPr>
            <w:tcW w:w="990" w:type="dxa"/>
          </w:tcPr>
          <w:p w14:paraId="5073CE40" w14:textId="77777777" w:rsidR="0061524D" w:rsidRPr="00487927" w:rsidRDefault="0061524D" w:rsidP="001B2204">
            <w:pPr>
              <w:jc w:val="center"/>
              <w:rPr>
                <w:rFonts w:cstheme="minorHAnsi"/>
                <w:szCs w:val="20"/>
              </w:rPr>
            </w:pPr>
          </w:p>
        </w:tc>
        <w:tc>
          <w:tcPr>
            <w:tcW w:w="1103" w:type="dxa"/>
          </w:tcPr>
          <w:p w14:paraId="2CE9BAC9" w14:textId="77777777" w:rsidR="0061524D" w:rsidRPr="00487927" w:rsidRDefault="0061524D" w:rsidP="001B2204">
            <w:pPr>
              <w:jc w:val="center"/>
              <w:rPr>
                <w:rFonts w:cstheme="minorHAnsi"/>
                <w:szCs w:val="20"/>
              </w:rPr>
            </w:pPr>
          </w:p>
        </w:tc>
        <w:tc>
          <w:tcPr>
            <w:tcW w:w="1103" w:type="dxa"/>
          </w:tcPr>
          <w:p w14:paraId="76D80F2D" w14:textId="77777777" w:rsidR="0061524D" w:rsidRPr="00487927" w:rsidRDefault="0061524D" w:rsidP="001B2204">
            <w:pPr>
              <w:jc w:val="center"/>
              <w:rPr>
                <w:rFonts w:cstheme="minorHAnsi"/>
                <w:szCs w:val="20"/>
              </w:rPr>
            </w:pPr>
          </w:p>
        </w:tc>
      </w:tr>
      <w:tr w:rsidR="0061524D" w:rsidRPr="00487927" w14:paraId="246F8766" w14:textId="7998ECBE" w:rsidTr="0061524D">
        <w:tc>
          <w:tcPr>
            <w:tcW w:w="1255" w:type="dxa"/>
          </w:tcPr>
          <w:p w14:paraId="1F37839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61524D" w:rsidRPr="00487927" w:rsidRDefault="0061524D" w:rsidP="001B2204">
            <w:pPr>
              <w:jc w:val="center"/>
              <w:rPr>
                <w:rFonts w:cstheme="minorHAnsi"/>
                <w:szCs w:val="20"/>
              </w:rPr>
            </w:pPr>
          </w:p>
        </w:tc>
        <w:tc>
          <w:tcPr>
            <w:tcW w:w="990" w:type="dxa"/>
          </w:tcPr>
          <w:p w14:paraId="2FC0908D" w14:textId="0A96EE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F6097B" w14:textId="77777777" w:rsidR="0061524D" w:rsidRPr="00487927" w:rsidRDefault="0061524D" w:rsidP="001B2204">
            <w:pPr>
              <w:jc w:val="center"/>
              <w:rPr>
                <w:rFonts w:cstheme="minorHAnsi"/>
                <w:szCs w:val="20"/>
              </w:rPr>
            </w:pPr>
          </w:p>
        </w:tc>
        <w:tc>
          <w:tcPr>
            <w:tcW w:w="990" w:type="dxa"/>
          </w:tcPr>
          <w:p w14:paraId="492B80CF" w14:textId="77777777" w:rsidR="0061524D" w:rsidRPr="00487927" w:rsidRDefault="0061524D" w:rsidP="001B2204">
            <w:pPr>
              <w:jc w:val="center"/>
              <w:rPr>
                <w:rFonts w:cstheme="minorHAnsi"/>
                <w:szCs w:val="20"/>
              </w:rPr>
            </w:pPr>
          </w:p>
        </w:tc>
        <w:tc>
          <w:tcPr>
            <w:tcW w:w="990" w:type="dxa"/>
          </w:tcPr>
          <w:p w14:paraId="09763064" w14:textId="41147724" w:rsidR="0061524D" w:rsidRPr="00487927" w:rsidRDefault="0061524D" w:rsidP="001B2204">
            <w:pPr>
              <w:jc w:val="center"/>
              <w:rPr>
                <w:rFonts w:cstheme="minorHAnsi"/>
                <w:szCs w:val="20"/>
              </w:rPr>
            </w:pPr>
          </w:p>
        </w:tc>
        <w:tc>
          <w:tcPr>
            <w:tcW w:w="990" w:type="dxa"/>
          </w:tcPr>
          <w:p w14:paraId="162B24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2956D" w14:textId="77777777" w:rsidR="0061524D" w:rsidRPr="00487927" w:rsidRDefault="0061524D" w:rsidP="001B2204">
            <w:pPr>
              <w:jc w:val="center"/>
              <w:rPr>
                <w:rFonts w:cstheme="minorHAnsi"/>
                <w:szCs w:val="20"/>
              </w:rPr>
            </w:pPr>
          </w:p>
        </w:tc>
        <w:tc>
          <w:tcPr>
            <w:tcW w:w="990" w:type="dxa"/>
          </w:tcPr>
          <w:p w14:paraId="70B22F73" w14:textId="77777777" w:rsidR="0061524D" w:rsidRPr="00487927" w:rsidRDefault="0061524D" w:rsidP="001B2204">
            <w:pPr>
              <w:jc w:val="center"/>
              <w:rPr>
                <w:rFonts w:cstheme="minorHAnsi"/>
                <w:szCs w:val="20"/>
              </w:rPr>
            </w:pPr>
          </w:p>
        </w:tc>
        <w:tc>
          <w:tcPr>
            <w:tcW w:w="990" w:type="dxa"/>
          </w:tcPr>
          <w:p w14:paraId="255E93BE" w14:textId="77777777" w:rsidR="0061524D" w:rsidRPr="00487927" w:rsidRDefault="0061524D" w:rsidP="001B2204">
            <w:pPr>
              <w:jc w:val="center"/>
              <w:rPr>
                <w:rFonts w:cstheme="minorHAnsi"/>
                <w:szCs w:val="20"/>
              </w:rPr>
            </w:pPr>
          </w:p>
        </w:tc>
        <w:tc>
          <w:tcPr>
            <w:tcW w:w="1103" w:type="dxa"/>
          </w:tcPr>
          <w:p w14:paraId="6FC2CA5F" w14:textId="77777777" w:rsidR="0061524D" w:rsidRPr="00487927" w:rsidRDefault="0061524D" w:rsidP="001B2204">
            <w:pPr>
              <w:jc w:val="center"/>
              <w:rPr>
                <w:rFonts w:cstheme="minorHAnsi"/>
                <w:szCs w:val="20"/>
              </w:rPr>
            </w:pPr>
          </w:p>
        </w:tc>
        <w:tc>
          <w:tcPr>
            <w:tcW w:w="1103" w:type="dxa"/>
          </w:tcPr>
          <w:p w14:paraId="7ABF1C7F" w14:textId="77777777" w:rsidR="0061524D" w:rsidRPr="00487927" w:rsidRDefault="0061524D" w:rsidP="001B2204">
            <w:pPr>
              <w:jc w:val="center"/>
              <w:rPr>
                <w:rFonts w:cstheme="minorHAnsi"/>
                <w:szCs w:val="20"/>
              </w:rPr>
            </w:pPr>
          </w:p>
        </w:tc>
      </w:tr>
      <w:tr w:rsidR="0061524D" w:rsidRPr="00487927" w14:paraId="68BA104B" w14:textId="62367C94" w:rsidTr="0061524D">
        <w:tc>
          <w:tcPr>
            <w:tcW w:w="1255" w:type="dxa"/>
          </w:tcPr>
          <w:p w14:paraId="481AF9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61524D" w:rsidRPr="00487927" w:rsidRDefault="0061524D" w:rsidP="001B2204">
            <w:pPr>
              <w:jc w:val="center"/>
              <w:rPr>
                <w:rFonts w:cstheme="minorHAnsi"/>
                <w:szCs w:val="20"/>
              </w:rPr>
            </w:pPr>
          </w:p>
        </w:tc>
        <w:tc>
          <w:tcPr>
            <w:tcW w:w="990" w:type="dxa"/>
          </w:tcPr>
          <w:p w14:paraId="4DE6C11E" w14:textId="40A73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8787F" w14:textId="77777777" w:rsidR="0061524D" w:rsidRPr="00487927" w:rsidRDefault="0061524D" w:rsidP="001B2204">
            <w:pPr>
              <w:jc w:val="center"/>
              <w:rPr>
                <w:rFonts w:cstheme="minorHAnsi"/>
                <w:szCs w:val="20"/>
              </w:rPr>
            </w:pPr>
          </w:p>
        </w:tc>
        <w:tc>
          <w:tcPr>
            <w:tcW w:w="990" w:type="dxa"/>
          </w:tcPr>
          <w:p w14:paraId="109CD354" w14:textId="77777777" w:rsidR="0061524D" w:rsidRPr="00487927" w:rsidRDefault="0061524D" w:rsidP="001B2204">
            <w:pPr>
              <w:jc w:val="center"/>
              <w:rPr>
                <w:rFonts w:cstheme="minorHAnsi"/>
                <w:szCs w:val="20"/>
              </w:rPr>
            </w:pPr>
          </w:p>
        </w:tc>
        <w:tc>
          <w:tcPr>
            <w:tcW w:w="990" w:type="dxa"/>
          </w:tcPr>
          <w:p w14:paraId="288B87DF" w14:textId="24F97226" w:rsidR="0061524D" w:rsidRPr="00487927" w:rsidRDefault="0061524D" w:rsidP="001B2204">
            <w:pPr>
              <w:jc w:val="center"/>
              <w:rPr>
                <w:rFonts w:cstheme="minorHAnsi"/>
                <w:szCs w:val="20"/>
              </w:rPr>
            </w:pPr>
          </w:p>
        </w:tc>
        <w:tc>
          <w:tcPr>
            <w:tcW w:w="990" w:type="dxa"/>
          </w:tcPr>
          <w:p w14:paraId="0BE8460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E24B9" w14:textId="77777777" w:rsidR="0061524D" w:rsidRPr="00487927" w:rsidRDefault="0061524D" w:rsidP="001B2204">
            <w:pPr>
              <w:jc w:val="center"/>
              <w:rPr>
                <w:rFonts w:cstheme="minorHAnsi"/>
                <w:szCs w:val="20"/>
              </w:rPr>
            </w:pPr>
          </w:p>
        </w:tc>
        <w:tc>
          <w:tcPr>
            <w:tcW w:w="990" w:type="dxa"/>
          </w:tcPr>
          <w:p w14:paraId="09B819E3" w14:textId="77777777" w:rsidR="0061524D" w:rsidRPr="00487927" w:rsidRDefault="0061524D" w:rsidP="001B2204">
            <w:pPr>
              <w:jc w:val="center"/>
              <w:rPr>
                <w:rFonts w:cstheme="minorHAnsi"/>
                <w:szCs w:val="20"/>
              </w:rPr>
            </w:pPr>
          </w:p>
        </w:tc>
        <w:tc>
          <w:tcPr>
            <w:tcW w:w="990" w:type="dxa"/>
          </w:tcPr>
          <w:p w14:paraId="6E3FB1D5" w14:textId="77777777" w:rsidR="0061524D" w:rsidRPr="00487927" w:rsidRDefault="0061524D" w:rsidP="001B2204">
            <w:pPr>
              <w:jc w:val="center"/>
              <w:rPr>
                <w:rFonts w:cstheme="minorHAnsi"/>
                <w:szCs w:val="20"/>
              </w:rPr>
            </w:pPr>
          </w:p>
        </w:tc>
        <w:tc>
          <w:tcPr>
            <w:tcW w:w="1103" w:type="dxa"/>
          </w:tcPr>
          <w:p w14:paraId="417841B7" w14:textId="77777777" w:rsidR="0061524D" w:rsidRPr="00487927" w:rsidRDefault="0061524D" w:rsidP="001B2204">
            <w:pPr>
              <w:jc w:val="center"/>
              <w:rPr>
                <w:rFonts w:cstheme="minorHAnsi"/>
                <w:szCs w:val="20"/>
              </w:rPr>
            </w:pPr>
          </w:p>
        </w:tc>
        <w:tc>
          <w:tcPr>
            <w:tcW w:w="1103" w:type="dxa"/>
          </w:tcPr>
          <w:p w14:paraId="5F56335F" w14:textId="77777777" w:rsidR="0061524D" w:rsidRPr="00487927" w:rsidRDefault="0061524D" w:rsidP="001B2204">
            <w:pPr>
              <w:jc w:val="center"/>
              <w:rPr>
                <w:rFonts w:cstheme="minorHAnsi"/>
                <w:szCs w:val="20"/>
              </w:rPr>
            </w:pPr>
          </w:p>
        </w:tc>
      </w:tr>
      <w:tr w:rsidR="0061524D" w:rsidRPr="00487927" w14:paraId="470A2A3A" w14:textId="55528B99" w:rsidTr="0061524D">
        <w:tc>
          <w:tcPr>
            <w:tcW w:w="1255" w:type="dxa"/>
          </w:tcPr>
          <w:p w14:paraId="1FC5550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61524D" w:rsidRPr="00487927" w:rsidRDefault="0061524D" w:rsidP="001B2204">
            <w:pPr>
              <w:jc w:val="center"/>
              <w:rPr>
                <w:rFonts w:cstheme="minorHAnsi"/>
                <w:szCs w:val="20"/>
              </w:rPr>
            </w:pPr>
          </w:p>
        </w:tc>
        <w:tc>
          <w:tcPr>
            <w:tcW w:w="990" w:type="dxa"/>
          </w:tcPr>
          <w:p w14:paraId="705B1FD7" w14:textId="44E65F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2D4A1D" w14:textId="77777777" w:rsidR="0061524D" w:rsidRPr="00487927" w:rsidRDefault="0061524D" w:rsidP="001B2204">
            <w:pPr>
              <w:jc w:val="center"/>
              <w:rPr>
                <w:rFonts w:cstheme="minorHAnsi"/>
                <w:szCs w:val="20"/>
              </w:rPr>
            </w:pPr>
          </w:p>
        </w:tc>
        <w:tc>
          <w:tcPr>
            <w:tcW w:w="990" w:type="dxa"/>
          </w:tcPr>
          <w:p w14:paraId="778DCA7F" w14:textId="77777777" w:rsidR="0061524D" w:rsidRPr="00487927" w:rsidRDefault="0061524D" w:rsidP="001B2204">
            <w:pPr>
              <w:jc w:val="center"/>
              <w:rPr>
                <w:rFonts w:cstheme="minorHAnsi"/>
                <w:szCs w:val="20"/>
              </w:rPr>
            </w:pPr>
          </w:p>
        </w:tc>
        <w:tc>
          <w:tcPr>
            <w:tcW w:w="990" w:type="dxa"/>
          </w:tcPr>
          <w:p w14:paraId="72E16D71" w14:textId="6B6407D8" w:rsidR="0061524D" w:rsidRPr="00487927" w:rsidRDefault="0061524D" w:rsidP="001B2204">
            <w:pPr>
              <w:jc w:val="center"/>
              <w:rPr>
                <w:rFonts w:cstheme="minorHAnsi"/>
                <w:szCs w:val="20"/>
              </w:rPr>
            </w:pPr>
          </w:p>
        </w:tc>
        <w:tc>
          <w:tcPr>
            <w:tcW w:w="990" w:type="dxa"/>
          </w:tcPr>
          <w:p w14:paraId="4D308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0C78CC" w14:textId="77777777" w:rsidR="0061524D" w:rsidRPr="00487927" w:rsidRDefault="0061524D" w:rsidP="001B2204">
            <w:pPr>
              <w:jc w:val="center"/>
              <w:rPr>
                <w:rFonts w:cstheme="minorHAnsi"/>
                <w:szCs w:val="20"/>
              </w:rPr>
            </w:pPr>
          </w:p>
        </w:tc>
        <w:tc>
          <w:tcPr>
            <w:tcW w:w="990" w:type="dxa"/>
          </w:tcPr>
          <w:p w14:paraId="1AE1676B" w14:textId="77777777" w:rsidR="0061524D" w:rsidRPr="00487927" w:rsidRDefault="0061524D" w:rsidP="001B2204">
            <w:pPr>
              <w:jc w:val="center"/>
              <w:rPr>
                <w:rFonts w:cstheme="minorHAnsi"/>
                <w:szCs w:val="20"/>
              </w:rPr>
            </w:pPr>
          </w:p>
        </w:tc>
        <w:tc>
          <w:tcPr>
            <w:tcW w:w="990" w:type="dxa"/>
          </w:tcPr>
          <w:p w14:paraId="45C9CEB5" w14:textId="77777777" w:rsidR="0061524D" w:rsidRPr="00487927" w:rsidRDefault="0061524D" w:rsidP="001B2204">
            <w:pPr>
              <w:jc w:val="center"/>
              <w:rPr>
                <w:rFonts w:cstheme="minorHAnsi"/>
                <w:szCs w:val="20"/>
              </w:rPr>
            </w:pPr>
          </w:p>
        </w:tc>
        <w:tc>
          <w:tcPr>
            <w:tcW w:w="1103" w:type="dxa"/>
          </w:tcPr>
          <w:p w14:paraId="1F9548D6" w14:textId="77777777" w:rsidR="0061524D" w:rsidRPr="00487927" w:rsidRDefault="0061524D" w:rsidP="001B2204">
            <w:pPr>
              <w:jc w:val="center"/>
              <w:rPr>
                <w:rFonts w:cstheme="minorHAnsi"/>
                <w:szCs w:val="20"/>
              </w:rPr>
            </w:pPr>
          </w:p>
        </w:tc>
        <w:tc>
          <w:tcPr>
            <w:tcW w:w="1103" w:type="dxa"/>
          </w:tcPr>
          <w:p w14:paraId="5AC261B2" w14:textId="77777777" w:rsidR="0061524D" w:rsidRPr="00487927" w:rsidRDefault="0061524D" w:rsidP="001B2204">
            <w:pPr>
              <w:jc w:val="center"/>
              <w:rPr>
                <w:rFonts w:cstheme="minorHAnsi"/>
                <w:szCs w:val="20"/>
              </w:rPr>
            </w:pPr>
          </w:p>
        </w:tc>
      </w:tr>
      <w:tr w:rsidR="0061524D" w:rsidRPr="00487927" w14:paraId="518C27AA" w14:textId="2E830598" w:rsidTr="0061524D">
        <w:tc>
          <w:tcPr>
            <w:tcW w:w="1255" w:type="dxa"/>
          </w:tcPr>
          <w:p w14:paraId="064C90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525_54</w:t>
            </w:r>
          </w:p>
        </w:tc>
        <w:tc>
          <w:tcPr>
            <w:tcW w:w="990" w:type="dxa"/>
          </w:tcPr>
          <w:p w14:paraId="5704899D" w14:textId="77777777" w:rsidR="0061524D" w:rsidRPr="00487927" w:rsidRDefault="0061524D" w:rsidP="001B2204">
            <w:pPr>
              <w:jc w:val="center"/>
              <w:rPr>
                <w:rFonts w:cstheme="minorHAnsi"/>
                <w:szCs w:val="20"/>
              </w:rPr>
            </w:pPr>
          </w:p>
        </w:tc>
        <w:tc>
          <w:tcPr>
            <w:tcW w:w="990" w:type="dxa"/>
          </w:tcPr>
          <w:p w14:paraId="4258580E" w14:textId="40BE13A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80FE2" w14:textId="77777777" w:rsidR="0061524D" w:rsidRPr="00487927" w:rsidRDefault="0061524D" w:rsidP="001B2204">
            <w:pPr>
              <w:jc w:val="center"/>
              <w:rPr>
                <w:rFonts w:cstheme="minorHAnsi"/>
                <w:szCs w:val="20"/>
              </w:rPr>
            </w:pPr>
          </w:p>
        </w:tc>
        <w:tc>
          <w:tcPr>
            <w:tcW w:w="990" w:type="dxa"/>
          </w:tcPr>
          <w:p w14:paraId="7AAFCE59" w14:textId="77777777" w:rsidR="0061524D" w:rsidRPr="00487927" w:rsidRDefault="0061524D" w:rsidP="001B2204">
            <w:pPr>
              <w:jc w:val="center"/>
              <w:rPr>
                <w:rFonts w:cstheme="minorHAnsi"/>
                <w:szCs w:val="20"/>
              </w:rPr>
            </w:pPr>
          </w:p>
        </w:tc>
        <w:tc>
          <w:tcPr>
            <w:tcW w:w="990" w:type="dxa"/>
          </w:tcPr>
          <w:p w14:paraId="5236E4EE" w14:textId="159E7309" w:rsidR="0061524D" w:rsidRPr="00487927" w:rsidRDefault="0061524D" w:rsidP="001B2204">
            <w:pPr>
              <w:jc w:val="center"/>
              <w:rPr>
                <w:rFonts w:cstheme="minorHAnsi"/>
                <w:szCs w:val="20"/>
              </w:rPr>
            </w:pPr>
          </w:p>
        </w:tc>
        <w:tc>
          <w:tcPr>
            <w:tcW w:w="990" w:type="dxa"/>
          </w:tcPr>
          <w:p w14:paraId="1EF962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089A56" w14:textId="77777777" w:rsidR="0061524D" w:rsidRPr="00487927" w:rsidRDefault="0061524D" w:rsidP="001B2204">
            <w:pPr>
              <w:jc w:val="center"/>
              <w:rPr>
                <w:rFonts w:cstheme="minorHAnsi"/>
                <w:szCs w:val="20"/>
              </w:rPr>
            </w:pPr>
          </w:p>
        </w:tc>
        <w:tc>
          <w:tcPr>
            <w:tcW w:w="990" w:type="dxa"/>
          </w:tcPr>
          <w:p w14:paraId="17CD381B" w14:textId="77777777" w:rsidR="0061524D" w:rsidRPr="00487927" w:rsidRDefault="0061524D" w:rsidP="001B2204">
            <w:pPr>
              <w:jc w:val="center"/>
              <w:rPr>
                <w:rFonts w:cstheme="minorHAnsi"/>
                <w:szCs w:val="20"/>
              </w:rPr>
            </w:pPr>
          </w:p>
        </w:tc>
        <w:tc>
          <w:tcPr>
            <w:tcW w:w="990" w:type="dxa"/>
          </w:tcPr>
          <w:p w14:paraId="614A75D9" w14:textId="77777777" w:rsidR="0061524D" w:rsidRPr="00487927" w:rsidRDefault="0061524D" w:rsidP="001B2204">
            <w:pPr>
              <w:jc w:val="center"/>
              <w:rPr>
                <w:rFonts w:cstheme="minorHAnsi"/>
                <w:szCs w:val="20"/>
              </w:rPr>
            </w:pPr>
          </w:p>
        </w:tc>
        <w:tc>
          <w:tcPr>
            <w:tcW w:w="1103" w:type="dxa"/>
          </w:tcPr>
          <w:p w14:paraId="5D3E891F" w14:textId="77777777" w:rsidR="0061524D" w:rsidRPr="00487927" w:rsidRDefault="0061524D" w:rsidP="001B2204">
            <w:pPr>
              <w:jc w:val="center"/>
              <w:rPr>
                <w:rFonts w:cstheme="minorHAnsi"/>
                <w:szCs w:val="20"/>
              </w:rPr>
            </w:pPr>
          </w:p>
        </w:tc>
        <w:tc>
          <w:tcPr>
            <w:tcW w:w="1103" w:type="dxa"/>
          </w:tcPr>
          <w:p w14:paraId="737A5B20" w14:textId="77777777" w:rsidR="0061524D" w:rsidRPr="00487927" w:rsidRDefault="0061524D" w:rsidP="001B2204">
            <w:pPr>
              <w:jc w:val="center"/>
              <w:rPr>
                <w:rFonts w:cstheme="minorHAnsi"/>
                <w:szCs w:val="20"/>
              </w:rPr>
            </w:pPr>
          </w:p>
        </w:tc>
      </w:tr>
      <w:tr w:rsidR="0061524D" w:rsidRPr="00487927" w14:paraId="52C39056" w14:textId="05D24FDA" w:rsidTr="0061524D">
        <w:tc>
          <w:tcPr>
            <w:tcW w:w="1255" w:type="dxa"/>
          </w:tcPr>
          <w:p w14:paraId="48AADC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61524D" w:rsidRPr="00487927" w:rsidRDefault="0061524D" w:rsidP="001B2204">
            <w:pPr>
              <w:jc w:val="center"/>
              <w:rPr>
                <w:rFonts w:cstheme="minorHAnsi"/>
                <w:szCs w:val="20"/>
              </w:rPr>
            </w:pPr>
          </w:p>
        </w:tc>
        <w:tc>
          <w:tcPr>
            <w:tcW w:w="990" w:type="dxa"/>
          </w:tcPr>
          <w:p w14:paraId="5DD4D804" w14:textId="642042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B69F10" w14:textId="77777777" w:rsidR="0061524D" w:rsidRPr="00487927" w:rsidRDefault="0061524D" w:rsidP="001B2204">
            <w:pPr>
              <w:jc w:val="center"/>
              <w:rPr>
                <w:rFonts w:cstheme="minorHAnsi"/>
                <w:szCs w:val="20"/>
              </w:rPr>
            </w:pPr>
          </w:p>
        </w:tc>
        <w:tc>
          <w:tcPr>
            <w:tcW w:w="990" w:type="dxa"/>
          </w:tcPr>
          <w:p w14:paraId="2BE908DD" w14:textId="77777777" w:rsidR="0061524D" w:rsidRPr="00487927" w:rsidRDefault="0061524D" w:rsidP="001B2204">
            <w:pPr>
              <w:jc w:val="center"/>
              <w:rPr>
                <w:rFonts w:cstheme="minorHAnsi"/>
                <w:szCs w:val="20"/>
              </w:rPr>
            </w:pPr>
          </w:p>
        </w:tc>
        <w:tc>
          <w:tcPr>
            <w:tcW w:w="990" w:type="dxa"/>
          </w:tcPr>
          <w:p w14:paraId="496FF170" w14:textId="458C215F" w:rsidR="0061524D" w:rsidRPr="00487927" w:rsidRDefault="0061524D" w:rsidP="001B2204">
            <w:pPr>
              <w:jc w:val="center"/>
              <w:rPr>
                <w:rFonts w:cstheme="minorHAnsi"/>
                <w:szCs w:val="20"/>
              </w:rPr>
            </w:pPr>
          </w:p>
        </w:tc>
        <w:tc>
          <w:tcPr>
            <w:tcW w:w="990" w:type="dxa"/>
          </w:tcPr>
          <w:p w14:paraId="668E23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4603C8" w14:textId="77777777" w:rsidR="0061524D" w:rsidRPr="00487927" w:rsidRDefault="0061524D" w:rsidP="001B2204">
            <w:pPr>
              <w:jc w:val="center"/>
              <w:rPr>
                <w:rFonts w:cstheme="minorHAnsi"/>
                <w:szCs w:val="20"/>
              </w:rPr>
            </w:pPr>
          </w:p>
        </w:tc>
        <w:tc>
          <w:tcPr>
            <w:tcW w:w="990" w:type="dxa"/>
          </w:tcPr>
          <w:p w14:paraId="6AB4B283" w14:textId="77777777" w:rsidR="0061524D" w:rsidRPr="00487927" w:rsidRDefault="0061524D" w:rsidP="001B2204">
            <w:pPr>
              <w:jc w:val="center"/>
              <w:rPr>
                <w:rFonts w:cstheme="minorHAnsi"/>
                <w:szCs w:val="20"/>
              </w:rPr>
            </w:pPr>
          </w:p>
        </w:tc>
        <w:tc>
          <w:tcPr>
            <w:tcW w:w="990" w:type="dxa"/>
          </w:tcPr>
          <w:p w14:paraId="5EEAE9F4" w14:textId="77777777" w:rsidR="0061524D" w:rsidRPr="00487927" w:rsidRDefault="0061524D" w:rsidP="001B2204">
            <w:pPr>
              <w:jc w:val="center"/>
              <w:rPr>
                <w:rFonts w:cstheme="minorHAnsi"/>
                <w:szCs w:val="20"/>
              </w:rPr>
            </w:pPr>
          </w:p>
        </w:tc>
        <w:tc>
          <w:tcPr>
            <w:tcW w:w="1103" w:type="dxa"/>
          </w:tcPr>
          <w:p w14:paraId="2478691B" w14:textId="77777777" w:rsidR="0061524D" w:rsidRPr="00487927" w:rsidRDefault="0061524D" w:rsidP="001B2204">
            <w:pPr>
              <w:jc w:val="center"/>
              <w:rPr>
                <w:rFonts w:cstheme="minorHAnsi"/>
                <w:szCs w:val="20"/>
              </w:rPr>
            </w:pPr>
          </w:p>
        </w:tc>
        <w:tc>
          <w:tcPr>
            <w:tcW w:w="1103" w:type="dxa"/>
          </w:tcPr>
          <w:p w14:paraId="704E072E" w14:textId="77777777" w:rsidR="0061524D" w:rsidRPr="00487927" w:rsidRDefault="0061524D" w:rsidP="001B2204">
            <w:pPr>
              <w:jc w:val="center"/>
              <w:rPr>
                <w:rFonts w:cstheme="minorHAnsi"/>
                <w:szCs w:val="20"/>
              </w:rPr>
            </w:pPr>
          </w:p>
        </w:tc>
      </w:tr>
      <w:tr w:rsidR="0061524D" w:rsidRPr="00487927" w14:paraId="0034A2CE" w14:textId="588FD763" w:rsidTr="0061524D">
        <w:tc>
          <w:tcPr>
            <w:tcW w:w="1255" w:type="dxa"/>
          </w:tcPr>
          <w:p w14:paraId="2E462EFC" w14:textId="548B7D02"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61524D" w:rsidRPr="00487927" w:rsidRDefault="0061524D" w:rsidP="001B2204">
            <w:pPr>
              <w:jc w:val="center"/>
              <w:rPr>
                <w:rFonts w:cstheme="minorHAnsi"/>
                <w:szCs w:val="20"/>
              </w:rPr>
            </w:pPr>
          </w:p>
        </w:tc>
        <w:tc>
          <w:tcPr>
            <w:tcW w:w="990" w:type="dxa"/>
          </w:tcPr>
          <w:p w14:paraId="73113A59" w14:textId="74727D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84D8F" w14:textId="77777777" w:rsidR="0061524D" w:rsidRPr="00487927" w:rsidRDefault="0061524D" w:rsidP="001B2204">
            <w:pPr>
              <w:jc w:val="center"/>
              <w:rPr>
                <w:rFonts w:cstheme="minorHAnsi"/>
                <w:szCs w:val="20"/>
              </w:rPr>
            </w:pPr>
          </w:p>
        </w:tc>
        <w:tc>
          <w:tcPr>
            <w:tcW w:w="990" w:type="dxa"/>
          </w:tcPr>
          <w:p w14:paraId="2EC45013" w14:textId="77777777" w:rsidR="0061524D" w:rsidRPr="00487927" w:rsidRDefault="0061524D" w:rsidP="001B2204">
            <w:pPr>
              <w:jc w:val="center"/>
              <w:rPr>
                <w:rFonts w:cstheme="minorHAnsi"/>
                <w:szCs w:val="20"/>
              </w:rPr>
            </w:pPr>
          </w:p>
        </w:tc>
        <w:tc>
          <w:tcPr>
            <w:tcW w:w="990" w:type="dxa"/>
          </w:tcPr>
          <w:p w14:paraId="3C40BCBF" w14:textId="77777777" w:rsidR="0061524D" w:rsidRPr="00487927" w:rsidRDefault="0061524D" w:rsidP="001B2204">
            <w:pPr>
              <w:jc w:val="center"/>
              <w:rPr>
                <w:rFonts w:cstheme="minorHAnsi"/>
                <w:szCs w:val="20"/>
              </w:rPr>
            </w:pPr>
          </w:p>
        </w:tc>
        <w:tc>
          <w:tcPr>
            <w:tcW w:w="990" w:type="dxa"/>
          </w:tcPr>
          <w:p w14:paraId="1A95CF0B" w14:textId="67479AFB"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5F8F92" w14:textId="77777777" w:rsidR="0061524D" w:rsidRPr="00487927" w:rsidRDefault="0061524D" w:rsidP="001B2204">
            <w:pPr>
              <w:jc w:val="center"/>
              <w:rPr>
                <w:rFonts w:cstheme="minorHAnsi"/>
                <w:szCs w:val="20"/>
              </w:rPr>
            </w:pPr>
          </w:p>
        </w:tc>
        <w:tc>
          <w:tcPr>
            <w:tcW w:w="990" w:type="dxa"/>
          </w:tcPr>
          <w:p w14:paraId="488F1AF0" w14:textId="77777777" w:rsidR="0061524D" w:rsidRPr="00487927" w:rsidRDefault="0061524D" w:rsidP="001B2204">
            <w:pPr>
              <w:jc w:val="center"/>
              <w:rPr>
                <w:rFonts w:cstheme="minorHAnsi"/>
                <w:szCs w:val="20"/>
              </w:rPr>
            </w:pPr>
          </w:p>
        </w:tc>
        <w:tc>
          <w:tcPr>
            <w:tcW w:w="990" w:type="dxa"/>
          </w:tcPr>
          <w:p w14:paraId="214CB065" w14:textId="77777777" w:rsidR="0061524D" w:rsidRPr="00487927" w:rsidRDefault="0061524D" w:rsidP="001B2204">
            <w:pPr>
              <w:jc w:val="center"/>
              <w:rPr>
                <w:rFonts w:cstheme="minorHAnsi"/>
                <w:szCs w:val="20"/>
              </w:rPr>
            </w:pPr>
          </w:p>
        </w:tc>
        <w:tc>
          <w:tcPr>
            <w:tcW w:w="1103" w:type="dxa"/>
          </w:tcPr>
          <w:p w14:paraId="4FD2456F" w14:textId="77777777" w:rsidR="0061524D" w:rsidRPr="00487927" w:rsidRDefault="0061524D" w:rsidP="001B2204">
            <w:pPr>
              <w:jc w:val="center"/>
              <w:rPr>
                <w:rFonts w:cstheme="minorHAnsi"/>
                <w:szCs w:val="20"/>
              </w:rPr>
            </w:pPr>
          </w:p>
        </w:tc>
        <w:tc>
          <w:tcPr>
            <w:tcW w:w="1103" w:type="dxa"/>
          </w:tcPr>
          <w:p w14:paraId="2146DC1D" w14:textId="77777777" w:rsidR="0061524D" w:rsidRPr="00487927" w:rsidRDefault="0061524D" w:rsidP="001B2204">
            <w:pPr>
              <w:jc w:val="center"/>
              <w:rPr>
                <w:rFonts w:cstheme="minorHAnsi"/>
                <w:szCs w:val="20"/>
              </w:rPr>
            </w:pPr>
          </w:p>
        </w:tc>
      </w:tr>
      <w:tr w:rsidR="0061524D" w:rsidRPr="00487927" w14:paraId="0856C835" w14:textId="14A68077" w:rsidTr="0061524D">
        <w:tc>
          <w:tcPr>
            <w:tcW w:w="1255" w:type="dxa"/>
          </w:tcPr>
          <w:p w14:paraId="046ACDF7" w14:textId="4C141F26"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61524D" w:rsidRPr="00487927" w:rsidRDefault="0061524D" w:rsidP="001B2204">
            <w:pPr>
              <w:jc w:val="center"/>
              <w:rPr>
                <w:rFonts w:cstheme="minorHAnsi"/>
                <w:szCs w:val="20"/>
              </w:rPr>
            </w:pPr>
          </w:p>
        </w:tc>
        <w:tc>
          <w:tcPr>
            <w:tcW w:w="990" w:type="dxa"/>
          </w:tcPr>
          <w:p w14:paraId="204BC0E5" w14:textId="69D2FF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33DB4C" w14:textId="77777777" w:rsidR="0061524D" w:rsidRPr="00487927" w:rsidRDefault="0061524D" w:rsidP="001B2204">
            <w:pPr>
              <w:jc w:val="center"/>
              <w:rPr>
                <w:rFonts w:cstheme="minorHAnsi"/>
                <w:szCs w:val="20"/>
              </w:rPr>
            </w:pPr>
          </w:p>
        </w:tc>
        <w:tc>
          <w:tcPr>
            <w:tcW w:w="990" w:type="dxa"/>
          </w:tcPr>
          <w:p w14:paraId="0170BEBE" w14:textId="77777777" w:rsidR="0061524D" w:rsidRPr="00487927" w:rsidRDefault="0061524D" w:rsidP="001B2204">
            <w:pPr>
              <w:jc w:val="center"/>
              <w:rPr>
                <w:rFonts w:cstheme="minorHAnsi"/>
                <w:szCs w:val="20"/>
              </w:rPr>
            </w:pPr>
          </w:p>
        </w:tc>
        <w:tc>
          <w:tcPr>
            <w:tcW w:w="990" w:type="dxa"/>
          </w:tcPr>
          <w:p w14:paraId="5D52211D" w14:textId="77777777" w:rsidR="0061524D" w:rsidRPr="00487927" w:rsidRDefault="0061524D" w:rsidP="001B2204">
            <w:pPr>
              <w:jc w:val="center"/>
              <w:rPr>
                <w:rFonts w:cstheme="minorHAnsi"/>
                <w:szCs w:val="20"/>
              </w:rPr>
            </w:pPr>
          </w:p>
        </w:tc>
        <w:tc>
          <w:tcPr>
            <w:tcW w:w="990" w:type="dxa"/>
          </w:tcPr>
          <w:p w14:paraId="32CD482E" w14:textId="5E8E735A"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A871EFE" w14:textId="77777777" w:rsidR="0061524D" w:rsidRPr="00487927" w:rsidRDefault="0061524D" w:rsidP="001B2204">
            <w:pPr>
              <w:jc w:val="center"/>
              <w:rPr>
                <w:rFonts w:cstheme="minorHAnsi"/>
                <w:szCs w:val="20"/>
              </w:rPr>
            </w:pPr>
          </w:p>
        </w:tc>
        <w:tc>
          <w:tcPr>
            <w:tcW w:w="990" w:type="dxa"/>
          </w:tcPr>
          <w:p w14:paraId="41515EB6" w14:textId="77777777" w:rsidR="0061524D" w:rsidRPr="00487927" w:rsidRDefault="0061524D" w:rsidP="001B2204">
            <w:pPr>
              <w:jc w:val="center"/>
              <w:rPr>
                <w:rFonts w:cstheme="minorHAnsi"/>
                <w:szCs w:val="20"/>
              </w:rPr>
            </w:pPr>
          </w:p>
        </w:tc>
        <w:tc>
          <w:tcPr>
            <w:tcW w:w="990" w:type="dxa"/>
          </w:tcPr>
          <w:p w14:paraId="2A5C22CF" w14:textId="77777777" w:rsidR="0061524D" w:rsidRPr="00487927" w:rsidRDefault="0061524D" w:rsidP="001B2204">
            <w:pPr>
              <w:jc w:val="center"/>
              <w:rPr>
                <w:rFonts w:cstheme="minorHAnsi"/>
                <w:szCs w:val="20"/>
              </w:rPr>
            </w:pPr>
          </w:p>
        </w:tc>
        <w:tc>
          <w:tcPr>
            <w:tcW w:w="1103" w:type="dxa"/>
          </w:tcPr>
          <w:p w14:paraId="3C0BD578" w14:textId="77777777" w:rsidR="0061524D" w:rsidRPr="00487927" w:rsidRDefault="0061524D" w:rsidP="001B2204">
            <w:pPr>
              <w:jc w:val="center"/>
              <w:rPr>
                <w:rFonts w:cstheme="minorHAnsi"/>
                <w:szCs w:val="20"/>
              </w:rPr>
            </w:pPr>
          </w:p>
        </w:tc>
        <w:tc>
          <w:tcPr>
            <w:tcW w:w="1103" w:type="dxa"/>
          </w:tcPr>
          <w:p w14:paraId="529B191D" w14:textId="77777777" w:rsidR="0061524D" w:rsidRPr="00487927" w:rsidRDefault="0061524D" w:rsidP="001B2204">
            <w:pPr>
              <w:jc w:val="center"/>
              <w:rPr>
                <w:rFonts w:cstheme="minorHAnsi"/>
                <w:szCs w:val="20"/>
              </w:rPr>
            </w:pPr>
          </w:p>
        </w:tc>
      </w:tr>
      <w:tr w:rsidR="0061524D" w:rsidRPr="00487927" w14:paraId="0ACD0962" w14:textId="0D796B8B" w:rsidTr="0061524D">
        <w:tc>
          <w:tcPr>
            <w:tcW w:w="1255" w:type="dxa"/>
          </w:tcPr>
          <w:p w14:paraId="2D2B656A" w14:textId="3AE3124A"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61524D" w:rsidRPr="00487927" w:rsidRDefault="0061524D" w:rsidP="001B2204">
            <w:pPr>
              <w:jc w:val="center"/>
              <w:rPr>
                <w:rFonts w:cstheme="minorHAnsi"/>
                <w:szCs w:val="20"/>
              </w:rPr>
            </w:pPr>
          </w:p>
        </w:tc>
        <w:tc>
          <w:tcPr>
            <w:tcW w:w="990" w:type="dxa"/>
          </w:tcPr>
          <w:p w14:paraId="12A2F1B1" w14:textId="557365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1EC0EF" w14:textId="77777777" w:rsidR="0061524D" w:rsidRPr="00487927" w:rsidRDefault="0061524D" w:rsidP="001B2204">
            <w:pPr>
              <w:jc w:val="center"/>
              <w:rPr>
                <w:rFonts w:cstheme="minorHAnsi"/>
                <w:szCs w:val="20"/>
              </w:rPr>
            </w:pPr>
          </w:p>
        </w:tc>
        <w:tc>
          <w:tcPr>
            <w:tcW w:w="990" w:type="dxa"/>
          </w:tcPr>
          <w:p w14:paraId="06DC5C0E" w14:textId="77777777" w:rsidR="0061524D" w:rsidRPr="00487927" w:rsidRDefault="0061524D" w:rsidP="001B2204">
            <w:pPr>
              <w:jc w:val="center"/>
              <w:rPr>
                <w:rFonts w:cstheme="minorHAnsi"/>
                <w:szCs w:val="20"/>
              </w:rPr>
            </w:pPr>
          </w:p>
        </w:tc>
        <w:tc>
          <w:tcPr>
            <w:tcW w:w="990" w:type="dxa"/>
          </w:tcPr>
          <w:p w14:paraId="4EC446A6" w14:textId="77777777" w:rsidR="0061524D" w:rsidRPr="00487927" w:rsidRDefault="0061524D" w:rsidP="001B2204">
            <w:pPr>
              <w:jc w:val="center"/>
              <w:rPr>
                <w:rFonts w:cstheme="minorHAnsi"/>
                <w:szCs w:val="20"/>
              </w:rPr>
            </w:pPr>
          </w:p>
        </w:tc>
        <w:tc>
          <w:tcPr>
            <w:tcW w:w="990" w:type="dxa"/>
          </w:tcPr>
          <w:p w14:paraId="5AD725AB" w14:textId="4706190D"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F92C30" w14:textId="77777777" w:rsidR="0061524D" w:rsidRPr="00487927" w:rsidRDefault="0061524D" w:rsidP="001B2204">
            <w:pPr>
              <w:jc w:val="center"/>
              <w:rPr>
                <w:rFonts w:cstheme="minorHAnsi"/>
                <w:szCs w:val="20"/>
              </w:rPr>
            </w:pPr>
          </w:p>
        </w:tc>
        <w:tc>
          <w:tcPr>
            <w:tcW w:w="990" w:type="dxa"/>
          </w:tcPr>
          <w:p w14:paraId="6C5C8604" w14:textId="77777777" w:rsidR="0061524D" w:rsidRPr="00487927" w:rsidRDefault="0061524D" w:rsidP="001B2204">
            <w:pPr>
              <w:jc w:val="center"/>
              <w:rPr>
                <w:rFonts w:cstheme="minorHAnsi"/>
                <w:szCs w:val="20"/>
              </w:rPr>
            </w:pPr>
          </w:p>
        </w:tc>
        <w:tc>
          <w:tcPr>
            <w:tcW w:w="990" w:type="dxa"/>
          </w:tcPr>
          <w:p w14:paraId="2249C927" w14:textId="77777777" w:rsidR="0061524D" w:rsidRPr="00487927" w:rsidRDefault="0061524D" w:rsidP="001B2204">
            <w:pPr>
              <w:jc w:val="center"/>
              <w:rPr>
                <w:rFonts w:cstheme="minorHAnsi"/>
                <w:szCs w:val="20"/>
              </w:rPr>
            </w:pPr>
          </w:p>
        </w:tc>
        <w:tc>
          <w:tcPr>
            <w:tcW w:w="1103" w:type="dxa"/>
          </w:tcPr>
          <w:p w14:paraId="559F7050" w14:textId="77777777" w:rsidR="0061524D" w:rsidRPr="00487927" w:rsidRDefault="0061524D" w:rsidP="001B2204">
            <w:pPr>
              <w:jc w:val="center"/>
              <w:rPr>
                <w:rFonts w:cstheme="minorHAnsi"/>
                <w:szCs w:val="20"/>
              </w:rPr>
            </w:pPr>
          </w:p>
        </w:tc>
        <w:tc>
          <w:tcPr>
            <w:tcW w:w="1103" w:type="dxa"/>
          </w:tcPr>
          <w:p w14:paraId="061F7B48" w14:textId="77777777" w:rsidR="0061524D" w:rsidRPr="00487927" w:rsidRDefault="0061524D" w:rsidP="001B2204">
            <w:pPr>
              <w:jc w:val="center"/>
              <w:rPr>
                <w:rFonts w:cstheme="minorHAnsi"/>
                <w:szCs w:val="20"/>
              </w:rPr>
            </w:pPr>
          </w:p>
        </w:tc>
      </w:tr>
      <w:tr w:rsidR="0061524D" w:rsidRPr="00487927" w14:paraId="33AE4973" w14:textId="0640AD6B" w:rsidTr="0061524D">
        <w:tc>
          <w:tcPr>
            <w:tcW w:w="1255" w:type="dxa"/>
          </w:tcPr>
          <w:p w14:paraId="777A4287" w14:textId="1ED7FE4C"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61524D" w:rsidRPr="00487927" w:rsidRDefault="0061524D" w:rsidP="001B2204">
            <w:pPr>
              <w:jc w:val="center"/>
              <w:rPr>
                <w:rFonts w:cstheme="minorHAnsi"/>
                <w:szCs w:val="20"/>
              </w:rPr>
            </w:pPr>
          </w:p>
        </w:tc>
        <w:tc>
          <w:tcPr>
            <w:tcW w:w="990" w:type="dxa"/>
          </w:tcPr>
          <w:p w14:paraId="31750829" w14:textId="2D589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C6CF47" w14:textId="77777777" w:rsidR="0061524D" w:rsidRPr="00487927" w:rsidRDefault="0061524D" w:rsidP="001B2204">
            <w:pPr>
              <w:jc w:val="center"/>
              <w:rPr>
                <w:rFonts w:cstheme="minorHAnsi"/>
                <w:szCs w:val="20"/>
              </w:rPr>
            </w:pPr>
          </w:p>
        </w:tc>
        <w:tc>
          <w:tcPr>
            <w:tcW w:w="990" w:type="dxa"/>
          </w:tcPr>
          <w:p w14:paraId="730AD472" w14:textId="77777777" w:rsidR="0061524D" w:rsidRPr="00487927" w:rsidRDefault="0061524D" w:rsidP="001B2204">
            <w:pPr>
              <w:jc w:val="center"/>
              <w:rPr>
                <w:rFonts w:cstheme="minorHAnsi"/>
                <w:szCs w:val="20"/>
              </w:rPr>
            </w:pPr>
          </w:p>
        </w:tc>
        <w:tc>
          <w:tcPr>
            <w:tcW w:w="990" w:type="dxa"/>
          </w:tcPr>
          <w:p w14:paraId="01850AC9" w14:textId="77777777" w:rsidR="0061524D" w:rsidRPr="00487927" w:rsidRDefault="0061524D" w:rsidP="001B2204">
            <w:pPr>
              <w:jc w:val="center"/>
              <w:rPr>
                <w:rFonts w:cstheme="minorHAnsi"/>
                <w:szCs w:val="20"/>
              </w:rPr>
            </w:pPr>
          </w:p>
        </w:tc>
        <w:tc>
          <w:tcPr>
            <w:tcW w:w="990" w:type="dxa"/>
          </w:tcPr>
          <w:p w14:paraId="67FB6DC0" w14:textId="3AD2B23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EB67FB" w14:textId="77777777" w:rsidR="0061524D" w:rsidRPr="00487927" w:rsidRDefault="0061524D" w:rsidP="001B2204">
            <w:pPr>
              <w:jc w:val="center"/>
              <w:rPr>
                <w:rFonts w:cstheme="minorHAnsi"/>
                <w:szCs w:val="20"/>
              </w:rPr>
            </w:pPr>
          </w:p>
        </w:tc>
        <w:tc>
          <w:tcPr>
            <w:tcW w:w="990" w:type="dxa"/>
          </w:tcPr>
          <w:p w14:paraId="4F6BA048" w14:textId="77777777" w:rsidR="0061524D" w:rsidRPr="00487927" w:rsidRDefault="0061524D" w:rsidP="001B2204">
            <w:pPr>
              <w:jc w:val="center"/>
              <w:rPr>
                <w:rFonts w:cstheme="minorHAnsi"/>
                <w:szCs w:val="20"/>
              </w:rPr>
            </w:pPr>
          </w:p>
        </w:tc>
        <w:tc>
          <w:tcPr>
            <w:tcW w:w="990" w:type="dxa"/>
          </w:tcPr>
          <w:p w14:paraId="0FDD4456" w14:textId="77777777" w:rsidR="0061524D" w:rsidRPr="00487927" w:rsidRDefault="0061524D" w:rsidP="001B2204">
            <w:pPr>
              <w:jc w:val="center"/>
              <w:rPr>
                <w:rFonts w:cstheme="minorHAnsi"/>
                <w:szCs w:val="20"/>
              </w:rPr>
            </w:pPr>
          </w:p>
        </w:tc>
        <w:tc>
          <w:tcPr>
            <w:tcW w:w="1103" w:type="dxa"/>
          </w:tcPr>
          <w:p w14:paraId="263F1668" w14:textId="77777777" w:rsidR="0061524D" w:rsidRPr="00487927" w:rsidRDefault="0061524D" w:rsidP="001B2204">
            <w:pPr>
              <w:jc w:val="center"/>
              <w:rPr>
                <w:rFonts w:cstheme="minorHAnsi"/>
                <w:szCs w:val="20"/>
              </w:rPr>
            </w:pPr>
          </w:p>
        </w:tc>
        <w:tc>
          <w:tcPr>
            <w:tcW w:w="1103" w:type="dxa"/>
          </w:tcPr>
          <w:p w14:paraId="7A499771" w14:textId="77777777" w:rsidR="0061524D" w:rsidRPr="00487927" w:rsidRDefault="0061524D" w:rsidP="001B2204">
            <w:pPr>
              <w:jc w:val="center"/>
              <w:rPr>
                <w:rFonts w:cstheme="minorHAnsi"/>
                <w:szCs w:val="20"/>
              </w:rPr>
            </w:pPr>
          </w:p>
        </w:tc>
      </w:tr>
      <w:tr w:rsidR="0061524D" w:rsidRPr="00487927" w14:paraId="59E24A52" w14:textId="570433D5" w:rsidTr="0061524D">
        <w:tc>
          <w:tcPr>
            <w:tcW w:w="1255" w:type="dxa"/>
          </w:tcPr>
          <w:p w14:paraId="5225C5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61524D" w:rsidRPr="00487927" w:rsidRDefault="0061524D" w:rsidP="001B2204">
            <w:pPr>
              <w:jc w:val="center"/>
              <w:rPr>
                <w:rFonts w:cstheme="minorHAnsi"/>
                <w:szCs w:val="20"/>
              </w:rPr>
            </w:pPr>
          </w:p>
        </w:tc>
        <w:tc>
          <w:tcPr>
            <w:tcW w:w="990" w:type="dxa"/>
          </w:tcPr>
          <w:p w14:paraId="0E07006A" w14:textId="290DE9A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5D49D" w14:textId="77777777" w:rsidR="0061524D" w:rsidRPr="00487927" w:rsidRDefault="0061524D" w:rsidP="001B2204">
            <w:pPr>
              <w:jc w:val="center"/>
              <w:rPr>
                <w:rFonts w:cstheme="minorHAnsi"/>
                <w:szCs w:val="20"/>
              </w:rPr>
            </w:pPr>
          </w:p>
        </w:tc>
        <w:tc>
          <w:tcPr>
            <w:tcW w:w="990" w:type="dxa"/>
          </w:tcPr>
          <w:p w14:paraId="46C247D8" w14:textId="77777777" w:rsidR="0061524D" w:rsidRPr="00487927" w:rsidRDefault="0061524D" w:rsidP="001B2204">
            <w:pPr>
              <w:jc w:val="center"/>
              <w:rPr>
                <w:rFonts w:cstheme="minorHAnsi"/>
                <w:szCs w:val="20"/>
              </w:rPr>
            </w:pPr>
          </w:p>
        </w:tc>
        <w:tc>
          <w:tcPr>
            <w:tcW w:w="990" w:type="dxa"/>
          </w:tcPr>
          <w:p w14:paraId="3DA79C0E" w14:textId="2605C77A" w:rsidR="0061524D" w:rsidRPr="00487927" w:rsidRDefault="0061524D" w:rsidP="001B2204">
            <w:pPr>
              <w:jc w:val="center"/>
              <w:rPr>
                <w:rFonts w:cstheme="minorHAnsi"/>
                <w:szCs w:val="20"/>
              </w:rPr>
            </w:pPr>
          </w:p>
        </w:tc>
        <w:tc>
          <w:tcPr>
            <w:tcW w:w="990" w:type="dxa"/>
          </w:tcPr>
          <w:p w14:paraId="621A8BB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3EB23E4" w14:textId="77777777" w:rsidR="0061524D" w:rsidRPr="00487927" w:rsidRDefault="0061524D" w:rsidP="001B2204">
            <w:pPr>
              <w:jc w:val="center"/>
              <w:rPr>
                <w:rFonts w:cstheme="minorHAnsi"/>
                <w:szCs w:val="20"/>
              </w:rPr>
            </w:pPr>
          </w:p>
        </w:tc>
        <w:tc>
          <w:tcPr>
            <w:tcW w:w="990" w:type="dxa"/>
          </w:tcPr>
          <w:p w14:paraId="24CFC87E" w14:textId="77777777" w:rsidR="0061524D" w:rsidRPr="00487927" w:rsidRDefault="0061524D" w:rsidP="001B2204">
            <w:pPr>
              <w:jc w:val="center"/>
              <w:rPr>
                <w:rFonts w:cstheme="minorHAnsi"/>
                <w:szCs w:val="20"/>
              </w:rPr>
            </w:pPr>
          </w:p>
        </w:tc>
        <w:tc>
          <w:tcPr>
            <w:tcW w:w="990" w:type="dxa"/>
          </w:tcPr>
          <w:p w14:paraId="4F665B52" w14:textId="77777777" w:rsidR="0061524D" w:rsidRPr="00487927" w:rsidRDefault="0061524D" w:rsidP="001B2204">
            <w:pPr>
              <w:jc w:val="center"/>
              <w:rPr>
                <w:rFonts w:cstheme="minorHAnsi"/>
                <w:szCs w:val="20"/>
              </w:rPr>
            </w:pPr>
          </w:p>
        </w:tc>
        <w:tc>
          <w:tcPr>
            <w:tcW w:w="1103" w:type="dxa"/>
          </w:tcPr>
          <w:p w14:paraId="2E80438D" w14:textId="77777777" w:rsidR="0061524D" w:rsidRPr="00487927" w:rsidRDefault="0061524D" w:rsidP="001B2204">
            <w:pPr>
              <w:jc w:val="center"/>
              <w:rPr>
                <w:rFonts w:cstheme="minorHAnsi"/>
                <w:szCs w:val="20"/>
              </w:rPr>
            </w:pPr>
          </w:p>
        </w:tc>
        <w:tc>
          <w:tcPr>
            <w:tcW w:w="1103" w:type="dxa"/>
          </w:tcPr>
          <w:p w14:paraId="57454D57" w14:textId="77777777" w:rsidR="0061524D" w:rsidRPr="00487927" w:rsidRDefault="0061524D" w:rsidP="001B2204">
            <w:pPr>
              <w:jc w:val="center"/>
              <w:rPr>
                <w:rFonts w:cstheme="minorHAnsi"/>
                <w:szCs w:val="20"/>
              </w:rPr>
            </w:pPr>
          </w:p>
        </w:tc>
      </w:tr>
      <w:tr w:rsidR="0061524D" w:rsidRPr="00487927" w14:paraId="4E429E08" w14:textId="51B42BBC" w:rsidTr="0061524D">
        <w:tc>
          <w:tcPr>
            <w:tcW w:w="1255" w:type="dxa"/>
          </w:tcPr>
          <w:p w14:paraId="2D5FE3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61524D" w:rsidRPr="00487927" w:rsidRDefault="0061524D" w:rsidP="001B2204">
            <w:pPr>
              <w:jc w:val="center"/>
              <w:rPr>
                <w:rFonts w:cstheme="minorHAnsi"/>
                <w:szCs w:val="20"/>
              </w:rPr>
            </w:pPr>
          </w:p>
        </w:tc>
        <w:tc>
          <w:tcPr>
            <w:tcW w:w="990" w:type="dxa"/>
          </w:tcPr>
          <w:p w14:paraId="529D2CC4" w14:textId="71B43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EABB21" w14:textId="77777777" w:rsidR="0061524D" w:rsidRPr="00487927" w:rsidRDefault="0061524D" w:rsidP="001B2204">
            <w:pPr>
              <w:jc w:val="center"/>
              <w:rPr>
                <w:rFonts w:cstheme="minorHAnsi"/>
                <w:szCs w:val="20"/>
              </w:rPr>
            </w:pPr>
          </w:p>
        </w:tc>
        <w:tc>
          <w:tcPr>
            <w:tcW w:w="990" w:type="dxa"/>
          </w:tcPr>
          <w:p w14:paraId="28B08984" w14:textId="77777777" w:rsidR="0061524D" w:rsidRPr="00487927" w:rsidRDefault="0061524D" w:rsidP="001B2204">
            <w:pPr>
              <w:jc w:val="center"/>
              <w:rPr>
                <w:rFonts w:cstheme="minorHAnsi"/>
                <w:szCs w:val="20"/>
              </w:rPr>
            </w:pPr>
          </w:p>
        </w:tc>
        <w:tc>
          <w:tcPr>
            <w:tcW w:w="990" w:type="dxa"/>
          </w:tcPr>
          <w:p w14:paraId="72CB4F57" w14:textId="264B0FF9" w:rsidR="0061524D" w:rsidRPr="00487927" w:rsidRDefault="0061524D" w:rsidP="001B2204">
            <w:pPr>
              <w:jc w:val="center"/>
              <w:rPr>
                <w:rFonts w:cstheme="minorHAnsi"/>
                <w:szCs w:val="20"/>
              </w:rPr>
            </w:pPr>
          </w:p>
        </w:tc>
        <w:tc>
          <w:tcPr>
            <w:tcW w:w="990" w:type="dxa"/>
          </w:tcPr>
          <w:p w14:paraId="7CAFAB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127AA" w14:textId="77777777" w:rsidR="0061524D" w:rsidRPr="00487927" w:rsidRDefault="0061524D" w:rsidP="001B2204">
            <w:pPr>
              <w:jc w:val="center"/>
              <w:rPr>
                <w:rFonts w:cstheme="minorHAnsi"/>
                <w:szCs w:val="20"/>
              </w:rPr>
            </w:pPr>
          </w:p>
        </w:tc>
        <w:tc>
          <w:tcPr>
            <w:tcW w:w="990" w:type="dxa"/>
          </w:tcPr>
          <w:p w14:paraId="2F05E90E" w14:textId="77777777" w:rsidR="0061524D" w:rsidRPr="00487927" w:rsidRDefault="0061524D" w:rsidP="001B2204">
            <w:pPr>
              <w:jc w:val="center"/>
              <w:rPr>
                <w:rFonts w:cstheme="minorHAnsi"/>
                <w:szCs w:val="20"/>
              </w:rPr>
            </w:pPr>
          </w:p>
        </w:tc>
        <w:tc>
          <w:tcPr>
            <w:tcW w:w="990" w:type="dxa"/>
          </w:tcPr>
          <w:p w14:paraId="7CA614EA" w14:textId="77777777" w:rsidR="0061524D" w:rsidRPr="00487927" w:rsidRDefault="0061524D" w:rsidP="001B2204">
            <w:pPr>
              <w:jc w:val="center"/>
              <w:rPr>
                <w:rFonts w:cstheme="minorHAnsi"/>
                <w:szCs w:val="20"/>
              </w:rPr>
            </w:pPr>
          </w:p>
        </w:tc>
        <w:tc>
          <w:tcPr>
            <w:tcW w:w="1103" w:type="dxa"/>
          </w:tcPr>
          <w:p w14:paraId="31C9AD83" w14:textId="77777777" w:rsidR="0061524D" w:rsidRPr="00487927" w:rsidRDefault="0061524D" w:rsidP="001B2204">
            <w:pPr>
              <w:jc w:val="center"/>
              <w:rPr>
                <w:rFonts w:cstheme="minorHAnsi"/>
                <w:szCs w:val="20"/>
              </w:rPr>
            </w:pPr>
          </w:p>
        </w:tc>
        <w:tc>
          <w:tcPr>
            <w:tcW w:w="1103" w:type="dxa"/>
          </w:tcPr>
          <w:p w14:paraId="07FEAF08" w14:textId="77777777" w:rsidR="0061524D" w:rsidRPr="00487927" w:rsidRDefault="0061524D" w:rsidP="001B2204">
            <w:pPr>
              <w:jc w:val="center"/>
              <w:rPr>
                <w:rFonts w:cstheme="minorHAnsi"/>
                <w:szCs w:val="20"/>
              </w:rPr>
            </w:pPr>
          </w:p>
        </w:tc>
      </w:tr>
      <w:tr w:rsidR="0061524D" w:rsidRPr="00487927" w14:paraId="5F2B2BE7" w14:textId="625C280C" w:rsidTr="0061524D">
        <w:tc>
          <w:tcPr>
            <w:tcW w:w="1255" w:type="dxa"/>
          </w:tcPr>
          <w:p w14:paraId="0CBD37F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61524D" w:rsidRPr="00487927" w:rsidRDefault="0061524D" w:rsidP="001B2204">
            <w:pPr>
              <w:jc w:val="center"/>
              <w:rPr>
                <w:rFonts w:cstheme="minorHAnsi"/>
                <w:szCs w:val="20"/>
              </w:rPr>
            </w:pPr>
          </w:p>
        </w:tc>
        <w:tc>
          <w:tcPr>
            <w:tcW w:w="990" w:type="dxa"/>
          </w:tcPr>
          <w:p w14:paraId="5217E953" w14:textId="5951B6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E4CB67" w14:textId="77777777" w:rsidR="0061524D" w:rsidRPr="00487927" w:rsidRDefault="0061524D" w:rsidP="001B2204">
            <w:pPr>
              <w:jc w:val="center"/>
              <w:rPr>
                <w:rFonts w:cstheme="minorHAnsi"/>
                <w:szCs w:val="20"/>
              </w:rPr>
            </w:pPr>
          </w:p>
        </w:tc>
        <w:tc>
          <w:tcPr>
            <w:tcW w:w="990" w:type="dxa"/>
          </w:tcPr>
          <w:p w14:paraId="4BB7F669" w14:textId="77777777" w:rsidR="0061524D" w:rsidRPr="00487927" w:rsidRDefault="0061524D" w:rsidP="001B2204">
            <w:pPr>
              <w:jc w:val="center"/>
              <w:rPr>
                <w:rFonts w:cstheme="minorHAnsi"/>
                <w:szCs w:val="20"/>
              </w:rPr>
            </w:pPr>
          </w:p>
        </w:tc>
        <w:tc>
          <w:tcPr>
            <w:tcW w:w="990" w:type="dxa"/>
          </w:tcPr>
          <w:p w14:paraId="7A5EE7A5" w14:textId="1798606D" w:rsidR="0061524D" w:rsidRPr="00487927" w:rsidRDefault="0061524D" w:rsidP="001B2204">
            <w:pPr>
              <w:jc w:val="center"/>
              <w:rPr>
                <w:rFonts w:cstheme="minorHAnsi"/>
                <w:szCs w:val="20"/>
              </w:rPr>
            </w:pPr>
          </w:p>
        </w:tc>
        <w:tc>
          <w:tcPr>
            <w:tcW w:w="990" w:type="dxa"/>
          </w:tcPr>
          <w:p w14:paraId="25E9A49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5FCED3" w14:textId="77777777" w:rsidR="0061524D" w:rsidRPr="00487927" w:rsidRDefault="0061524D" w:rsidP="001B2204">
            <w:pPr>
              <w:jc w:val="center"/>
              <w:rPr>
                <w:rFonts w:cstheme="minorHAnsi"/>
                <w:szCs w:val="20"/>
              </w:rPr>
            </w:pPr>
          </w:p>
        </w:tc>
        <w:tc>
          <w:tcPr>
            <w:tcW w:w="990" w:type="dxa"/>
          </w:tcPr>
          <w:p w14:paraId="47726DED" w14:textId="77777777" w:rsidR="0061524D" w:rsidRPr="00487927" w:rsidRDefault="0061524D" w:rsidP="001B2204">
            <w:pPr>
              <w:jc w:val="center"/>
              <w:rPr>
                <w:rFonts w:cstheme="minorHAnsi"/>
                <w:szCs w:val="20"/>
              </w:rPr>
            </w:pPr>
          </w:p>
        </w:tc>
        <w:tc>
          <w:tcPr>
            <w:tcW w:w="990" w:type="dxa"/>
          </w:tcPr>
          <w:p w14:paraId="05128C2E" w14:textId="77777777" w:rsidR="0061524D" w:rsidRPr="00487927" w:rsidRDefault="0061524D" w:rsidP="001B2204">
            <w:pPr>
              <w:jc w:val="center"/>
              <w:rPr>
                <w:rFonts w:cstheme="minorHAnsi"/>
                <w:szCs w:val="20"/>
              </w:rPr>
            </w:pPr>
          </w:p>
        </w:tc>
        <w:tc>
          <w:tcPr>
            <w:tcW w:w="1103" w:type="dxa"/>
          </w:tcPr>
          <w:p w14:paraId="571E330E" w14:textId="77777777" w:rsidR="0061524D" w:rsidRPr="00487927" w:rsidRDefault="0061524D" w:rsidP="001B2204">
            <w:pPr>
              <w:jc w:val="center"/>
              <w:rPr>
                <w:rFonts w:cstheme="minorHAnsi"/>
                <w:szCs w:val="20"/>
              </w:rPr>
            </w:pPr>
          </w:p>
        </w:tc>
        <w:tc>
          <w:tcPr>
            <w:tcW w:w="1103" w:type="dxa"/>
          </w:tcPr>
          <w:p w14:paraId="047941FC" w14:textId="77777777" w:rsidR="0061524D" w:rsidRPr="00487927" w:rsidRDefault="0061524D" w:rsidP="001B2204">
            <w:pPr>
              <w:jc w:val="center"/>
              <w:rPr>
                <w:rFonts w:cstheme="minorHAnsi"/>
                <w:szCs w:val="20"/>
              </w:rPr>
            </w:pPr>
          </w:p>
        </w:tc>
      </w:tr>
      <w:tr w:rsidR="0061524D" w:rsidRPr="00487927" w14:paraId="0DE1128F" w14:textId="775EB020" w:rsidTr="0061524D">
        <w:tc>
          <w:tcPr>
            <w:tcW w:w="1255" w:type="dxa"/>
          </w:tcPr>
          <w:p w14:paraId="23A590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61524D" w:rsidRPr="00487927" w:rsidRDefault="0061524D" w:rsidP="001B2204">
            <w:pPr>
              <w:jc w:val="center"/>
              <w:rPr>
                <w:rFonts w:cstheme="minorHAnsi"/>
                <w:szCs w:val="20"/>
              </w:rPr>
            </w:pPr>
          </w:p>
        </w:tc>
        <w:tc>
          <w:tcPr>
            <w:tcW w:w="990" w:type="dxa"/>
          </w:tcPr>
          <w:p w14:paraId="2196586B" w14:textId="631398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CED7C" w14:textId="77777777" w:rsidR="0061524D" w:rsidRPr="00487927" w:rsidRDefault="0061524D" w:rsidP="001B2204">
            <w:pPr>
              <w:jc w:val="center"/>
              <w:rPr>
                <w:rFonts w:cstheme="minorHAnsi"/>
                <w:szCs w:val="20"/>
              </w:rPr>
            </w:pPr>
          </w:p>
        </w:tc>
        <w:tc>
          <w:tcPr>
            <w:tcW w:w="990" w:type="dxa"/>
          </w:tcPr>
          <w:p w14:paraId="01703456" w14:textId="77777777" w:rsidR="0061524D" w:rsidRPr="00487927" w:rsidRDefault="0061524D" w:rsidP="001B2204">
            <w:pPr>
              <w:jc w:val="center"/>
              <w:rPr>
                <w:rFonts w:cstheme="minorHAnsi"/>
                <w:szCs w:val="20"/>
              </w:rPr>
            </w:pPr>
          </w:p>
        </w:tc>
        <w:tc>
          <w:tcPr>
            <w:tcW w:w="990" w:type="dxa"/>
          </w:tcPr>
          <w:p w14:paraId="1FCACDF9" w14:textId="6B74F88D" w:rsidR="0061524D" w:rsidRPr="00487927" w:rsidRDefault="0061524D" w:rsidP="001B2204">
            <w:pPr>
              <w:jc w:val="center"/>
              <w:rPr>
                <w:rFonts w:cstheme="minorHAnsi"/>
                <w:szCs w:val="20"/>
              </w:rPr>
            </w:pPr>
          </w:p>
        </w:tc>
        <w:tc>
          <w:tcPr>
            <w:tcW w:w="990" w:type="dxa"/>
          </w:tcPr>
          <w:p w14:paraId="424C9FC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0A0D95" w14:textId="77777777" w:rsidR="0061524D" w:rsidRPr="00487927" w:rsidRDefault="0061524D" w:rsidP="001B2204">
            <w:pPr>
              <w:jc w:val="center"/>
              <w:rPr>
                <w:rFonts w:cstheme="minorHAnsi"/>
                <w:szCs w:val="20"/>
              </w:rPr>
            </w:pPr>
          </w:p>
        </w:tc>
        <w:tc>
          <w:tcPr>
            <w:tcW w:w="990" w:type="dxa"/>
          </w:tcPr>
          <w:p w14:paraId="0DB93FB1" w14:textId="77777777" w:rsidR="0061524D" w:rsidRPr="00487927" w:rsidRDefault="0061524D" w:rsidP="001B2204">
            <w:pPr>
              <w:jc w:val="center"/>
              <w:rPr>
                <w:rFonts w:cstheme="minorHAnsi"/>
                <w:szCs w:val="20"/>
              </w:rPr>
            </w:pPr>
          </w:p>
        </w:tc>
        <w:tc>
          <w:tcPr>
            <w:tcW w:w="990" w:type="dxa"/>
          </w:tcPr>
          <w:p w14:paraId="78CE1CB4" w14:textId="77777777" w:rsidR="0061524D" w:rsidRPr="00487927" w:rsidRDefault="0061524D" w:rsidP="001B2204">
            <w:pPr>
              <w:jc w:val="center"/>
              <w:rPr>
                <w:rFonts w:cstheme="minorHAnsi"/>
                <w:szCs w:val="20"/>
              </w:rPr>
            </w:pPr>
          </w:p>
        </w:tc>
        <w:tc>
          <w:tcPr>
            <w:tcW w:w="1103" w:type="dxa"/>
          </w:tcPr>
          <w:p w14:paraId="67E15F84" w14:textId="77777777" w:rsidR="0061524D" w:rsidRPr="00487927" w:rsidRDefault="0061524D" w:rsidP="001B2204">
            <w:pPr>
              <w:jc w:val="center"/>
              <w:rPr>
                <w:rFonts w:cstheme="minorHAnsi"/>
                <w:szCs w:val="20"/>
              </w:rPr>
            </w:pPr>
          </w:p>
        </w:tc>
        <w:tc>
          <w:tcPr>
            <w:tcW w:w="1103" w:type="dxa"/>
          </w:tcPr>
          <w:p w14:paraId="0697A4C1" w14:textId="77777777" w:rsidR="0061524D" w:rsidRPr="00487927" w:rsidRDefault="0061524D" w:rsidP="001B2204">
            <w:pPr>
              <w:jc w:val="center"/>
              <w:rPr>
                <w:rFonts w:cstheme="minorHAnsi"/>
                <w:szCs w:val="20"/>
              </w:rPr>
            </w:pPr>
          </w:p>
        </w:tc>
      </w:tr>
      <w:tr w:rsidR="0061524D" w:rsidRPr="00487927" w14:paraId="2D68AE61" w14:textId="3813722F" w:rsidTr="0061524D">
        <w:tc>
          <w:tcPr>
            <w:tcW w:w="1255" w:type="dxa"/>
          </w:tcPr>
          <w:p w14:paraId="4A6366B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61524D" w:rsidRPr="00487927" w:rsidRDefault="0061524D" w:rsidP="001B2204">
            <w:pPr>
              <w:jc w:val="center"/>
              <w:rPr>
                <w:rFonts w:cstheme="minorHAnsi"/>
                <w:szCs w:val="20"/>
              </w:rPr>
            </w:pPr>
          </w:p>
        </w:tc>
        <w:tc>
          <w:tcPr>
            <w:tcW w:w="990" w:type="dxa"/>
          </w:tcPr>
          <w:p w14:paraId="6268A670" w14:textId="09A0267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161E3D" w14:textId="77777777" w:rsidR="0061524D" w:rsidRPr="00487927" w:rsidRDefault="0061524D" w:rsidP="001B2204">
            <w:pPr>
              <w:jc w:val="center"/>
              <w:rPr>
                <w:rFonts w:cstheme="minorHAnsi"/>
                <w:szCs w:val="20"/>
              </w:rPr>
            </w:pPr>
          </w:p>
        </w:tc>
        <w:tc>
          <w:tcPr>
            <w:tcW w:w="990" w:type="dxa"/>
          </w:tcPr>
          <w:p w14:paraId="7FF8DBC2" w14:textId="77777777" w:rsidR="0061524D" w:rsidRPr="00487927" w:rsidRDefault="0061524D" w:rsidP="001B2204">
            <w:pPr>
              <w:jc w:val="center"/>
              <w:rPr>
                <w:rFonts w:cstheme="minorHAnsi"/>
                <w:szCs w:val="20"/>
              </w:rPr>
            </w:pPr>
          </w:p>
        </w:tc>
        <w:tc>
          <w:tcPr>
            <w:tcW w:w="990" w:type="dxa"/>
          </w:tcPr>
          <w:p w14:paraId="63C611B8" w14:textId="48946523" w:rsidR="0061524D" w:rsidRPr="00487927" w:rsidRDefault="0061524D" w:rsidP="001B2204">
            <w:pPr>
              <w:jc w:val="center"/>
              <w:rPr>
                <w:rFonts w:cstheme="minorHAnsi"/>
                <w:szCs w:val="20"/>
              </w:rPr>
            </w:pPr>
          </w:p>
        </w:tc>
        <w:tc>
          <w:tcPr>
            <w:tcW w:w="990" w:type="dxa"/>
          </w:tcPr>
          <w:p w14:paraId="40A2A36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972D93" w14:textId="77777777" w:rsidR="0061524D" w:rsidRPr="00487927" w:rsidRDefault="0061524D" w:rsidP="001B2204">
            <w:pPr>
              <w:jc w:val="center"/>
              <w:rPr>
                <w:rFonts w:cstheme="minorHAnsi"/>
                <w:szCs w:val="20"/>
              </w:rPr>
            </w:pPr>
          </w:p>
        </w:tc>
        <w:tc>
          <w:tcPr>
            <w:tcW w:w="990" w:type="dxa"/>
          </w:tcPr>
          <w:p w14:paraId="595C675B" w14:textId="77777777" w:rsidR="0061524D" w:rsidRPr="00487927" w:rsidRDefault="0061524D" w:rsidP="001B2204">
            <w:pPr>
              <w:jc w:val="center"/>
              <w:rPr>
                <w:rFonts w:cstheme="minorHAnsi"/>
                <w:szCs w:val="20"/>
              </w:rPr>
            </w:pPr>
          </w:p>
        </w:tc>
        <w:tc>
          <w:tcPr>
            <w:tcW w:w="990" w:type="dxa"/>
          </w:tcPr>
          <w:p w14:paraId="4FB4AED3" w14:textId="77777777" w:rsidR="0061524D" w:rsidRPr="00487927" w:rsidRDefault="0061524D" w:rsidP="001B2204">
            <w:pPr>
              <w:jc w:val="center"/>
              <w:rPr>
                <w:rFonts w:cstheme="minorHAnsi"/>
                <w:szCs w:val="20"/>
              </w:rPr>
            </w:pPr>
          </w:p>
        </w:tc>
        <w:tc>
          <w:tcPr>
            <w:tcW w:w="1103" w:type="dxa"/>
          </w:tcPr>
          <w:p w14:paraId="25B406DF" w14:textId="77777777" w:rsidR="0061524D" w:rsidRPr="00487927" w:rsidRDefault="0061524D" w:rsidP="001B2204">
            <w:pPr>
              <w:jc w:val="center"/>
              <w:rPr>
                <w:rFonts w:cstheme="minorHAnsi"/>
                <w:szCs w:val="20"/>
              </w:rPr>
            </w:pPr>
          </w:p>
        </w:tc>
        <w:tc>
          <w:tcPr>
            <w:tcW w:w="1103" w:type="dxa"/>
          </w:tcPr>
          <w:p w14:paraId="5D103C54" w14:textId="77777777" w:rsidR="0061524D" w:rsidRPr="00487927" w:rsidRDefault="0061524D" w:rsidP="001B2204">
            <w:pPr>
              <w:jc w:val="center"/>
              <w:rPr>
                <w:rFonts w:cstheme="minorHAnsi"/>
                <w:szCs w:val="20"/>
              </w:rPr>
            </w:pPr>
          </w:p>
        </w:tc>
      </w:tr>
      <w:tr w:rsidR="0061524D" w:rsidRPr="00487927" w14:paraId="27A238BF" w14:textId="3615E3E3" w:rsidTr="0061524D">
        <w:tc>
          <w:tcPr>
            <w:tcW w:w="1255" w:type="dxa"/>
          </w:tcPr>
          <w:p w14:paraId="43FCC5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61524D" w:rsidRPr="00487927" w:rsidRDefault="0061524D" w:rsidP="001B2204">
            <w:pPr>
              <w:jc w:val="center"/>
              <w:rPr>
                <w:rFonts w:cstheme="minorHAnsi"/>
                <w:szCs w:val="20"/>
              </w:rPr>
            </w:pPr>
          </w:p>
        </w:tc>
        <w:tc>
          <w:tcPr>
            <w:tcW w:w="990" w:type="dxa"/>
          </w:tcPr>
          <w:p w14:paraId="53261CED" w14:textId="0ADD73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6ABD69" w14:textId="77777777" w:rsidR="0061524D" w:rsidRPr="00487927" w:rsidRDefault="0061524D" w:rsidP="001B2204">
            <w:pPr>
              <w:jc w:val="center"/>
              <w:rPr>
                <w:rFonts w:cstheme="minorHAnsi"/>
                <w:szCs w:val="20"/>
              </w:rPr>
            </w:pPr>
          </w:p>
        </w:tc>
        <w:tc>
          <w:tcPr>
            <w:tcW w:w="990" w:type="dxa"/>
          </w:tcPr>
          <w:p w14:paraId="5278F329" w14:textId="77777777" w:rsidR="0061524D" w:rsidRPr="00487927" w:rsidRDefault="0061524D" w:rsidP="001B2204">
            <w:pPr>
              <w:jc w:val="center"/>
              <w:rPr>
                <w:rFonts w:cstheme="minorHAnsi"/>
                <w:szCs w:val="20"/>
              </w:rPr>
            </w:pPr>
          </w:p>
        </w:tc>
        <w:tc>
          <w:tcPr>
            <w:tcW w:w="990" w:type="dxa"/>
          </w:tcPr>
          <w:p w14:paraId="7830A369" w14:textId="0913AA4D" w:rsidR="0061524D" w:rsidRPr="00487927" w:rsidRDefault="0061524D" w:rsidP="001B2204">
            <w:pPr>
              <w:jc w:val="center"/>
              <w:rPr>
                <w:rFonts w:cstheme="minorHAnsi"/>
                <w:szCs w:val="20"/>
              </w:rPr>
            </w:pPr>
          </w:p>
        </w:tc>
        <w:tc>
          <w:tcPr>
            <w:tcW w:w="990" w:type="dxa"/>
          </w:tcPr>
          <w:p w14:paraId="7CF9E1E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9ACAA7" w14:textId="77777777" w:rsidR="0061524D" w:rsidRPr="00487927" w:rsidRDefault="0061524D" w:rsidP="001B2204">
            <w:pPr>
              <w:jc w:val="center"/>
              <w:rPr>
                <w:rFonts w:cstheme="minorHAnsi"/>
                <w:szCs w:val="20"/>
              </w:rPr>
            </w:pPr>
          </w:p>
        </w:tc>
        <w:tc>
          <w:tcPr>
            <w:tcW w:w="990" w:type="dxa"/>
          </w:tcPr>
          <w:p w14:paraId="1E49A328" w14:textId="77777777" w:rsidR="0061524D" w:rsidRPr="00487927" w:rsidRDefault="0061524D" w:rsidP="001B2204">
            <w:pPr>
              <w:jc w:val="center"/>
              <w:rPr>
                <w:rFonts w:cstheme="minorHAnsi"/>
                <w:szCs w:val="20"/>
              </w:rPr>
            </w:pPr>
          </w:p>
        </w:tc>
        <w:tc>
          <w:tcPr>
            <w:tcW w:w="990" w:type="dxa"/>
          </w:tcPr>
          <w:p w14:paraId="6149F3D9" w14:textId="77777777" w:rsidR="0061524D" w:rsidRPr="00487927" w:rsidRDefault="0061524D" w:rsidP="001B2204">
            <w:pPr>
              <w:jc w:val="center"/>
              <w:rPr>
                <w:rFonts w:cstheme="minorHAnsi"/>
                <w:szCs w:val="20"/>
              </w:rPr>
            </w:pPr>
          </w:p>
        </w:tc>
        <w:tc>
          <w:tcPr>
            <w:tcW w:w="1103" w:type="dxa"/>
          </w:tcPr>
          <w:p w14:paraId="53D29E46" w14:textId="77777777" w:rsidR="0061524D" w:rsidRPr="00487927" w:rsidRDefault="0061524D" w:rsidP="001B2204">
            <w:pPr>
              <w:jc w:val="center"/>
              <w:rPr>
                <w:rFonts w:cstheme="minorHAnsi"/>
                <w:szCs w:val="20"/>
              </w:rPr>
            </w:pPr>
          </w:p>
        </w:tc>
        <w:tc>
          <w:tcPr>
            <w:tcW w:w="1103" w:type="dxa"/>
          </w:tcPr>
          <w:p w14:paraId="00D43E3B" w14:textId="77777777" w:rsidR="0061524D" w:rsidRPr="00487927" w:rsidRDefault="0061524D" w:rsidP="001B2204">
            <w:pPr>
              <w:jc w:val="center"/>
              <w:rPr>
                <w:rFonts w:cstheme="minorHAnsi"/>
                <w:szCs w:val="20"/>
              </w:rPr>
            </w:pPr>
          </w:p>
        </w:tc>
      </w:tr>
      <w:tr w:rsidR="0061524D" w:rsidRPr="00487927" w14:paraId="79D7096D" w14:textId="3C716323" w:rsidTr="0061524D">
        <w:tc>
          <w:tcPr>
            <w:tcW w:w="1255" w:type="dxa"/>
          </w:tcPr>
          <w:p w14:paraId="3F698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61524D" w:rsidRPr="00487927" w:rsidRDefault="0061524D" w:rsidP="001B2204">
            <w:pPr>
              <w:jc w:val="center"/>
              <w:rPr>
                <w:rFonts w:cstheme="minorHAnsi"/>
                <w:szCs w:val="20"/>
              </w:rPr>
            </w:pPr>
          </w:p>
        </w:tc>
        <w:tc>
          <w:tcPr>
            <w:tcW w:w="990" w:type="dxa"/>
          </w:tcPr>
          <w:p w14:paraId="4EC2E2B1" w14:textId="4E1A7A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0A85C" w14:textId="77777777" w:rsidR="0061524D" w:rsidRPr="00487927" w:rsidRDefault="0061524D" w:rsidP="001B2204">
            <w:pPr>
              <w:jc w:val="center"/>
              <w:rPr>
                <w:rFonts w:cstheme="minorHAnsi"/>
                <w:szCs w:val="20"/>
              </w:rPr>
            </w:pPr>
          </w:p>
        </w:tc>
        <w:tc>
          <w:tcPr>
            <w:tcW w:w="990" w:type="dxa"/>
          </w:tcPr>
          <w:p w14:paraId="1C1E2F1A" w14:textId="77777777" w:rsidR="0061524D" w:rsidRPr="00487927" w:rsidRDefault="0061524D" w:rsidP="001B2204">
            <w:pPr>
              <w:jc w:val="center"/>
              <w:rPr>
                <w:rFonts w:cstheme="minorHAnsi"/>
                <w:szCs w:val="20"/>
              </w:rPr>
            </w:pPr>
          </w:p>
        </w:tc>
        <w:tc>
          <w:tcPr>
            <w:tcW w:w="990" w:type="dxa"/>
          </w:tcPr>
          <w:p w14:paraId="257F91F8" w14:textId="051545AA" w:rsidR="0061524D" w:rsidRPr="00487927" w:rsidRDefault="0061524D" w:rsidP="001B2204">
            <w:pPr>
              <w:jc w:val="center"/>
              <w:rPr>
                <w:rFonts w:cstheme="minorHAnsi"/>
                <w:szCs w:val="20"/>
              </w:rPr>
            </w:pPr>
          </w:p>
        </w:tc>
        <w:tc>
          <w:tcPr>
            <w:tcW w:w="990" w:type="dxa"/>
          </w:tcPr>
          <w:p w14:paraId="2A0F9FA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DE5A1F1" w14:textId="77777777" w:rsidR="0061524D" w:rsidRPr="00487927" w:rsidRDefault="0061524D" w:rsidP="001B2204">
            <w:pPr>
              <w:jc w:val="center"/>
              <w:rPr>
                <w:rFonts w:cstheme="minorHAnsi"/>
                <w:szCs w:val="20"/>
              </w:rPr>
            </w:pPr>
          </w:p>
        </w:tc>
        <w:tc>
          <w:tcPr>
            <w:tcW w:w="990" w:type="dxa"/>
          </w:tcPr>
          <w:p w14:paraId="7E11CDDB" w14:textId="77777777" w:rsidR="0061524D" w:rsidRPr="00487927" w:rsidRDefault="0061524D" w:rsidP="001B2204">
            <w:pPr>
              <w:jc w:val="center"/>
              <w:rPr>
                <w:rFonts w:cstheme="minorHAnsi"/>
                <w:szCs w:val="20"/>
              </w:rPr>
            </w:pPr>
          </w:p>
        </w:tc>
        <w:tc>
          <w:tcPr>
            <w:tcW w:w="990" w:type="dxa"/>
          </w:tcPr>
          <w:p w14:paraId="7F5465EB" w14:textId="77777777" w:rsidR="0061524D" w:rsidRPr="00487927" w:rsidRDefault="0061524D" w:rsidP="001B2204">
            <w:pPr>
              <w:jc w:val="center"/>
              <w:rPr>
                <w:rFonts w:cstheme="minorHAnsi"/>
                <w:szCs w:val="20"/>
              </w:rPr>
            </w:pPr>
          </w:p>
        </w:tc>
        <w:tc>
          <w:tcPr>
            <w:tcW w:w="1103" w:type="dxa"/>
          </w:tcPr>
          <w:p w14:paraId="1CFB1529" w14:textId="77777777" w:rsidR="0061524D" w:rsidRPr="00487927" w:rsidRDefault="0061524D" w:rsidP="001B2204">
            <w:pPr>
              <w:jc w:val="center"/>
              <w:rPr>
                <w:rFonts w:cstheme="minorHAnsi"/>
                <w:szCs w:val="20"/>
              </w:rPr>
            </w:pPr>
          </w:p>
        </w:tc>
        <w:tc>
          <w:tcPr>
            <w:tcW w:w="1103" w:type="dxa"/>
          </w:tcPr>
          <w:p w14:paraId="64F503F0" w14:textId="77777777" w:rsidR="0061524D" w:rsidRPr="00487927" w:rsidRDefault="0061524D" w:rsidP="001B2204">
            <w:pPr>
              <w:jc w:val="center"/>
              <w:rPr>
                <w:rFonts w:cstheme="minorHAnsi"/>
                <w:szCs w:val="20"/>
              </w:rPr>
            </w:pPr>
          </w:p>
        </w:tc>
      </w:tr>
      <w:tr w:rsidR="0061524D" w:rsidRPr="00487927" w14:paraId="147DDE42" w14:textId="3DF2E9F2" w:rsidTr="0061524D">
        <w:tc>
          <w:tcPr>
            <w:tcW w:w="1255" w:type="dxa"/>
          </w:tcPr>
          <w:p w14:paraId="177C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61524D" w:rsidRPr="00487927" w:rsidRDefault="0061524D" w:rsidP="001B2204">
            <w:pPr>
              <w:jc w:val="center"/>
              <w:rPr>
                <w:rFonts w:cstheme="minorHAnsi"/>
                <w:szCs w:val="20"/>
              </w:rPr>
            </w:pPr>
          </w:p>
        </w:tc>
        <w:tc>
          <w:tcPr>
            <w:tcW w:w="990" w:type="dxa"/>
          </w:tcPr>
          <w:p w14:paraId="0E91F357" w14:textId="2C2093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2B381C" w14:textId="77777777" w:rsidR="0061524D" w:rsidRPr="00487927" w:rsidRDefault="0061524D" w:rsidP="001B2204">
            <w:pPr>
              <w:jc w:val="center"/>
              <w:rPr>
                <w:rFonts w:cstheme="minorHAnsi"/>
                <w:szCs w:val="20"/>
              </w:rPr>
            </w:pPr>
          </w:p>
        </w:tc>
        <w:tc>
          <w:tcPr>
            <w:tcW w:w="990" w:type="dxa"/>
          </w:tcPr>
          <w:p w14:paraId="54BA2811" w14:textId="77777777" w:rsidR="0061524D" w:rsidRPr="00487927" w:rsidRDefault="0061524D" w:rsidP="001B2204">
            <w:pPr>
              <w:jc w:val="center"/>
              <w:rPr>
                <w:rFonts w:cstheme="minorHAnsi"/>
                <w:szCs w:val="20"/>
              </w:rPr>
            </w:pPr>
          </w:p>
        </w:tc>
        <w:tc>
          <w:tcPr>
            <w:tcW w:w="990" w:type="dxa"/>
          </w:tcPr>
          <w:p w14:paraId="103109DB" w14:textId="4D01AF98" w:rsidR="0061524D" w:rsidRPr="00487927" w:rsidRDefault="0061524D" w:rsidP="001B2204">
            <w:pPr>
              <w:jc w:val="center"/>
              <w:rPr>
                <w:rFonts w:cstheme="minorHAnsi"/>
                <w:szCs w:val="20"/>
              </w:rPr>
            </w:pPr>
          </w:p>
        </w:tc>
        <w:tc>
          <w:tcPr>
            <w:tcW w:w="990" w:type="dxa"/>
          </w:tcPr>
          <w:p w14:paraId="4453C15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3E8965" w14:textId="77777777" w:rsidR="0061524D" w:rsidRPr="00487927" w:rsidRDefault="0061524D" w:rsidP="001B2204">
            <w:pPr>
              <w:jc w:val="center"/>
              <w:rPr>
                <w:rFonts w:cstheme="minorHAnsi"/>
                <w:szCs w:val="20"/>
              </w:rPr>
            </w:pPr>
          </w:p>
        </w:tc>
        <w:tc>
          <w:tcPr>
            <w:tcW w:w="990" w:type="dxa"/>
          </w:tcPr>
          <w:p w14:paraId="585F0CA9" w14:textId="77777777" w:rsidR="0061524D" w:rsidRPr="00487927" w:rsidRDefault="0061524D" w:rsidP="001B2204">
            <w:pPr>
              <w:jc w:val="center"/>
              <w:rPr>
                <w:rFonts w:cstheme="minorHAnsi"/>
                <w:szCs w:val="20"/>
              </w:rPr>
            </w:pPr>
          </w:p>
        </w:tc>
        <w:tc>
          <w:tcPr>
            <w:tcW w:w="990" w:type="dxa"/>
          </w:tcPr>
          <w:p w14:paraId="48658CF9" w14:textId="77777777" w:rsidR="0061524D" w:rsidRPr="00487927" w:rsidRDefault="0061524D" w:rsidP="001B2204">
            <w:pPr>
              <w:jc w:val="center"/>
              <w:rPr>
                <w:rFonts w:cstheme="minorHAnsi"/>
                <w:szCs w:val="20"/>
              </w:rPr>
            </w:pPr>
          </w:p>
        </w:tc>
        <w:tc>
          <w:tcPr>
            <w:tcW w:w="1103" w:type="dxa"/>
          </w:tcPr>
          <w:p w14:paraId="091512C3" w14:textId="77777777" w:rsidR="0061524D" w:rsidRPr="00487927" w:rsidRDefault="0061524D" w:rsidP="001B2204">
            <w:pPr>
              <w:jc w:val="center"/>
              <w:rPr>
                <w:rFonts w:cstheme="minorHAnsi"/>
                <w:szCs w:val="20"/>
              </w:rPr>
            </w:pPr>
          </w:p>
        </w:tc>
        <w:tc>
          <w:tcPr>
            <w:tcW w:w="1103" w:type="dxa"/>
          </w:tcPr>
          <w:p w14:paraId="2B05BD6F" w14:textId="77777777" w:rsidR="0061524D" w:rsidRPr="00487927" w:rsidRDefault="0061524D" w:rsidP="001B2204">
            <w:pPr>
              <w:jc w:val="center"/>
              <w:rPr>
                <w:rFonts w:cstheme="minorHAnsi"/>
                <w:szCs w:val="20"/>
              </w:rPr>
            </w:pPr>
          </w:p>
        </w:tc>
      </w:tr>
      <w:tr w:rsidR="0061524D" w:rsidRPr="00487927" w14:paraId="6747594C" w14:textId="545992F9" w:rsidTr="0061524D">
        <w:tc>
          <w:tcPr>
            <w:tcW w:w="1255" w:type="dxa"/>
          </w:tcPr>
          <w:p w14:paraId="63402B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61524D" w:rsidRPr="00487927" w:rsidRDefault="0061524D" w:rsidP="001B2204">
            <w:pPr>
              <w:jc w:val="center"/>
              <w:rPr>
                <w:rFonts w:cstheme="minorHAnsi"/>
                <w:szCs w:val="20"/>
              </w:rPr>
            </w:pPr>
          </w:p>
        </w:tc>
        <w:tc>
          <w:tcPr>
            <w:tcW w:w="990" w:type="dxa"/>
          </w:tcPr>
          <w:p w14:paraId="2FCE15D1" w14:textId="666E96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366E49" w14:textId="77777777" w:rsidR="0061524D" w:rsidRPr="00487927" w:rsidRDefault="0061524D" w:rsidP="001B2204">
            <w:pPr>
              <w:jc w:val="center"/>
              <w:rPr>
                <w:rFonts w:cstheme="minorHAnsi"/>
                <w:szCs w:val="20"/>
              </w:rPr>
            </w:pPr>
          </w:p>
        </w:tc>
        <w:tc>
          <w:tcPr>
            <w:tcW w:w="990" w:type="dxa"/>
          </w:tcPr>
          <w:p w14:paraId="0AA55126" w14:textId="77777777" w:rsidR="0061524D" w:rsidRPr="00487927" w:rsidRDefault="0061524D" w:rsidP="001B2204">
            <w:pPr>
              <w:jc w:val="center"/>
              <w:rPr>
                <w:rFonts w:cstheme="minorHAnsi"/>
                <w:szCs w:val="20"/>
              </w:rPr>
            </w:pPr>
          </w:p>
        </w:tc>
        <w:tc>
          <w:tcPr>
            <w:tcW w:w="990" w:type="dxa"/>
          </w:tcPr>
          <w:p w14:paraId="1027AF06" w14:textId="04A009D1" w:rsidR="0061524D" w:rsidRPr="00487927" w:rsidRDefault="0061524D" w:rsidP="001B2204">
            <w:pPr>
              <w:jc w:val="center"/>
              <w:rPr>
                <w:rFonts w:cstheme="minorHAnsi"/>
                <w:szCs w:val="20"/>
              </w:rPr>
            </w:pPr>
          </w:p>
        </w:tc>
        <w:tc>
          <w:tcPr>
            <w:tcW w:w="990" w:type="dxa"/>
          </w:tcPr>
          <w:p w14:paraId="5D7220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AE0138" w14:textId="77777777" w:rsidR="0061524D" w:rsidRPr="00487927" w:rsidRDefault="0061524D" w:rsidP="001B2204">
            <w:pPr>
              <w:jc w:val="center"/>
              <w:rPr>
                <w:rFonts w:cstheme="minorHAnsi"/>
                <w:szCs w:val="20"/>
              </w:rPr>
            </w:pPr>
          </w:p>
        </w:tc>
        <w:tc>
          <w:tcPr>
            <w:tcW w:w="990" w:type="dxa"/>
          </w:tcPr>
          <w:p w14:paraId="2407C104" w14:textId="77777777" w:rsidR="0061524D" w:rsidRPr="00487927" w:rsidRDefault="0061524D" w:rsidP="001B2204">
            <w:pPr>
              <w:jc w:val="center"/>
              <w:rPr>
                <w:rFonts w:cstheme="minorHAnsi"/>
                <w:szCs w:val="20"/>
              </w:rPr>
            </w:pPr>
          </w:p>
        </w:tc>
        <w:tc>
          <w:tcPr>
            <w:tcW w:w="990" w:type="dxa"/>
          </w:tcPr>
          <w:p w14:paraId="3502E7FF" w14:textId="77777777" w:rsidR="0061524D" w:rsidRPr="00487927" w:rsidRDefault="0061524D" w:rsidP="001B2204">
            <w:pPr>
              <w:jc w:val="center"/>
              <w:rPr>
                <w:rFonts w:cstheme="minorHAnsi"/>
                <w:szCs w:val="20"/>
              </w:rPr>
            </w:pPr>
          </w:p>
        </w:tc>
        <w:tc>
          <w:tcPr>
            <w:tcW w:w="1103" w:type="dxa"/>
          </w:tcPr>
          <w:p w14:paraId="522D9C35" w14:textId="77777777" w:rsidR="0061524D" w:rsidRPr="00487927" w:rsidRDefault="0061524D" w:rsidP="001B2204">
            <w:pPr>
              <w:jc w:val="center"/>
              <w:rPr>
                <w:rFonts w:cstheme="minorHAnsi"/>
                <w:szCs w:val="20"/>
              </w:rPr>
            </w:pPr>
          </w:p>
        </w:tc>
        <w:tc>
          <w:tcPr>
            <w:tcW w:w="1103" w:type="dxa"/>
          </w:tcPr>
          <w:p w14:paraId="0B683A12" w14:textId="77777777" w:rsidR="0061524D" w:rsidRPr="00487927" w:rsidRDefault="0061524D" w:rsidP="001B2204">
            <w:pPr>
              <w:jc w:val="center"/>
              <w:rPr>
                <w:rFonts w:cstheme="minorHAnsi"/>
                <w:szCs w:val="20"/>
              </w:rPr>
            </w:pPr>
          </w:p>
        </w:tc>
      </w:tr>
      <w:tr w:rsidR="0061524D" w:rsidRPr="00487927" w14:paraId="5723AAAD" w14:textId="20A9C0B3" w:rsidTr="0061524D">
        <w:tc>
          <w:tcPr>
            <w:tcW w:w="1255" w:type="dxa"/>
          </w:tcPr>
          <w:p w14:paraId="430899E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61524D" w:rsidRPr="00487927" w:rsidRDefault="0061524D" w:rsidP="001B2204">
            <w:pPr>
              <w:jc w:val="center"/>
              <w:rPr>
                <w:rFonts w:cstheme="minorHAnsi"/>
                <w:szCs w:val="20"/>
              </w:rPr>
            </w:pPr>
          </w:p>
        </w:tc>
        <w:tc>
          <w:tcPr>
            <w:tcW w:w="990" w:type="dxa"/>
          </w:tcPr>
          <w:p w14:paraId="3C0477CD" w14:textId="03C495E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53FF15" w14:textId="77777777" w:rsidR="0061524D" w:rsidRPr="00487927" w:rsidRDefault="0061524D" w:rsidP="001B2204">
            <w:pPr>
              <w:jc w:val="center"/>
              <w:rPr>
                <w:rFonts w:cstheme="minorHAnsi"/>
                <w:szCs w:val="20"/>
              </w:rPr>
            </w:pPr>
          </w:p>
        </w:tc>
        <w:tc>
          <w:tcPr>
            <w:tcW w:w="990" w:type="dxa"/>
          </w:tcPr>
          <w:p w14:paraId="04243CE9" w14:textId="77777777" w:rsidR="0061524D" w:rsidRPr="00487927" w:rsidRDefault="0061524D" w:rsidP="001B2204">
            <w:pPr>
              <w:jc w:val="center"/>
              <w:rPr>
                <w:rFonts w:cstheme="minorHAnsi"/>
                <w:szCs w:val="20"/>
              </w:rPr>
            </w:pPr>
          </w:p>
        </w:tc>
        <w:tc>
          <w:tcPr>
            <w:tcW w:w="990" w:type="dxa"/>
          </w:tcPr>
          <w:p w14:paraId="1274C140" w14:textId="0326D774" w:rsidR="0061524D" w:rsidRPr="00487927" w:rsidRDefault="0061524D" w:rsidP="001B2204">
            <w:pPr>
              <w:jc w:val="center"/>
              <w:rPr>
                <w:rFonts w:cstheme="minorHAnsi"/>
                <w:szCs w:val="20"/>
              </w:rPr>
            </w:pPr>
          </w:p>
        </w:tc>
        <w:tc>
          <w:tcPr>
            <w:tcW w:w="990" w:type="dxa"/>
          </w:tcPr>
          <w:p w14:paraId="24267C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013635" w14:textId="77777777" w:rsidR="0061524D" w:rsidRPr="00487927" w:rsidRDefault="0061524D" w:rsidP="001B2204">
            <w:pPr>
              <w:jc w:val="center"/>
              <w:rPr>
                <w:rFonts w:cstheme="minorHAnsi"/>
                <w:szCs w:val="20"/>
              </w:rPr>
            </w:pPr>
          </w:p>
        </w:tc>
        <w:tc>
          <w:tcPr>
            <w:tcW w:w="990" w:type="dxa"/>
          </w:tcPr>
          <w:p w14:paraId="6D39661A" w14:textId="77777777" w:rsidR="0061524D" w:rsidRPr="00487927" w:rsidRDefault="0061524D" w:rsidP="001B2204">
            <w:pPr>
              <w:jc w:val="center"/>
              <w:rPr>
                <w:rFonts w:cstheme="minorHAnsi"/>
                <w:szCs w:val="20"/>
              </w:rPr>
            </w:pPr>
          </w:p>
        </w:tc>
        <w:tc>
          <w:tcPr>
            <w:tcW w:w="990" w:type="dxa"/>
          </w:tcPr>
          <w:p w14:paraId="29FBB5BE" w14:textId="77777777" w:rsidR="0061524D" w:rsidRPr="00487927" w:rsidRDefault="0061524D" w:rsidP="001B2204">
            <w:pPr>
              <w:jc w:val="center"/>
              <w:rPr>
                <w:rFonts w:cstheme="minorHAnsi"/>
                <w:szCs w:val="20"/>
              </w:rPr>
            </w:pPr>
          </w:p>
        </w:tc>
        <w:tc>
          <w:tcPr>
            <w:tcW w:w="1103" w:type="dxa"/>
          </w:tcPr>
          <w:p w14:paraId="1D964713" w14:textId="77777777" w:rsidR="0061524D" w:rsidRPr="00487927" w:rsidRDefault="0061524D" w:rsidP="001B2204">
            <w:pPr>
              <w:jc w:val="center"/>
              <w:rPr>
                <w:rFonts w:cstheme="minorHAnsi"/>
                <w:szCs w:val="20"/>
              </w:rPr>
            </w:pPr>
          </w:p>
        </w:tc>
        <w:tc>
          <w:tcPr>
            <w:tcW w:w="1103" w:type="dxa"/>
          </w:tcPr>
          <w:p w14:paraId="2B525C29" w14:textId="77777777" w:rsidR="0061524D" w:rsidRPr="00487927" w:rsidRDefault="0061524D" w:rsidP="001B2204">
            <w:pPr>
              <w:jc w:val="center"/>
              <w:rPr>
                <w:rFonts w:cstheme="minorHAnsi"/>
                <w:szCs w:val="20"/>
              </w:rPr>
            </w:pPr>
          </w:p>
        </w:tc>
      </w:tr>
      <w:tr w:rsidR="0061524D" w:rsidRPr="00487927" w14:paraId="6D12EAF4" w14:textId="5756EEB8" w:rsidTr="0061524D">
        <w:tc>
          <w:tcPr>
            <w:tcW w:w="1255" w:type="dxa"/>
          </w:tcPr>
          <w:p w14:paraId="64A8BF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61524D" w:rsidRPr="00487927" w:rsidRDefault="0061524D" w:rsidP="001B2204">
            <w:pPr>
              <w:jc w:val="center"/>
              <w:rPr>
                <w:rFonts w:cstheme="minorHAnsi"/>
                <w:szCs w:val="20"/>
              </w:rPr>
            </w:pPr>
          </w:p>
        </w:tc>
        <w:tc>
          <w:tcPr>
            <w:tcW w:w="990" w:type="dxa"/>
          </w:tcPr>
          <w:p w14:paraId="38B836D1" w14:textId="475574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84E7B7" w14:textId="77777777" w:rsidR="0061524D" w:rsidRPr="00487927" w:rsidRDefault="0061524D" w:rsidP="001B2204">
            <w:pPr>
              <w:jc w:val="center"/>
              <w:rPr>
                <w:rFonts w:cstheme="minorHAnsi"/>
                <w:szCs w:val="20"/>
              </w:rPr>
            </w:pPr>
          </w:p>
        </w:tc>
        <w:tc>
          <w:tcPr>
            <w:tcW w:w="990" w:type="dxa"/>
          </w:tcPr>
          <w:p w14:paraId="4F214BFE" w14:textId="77777777" w:rsidR="0061524D" w:rsidRPr="00487927" w:rsidRDefault="0061524D" w:rsidP="001B2204">
            <w:pPr>
              <w:jc w:val="center"/>
              <w:rPr>
                <w:rFonts w:cstheme="minorHAnsi"/>
                <w:szCs w:val="20"/>
              </w:rPr>
            </w:pPr>
          </w:p>
        </w:tc>
        <w:tc>
          <w:tcPr>
            <w:tcW w:w="990" w:type="dxa"/>
          </w:tcPr>
          <w:p w14:paraId="0E1BB8C2" w14:textId="7D4159DC" w:rsidR="0061524D" w:rsidRPr="00487927" w:rsidRDefault="0061524D" w:rsidP="001B2204">
            <w:pPr>
              <w:jc w:val="center"/>
              <w:rPr>
                <w:rFonts w:cstheme="minorHAnsi"/>
                <w:szCs w:val="20"/>
              </w:rPr>
            </w:pPr>
          </w:p>
        </w:tc>
        <w:tc>
          <w:tcPr>
            <w:tcW w:w="990" w:type="dxa"/>
          </w:tcPr>
          <w:p w14:paraId="588BB3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C8AF77" w14:textId="77777777" w:rsidR="0061524D" w:rsidRPr="00487927" w:rsidRDefault="0061524D" w:rsidP="001B2204">
            <w:pPr>
              <w:jc w:val="center"/>
              <w:rPr>
                <w:rFonts w:cstheme="minorHAnsi"/>
                <w:szCs w:val="20"/>
              </w:rPr>
            </w:pPr>
          </w:p>
        </w:tc>
        <w:tc>
          <w:tcPr>
            <w:tcW w:w="990" w:type="dxa"/>
          </w:tcPr>
          <w:p w14:paraId="2BFCB7C7" w14:textId="77777777" w:rsidR="0061524D" w:rsidRPr="00487927" w:rsidRDefault="0061524D" w:rsidP="001B2204">
            <w:pPr>
              <w:jc w:val="center"/>
              <w:rPr>
                <w:rFonts w:cstheme="minorHAnsi"/>
                <w:szCs w:val="20"/>
              </w:rPr>
            </w:pPr>
          </w:p>
        </w:tc>
        <w:tc>
          <w:tcPr>
            <w:tcW w:w="990" w:type="dxa"/>
          </w:tcPr>
          <w:p w14:paraId="6CC50ED3" w14:textId="77777777" w:rsidR="0061524D" w:rsidRPr="00487927" w:rsidRDefault="0061524D" w:rsidP="001B2204">
            <w:pPr>
              <w:jc w:val="center"/>
              <w:rPr>
                <w:rFonts w:cstheme="minorHAnsi"/>
                <w:szCs w:val="20"/>
              </w:rPr>
            </w:pPr>
          </w:p>
        </w:tc>
        <w:tc>
          <w:tcPr>
            <w:tcW w:w="1103" w:type="dxa"/>
          </w:tcPr>
          <w:p w14:paraId="67283C6E" w14:textId="77777777" w:rsidR="0061524D" w:rsidRPr="00487927" w:rsidRDefault="0061524D" w:rsidP="001B2204">
            <w:pPr>
              <w:jc w:val="center"/>
              <w:rPr>
                <w:rFonts w:cstheme="minorHAnsi"/>
                <w:szCs w:val="20"/>
              </w:rPr>
            </w:pPr>
          </w:p>
        </w:tc>
        <w:tc>
          <w:tcPr>
            <w:tcW w:w="1103" w:type="dxa"/>
          </w:tcPr>
          <w:p w14:paraId="3D10E6A8" w14:textId="77777777" w:rsidR="0061524D" w:rsidRPr="00487927" w:rsidRDefault="0061524D" w:rsidP="001B2204">
            <w:pPr>
              <w:jc w:val="center"/>
              <w:rPr>
                <w:rFonts w:cstheme="minorHAnsi"/>
                <w:szCs w:val="20"/>
              </w:rPr>
            </w:pPr>
          </w:p>
        </w:tc>
      </w:tr>
      <w:tr w:rsidR="0061524D" w:rsidRPr="00487927" w14:paraId="3FD9FEBF" w14:textId="71A3FBC3" w:rsidTr="0061524D">
        <w:tc>
          <w:tcPr>
            <w:tcW w:w="1255" w:type="dxa"/>
          </w:tcPr>
          <w:p w14:paraId="617CD0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61524D" w:rsidRPr="00487927" w:rsidRDefault="0061524D" w:rsidP="001B2204">
            <w:pPr>
              <w:jc w:val="center"/>
              <w:rPr>
                <w:rFonts w:cstheme="minorHAnsi"/>
                <w:szCs w:val="20"/>
              </w:rPr>
            </w:pPr>
          </w:p>
        </w:tc>
        <w:tc>
          <w:tcPr>
            <w:tcW w:w="990" w:type="dxa"/>
          </w:tcPr>
          <w:p w14:paraId="0C4A16DA" w14:textId="268E81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A9577" w14:textId="77777777" w:rsidR="0061524D" w:rsidRPr="00487927" w:rsidRDefault="0061524D" w:rsidP="001B2204">
            <w:pPr>
              <w:jc w:val="center"/>
              <w:rPr>
                <w:rFonts w:cstheme="minorHAnsi"/>
                <w:szCs w:val="20"/>
              </w:rPr>
            </w:pPr>
          </w:p>
        </w:tc>
        <w:tc>
          <w:tcPr>
            <w:tcW w:w="990" w:type="dxa"/>
          </w:tcPr>
          <w:p w14:paraId="33E66532" w14:textId="77777777" w:rsidR="0061524D" w:rsidRPr="00487927" w:rsidRDefault="0061524D" w:rsidP="001B2204">
            <w:pPr>
              <w:jc w:val="center"/>
              <w:rPr>
                <w:rFonts w:cstheme="minorHAnsi"/>
                <w:szCs w:val="20"/>
              </w:rPr>
            </w:pPr>
          </w:p>
        </w:tc>
        <w:tc>
          <w:tcPr>
            <w:tcW w:w="990" w:type="dxa"/>
          </w:tcPr>
          <w:p w14:paraId="115B62E5" w14:textId="4B6D1C60" w:rsidR="0061524D" w:rsidRPr="00487927" w:rsidRDefault="0061524D" w:rsidP="001B2204">
            <w:pPr>
              <w:jc w:val="center"/>
              <w:rPr>
                <w:rFonts w:cstheme="minorHAnsi"/>
                <w:szCs w:val="20"/>
              </w:rPr>
            </w:pPr>
          </w:p>
        </w:tc>
        <w:tc>
          <w:tcPr>
            <w:tcW w:w="990" w:type="dxa"/>
          </w:tcPr>
          <w:p w14:paraId="79ED99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D156C8" w14:textId="77777777" w:rsidR="0061524D" w:rsidRPr="00487927" w:rsidRDefault="0061524D" w:rsidP="001B2204">
            <w:pPr>
              <w:jc w:val="center"/>
              <w:rPr>
                <w:rFonts w:cstheme="minorHAnsi"/>
                <w:szCs w:val="20"/>
              </w:rPr>
            </w:pPr>
          </w:p>
        </w:tc>
        <w:tc>
          <w:tcPr>
            <w:tcW w:w="990" w:type="dxa"/>
          </w:tcPr>
          <w:p w14:paraId="738A4191" w14:textId="77777777" w:rsidR="0061524D" w:rsidRPr="00487927" w:rsidRDefault="0061524D" w:rsidP="001B2204">
            <w:pPr>
              <w:jc w:val="center"/>
              <w:rPr>
                <w:rFonts w:cstheme="minorHAnsi"/>
                <w:szCs w:val="20"/>
              </w:rPr>
            </w:pPr>
          </w:p>
        </w:tc>
        <w:tc>
          <w:tcPr>
            <w:tcW w:w="990" w:type="dxa"/>
          </w:tcPr>
          <w:p w14:paraId="6A69EF65" w14:textId="77777777" w:rsidR="0061524D" w:rsidRPr="00487927" w:rsidRDefault="0061524D" w:rsidP="001B2204">
            <w:pPr>
              <w:jc w:val="center"/>
              <w:rPr>
                <w:rFonts w:cstheme="minorHAnsi"/>
                <w:szCs w:val="20"/>
              </w:rPr>
            </w:pPr>
          </w:p>
        </w:tc>
        <w:tc>
          <w:tcPr>
            <w:tcW w:w="1103" w:type="dxa"/>
          </w:tcPr>
          <w:p w14:paraId="4B147070" w14:textId="77777777" w:rsidR="0061524D" w:rsidRPr="00487927" w:rsidRDefault="0061524D" w:rsidP="001B2204">
            <w:pPr>
              <w:jc w:val="center"/>
              <w:rPr>
                <w:rFonts w:cstheme="minorHAnsi"/>
                <w:szCs w:val="20"/>
              </w:rPr>
            </w:pPr>
          </w:p>
        </w:tc>
        <w:tc>
          <w:tcPr>
            <w:tcW w:w="1103" w:type="dxa"/>
          </w:tcPr>
          <w:p w14:paraId="3AFE5F20" w14:textId="77777777" w:rsidR="0061524D" w:rsidRPr="00487927" w:rsidRDefault="0061524D" w:rsidP="001B2204">
            <w:pPr>
              <w:jc w:val="center"/>
              <w:rPr>
                <w:rFonts w:cstheme="minorHAnsi"/>
                <w:szCs w:val="20"/>
              </w:rPr>
            </w:pPr>
          </w:p>
        </w:tc>
      </w:tr>
      <w:tr w:rsidR="0061524D" w:rsidRPr="00487927" w14:paraId="4BAB15AE" w14:textId="7B0593AF" w:rsidTr="0061524D">
        <w:tc>
          <w:tcPr>
            <w:tcW w:w="1255" w:type="dxa"/>
          </w:tcPr>
          <w:p w14:paraId="4F6800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61524D" w:rsidRPr="00487927" w:rsidRDefault="0061524D" w:rsidP="001B2204">
            <w:pPr>
              <w:jc w:val="center"/>
              <w:rPr>
                <w:rFonts w:cstheme="minorHAnsi"/>
                <w:szCs w:val="20"/>
              </w:rPr>
            </w:pPr>
          </w:p>
        </w:tc>
        <w:tc>
          <w:tcPr>
            <w:tcW w:w="990" w:type="dxa"/>
          </w:tcPr>
          <w:p w14:paraId="63D96CE4" w14:textId="72123C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313BB7" w14:textId="77777777" w:rsidR="0061524D" w:rsidRPr="00487927" w:rsidRDefault="0061524D" w:rsidP="001B2204">
            <w:pPr>
              <w:jc w:val="center"/>
              <w:rPr>
                <w:rFonts w:cstheme="minorHAnsi"/>
                <w:szCs w:val="20"/>
              </w:rPr>
            </w:pPr>
          </w:p>
        </w:tc>
        <w:tc>
          <w:tcPr>
            <w:tcW w:w="990" w:type="dxa"/>
          </w:tcPr>
          <w:p w14:paraId="25A76EB3" w14:textId="77777777" w:rsidR="0061524D" w:rsidRPr="00487927" w:rsidRDefault="0061524D" w:rsidP="001B2204">
            <w:pPr>
              <w:jc w:val="center"/>
              <w:rPr>
                <w:rFonts w:cstheme="minorHAnsi"/>
                <w:szCs w:val="20"/>
              </w:rPr>
            </w:pPr>
          </w:p>
        </w:tc>
        <w:tc>
          <w:tcPr>
            <w:tcW w:w="990" w:type="dxa"/>
          </w:tcPr>
          <w:p w14:paraId="2733598C" w14:textId="28C4EC3B" w:rsidR="0061524D" w:rsidRPr="00487927" w:rsidRDefault="0061524D" w:rsidP="001B2204">
            <w:pPr>
              <w:jc w:val="center"/>
              <w:rPr>
                <w:rFonts w:cstheme="minorHAnsi"/>
                <w:szCs w:val="20"/>
              </w:rPr>
            </w:pPr>
          </w:p>
        </w:tc>
        <w:tc>
          <w:tcPr>
            <w:tcW w:w="990" w:type="dxa"/>
          </w:tcPr>
          <w:p w14:paraId="77FF06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FF0F80" w14:textId="77777777" w:rsidR="0061524D" w:rsidRPr="00487927" w:rsidRDefault="0061524D" w:rsidP="001B2204">
            <w:pPr>
              <w:jc w:val="center"/>
              <w:rPr>
                <w:rFonts w:cstheme="minorHAnsi"/>
                <w:szCs w:val="20"/>
              </w:rPr>
            </w:pPr>
          </w:p>
        </w:tc>
        <w:tc>
          <w:tcPr>
            <w:tcW w:w="990" w:type="dxa"/>
          </w:tcPr>
          <w:p w14:paraId="638B2B98" w14:textId="77777777" w:rsidR="0061524D" w:rsidRPr="00487927" w:rsidRDefault="0061524D" w:rsidP="001B2204">
            <w:pPr>
              <w:jc w:val="center"/>
              <w:rPr>
                <w:rFonts w:cstheme="minorHAnsi"/>
                <w:szCs w:val="20"/>
              </w:rPr>
            </w:pPr>
          </w:p>
        </w:tc>
        <w:tc>
          <w:tcPr>
            <w:tcW w:w="990" w:type="dxa"/>
          </w:tcPr>
          <w:p w14:paraId="320826E9" w14:textId="77777777" w:rsidR="0061524D" w:rsidRPr="00487927" w:rsidRDefault="0061524D" w:rsidP="001B2204">
            <w:pPr>
              <w:jc w:val="center"/>
              <w:rPr>
                <w:rFonts w:cstheme="minorHAnsi"/>
                <w:szCs w:val="20"/>
              </w:rPr>
            </w:pPr>
          </w:p>
        </w:tc>
        <w:tc>
          <w:tcPr>
            <w:tcW w:w="1103" w:type="dxa"/>
          </w:tcPr>
          <w:p w14:paraId="77D4925F" w14:textId="77777777" w:rsidR="0061524D" w:rsidRPr="00487927" w:rsidRDefault="0061524D" w:rsidP="001B2204">
            <w:pPr>
              <w:jc w:val="center"/>
              <w:rPr>
                <w:rFonts w:cstheme="minorHAnsi"/>
                <w:szCs w:val="20"/>
              </w:rPr>
            </w:pPr>
          </w:p>
        </w:tc>
        <w:tc>
          <w:tcPr>
            <w:tcW w:w="1103" w:type="dxa"/>
          </w:tcPr>
          <w:p w14:paraId="1FFF8FC5" w14:textId="77777777" w:rsidR="0061524D" w:rsidRPr="00487927" w:rsidRDefault="0061524D" w:rsidP="001B2204">
            <w:pPr>
              <w:jc w:val="center"/>
              <w:rPr>
                <w:rFonts w:cstheme="minorHAnsi"/>
                <w:szCs w:val="20"/>
              </w:rPr>
            </w:pPr>
          </w:p>
        </w:tc>
      </w:tr>
      <w:tr w:rsidR="0061524D" w:rsidRPr="00487927" w14:paraId="71D7491A" w14:textId="1720B976" w:rsidTr="0061524D">
        <w:tc>
          <w:tcPr>
            <w:tcW w:w="1255" w:type="dxa"/>
          </w:tcPr>
          <w:p w14:paraId="73D2321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529_05</w:t>
            </w:r>
          </w:p>
        </w:tc>
        <w:tc>
          <w:tcPr>
            <w:tcW w:w="990" w:type="dxa"/>
          </w:tcPr>
          <w:p w14:paraId="375B6FE8" w14:textId="77777777" w:rsidR="0061524D" w:rsidRPr="00487927" w:rsidRDefault="0061524D" w:rsidP="001B2204">
            <w:pPr>
              <w:jc w:val="center"/>
              <w:rPr>
                <w:rFonts w:cstheme="minorHAnsi"/>
                <w:szCs w:val="20"/>
              </w:rPr>
            </w:pPr>
          </w:p>
        </w:tc>
        <w:tc>
          <w:tcPr>
            <w:tcW w:w="990" w:type="dxa"/>
          </w:tcPr>
          <w:p w14:paraId="61D89D15" w14:textId="2DBFEF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F34C5F" w14:textId="77777777" w:rsidR="0061524D" w:rsidRPr="00487927" w:rsidRDefault="0061524D" w:rsidP="001B2204">
            <w:pPr>
              <w:jc w:val="center"/>
              <w:rPr>
                <w:rFonts w:cstheme="minorHAnsi"/>
                <w:szCs w:val="20"/>
              </w:rPr>
            </w:pPr>
          </w:p>
        </w:tc>
        <w:tc>
          <w:tcPr>
            <w:tcW w:w="990" w:type="dxa"/>
          </w:tcPr>
          <w:p w14:paraId="1669E2C3" w14:textId="77777777" w:rsidR="0061524D" w:rsidRPr="00487927" w:rsidRDefault="0061524D" w:rsidP="001B2204">
            <w:pPr>
              <w:jc w:val="center"/>
              <w:rPr>
                <w:rFonts w:cstheme="minorHAnsi"/>
                <w:szCs w:val="20"/>
              </w:rPr>
            </w:pPr>
          </w:p>
        </w:tc>
        <w:tc>
          <w:tcPr>
            <w:tcW w:w="990" w:type="dxa"/>
          </w:tcPr>
          <w:p w14:paraId="4E0F0ADD" w14:textId="234E85A5" w:rsidR="0061524D" w:rsidRPr="00487927" w:rsidRDefault="0061524D" w:rsidP="001B2204">
            <w:pPr>
              <w:jc w:val="center"/>
              <w:rPr>
                <w:rFonts w:cstheme="minorHAnsi"/>
                <w:szCs w:val="20"/>
              </w:rPr>
            </w:pPr>
          </w:p>
        </w:tc>
        <w:tc>
          <w:tcPr>
            <w:tcW w:w="990" w:type="dxa"/>
          </w:tcPr>
          <w:p w14:paraId="3220B12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BB1956" w14:textId="77777777" w:rsidR="0061524D" w:rsidRPr="00487927" w:rsidRDefault="0061524D" w:rsidP="001B2204">
            <w:pPr>
              <w:jc w:val="center"/>
              <w:rPr>
                <w:rFonts w:cstheme="minorHAnsi"/>
                <w:szCs w:val="20"/>
              </w:rPr>
            </w:pPr>
          </w:p>
        </w:tc>
        <w:tc>
          <w:tcPr>
            <w:tcW w:w="990" w:type="dxa"/>
          </w:tcPr>
          <w:p w14:paraId="4000CD8F" w14:textId="77777777" w:rsidR="0061524D" w:rsidRPr="00487927" w:rsidRDefault="0061524D" w:rsidP="001B2204">
            <w:pPr>
              <w:jc w:val="center"/>
              <w:rPr>
                <w:rFonts w:cstheme="minorHAnsi"/>
                <w:szCs w:val="20"/>
              </w:rPr>
            </w:pPr>
          </w:p>
        </w:tc>
        <w:tc>
          <w:tcPr>
            <w:tcW w:w="990" w:type="dxa"/>
          </w:tcPr>
          <w:p w14:paraId="399AE9FF" w14:textId="77777777" w:rsidR="0061524D" w:rsidRPr="00487927" w:rsidRDefault="0061524D" w:rsidP="001B2204">
            <w:pPr>
              <w:jc w:val="center"/>
              <w:rPr>
                <w:rFonts w:cstheme="minorHAnsi"/>
                <w:szCs w:val="20"/>
              </w:rPr>
            </w:pPr>
          </w:p>
        </w:tc>
        <w:tc>
          <w:tcPr>
            <w:tcW w:w="1103" w:type="dxa"/>
          </w:tcPr>
          <w:p w14:paraId="7183595D" w14:textId="77777777" w:rsidR="0061524D" w:rsidRPr="00487927" w:rsidRDefault="0061524D" w:rsidP="001B2204">
            <w:pPr>
              <w:jc w:val="center"/>
              <w:rPr>
                <w:rFonts w:cstheme="minorHAnsi"/>
                <w:szCs w:val="20"/>
              </w:rPr>
            </w:pPr>
          </w:p>
        </w:tc>
        <w:tc>
          <w:tcPr>
            <w:tcW w:w="1103" w:type="dxa"/>
          </w:tcPr>
          <w:p w14:paraId="5D77A966" w14:textId="77777777" w:rsidR="0061524D" w:rsidRPr="00487927" w:rsidRDefault="0061524D" w:rsidP="001B2204">
            <w:pPr>
              <w:jc w:val="center"/>
              <w:rPr>
                <w:rFonts w:cstheme="minorHAnsi"/>
                <w:szCs w:val="20"/>
              </w:rPr>
            </w:pPr>
          </w:p>
        </w:tc>
      </w:tr>
      <w:tr w:rsidR="0061524D" w:rsidRPr="00487927" w14:paraId="05027463" w14:textId="101F7130" w:rsidTr="0061524D">
        <w:tc>
          <w:tcPr>
            <w:tcW w:w="1255" w:type="dxa"/>
          </w:tcPr>
          <w:p w14:paraId="6F0E4F49" w14:textId="1EAC6B3D" w:rsidR="0061524D" w:rsidRDefault="0061524D"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61524D" w:rsidRPr="00487927" w:rsidRDefault="0061524D" w:rsidP="001B2204">
            <w:pPr>
              <w:jc w:val="center"/>
              <w:rPr>
                <w:rFonts w:cstheme="minorHAnsi"/>
                <w:szCs w:val="20"/>
              </w:rPr>
            </w:pPr>
          </w:p>
        </w:tc>
        <w:tc>
          <w:tcPr>
            <w:tcW w:w="990" w:type="dxa"/>
          </w:tcPr>
          <w:p w14:paraId="316EDFF5" w14:textId="713BB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2975E" w14:textId="77777777" w:rsidR="0061524D" w:rsidRPr="00487927" w:rsidRDefault="0061524D" w:rsidP="001B2204">
            <w:pPr>
              <w:jc w:val="center"/>
              <w:rPr>
                <w:rFonts w:cstheme="minorHAnsi"/>
                <w:szCs w:val="20"/>
              </w:rPr>
            </w:pPr>
          </w:p>
        </w:tc>
        <w:tc>
          <w:tcPr>
            <w:tcW w:w="990" w:type="dxa"/>
          </w:tcPr>
          <w:p w14:paraId="63C5B10F" w14:textId="77777777" w:rsidR="0061524D" w:rsidRPr="00487927" w:rsidRDefault="0061524D" w:rsidP="001B2204">
            <w:pPr>
              <w:jc w:val="center"/>
              <w:rPr>
                <w:rFonts w:cstheme="minorHAnsi"/>
                <w:szCs w:val="20"/>
              </w:rPr>
            </w:pPr>
          </w:p>
        </w:tc>
        <w:tc>
          <w:tcPr>
            <w:tcW w:w="990" w:type="dxa"/>
          </w:tcPr>
          <w:p w14:paraId="32268A54" w14:textId="77777777" w:rsidR="0061524D" w:rsidRPr="00487927" w:rsidRDefault="0061524D" w:rsidP="001B2204">
            <w:pPr>
              <w:jc w:val="center"/>
              <w:rPr>
                <w:rFonts w:cstheme="minorHAnsi"/>
                <w:szCs w:val="20"/>
              </w:rPr>
            </w:pPr>
          </w:p>
        </w:tc>
        <w:tc>
          <w:tcPr>
            <w:tcW w:w="990" w:type="dxa"/>
          </w:tcPr>
          <w:p w14:paraId="0B95985A" w14:textId="1B873FC1"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5A86BB" w14:textId="77777777" w:rsidR="0061524D" w:rsidRPr="00487927" w:rsidRDefault="0061524D" w:rsidP="001B2204">
            <w:pPr>
              <w:jc w:val="center"/>
              <w:rPr>
                <w:rFonts w:cstheme="minorHAnsi"/>
                <w:szCs w:val="20"/>
              </w:rPr>
            </w:pPr>
          </w:p>
        </w:tc>
        <w:tc>
          <w:tcPr>
            <w:tcW w:w="990" w:type="dxa"/>
          </w:tcPr>
          <w:p w14:paraId="54F83B86" w14:textId="77777777" w:rsidR="0061524D" w:rsidRPr="00487927" w:rsidRDefault="0061524D" w:rsidP="001B2204">
            <w:pPr>
              <w:jc w:val="center"/>
              <w:rPr>
                <w:rFonts w:cstheme="minorHAnsi"/>
                <w:szCs w:val="20"/>
              </w:rPr>
            </w:pPr>
          </w:p>
        </w:tc>
        <w:tc>
          <w:tcPr>
            <w:tcW w:w="990" w:type="dxa"/>
          </w:tcPr>
          <w:p w14:paraId="7D48024E" w14:textId="77777777" w:rsidR="0061524D" w:rsidRPr="00487927" w:rsidRDefault="0061524D" w:rsidP="001B2204">
            <w:pPr>
              <w:jc w:val="center"/>
              <w:rPr>
                <w:rFonts w:cstheme="minorHAnsi"/>
                <w:szCs w:val="20"/>
              </w:rPr>
            </w:pPr>
          </w:p>
        </w:tc>
        <w:tc>
          <w:tcPr>
            <w:tcW w:w="1103" w:type="dxa"/>
          </w:tcPr>
          <w:p w14:paraId="6EB3C4A0" w14:textId="77777777" w:rsidR="0061524D" w:rsidRPr="00487927" w:rsidRDefault="0061524D" w:rsidP="001B2204">
            <w:pPr>
              <w:jc w:val="center"/>
              <w:rPr>
                <w:rFonts w:cstheme="minorHAnsi"/>
                <w:szCs w:val="20"/>
              </w:rPr>
            </w:pPr>
          </w:p>
        </w:tc>
        <w:tc>
          <w:tcPr>
            <w:tcW w:w="1103" w:type="dxa"/>
          </w:tcPr>
          <w:p w14:paraId="2146058C" w14:textId="77777777" w:rsidR="0061524D" w:rsidRPr="00487927" w:rsidRDefault="0061524D" w:rsidP="001B2204">
            <w:pPr>
              <w:jc w:val="center"/>
              <w:rPr>
                <w:rFonts w:cstheme="minorHAnsi"/>
                <w:szCs w:val="20"/>
              </w:rPr>
            </w:pPr>
          </w:p>
        </w:tc>
      </w:tr>
      <w:tr w:rsidR="0061524D" w:rsidRPr="00487927" w14:paraId="153EFA45" w14:textId="5D81DA4B" w:rsidTr="0061524D">
        <w:tc>
          <w:tcPr>
            <w:tcW w:w="1255" w:type="dxa"/>
          </w:tcPr>
          <w:p w14:paraId="4D1586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61524D" w:rsidRPr="00487927" w:rsidRDefault="0061524D" w:rsidP="001B2204">
            <w:pPr>
              <w:jc w:val="center"/>
              <w:rPr>
                <w:rFonts w:cstheme="minorHAnsi"/>
                <w:szCs w:val="20"/>
              </w:rPr>
            </w:pPr>
          </w:p>
        </w:tc>
        <w:tc>
          <w:tcPr>
            <w:tcW w:w="990" w:type="dxa"/>
          </w:tcPr>
          <w:p w14:paraId="4DCFC66B" w14:textId="49E0F4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C04D44" w14:textId="77777777" w:rsidR="0061524D" w:rsidRPr="00487927" w:rsidRDefault="0061524D" w:rsidP="001B2204">
            <w:pPr>
              <w:jc w:val="center"/>
              <w:rPr>
                <w:rFonts w:cstheme="minorHAnsi"/>
                <w:szCs w:val="20"/>
              </w:rPr>
            </w:pPr>
          </w:p>
        </w:tc>
        <w:tc>
          <w:tcPr>
            <w:tcW w:w="990" w:type="dxa"/>
          </w:tcPr>
          <w:p w14:paraId="14ABAADC" w14:textId="77777777" w:rsidR="0061524D" w:rsidRPr="00487927" w:rsidRDefault="0061524D" w:rsidP="001B2204">
            <w:pPr>
              <w:jc w:val="center"/>
              <w:rPr>
                <w:rFonts w:cstheme="minorHAnsi"/>
                <w:szCs w:val="20"/>
              </w:rPr>
            </w:pPr>
          </w:p>
        </w:tc>
        <w:tc>
          <w:tcPr>
            <w:tcW w:w="990" w:type="dxa"/>
          </w:tcPr>
          <w:p w14:paraId="36FBD8A7" w14:textId="772D01D1" w:rsidR="0061524D" w:rsidRPr="00487927" w:rsidRDefault="0061524D" w:rsidP="001B2204">
            <w:pPr>
              <w:jc w:val="center"/>
              <w:rPr>
                <w:rFonts w:cstheme="minorHAnsi"/>
                <w:szCs w:val="20"/>
              </w:rPr>
            </w:pPr>
          </w:p>
        </w:tc>
        <w:tc>
          <w:tcPr>
            <w:tcW w:w="990" w:type="dxa"/>
          </w:tcPr>
          <w:p w14:paraId="76B35A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E957E" w14:textId="77777777" w:rsidR="0061524D" w:rsidRPr="00487927" w:rsidRDefault="0061524D" w:rsidP="001B2204">
            <w:pPr>
              <w:jc w:val="center"/>
              <w:rPr>
                <w:rFonts w:cstheme="minorHAnsi"/>
                <w:szCs w:val="20"/>
              </w:rPr>
            </w:pPr>
          </w:p>
        </w:tc>
        <w:tc>
          <w:tcPr>
            <w:tcW w:w="990" w:type="dxa"/>
          </w:tcPr>
          <w:p w14:paraId="5A7E765D" w14:textId="77777777" w:rsidR="0061524D" w:rsidRPr="00487927" w:rsidRDefault="0061524D" w:rsidP="001B2204">
            <w:pPr>
              <w:jc w:val="center"/>
              <w:rPr>
                <w:rFonts w:cstheme="minorHAnsi"/>
                <w:szCs w:val="20"/>
              </w:rPr>
            </w:pPr>
          </w:p>
        </w:tc>
        <w:tc>
          <w:tcPr>
            <w:tcW w:w="990" w:type="dxa"/>
          </w:tcPr>
          <w:p w14:paraId="2031D96B" w14:textId="77777777" w:rsidR="0061524D" w:rsidRPr="00487927" w:rsidRDefault="0061524D" w:rsidP="001B2204">
            <w:pPr>
              <w:jc w:val="center"/>
              <w:rPr>
                <w:rFonts w:cstheme="minorHAnsi"/>
                <w:szCs w:val="20"/>
              </w:rPr>
            </w:pPr>
          </w:p>
        </w:tc>
        <w:tc>
          <w:tcPr>
            <w:tcW w:w="1103" w:type="dxa"/>
          </w:tcPr>
          <w:p w14:paraId="4F63ED8A" w14:textId="77777777" w:rsidR="0061524D" w:rsidRPr="00487927" w:rsidRDefault="0061524D" w:rsidP="001B2204">
            <w:pPr>
              <w:jc w:val="center"/>
              <w:rPr>
                <w:rFonts w:cstheme="minorHAnsi"/>
                <w:szCs w:val="20"/>
              </w:rPr>
            </w:pPr>
          </w:p>
        </w:tc>
        <w:tc>
          <w:tcPr>
            <w:tcW w:w="1103" w:type="dxa"/>
          </w:tcPr>
          <w:p w14:paraId="59A05F6A" w14:textId="77777777" w:rsidR="0061524D" w:rsidRPr="00487927" w:rsidRDefault="0061524D" w:rsidP="001B2204">
            <w:pPr>
              <w:jc w:val="center"/>
              <w:rPr>
                <w:rFonts w:cstheme="minorHAnsi"/>
                <w:szCs w:val="20"/>
              </w:rPr>
            </w:pPr>
          </w:p>
        </w:tc>
      </w:tr>
      <w:tr w:rsidR="0061524D" w:rsidRPr="00487927" w14:paraId="3E6F57A2" w14:textId="6B5F3587" w:rsidTr="0061524D">
        <w:tc>
          <w:tcPr>
            <w:tcW w:w="1255" w:type="dxa"/>
          </w:tcPr>
          <w:p w14:paraId="6568B8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61524D" w:rsidRPr="00487927" w:rsidRDefault="0061524D" w:rsidP="001B2204">
            <w:pPr>
              <w:jc w:val="center"/>
              <w:rPr>
                <w:rFonts w:cstheme="minorHAnsi"/>
                <w:szCs w:val="20"/>
              </w:rPr>
            </w:pPr>
          </w:p>
        </w:tc>
        <w:tc>
          <w:tcPr>
            <w:tcW w:w="990" w:type="dxa"/>
          </w:tcPr>
          <w:p w14:paraId="7D6B2F21" w14:textId="74576F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A1E46E" w14:textId="77777777" w:rsidR="0061524D" w:rsidRPr="00487927" w:rsidRDefault="0061524D" w:rsidP="001B2204">
            <w:pPr>
              <w:jc w:val="center"/>
              <w:rPr>
                <w:rFonts w:cstheme="minorHAnsi"/>
                <w:szCs w:val="20"/>
              </w:rPr>
            </w:pPr>
          </w:p>
        </w:tc>
        <w:tc>
          <w:tcPr>
            <w:tcW w:w="990" w:type="dxa"/>
          </w:tcPr>
          <w:p w14:paraId="11E396C3" w14:textId="77777777" w:rsidR="0061524D" w:rsidRPr="00487927" w:rsidRDefault="0061524D" w:rsidP="001B2204">
            <w:pPr>
              <w:jc w:val="center"/>
              <w:rPr>
                <w:rFonts w:cstheme="minorHAnsi"/>
                <w:szCs w:val="20"/>
              </w:rPr>
            </w:pPr>
          </w:p>
        </w:tc>
        <w:tc>
          <w:tcPr>
            <w:tcW w:w="990" w:type="dxa"/>
          </w:tcPr>
          <w:p w14:paraId="13FC10F5" w14:textId="18C67E2F" w:rsidR="0061524D" w:rsidRPr="00487927" w:rsidRDefault="0061524D" w:rsidP="001B2204">
            <w:pPr>
              <w:jc w:val="center"/>
              <w:rPr>
                <w:rFonts w:cstheme="minorHAnsi"/>
                <w:szCs w:val="20"/>
              </w:rPr>
            </w:pPr>
          </w:p>
        </w:tc>
        <w:tc>
          <w:tcPr>
            <w:tcW w:w="990" w:type="dxa"/>
          </w:tcPr>
          <w:p w14:paraId="4823462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1FE474" w14:textId="77777777" w:rsidR="0061524D" w:rsidRPr="00487927" w:rsidRDefault="0061524D" w:rsidP="001B2204">
            <w:pPr>
              <w:jc w:val="center"/>
              <w:rPr>
                <w:rFonts w:cstheme="minorHAnsi"/>
                <w:szCs w:val="20"/>
              </w:rPr>
            </w:pPr>
          </w:p>
        </w:tc>
        <w:tc>
          <w:tcPr>
            <w:tcW w:w="990" w:type="dxa"/>
          </w:tcPr>
          <w:p w14:paraId="651B1465" w14:textId="77777777" w:rsidR="0061524D" w:rsidRPr="00487927" w:rsidRDefault="0061524D" w:rsidP="001B2204">
            <w:pPr>
              <w:jc w:val="center"/>
              <w:rPr>
                <w:rFonts w:cstheme="minorHAnsi"/>
                <w:szCs w:val="20"/>
              </w:rPr>
            </w:pPr>
          </w:p>
        </w:tc>
        <w:tc>
          <w:tcPr>
            <w:tcW w:w="990" w:type="dxa"/>
          </w:tcPr>
          <w:p w14:paraId="37EF8549" w14:textId="77777777" w:rsidR="0061524D" w:rsidRPr="00487927" w:rsidRDefault="0061524D" w:rsidP="001B2204">
            <w:pPr>
              <w:jc w:val="center"/>
              <w:rPr>
                <w:rFonts w:cstheme="minorHAnsi"/>
                <w:szCs w:val="20"/>
              </w:rPr>
            </w:pPr>
          </w:p>
        </w:tc>
        <w:tc>
          <w:tcPr>
            <w:tcW w:w="1103" w:type="dxa"/>
          </w:tcPr>
          <w:p w14:paraId="6211487A" w14:textId="77777777" w:rsidR="0061524D" w:rsidRPr="00487927" w:rsidRDefault="0061524D" w:rsidP="001B2204">
            <w:pPr>
              <w:jc w:val="center"/>
              <w:rPr>
                <w:rFonts w:cstheme="minorHAnsi"/>
                <w:szCs w:val="20"/>
              </w:rPr>
            </w:pPr>
          </w:p>
        </w:tc>
        <w:tc>
          <w:tcPr>
            <w:tcW w:w="1103" w:type="dxa"/>
          </w:tcPr>
          <w:p w14:paraId="3E95677E" w14:textId="77777777" w:rsidR="0061524D" w:rsidRPr="00487927" w:rsidRDefault="0061524D" w:rsidP="001B2204">
            <w:pPr>
              <w:jc w:val="center"/>
              <w:rPr>
                <w:rFonts w:cstheme="minorHAnsi"/>
                <w:szCs w:val="20"/>
              </w:rPr>
            </w:pPr>
          </w:p>
        </w:tc>
      </w:tr>
      <w:tr w:rsidR="0061524D" w:rsidRPr="00487927" w14:paraId="70C4A482" w14:textId="7F10EC71" w:rsidTr="0061524D">
        <w:tc>
          <w:tcPr>
            <w:tcW w:w="1255" w:type="dxa"/>
          </w:tcPr>
          <w:p w14:paraId="17E95C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61524D" w:rsidRPr="00487927" w:rsidRDefault="0061524D" w:rsidP="001B2204">
            <w:pPr>
              <w:jc w:val="center"/>
              <w:rPr>
                <w:rFonts w:cstheme="minorHAnsi"/>
                <w:szCs w:val="20"/>
              </w:rPr>
            </w:pPr>
          </w:p>
        </w:tc>
        <w:tc>
          <w:tcPr>
            <w:tcW w:w="990" w:type="dxa"/>
          </w:tcPr>
          <w:p w14:paraId="6E8484E5" w14:textId="58C6B2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74598" w14:textId="77777777" w:rsidR="0061524D" w:rsidRPr="00487927" w:rsidRDefault="0061524D" w:rsidP="001B2204">
            <w:pPr>
              <w:jc w:val="center"/>
              <w:rPr>
                <w:rFonts w:cstheme="minorHAnsi"/>
                <w:szCs w:val="20"/>
              </w:rPr>
            </w:pPr>
          </w:p>
        </w:tc>
        <w:tc>
          <w:tcPr>
            <w:tcW w:w="990" w:type="dxa"/>
          </w:tcPr>
          <w:p w14:paraId="2D5D3C03" w14:textId="77777777" w:rsidR="0061524D" w:rsidRPr="00487927" w:rsidRDefault="0061524D" w:rsidP="001B2204">
            <w:pPr>
              <w:jc w:val="center"/>
              <w:rPr>
                <w:rFonts w:cstheme="minorHAnsi"/>
                <w:szCs w:val="20"/>
              </w:rPr>
            </w:pPr>
          </w:p>
        </w:tc>
        <w:tc>
          <w:tcPr>
            <w:tcW w:w="990" w:type="dxa"/>
          </w:tcPr>
          <w:p w14:paraId="6CEB453E" w14:textId="631B6777" w:rsidR="0061524D" w:rsidRPr="00487927" w:rsidRDefault="0061524D" w:rsidP="001B2204">
            <w:pPr>
              <w:jc w:val="center"/>
              <w:rPr>
                <w:rFonts w:cstheme="minorHAnsi"/>
                <w:szCs w:val="20"/>
              </w:rPr>
            </w:pPr>
          </w:p>
        </w:tc>
        <w:tc>
          <w:tcPr>
            <w:tcW w:w="990" w:type="dxa"/>
          </w:tcPr>
          <w:p w14:paraId="18CC45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FCF1F" w14:textId="77777777" w:rsidR="0061524D" w:rsidRPr="00487927" w:rsidRDefault="0061524D" w:rsidP="001B2204">
            <w:pPr>
              <w:jc w:val="center"/>
              <w:rPr>
                <w:rFonts w:cstheme="minorHAnsi"/>
                <w:szCs w:val="20"/>
              </w:rPr>
            </w:pPr>
          </w:p>
        </w:tc>
        <w:tc>
          <w:tcPr>
            <w:tcW w:w="990" w:type="dxa"/>
          </w:tcPr>
          <w:p w14:paraId="6A1BD7A9" w14:textId="77777777" w:rsidR="0061524D" w:rsidRPr="00487927" w:rsidRDefault="0061524D" w:rsidP="001B2204">
            <w:pPr>
              <w:jc w:val="center"/>
              <w:rPr>
                <w:rFonts w:cstheme="minorHAnsi"/>
                <w:szCs w:val="20"/>
              </w:rPr>
            </w:pPr>
          </w:p>
        </w:tc>
        <w:tc>
          <w:tcPr>
            <w:tcW w:w="990" w:type="dxa"/>
          </w:tcPr>
          <w:p w14:paraId="723E3528" w14:textId="77777777" w:rsidR="0061524D" w:rsidRPr="00487927" w:rsidRDefault="0061524D" w:rsidP="001B2204">
            <w:pPr>
              <w:jc w:val="center"/>
              <w:rPr>
                <w:rFonts w:cstheme="minorHAnsi"/>
                <w:szCs w:val="20"/>
              </w:rPr>
            </w:pPr>
          </w:p>
        </w:tc>
        <w:tc>
          <w:tcPr>
            <w:tcW w:w="1103" w:type="dxa"/>
          </w:tcPr>
          <w:p w14:paraId="0DDD1BEF" w14:textId="77777777" w:rsidR="0061524D" w:rsidRPr="00487927" w:rsidRDefault="0061524D" w:rsidP="001B2204">
            <w:pPr>
              <w:jc w:val="center"/>
              <w:rPr>
                <w:rFonts w:cstheme="minorHAnsi"/>
                <w:szCs w:val="20"/>
              </w:rPr>
            </w:pPr>
          </w:p>
        </w:tc>
        <w:tc>
          <w:tcPr>
            <w:tcW w:w="1103" w:type="dxa"/>
          </w:tcPr>
          <w:p w14:paraId="474BAE66" w14:textId="77777777" w:rsidR="0061524D" w:rsidRPr="00487927" w:rsidRDefault="0061524D" w:rsidP="001B2204">
            <w:pPr>
              <w:jc w:val="center"/>
              <w:rPr>
                <w:rFonts w:cstheme="minorHAnsi"/>
                <w:szCs w:val="20"/>
              </w:rPr>
            </w:pPr>
          </w:p>
        </w:tc>
      </w:tr>
      <w:tr w:rsidR="0061524D" w:rsidRPr="00487927" w14:paraId="31AAABE6" w14:textId="03D0EE48" w:rsidTr="0061524D">
        <w:tc>
          <w:tcPr>
            <w:tcW w:w="1255" w:type="dxa"/>
          </w:tcPr>
          <w:p w14:paraId="3497C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61524D" w:rsidRPr="00487927" w:rsidRDefault="0061524D" w:rsidP="001B2204">
            <w:pPr>
              <w:jc w:val="center"/>
              <w:rPr>
                <w:rFonts w:cstheme="minorHAnsi"/>
                <w:szCs w:val="20"/>
              </w:rPr>
            </w:pPr>
          </w:p>
        </w:tc>
        <w:tc>
          <w:tcPr>
            <w:tcW w:w="990" w:type="dxa"/>
          </w:tcPr>
          <w:p w14:paraId="3E102F22" w14:textId="06691F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292F1B" w14:textId="77777777" w:rsidR="0061524D" w:rsidRPr="00487927" w:rsidRDefault="0061524D" w:rsidP="001B2204">
            <w:pPr>
              <w:jc w:val="center"/>
              <w:rPr>
                <w:rFonts w:cstheme="minorHAnsi"/>
                <w:szCs w:val="20"/>
              </w:rPr>
            </w:pPr>
          </w:p>
        </w:tc>
        <w:tc>
          <w:tcPr>
            <w:tcW w:w="990" w:type="dxa"/>
          </w:tcPr>
          <w:p w14:paraId="2034AF7B" w14:textId="77777777" w:rsidR="0061524D" w:rsidRPr="00487927" w:rsidRDefault="0061524D" w:rsidP="001B2204">
            <w:pPr>
              <w:jc w:val="center"/>
              <w:rPr>
                <w:rFonts w:cstheme="minorHAnsi"/>
                <w:szCs w:val="20"/>
              </w:rPr>
            </w:pPr>
          </w:p>
        </w:tc>
        <w:tc>
          <w:tcPr>
            <w:tcW w:w="990" w:type="dxa"/>
          </w:tcPr>
          <w:p w14:paraId="0DECFC81" w14:textId="6CD41BA0" w:rsidR="0061524D" w:rsidRPr="00487927" w:rsidRDefault="0061524D" w:rsidP="001B2204">
            <w:pPr>
              <w:jc w:val="center"/>
              <w:rPr>
                <w:rFonts w:cstheme="minorHAnsi"/>
                <w:szCs w:val="20"/>
              </w:rPr>
            </w:pPr>
          </w:p>
        </w:tc>
        <w:tc>
          <w:tcPr>
            <w:tcW w:w="990" w:type="dxa"/>
          </w:tcPr>
          <w:p w14:paraId="579F8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F0FC89" w14:textId="77777777" w:rsidR="0061524D" w:rsidRPr="00487927" w:rsidRDefault="0061524D" w:rsidP="001B2204">
            <w:pPr>
              <w:jc w:val="center"/>
              <w:rPr>
                <w:rFonts w:cstheme="minorHAnsi"/>
                <w:szCs w:val="20"/>
              </w:rPr>
            </w:pPr>
          </w:p>
        </w:tc>
        <w:tc>
          <w:tcPr>
            <w:tcW w:w="990" w:type="dxa"/>
          </w:tcPr>
          <w:p w14:paraId="6A75293E" w14:textId="77777777" w:rsidR="0061524D" w:rsidRPr="00487927" w:rsidRDefault="0061524D" w:rsidP="001B2204">
            <w:pPr>
              <w:jc w:val="center"/>
              <w:rPr>
                <w:rFonts w:cstheme="minorHAnsi"/>
                <w:szCs w:val="20"/>
              </w:rPr>
            </w:pPr>
          </w:p>
        </w:tc>
        <w:tc>
          <w:tcPr>
            <w:tcW w:w="990" w:type="dxa"/>
          </w:tcPr>
          <w:p w14:paraId="6C5D30D2" w14:textId="77777777" w:rsidR="0061524D" w:rsidRPr="00487927" w:rsidRDefault="0061524D" w:rsidP="001B2204">
            <w:pPr>
              <w:jc w:val="center"/>
              <w:rPr>
                <w:rFonts w:cstheme="minorHAnsi"/>
                <w:szCs w:val="20"/>
              </w:rPr>
            </w:pPr>
          </w:p>
        </w:tc>
        <w:tc>
          <w:tcPr>
            <w:tcW w:w="1103" w:type="dxa"/>
          </w:tcPr>
          <w:p w14:paraId="72979120" w14:textId="77777777" w:rsidR="0061524D" w:rsidRPr="00487927" w:rsidRDefault="0061524D" w:rsidP="001B2204">
            <w:pPr>
              <w:jc w:val="center"/>
              <w:rPr>
                <w:rFonts w:cstheme="minorHAnsi"/>
                <w:szCs w:val="20"/>
              </w:rPr>
            </w:pPr>
          </w:p>
        </w:tc>
        <w:tc>
          <w:tcPr>
            <w:tcW w:w="1103" w:type="dxa"/>
          </w:tcPr>
          <w:p w14:paraId="0151EB78" w14:textId="77777777" w:rsidR="0061524D" w:rsidRPr="00487927" w:rsidRDefault="0061524D" w:rsidP="001B2204">
            <w:pPr>
              <w:jc w:val="center"/>
              <w:rPr>
                <w:rFonts w:cstheme="minorHAnsi"/>
                <w:szCs w:val="20"/>
              </w:rPr>
            </w:pPr>
          </w:p>
        </w:tc>
      </w:tr>
      <w:tr w:rsidR="0061524D" w:rsidRPr="00487927" w14:paraId="400C12D3" w14:textId="62257320" w:rsidTr="0061524D">
        <w:tc>
          <w:tcPr>
            <w:tcW w:w="1255" w:type="dxa"/>
          </w:tcPr>
          <w:p w14:paraId="6B77B8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61524D" w:rsidRPr="00487927" w:rsidRDefault="0061524D" w:rsidP="001B2204">
            <w:pPr>
              <w:jc w:val="center"/>
              <w:rPr>
                <w:rFonts w:cstheme="minorHAnsi"/>
                <w:szCs w:val="20"/>
              </w:rPr>
            </w:pPr>
          </w:p>
        </w:tc>
        <w:tc>
          <w:tcPr>
            <w:tcW w:w="990" w:type="dxa"/>
          </w:tcPr>
          <w:p w14:paraId="6AE7EA6C" w14:textId="142221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0C7C76" w14:textId="77777777" w:rsidR="0061524D" w:rsidRPr="00487927" w:rsidRDefault="0061524D" w:rsidP="001B2204">
            <w:pPr>
              <w:jc w:val="center"/>
              <w:rPr>
                <w:rFonts w:cstheme="minorHAnsi"/>
                <w:szCs w:val="20"/>
              </w:rPr>
            </w:pPr>
          </w:p>
        </w:tc>
        <w:tc>
          <w:tcPr>
            <w:tcW w:w="990" w:type="dxa"/>
          </w:tcPr>
          <w:p w14:paraId="54B6AF4A" w14:textId="77777777" w:rsidR="0061524D" w:rsidRPr="00487927" w:rsidRDefault="0061524D" w:rsidP="001B2204">
            <w:pPr>
              <w:jc w:val="center"/>
              <w:rPr>
                <w:rFonts w:cstheme="minorHAnsi"/>
                <w:szCs w:val="20"/>
              </w:rPr>
            </w:pPr>
          </w:p>
        </w:tc>
        <w:tc>
          <w:tcPr>
            <w:tcW w:w="990" w:type="dxa"/>
          </w:tcPr>
          <w:p w14:paraId="5E192526" w14:textId="203CB9F5" w:rsidR="0061524D" w:rsidRPr="00487927" w:rsidRDefault="0061524D" w:rsidP="001B2204">
            <w:pPr>
              <w:jc w:val="center"/>
              <w:rPr>
                <w:rFonts w:cstheme="minorHAnsi"/>
                <w:szCs w:val="20"/>
              </w:rPr>
            </w:pPr>
          </w:p>
        </w:tc>
        <w:tc>
          <w:tcPr>
            <w:tcW w:w="990" w:type="dxa"/>
          </w:tcPr>
          <w:p w14:paraId="05B2FCA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8D9B20" w14:textId="77777777" w:rsidR="0061524D" w:rsidRPr="00487927" w:rsidRDefault="0061524D" w:rsidP="001B2204">
            <w:pPr>
              <w:jc w:val="center"/>
              <w:rPr>
                <w:rFonts w:cstheme="minorHAnsi"/>
                <w:szCs w:val="20"/>
              </w:rPr>
            </w:pPr>
          </w:p>
        </w:tc>
        <w:tc>
          <w:tcPr>
            <w:tcW w:w="990" w:type="dxa"/>
          </w:tcPr>
          <w:p w14:paraId="68BCFB13" w14:textId="77777777" w:rsidR="0061524D" w:rsidRPr="00487927" w:rsidRDefault="0061524D" w:rsidP="001B2204">
            <w:pPr>
              <w:jc w:val="center"/>
              <w:rPr>
                <w:rFonts w:cstheme="minorHAnsi"/>
                <w:szCs w:val="20"/>
              </w:rPr>
            </w:pPr>
          </w:p>
        </w:tc>
        <w:tc>
          <w:tcPr>
            <w:tcW w:w="990" w:type="dxa"/>
          </w:tcPr>
          <w:p w14:paraId="41878B6D" w14:textId="77777777" w:rsidR="0061524D" w:rsidRPr="00487927" w:rsidRDefault="0061524D" w:rsidP="001B2204">
            <w:pPr>
              <w:jc w:val="center"/>
              <w:rPr>
                <w:rFonts w:cstheme="minorHAnsi"/>
                <w:szCs w:val="20"/>
              </w:rPr>
            </w:pPr>
          </w:p>
        </w:tc>
        <w:tc>
          <w:tcPr>
            <w:tcW w:w="1103" w:type="dxa"/>
          </w:tcPr>
          <w:p w14:paraId="22F5AD36" w14:textId="77777777" w:rsidR="0061524D" w:rsidRPr="00487927" w:rsidRDefault="0061524D" w:rsidP="001B2204">
            <w:pPr>
              <w:jc w:val="center"/>
              <w:rPr>
                <w:rFonts w:cstheme="minorHAnsi"/>
                <w:szCs w:val="20"/>
              </w:rPr>
            </w:pPr>
          </w:p>
        </w:tc>
        <w:tc>
          <w:tcPr>
            <w:tcW w:w="1103" w:type="dxa"/>
          </w:tcPr>
          <w:p w14:paraId="51BE7CF3" w14:textId="77777777" w:rsidR="0061524D" w:rsidRPr="00487927" w:rsidRDefault="0061524D" w:rsidP="001B2204">
            <w:pPr>
              <w:jc w:val="center"/>
              <w:rPr>
                <w:rFonts w:cstheme="minorHAnsi"/>
                <w:szCs w:val="20"/>
              </w:rPr>
            </w:pPr>
          </w:p>
        </w:tc>
      </w:tr>
      <w:tr w:rsidR="0061524D" w:rsidRPr="00487927" w14:paraId="754F8D5C" w14:textId="034C3E89" w:rsidTr="0061524D">
        <w:tc>
          <w:tcPr>
            <w:tcW w:w="1255" w:type="dxa"/>
          </w:tcPr>
          <w:p w14:paraId="5923E0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61524D" w:rsidRPr="00487927" w:rsidRDefault="0061524D" w:rsidP="001B2204">
            <w:pPr>
              <w:jc w:val="center"/>
              <w:rPr>
                <w:rFonts w:cstheme="minorHAnsi"/>
                <w:szCs w:val="20"/>
              </w:rPr>
            </w:pPr>
          </w:p>
        </w:tc>
        <w:tc>
          <w:tcPr>
            <w:tcW w:w="990" w:type="dxa"/>
          </w:tcPr>
          <w:p w14:paraId="505CA93E" w14:textId="205F80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84165" w14:textId="77777777" w:rsidR="0061524D" w:rsidRPr="00487927" w:rsidRDefault="0061524D" w:rsidP="001B2204">
            <w:pPr>
              <w:jc w:val="center"/>
              <w:rPr>
                <w:rFonts w:cstheme="minorHAnsi"/>
                <w:szCs w:val="20"/>
              </w:rPr>
            </w:pPr>
          </w:p>
        </w:tc>
        <w:tc>
          <w:tcPr>
            <w:tcW w:w="990" w:type="dxa"/>
          </w:tcPr>
          <w:p w14:paraId="74C3DA60" w14:textId="77777777" w:rsidR="0061524D" w:rsidRPr="00487927" w:rsidRDefault="0061524D" w:rsidP="001B2204">
            <w:pPr>
              <w:jc w:val="center"/>
              <w:rPr>
                <w:rFonts w:cstheme="minorHAnsi"/>
                <w:szCs w:val="20"/>
              </w:rPr>
            </w:pPr>
          </w:p>
        </w:tc>
        <w:tc>
          <w:tcPr>
            <w:tcW w:w="990" w:type="dxa"/>
          </w:tcPr>
          <w:p w14:paraId="0DD58984" w14:textId="7F6F8810" w:rsidR="0061524D" w:rsidRPr="00487927" w:rsidRDefault="0061524D" w:rsidP="001B2204">
            <w:pPr>
              <w:jc w:val="center"/>
              <w:rPr>
                <w:rFonts w:cstheme="minorHAnsi"/>
                <w:szCs w:val="20"/>
              </w:rPr>
            </w:pPr>
          </w:p>
        </w:tc>
        <w:tc>
          <w:tcPr>
            <w:tcW w:w="990" w:type="dxa"/>
          </w:tcPr>
          <w:p w14:paraId="54094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6D86E8" w14:textId="77777777" w:rsidR="0061524D" w:rsidRPr="00487927" w:rsidRDefault="0061524D" w:rsidP="001B2204">
            <w:pPr>
              <w:jc w:val="center"/>
              <w:rPr>
                <w:rFonts w:cstheme="minorHAnsi"/>
                <w:szCs w:val="20"/>
              </w:rPr>
            </w:pPr>
          </w:p>
        </w:tc>
        <w:tc>
          <w:tcPr>
            <w:tcW w:w="990" w:type="dxa"/>
          </w:tcPr>
          <w:p w14:paraId="4E0CA442" w14:textId="77777777" w:rsidR="0061524D" w:rsidRPr="00487927" w:rsidRDefault="0061524D" w:rsidP="001B2204">
            <w:pPr>
              <w:jc w:val="center"/>
              <w:rPr>
                <w:rFonts w:cstheme="minorHAnsi"/>
                <w:szCs w:val="20"/>
              </w:rPr>
            </w:pPr>
          </w:p>
        </w:tc>
        <w:tc>
          <w:tcPr>
            <w:tcW w:w="990" w:type="dxa"/>
          </w:tcPr>
          <w:p w14:paraId="02D3FAD7" w14:textId="77777777" w:rsidR="0061524D" w:rsidRPr="00487927" w:rsidRDefault="0061524D" w:rsidP="001B2204">
            <w:pPr>
              <w:jc w:val="center"/>
              <w:rPr>
                <w:rFonts w:cstheme="minorHAnsi"/>
                <w:szCs w:val="20"/>
              </w:rPr>
            </w:pPr>
          </w:p>
        </w:tc>
        <w:tc>
          <w:tcPr>
            <w:tcW w:w="1103" w:type="dxa"/>
          </w:tcPr>
          <w:p w14:paraId="736E6410" w14:textId="77777777" w:rsidR="0061524D" w:rsidRPr="00487927" w:rsidRDefault="0061524D" w:rsidP="001B2204">
            <w:pPr>
              <w:jc w:val="center"/>
              <w:rPr>
                <w:rFonts w:cstheme="minorHAnsi"/>
                <w:szCs w:val="20"/>
              </w:rPr>
            </w:pPr>
          </w:p>
        </w:tc>
        <w:tc>
          <w:tcPr>
            <w:tcW w:w="1103" w:type="dxa"/>
          </w:tcPr>
          <w:p w14:paraId="1F07D208" w14:textId="77777777" w:rsidR="0061524D" w:rsidRPr="00487927" w:rsidRDefault="0061524D" w:rsidP="001B2204">
            <w:pPr>
              <w:jc w:val="center"/>
              <w:rPr>
                <w:rFonts w:cstheme="minorHAnsi"/>
                <w:szCs w:val="20"/>
              </w:rPr>
            </w:pPr>
          </w:p>
        </w:tc>
      </w:tr>
      <w:tr w:rsidR="0061524D" w:rsidRPr="00487927" w14:paraId="1809E7B7" w14:textId="2172DF8D" w:rsidTr="0061524D">
        <w:tc>
          <w:tcPr>
            <w:tcW w:w="1255" w:type="dxa"/>
          </w:tcPr>
          <w:p w14:paraId="468BD5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61524D" w:rsidRPr="00487927" w:rsidRDefault="0061524D" w:rsidP="001B2204">
            <w:pPr>
              <w:jc w:val="center"/>
              <w:rPr>
                <w:rFonts w:cstheme="minorHAnsi"/>
                <w:szCs w:val="20"/>
              </w:rPr>
            </w:pPr>
          </w:p>
        </w:tc>
        <w:tc>
          <w:tcPr>
            <w:tcW w:w="990" w:type="dxa"/>
          </w:tcPr>
          <w:p w14:paraId="7D816971" w14:textId="39DE09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1F58C" w14:textId="77777777" w:rsidR="0061524D" w:rsidRPr="00487927" w:rsidRDefault="0061524D" w:rsidP="001B2204">
            <w:pPr>
              <w:jc w:val="center"/>
              <w:rPr>
                <w:rFonts w:cstheme="minorHAnsi"/>
                <w:szCs w:val="20"/>
              </w:rPr>
            </w:pPr>
          </w:p>
        </w:tc>
        <w:tc>
          <w:tcPr>
            <w:tcW w:w="990" w:type="dxa"/>
          </w:tcPr>
          <w:p w14:paraId="6F08820C" w14:textId="77777777" w:rsidR="0061524D" w:rsidRPr="00487927" w:rsidRDefault="0061524D" w:rsidP="001B2204">
            <w:pPr>
              <w:jc w:val="center"/>
              <w:rPr>
                <w:rFonts w:cstheme="minorHAnsi"/>
                <w:szCs w:val="20"/>
              </w:rPr>
            </w:pPr>
          </w:p>
        </w:tc>
        <w:tc>
          <w:tcPr>
            <w:tcW w:w="990" w:type="dxa"/>
          </w:tcPr>
          <w:p w14:paraId="68B708C9" w14:textId="189D8BCA" w:rsidR="0061524D" w:rsidRPr="00487927" w:rsidRDefault="0061524D" w:rsidP="001B2204">
            <w:pPr>
              <w:jc w:val="center"/>
              <w:rPr>
                <w:rFonts w:cstheme="minorHAnsi"/>
                <w:szCs w:val="20"/>
              </w:rPr>
            </w:pPr>
          </w:p>
        </w:tc>
        <w:tc>
          <w:tcPr>
            <w:tcW w:w="990" w:type="dxa"/>
          </w:tcPr>
          <w:p w14:paraId="50D907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B869BD8" w14:textId="77777777" w:rsidR="0061524D" w:rsidRPr="00487927" w:rsidRDefault="0061524D" w:rsidP="001B2204">
            <w:pPr>
              <w:jc w:val="center"/>
              <w:rPr>
                <w:rFonts w:cstheme="minorHAnsi"/>
                <w:szCs w:val="20"/>
              </w:rPr>
            </w:pPr>
          </w:p>
        </w:tc>
        <w:tc>
          <w:tcPr>
            <w:tcW w:w="990" w:type="dxa"/>
          </w:tcPr>
          <w:p w14:paraId="4EADEBDE" w14:textId="77777777" w:rsidR="0061524D" w:rsidRPr="00487927" w:rsidRDefault="0061524D" w:rsidP="001B2204">
            <w:pPr>
              <w:jc w:val="center"/>
              <w:rPr>
                <w:rFonts w:cstheme="minorHAnsi"/>
                <w:szCs w:val="20"/>
              </w:rPr>
            </w:pPr>
          </w:p>
        </w:tc>
        <w:tc>
          <w:tcPr>
            <w:tcW w:w="990" w:type="dxa"/>
          </w:tcPr>
          <w:p w14:paraId="618EC35D" w14:textId="77777777" w:rsidR="0061524D" w:rsidRPr="00487927" w:rsidRDefault="0061524D" w:rsidP="001B2204">
            <w:pPr>
              <w:jc w:val="center"/>
              <w:rPr>
                <w:rFonts w:cstheme="minorHAnsi"/>
                <w:szCs w:val="20"/>
              </w:rPr>
            </w:pPr>
          </w:p>
        </w:tc>
        <w:tc>
          <w:tcPr>
            <w:tcW w:w="1103" w:type="dxa"/>
          </w:tcPr>
          <w:p w14:paraId="73A67B84" w14:textId="77777777" w:rsidR="0061524D" w:rsidRPr="00487927" w:rsidRDefault="0061524D" w:rsidP="001B2204">
            <w:pPr>
              <w:jc w:val="center"/>
              <w:rPr>
                <w:rFonts w:cstheme="minorHAnsi"/>
                <w:szCs w:val="20"/>
              </w:rPr>
            </w:pPr>
          </w:p>
        </w:tc>
        <w:tc>
          <w:tcPr>
            <w:tcW w:w="1103" w:type="dxa"/>
          </w:tcPr>
          <w:p w14:paraId="4EF6DB38" w14:textId="77777777" w:rsidR="0061524D" w:rsidRPr="00487927" w:rsidRDefault="0061524D" w:rsidP="001B2204">
            <w:pPr>
              <w:jc w:val="center"/>
              <w:rPr>
                <w:rFonts w:cstheme="minorHAnsi"/>
                <w:szCs w:val="20"/>
              </w:rPr>
            </w:pPr>
          </w:p>
        </w:tc>
      </w:tr>
      <w:tr w:rsidR="0061524D" w:rsidRPr="00487927" w14:paraId="5015AB3D" w14:textId="010F03A1" w:rsidTr="0061524D">
        <w:tc>
          <w:tcPr>
            <w:tcW w:w="1255" w:type="dxa"/>
          </w:tcPr>
          <w:p w14:paraId="4E74472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61524D" w:rsidRPr="00487927" w:rsidRDefault="0061524D" w:rsidP="001B2204">
            <w:pPr>
              <w:jc w:val="center"/>
              <w:rPr>
                <w:rFonts w:cstheme="minorHAnsi"/>
                <w:szCs w:val="20"/>
              </w:rPr>
            </w:pPr>
          </w:p>
        </w:tc>
        <w:tc>
          <w:tcPr>
            <w:tcW w:w="990" w:type="dxa"/>
          </w:tcPr>
          <w:p w14:paraId="5DDA1D66" w14:textId="03FAF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CFD1CE" w14:textId="77777777" w:rsidR="0061524D" w:rsidRPr="00487927" w:rsidRDefault="0061524D" w:rsidP="001B2204">
            <w:pPr>
              <w:jc w:val="center"/>
              <w:rPr>
                <w:rFonts w:cstheme="minorHAnsi"/>
                <w:szCs w:val="20"/>
              </w:rPr>
            </w:pPr>
          </w:p>
        </w:tc>
        <w:tc>
          <w:tcPr>
            <w:tcW w:w="990" w:type="dxa"/>
          </w:tcPr>
          <w:p w14:paraId="128455E4" w14:textId="77777777" w:rsidR="0061524D" w:rsidRPr="00487927" w:rsidRDefault="0061524D" w:rsidP="001B2204">
            <w:pPr>
              <w:jc w:val="center"/>
              <w:rPr>
                <w:rFonts w:cstheme="minorHAnsi"/>
                <w:szCs w:val="20"/>
              </w:rPr>
            </w:pPr>
          </w:p>
        </w:tc>
        <w:tc>
          <w:tcPr>
            <w:tcW w:w="990" w:type="dxa"/>
          </w:tcPr>
          <w:p w14:paraId="13A6AC6C" w14:textId="3471F302" w:rsidR="0061524D" w:rsidRPr="00487927" w:rsidRDefault="0061524D" w:rsidP="001B2204">
            <w:pPr>
              <w:jc w:val="center"/>
              <w:rPr>
                <w:rFonts w:cstheme="minorHAnsi"/>
                <w:szCs w:val="20"/>
              </w:rPr>
            </w:pPr>
          </w:p>
        </w:tc>
        <w:tc>
          <w:tcPr>
            <w:tcW w:w="990" w:type="dxa"/>
          </w:tcPr>
          <w:p w14:paraId="7C3160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826696" w14:textId="77777777" w:rsidR="0061524D" w:rsidRPr="00487927" w:rsidRDefault="0061524D" w:rsidP="001B2204">
            <w:pPr>
              <w:jc w:val="center"/>
              <w:rPr>
                <w:rFonts w:cstheme="minorHAnsi"/>
                <w:szCs w:val="20"/>
              </w:rPr>
            </w:pPr>
          </w:p>
        </w:tc>
        <w:tc>
          <w:tcPr>
            <w:tcW w:w="990" w:type="dxa"/>
          </w:tcPr>
          <w:p w14:paraId="58241644" w14:textId="77777777" w:rsidR="0061524D" w:rsidRPr="00487927" w:rsidRDefault="0061524D" w:rsidP="001B2204">
            <w:pPr>
              <w:jc w:val="center"/>
              <w:rPr>
                <w:rFonts w:cstheme="minorHAnsi"/>
                <w:szCs w:val="20"/>
              </w:rPr>
            </w:pPr>
          </w:p>
        </w:tc>
        <w:tc>
          <w:tcPr>
            <w:tcW w:w="990" w:type="dxa"/>
          </w:tcPr>
          <w:p w14:paraId="6D9AFF91" w14:textId="77777777" w:rsidR="0061524D" w:rsidRPr="00487927" w:rsidRDefault="0061524D" w:rsidP="001B2204">
            <w:pPr>
              <w:jc w:val="center"/>
              <w:rPr>
                <w:rFonts w:cstheme="minorHAnsi"/>
                <w:szCs w:val="20"/>
              </w:rPr>
            </w:pPr>
          </w:p>
        </w:tc>
        <w:tc>
          <w:tcPr>
            <w:tcW w:w="1103" w:type="dxa"/>
          </w:tcPr>
          <w:p w14:paraId="4ACA3DF9" w14:textId="77777777" w:rsidR="0061524D" w:rsidRPr="00487927" w:rsidRDefault="0061524D" w:rsidP="001B2204">
            <w:pPr>
              <w:jc w:val="center"/>
              <w:rPr>
                <w:rFonts w:cstheme="minorHAnsi"/>
                <w:szCs w:val="20"/>
              </w:rPr>
            </w:pPr>
          </w:p>
        </w:tc>
        <w:tc>
          <w:tcPr>
            <w:tcW w:w="1103" w:type="dxa"/>
          </w:tcPr>
          <w:p w14:paraId="380AF72E" w14:textId="77777777" w:rsidR="0061524D" w:rsidRPr="00487927" w:rsidRDefault="0061524D" w:rsidP="001B2204">
            <w:pPr>
              <w:jc w:val="center"/>
              <w:rPr>
                <w:rFonts w:cstheme="minorHAnsi"/>
                <w:szCs w:val="20"/>
              </w:rPr>
            </w:pPr>
          </w:p>
        </w:tc>
      </w:tr>
      <w:tr w:rsidR="0061524D" w:rsidRPr="00487927" w14:paraId="1A23C3BF" w14:textId="4ED8A7B0" w:rsidTr="0061524D">
        <w:tc>
          <w:tcPr>
            <w:tcW w:w="1255" w:type="dxa"/>
          </w:tcPr>
          <w:p w14:paraId="48B7542A" w14:textId="36BE0054" w:rsidR="0061524D" w:rsidRPr="00F31B97" w:rsidRDefault="0061524D"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61524D" w:rsidRPr="00487927" w:rsidRDefault="0061524D" w:rsidP="001B2204">
            <w:pPr>
              <w:jc w:val="center"/>
              <w:rPr>
                <w:rFonts w:cstheme="minorHAnsi"/>
                <w:szCs w:val="20"/>
              </w:rPr>
            </w:pPr>
          </w:p>
        </w:tc>
        <w:tc>
          <w:tcPr>
            <w:tcW w:w="990" w:type="dxa"/>
          </w:tcPr>
          <w:p w14:paraId="63B789ED" w14:textId="34321F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33F90" w14:textId="77777777" w:rsidR="0061524D" w:rsidRPr="00487927" w:rsidRDefault="0061524D" w:rsidP="001B2204">
            <w:pPr>
              <w:jc w:val="center"/>
              <w:rPr>
                <w:rFonts w:cstheme="minorHAnsi"/>
                <w:szCs w:val="20"/>
              </w:rPr>
            </w:pPr>
          </w:p>
        </w:tc>
        <w:tc>
          <w:tcPr>
            <w:tcW w:w="990" w:type="dxa"/>
          </w:tcPr>
          <w:p w14:paraId="301A3175" w14:textId="77777777" w:rsidR="0061524D" w:rsidRPr="00487927" w:rsidRDefault="0061524D" w:rsidP="001B2204">
            <w:pPr>
              <w:jc w:val="center"/>
              <w:rPr>
                <w:rFonts w:cstheme="minorHAnsi"/>
                <w:szCs w:val="20"/>
              </w:rPr>
            </w:pPr>
          </w:p>
        </w:tc>
        <w:tc>
          <w:tcPr>
            <w:tcW w:w="990" w:type="dxa"/>
          </w:tcPr>
          <w:p w14:paraId="77E82D8B" w14:textId="77777777" w:rsidR="0061524D" w:rsidRPr="00487927" w:rsidRDefault="0061524D" w:rsidP="001B2204">
            <w:pPr>
              <w:jc w:val="center"/>
              <w:rPr>
                <w:rFonts w:cstheme="minorHAnsi"/>
                <w:szCs w:val="20"/>
              </w:rPr>
            </w:pPr>
          </w:p>
        </w:tc>
        <w:tc>
          <w:tcPr>
            <w:tcW w:w="990" w:type="dxa"/>
          </w:tcPr>
          <w:p w14:paraId="212817BF" w14:textId="01F26F1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F87D9" w14:textId="77777777" w:rsidR="0061524D" w:rsidRPr="00487927" w:rsidRDefault="0061524D" w:rsidP="001B2204">
            <w:pPr>
              <w:jc w:val="center"/>
              <w:rPr>
                <w:rFonts w:cstheme="minorHAnsi"/>
                <w:szCs w:val="20"/>
              </w:rPr>
            </w:pPr>
          </w:p>
        </w:tc>
        <w:tc>
          <w:tcPr>
            <w:tcW w:w="990" w:type="dxa"/>
          </w:tcPr>
          <w:p w14:paraId="23CB7463" w14:textId="77777777" w:rsidR="0061524D" w:rsidRPr="00487927" w:rsidRDefault="0061524D" w:rsidP="001B2204">
            <w:pPr>
              <w:jc w:val="center"/>
              <w:rPr>
                <w:rFonts w:cstheme="minorHAnsi"/>
                <w:szCs w:val="20"/>
              </w:rPr>
            </w:pPr>
          </w:p>
        </w:tc>
        <w:tc>
          <w:tcPr>
            <w:tcW w:w="990" w:type="dxa"/>
          </w:tcPr>
          <w:p w14:paraId="580D8425" w14:textId="77777777" w:rsidR="0061524D" w:rsidRPr="00487927" w:rsidRDefault="0061524D" w:rsidP="001B2204">
            <w:pPr>
              <w:jc w:val="center"/>
              <w:rPr>
                <w:rFonts w:cstheme="minorHAnsi"/>
                <w:szCs w:val="20"/>
              </w:rPr>
            </w:pPr>
          </w:p>
        </w:tc>
        <w:tc>
          <w:tcPr>
            <w:tcW w:w="1103" w:type="dxa"/>
          </w:tcPr>
          <w:p w14:paraId="7AFB69C9" w14:textId="77777777" w:rsidR="0061524D" w:rsidRPr="00487927" w:rsidRDefault="0061524D" w:rsidP="001B2204">
            <w:pPr>
              <w:jc w:val="center"/>
              <w:rPr>
                <w:rFonts w:cstheme="minorHAnsi"/>
                <w:szCs w:val="20"/>
              </w:rPr>
            </w:pPr>
          </w:p>
        </w:tc>
        <w:tc>
          <w:tcPr>
            <w:tcW w:w="1103" w:type="dxa"/>
          </w:tcPr>
          <w:p w14:paraId="68A5EDC4" w14:textId="77777777" w:rsidR="0061524D" w:rsidRPr="00487927" w:rsidRDefault="0061524D" w:rsidP="001B2204">
            <w:pPr>
              <w:jc w:val="center"/>
              <w:rPr>
                <w:rFonts w:cstheme="minorHAnsi"/>
                <w:szCs w:val="20"/>
              </w:rPr>
            </w:pPr>
          </w:p>
        </w:tc>
      </w:tr>
      <w:tr w:rsidR="0061524D" w:rsidRPr="00487927" w14:paraId="32DC5378" w14:textId="6BF0C3D1" w:rsidTr="0061524D">
        <w:tc>
          <w:tcPr>
            <w:tcW w:w="1255" w:type="dxa"/>
            <w:shd w:val="clear" w:color="auto" w:fill="D6E3BC" w:themeFill="accent3" w:themeFillTint="66"/>
          </w:tcPr>
          <w:p w14:paraId="106B8190" w14:textId="0CCD88CA" w:rsidR="0061524D" w:rsidRPr="0029112F" w:rsidRDefault="0061524D"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741D4E5" w14:textId="48F5869A"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11F0914" w14:textId="6E97841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E951A72" w14:textId="72FE6013"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6A81FA7A" w14:textId="0144D366" w:rsidTr="0061524D">
        <w:tc>
          <w:tcPr>
            <w:tcW w:w="1255" w:type="dxa"/>
          </w:tcPr>
          <w:p w14:paraId="4EEBE0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19B3C3" w14:textId="445599E4" w:rsidR="0061524D" w:rsidRPr="00487927" w:rsidRDefault="0061524D" w:rsidP="001B2204">
            <w:pPr>
              <w:jc w:val="center"/>
              <w:rPr>
                <w:rFonts w:cstheme="minorHAnsi"/>
                <w:szCs w:val="20"/>
              </w:rPr>
            </w:pPr>
          </w:p>
        </w:tc>
        <w:tc>
          <w:tcPr>
            <w:tcW w:w="990" w:type="dxa"/>
          </w:tcPr>
          <w:p w14:paraId="10E8E235" w14:textId="77777777" w:rsidR="0061524D" w:rsidRPr="00487927" w:rsidRDefault="0061524D" w:rsidP="001B2204">
            <w:pPr>
              <w:jc w:val="center"/>
              <w:rPr>
                <w:rFonts w:cstheme="minorHAnsi"/>
                <w:szCs w:val="20"/>
              </w:rPr>
            </w:pPr>
          </w:p>
        </w:tc>
        <w:tc>
          <w:tcPr>
            <w:tcW w:w="990" w:type="dxa"/>
          </w:tcPr>
          <w:p w14:paraId="23C151B8" w14:textId="77777777" w:rsidR="0061524D" w:rsidRPr="00487927" w:rsidRDefault="0061524D" w:rsidP="001B2204">
            <w:pPr>
              <w:jc w:val="center"/>
              <w:rPr>
                <w:rFonts w:cstheme="minorHAnsi"/>
                <w:szCs w:val="20"/>
              </w:rPr>
            </w:pPr>
          </w:p>
        </w:tc>
        <w:tc>
          <w:tcPr>
            <w:tcW w:w="990" w:type="dxa"/>
          </w:tcPr>
          <w:p w14:paraId="57121867" w14:textId="7E0F15B9" w:rsidR="0061524D" w:rsidRPr="00487927" w:rsidRDefault="0061524D" w:rsidP="001B2204">
            <w:pPr>
              <w:jc w:val="center"/>
              <w:rPr>
                <w:rFonts w:cstheme="minorHAnsi"/>
                <w:szCs w:val="20"/>
              </w:rPr>
            </w:pPr>
          </w:p>
        </w:tc>
        <w:tc>
          <w:tcPr>
            <w:tcW w:w="990" w:type="dxa"/>
          </w:tcPr>
          <w:p w14:paraId="6C3F1C14" w14:textId="77777777" w:rsidR="0061524D" w:rsidRPr="00487927" w:rsidRDefault="0061524D" w:rsidP="001B2204">
            <w:pPr>
              <w:jc w:val="center"/>
              <w:rPr>
                <w:rFonts w:cstheme="minorHAnsi"/>
                <w:szCs w:val="20"/>
              </w:rPr>
            </w:pPr>
          </w:p>
        </w:tc>
        <w:tc>
          <w:tcPr>
            <w:tcW w:w="1080" w:type="dxa"/>
          </w:tcPr>
          <w:p w14:paraId="70B62A56" w14:textId="77777777" w:rsidR="0061524D" w:rsidRPr="00487927" w:rsidRDefault="0061524D" w:rsidP="001B2204">
            <w:pPr>
              <w:jc w:val="center"/>
              <w:rPr>
                <w:rFonts w:cstheme="minorHAnsi"/>
                <w:szCs w:val="20"/>
              </w:rPr>
            </w:pPr>
          </w:p>
        </w:tc>
        <w:tc>
          <w:tcPr>
            <w:tcW w:w="990" w:type="dxa"/>
          </w:tcPr>
          <w:p w14:paraId="1AC73E68" w14:textId="77777777" w:rsidR="0061524D" w:rsidRPr="00487927" w:rsidRDefault="0061524D" w:rsidP="001B2204">
            <w:pPr>
              <w:jc w:val="center"/>
              <w:rPr>
                <w:rFonts w:cstheme="minorHAnsi"/>
                <w:szCs w:val="20"/>
              </w:rPr>
            </w:pPr>
          </w:p>
        </w:tc>
        <w:tc>
          <w:tcPr>
            <w:tcW w:w="990" w:type="dxa"/>
          </w:tcPr>
          <w:p w14:paraId="3289E5CE" w14:textId="77777777" w:rsidR="0061524D" w:rsidRPr="00487927" w:rsidRDefault="0061524D" w:rsidP="001B2204">
            <w:pPr>
              <w:jc w:val="center"/>
              <w:rPr>
                <w:rFonts w:cstheme="minorHAnsi"/>
                <w:szCs w:val="20"/>
              </w:rPr>
            </w:pPr>
          </w:p>
        </w:tc>
        <w:tc>
          <w:tcPr>
            <w:tcW w:w="1103" w:type="dxa"/>
          </w:tcPr>
          <w:p w14:paraId="2EF441FD" w14:textId="77777777" w:rsidR="0061524D" w:rsidRPr="00487927" w:rsidRDefault="0061524D" w:rsidP="001B2204">
            <w:pPr>
              <w:jc w:val="center"/>
              <w:rPr>
                <w:rFonts w:cstheme="minorHAnsi"/>
                <w:szCs w:val="20"/>
              </w:rPr>
            </w:pPr>
          </w:p>
        </w:tc>
        <w:tc>
          <w:tcPr>
            <w:tcW w:w="1103" w:type="dxa"/>
          </w:tcPr>
          <w:p w14:paraId="486E9585" w14:textId="77777777" w:rsidR="0061524D" w:rsidRPr="00487927" w:rsidRDefault="0061524D" w:rsidP="001B2204">
            <w:pPr>
              <w:jc w:val="center"/>
              <w:rPr>
                <w:rFonts w:cstheme="minorHAnsi"/>
                <w:szCs w:val="20"/>
              </w:rPr>
            </w:pPr>
          </w:p>
        </w:tc>
      </w:tr>
      <w:tr w:rsidR="0061524D" w:rsidRPr="00487927" w14:paraId="34EE36F2" w14:textId="7229E38D" w:rsidTr="0061524D">
        <w:tc>
          <w:tcPr>
            <w:tcW w:w="1255" w:type="dxa"/>
          </w:tcPr>
          <w:p w14:paraId="2A959A8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571419" w14:textId="774A77CA" w:rsidR="0061524D" w:rsidRPr="00487927" w:rsidRDefault="0061524D" w:rsidP="001B2204">
            <w:pPr>
              <w:jc w:val="center"/>
              <w:rPr>
                <w:rFonts w:cstheme="minorHAnsi"/>
                <w:szCs w:val="20"/>
              </w:rPr>
            </w:pPr>
          </w:p>
        </w:tc>
        <w:tc>
          <w:tcPr>
            <w:tcW w:w="990" w:type="dxa"/>
          </w:tcPr>
          <w:p w14:paraId="54946A89" w14:textId="77777777" w:rsidR="0061524D" w:rsidRPr="00487927" w:rsidRDefault="0061524D" w:rsidP="001B2204">
            <w:pPr>
              <w:jc w:val="center"/>
              <w:rPr>
                <w:rFonts w:cstheme="minorHAnsi"/>
                <w:szCs w:val="20"/>
              </w:rPr>
            </w:pPr>
          </w:p>
        </w:tc>
        <w:tc>
          <w:tcPr>
            <w:tcW w:w="990" w:type="dxa"/>
          </w:tcPr>
          <w:p w14:paraId="31D5F2DF" w14:textId="77777777" w:rsidR="0061524D" w:rsidRPr="00487927" w:rsidRDefault="0061524D" w:rsidP="001B2204">
            <w:pPr>
              <w:jc w:val="center"/>
              <w:rPr>
                <w:rFonts w:cstheme="minorHAnsi"/>
                <w:szCs w:val="20"/>
              </w:rPr>
            </w:pPr>
          </w:p>
        </w:tc>
        <w:tc>
          <w:tcPr>
            <w:tcW w:w="990" w:type="dxa"/>
          </w:tcPr>
          <w:p w14:paraId="4FAAED1B" w14:textId="4A68CEE5" w:rsidR="0061524D" w:rsidRPr="00487927" w:rsidRDefault="0061524D" w:rsidP="001B2204">
            <w:pPr>
              <w:jc w:val="center"/>
              <w:rPr>
                <w:rFonts w:cstheme="minorHAnsi"/>
                <w:szCs w:val="20"/>
              </w:rPr>
            </w:pPr>
          </w:p>
        </w:tc>
        <w:tc>
          <w:tcPr>
            <w:tcW w:w="990" w:type="dxa"/>
          </w:tcPr>
          <w:p w14:paraId="6B56FF78" w14:textId="77777777" w:rsidR="0061524D" w:rsidRPr="00487927" w:rsidRDefault="0061524D" w:rsidP="001B2204">
            <w:pPr>
              <w:jc w:val="center"/>
              <w:rPr>
                <w:rFonts w:cstheme="minorHAnsi"/>
                <w:szCs w:val="20"/>
              </w:rPr>
            </w:pPr>
          </w:p>
        </w:tc>
        <w:tc>
          <w:tcPr>
            <w:tcW w:w="1080" w:type="dxa"/>
          </w:tcPr>
          <w:p w14:paraId="199D0211" w14:textId="77777777" w:rsidR="0061524D" w:rsidRPr="00487927" w:rsidRDefault="0061524D" w:rsidP="001B2204">
            <w:pPr>
              <w:jc w:val="center"/>
              <w:rPr>
                <w:rFonts w:cstheme="minorHAnsi"/>
                <w:szCs w:val="20"/>
              </w:rPr>
            </w:pPr>
          </w:p>
        </w:tc>
        <w:tc>
          <w:tcPr>
            <w:tcW w:w="990" w:type="dxa"/>
          </w:tcPr>
          <w:p w14:paraId="08466A34" w14:textId="77777777" w:rsidR="0061524D" w:rsidRPr="00487927" w:rsidRDefault="0061524D" w:rsidP="001B2204">
            <w:pPr>
              <w:jc w:val="center"/>
              <w:rPr>
                <w:rFonts w:cstheme="minorHAnsi"/>
                <w:szCs w:val="20"/>
              </w:rPr>
            </w:pPr>
          </w:p>
        </w:tc>
        <w:tc>
          <w:tcPr>
            <w:tcW w:w="990" w:type="dxa"/>
          </w:tcPr>
          <w:p w14:paraId="4D8EF074" w14:textId="77777777" w:rsidR="0061524D" w:rsidRPr="00487927" w:rsidRDefault="0061524D" w:rsidP="001B2204">
            <w:pPr>
              <w:jc w:val="center"/>
              <w:rPr>
                <w:rFonts w:cstheme="minorHAnsi"/>
                <w:szCs w:val="20"/>
              </w:rPr>
            </w:pPr>
          </w:p>
        </w:tc>
        <w:tc>
          <w:tcPr>
            <w:tcW w:w="1103" w:type="dxa"/>
          </w:tcPr>
          <w:p w14:paraId="3187EE84" w14:textId="77777777" w:rsidR="0061524D" w:rsidRPr="00487927" w:rsidRDefault="0061524D" w:rsidP="001B2204">
            <w:pPr>
              <w:jc w:val="center"/>
              <w:rPr>
                <w:rFonts w:cstheme="minorHAnsi"/>
                <w:szCs w:val="20"/>
              </w:rPr>
            </w:pPr>
          </w:p>
        </w:tc>
        <w:tc>
          <w:tcPr>
            <w:tcW w:w="1103" w:type="dxa"/>
          </w:tcPr>
          <w:p w14:paraId="4C0B8000" w14:textId="77777777" w:rsidR="0061524D" w:rsidRPr="00487927" w:rsidRDefault="0061524D" w:rsidP="001B2204">
            <w:pPr>
              <w:jc w:val="center"/>
              <w:rPr>
                <w:rFonts w:cstheme="minorHAnsi"/>
                <w:szCs w:val="20"/>
              </w:rPr>
            </w:pPr>
          </w:p>
        </w:tc>
      </w:tr>
      <w:tr w:rsidR="0061524D" w:rsidRPr="00487927" w14:paraId="19A0CAC5" w14:textId="30C758D5" w:rsidTr="0061524D">
        <w:tc>
          <w:tcPr>
            <w:tcW w:w="1255" w:type="dxa"/>
          </w:tcPr>
          <w:p w14:paraId="7F687A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51BC6" w14:textId="4FB42B89" w:rsidR="0061524D" w:rsidRPr="00487927" w:rsidRDefault="0061524D" w:rsidP="001B2204">
            <w:pPr>
              <w:jc w:val="center"/>
              <w:rPr>
                <w:rFonts w:cstheme="minorHAnsi"/>
                <w:szCs w:val="20"/>
              </w:rPr>
            </w:pPr>
          </w:p>
        </w:tc>
        <w:tc>
          <w:tcPr>
            <w:tcW w:w="990" w:type="dxa"/>
          </w:tcPr>
          <w:p w14:paraId="7FA6B8F9" w14:textId="77777777" w:rsidR="0061524D" w:rsidRPr="00487927" w:rsidRDefault="0061524D" w:rsidP="001B2204">
            <w:pPr>
              <w:jc w:val="center"/>
              <w:rPr>
                <w:rFonts w:cstheme="minorHAnsi"/>
                <w:szCs w:val="20"/>
              </w:rPr>
            </w:pPr>
          </w:p>
        </w:tc>
        <w:tc>
          <w:tcPr>
            <w:tcW w:w="990" w:type="dxa"/>
          </w:tcPr>
          <w:p w14:paraId="789A16D1" w14:textId="77777777" w:rsidR="0061524D" w:rsidRPr="00487927" w:rsidRDefault="0061524D" w:rsidP="001B2204">
            <w:pPr>
              <w:jc w:val="center"/>
              <w:rPr>
                <w:rFonts w:cstheme="minorHAnsi"/>
                <w:szCs w:val="20"/>
              </w:rPr>
            </w:pPr>
          </w:p>
        </w:tc>
        <w:tc>
          <w:tcPr>
            <w:tcW w:w="990" w:type="dxa"/>
          </w:tcPr>
          <w:p w14:paraId="1E775811" w14:textId="77D31A05" w:rsidR="0061524D" w:rsidRPr="00487927" w:rsidRDefault="0061524D" w:rsidP="001B2204">
            <w:pPr>
              <w:jc w:val="center"/>
              <w:rPr>
                <w:rFonts w:cstheme="minorHAnsi"/>
                <w:szCs w:val="20"/>
              </w:rPr>
            </w:pPr>
          </w:p>
        </w:tc>
        <w:tc>
          <w:tcPr>
            <w:tcW w:w="990" w:type="dxa"/>
          </w:tcPr>
          <w:p w14:paraId="637A558C" w14:textId="77777777" w:rsidR="0061524D" w:rsidRPr="00487927" w:rsidRDefault="0061524D" w:rsidP="001B2204">
            <w:pPr>
              <w:jc w:val="center"/>
              <w:rPr>
                <w:rFonts w:cstheme="minorHAnsi"/>
                <w:szCs w:val="20"/>
              </w:rPr>
            </w:pPr>
          </w:p>
        </w:tc>
        <w:tc>
          <w:tcPr>
            <w:tcW w:w="1080" w:type="dxa"/>
          </w:tcPr>
          <w:p w14:paraId="37A4EF06" w14:textId="77777777" w:rsidR="0061524D" w:rsidRPr="00487927" w:rsidRDefault="0061524D" w:rsidP="001B2204">
            <w:pPr>
              <w:jc w:val="center"/>
              <w:rPr>
                <w:rFonts w:cstheme="minorHAnsi"/>
                <w:szCs w:val="20"/>
              </w:rPr>
            </w:pPr>
          </w:p>
        </w:tc>
        <w:tc>
          <w:tcPr>
            <w:tcW w:w="990" w:type="dxa"/>
          </w:tcPr>
          <w:p w14:paraId="0F641576" w14:textId="77777777" w:rsidR="0061524D" w:rsidRPr="00487927" w:rsidRDefault="0061524D" w:rsidP="001B2204">
            <w:pPr>
              <w:jc w:val="center"/>
              <w:rPr>
                <w:rFonts w:cstheme="minorHAnsi"/>
                <w:szCs w:val="20"/>
              </w:rPr>
            </w:pPr>
          </w:p>
        </w:tc>
        <w:tc>
          <w:tcPr>
            <w:tcW w:w="990" w:type="dxa"/>
          </w:tcPr>
          <w:p w14:paraId="6CD35F71" w14:textId="77777777" w:rsidR="0061524D" w:rsidRPr="00487927" w:rsidRDefault="0061524D" w:rsidP="001B2204">
            <w:pPr>
              <w:jc w:val="center"/>
              <w:rPr>
                <w:rFonts w:cstheme="minorHAnsi"/>
                <w:szCs w:val="20"/>
              </w:rPr>
            </w:pPr>
          </w:p>
        </w:tc>
        <w:tc>
          <w:tcPr>
            <w:tcW w:w="1103" w:type="dxa"/>
          </w:tcPr>
          <w:p w14:paraId="1CEBA8F9" w14:textId="77777777" w:rsidR="0061524D" w:rsidRPr="00487927" w:rsidRDefault="0061524D" w:rsidP="001B2204">
            <w:pPr>
              <w:jc w:val="center"/>
              <w:rPr>
                <w:rFonts w:cstheme="minorHAnsi"/>
                <w:szCs w:val="20"/>
              </w:rPr>
            </w:pPr>
          </w:p>
        </w:tc>
        <w:tc>
          <w:tcPr>
            <w:tcW w:w="1103" w:type="dxa"/>
          </w:tcPr>
          <w:p w14:paraId="6AA7A790" w14:textId="77777777" w:rsidR="0061524D" w:rsidRPr="00487927" w:rsidRDefault="0061524D" w:rsidP="001B2204">
            <w:pPr>
              <w:jc w:val="center"/>
              <w:rPr>
                <w:rFonts w:cstheme="minorHAnsi"/>
                <w:szCs w:val="20"/>
              </w:rPr>
            </w:pPr>
          </w:p>
        </w:tc>
      </w:tr>
      <w:tr w:rsidR="0061524D" w:rsidRPr="00487927" w14:paraId="23799AA5" w14:textId="53492318" w:rsidTr="0061524D">
        <w:tc>
          <w:tcPr>
            <w:tcW w:w="1255" w:type="dxa"/>
          </w:tcPr>
          <w:p w14:paraId="27B5D5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D771EA" w14:textId="18D66739" w:rsidR="0061524D" w:rsidRPr="00487927" w:rsidRDefault="0061524D" w:rsidP="001B2204">
            <w:pPr>
              <w:jc w:val="center"/>
              <w:rPr>
                <w:rFonts w:cstheme="minorHAnsi"/>
                <w:szCs w:val="20"/>
              </w:rPr>
            </w:pPr>
          </w:p>
        </w:tc>
        <w:tc>
          <w:tcPr>
            <w:tcW w:w="990" w:type="dxa"/>
          </w:tcPr>
          <w:p w14:paraId="0AF7B98F" w14:textId="77777777" w:rsidR="0061524D" w:rsidRPr="00487927" w:rsidRDefault="0061524D" w:rsidP="001B2204">
            <w:pPr>
              <w:jc w:val="center"/>
              <w:rPr>
                <w:rFonts w:cstheme="minorHAnsi"/>
                <w:szCs w:val="20"/>
              </w:rPr>
            </w:pPr>
          </w:p>
        </w:tc>
        <w:tc>
          <w:tcPr>
            <w:tcW w:w="990" w:type="dxa"/>
          </w:tcPr>
          <w:p w14:paraId="6AB65D90" w14:textId="77777777" w:rsidR="0061524D" w:rsidRPr="00487927" w:rsidRDefault="0061524D" w:rsidP="001B2204">
            <w:pPr>
              <w:jc w:val="center"/>
              <w:rPr>
                <w:rFonts w:cstheme="minorHAnsi"/>
                <w:szCs w:val="20"/>
              </w:rPr>
            </w:pPr>
          </w:p>
        </w:tc>
        <w:tc>
          <w:tcPr>
            <w:tcW w:w="990" w:type="dxa"/>
          </w:tcPr>
          <w:p w14:paraId="3539D515" w14:textId="4A6A4A6F" w:rsidR="0061524D" w:rsidRPr="00487927" w:rsidRDefault="0061524D" w:rsidP="001B2204">
            <w:pPr>
              <w:jc w:val="center"/>
              <w:rPr>
                <w:rFonts w:cstheme="minorHAnsi"/>
                <w:szCs w:val="20"/>
              </w:rPr>
            </w:pPr>
          </w:p>
        </w:tc>
        <w:tc>
          <w:tcPr>
            <w:tcW w:w="990" w:type="dxa"/>
          </w:tcPr>
          <w:p w14:paraId="06B04D84" w14:textId="77777777" w:rsidR="0061524D" w:rsidRPr="00487927" w:rsidRDefault="0061524D" w:rsidP="001B2204">
            <w:pPr>
              <w:jc w:val="center"/>
              <w:rPr>
                <w:rFonts w:cstheme="minorHAnsi"/>
                <w:szCs w:val="20"/>
              </w:rPr>
            </w:pPr>
          </w:p>
        </w:tc>
        <w:tc>
          <w:tcPr>
            <w:tcW w:w="1080" w:type="dxa"/>
          </w:tcPr>
          <w:p w14:paraId="3BF5813A" w14:textId="77777777" w:rsidR="0061524D" w:rsidRPr="00487927" w:rsidRDefault="0061524D" w:rsidP="001B2204">
            <w:pPr>
              <w:jc w:val="center"/>
              <w:rPr>
                <w:rFonts w:cstheme="minorHAnsi"/>
                <w:szCs w:val="20"/>
              </w:rPr>
            </w:pPr>
          </w:p>
        </w:tc>
        <w:tc>
          <w:tcPr>
            <w:tcW w:w="990" w:type="dxa"/>
          </w:tcPr>
          <w:p w14:paraId="1A3E2A3B" w14:textId="77777777" w:rsidR="0061524D" w:rsidRPr="00487927" w:rsidRDefault="0061524D" w:rsidP="001B2204">
            <w:pPr>
              <w:jc w:val="center"/>
              <w:rPr>
                <w:rFonts w:cstheme="minorHAnsi"/>
                <w:szCs w:val="20"/>
              </w:rPr>
            </w:pPr>
          </w:p>
        </w:tc>
        <w:tc>
          <w:tcPr>
            <w:tcW w:w="990" w:type="dxa"/>
          </w:tcPr>
          <w:p w14:paraId="443E93BE" w14:textId="77777777" w:rsidR="0061524D" w:rsidRPr="00487927" w:rsidRDefault="0061524D" w:rsidP="001B2204">
            <w:pPr>
              <w:jc w:val="center"/>
              <w:rPr>
                <w:rFonts w:cstheme="minorHAnsi"/>
                <w:szCs w:val="20"/>
              </w:rPr>
            </w:pPr>
          </w:p>
        </w:tc>
        <w:tc>
          <w:tcPr>
            <w:tcW w:w="1103" w:type="dxa"/>
          </w:tcPr>
          <w:p w14:paraId="751B309C" w14:textId="77777777" w:rsidR="0061524D" w:rsidRPr="00487927" w:rsidRDefault="0061524D" w:rsidP="001B2204">
            <w:pPr>
              <w:jc w:val="center"/>
              <w:rPr>
                <w:rFonts w:cstheme="minorHAnsi"/>
                <w:szCs w:val="20"/>
              </w:rPr>
            </w:pPr>
          </w:p>
        </w:tc>
        <w:tc>
          <w:tcPr>
            <w:tcW w:w="1103" w:type="dxa"/>
          </w:tcPr>
          <w:p w14:paraId="37D42FC7" w14:textId="77777777" w:rsidR="0061524D" w:rsidRPr="00487927" w:rsidRDefault="0061524D" w:rsidP="001B2204">
            <w:pPr>
              <w:jc w:val="center"/>
              <w:rPr>
                <w:rFonts w:cstheme="minorHAnsi"/>
                <w:szCs w:val="20"/>
              </w:rPr>
            </w:pPr>
          </w:p>
        </w:tc>
      </w:tr>
      <w:tr w:rsidR="0061524D" w:rsidRPr="00487927" w14:paraId="5EBDC811" w14:textId="3464C439" w:rsidTr="0061524D">
        <w:tc>
          <w:tcPr>
            <w:tcW w:w="1255" w:type="dxa"/>
          </w:tcPr>
          <w:p w14:paraId="7245950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739AFD" w14:textId="40B11016" w:rsidR="0061524D" w:rsidRPr="00487927" w:rsidRDefault="0061524D" w:rsidP="001B2204">
            <w:pPr>
              <w:jc w:val="center"/>
              <w:rPr>
                <w:rFonts w:cstheme="minorHAnsi"/>
                <w:szCs w:val="20"/>
              </w:rPr>
            </w:pPr>
          </w:p>
        </w:tc>
        <w:tc>
          <w:tcPr>
            <w:tcW w:w="990" w:type="dxa"/>
          </w:tcPr>
          <w:p w14:paraId="11446554" w14:textId="77777777" w:rsidR="0061524D" w:rsidRPr="00487927" w:rsidRDefault="0061524D" w:rsidP="001B2204">
            <w:pPr>
              <w:jc w:val="center"/>
              <w:rPr>
                <w:rFonts w:cstheme="minorHAnsi"/>
                <w:szCs w:val="20"/>
              </w:rPr>
            </w:pPr>
          </w:p>
        </w:tc>
        <w:tc>
          <w:tcPr>
            <w:tcW w:w="990" w:type="dxa"/>
          </w:tcPr>
          <w:p w14:paraId="63AC2EB9" w14:textId="77777777" w:rsidR="0061524D" w:rsidRPr="00487927" w:rsidRDefault="0061524D" w:rsidP="001B2204">
            <w:pPr>
              <w:jc w:val="center"/>
              <w:rPr>
                <w:rFonts w:cstheme="minorHAnsi"/>
                <w:szCs w:val="20"/>
              </w:rPr>
            </w:pPr>
          </w:p>
        </w:tc>
        <w:tc>
          <w:tcPr>
            <w:tcW w:w="990" w:type="dxa"/>
          </w:tcPr>
          <w:p w14:paraId="580DCD93" w14:textId="713043F6" w:rsidR="0061524D" w:rsidRPr="00487927" w:rsidRDefault="0061524D" w:rsidP="001B2204">
            <w:pPr>
              <w:jc w:val="center"/>
              <w:rPr>
                <w:rFonts w:cstheme="minorHAnsi"/>
                <w:szCs w:val="20"/>
              </w:rPr>
            </w:pPr>
          </w:p>
        </w:tc>
        <w:tc>
          <w:tcPr>
            <w:tcW w:w="990" w:type="dxa"/>
          </w:tcPr>
          <w:p w14:paraId="24946F60" w14:textId="77777777" w:rsidR="0061524D" w:rsidRPr="00487927" w:rsidRDefault="0061524D" w:rsidP="001B2204">
            <w:pPr>
              <w:jc w:val="center"/>
              <w:rPr>
                <w:rFonts w:cstheme="minorHAnsi"/>
                <w:szCs w:val="20"/>
              </w:rPr>
            </w:pPr>
          </w:p>
        </w:tc>
        <w:tc>
          <w:tcPr>
            <w:tcW w:w="1080" w:type="dxa"/>
          </w:tcPr>
          <w:p w14:paraId="367E52D4" w14:textId="77777777" w:rsidR="0061524D" w:rsidRPr="00487927" w:rsidRDefault="0061524D" w:rsidP="001B2204">
            <w:pPr>
              <w:jc w:val="center"/>
              <w:rPr>
                <w:rFonts w:cstheme="minorHAnsi"/>
                <w:szCs w:val="20"/>
              </w:rPr>
            </w:pPr>
          </w:p>
        </w:tc>
        <w:tc>
          <w:tcPr>
            <w:tcW w:w="990" w:type="dxa"/>
          </w:tcPr>
          <w:p w14:paraId="7DBF70BD" w14:textId="77777777" w:rsidR="0061524D" w:rsidRPr="00487927" w:rsidRDefault="0061524D" w:rsidP="001B2204">
            <w:pPr>
              <w:jc w:val="center"/>
              <w:rPr>
                <w:rFonts w:cstheme="minorHAnsi"/>
                <w:szCs w:val="20"/>
              </w:rPr>
            </w:pPr>
          </w:p>
        </w:tc>
        <w:tc>
          <w:tcPr>
            <w:tcW w:w="990" w:type="dxa"/>
          </w:tcPr>
          <w:p w14:paraId="1080BF66" w14:textId="77777777" w:rsidR="0061524D" w:rsidRPr="00487927" w:rsidRDefault="0061524D" w:rsidP="001B2204">
            <w:pPr>
              <w:jc w:val="center"/>
              <w:rPr>
                <w:rFonts w:cstheme="minorHAnsi"/>
                <w:szCs w:val="20"/>
              </w:rPr>
            </w:pPr>
          </w:p>
        </w:tc>
        <w:tc>
          <w:tcPr>
            <w:tcW w:w="1103" w:type="dxa"/>
          </w:tcPr>
          <w:p w14:paraId="2EE19BFD" w14:textId="77777777" w:rsidR="0061524D" w:rsidRPr="00487927" w:rsidRDefault="0061524D" w:rsidP="001B2204">
            <w:pPr>
              <w:jc w:val="center"/>
              <w:rPr>
                <w:rFonts w:cstheme="minorHAnsi"/>
                <w:szCs w:val="20"/>
              </w:rPr>
            </w:pPr>
          </w:p>
        </w:tc>
        <w:tc>
          <w:tcPr>
            <w:tcW w:w="1103" w:type="dxa"/>
          </w:tcPr>
          <w:p w14:paraId="18C89913" w14:textId="77777777" w:rsidR="0061524D" w:rsidRPr="00487927" w:rsidRDefault="0061524D" w:rsidP="001B2204">
            <w:pPr>
              <w:jc w:val="center"/>
              <w:rPr>
                <w:rFonts w:cstheme="minorHAnsi"/>
                <w:szCs w:val="20"/>
              </w:rPr>
            </w:pPr>
          </w:p>
        </w:tc>
      </w:tr>
      <w:tr w:rsidR="0061524D" w:rsidRPr="00487927" w14:paraId="5283F940" w14:textId="6BBFC7C0" w:rsidTr="0061524D">
        <w:tc>
          <w:tcPr>
            <w:tcW w:w="1255" w:type="dxa"/>
          </w:tcPr>
          <w:p w14:paraId="1BC53B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1332B" w14:textId="47E24F1F" w:rsidR="0061524D" w:rsidRPr="00487927" w:rsidRDefault="0061524D" w:rsidP="001B2204">
            <w:pPr>
              <w:jc w:val="center"/>
              <w:rPr>
                <w:rFonts w:cstheme="minorHAnsi"/>
                <w:szCs w:val="20"/>
              </w:rPr>
            </w:pPr>
          </w:p>
        </w:tc>
        <w:tc>
          <w:tcPr>
            <w:tcW w:w="990" w:type="dxa"/>
          </w:tcPr>
          <w:p w14:paraId="1F1A75D1" w14:textId="77777777" w:rsidR="0061524D" w:rsidRPr="00487927" w:rsidRDefault="0061524D" w:rsidP="001B2204">
            <w:pPr>
              <w:jc w:val="center"/>
              <w:rPr>
                <w:rFonts w:cstheme="minorHAnsi"/>
                <w:szCs w:val="20"/>
              </w:rPr>
            </w:pPr>
          </w:p>
        </w:tc>
        <w:tc>
          <w:tcPr>
            <w:tcW w:w="990" w:type="dxa"/>
          </w:tcPr>
          <w:p w14:paraId="345639E8" w14:textId="77777777" w:rsidR="0061524D" w:rsidRPr="00487927" w:rsidRDefault="0061524D" w:rsidP="001B2204">
            <w:pPr>
              <w:jc w:val="center"/>
              <w:rPr>
                <w:rFonts w:cstheme="minorHAnsi"/>
                <w:szCs w:val="20"/>
              </w:rPr>
            </w:pPr>
          </w:p>
        </w:tc>
        <w:tc>
          <w:tcPr>
            <w:tcW w:w="990" w:type="dxa"/>
          </w:tcPr>
          <w:p w14:paraId="0F94E0ED" w14:textId="5F8960DF" w:rsidR="0061524D" w:rsidRPr="00487927" w:rsidRDefault="0061524D" w:rsidP="001B2204">
            <w:pPr>
              <w:jc w:val="center"/>
              <w:rPr>
                <w:rFonts w:cstheme="minorHAnsi"/>
                <w:szCs w:val="20"/>
              </w:rPr>
            </w:pPr>
          </w:p>
        </w:tc>
        <w:tc>
          <w:tcPr>
            <w:tcW w:w="990" w:type="dxa"/>
          </w:tcPr>
          <w:p w14:paraId="5D859194" w14:textId="77777777" w:rsidR="0061524D" w:rsidRPr="00487927" w:rsidRDefault="0061524D" w:rsidP="001B2204">
            <w:pPr>
              <w:jc w:val="center"/>
              <w:rPr>
                <w:rFonts w:cstheme="minorHAnsi"/>
                <w:szCs w:val="20"/>
              </w:rPr>
            </w:pPr>
          </w:p>
        </w:tc>
        <w:tc>
          <w:tcPr>
            <w:tcW w:w="1080" w:type="dxa"/>
          </w:tcPr>
          <w:p w14:paraId="50F7691B" w14:textId="77777777" w:rsidR="0061524D" w:rsidRPr="00487927" w:rsidRDefault="0061524D" w:rsidP="001B2204">
            <w:pPr>
              <w:jc w:val="center"/>
              <w:rPr>
                <w:rFonts w:cstheme="minorHAnsi"/>
                <w:szCs w:val="20"/>
              </w:rPr>
            </w:pPr>
          </w:p>
        </w:tc>
        <w:tc>
          <w:tcPr>
            <w:tcW w:w="990" w:type="dxa"/>
          </w:tcPr>
          <w:p w14:paraId="3D082246" w14:textId="77777777" w:rsidR="0061524D" w:rsidRPr="00487927" w:rsidRDefault="0061524D" w:rsidP="001B2204">
            <w:pPr>
              <w:jc w:val="center"/>
              <w:rPr>
                <w:rFonts w:cstheme="minorHAnsi"/>
                <w:szCs w:val="20"/>
              </w:rPr>
            </w:pPr>
          </w:p>
        </w:tc>
        <w:tc>
          <w:tcPr>
            <w:tcW w:w="990" w:type="dxa"/>
          </w:tcPr>
          <w:p w14:paraId="20EBFDA3" w14:textId="77777777" w:rsidR="0061524D" w:rsidRPr="00487927" w:rsidRDefault="0061524D" w:rsidP="001B2204">
            <w:pPr>
              <w:jc w:val="center"/>
              <w:rPr>
                <w:rFonts w:cstheme="minorHAnsi"/>
                <w:szCs w:val="20"/>
              </w:rPr>
            </w:pPr>
          </w:p>
        </w:tc>
        <w:tc>
          <w:tcPr>
            <w:tcW w:w="1103" w:type="dxa"/>
          </w:tcPr>
          <w:p w14:paraId="09C7B9CC" w14:textId="77777777" w:rsidR="0061524D" w:rsidRPr="00487927" w:rsidRDefault="0061524D" w:rsidP="001B2204">
            <w:pPr>
              <w:jc w:val="center"/>
              <w:rPr>
                <w:rFonts w:cstheme="minorHAnsi"/>
                <w:szCs w:val="20"/>
              </w:rPr>
            </w:pPr>
          </w:p>
        </w:tc>
        <w:tc>
          <w:tcPr>
            <w:tcW w:w="1103" w:type="dxa"/>
          </w:tcPr>
          <w:p w14:paraId="375F10A7" w14:textId="77777777" w:rsidR="0061524D" w:rsidRPr="00487927" w:rsidRDefault="0061524D" w:rsidP="001B2204">
            <w:pPr>
              <w:jc w:val="center"/>
              <w:rPr>
                <w:rFonts w:cstheme="minorHAnsi"/>
                <w:szCs w:val="20"/>
              </w:rPr>
            </w:pPr>
          </w:p>
        </w:tc>
      </w:tr>
      <w:tr w:rsidR="0061524D" w:rsidRPr="00487927" w14:paraId="216E5359" w14:textId="7A785971" w:rsidTr="0061524D">
        <w:tc>
          <w:tcPr>
            <w:tcW w:w="1255" w:type="dxa"/>
          </w:tcPr>
          <w:p w14:paraId="5906500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39B96B" w14:textId="00401600" w:rsidR="0061524D" w:rsidRPr="00487927" w:rsidRDefault="0061524D" w:rsidP="001B2204">
            <w:pPr>
              <w:jc w:val="center"/>
              <w:rPr>
                <w:rFonts w:cstheme="minorHAnsi"/>
                <w:szCs w:val="20"/>
              </w:rPr>
            </w:pPr>
          </w:p>
        </w:tc>
        <w:tc>
          <w:tcPr>
            <w:tcW w:w="990" w:type="dxa"/>
          </w:tcPr>
          <w:p w14:paraId="41C291CE" w14:textId="77777777" w:rsidR="0061524D" w:rsidRPr="00487927" w:rsidRDefault="0061524D" w:rsidP="001B2204">
            <w:pPr>
              <w:jc w:val="center"/>
              <w:rPr>
                <w:rFonts w:cstheme="minorHAnsi"/>
                <w:szCs w:val="20"/>
              </w:rPr>
            </w:pPr>
          </w:p>
        </w:tc>
        <w:tc>
          <w:tcPr>
            <w:tcW w:w="990" w:type="dxa"/>
          </w:tcPr>
          <w:p w14:paraId="529CA950" w14:textId="77777777" w:rsidR="0061524D" w:rsidRPr="00487927" w:rsidRDefault="0061524D" w:rsidP="001B2204">
            <w:pPr>
              <w:jc w:val="center"/>
              <w:rPr>
                <w:rFonts w:cstheme="minorHAnsi"/>
                <w:szCs w:val="20"/>
              </w:rPr>
            </w:pPr>
          </w:p>
        </w:tc>
        <w:tc>
          <w:tcPr>
            <w:tcW w:w="990" w:type="dxa"/>
          </w:tcPr>
          <w:p w14:paraId="5B8B2EA3" w14:textId="6AF84C86" w:rsidR="0061524D" w:rsidRPr="00487927" w:rsidRDefault="0061524D" w:rsidP="001B2204">
            <w:pPr>
              <w:jc w:val="center"/>
              <w:rPr>
                <w:rFonts w:cstheme="minorHAnsi"/>
                <w:szCs w:val="20"/>
              </w:rPr>
            </w:pPr>
          </w:p>
        </w:tc>
        <w:tc>
          <w:tcPr>
            <w:tcW w:w="990" w:type="dxa"/>
          </w:tcPr>
          <w:p w14:paraId="05890B38" w14:textId="77777777" w:rsidR="0061524D" w:rsidRPr="00487927" w:rsidRDefault="0061524D" w:rsidP="001B2204">
            <w:pPr>
              <w:jc w:val="center"/>
              <w:rPr>
                <w:rFonts w:cstheme="minorHAnsi"/>
                <w:szCs w:val="20"/>
              </w:rPr>
            </w:pPr>
          </w:p>
        </w:tc>
        <w:tc>
          <w:tcPr>
            <w:tcW w:w="1080" w:type="dxa"/>
          </w:tcPr>
          <w:p w14:paraId="02EB010B" w14:textId="77777777" w:rsidR="0061524D" w:rsidRPr="00487927" w:rsidRDefault="0061524D" w:rsidP="001B2204">
            <w:pPr>
              <w:jc w:val="center"/>
              <w:rPr>
                <w:rFonts w:cstheme="minorHAnsi"/>
                <w:szCs w:val="20"/>
              </w:rPr>
            </w:pPr>
          </w:p>
        </w:tc>
        <w:tc>
          <w:tcPr>
            <w:tcW w:w="990" w:type="dxa"/>
          </w:tcPr>
          <w:p w14:paraId="326327F9" w14:textId="77777777" w:rsidR="0061524D" w:rsidRPr="00487927" w:rsidRDefault="0061524D" w:rsidP="001B2204">
            <w:pPr>
              <w:jc w:val="center"/>
              <w:rPr>
                <w:rFonts w:cstheme="minorHAnsi"/>
                <w:szCs w:val="20"/>
              </w:rPr>
            </w:pPr>
          </w:p>
        </w:tc>
        <w:tc>
          <w:tcPr>
            <w:tcW w:w="990" w:type="dxa"/>
          </w:tcPr>
          <w:p w14:paraId="54678F94" w14:textId="77777777" w:rsidR="0061524D" w:rsidRPr="00487927" w:rsidRDefault="0061524D" w:rsidP="001B2204">
            <w:pPr>
              <w:jc w:val="center"/>
              <w:rPr>
                <w:rFonts w:cstheme="minorHAnsi"/>
                <w:szCs w:val="20"/>
              </w:rPr>
            </w:pPr>
          </w:p>
        </w:tc>
        <w:tc>
          <w:tcPr>
            <w:tcW w:w="1103" w:type="dxa"/>
          </w:tcPr>
          <w:p w14:paraId="0C7C1551" w14:textId="77777777" w:rsidR="0061524D" w:rsidRPr="00487927" w:rsidRDefault="0061524D" w:rsidP="001B2204">
            <w:pPr>
              <w:jc w:val="center"/>
              <w:rPr>
                <w:rFonts w:cstheme="minorHAnsi"/>
                <w:szCs w:val="20"/>
              </w:rPr>
            </w:pPr>
          </w:p>
        </w:tc>
        <w:tc>
          <w:tcPr>
            <w:tcW w:w="1103" w:type="dxa"/>
          </w:tcPr>
          <w:p w14:paraId="760C44A0" w14:textId="77777777" w:rsidR="0061524D" w:rsidRPr="00487927" w:rsidRDefault="0061524D" w:rsidP="001B2204">
            <w:pPr>
              <w:jc w:val="center"/>
              <w:rPr>
                <w:rFonts w:cstheme="minorHAnsi"/>
                <w:szCs w:val="20"/>
              </w:rPr>
            </w:pPr>
          </w:p>
        </w:tc>
      </w:tr>
      <w:tr w:rsidR="0061524D" w:rsidRPr="00487927" w14:paraId="711E4BA9" w14:textId="17D0C9C2" w:rsidTr="0061524D">
        <w:tc>
          <w:tcPr>
            <w:tcW w:w="1255" w:type="dxa"/>
          </w:tcPr>
          <w:p w14:paraId="37F5E7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CBAAAC" w14:textId="3C6D778C" w:rsidR="0061524D" w:rsidRPr="00487927" w:rsidRDefault="0061524D" w:rsidP="001B2204">
            <w:pPr>
              <w:jc w:val="center"/>
              <w:rPr>
                <w:rFonts w:cstheme="minorHAnsi"/>
                <w:szCs w:val="20"/>
              </w:rPr>
            </w:pPr>
          </w:p>
        </w:tc>
        <w:tc>
          <w:tcPr>
            <w:tcW w:w="990" w:type="dxa"/>
          </w:tcPr>
          <w:p w14:paraId="6E90BF5A" w14:textId="77777777" w:rsidR="0061524D" w:rsidRPr="00487927" w:rsidRDefault="0061524D" w:rsidP="001B2204">
            <w:pPr>
              <w:jc w:val="center"/>
              <w:rPr>
                <w:rFonts w:cstheme="minorHAnsi"/>
                <w:szCs w:val="20"/>
              </w:rPr>
            </w:pPr>
          </w:p>
        </w:tc>
        <w:tc>
          <w:tcPr>
            <w:tcW w:w="990" w:type="dxa"/>
          </w:tcPr>
          <w:p w14:paraId="424E411B" w14:textId="77777777" w:rsidR="0061524D" w:rsidRPr="00487927" w:rsidRDefault="0061524D" w:rsidP="001B2204">
            <w:pPr>
              <w:jc w:val="center"/>
              <w:rPr>
                <w:rFonts w:cstheme="minorHAnsi"/>
                <w:szCs w:val="20"/>
              </w:rPr>
            </w:pPr>
          </w:p>
        </w:tc>
        <w:tc>
          <w:tcPr>
            <w:tcW w:w="990" w:type="dxa"/>
          </w:tcPr>
          <w:p w14:paraId="735F6F95" w14:textId="5F184CFC" w:rsidR="0061524D" w:rsidRPr="00487927" w:rsidRDefault="0061524D" w:rsidP="001B2204">
            <w:pPr>
              <w:jc w:val="center"/>
              <w:rPr>
                <w:rFonts w:cstheme="minorHAnsi"/>
                <w:szCs w:val="20"/>
              </w:rPr>
            </w:pPr>
          </w:p>
        </w:tc>
        <w:tc>
          <w:tcPr>
            <w:tcW w:w="990" w:type="dxa"/>
          </w:tcPr>
          <w:p w14:paraId="2F48A4EF" w14:textId="77777777" w:rsidR="0061524D" w:rsidRPr="00487927" w:rsidRDefault="0061524D" w:rsidP="001B2204">
            <w:pPr>
              <w:jc w:val="center"/>
              <w:rPr>
                <w:rFonts w:cstheme="minorHAnsi"/>
                <w:szCs w:val="20"/>
              </w:rPr>
            </w:pPr>
          </w:p>
        </w:tc>
        <w:tc>
          <w:tcPr>
            <w:tcW w:w="1080" w:type="dxa"/>
          </w:tcPr>
          <w:p w14:paraId="18DD7C5E" w14:textId="77777777" w:rsidR="0061524D" w:rsidRPr="00487927" w:rsidRDefault="0061524D" w:rsidP="001B2204">
            <w:pPr>
              <w:jc w:val="center"/>
              <w:rPr>
                <w:rFonts w:cstheme="minorHAnsi"/>
                <w:szCs w:val="20"/>
              </w:rPr>
            </w:pPr>
          </w:p>
        </w:tc>
        <w:tc>
          <w:tcPr>
            <w:tcW w:w="990" w:type="dxa"/>
          </w:tcPr>
          <w:p w14:paraId="4BFB4D3A" w14:textId="77777777" w:rsidR="0061524D" w:rsidRPr="00487927" w:rsidRDefault="0061524D" w:rsidP="001B2204">
            <w:pPr>
              <w:jc w:val="center"/>
              <w:rPr>
                <w:rFonts w:cstheme="minorHAnsi"/>
                <w:szCs w:val="20"/>
              </w:rPr>
            </w:pPr>
          </w:p>
        </w:tc>
        <w:tc>
          <w:tcPr>
            <w:tcW w:w="990" w:type="dxa"/>
          </w:tcPr>
          <w:p w14:paraId="166AAB3B" w14:textId="77777777" w:rsidR="0061524D" w:rsidRPr="00487927" w:rsidRDefault="0061524D" w:rsidP="001B2204">
            <w:pPr>
              <w:jc w:val="center"/>
              <w:rPr>
                <w:rFonts w:cstheme="minorHAnsi"/>
                <w:szCs w:val="20"/>
              </w:rPr>
            </w:pPr>
          </w:p>
        </w:tc>
        <w:tc>
          <w:tcPr>
            <w:tcW w:w="1103" w:type="dxa"/>
          </w:tcPr>
          <w:p w14:paraId="3825BC3C" w14:textId="77777777" w:rsidR="0061524D" w:rsidRPr="00487927" w:rsidRDefault="0061524D" w:rsidP="001B2204">
            <w:pPr>
              <w:jc w:val="center"/>
              <w:rPr>
                <w:rFonts w:cstheme="minorHAnsi"/>
                <w:szCs w:val="20"/>
              </w:rPr>
            </w:pPr>
          </w:p>
        </w:tc>
        <w:tc>
          <w:tcPr>
            <w:tcW w:w="1103" w:type="dxa"/>
          </w:tcPr>
          <w:p w14:paraId="3FD8CDA6" w14:textId="77777777" w:rsidR="0061524D" w:rsidRPr="00487927" w:rsidRDefault="0061524D" w:rsidP="001B2204">
            <w:pPr>
              <w:jc w:val="center"/>
              <w:rPr>
                <w:rFonts w:cstheme="minorHAnsi"/>
                <w:szCs w:val="20"/>
              </w:rPr>
            </w:pPr>
          </w:p>
        </w:tc>
      </w:tr>
      <w:tr w:rsidR="0061524D" w:rsidRPr="00487927" w14:paraId="50AFE645" w14:textId="21CF19BE" w:rsidTr="0061524D">
        <w:tc>
          <w:tcPr>
            <w:tcW w:w="1255" w:type="dxa"/>
          </w:tcPr>
          <w:p w14:paraId="2EEBAC4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3CD7C4" w14:textId="085DD034" w:rsidR="0061524D" w:rsidRPr="00487927" w:rsidRDefault="0061524D" w:rsidP="001B2204">
            <w:pPr>
              <w:jc w:val="center"/>
              <w:rPr>
                <w:rFonts w:cstheme="minorHAnsi"/>
                <w:szCs w:val="20"/>
              </w:rPr>
            </w:pPr>
          </w:p>
        </w:tc>
        <w:tc>
          <w:tcPr>
            <w:tcW w:w="990" w:type="dxa"/>
          </w:tcPr>
          <w:p w14:paraId="0D58897A" w14:textId="77777777" w:rsidR="0061524D" w:rsidRPr="00487927" w:rsidRDefault="0061524D" w:rsidP="001B2204">
            <w:pPr>
              <w:jc w:val="center"/>
              <w:rPr>
                <w:rFonts w:cstheme="minorHAnsi"/>
                <w:szCs w:val="20"/>
              </w:rPr>
            </w:pPr>
          </w:p>
        </w:tc>
        <w:tc>
          <w:tcPr>
            <w:tcW w:w="990" w:type="dxa"/>
          </w:tcPr>
          <w:p w14:paraId="43CF4D58" w14:textId="77777777" w:rsidR="0061524D" w:rsidRPr="00487927" w:rsidRDefault="0061524D" w:rsidP="001B2204">
            <w:pPr>
              <w:jc w:val="center"/>
              <w:rPr>
                <w:rFonts w:cstheme="minorHAnsi"/>
                <w:szCs w:val="20"/>
              </w:rPr>
            </w:pPr>
          </w:p>
        </w:tc>
        <w:tc>
          <w:tcPr>
            <w:tcW w:w="990" w:type="dxa"/>
          </w:tcPr>
          <w:p w14:paraId="132E47FB" w14:textId="4F246F51" w:rsidR="0061524D" w:rsidRPr="00487927" w:rsidRDefault="0061524D" w:rsidP="001B2204">
            <w:pPr>
              <w:jc w:val="center"/>
              <w:rPr>
                <w:rFonts w:cstheme="minorHAnsi"/>
                <w:szCs w:val="20"/>
              </w:rPr>
            </w:pPr>
          </w:p>
        </w:tc>
        <w:tc>
          <w:tcPr>
            <w:tcW w:w="990" w:type="dxa"/>
          </w:tcPr>
          <w:p w14:paraId="718C307D" w14:textId="77777777" w:rsidR="0061524D" w:rsidRPr="00487927" w:rsidRDefault="0061524D" w:rsidP="001B2204">
            <w:pPr>
              <w:jc w:val="center"/>
              <w:rPr>
                <w:rFonts w:cstheme="minorHAnsi"/>
                <w:szCs w:val="20"/>
              </w:rPr>
            </w:pPr>
          </w:p>
        </w:tc>
        <w:tc>
          <w:tcPr>
            <w:tcW w:w="1080" w:type="dxa"/>
          </w:tcPr>
          <w:p w14:paraId="7F0D6F74" w14:textId="77777777" w:rsidR="0061524D" w:rsidRPr="00487927" w:rsidRDefault="0061524D" w:rsidP="001B2204">
            <w:pPr>
              <w:jc w:val="center"/>
              <w:rPr>
                <w:rFonts w:cstheme="minorHAnsi"/>
                <w:szCs w:val="20"/>
              </w:rPr>
            </w:pPr>
          </w:p>
        </w:tc>
        <w:tc>
          <w:tcPr>
            <w:tcW w:w="990" w:type="dxa"/>
          </w:tcPr>
          <w:p w14:paraId="4A593447" w14:textId="77777777" w:rsidR="0061524D" w:rsidRPr="00487927" w:rsidRDefault="0061524D" w:rsidP="001B2204">
            <w:pPr>
              <w:jc w:val="center"/>
              <w:rPr>
                <w:rFonts w:cstheme="minorHAnsi"/>
                <w:szCs w:val="20"/>
              </w:rPr>
            </w:pPr>
          </w:p>
        </w:tc>
        <w:tc>
          <w:tcPr>
            <w:tcW w:w="990" w:type="dxa"/>
          </w:tcPr>
          <w:p w14:paraId="15DCA608" w14:textId="77777777" w:rsidR="0061524D" w:rsidRPr="00487927" w:rsidRDefault="0061524D" w:rsidP="001B2204">
            <w:pPr>
              <w:jc w:val="center"/>
              <w:rPr>
                <w:rFonts w:cstheme="minorHAnsi"/>
                <w:szCs w:val="20"/>
              </w:rPr>
            </w:pPr>
          </w:p>
        </w:tc>
        <w:tc>
          <w:tcPr>
            <w:tcW w:w="1103" w:type="dxa"/>
          </w:tcPr>
          <w:p w14:paraId="65C9D19E" w14:textId="77777777" w:rsidR="0061524D" w:rsidRPr="00487927" w:rsidRDefault="0061524D" w:rsidP="001B2204">
            <w:pPr>
              <w:jc w:val="center"/>
              <w:rPr>
                <w:rFonts w:cstheme="minorHAnsi"/>
                <w:szCs w:val="20"/>
              </w:rPr>
            </w:pPr>
          </w:p>
        </w:tc>
        <w:tc>
          <w:tcPr>
            <w:tcW w:w="1103" w:type="dxa"/>
          </w:tcPr>
          <w:p w14:paraId="211B550F" w14:textId="77777777" w:rsidR="0061524D" w:rsidRPr="00487927" w:rsidRDefault="0061524D" w:rsidP="001B2204">
            <w:pPr>
              <w:jc w:val="center"/>
              <w:rPr>
                <w:rFonts w:cstheme="minorHAnsi"/>
                <w:szCs w:val="20"/>
              </w:rPr>
            </w:pPr>
          </w:p>
        </w:tc>
      </w:tr>
      <w:tr w:rsidR="0061524D" w:rsidRPr="00487927" w14:paraId="6515DA38" w14:textId="202F4806" w:rsidTr="0061524D">
        <w:tc>
          <w:tcPr>
            <w:tcW w:w="1255" w:type="dxa"/>
          </w:tcPr>
          <w:p w14:paraId="1821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73A5C" w14:textId="7F148DDA" w:rsidR="0061524D" w:rsidRPr="00487927" w:rsidRDefault="0061524D" w:rsidP="001B2204">
            <w:pPr>
              <w:jc w:val="center"/>
              <w:rPr>
                <w:rFonts w:cstheme="minorHAnsi"/>
                <w:szCs w:val="20"/>
              </w:rPr>
            </w:pPr>
          </w:p>
        </w:tc>
        <w:tc>
          <w:tcPr>
            <w:tcW w:w="990" w:type="dxa"/>
          </w:tcPr>
          <w:p w14:paraId="2056A141" w14:textId="77777777" w:rsidR="0061524D" w:rsidRPr="00487927" w:rsidRDefault="0061524D" w:rsidP="001B2204">
            <w:pPr>
              <w:jc w:val="center"/>
              <w:rPr>
                <w:rFonts w:cstheme="minorHAnsi"/>
                <w:szCs w:val="20"/>
              </w:rPr>
            </w:pPr>
          </w:p>
        </w:tc>
        <w:tc>
          <w:tcPr>
            <w:tcW w:w="990" w:type="dxa"/>
          </w:tcPr>
          <w:p w14:paraId="0BDEA488" w14:textId="77777777" w:rsidR="0061524D" w:rsidRPr="00487927" w:rsidRDefault="0061524D" w:rsidP="001B2204">
            <w:pPr>
              <w:jc w:val="center"/>
              <w:rPr>
                <w:rFonts w:cstheme="minorHAnsi"/>
                <w:szCs w:val="20"/>
              </w:rPr>
            </w:pPr>
          </w:p>
        </w:tc>
        <w:tc>
          <w:tcPr>
            <w:tcW w:w="990" w:type="dxa"/>
          </w:tcPr>
          <w:p w14:paraId="3A76B5DC" w14:textId="02D6F76C" w:rsidR="0061524D" w:rsidRPr="00487927" w:rsidRDefault="0061524D" w:rsidP="001B2204">
            <w:pPr>
              <w:jc w:val="center"/>
              <w:rPr>
                <w:rFonts w:cstheme="minorHAnsi"/>
                <w:szCs w:val="20"/>
              </w:rPr>
            </w:pPr>
          </w:p>
        </w:tc>
        <w:tc>
          <w:tcPr>
            <w:tcW w:w="990" w:type="dxa"/>
          </w:tcPr>
          <w:p w14:paraId="772B9BF9" w14:textId="77777777" w:rsidR="0061524D" w:rsidRPr="00487927" w:rsidRDefault="0061524D" w:rsidP="001B2204">
            <w:pPr>
              <w:jc w:val="center"/>
              <w:rPr>
                <w:rFonts w:cstheme="minorHAnsi"/>
                <w:szCs w:val="20"/>
              </w:rPr>
            </w:pPr>
          </w:p>
        </w:tc>
        <w:tc>
          <w:tcPr>
            <w:tcW w:w="1080" w:type="dxa"/>
          </w:tcPr>
          <w:p w14:paraId="74167F49" w14:textId="77777777" w:rsidR="0061524D" w:rsidRPr="00487927" w:rsidRDefault="0061524D" w:rsidP="001B2204">
            <w:pPr>
              <w:jc w:val="center"/>
              <w:rPr>
                <w:rFonts w:cstheme="minorHAnsi"/>
                <w:szCs w:val="20"/>
              </w:rPr>
            </w:pPr>
          </w:p>
        </w:tc>
        <w:tc>
          <w:tcPr>
            <w:tcW w:w="990" w:type="dxa"/>
          </w:tcPr>
          <w:p w14:paraId="77DA1ED1" w14:textId="77777777" w:rsidR="0061524D" w:rsidRPr="00487927" w:rsidRDefault="0061524D" w:rsidP="001B2204">
            <w:pPr>
              <w:jc w:val="center"/>
              <w:rPr>
                <w:rFonts w:cstheme="minorHAnsi"/>
                <w:szCs w:val="20"/>
              </w:rPr>
            </w:pPr>
          </w:p>
        </w:tc>
        <w:tc>
          <w:tcPr>
            <w:tcW w:w="990" w:type="dxa"/>
          </w:tcPr>
          <w:p w14:paraId="6BF2AFEF" w14:textId="77777777" w:rsidR="0061524D" w:rsidRPr="00487927" w:rsidRDefault="0061524D" w:rsidP="001B2204">
            <w:pPr>
              <w:jc w:val="center"/>
              <w:rPr>
                <w:rFonts w:cstheme="minorHAnsi"/>
                <w:szCs w:val="20"/>
              </w:rPr>
            </w:pPr>
          </w:p>
        </w:tc>
        <w:tc>
          <w:tcPr>
            <w:tcW w:w="1103" w:type="dxa"/>
          </w:tcPr>
          <w:p w14:paraId="3FB39C7A" w14:textId="77777777" w:rsidR="0061524D" w:rsidRPr="00487927" w:rsidRDefault="0061524D" w:rsidP="001B2204">
            <w:pPr>
              <w:jc w:val="center"/>
              <w:rPr>
                <w:rFonts w:cstheme="minorHAnsi"/>
                <w:szCs w:val="20"/>
              </w:rPr>
            </w:pPr>
          </w:p>
        </w:tc>
        <w:tc>
          <w:tcPr>
            <w:tcW w:w="1103" w:type="dxa"/>
          </w:tcPr>
          <w:p w14:paraId="50EADB81" w14:textId="77777777" w:rsidR="0061524D" w:rsidRPr="00487927" w:rsidRDefault="0061524D" w:rsidP="001B2204">
            <w:pPr>
              <w:jc w:val="center"/>
              <w:rPr>
                <w:rFonts w:cstheme="minorHAnsi"/>
                <w:szCs w:val="20"/>
              </w:rPr>
            </w:pPr>
          </w:p>
        </w:tc>
      </w:tr>
      <w:tr w:rsidR="0061524D" w:rsidRPr="00487927" w14:paraId="06CD7E3F" w14:textId="415E59D6" w:rsidTr="0061524D">
        <w:tc>
          <w:tcPr>
            <w:tcW w:w="1255" w:type="dxa"/>
          </w:tcPr>
          <w:p w14:paraId="76C8C2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4C849" w14:textId="6A171A5E" w:rsidR="0061524D" w:rsidRPr="00487927" w:rsidRDefault="0061524D" w:rsidP="001B2204">
            <w:pPr>
              <w:jc w:val="center"/>
              <w:rPr>
                <w:rFonts w:cstheme="minorHAnsi"/>
                <w:szCs w:val="20"/>
              </w:rPr>
            </w:pPr>
          </w:p>
        </w:tc>
        <w:tc>
          <w:tcPr>
            <w:tcW w:w="990" w:type="dxa"/>
          </w:tcPr>
          <w:p w14:paraId="40A205B9" w14:textId="77777777" w:rsidR="0061524D" w:rsidRPr="00487927" w:rsidRDefault="0061524D" w:rsidP="001B2204">
            <w:pPr>
              <w:jc w:val="center"/>
              <w:rPr>
                <w:rFonts w:cstheme="minorHAnsi"/>
                <w:szCs w:val="20"/>
              </w:rPr>
            </w:pPr>
          </w:p>
        </w:tc>
        <w:tc>
          <w:tcPr>
            <w:tcW w:w="990" w:type="dxa"/>
          </w:tcPr>
          <w:p w14:paraId="6DDF79D0" w14:textId="77777777" w:rsidR="0061524D" w:rsidRPr="00487927" w:rsidRDefault="0061524D" w:rsidP="001B2204">
            <w:pPr>
              <w:jc w:val="center"/>
              <w:rPr>
                <w:rFonts w:cstheme="minorHAnsi"/>
                <w:szCs w:val="20"/>
              </w:rPr>
            </w:pPr>
          </w:p>
        </w:tc>
        <w:tc>
          <w:tcPr>
            <w:tcW w:w="990" w:type="dxa"/>
          </w:tcPr>
          <w:p w14:paraId="14145BBC" w14:textId="775AB505" w:rsidR="0061524D" w:rsidRPr="00487927" w:rsidRDefault="0061524D" w:rsidP="001B2204">
            <w:pPr>
              <w:jc w:val="center"/>
              <w:rPr>
                <w:rFonts w:cstheme="minorHAnsi"/>
                <w:szCs w:val="20"/>
              </w:rPr>
            </w:pPr>
          </w:p>
        </w:tc>
        <w:tc>
          <w:tcPr>
            <w:tcW w:w="990" w:type="dxa"/>
          </w:tcPr>
          <w:p w14:paraId="6C0FEC26" w14:textId="77777777" w:rsidR="0061524D" w:rsidRPr="00487927" w:rsidRDefault="0061524D" w:rsidP="001B2204">
            <w:pPr>
              <w:jc w:val="center"/>
              <w:rPr>
                <w:rFonts w:cstheme="minorHAnsi"/>
                <w:szCs w:val="20"/>
              </w:rPr>
            </w:pPr>
          </w:p>
        </w:tc>
        <w:tc>
          <w:tcPr>
            <w:tcW w:w="1080" w:type="dxa"/>
          </w:tcPr>
          <w:p w14:paraId="00552FA6" w14:textId="77777777" w:rsidR="0061524D" w:rsidRPr="00487927" w:rsidRDefault="0061524D" w:rsidP="001B2204">
            <w:pPr>
              <w:jc w:val="center"/>
              <w:rPr>
                <w:rFonts w:cstheme="minorHAnsi"/>
                <w:szCs w:val="20"/>
              </w:rPr>
            </w:pPr>
          </w:p>
        </w:tc>
        <w:tc>
          <w:tcPr>
            <w:tcW w:w="990" w:type="dxa"/>
          </w:tcPr>
          <w:p w14:paraId="0F18E5D8" w14:textId="77777777" w:rsidR="0061524D" w:rsidRPr="00487927" w:rsidRDefault="0061524D" w:rsidP="001B2204">
            <w:pPr>
              <w:jc w:val="center"/>
              <w:rPr>
                <w:rFonts w:cstheme="minorHAnsi"/>
                <w:szCs w:val="20"/>
              </w:rPr>
            </w:pPr>
          </w:p>
        </w:tc>
        <w:tc>
          <w:tcPr>
            <w:tcW w:w="990" w:type="dxa"/>
          </w:tcPr>
          <w:p w14:paraId="3452831F" w14:textId="77777777" w:rsidR="0061524D" w:rsidRPr="00487927" w:rsidRDefault="0061524D" w:rsidP="001B2204">
            <w:pPr>
              <w:jc w:val="center"/>
              <w:rPr>
                <w:rFonts w:cstheme="minorHAnsi"/>
                <w:szCs w:val="20"/>
              </w:rPr>
            </w:pPr>
          </w:p>
        </w:tc>
        <w:tc>
          <w:tcPr>
            <w:tcW w:w="1103" w:type="dxa"/>
          </w:tcPr>
          <w:p w14:paraId="145846D3" w14:textId="77777777" w:rsidR="0061524D" w:rsidRPr="00487927" w:rsidRDefault="0061524D" w:rsidP="001B2204">
            <w:pPr>
              <w:jc w:val="center"/>
              <w:rPr>
                <w:rFonts w:cstheme="minorHAnsi"/>
                <w:szCs w:val="20"/>
              </w:rPr>
            </w:pPr>
          </w:p>
        </w:tc>
        <w:tc>
          <w:tcPr>
            <w:tcW w:w="1103" w:type="dxa"/>
          </w:tcPr>
          <w:p w14:paraId="5BA93F28" w14:textId="77777777" w:rsidR="0061524D" w:rsidRPr="00487927" w:rsidRDefault="0061524D" w:rsidP="001B2204">
            <w:pPr>
              <w:jc w:val="center"/>
              <w:rPr>
                <w:rFonts w:cstheme="minorHAnsi"/>
                <w:szCs w:val="20"/>
              </w:rPr>
            </w:pPr>
          </w:p>
        </w:tc>
      </w:tr>
      <w:tr w:rsidR="0061524D" w:rsidRPr="00487927" w14:paraId="0AC11B29" w14:textId="5314F2A8" w:rsidTr="0061524D">
        <w:tc>
          <w:tcPr>
            <w:tcW w:w="1255" w:type="dxa"/>
          </w:tcPr>
          <w:p w14:paraId="78BE54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033A4" w14:textId="34ED4B85" w:rsidR="0061524D" w:rsidRPr="00487927" w:rsidRDefault="0061524D" w:rsidP="001B2204">
            <w:pPr>
              <w:jc w:val="center"/>
              <w:rPr>
                <w:rFonts w:cstheme="minorHAnsi"/>
                <w:szCs w:val="20"/>
              </w:rPr>
            </w:pPr>
          </w:p>
        </w:tc>
        <w:tc>
          <w:tcPr>
            <w:tcW w:w="990" w:type="dxa"/>
          </w:tcPr>
          <w:p w14:paraId="173A09E3" w14:textId="77777777" w:rsidR="0061524D" w:rsidRPr="00487927" w:rsidRDefault="0061524D" w:rsidP="001B2204">
            <w:pPr>
              <w:jc w:val="center"/>
              <w:rPr>
                <w:rFonts w:cstheme="minorHAnsi"/>
                <w:szCs w:val="20"/>
              </w:rPr>
            </w:pPr>
          </w:p>
        </w:tc>
        <w:tc>
          <w:tcPr>
            <w:tcW w:w="990" w:type="dxa"/>
          </w:tcPr>
          <w:p w14:paraId="101DD40F" w14:textId="77777777" w:rsidR="0061524D" w:rsidRPr="00487927" w:rsidRDefault="0061524D" w:rsidP="001B2204">
            <w:pPr>
              <w:jc w:val="center"/>
              <w:rPr>
                <w:rFonts w:cstheme="minorHAnsi"/>
                <w:szCs w:val="20"/>
              </w:rPr>
            </w:pPr>
          </w:p>
        </w:tc>
        <w:tc>
          <w:tcPr>
            <w:tcW w:w="990" w:type="dxa"/>
          </w:tcPr>
          <w:p w14:paraId="5AB9E6A1" w14:textId="31511EF8" w:rsidR="0061524D" w:rsidRPr="00487927" w:rsidRDefault="0061524D" w:rsidP="001B2204">
            <w:pPr>
              <w:jc w:val="center"/>
              <w:rPr>
                <w:rFonts w:cstheme="minorHAnsi"/>
                <w:szCs w:val="20"/>
              </w:rPr>
            </w:pPr>
          </w:p>
        </w:tc>
        <w:tc>
          <w:tcPr>
            <w:tcW w:w="990" w:type="dxa"/>
          </w:tcPr>
          <w:p w14:paraId="28D19657" w14:textId="77777777" w:rsidR="0061524D" w:rsidRPr="00487927" w:rsidRDefault="0061524D" w:rsidP="001B2204">
            <w:pPr>
              <w:jc w:val="center"/>
              <w:rPr>
                <w:rFonts w:cstheme="minorHAnsi"/>
                <w:szCs w:val="20"/>
              </w:rPr>
            </w:pPr>
          </w:p>
        </w:tc>
        <w:tc>
          <w:tcPr>
            <w:tcW w:w="1080" w:type="dxa"/>
          </w:tcPr>
          <w:p w14:paraId="42F03B90" w14:textId="77777777" w:rsidR="0061524D" w:rsidRPr="00487927" w:rsidRDefault="0061524D" w:rsidP="001B2204">
            <w:pPr>
              <w:jc w:val="center"/>
              <w:rPr>
                <w:rFonts w:cstheme="minorHAnsi"/>
                <w:szCs w:val="20"/>
              </w:rPr>
            </w:pPr>
          </w:p>
        </w:tc>
        <w:tc>
          <w:tcPr>
            <w:tcW w:w="990" w:type="dxa"/>
          </w:tcPr>
          <w:p w14:paraId="43371E21" w14:textId="77777777" w:rsidR="0061524D" w:rsidRPr="00487927" w:rsidRDefault="0061524D" w:rsidP="001B2204">
            <w:pPr>
              <w:jc w:val="center"/>
              <w:rPr>
                <w:rFonts w:cstheme="minorHAnsi"/>
                <w:szCs w:val="20"/>
              </w:rPr>
            </w:pPr>
          </w:p>
        </w:tc>
        <w:tc>
          <w:tcPr>
            <w:tcW w:w="990" w:type="dxa"/>
          </w:tcPr>
          <w:p w14:paraId="44E85F13" w14:textId="77777777" w:rsidR="0061524D" w:rsidRPr="00487927" w:rsidRDefault="0061524D" w:rsidP="001B2204">
            <w:pPr>
              <w:jc w:val="center"/>
              <w:rPr>
                <w:rFonts w:cstheme="minorHAnsi"/>
                <w:szCs w:val="20"/>
              </w:rPr>
            </w:pPr>
          </w:p>
        </w:tc>
        <w:tc>
          <w:tcPr>
            <w:tcW w:w="1103" w:type="dxa"/>
          </w:tcPr>
          <w:p w14:paraId="6C26B13D" w14:textId="77777777" w:rsidR="0061524D" w:rsidRPr="00487927" w:rsidRDefault="0061524D" w:rsidP="001B2204">
            <w:pPr>
              <w:jc w:val="center"/>
              <w:rPr>
                <w:rFonts w:cstheme="minorHAnsi"/>
                <w:szCs w:val="20"/>
              </w:rPr>
            </w:pPr>
          </w:p>
        </w:tc>
        <w:tc>
          <w:tcPr>
            <w:tcW w:w="1103" w:type="dxa"/>
          </w:tcPr>
          <w:p w14:paraId="65ADFF54" w14:textId="77777777" w:rsidR="0061524D" w:rsidRPr="00487927" w:rsidRDefault="0061524D" w:rsidP="001B2204">
            <w:pPr>
              <w:jc w:val="center"/>
              <w:rPr>
                <w:rFonts w:cstheme="minorHAnsi"/>
                <w:szCs w:val="20"/>
              </w:rPr>
            </w:pPr>
          </w:p>
        </w:tc>
      </w:tr>
      <w:tr w:rsidR="0061524D" w:rsidRPr="00487927" w14:paraId="58A38BF6" w14:textId="2F169F17" w:rsidTr="0061524D">
        <w:tc>
          <w:tcPr>
            <w:tcW w:w="1255" w:type="dxa"/>
          </w:tcPr>
          <w:p w14:paraId="488914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61524D" w:rsidRPr="00487927" w:rsidRDefault="0061524D" w:rsidP="001B2204">
            <w:pPr>
              <w:jc w:val="center"/>
              <w:rPr>
                <w:rFonts w:cstheme="minorHAnsi"/>
                <w:szCs w:val="20"/>
              </w:rPr>
            </w:pPr>
          </w:p>
        </w:tc>
        <w:tc>
          <w:tcPr>
            <w:tcW w:w="990" w:type="dxa"/>
          </w:tcPr>
          <w:p w14:paraId="4DF070F7" w14:textId="08267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CE4C9C" w14:textId="77777777" w:rsidR="0061524D" w:rsidRPr="00487927" w:rsidRDefault="0061524D" w:rsidP="001B2204">
            <w:pPr>
              <w:jc w:val="center"/>
              <w:rPr>
                <w:rFonts w:cstheme="minorHAnsi"/>
                <w:szCs w:val="20"/>
              </w:rPr>
            </w:pPr>
          </w:p>
        </w:tc>
        <w:tc>
          <w:tcPr>
            <w:tcW w:w="990" w:type="dxa"/>
          </w:tcPr>
          <w:p w14:paraId="7F06E473" w14:textId="77777777" w:rsidR="0061524D" w:rsidRPr="00487927" w:rsidRDefault="0061524D" w:rsidP="001B2204">
            <w:pPr>
              <w:jc w:val="center"/>
              <w:rPr>
                <w:rFonts w:cstheme="minorHAnsi"/>
                <w:szCs w:val="20"/>
              </w:rPr>
            </w:pPr>
          </w:p>
        </w:tc>
        <w:tc>
          <w:tcPr>
            <w:tcW w:w="990" w:type="dxa"/>
          </w:tcPr>
          <w:p w14:paraId="1C2A81CF" w14:textId="635CED4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C2A004" w14:textId="77777777" w:rsidR="0061524D" w:rsidRPr="00487927" w:rsidRDefault="0061524D" w:rsidP="001B2204">
            <w:pPr>
              <w:jc w:val="center"/>
              <w:rPr>
                <w:rFonts w:cstheme="minorHAnsi"/>
                <w:szCs w:val="20"/>
              </w:rPr>
            </w:pPr>
          </w:p>
        </w:tc>
        <w:tc>
          <w:tcPr>
            <w:tcW w:w="1080" w:type="dxa"/>
          </w:tcPr>
          <w:p w14:paraId="025DCF9C" w14:textId="77777777" w:rsidR="0061524D" w:rsidRPr="00487927" w:rsidRDefault="0061524D" w:rsidP="001B2204">
            <w:pPr>
              <w:jc w:val="center"/>
              <w:rPr>
                <w:rFonts w:cstheme="minorHAnsi"/>
                <w:szCs w:val="20"/>
              </w:rPr>
            </w:pPr>
          </w:p>
        </w:tc>
        <w:tc>
          <w:tcPr>
            <w:tcW w:w="990" w:type="dxa"/>
          </w:tcPr>
          <w:p w14:paraId="6B3DE5B3" w14:textId="77777777" w:rsidR="0061524D" w:rsidRPr="00487927" w:rsidRDefault="0061524D" w:rsidP="001B2204">
            <w:pPr>
              <w:jc w:val="center"/>
              <w:rPr>
                <w:rFonts w:cstheme="minorHAnsi"/>
                <w:szCs w:val="20"/>
              </w:rPr>
            </w:pPr>
          </w:p>
        </w:tc>
        <w:tc>
          <w:tcPr>
            <w:tcW w:w="990" w:type="dxa"/>
          </w:tcPr>
          <w:p w14:paraId="4F5CDA7F" w14:textId="77777777" w:rsidR="0061524D" w:rsidRPr="00487927" w:rsidRDefault="0061524D" w:rsidP="001B2204">
            <w:pPr>
              <w:jc w:val="center"/>
              <w:rPr>
                <w:rFonts w:cstheme="minorHAnsi"/>
                <w:szCs w:val="20"/>
              </w:rPr>
            </w:pPr>
          </w:p>
        </w:tc>
        <w:tc>
          <w:tcPr>
            <w:tcW w:w="1103" w:type="dxa"/>
          </w:tcPr>
          <w:p w14:paraId="4155DEF4" w14:textId="77777777" w:rsidR="0061524D" w:rsidRPr="00487927" w:rsidRDefault="0061524D" w:rsidP="001B2204">
            <w:pPr>
              <w:jc w:val="center"/>
              <w:rPr>
                <w:rFonts w:cstheme="minorHAnsi"/>
                <w:szCs w:val="20"/>
              </w:rPr>
            </w:pPr>
          </w:p>
        </w:tc>
        <w:tc>
          <w:tcPr>
            <w:tcW w:w="1103" w:type="dxa"/>
          </w:tcPr>
          <w:p w14:paraId="11E20BFA" w14:textId="77777777" w:rsidR="0061524D" w:rsidRPr="00487927" w:rsidRDefault="0061524D" w:rsidP="001B2204">
            <w:pPr>
              <w:jc w:val="center"/>
              <w:rPr>
                <w:rFonts w:cstheme="minorHAnsi"/>
                <w:szCs w:val="20"/>
              </w:rPr>
            </w:pPr>
          </w:p>
        </w:tc>
      </w:tr>
      <w:tr w:rsidR="0061524D" w:rsidRPr="00487927" w14:paraId="70F9A299" w14:textId="1BDB1EDC" w:rsidTr="0061524D">
        <w:tc>
          <w:tcPr>
            <w:tcW w:w="1255" w:type="dxa"/>
          </w:tcPr>
          <w:p w14:paraId="79EDBE7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61524D" w:rsidRPr="00487927" w:rsidRDefault="0061524D" w:rsidP="001B2204">
            <w:pPr>
              <w:jc w:val="center"/>
              <w:rPr>
                <w:rFonts w:cstheme="minorHAnsi"/>
                <w:szCs w:val="20"/>
              </w:rPr>
            </w:pPr>
          </w:p>
        </w:tc>
        <w:tc>
          <w:tcPr>
            <w:tcW w:w="990" w:type="dxa"/>
          </w:tcPr>
          <w:p w14:paraId="30B11B80" w14:textId="4C39D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1DDB39" w14:textId="77777777" w:rsidR="0061524D" w:rsidRPr="00487927" w:rsidRDefault="0061524D" w:rsidP="001B2204">
            <w:pPr>
              <w:jc w:val="center"/>
              <w:rPr>
                <w:rFonts w:cstheme="minorHAnsi"/>
                <w:szCs w:val="20"/>
              </w:rPr>
            </w:pPr>
          </w:p>
        </w:tc>
        <w:tc>
          <w:tcPr>
            <w:tcW w:w="990" w:type="dxa"/>
          </w:tcPr>
          <w:p w14:paraId="5FC9CC12" w14:textId="77777777" w:rsidR="0061524D" w:rsidRPr="00487927" w:rsidRDefault="0061524D" w:rsidP="001B2204">
            <w:pPr>
              <w:jc w:val="center"/>
              <w:rPr>
                <w:rFonts w:cstheme="minorHAnsi"/>
                <w:szCs w:val="20"/>
              </w:rPr>
            </w:pPr>
          </w:p>
        </w:tc>
        <w:tc>
          <w:tcPr>
            <w:tcW w:w="990" w:type="dxa"/>
          </w:tcPr>
          <w:p w14:paraId="1578BFF7" w14:textId="46770A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691EA0" w14:textId="77777777" w:rsidR="0061524D" w:rsidRPr="00487927" w:rsidRDefault="0061524D" w:rsidP="001B2204">
            <w:pPr>
              <w:jc w:val="center"/>
              <w:rPr>
                <w:rFonts w:cstheme="minorHAnsi"/>
                <w:szCs w:val="20"/>
              </w:rPr>
            </w:pPr>
          </w:p>
        </w:tc>
        <w:tc>
          <w:tcPr>
            <w:tcW w:w="1080" w:type="dxa"/>
          </w:tcPr>
          <w:p w14:paraId="625DDA6E" w14:textId="77777777" w:rsidR="0061524D" w:rsidRPr="00487927" w:rsidRDefault="0061524D" w:rsidP="001B2204">
            <w:pPr>
              <w:jc w:val="center"/>
              <w:rPr>
                <w:rFonts w:cstheme="minorHAnsi"/>
                <w:szCs w:val="20"/>
              </w:rPr>
            </w:pPr>
          </w:p>
        </w:tc>
        <w:tc>
          <w:tcPr>
            <w:tcW w:w="990" w:type="dxa"/>
          </w:tcPr>
          <w:p w14:paraId="1E2AEF91" w14:textId="77777777" w:rsidR="0061524D" w:rsidRPr="00487927" w:rsidRDefault="0061524D" w:rsidP="001B2204">
            <w:pPr>
              <w:jc w:val="center"/>
              <w:rPr>
                <w:rFonts w:cstheme="minorHAnsi"/>
                <w:szCs w:val="20"/>
              </w:rPr>
            </w:pPr>
          </w:p>
        </w:tc>
        <w:tc>
          <w:tcPr>
            <w:tcW w:w="990" w:type="dxa"/>
          </w:tcPr>
          <w:p w14:paraId="324E6348" w14:textId="77777777" w:rsidR="0061524D" w:rsidRPr="00487927" w:rsidRDefault="0061524D" w:rsidP="001B2204">
            <w:pPr>
              <w:jc w:val="center"/>
              <w:rPr>
                <w:rFonts w:cstheme="minorHAnsi"/>
                <w:szCs w:val="20"/>
              </w:rPr>
            </w:pPr>
          </w:p>
        </w:tc>
        <w:tc>
          <w:tcPr>
            <w:tcW w:w="1103" w:type="dxa"/>
          </w:tcPr>
          <w:p w14:paraId="26AF9E62" w14:textId="77777777" w:rsidR="0061524D" w:rsidRPr="00487927" w:rsidRDefault="0061524D" w:rsidP="001B2204">
            <w:pPr>
              <w:jc w:val="center"/>
              <w:rPr>
                <w:rFonts w:cstheme="minorHAnsi"/>
                <w:szCs w:val="20"/>
              </w:rPr>
            </w:pPr>
          </w:p>
        </w:tc>
        <w:tc>
          <w:tcPr>
            <w:tcW w:w="1103" w:type="dxa"/>
          </w:tcPr>
          <w:p w14:paraId="403BA7A7" w14:textId="77777777" w:rsidR="0061524D" w:rsidRPr="00487927" w:rsidRDefault="0061524D" w:rsidP="001B2204">
            <w:pPr>
              <w:jc w:val="center"/>
              <w:rPr>
                <w:rFonts w:cstheme="minorHAnsi"/>
                <w:szCs w:val="20"/>
              </w:rPr>
            </w:pPr>
          </w:p>
        </w:tc>
      </w:tr>
      <w:tr w:rsidR="0061524D" w:rsidRPr="00487927" w14:paraId="3CB134C4" w14:textId="1389CED1" w:rsidTr="0061524D">
        <w:tc>
          <w:tcPr>
            <w:tcW w:w="1255" w:type="dxa"/>
          </w:tcPr>
          <w:p w14:paraId="5DAF8E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61524D" w:rsidRPr="00487927" w:rsidRDefault="0061524D" w:rsidP="001B2204">
            <w:pPr>
              <w:jc w:val="center"/>
              <w:rPr>
                <w:rFonts w:cstheme="minorHAnsi"/>
                <w:szCs w:val="20"/>
              </w:rPr>
            </w:pPr>
          </w:p>
        </w:tc>
        <w:tc>
          <w:tcPr>
            <w:tcW w:w="990" w:type="dxa"/>
          </w:tcPr>
          <w:p w14:paraId="32F06758" w14:textId="445B83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9DB2EF" w14:textId="77777777" w:rsidR="0061524D" w:rsidRPr="00487927" w:rsidRDefault="0061524D" w:rsidP="001B2204">
            <w:pPr>
              <w:jc w:val="center"/>
              <w:rPr>
                <w:rFonts w:cstheme="minorHAnsi"/>
                <w:szCs w:val="20"/>
              </w:rPr>
            </w:pPr>
          </w:p>
        </w:tc>
        <w:tc>
          <w:tcPr>
            <w:tcW w:w="990" w:type="dxa"/>
          </w:tcPr>
          <w:p w14:paraId="2650E37C" w14:textId="77777777" w:rsidR="0061524D" w:rsidRPr="00487927" w:rsidRDefault="0061524D" w:rsidP="001B2204">
            <w:pPr>
              <w:jc w:val="center"/>
              <w:rPr>
                <w:rFonts w:cstheme="minorHAnsi"/>
                <w:szCs w:val="20"/>
              </w:rPr>
            </w:pPr>
          </w:p>
        </w:tc>
        <w:tc>
          <w:tcPr>
            <w:tcW w:w="990" w:type="dxa"/>
          </w:tcPr>
          <w:p w14:paraId="4BB962C0" w14:textId="5BA6BA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E3A0A" w14:textId="77777777" w:rsidR="0061524D" w:rsidRPr="00487927" w:rsidRDefault="0061524D" w:rsidP="001B2204">
            <w:pPr>
              <w:jc w:val="center"/>
              <w:rPr>
                <w:rFonts w:cstheme="minorHAnsi"/>
                <w:szCs w:val="20"/>
              </w:rPr>
            </w:pPr>
          </w:p>
        </w:tc>
        <w:tc>
          <w:tcPr>
            <w:tcW w:w="1080" w:type="dxa"/>
          </w:tcPr>
          <w:p w14:paraId="00775713" w14:textId="77777777" w:rsidR="0061524D" w:rsidRPr="00487927" w:rsidRDefault="0061524D" w:rsidP="001B2204">
            <w:pPr>
              <w:jc w:val="center"/>
              <w:rPr>
                <w:rFonts w:cstheme="minorHAnsi"/>
                <w:szCs w:val="20"/>
              </w:rPr>
            </w:pPr>
          </w:p>
        </w:tc>
        <w:tc>
          <w:tcPr>
            <w:tcW w:w="990" w:type="dxa"/>
          </w:tcPr>
          <w:p w14:paraId="46DD5DA8" w14:textId="77777777" w:rsidR="0061524D" w:rsidRPr="00487927" w:rsidRDefault="0061524D" w:rsidP="001B2204">
            <w:pPr>
              <w:jc w:val="center"/>
              <w:rPr>
                <w:rFonts w:cstheme="minorHAnsi"/>
                <w:szCs w:val="20"/>
              </w:rPr>
            </w:pPr>
          </w:p>
        </w:tc>
        <w:tc>
          <w:tcPr>
            <w:tcW w:w="990" w:type="dxa"/>
          </w:tcPr>
          <w:p w14:paraId="2D4E0076" w14:textId="77777777" w:rsidR="0061524D" w:rsidRPr="00487927" w:rsidRDefault="0061524D" w:rsidP="001B2204">
            <w:pPr>
              <w:jc w:val="center"/>
              <w:rPr>
                <w:rFonts w:cstheme="minorHAnsi"/>
                <w:szCs w:val="20"/>
              </w:rPr>
            </w:pPr>
          </w:p>
        </w:tc>
        <w:tc>
          <w:tcPr>
            <w:tcW w:w="1103" w:type="dxa"/>
          </w:tcPr>
          <w:p w14:paraId="6E91322F" w14:textId="77777777" w:rsidR="0061524D" w:rsidRPr="00487927" w:rsidRDefault="0061524D" w:rsidP="001B2204">
            <w:pPr>
              <w:jc w:val="center"/>
              <w:rPr>
                <w:rFonts w:cstheme="minorHAnsi"/>
                <w:szCs w:val="20"/>
              </w:rPr>
            </w:pPr>
          </w:p>
        </w:tc>
        <w:tc>
          <w:tcPr>
            <w:tcW w:w="1103" w:type="dxa"/>
          </w:tcPr>
          <w:p w14:paraId="28CFE991" w14:textId="77777777" w:rsidR="0061524D" w:rsidRPr="00487927" w:rsidRDefault="0061524D" w:rsidP="001B2204">
            <w:pPr>
              <w:jc w:val="center"/>
              <w:rPr>
                <w:rFonts w:cstheme="minorHAnsi"/>
                <w:szCs w:val="20"/>
              </w:rPr>
            </w:pPr>
          </w:p>
        </w:tc>
      </w:tr>
      <w:tr w:rsidR="0061524D" w:rsidRPr="00487927" w14:paraId="404A1F7A" w14:textId="1EE132F0" w:rsidTr="0061524D">
        <w:tc>
          <w:tcPr>
            <w:tcW w:w="1255" w:type="dxa"/>
          </w:tcPr>
          <w:p w14:paraId="3A40C7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61524D" w:rsidRPr="00487927" w:rsidRDefault="0061524D" w:rsidP="001B2204">
            <w:pPr>
              <w:jc w:val="center"/>
              <w:rPr>
                <w:rFonts w:cstheme="minorHAnsi"/>
                <w:szCs w:val="20"/>
              </w:rPr>
            </w:pPr>
          </w:p>
        </w:tc>
        <w:tc>
          <w:tcPr>
            <w:tcW w:w="990" w:type="dxa"/>
          </w:tcPr>
          <w:p w14:paraId="6225E642" w14:textId="12421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DB0B7F" w14:textId="77777777" w:rsidR="0061524D" w:rsidRPr="00487927" w:rsidRDefault="0061524D" w:rsidP="001B2204">
            <w:pPr>
              <w:jc w:val="center"/>
              <w:rPr>
                <w:rFonts w:cstheme="minorHAnsi"/>
                <w:szCs w:val="20"/>
              </w:rPr>
            </w:pPr>
          </w:p>
        </w:tc>
        <w:tc>
          <w:tcPr>
            <w:tcW w:w="990" w:type="dxa"/>
          </w:tcPr>
          <w:p w14:paraId="495D6EC4" w14:textId="77777777" w:rsidR="0061524D" w:rsidRPr="00487927" w:rsidRDefault="0061524D" w:rsidP="001B2204">
            <w:pPr>
              <w:jc w:val="center"/>
              <w:rPr>
                <w:rFonts w:cstheme="minorHAnsi"/>
                <w:szCs w:val="20"/>
              </w:rPr>
            </w:pPr>
          </w:p>
        </w:tc>
        <w:tc>
          <w:tcPr>
            <w:tcW w:w="990" w:type="dxa"/>
          </w:tcPr>
          <w:p w14:paraId="62FF54CE" w14:textId="0833E1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655313" w14:textId="77777777" w:rsidR="0061524D" w:rsidRPr="00487927" w:rsidRDefault="0061524D" w:rsidP="001B2204">
            <w:pPr>
              <w:jc w:val="center"/>
              <w:rPr>
                <w:rFonts w:cstheme="minorHAnsi"/>
                <w:szCs w:val="20"/>
              </w:rPr>
            </w:pPr>
          </w:p>
        </w:tc>
        <w:tc>
          <w:tcPr>
            <w:tcW w:w="1080" w:type="dxa"/>
          </w:tcPr>
          <w:p w14:paraId="1D2A6BF0" w14:textId="77777777" w:rsidR="0061524D" w:rsidRPr="00487927" w:rsidRDefault="0061524D" w:rsidP="001B2204">
            <w:pPr>
              <w:jc w:val="center"/>
              <w:rPr>
                <w:rFonts w:cstheme="minorHAnsi"/>
                <w:szCs w:val="20"/>
              </w:rPr>
            </w:pPr>
          </w:p>
        </w:tc>
        <w:tc>
          <w:tcPr>
            <w:tcW w:w="990" w:type="dxa"/>
          </w:tcPr>
          <w:p w14:paraId="137017A2" w14:textId="77777777" w:rsidR="0061524D" w:rsidRPr="00487927" w:rsidRDefault="0061524D" w:rsidP="001B2204">
            <w:pPr>
              <w:jc w:val="center"/>
              <w:rPr>
                <w:rFonts w:cstheme="minorHAnsi"/>
                <w:szCs w:val="20"/>
              </w:rPr>
            </w:pPr>
          </w:p>
        </w:tc>
        <w:tc>
          <w:tcPr>
            <w:tcW w:w="990" w:type="dxa"/>
          </w:tcPr>
          <w:p w14:paraId="23D30EC4" w14:textId="77777777" w:rsidR="0061524D" w:rsidRPr="00487927" w:rsidRDefault="0061524D" w:rsidP="001B2204">
            <w:pPr>
              <w:jc w:val="center"/>
              <w:rPr>
                <w:rFonts w:cstheme="minorHAnsi"/>
                <w:szCs w:val="20"/>
              </w:rPr>
            </w:pPr>
          </w:p>
        </w:tc>
        <w:tc>
          <w:tcPr>
            <w:tcW w:w="1103" w:type="dxa"/>
          </w:tcPr>
          <w:p w14:paraId="3A30DF06" w14:textId="77777777" w:rsidR="0061524D" w:rsidRPr="00487927" w:rsidRDefault="0061524D" w:rsidP="001B2204">
            <w:pPr>
              <w:jc w:val="center"/>
              <w:rPr>
                <w:rFonts w:cstheme="minorHAnsi"/>
                <w:szCs w:val="20"/>
              </w:rPr>
            </w:pPr>
          </w:p>
        </w:tc>
        <w:tc>
          <w:tcPr>
            <w:tcW w:w="1103" w:type="dxa"/>
          </w:tcPr>
          <w:p w14:paraId="406BDF9A" w14:textId="77777777" w:rsidR="0061524D" w:rsidRPr="00487927" w:rsidRDefault="0061524D" w:rsidP="001B2204">
            <w:pPr>
              <w:jc w:val="center"/>
              <w:rPr>
                <w:rFonts w:cstheme="minorHAnsi"/>
                <w:szCs w:val="20"/>
              </w:rPr>
            </w:pPr>
          </w:p>
        </w:tc>
      </w:tr>
      <w:tr w:rsidR="0061524D" w:rsidRPr="00487927" w14:paraId="5FAD144A" w14:textId="7810F085" w:rsidTr="0061524D">
        <w:trPr>
          <w:trHeight w:val="70"/>
        </w:trPr>
        <w:tc>
          <w:tcPr>
            <w:tcW w:w="1255" w:type="dxa"/>
          </w:tcPr>
          <w:p w14:paraId="682ED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61524D" w:rsidRPr="00487927" w:rsidRDefault="0061524D" w:rsidP="001B2204">
            <w:pPr>
              <w:jc w:val="center"/>
              <w:rPr>
                <w:rFonts w:cstheme="minorHAnsi"/>
                <w:szCs w:val="20"/>
              </w:rPr>
            </w:pPr>
          </w:p>
        </w:tc>
        <w:tc>
          <w:tcPr>
            <w:tcW w:w="990" w:type="dxa"/>
          </w:tcPr>
          <w:p w14:paraId="6922CCB3" w14:textId="712A48F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3FB6EB" w14:textId="77777777" w:rsidR="0061524D" w:rsidRPr="00487927" w:rsidRDefault="0061524D" w:rsidP="001B2204">
            <w:pPr>
              <w:jc w:val="center"/>
              <w:rPr>
                <w:rFonts w:cstheme="minorHAnsi"/>
                <w:szCs w:val="20"/>
              </w:rPr>
            </w:pPr>
          </w:p>
        </w:tc>
        <w:tc>
          <w:tcPr>
            <w:tcW w:w="990" w:type="dxa"/>
          </w:tcPr>
          <w:p w14:paraId="664C9512" w14:textId="77777777" w:rsidR="0061524D" w:rsidRPr="00487927" w:rsidRDefault="0061524D" w:rsidP="001B2204">
            <w:pPr>
              <w:jc w:val="center"/>
              <w:rPr>
                <w:rFonts w:cstheme="minorHAnsi"/>
                <w:szCs w:val="20"/>
              </w:rPr>
            </w:pPr>
          </w:p>
        </w:tc>
        <w:tc>
          <w:tcPr>
            <w:tcW w:w="990" w:type="dxa"/>
          </w:tcPr>
          <w:p w14:paraId="7713CE09" w14:textId="206F3B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41565" w14:textId="77777777" w:rsidR="0061524D" w:rsidRPr="00487927" w:rsidRDefault="0061524D" w:rsidP="001B2204">
            <w:pPr>
              <w:jc w:val="center"/>
              <w:rPr>
                <w:rFonts w:cstheme="minorHAnsi"/>
                <w:szCs w:val="20"/>
              </w:rPr>
            </w:pPr>
          </w:p>
        </w:tc>
        <w:tc>
          <w:tcPr>
            <w:tcW w:w="1080" w:type="dxa"/>
          </w:tcPr>
          <w:p w14:paraId="409F58F7" w14:textId="77777777" w:rsidR="0061524D" w:rsidRPr="00487927" w:rsidRDefault="0061524D" w:rsidP="001B2204">
            <w:pPr>
              <w:jc w:val="center"/>
              <w:rPr>
                <w:rFonts w:cstheme="minorHAnsi"/>
                <w:szCs w:val="20"/>
              </w:rPr>
            </w:pPr>
          </w:p>
        </w:tc>
        <w:tc>
          <w:tcPr>
            <w:tcW w:w="990" w:type="dxa"/>
          </w:tcPr>
          <w:p w14:paraId="21ACC8AC" w14:textId="77777777" w:rsidR="0061524D" w:rsidRPr="00487927" w:rsidRDefault="0061524D" w:rsidP="001B2204">
            <w:pPr>
              <w:jc w:val="center"/>
              <w:rPr>
                <w:rFonts w:cstheme="minorHAnsi"/>
                <w:szCs w:val="20"/>
              </w:rPr>
            </w:pPr>
          </w:p>
        </w:tc>
        <w:tc>
          <w:tcPr>
            <w:tcW w:w="990" w:type="dxa"/>
          </w:tcPr>
          <w:p w14:paraId="20409DAE" w14:textId="77777777" w:rsidR="0061524D" w:rsidRPr="00487927" w:rsidRDefault="0061524D" w:rsidP="001B2204">
            <w:pPr>
              <w:jc w:val="center"/>
              <w:rPr>
                <w:rFonts w:cstheme="minorHAnsi"/>
                <w:szCs w:val="20"/>
              </w:rPr>
            </w:pPr>
          </w:p>
        </w:tc>
        <w:tc>
          <w:tcPr>
            <w:tcW w:w="1103" w:type="dxa"/>
          </w:tcPr>
          <w:p w14:paraId="1BBA3497" w14:textId="77777777" w:rsidR="0061524D" w:rsidRPr="00487927" w:rsidRDefault="0061524D" w:rsidP="001B2204">
            <w:pPr>
              <w:jc w:val="center"/>
              <w:rPr>
                <w:rFonts w:cstheme="minorHAnsi"/>
                <w:szCs w:val="20"/>
              </w:rPr>
            </w:pPr>
          </w:p>
        </w:tc>
        <w:tc>
          <w:tcPr>
            <w:tcW w:w="1103" w:type="dxa"/>
          </w:tcPr>
          <w:p w14:paraId="3CE8275C" w14:textId="77777777" w:rsidR="0061524D" w:rsidRPr="00487927" w:rsidRDefault="0061524D" w:rsidP="001B2204">
            <w:pPr>
              <w:jc w:val="center"/>
              <w:rPr>
                <w:rFonts w:cstheme="minorHAnsi"/>
                <w:szCs w:val="20"/>
              </w:rPr>
            </w:pPr>
          </w:p>
        </w:tc>
      </w:tr>
      <w:tr w:rsidR="0061524D" w:rsidRPr="00487927" w14:paraId="619F8592" w14:textId="35A01E04" w:rsidTr="0061524D">
        <w:tc>
          <w:tcPr>
            <w:tcW w:w="1255" w:type="dxa"/>
          </w:tcPr>
          <w:p w14:paraId="4403DA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61524D" w:rsidRPr="00487927" w:rsidRDefault="0061524D" w:rsidP="001B2204">
            <w:pPr>
              <w:jc w:val="center"/>
              <w:rPr>
                <w:rFonts w:cstheme="minorHAnsi"/>
                <w:szCs w:val="20"/>
              </w:rPr>
            </w:pPr>
          </w:p>
        </w:tc>
        <w:tc>
          <w:tcPr>
            <w:tcW w:w="990" w:type="dxa"/>
          </w:tcPr>
          <w:p w14:paraId="62D58E04" w14:textId="2707A1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A277D7" w14:textId="77777777" w:rsidR="0061524D" w:rsidRPr="00487927" w:rsidRDefault="0061524D" w:rsidP="001B2204">
            <w:pPr>
              <w:jc w:val="center"/>
              <w:rPr>
                <w:rFonts w:cstheme="minorHAnsi"/>
                <w:szCs w:val="20"/>
              </w:rPr>
            </w:pPr>
          </w:p>
        </w:tc>
        <w:tc>
          <w:tcPr>
            <w:tcW w:w="990" w:type="dxa"/>
          </w:tcPr>
          <w:p w14:paraId="45F310AD" w14:textId="77777777" w:rsidR="0061524D" w:rsidRPr="00487927" w:rsidRDefault="0061524D" w:rsidP="001B2204">
            <w:pPr>
              <w:jc w:val="center"/>
              <w:rPr>
                <w:rFonts w:cstheme="minorHAnsi"/>
                <w:szCs w:val="20"/>
              </w:rPr>
            </w:pPr>
          </w:p>
        </w:tc>
        <w:tc>
          <w:tcPr>
            <w:tcW w:w="990" w:type="dxa"/>
          </w:tcPr>
          <w:p w14:paraId="35B62CF5" w14:textId="22FFAF4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E7965C" w14:textId="77777777" w:rsidR="0061524D" w:rsidRPr="00487927" w:rsidRDefault="0061524D" w:rsidP="001B2204">
            <w:pPr>
              <w:jc w:val="center"/>
              <w:rPr>
                <w:rFonts w:cstheme="minorHAnsi"/>
                <w:szCs w:val="20"/>
              </w:rPr>
            </w:pPr>
          </w:p>
        </w:tc>
        <w:tc>
          <w:tcPr>
            <w:tcW w:w="1080" w:type="dxa"/>
          </w:tcPr>
          <w:p w14:paraId="6C950E89" w14:textId="77777777" w:rsidR="0061524D" w:rsidRPr="00487927" w:rsidRDefault="0061524D" w:rsidP="001B2204">
            <w:pPr>
              <w:jc w:val="center"/>
              <w:rPr>
                <w:rFonts w:cstheme="minorHAnsi"/>
                <w:szCs w:val="20"/>
              </w:rPr>
            </w:pPr>
          </w:p>
        </w:tc>
        <w:tc>
          <w:tcPr>
            <w:tcW w:w="990" w:type="dxa"/>
          </w:tcPr>
          <w:p w14:paraId="69A8C70D" w14:textId="77777777" w:rsidR="0061524D" w:rsidRPr="00487927" w:rsidRDefault="0061524D" w:rsidP="001B2204">
            <w:pPr>
              <w:jc w:val="center"/>
              <w:rPr>
                <w:rFonts w:cstheme="minorHAnsi"/>
                <w:szCs w:val="20"/>
              </w:rPr>
            </w:pPr>
          </w:p>
        </w:tc>
        <w:tc>
          <w:tcPr>
            <w:tcW w:w="990" w:type="dxa"/>
          </w:tcPr>
          <w:p w14:paraId="67C330E0" w14:textId="77777777" w:rsidR="0061524D" w:rsidRPr="00487927" w:rsidRDefault="0061524D" w:rsidP="001B2204">
            <w:pPr>
              <w:jc w:val="center"/>
              <w:rPr>
                <w:rFonts w:cstheme="minorHAnsi"/>
                <w:szCs w:val="20"/>
              </w:rPr>
            </w:pPr>
          </w:p>
        </w:tc>
        <w:tc>
          <w:tcPr>
            <w:tcW w:w="1103" w:type="dxa"/>
          </w:tcPr>
          <w:p w14:paraId="428FFD6D" w14:textId="77777777" w:rsidR="0061524D" w:rsidRPr="00487927" w:rsidRDefault="0061524D" w:rsidP="001B2204">
            <w:pPr>
              <w:jc w:val="center"/>
              <w:rPr>
                <w:rFonts w:cstheme="minorHAnsi"/>
                <w:szCs w:val="20"/>
              </w:rPr>
            </w:pPr>
          </w:p>
        </w:tc>
        <w:tc>
          <w:tcPr>
            <w:tcW w:w="1103" w:type="dxa"/>
          </w:tcPr>
          <w:p w14:paraId="5AAC5206" w14:textId="77777777" w:rsidR="0061524D" w:rsidRPr="00487927" w:rsidRDefault="0061524D" w:rsidP="001B2204">
            <w:pPr>
              <w:jc w:val="center"/>
              <w:rPr>
                <w:rFonts w:cstheme="minorHAnsi"/>
                <w:szCs w:val="20"/>
              </w:rPr>
            </w:pPr>
          </w:p>
        </w:tc>
      </w:tr>
      <w:tr w:rsidR="0061524D" w:rsidRPr="002656B0" w14:paraId="38DF380B" w14:textId="1E342E66" w:rsidTr="0061524D">
        <w:tc>
          <w:tcPr>
            <w:tcW w:w="1255" w:type="dxa"/>
          </w:tcPr>
          <w:p w14:paraId="3BAE9898" w14:textId="77777777" w:rsidR="0061524D" w:rsidRPr="002656B0" w:rsidRDefault="0061524D" w:rsidP="001B2204">
            <w:pPr>
              <w:jc w:val="center"/>
              <w:rPr>
                <w:rFonts w:cstheme="minorHAnsi"/>
                <w:szCs w:val="20"/>
              </w:rPr>
            </w:pPr>
            <w:r w:rsidRPr="002656B0">
              <w:rPr>
                <w:rFonts w:cstheme="minorHAnsi"/>
                <w:szCs w:val="20"/>
              </w:rPr>
              <w:t>0703_01</w:t>
            </w:r>
          </w:p>
        </w:tc>
        <w:tc>
          <w:tcPr>
            <w:tcW w:w="990" w:type="dxa"/>
          </w:tcPr>
          <w:p w14:paraId="57C8092F" w14:textId="4043DE89" w:rsidR="0061524D" w:rsidRPr="002656B0" w:rsidRDefault="0061524D" w:rsidP="001B2204">
            <w:pPr>
              <w:jc w:val="center"/>
              <w:rPr>
                <w:rFonts w:cstheme="minorHAnsi"/>
                <w:szCs w:val="20"/>
              </w:rPr>
            </w:pPr>
            <w:r w:rsidRPr="002656B0">
              <w:rPr>
                <w:rFonts w:cstheme="minorHAnsi"/>
                <w:szCs w:val="20"/>
              </w:rPr>
              <w:t>•</w:t>
            </w:r>
          </w:p>
        </w:tc>
        <w:tc>
          <w:tcPr>
            <w:tcW w:w="990" w:type="dxa"/>
          </w:tcPr>
          <w:p w14:paraId="3420CA86" w14:textId="054C3634" w:rsidR="0061524D" w:rsidRPr="002656B0" w:rsidRDefault="0061524D" w:rsidP="001B2204">
            <w:pPr>
              <w:jc w:val="center"/>
              <w:rPr>
                <w:rFonts w:cstheme="minorHAnsi"/>
                <w:szCs w:val="20"/>
              </w:rPr>
            </w:pPr>
            <w:r w:rsidRPr="002656B0">
              <w:rPr>
                <w:rFonts w:cstheme="minorHAnsi"/>
                <w:szCs w:val="20"/>
              </w:rPr>
              <w:t>•</w:t>
            </w:r>
          </w:p>
        </w:tc>
        <w:tc>
          <w:tcPr>
            <w:tcW w:w="990" w:type="dxa"/>
          </w:tcPr>
          <w:p w14:paraId="3338D4D2" w14:textId="77777777" w:rsidR="0061524D" w:rsidRPr="002656B0" w:rsidRDefault="0061524D" w:rsidP="001B2204">
            <w:pPr>
              <w:jc w:val="center"/>
              <w:rPr>
                <w:rFonts w:cstheme="minorHAnsi"/>
                <w:szCs w:val="20"/>
              </w:rPr>
            </w:pPr>
          </w:p>
        </w:tc>
        <w:tc>
          <w:tcPr>
            <w:tcW w:w="990" w:type="dxa"/>
          </w:tcPr>
          <w:p w14:paraId="0A063B91" w14:textId="77777777" w:rsidR="0061524D" w:rsidRPr="002656B0" w:rsidRDefault="0061524D" w:rsidP="001B2204">
            <w:pPr>
              <w:jc w:val="center"/>
              <w:rPr>
                <w:rFonts w:cstheme="minorHAnsi"/>
                <w:szCs w:val="20"/>
              </w:rPr>
            </w:pPr>
          </w:p>
        </w:tc>
        <w:tc>
          <w:tcPr>
            <w:tcW w:w="990" w:type="dxa"/>
          </w:tcPr>
          <w:p w14:paraId="69063F35" w14:textId="18D3A24E" w:rsidR="0061524D" w:rsidRPr="002656B0" w:rsidRDefault="0061524D" w:rsidP="001B2204">
            <w:pPr>
              <w:jc w:val="center"/>
              <w:rPr>
                <w:rFonts w:cstheme="minorHAnsi"/>
                <w:szCs w:val="20"/>
              </w:rPr>
            </w:pPr>
            <w:r w:rsidRPr="002656B0">
              <w:rPr>
                <w:rFonts w:cstheme="minorHAnsi"/>
                <w:szCs w:val="20"/>
              </w:rPr>
              <w:t>•</w:t>
            </w:r>
          </w:p>
        </w:tc>
        <w:tc>
          <w:tcPr>
            <w:tcW w:w="990" w:type="dxa"/>
          </w:tcPr>
          <w:p w14:paraId="2FB3CDDD" w14:textId="77777777" w:rsidR="0061524D" w:rsidRPr="002656B0" w:rsidRDefault="0061524D" w:rsidP="001B2204">
            <w:pPr>
              <w:jc w:val="center"/>
              <w:rPr>
                <w:rFonts w:cstheme="minorHAnsi"/>
                <w:szCs w:val="20"/>
              </w:rPr>
            </w:pPr>
          </w:p>
        </w:tc>
        <w:tc>
          <w:tcPr>
            <w:tcW w:w="1080" w:type="dxa"/>
          </w:tcPr>
          <w:p w14:paraId="2D01FFA4" w14:textId="77777777" w:rsidR="0061524D" w:rsidRPr="002656B0" w:rsidRDefault="0061524D" w:rsidP="001B2204">
            <w:pPr>
              <w:jc w:val="center"/>
              <w:rPr>
                <w:rFonts w:cstheme="minorHAnsi"/>
                <w:szCs w:val="20"/>
              </w:rPr>
            </w:pPr>
          </w:p>
        </w:tc>
        <w:tc>
          <w:tcPr>
            <w:tcW w:w="990" w:type="dxa"/>
          </w:tcPr>
          <w:p w14:paraId="2CC0AF66" w14:textId="77777777" w:rsidR="0061524D" w:rsidRPr="002656B0" w:rsidRDefault="0061524D" w:rsidP="001B2204">
            <w:pPr>
              <w:jc w:val="center"/>
              <w:rPr>
                <w:rFonts w:cstheme="minorHAnsi"/>
                <w:szCs w:val="20"/>
              </w:rPr>
            </w:pPr>
          </w:p>
        </w:tc>
        <w:tc>
          <w:tcPr>
            <w:tcW w:w="990" w:type="dxa"/>
          </w:tcPr>
          <w:p w14:paraId="47611B25" w14:textId="77777777" w:rsidR="0061524D" w:rsidRPr="002656B0" w:rsidRDefault="0061524D" w:rsidP="001B2204">
            <w:pPr>
              <w:jc w:val="center"/>
              <w:rPr>
                <w:rFonts w:cstheme="minorHAnsi"/>
                <w:szCs w:val="20"/>
              </w:rPr>
            </w:pPr>
          </w:p>
        </w:tc>
        <w:tc>
          <w:tcPr>
            <w:tcW w:w="1103" w:type="dxa"/>
          </w:tcPr>
          <w:p w14:paraId="1C8B5DBE" w14:textId="77777777" w:rsidR="0061524D" w:rsidRPr="002656B0" w:rsidRDefault="0061524D" w:rsidP="001B2204">
            <w:pPr>
              <w:jc w:val="center"/>
              <w:rPr>
                <w:rFonts w:cstheme="minorHAnsi"/>
                <w:szCs w:val="20"/>
              </w:rPr>
            </w:pPr>
          </w:p>
        </w:tc>
        <w:tc>
          <w:tcPr>
            <w:tcW w:w="1103" w:type="dxa"/>
          </w:tcPr>
          <w:p w14:paraId="52E4C723" w14:textId="77777777" w:rsidR="0061524D" w:rsidRPr="002656B0" w:rsidRDefault="0061524D" w:rsidP="001B2204">
            <w:pPr>
              <w:jc w:val="center"/>
              <w:rPr>
                <w:rFonts w:cstheme="minorHAnsi"/>
                <w:szCs w:val="20"/>
              </w:rPr>
            </w:pPr>
          </w:p>
        </w:tc>
      </w:tr>
      <w:tr w:rsidR="0061524D" w:rsidRPr="002656B0" w14:paraId="737ECBE7" w14:textId="31312005" w:rsidTr="0061524D">
        <w:tc>
          <w:tcPr>
            <w:tcW w:w="1255" w:type="dxa"/>
          </w:tcPr>
          <w:p w14:paraId="51241BCC" w14:textId="77777777" w:rsidR="0061524D" w:rsidRPr="002656B0" w:rsidRDefault="0061524D" w:rsidP="001B2204">
            <w:pPr>
              <w:jc w:val="center"/>
              <w:rPr>
                <w:rFonts w:cstheme="minorHAnsi"/>
                <w:szCs w:val="20"/>
              </w:rPr>
            </w:pPr>
            <w:r w:rsidRPr="002656B0">
              <w:rPr>
                <w:rFonts w:cstheme="minorHAnsi"/>
                <w:szCs w:val="20"/>
              </w:rPr>
              <w:t>0703_02</w:t>
            </w:r>
          </w:p>
        </w:tc>
        <w:tc>
          <w:tcPr>
            <w:tcW w:w="990" w:type="dxa"/>
          </w:tcPr>
          <w:p w14:paraId="389C54AB" w14:textId="06BCFC00" w:rsidR="0061524D" w:rsidRPr="002656B0" w:rsidRDefault="0061524D" w:rsidP="001B2204">
            <w:pPr>
              <w:jc w:val="center"/>
              <w:rPr>
                <w:rFonts w:cstheme="minorHAnsi"/>
                <w:szCs w:val="20"/>
              </w:rPr>
            </w:pPr>
            <w:r w:rsidRPr="002656B0">
              <w:rPr>
                <w:rFonts w:cstheme="minorHAnsi"/>
                <w:szCs w:val="20"/>
              </w:rPr>
              <w:t>•</w:t>
            </w:r>
          </w:p>
        </w:tc>
        <w:tc>
          <w:tcPr>
            <w:tcW w:w="990" w:type="dxa"/>
          </w:tcPr>
          <w:p w14:paraId="714B400A" w14:textId="301534E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9F741" w14:textId="77777777" w:rsidR="0061524D" w:rsidRPr="002656B0" w:rsidRDefault="0061524D" w:rsidP="001B2204">
            <w:pPr>
              <w:jc w:val="center"/>
              <w:rPr>
                <w:rFonts w:cstheme="minorHAnsi"/>
                <w:szCs w:val="20"/>
              </w:rPr>
            </w:pPr>
          </w:p>
        </w:tc>
        <w:tc>
          <w:tcPr>
            <w:tcW w:w="990" w:type="dxa"/>
          </w:tcPr>
          <w:p w14:paraId="124D3C78" w14:textId="77777777" w:rsidR="0061524D" w:rsidRPr="002656B0" w:rsidRDefault="0061524D" w:rsidP="001B2204">
            <w:pPr>
              <w:jc w:val="center"/>
              <w:rPr>
                <w:rFonts w:cstheme="minorHAnsi"/>
                <w:szCs w:val="20"/>
              </w:rPr>
            </w:pPr>
          </w:p>
        </w:tc>
        <w:tc>
          <w:tcPr>
            <w:tcW w:w="990" w:type="dxa"/>
          </w:tcPr>
          <w:p w14:paraId="6EE4C527" w14:textId="2C27EA1E" w:rsidR="0061524D" w:rsidRPr="002656B0" w:rsidRDefault="0061524D" w:rsidP="001B2204">
            <w:pPr>
              <w:jc w:val="center"/>
              <w:rPr>
                <w:rFonts w:cstheme="minorHAnsi"/>
                <w:szCs w:val="20"/>
              </w:rPr>
            </w:pPr>
            <w:r w:rsidRPr="002656B0">
              <w:rPr>
                <w:rFonts w:cstheme="minorHAnsi"/>
                <w:szCs w:val="20"/>
              </w:rPr>
              <w:t>•</w:t>
            </w:r>
          </w:p>
        </w:tc>
        <w:tc>
          <w:tcPr>
            <w:tcW w:w="990" w:type="dxa"/>
          </w:tcPr>
          <w:p w14:paraId="596C5D61" w14:textId="77777777" w:rsidR="0061524D" w:rsidRPr="002656B0" w:rsidRDefault="0061524D" w:rsidP="001B2204">
            <w:pPr>
              <w:jc w:val="center"/>
              <w:rPr>
                <w:rFonts w:cstheme="minorHAnsi"/>
                <w:szCs w:val="20"/>
              </w:rPr>
            </w:pPr>
          </w:p>
        </w:tc>
        <w:tc>
          <w:tcPr>
            <w:tcW w:w="1080" w:type="dxa"/>
          </w:tcPr>
          <w:p w14:paraId="11C9C352" w14:textId="77777777" w:rsidR="0061524D" w:rsidRPr="002656B0" w:rsidRDefault="0061524D" w:rsidP="001B2204">
            <w:pPr>
              <w:jc w:val="center"/>
              <w:rPr>
                <w:rFonts w:cstheme="minorHAnsi"/>
                <w:szCs w:val="20"/>
              </w:rPr>
            </w:pPr>
          </w:p>
        </w:tc>
        <w:tc>
          <w:tcPr>
            <w:tcW w:w="990" w:type="dxa"/>
          </w:tcPr>
          <w:p w14:paraId="135DCCFE" w14:textId="77777777" w:rsidR="0061524D" w:rsidRPr="002656B0" w:rsidRDefault="0061524D" w:rsidP="001B2204">
            <w:pPr>
              <w:jc w:val="center"/>
              <w:rPr>
                <w:rFonts w:cstheme="minorHAnsi"/>
                <w:szCs w:val="20"/>
              </w:rPr>
            </w:pPr>
          </w:p>
        </w:tc>
        <w:tc>
          <w:tcPr>
            <w:tcW w:w="990" w:type="dxa"/>
          </w:tcPr>
          <w:p w14:paraId="0C730586" w14:textId="77777777" w:rsidR="0061524D" w:rsidRPr="002656B0" w:rsidRDefault="0061524D" w:rsidP="001B2204">
            <w:pPr>
              <w:jc w:val="center"/>
              <w:rPr>
                <w:rFonts w:cstheme="minorHAnsi"/>
                <w:szCs w:val="20"/>
              </w:rPr>
            </w:pPr>
          </w:p>
        </w:tc>
        <w:tc>
          <w:tcPr>
            <w:tcW w:w="1103" w:type="dxa"/>
          </w:tcPr>
          <w:p w14:paraId="483BA3F2" w14:textId="77777777" w:rsidR="0061524D" w:rsidRPr="002656B0" w:rsidRDefault="0061524D" w:rsidP="001B2204">
            <w:pPr>
              <w:jc w:val="center"/>
              <w:rPr>
                <w:rFonts w:cstheme="minorHAnsi"/>
                <w:szCs w:val="20"/>
              </w:rPr>
            </w:pPr>
          </w:p>
        </w:tc>
        <w:tc>
          <w:tcPr>
            <w:tcW w:w="1103" w:type="dxa"/>
          </w:tcPr>
          <w:p w14:paraId="44A62234" w14:textId="77777777" w:rsidR="0061524D" w:rsidRPr="002656B0" w:rsidRDefault="0061524D" w:rsidP="001B2204">
            <w:pPr>
              <w:jc w:val="center"/>
              <w:rPr>
                <w:rFonts w:cstheme="minorHAnsi"/>
                <w:szCs w:val="20"/>
              </w:rPr>
            </w:pPr>
          </w:p>
        </w:tc>
      </w:tr>
      <w:tr w:rsidR="0061524D" w:rsidRPr="002656B0" w14:paraId="0F92A886" w14:textId="67A18C6A" w:rsidTr="0061524D">
        <w:tc>
          <w:tcPr>
            <w:tcW w:w="1255" w:type="dxa"/>
          </w:tcPr>
          <w:p w14:paraId="58283E71" w14:textId="77777777" w:rsidR="0061524D" w:rsidRPr="002656B0" w:rsidRDefault="0061524D" w:rsidP="001B2204">
            <w:pPr>
              <w:jc w:val="center"/>
              <w:rPr>
                <w:rFonts w:cstheme="minorHAnsi"/>
                <w:szCs w:val="20"/>
              </w:rPr>
            </w:pPr>
            <w:r w:rsidRPr="002656B0">
              <w:rPr>
                <w:rFonts w:cstheme="minorHAnsi"/>
                <w:szCs w:val="20"/>
              </w:rPr>
              <w:t>0703_03</w:t>
            </w:r>
          </w:p>
        </w:tc>
        <w:tc>
          <w:tcPr>
            <w:tcW w:w="990" w:type="dxa"/>
          </w:tcPr>
          <w:p w14:paraId="3805EAFA" w14:textId="1B1C3164" w:rsidR="0061524D" w:rsidRPr="002656B0" w:rsidRDefault="0061524D" w:rsidP="001B2204">
            <w:pPr>
              <w:jc w:val="center"/>
              <w:rPr>
                <w:rFonts w:cstheme="minorHAnsi"/>
                <w:szCs w:val="20"/>
              </w:rPr>
            </w:pPr>
            <w:r w:rsidRPr="002656B0">
              <w:rPr>
                <w:rFonts w:cstheme="minorHAnsi"/>
                <w:szCs w:val="20"/>
              </w:rPr>
              <w:t>•</w:t>
            </w:r>
          </w:p>
        </w:tc>
        <w:tc>
          <w:tcPr>
            <w:tcW w:w="990" w:type="dxa"/>
          </w:tcPr>
          <w:p w14:paraId="1AF049CC" w14:textId="60690587" w:rsidR="0061524D" w:rsidRPr="002656B0" w:rsidRDefault="0061524D" w:rsidP="001B2204">
            <w:pPr>
              <w:jc w:val="center"/>
              <w:rPr>
                <w:rFonts w:cstheme="minorHAnsi"/>
                <w:szCs w:val="20"/>
              </w:rPr>
            </w:pPr>
            <w:r w:rsidRPr="002656B0">
              <w:rPr>
                <w:rFonts w:cstheme="minorHAnsi"/>
                <w:szCs w:val="20"/>
              </w:rPr>
              <w:t>•</w:t>
            </w:r>
          </w:p>
        </w:tc>
        <w:tc>
          <w:tcPr>
            <w:tcW w:w="990" w:type="dxa"/>
          </w:tcPr>
          <w:p w14:paraId="43506062" w14:textId="77777777" w:rsidR="0061524D" w:rsidRPr="002656B0" w:rsidRDefault="0061524D" w:rsidP="001B2204">
            <w:pPr>
              <w:jc w:val="center"/>
              <w:rPr>
                <w:rFonts w:cstheme="minorHAnsi"/>
                <w:szCs w:val="20"/>
              </w:rPr>
            </w:pPr>
          </w:p>
        </w:tc>
        <w:tc>
          <w:tcPr>
            <w:tcW w:w="990" w:type="dxa"/>
          </w:tcPr>
          <w:p w14:paraId="2D723871" w14:textId="77777777" w:rsidR="0061524D" w:rsidRPr="002656B0" w:rsidRDefault="0061524D" w:rsidP="001B2204">
            <w:pPr>
              <w:jc w:val="center"/>
              <w:rPr>
                <w:rFonts w:cstheme="minorHAnsi"/>
                <w:szCs w:val="20"/>
              </w:rPr>
            </w:pPr>
          </w:p>
        </w:tc>
        <w:tc>
          <w:tcPr>
            <w:tcW w:w="990" w:type="dxa"/>
          </w:tcPr>
          <w:p w14:paraId="0F4BDB4C" w14:textId="38158A95" w:rsidR="0061524D" w:rsidRPr="002656B0" w:rsidRDefault="0061524D" w:rsidP="001B2204">
            <w:pPr>
              <w:jc w:val="center"/>
              <w:rPr>
                <w:rFonts w:cstheme="minorHAnsi"/>
                <w:szCs w:val="20"/>
              </w:rPr>
            </w:pPr>
            <w:r w:rsidRPr="002656B0">
              <w:rPr>
                <w:rFonts w:cstheme="minorHAnsi"/>
                <w:szCs w:val="20"/>
              </w:rPr>
              <w:t>•</w:t>
            </w:r>
          </w:p>
        </w:tc>
        <w:tc>
          <w:tcPr>
            <w:tcW w:w="990" w:type="dxa"/>
          </w:tcPr>
          <w:p w14:paraId="6C28B152" w14:textId="77777777" w:rsidR="0061524D" w:rsidRPr="002656B0" w:rsidRDefault="0061524D" w:rsidP="001B2204">
            <w:pPr>
              <w:jc w:val="center"/>
              <w:rPr>
                <w:rFonts w:cstheme="minorHAnsi"/>
                <w:szCs w:val="20"/>
              </w:rPr>
            </w:pPr>
          </w:p>
        </w:tc>
        <w:tc>
          <w:tcPr>
            <w:tcW w:w="1080" w:type="dxa"/>
          </w:tcPr>
          <w:p w14:paraId="12F19CAE" w14:textId="77777777" w:rsidR="0061524D" w:rsidRPr="002656B0" w:rsidRDefault="0061524D" w:rsidP="001B2204">
            <w:pPr>
              <w:jc w:val="center"/>
              <w:rPr>
                <w:rFonts w:cstheme="minorHAnsi"/>
                <w:szCs w:val="20"/>
              </w:rPr>
            </w:pPr>
          </w:p>
        </w:tc>
        <w:tc>
          <w:tcPr>
            <w:tcW w:w="990" w:type="dxa"/>
          </w:tcPr>
          <w:p w14:paraId="2EA81098" w14:textId="77777777" w:rsidR="0061524D" w:rsidRPr="002656B0" w:rsidRDefault="0061524D" w:rsidP="001B2204">
            <w:pPr>
              <w:jc w:val="center"/>
              <w:rPr>
                <w:rFonts w:cstheme="minorHAnsi"/>
                <w:szCs w:val="20"/>
              </w:rPr>
            </w:pPr>
          </w:p>
        </w:tc>
        <w:tc>
          <w:tcPr>
            <w:tcW w:w="990" w:type="dxa"/>
          </w:tcPr>
          <w:p w14:paraId="3E0D77D4" w14:textId="77777777" w:rsidR="0061524D" w:rsidRPr="002656B0" w:rsidRDefault="0061524D" w:rsidP="001B2204">
            <w:pPr>
              <w:jc w:val="center"/>
              <w:rPr>
                <w:rFonts w:cstheme="minorHAnsi"/>
                <w:szCs w:val="20"/>
              </w:rPr>
            </w:pPr>
          </w:p>
        </w:tc>
        <w:tc>
          <w:tcPr>
            <w:tcW w:w="1103" w:type="dxa"/>
          </w:tcPr>
          <w:p w14:paraId="1FCFD4ED" w14:textId="77777777" w:rsidR="0061524D" w:rsidRPr="002656B0" w:rsidRDefault="0061524D" w:rsidP="001B2204">
            <w:pPr>
              <w:jc w:val="center"/>
              <w:rPr>
                <w:rFonts w:cstheme="minorHAnsi"/>
                <w:szCs w:val="20"/>
              </w:rPr>
            </w:pPr>
          </w:p>
        </w:tc>
        <w:tc>
          <w:tcPr>
            <w:tcW w:w="1103" w:type="dxa"/>
          </w:tcPr>
          <w:p w14:paraId="3B94A66F" w14:textId="77777777" w:rsidR="0061524D" w:rsidRPr="002656B0" w:rsidRDefault="0061524D" w:rsidP="001B2204">
            <w:pPr>
              <w:jc w:val="center"/>
              <w:rPr>
                <w:rFonts w:cstheme="minorHAnsi"/>
                <w:szCs w:val="20"/>
              </w:rPr>
            </w:pPr>
          </w:p>
        </w:tc>
      </w:tr>
      <w:tr w:rsidR="0061524D" w:rsidRPr="002656B0" w14:paraId="589AA262" w14:textId="407FA375" w:rsidTr="0061524D">
        <w:tc>
          <w:tcPr>
            <w:tcW w:w="1255" w:type="dxa"/>
          </w:tcPr>
          <w:p w14:paraId="3638B0D8" w14:textId="77777777" w:rsidR="0061524D" w:rsidRPr="002656B0" w:rsidRDefault="0061524D" w:rsidP="001B2204">
            <w:pPr>
              <w:jc w:val="center"/>
              <w:rPr>
                <w:rFonts w:cstheme="minorHAnsi"/>
                <w:szCs w:val="20"/>
              </w:rPr>
            </w:pPr>
            <w:r w:rsidRPr="002656B0">
              <w:rPr>
                <w:rFonts w:cstheme="minorHAnsi"/>
                <w:szCs w:val="20"/>
              </w:rPr>
              <w:t>0703_04</w:t>
            </w:r>
          </w:p>
        </w:tc>
        <w:tc>
          <w:tcPr>
            <w:tcW w:w="990" w:type="dxa"/>
          </w:tcPr>
          <w:p w14:paraId="658005E2" w14:textId="239F954F"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E50CE3" w14:textId="561457F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395F2E" w14:textId="77777777" w:rsidR="0061524D" w:rsidRPr="002656B0" w:rsidRDefault="0061524D" w:rsidP="001B2204">
            <w:pPr>
              <w:jc w:val="center"/>
              <w:rPr>
                <w:rFonts w:cstheme="minorHAnsi"/>
                <w:szCs w:val="20"/>
              </w:rPr>
            </w:pPr>
          </w:p>
        </w:tc>
        <w:tc>
          <w:tcPr>
            <w:tcW w:w="990" w:type="dxa"/>
          </w:tcPr>
          <w:p w14:paraId="29498CED" w14:textId="77777777" w:rsidR="0061524D" w:rsidRPr="002656B0" w:rsidRDefault="0061524D" w:rsidP="001B2204">
            <w:pPr>
              <w:jc w:val="center"/>
              <w:rPr>
                <w:rFonts w:cstheme="minorHAnsi"/>
                <w:szCs w:val="20"/>
              </w:rPr>
            </w:pPr>
          </w:p>
        </w:tc>
        <w:tc>
          <w:tcPr>
            <w:tcW w:w="990" w:type="dxa"/>
          </w:tcPr>
          <w:p w14:paraId="692C1FB4" w14:textId="11EC1761" w:rsidR="0061524D" w:rsidRPr="002656B0" w:rsidRDefault="0061524D" w:rsidP="001B2204">
            <w:pPr>
              <w:jc w:val="center"/>
              <w:rPr>
                <w:rFonts w:cstheme="minorHAnsi"/>
                <w:szCs w:val="20"/>
              </w:rPr>
            </w:pPr>
            <w:r w:rsidRPr="002656B0">
              <w:rPr>
                <w:rFonts w:cstheme="minorHAnsi"/>
                <w:szCs w:val="20"/>
              </w:rPr>
              <w:t>•</w:t>
            </w:r>
          </w:p>
        </w:tc>
        <w:tc>
          <w:tcPr>
            <w:tcW w:w="990" w:type="dxa"/>
          </w:tcPr>
          <w:p w14:paraId="5CC921EB" w14:textId="77777777" w:rsidR="0061524D" w:rsidRPr="002656B0" w:rsidRDefault="0061524D" w:rsidP="001B2204">
            <w:pPr>
              <w:jc w:val="center"/>
              <w:rPr>
                <w:rFonts w:cstheme="minorHAnsi"/>
                <w:szCs w:val="20"/>
              </w:rPr>
            </w:pPr>
          </w:p>
        </w:tc>
        <w:tc>
          <w:tcPr>
            <w:tcW w:w="1080" w:type="dxa"/>
          </w:tcPr>
          <w:p w14:paraId="5D1C0022" w14:textId="77777777" w:rsidR="0061524D" w:rsidRPr="002656B0" w:rsidRDefault="0061524D" w:rsidP="001B2204">
            <w:pPr>
              <w:jc w:val="center"/>
              <w:rPr>
                <w:rFonts w:cstheme="minorHAnsi"/>
                <w:szCs w:val="20"/>
              </w:rPr>
            </w:pPr>
          </w:p>
        </w:tc>
        <w:tc>
          <w:tcPr>
            <w:tcW w:w="990" w:type="dxa"/>
          </w:tcPr>
          <w:p w14:paraId="65A869C2" w14:textId="77777777" w:rsidR="0061524D" w:rsidRPr="002656B0" w:rsidRDefault="0061524D" w:rsidP="001B2204">
            <w:pPr>
              <w:jc w:val="center"/>
              <w:rPr>
                <w:rFonts w:cstheme="minorHAnsi"/>
                <w:szCs w:val="20"/>
              </w:rPr>
            </w:pPr>
          </w:p>
        </w:tc>
        <w:tc>
          <w:tcPr>
            <w:tcW w:w="990" w:type="dxa"/>
          </w:tcPr>
          <w:p w14:paraId="09255C30" w14:textId="77777777" w:rsidR="0061524D" w:rsidRPr="002656B0" w:rsidRDefault="0061524D" w:rsidP="001B2204">
            <w:pPr>
              <w:jc w:val="center"/>
              <w:rPr>
                <w:rFonts w:cstheme="minorHAnsi"/>
                <w:szCs w:val="20"/>
              </w:rPr>
            </w:pPr>
          </w:p>
        </w:tc>
        <w:tc>
          <w:tcPr>
            <w:tcW w:w="1103" w:type="dxa"/>
          </w:tcPr>
          <w:p w14:paraId="3E9B4D5C" w14:textId="77777777" w:rsidR="0061524D" w:rsidRPr="002656B0" w:rsidRDefault="0061524D" w:rsidP="001B2204">
            <w:pPr>
              <w:jc w:val="center"/>
              <w:rPr>
                <w:rFonts w:cstheme="minorHAnsi"/>
                <w:szCs w:val="20"/>
              </w:rPr>
            </w:pPr>
          </w:p>
        </w:tc>
        <w:tc>
          <w:tcPr>
            <w:tcW w:w="1103" w:type="dxa"/>
          </w:tcPr>
          <w:p w14:paraId="7BAEA7BA" w14:textId="77777777" w:rsidR="0061524D" w:rsidRPr="002656B0" w:rsidRDefault="0061524D" w:rsidP="001B2204">
            <w:pPr>
              <w:jc w:val="center"/>
              <w:rPr>
                <w:rFonts w:cstheme="minorHAnsi"/>
                <w:szCs w:val="20"/>
              </w:rPr>
            </w:pPr>
          </w:p>
        </w:tc>
      </w:tr>
      <w:tr w:rsidR="0061524D" w:rsidRPr="002656B0" w14:paraId="46204872" w14:textId="252CE111" w:rsidTr="0061524D">
        <w:tc>
          <w:tcPr>
            <w:tcW w:w="1255" w:type="dxa"/>
          </w:tcPr>
          <w:p w14:paraId="2B628FFE" w14:textId="77777777" w:rsidR="0061524D" w:rsidRPr="002656B0" w:rsidRDefault="0061524D" w:rsidP="001B2204">
            <w:pPr>
              <w:jc w:val="center"/>
              <w:rPr>
                <w:rFonts w:cstheme="minorHAnsi"/>
                <w:szCs w:val="20"/>
              </w:rPr>
            </w:pPr>
            <w:r w:rsidRPr="002656B0">
              <w:rPr>
                <w:rFonts w:cstheme="minorHAnsi"/>
                <w:szCs w:val="20"/>
              </w:rPr>
              <w:t>0703_05</w:t>
            </w:r>
          </w:p>
        </w:tc>
        <w:tc>
          <w:tcPr>
            <w:tcW w:w="990" w:type="dxa"/>
          </w:tcPr>
          <w:p w14:paraId="5C9C1F4C" w14:textId="3C2FB238" w:rsidR="0061524D" w:rsidRPr="002656B0" w:rsidRDefault="0061524D" w:rsidP="001B2204">
            <w:pPr>
              <w:jc w:val="center"/>
              <w:rPr>
                <w:rFonts w:cstheme="minorHAnsi"/>
                <w:szCs w:val="20"/>
              </w:rPr>
            </w:pPr>
            <w:r w:rsidRPr="002656B0">
              <w:rPr>
                <w:rFonts w:cstheme="minorHAnsi"/>
                <w:szCs w:val="20"/>
              </w:rPr>
              <w:t>•</w:t>
            </w:r>
          </w:p>
        </w:tc>
        <w:tc>
          <w:tcPr>
            <w:tcW w:w="990" w:type="dxa"/>
          </w:tcPr>
          <w:p w14:paraId="7F3AD1A5" w14:textId="7B6E96CD" w:rsidR="0061524D" w:rsidRPr="002656B0" w:rsidRDefault="0061524D" w:rsidP="001B2204">
            <w:pPr>
              <w:jc w:val="center"/>
              <w:rPr>
                <w:rFonts w:cstheme="minorHAnsi"/>
                <w:szCs w:val="20"/>
              </w:rPr>
            </w:pPr>
            <w:r w:rsidRPr="002656B0">
              <w:rPr>
                <w:rFonts w:cstheme="minorHAnsi"/>
                <w:szCs w:val="20"/>
              </w:rPr>
              <w:t>•</w:t>
            </w:r>
          </w:p>
        </w:tc>
        <w:tc>
          <w:tcPr>
            <w:tcW w:w="990" w:type="dxa"/>
          </w:tcPr>
          <w:p w14:paraId="40455B21" w14:textId="77777777" w:rsidR="0061524D" w:rsidRPr="002656B0" w:rsidRDefault="0061524D" w:rsidP="001B2204">
            <w:pPr>
              <w:jc w:val="center"/>
              <w:rPr>
                <w:rFonts w:cstheme="minorHAnsi"/>
                <w:szCs w:val="20"/>
              </w:rPr>
            </w:pPr>
          </w:p>
        </w:tc>
        <w:tc>
          <w:tcPr>
            <w:tcW w:w="990" w:type="dxa"/>
          </w:tcPr>
          <w:p w14:paraId="528C364D" w14:textId="77777777" w:rsidR="0061524D" w:rsidRPr="002656B0" w:rsidRDefault="0061524D" w:rsidP="001B2204">
            <w:pPr>
              <w:jc w:val="center"/>
              <w:rPr>
                <w:rFonts w:cstheme="minorHAnsi"/>
                <w:szCs w:val="20"/>
              </w:rPr>
            </w:pPr>
          </w:p>
        </w:tc>
        <w:tc>
          <w:tcPr>
            <w:tcW w:w="990" w:type="dxa"/>
          </w:tcPr>
          <w:p w14:paraId="0E89A6FF" w14:textId="05B02BC7" w:rsidR="0061524D" w:rsidRPr="002656B0" w:rsidRDefault="0061524D" w:rsidP="001B2204">
            <w:pPr>
              <w:jc w:val="center"/>
              <w:rPr>
                <w:rFonts w:cstheme="minorHAnsi"/>
                <w:szCs w:val="20"/>
              </w:rPr>
            </w:pPr>
            <w:r w:rsidRPr="002656B0">
              <w:rPr>
                <w:rFonts w:cstheme="minorHAnsi"/>
                <w:szCs w:val="20"/>
              </w:rPr>
              <w:t>•</w:t>
            </w:r>
          </w:p>
        </w:tc>
        <w:tc>
          <w:tcPr>
            <w:tcW w:w="990" w:type="dxa"/>
          </w:tcPr>
          <w:p w14:paraId="51D84872" w14:textId="77777777" w:rsidR="0061524D" w:rsidRPr="002656B0" w:rsidRDefault="0061524D" w:rsidP="001B2204">
            <w:pPr>
              <w:jc w:val="center"/>
              <w:rPr>
                <w:rFonts w:cstheme="minorHAnsi"/>
                <w:szCs w:val="20"/>
              </w:rPr>
            </w:pPr>
          </w:p>
        </w:tc>
        <w:tc>
          <w:tcPr>
            <w:tcW w:w="1080" w:type="dxa"/>
          </w:tcPr>
          <w:p w14:paraId="65CE01F0" w14:textId="77777777" w:rsidR="0061524D" w:rsidRPr="002656B0" w:rsidRDefault="0061524D" w:rsidP="001B2204">
            <w:pPr>
              <w:jc w:val="center"/>
              <w:rPr>
                <w:rFonts w:cstheme="minorHAnsi"/>
                <w:szCs w:val="20"/>
              </w:rPr>
            </w:pPr>
          </w:p>
        </w:tc>
        <w:tc>
          <w:tcPr>
            <w:tcW w:w="990" w:type="dxa"/>
          </w:tcPr>
          <w:p w14:paraId="33E1021C" w14:textId="77777777" w:rsidR="0061524D" w:rsidRPr="002656B0" w:rsidRDefault="0061524D" w:rsidP="001B2204">
            <w:pPr>
              <w:jc w:val="center"/>
              <w:rPr>
                <w:rFonts w:cstheme="minorHAnsi"/>
                <w:szCs w:val="20"/>
              </w:rPr>
            </w:pPr>
          </w:p>
        </w:tc>
        <w:tc>
          <w:tcPr>
            <w:tcW w:w="990" w:type="dxa"/>
          </w:tcPr>
          <w:p w14:paraId="4BA87C82" w14:textId="77777777" w:rsidR="0061524D" w:rsidRPr="002656B0" w:rsidRDefault="0061524D" w:rsidP="001B2204">
            <w:pPr>
              <w:jc w:val="center"/>
              <w:rPr>
                <w:rFonts w:cstheme="minorHAnsi"/>
                <w:szCs w:val="20"/>
              </w:rPr>
            </w:pPr>
          </w:p>
        </w:tc>
        <w:tc>
          <w:tcPr>
            <w:tcW w:w="1103" w:type="dxa"/>
          </w:tcPr>
          <w:p w14:paraId="2C009088" w14:textId="77777777" w:rsidR="0061524D" w:rsidRPr="002656B0" w:rsidRDefault="0061524D" w:rsidP="001B2204">
            <w:pPr>
              <w:jc w:val="center"/>
              <w:rPr>
                <w:rFonts w:cstheme="minorHAnsi"/>
                <w:szCs w:val="20"/>
              </w:rPr>
            </w:pPr>
          </w:p>
        </w:tc>
        <w:tc>
          <w:tcPr>
            <w:tcW w:w="1103" w:type="dxa"/>
          </w:tcPr>
          <w:p w14:paraId="45C3220A" w14:textId="77777777" w:rsidR="0061524D" w:rsidRPr="002656B0" w:rsidRDefault="0061524D" w:rsidP="001B2204">
            <w:pPr>
              <w:jc w:val="center"/>
              <w:rPr>
                <w:rFonts w:cstheme="minorHAnsi"/>
                <w:szCs w:val="20"/>
              </w:rPr>
            </w:pPr>
          </w:p>
        </w:tc>
      </w:tr>
      <w:tr w:rsidR="0061524D" w:rsidRPr="002656B0" w14:paraId="2899F882" w14:textId="07C3F80C" w:rsidTr="0061524D">
        <w:tc>
          <w:tcPr>
            <w:tcW w:w="1255" w:type="dxa"/>
          </w:tcPr>
          <w:p w14:paraId="62F5907F" w14:textId="77777777" w:rsidR="0061524D" w:rsidRPr="002656B0" w:rsidRDefault="0061524D" w:rsidP="001B2204">
            <w:pPr>
              <w:jc w:val="center"/>
              <w:rPr>
                <w:rFonts w:cstheme="minorHAnsi"/>
                <w:szCs w:val="20"/>
              </w:rPr>
            </w:pPr>
            <w:r w:rsidRPr="002656B0">
              <w:rPr>
                <w:rFonts w:cstheme="minorHAnsi"/>
                <w:szCs w:val="20"/>
              </w:rPr>
              <w:t>0703_06</w:t>
            </w:r>
          </w:p>
        </w:tc>
        <w:tc>
          <w:tcPr>
            <w:tcW w:w="990" w:type="dxa"/>
          </w:tcPr>
          <w:p w14:paraId="271E05B1" w14:textId="0CD4E2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01B54B02" w14:textId="6C6984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25547E16" w14:textId="77777777" w:rsidR="0061524D" w:rsidRPr="002656B0" w:rsidRDefault="0061524D" w:rsidP="001B2204">
            <w:pPr>
              <w:jc w:val="center"/>
              <w:rPr>
                <w:rFonts w:cstheme="minorHAnsi"/>
                <w:szCs w:val="20"/>
              </w:rPr>
            </w:pPr>
          </w:p>
        </w:tc>
        <w:tc>
          <w:tcPr>
            <w:tcW w:w="990" w:type="dxa"/>
          </w:tcPr>
          <w:p w14:paraId="315AA6F7" w14:textId="77777777" w:rsidR="0061524D" w:rsidRPr="002656B0" w:rsidRDefault="0061524D" w:rsidP="001B2204">
            <w:pPr>
              <w:jc w:val="center"/>
              <w:rPr>
                <w:rFonts w:cstheme="minorHAnsi"/>
                <w:szCs w:val="20"/>
              </w:rPr>
            </w:pPr>
          </w:p>
        </w:tc>
        <w:tc>
          <w:tcPr>
            <w:tcW w:w="990" w:type="dxa"/>
          </w:tcPr>
          <w:p w14:paraId="230B2A4D" w14:textId="680C0CF9" w:rsidR="0061524D" w:rsidRPr="002656B0" w:rsidRDefault="0061524D" w:rsidP="001B2204">
            <w:pPr>
              <w:jc w:val="center"/>
              <w:rPr>
                <w:rFonts w:cstheme="minorHAnsi"/>
                <w:szCs w:val="20"/>
              </w:rPr>
            </w:pPr>
            <w:r w:rsidRPr="002656B0">
              <w:rPr>
                <w:rFonts w:cstheme="minorHAnsi"/>
                <w:szCs w:val="20"/>
              </w:rPr>
              <w:t>•</w:t>
            </w:r>
          </w:p>
        </w:tc>
        <w:tc>
          <w:tcPr>
            <w:tcW w:w="990" w:type="dxa"/>
          </w:tcPr>
          <w:p w14:paraId="7E6283A5" w14:textId="77777777" w:rsidR="0061524D" w:rsidRPr="002656B0" w:rsidRDefault="0061524D" w:rsidP="001B2204">
            <w:pPr>
              <w:jc w:val="center"/>
              <w:rPr>
                <w:rFonts w:cstheme="minorHAnsi"/>
                <w:szCs w:val="20"/>
              </w:rPr>
            </w:pPr>
          </w:p>
        </w:tc>
        <w:tc>
          <w:tcPr>
            <w:tcW w:w="1080" w:type="dxa"/>
          </w:tcPr>
          <w:p w14:paraId="04283C38" w14:textId="77777777" w:rsidR="0061524D" w:rsidRPr="002656B0" w:rsidRDefault="0061524D" w:rsidP="001B2204">
            <w:pPr>
              <w:jc w:val="center"/>
              <w:rPr>
                <w:rFonts w:cstheme="minorHAnsi"/>
                <w:szCs w:val="20"/>
              </w:rPr>
            </w:pPr>
          </w:p>
        </w:tc>
        <w:tc>
          <w:tcPr>
            <w:tcW w:w="990" w:type="dxa"/>
          </w:tcPr>
          <w:p w14:paraId="4E5C6795" w14:textId="77777777" w:rsidR="0061524D" w:rsidRPr="002656B0" w:rsidRDefault="0061524D" w:rsidP="001B2204">
            <w:pPr>
              <w:jc w:val="center"/>
              <w:rPr>
                <w:rFonts w:cstheme="minorHAnsi"/>
                <w:szCs w:val="20"/>
              </w:rPr>
            </w:pPr>
          </w:p>
        </w:tc>
        <w:tc>
          <w:tcPr>
            <w:tcW w:w="990" w:type="dxa"/>
          </w:tcPr>
          <w:p w14:paraId="12279081" w14:textId="77777777" w:rsidR="0061524D" w:rsidRPr="002656B0" w:rsidRDefault="0061524D" w:rsidP="001B2204">
            <w:pPr>
              <w:jc w:val="center"/>
              <w:rPr>
                <w:rFonts w:cstheme="minorHAnsi"/>
                <w:szCs w:val="20"/>
              </w:rPr>
            </w:pPr>
          </w:p>
        </w:tc>
        <w:tc>
          <w:tcPr>
            <w:tcW w:w="1103" w:type="dxa"/>
          </w:tcPr>
          <w:p w14:paraId="4A10B40D" w14:textId="77777777" w:rsidR="0061524D" w:rsidRPr="002656B0" w:rsidRDefault="0061524D" w:rsidP="001B2204">
            <w:pPr>
              <w:jc w:val="center"/>
              <w:rPr>
                <w:rFonts w:cstheme="minorHAnsi"/>
                <w:szCs w:val="20"/>
              </w:rPr>
            </w:pPr>
          </w:p>
        </w:tc>
        <w:tc>
          <w:tcPr>
            <w:tcW w:w="1103" w:type="dxa"/>
          </w:tcPr>
          <w:p w14:paraId="040F912C" w14:textId="77777777" w:rsidR="0061524D" w:rsidRPr="002656B0" w:rsidRDefault="0061524D" w:rsidP="001B2204">
            <w:pPr>
              <w:jc w:val="center"/>
              <w:rPr>
                <w:rFonts w:cstheme="minorHAnsi"/>
                <w:szCs w:val="20"/>
              </w:rPr>
            </w:pPr>
          </w:p>
        </w:tc>
      </w:tr>
      <w:tr w:rsidR="0061524D" w:rsidRPr="002656B0" w14:paraId="0F844BDF" w14:textId="20F480BC" w:rsidTr="0061524D">
        <w:tc>
          <w:tcPr>
            <w:tcW w:w="1255" w:type="dxa"/>
          </w:tcPr>
          <w:p w14:paraId="14B457FA" w14:textId="77777777" w:rsidR="0061524D" w:rsidRPr="002656B0" w:rsidRDefault="0061524D" w:rsidP="001B2204">
            <w:pPr>
              <w:jc w:val="center"/>
              <w:rPr>
                <w:rFonts w:cstheme="minorHAnsi"/>
                <w:szCs w:val="20"/>
              </w:rPr>
            </w:pPr>
            <w:r w:rsidRPr="002656B0">
              <w:rPr>
                <w:rFonts w:cstheme="minorHAnsi"/>
                <w:szCs w:val="20"/>
              </w:rPr>
              <w:t>0703_07</w:t>
            </w:r>
          </w:p>
        </w:tc>
        <w:tc>
          <w:tcPr>
            <w:tcW w:w="990" w:type="dxa"/>
          </w:tcPr>
          <w:p w14:paraId="694821C0" w14:textId="5E100D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659FD34E" w14:textId="45CD1FC2" w:rsidR="0061524D" w:rsidRPr="002656B0" w:rsidRDefault="0061524D" w:rsidP="001B2204">
            <w:pPr>
              <w:jc w:val="center"/>
              <w:rPr>
                <w:rFonts w:cstheme="minorHAnsi"/>
                <w:szCs w:val="20"/>
              </w:rPr>
            </w:pPr>
            <w:r w:rsidRPr="002656B0">
              <w:rPr>
                <w:rFonts w:cstheme="minorHAnsi"/>
                <w:szCs w:val="20"/>
              </w:rPr>
              <w:t>•</w:t>
            </w:r>
          </w:p>
        </w:tc>
        <w:tc>
          <w:tcPr>
            <w:tcW w:w="990" w:type="dxa"/>
          </w:tcPr>
          <w:p w14:paraId="032DD25F" w14:textId="77777777" w:rsidR="0061524D" w:rsidRPr="002656B0" w:rsidRDefault="0061524D" w:rsidP="001B2204">
            <w:pPr>
              <w:jc w:val="center"/>
              <w:rPr>
                <w:rFonts w:cstheme="minorHAnsi"/>
                <w:szCs w:val="20"/>
              </w:rPr>
            </w:pPr>
          </w:p>
        </w:tc>
        <w:tc>
          <w:tcPr>
            <w:tcW w:w="990" w:type="dxa"/>
          </w:tcPr>
          <w:p w14:paraId="69AE72DF" w14:textId="77777777" w:rsidR="0061524D" w:rsidRPr="002656B0" w:rsidRDefault="0061524D" w:rsidP="001B2204">
            <w:pPr>
              <w:jc w:val="center"/>
              <w:rPr>
                <w:rFonts w:cstheme="minorHAnsi"/>
                <w:szCs w:val="20"/>
              </w:rPr>
            </w:pPr>
          </w:p>
        </w:tc>
        <w:tc>
          <w:tcPr>
            <w:tcW w:w="990" w:type="dxa"/>
          </w:tcPr>
          <w:p w14:paraId="3F7A4E19" w14:textId="7DC42AE4" w:rsidR="0061524D" w:rsidRPr="002656B0" w:rsidRDefault="0061524D" w:rsidP="001B2204">
            <w:pPr>
              <w:jc w:val="center"/>
              <w:rPr>
                <w:rFonts w:cstheme="minorHAnsi"/>
                <w:szCs w:val="20"/>
              </w:rPr>
            </w:pPr>
            <w:r w:rsidRPr="002656B0">
              <w:rPr>
                <w:rFonts w:cstheme="minorHAnsi"/>
                <w:szCs w:val="20"/>
              </w:rPr>
              <w:t>•</w:t>
            </w:r>
          </w:p>
        </w:tc>
        <w:tc>
          <w:tcPr>
            <w:tcW w:w="990" w:type="dxa"/>
          </w:tcPr>
          <w:p w14:paraId="5212EB19" w14:textId="77777777" w:rsidR="0061524D" w:rsidRPr="002656B0" w:rsidRDefault="0061524D" w:rsidP="001B2204">
            <w:pPr>
              <w:jc w:val="center"/>
              <w:rPr>
                <w:rFonts w:cstheme="minorHAnsi"/>
                <w:szCs w:val="20"/>
              </w:rPr>
            </w:pPr>
          </w:p>
        </w:tc>
        <w:tc>
          <w:tcPr>
            <w:tcW w:w="1080" w:type="dxa"/>
          </w:tcPr>
          <w:p w14:paraId="51DD4189" w14:textId="77777777" w:rsidR="0061524D" w:rsidRPr="002656B0" w:rsidRDefault="0061524D" w:rsidP="001B2204">
            <w:pPr>
              <w:jc w:val="center"/>
              <w:rPr>
                <w:rFonts w:cstheme="minorHAnsi"/>
                <w:szCs w:val="20"/>
              </w:rPr>
            </w:pPr>
          </w:p>
        </w:tc>
        <w:tc>
          <w:tcPr>
            <w:tcW w:w="990" w:type="dxa"/>
          </w:tcPr>
          <w:p w14:paraId="48E00103" w14:textId="77777777" w:rsidR="0061524D" w:rsidRPr="002656B0" w:rsidRDefault="0061524D" w:rsidP="001B2204">
            <w:pPr>
              <w:jc w:val="center"/>
              <w:rPr>
                <w:rFonts w:cstheme="minorHAnsi"/>
                <w:szCs w:val="20"/>
              </w:rPr>
            </w:pPr>
          </w:p>
        </w:tc>
        <w:tc>
          <w:tcPr>
            <w:tcW w:w="990" w:type="dxa"/>
          </w:tcPr>
          <w:p w14:paraId="1F917928" w14:textId="77777777" w:rsidR="0061524D" w:rsidRPr="002656B0" w:rsidRDefault="0061524D" w:rsidP="001B2204">
            <w:pPr>
              <w:jc w:val="center"/>
              <w:rPr>
                <w:rFonts w:cstheme="minorHAnsi"/>
                <w:szCs w:val="20"/>
              </w:rPr>
            </w:pPr>
          </w:p>
        </w:tc>
        <w:tc>
          <w:tcPr>
            <w:tcW w:w="1103" w:type="dxa"/>
          </w:tcPr>
          <w:p w14:paraId="6BCE5ED5" w14:textId="77777777" w:rsidR="0061524D" w:rsidRPr="002656B0" w:rsidRDefault="0061524D" w:rsidP="001B2204">
            <w:pPr>
              <w:jc w:val="center"/>
              <w:rPr>
                <w:rFonts w:cstheme="minorHAnsi"/>
                <w:szCs w:val="20"/>
              </w:rPr>
            </w:pPr>
          </w:p>
        </w:tc>
        <w:tc>
          <w:tcPr>
            <w:tcW w:w="1103" w:type="dxa"/>
          </w:tcPr>
          <w:p w14:paraId="5EFB7E91" w14:textId="77777777" w:rsidR="0061524D" w:rsidRPr="002656B0" w:rsidRDefault="0061524D" w:rsidP="001B2204">
            <w:pPr>
              <w:jc w:val="center"/>
              <w:rPr>
                <w:rFonts w:cstheme="minorHAnsi"/>
                <w:szCs w:val="20"/>
              </w:rPr>
            </w:pPr>
          </w:p>
        </w:tc>
      </w:tr>
      <w:tr w:rsidR="0061524D" w:rsidRPr="002656B0" w14:paraId="57014418" w14:textId="179F8DCF" w:rsidTr="0061524D">
        <w:tc>
          <w:tcPr>
            <w:tcW w:w="1255" w:type="dxa"/>
          </w:tcPr>
          <w:p w14:paraId="4F145F28" w14:textId="77777777" w:rsidR="0061524D" w:rsidRPr="002656B0" w:rsidRDefault="0061524D" w:rsidP="001B2204">
            <w:pPr>
              <w:jc w:val="center"/>
              <w:rPr>
                <w:rFonts w:cstheme="minorHAnsi"/>
                <w:szCs w:val="20"/>
              </w:rPr>
            </w:pPr>
            <w:r w:rsidRPr="002656B0">
              <w:rPr>
                <w:rFonts w:cstheme="minorHAnsi"/>
                <w:szCs w:val="20"/>
              </w:rPr>
              <w:lastRenderedPageBreak/>
              <w:t>0703_08</w:t>
            </w:r>
          </w:p>
        </w:tc>
        <w:tc>
          <w:tcPr>
            <w:tcW w:w="990" w:type="dxa"/>
          </w:tcPr>
          <w:p w14:paraId="3516A243" w14:textId="28F32E8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9361AA" w14:textId="0F43BF82" w:rsidR="0061524D" w:rsidRPr="002656B0" w:rsidRDefault="0061524D" w:rsidP="001B2204">
            <w:pPr>
              <w:jc w:val="center"/>
              <w:rPr>
                <w:rFonts w:cstheme="minorHAnsi"/>
                <w:szCs w:val="20"/>
              </w:rPr>
            </w:pPr>
            <w:r w:rsidRPr="002656B0">
              <w:rPr>
                <w:rFonts w:cstheme="minorHAnsi"/>
                <w:szCs w:val="20"/>
              </w:rPr>
              <w:t>•</w:t>
            </w:r>
          </w:p>
        </w:tc>
        <w:tc>
          <w:tcPr>
            <w:tcW w:w="990" w:type="dxa"/>
          </w:tcPr>
          <w:p w14:paraId="7514A999" w14:textId="77777777" w:rsidR="0061524D" w:rsidRPr="002656B0" w:rsidRDefault="0061524D" w:rsidP="001B2204">
            <w:pPr>
              <w:jc w:val="center"/>
              <w:rPr>
                <w:rFonts w:cstheme="minorHAnsi"/>
                <w:szCs w:val="20"/>
              </w:rPr>
            </w:pPr>
          </w:p>
        </w:tc>
        <w:tc>
          <w:tcPr>
            <w:tcW w:w="990" w:type="dxa"/>
          </w:tcPr>
          <w:p w14:paraId="30B63380" w14:textId="77777777" w:rsidR="0061524D" w:rsidRPr="002656B0" w:rsidRDefault="0061524D" w:rsidP="001B2204">
            <w:pPr>
              <w:jc w:val="center"/>
              <w:rPr>
                <w:rFonts w:cstheme="minorHAnsi"/>
                <w:szCs w:val="20"/>
              </w:rPr>
            </w:pPr>
          </w:p>
        </w:tc>
        <w:tc>
          <w:tcPr>
            <w:tcW w:w="990" w:type="dxa"/>
          </w:tcPr>
          <w:p w14:paraId="40169252" w14:textId="6479D390" w:rsidR="0061524D" w:rsidRPr="002656B0" w:rsidRDefault="0061524D" w:rsidP="001B2204">
            <w:pPr>
              <w:jc w:val="center"/>
              <w:rPr>
                <w:rFonts w:cstheme="minorHAnsi"/>
                <w:szCs w:val="20"/>
              </w:rPr>
            </w:pPr>
            <w:r w:rsidRPr="002656B0">
              <w:rPr>
                <w:rFonts w:cstheme="minorHAnsi"/>
                <w:szCs w:val="20"/>
              </w:rPr>
              <w:t>•</w:t>
            </w:r>
          </w:p>
        </w:tc>
        <w:tc>
          <w:tcPr>
            <w:tcW w:w="990" w:type="dxa"/>
          </w:tcPr>
          <w:p w14:paraId="3CF82C48" w14:textId="77777777" w:rsidR="0061524D" w:rsidRPr="002656B0" w:rsidRDefault="0061524D" w:rsidP="001B2204">
            <w:pPr>
              <w:jc w:val="center"/>
              <w:rPr>
                <w:rFonts w:cstheme="minorHAnsi"/>
                <w:szCs w:val="20"/>
              </w:rPr>
            </w:pPr>
          </w:p>
        </w:tc>
        <w:tc>
          <w:tcPr>
            <w:tcW w:w="1080" w:type="dxa"/>
          </w:tcPr>
          <w:p w14:paraId="08B5DFFA" w14:textId="77777777" w:rsidR="0061524D" w:rsidRPr="002656B0" w:rsidRDefault="0061524D" w:rsidP="001B2204">
            <w:pPr>
              <w:jc w:val="center"/>
              <w:rPr>
                <w:rFonts w:cstheme="minorHAnsi"/>
                <w:szCs w:val="20"/>
              </w:rPr>
            </w:pPr>
          </w:p>
        </w:tc>
        <w:tc>
          <w:tcPr>
            <w:tcW w:w="990" w:type="dxa"/>
          </w:tcPr>
          <w:p w14:paraId="424965D8" w14:textId="77777777" w:rsidR="0061524D" w:rsidRPr="002656B0" w:rsidRDefault="0061524D" w:rsidP="001B2204">
            <w:pPr>
              <w:jc w:val="center"/>
              <w:rPr>
                <w:rFonts w:cstheme="minorHAnsi"/>
                <w:szCs w:val="20"/>
              </w:rPr>
            </w:pPr>
          </w:p>
        </w:tc>
        <w:tc>
          <w:tcPr>
            <w:tcW w:w="990" w:type="dxa"/>
          </w:tcPr>
          <w:p w14:paraId="2F7A3642" w14:textId="77777777" w:rsidR="0061524D" w:rsidRPr="002656B0" w:rsidRDefault="0061524D" w:rsidP="001B2204">
            <w:pPr>
              <w:jc w:val="center"/>
              <w:rPr>
                <w:rFonts w:cstheme="minorHAnsi"/>
                <w:szCs w:val="20"/>
              </w:rPr>
            </w:pPr>
          </w:p>
        </w:tc>
        <w:tc>
          <w:tcPr>
            <w:tcW w:w="1103" w:type="dxa"/>
          </w:tcPr>
          <w:p w14:paraId="4665A2A7" w14:textId="77777777" w:rsidR="0061524D" w:rsidRPr="002656B0" w:rsidRDefault="0061524D" w:rsidP="001B2204">
            <w:pPr>
              <w:jc w:val="center"/>
              <w:rPr>
                <w:rFonts w:cstheme="minorHAnsi"/>
                <w:szCs w:val="20"/>
              </w:rPr>
            </w:pPr>
          </w:p>
        </w:tc>
        <w:tc>
          <w:tcPr>
            <w:tcW w:w="1103" w:type="dxa"/>
          </w:tcPr>
          <w:p w14:paraId="5F0FEE00" w14:textId="77777777" w:rsidR="0061524D" w:rsidRPr="002656B0" w:rsidRDefault="0061524D" w:rsidP="001B2204">
            <w:pPr>
              <w:jc w:val="center"/>
              <w:rPr>
                <w:rFonts w:cstheme="minorHAnsi"/>
                <w:szCs w:val="20"/>
              </w:rPr>
            </w:pPr>
          </w:p>
        </w:tc>
      </w:tr>
      <w:tr w:rsidR="0061524D" w:rsidRPr="002656B0" w14:paraId="0B4B9B64" w14:textId="5247C20B" w:rsidTr="0061524D">
        <w:tc>
          <w:tcPr>
            <w:tcW w:w="1255" w:type="dxa"/>
          </w:tcPr>
          <w:p w14:paraId="52102651" w14:textId="77777777" w:rsidR="0061524D" w:rsidRPr="002656B0" w:rsidRDefault="0061524D" w:rsidP="001B2204">
            <w:pPr>
              <w:jc w:val="center"/>
              <w:rPr>
                <w:rFonts w:cstheme="minorHAnsi"/>
                <w:szCs w:val="20"/>
              </w:rPr>
            </w:pPr>
            <w:r w:rsidRPr="002656B0">
              <w:rPr>
                <w:rFonts w:cstheme="minorHAnsi"/>
                <w:szCs w:val="20"/>
              </w:rPr>
              <w:t>0703_09</w:t>
            </w:r>
          </w:p>
        </w:tc>
        <w:tc>
          <w:tcPr>
            <w:tcW w:w="990" w:type="dxa"/>
          </w:tcPr>
          <w:p w14:paraId="1A34410B" w14:textId="144D3E20" w:rsidR="0061524D" w:rsidRPr="002656B0" w:rsidRDefault="0061524D" w:rsidP="001B2204">
            <w:pPr>
              <w:jc w:val="center"/>
              <w:rPr>
                <w:rFonts w:cstheme="minorHAnsi"/>
                <w:szCs w:val="20"/>
              </w:rPr>
            </w:pPr>
            <w:r w:rsidRPr="002656B0">
              <w:rPr>
                <w:rFonts w:cstheme="minorHAnsi"/>
                <w:szCs w:val="20"/>
              </w:rPr>
              <w:t>•</w:t>
            </w:r>
          </w:p>
        </w:tc>
        <w:tc>
          <w:tcPr>
            <w:tcW w:w="990" w:type="dxa"/>
          </w:tcPr>
          <w:p w14:paraId="509AD3BB" w14:textId="405BBB7B"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2A68F1" w14:textId="77777777" w:rsidR="0061524D" w:rsidRPr="002656B0" w:rsidRDefault="0061524D" w:rsidP="001B2204">
            <w:pPr>
              <w:jc w:val="center"/>
              <w:rPr>
                <w:rFonts w:cstheme="minorHAnsi"/>
                <w:szCs w:val="20"/>
              </w:rPr>
            </w:pPr>
          </w:p>
        </w:tc>
        <w:tc>
          <w:tcPr>
            <w:tcW w:w="990" w:type="dxa"/>
          </w:tcPr>
          <w:p w14:paraId="02E77938" w14:textId="77777777" w:rsidR="0061524D" w:rsidRPr="002656B0" w:rsidRDefault="0061524D" w:rsidP="001B2204">
            <w:pPr>
              <w:jc w:val="center"/>
              <w:rPr>
                <w:rFonts w:cstheme="minorHAnsi"/>
                <w:szCs w:val="20"/>
              </w:rPr>
            </w:pPr>
          </w:p>
        </w:tc>
        <w:tc>
          <w:tcPr>
            <w:tcW w:w="990" w:type="dxa"/>
          </w:tcPr>
          <w:p w14:paraId="5EB992C2" w14:textId="58E27676"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4016EA" w14:textId="77777777" w:rsidR="0061524D" w:rsidRPr="002656B0" w:rsidRDefault="0061524D" w:rsidP="001B2204">
            <w:pPr>
              <w:jc w:val="center"/>
              <w:rPr>
                <w:rFonts w:cstheme="minorHAnsi"/>
                <w:szCs w:val="20"/>
              </w:rPr>
            </w:pPr>
          </w:p>
        </w:tc>
        <w:tc>
          <w:tcPr>
            <w:tcW w:w="1080" w:type="dxa"/>
          </w:tcPr>
          <w:p w14:paraId="6DDC98AE" w14:textId="77777777" w:rsidR="0061524D" w:rsidRPr="002656B0" w:rsidRDefault="0061524D" w:rsidP="001B2204">
            <w:pPr>
              <w:jc w:val="center"/>
              <w:rPr>
                <w:rFonts w:cstheme="minorHAnsi"/>
                <w:szCs w:val="20"/>
              </w:rPr>
            </w:pPr>
          </w:p>
        </w:tc>
        <w:tc>
          <w:tcPr>
            <w:tcW w:w="990" w:type="dxa"/>
          </w:tcPr>
          <w:p w14:paraId="48E19808" w14:textId="77777777" w:rsidR="0061524D" w:rsidRPr="002656B0" w:rsidRDefault="0061524D" w:rsidP="001B2204">
            <w:pPr>
              <w:jc w:val="center"/>
              <w:rPr>
                <w:rFonts w:cstheme="minorHAnsi"/>
                <w:szCs w:val="20"/>
              </w:rPr>
            </w:pPr>
          </w:p>
        </w:tc>
        <w:tc>
          <w:tcPr>
            <w:tcW w:w="990" w:type="dxa"/>
          </w:tcPr>
          <w:p w14:paraId="1DD36CA7" w14:textId="77777777" w:rsidR="0061524D" w:rsidRPr="002656B0" w:rsidRDefault="0061524D" w:rsidP="001B2204">
            <w:pPr>
              <w:jc w:val="center"/>
              <w:rPr>
                <w:rFonts w:cstheme="minorHAnsi"/>
                <w:szCs w:val="20"/>
              </w:rPr>
            </w:pPr>
          </w:p>
        </w:tc>
        <w:tc>
          <w:tcPr>
            <w:tcW w:w="1103" w:type="dxa"/>
          </w:tcPr>
          <w:p w14:paraId="451E2CAA" w14:textId="77777777" w:rsidR="0061524D" w:rsidRPr="002656B0" w:rsidRDefault="0061524D" w:rsidP="001B2204">
            <w:pPr>
              <w:jc w:val="center"/>
              <w:rPr>
                <w:rFonts w:cstheme="minorHAnsi"/>
                <w:szCs w:val="20"/>
              </w:rPr>
            </w:pPr>
          </w:p>
        </w:tc>
        <w:tc>
          <w:tcPr>
            <w:tcW w:w="1103" w:type="dxa"/>
          </w:tcPr>
          <w:p w14:paraId="25EC0A52" w14:textId="77777777" w:rsidR="0061524D" w:rsidRPr="002656B0" w:rsidRDefault="0061524D" w:rsidP="001B2204">
            <w:pPr>
              <w:jc w:val="center"/>
              <w:rPr>
                <w:rFonts w:cstheme="minorHAnsi"/>
                <w:szCs w:val="20"/>
              </w:rPr>
            </w:pPr>
          </w:p>
        </w:tc>
      </w:tr>
      <w:tr w:rsidR="0061524D" w:rsidRPr="002656B0" w14:paraId="5C9A0B2F" w14:textId="79A736F7" w:rsidTr="0061524D">
        <w:tc>
          <w:tcPr>
            <w:tcW w:w="1255" w:type="dxa"/>
          </w:tcPr>
          <w:p w14:paraId="6362E94F" w14:textId="77777777" w:rsidR="0061524D" w:rsidRPr="002656B0" w:rsidRDefault="0061524D" w:rsidP="001B2204">
            <w:pPr>
              <w:jc w:val="center"/>
              <w:rPr>
                <w:rFonts w:cstheme="minorHAnsi"/>
                <w:szCs w:val="20"/>
              </w:rPr>
            </w:pPr>
            <w:r w:rsidRPr="002656B0">
              <w:rPr>
                <w:rFonts w:cstheme="minorHAnsi"/>
                <w:szCs w:val="20"/>
              </w:rPr>
              <w:t>0703_10</w:t>
            </w:r>
          </w:p>
        </w:tc>
        <w:tc>
          <w:tcPr>
            <w:tcW w:w="990" w:type="dxa"/>
          </w:tcPr>
          <w:p w14:paraId="35BA9B33" w14:textId="72550A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D753B" w14:textId="61AFF0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533C8F34" w14:textId="77777777" w:rsidR="0061524D" w:rsidRPr="002656B0" w:rsidRDefault="0061524D" w:rsidP="001B2204">
            <w:pPr>
              <w:jc w:val="center"/>
              <w:rPr>
                <w:rFonts w:cstheme="minorHAnsi"/>
                <w:szCs w:val="20"/>
              </w:rPr>
            </w:pPr>
          </w:p>
        </w:tc>
        <w:tc>
          <w:tcPr>
            <w:tcW w:w="990" w:type="dxa"/>
          </w:tcPr>
          <w:p w14:paraId="0452FCFD" w14:textId="77777777" w:rsidR="0061524D" w:rsidRPr="002656B0" w:rsidRDefault="0061524D" w:rsidP="001B2204">
            <w:pPr>
              <w:jc w:val="center"/>
              <w:rPr>
                <w:rFonts w:cstheme="minorHAnsi"/>
                <w:szCs w:val="20"/>
              </w:rPr>
            </w:pPr>
          </w:p>
        </w:tc>
        <w:tc>
          <w:tcPr>
            <w:tcW w:w="990" w:type="dxa"/>
          </w:tcPr>
          <w:p w14:paraId="07A74A1B" w14:textId="0521FF7C"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D28FFA" w14:textId="77777777" w:rsidR="0061524D" w:rsidRPr="002656B0" w:rsidRDefault="0061524D" w:rsidP="001B2204">
            <w:pPr>
              <w:jc w:val="center"/>
              <w:rPr>
                <w:rFonts w:cstheme="minorHAnsi"/>
                <w:szCs w:val="20"/>
              </w:rPr>
            </w:pPr>
          </w:p>
        </w:tc>
        <w:tc>
          <w:tcPr>
            <w:tcW w:w="1080" w:type="dxa"/>
          </w:tcPr>
          <w:p w14:paraId="4BD3CFF2" w14:textId="77777777" w:rsidR="0061524D" w:rsidRPr="002656B0" w:rsidRDefault="0061524D" w:rsidP="001B2204">
            <w:pPr>
              <w:jc w:val="center"/>
              <w:rPr>
                <w:rFonts w:cstheme="minorHAnsi"/>
                <w:szCs w:val="20"/>
              </w:rPr>
            </w:pPr>
          </w:p>
        </w:tc>
        <w:tc>
          <w:tcPr>
            <w:tcW w:w="990" w:type="dxa"/>
          </w:tcPr>
          <w:p w14:paraId="34E8339A" w14:textId="77777777" w:rsidR="0061524D" w:rsidRPr="002656B0" w:rsidRDefault="0061524D" w:rsidP="001B2204">
            <w:pPr>
              <w:jc w:val="center"/>
              <w:rPr>
                <w:rFonts w:cstheme="minorHAnsi"/>
                <w:szCs w:val="20"/>
              </w:rPr>
            </w:pPr>
          </w:p>
        </w:tc>
        <w:tc>
          <w:tcPr>
            <w:tcW w:w="990" w:type="dxa"/>
          </w:tcPr>
          <w:p w14:paraId="2763B803" w14:textId="77777777" w:rsidR="0061524D" w:rsidRPr="002656B0" w:rsidRDefault="0061524D" w:rsidP="001B2204">
            <w:pPr>
              <w:jc w:val="center"/>
              <w:rPr>
                <w:rFonts w:cstheme="minorHAnsi"/>
                <w:szCs w:val="20"/>
              </w:rPr>
            </w:pPr>
          </w:p>
        </w:tc>
        <w:tc>
          <w:tcPr>
            <w:tcW w:w="1103" w:type="dxa"/>
          </w:tcPr>
          <w:p w14:paraId="06A59CBC" w14:textId="77777777" w:rsidR="0061524D" w:rsidRPr="002656B0" w:rsidRDefault="0061524D" w:rsidP="001B2204">
            <w:pPr>
              <w:jc w:val="center"/>
              <w:rPr>
                <w:rFonts w:cstheme="minorHAnsi"/>
                <w:szCs w:val="20"/>
              </w:rPr>
            </w:pPr>
          </w:p>
        </w:tc>
        <w:tc>
          <w:tcPr>
            <w:tcW w:w="1103" w:type="dxa"/>
          </w:tcPr>
          <w:p w14:paraId="1EF4A322" w14:textId="77777777" w:rsidR="0061524D" w:rsidRPr="002656B0" w:rsidRDefault="0061524D" w:rsidP="001B2204">
            <w:pPr>
              <w:jc w:val="center"/>
              <w:rPr>
                <w:rFonts w:cstheme="minorHAnsi"/>
                <w:szCs w:val="20"/>
              </w:rPr>
            </w:pPr>
          </w:p>
        </w:tc>
      </w:tr>
      <w:tr w:rsidR="0061524D" w:rsidRPr="002656B0" w14:paraId="39AA6474" w14:textId="5E7F8A67" w:rsidTr="0061524D">
        <w:tc>
          <w:tcPr>
            <w:tcW w:w="1255" w:type="dxa"/>
          </w:tcPr>
          <w:p w14:paraId="35C64768" w14:textId="77777777" w:rsidR="0061524D" w:rsidRPr="002656B0" w:rsidRDefault="0061524D" w:rsidP="001B2204">
            <w:pPr>
              <w:jc w:val="center"/>
              <w:rPr>
                <w:rFonts w:cstheme="minorHAnsi"/>
                <w:szCs w:val="20"/>
              </w:rPr>
            </w:pPr>
            <w:r w:rsidRPr="002656B0">
              <w:rPr>
                <w:rFonts w:cstheme="minorHAnsi"/>
                <w:szCs w:val="20"/>
              </w:rPr>
              <w:t>0703_11</w:t>
            </w:r>
          </w:p>
        </w:tc>
        <w:tc>
          <w:tcPr>
            <w:tcW w:w="990" w:type="dxa"/>
          </w:tcPr>
          <w:p w14:paraId="14D764F6" w14:textId="438EDE29" w:rsidR="0061524D" w:rsidRPr="002656B0" w:rsidRDefault="0061524D" w:rsidP="001B2204">
            <w:pPr>
              <w:jc w:val="center"/>
              <w:rPr>
                <w:rFonts w:cstheme="minorHAnsi"/>
                <w:szCs w:val="20"/>
              </w:rPr>
            </w:pPr>
            <w:r w:rsidRPr="002656B0">
              <w:rPr>
                <w:rFonts w:cstheme="minorHAnsi"/>
                <w:szCs w:val="20"/>
              </w:rPr>
              <w:t>•</w:t>
            </w:r>
          </w:p>
        </w:tc>
        <w:tc>
          <w:tcPr>
            <w:tcW w:w="990" w:type="dxa"/>
          </w:tcPr>
          <w:p w14:paraId="12AE2E69" w14:textId="52E0CAF8" w:rsidR="0061524D" w:rsidRPr="002656B0" w:rsidRDefault="0061524D" w:rsidP="001B2204">
            <w:pPr>
              <w:jc w:val="center"/>
              <w:rPr>
                <w:rFonts w:cstheme="minorHAnsi"/>
                <w:szCs w:val="20"/>
              </w:rPr>
            </w:pPr>
            <w:r w:rsidRPr="002656B0">
              <w:rPr>
                <w:rFonts w:cstheme="minorHAnsi"/>
                <w:szCs w:val="20"/>
              </w:rPr>
              <w:t>•</w:t>
            </w:r>
          </w:p>
        </w:tc>
        <w:tc>
          <w:tcPr>
            <w:tcW w:w="990" w:type="dxa"/>
          </w:tcPr>
          <w:p w14:paraId="46E86706" w14:textId="77777777" w:rsidR="0061524D" w:rsidRPr="002656B0" w:rsidRDefault="0061524D" w:rsidP="001B2204">
            <w:pPr>
              <w:jc w:val="center"/>
              <w:rPr>
                <w:rFonts w:cstheme="minorHAnsi"/>
                <w:szCs w:val="20"/>
              </w:rPr>
            </w:pPr>
          </w:p>
        </w:tc>
        <w:tc>
          <w:tcPr>
            <w:tcW w:w="990" w:type="dxa"/>
          </w:tcPr>
          <w:p w14:paraId="2B53E3ED" w14:textId="77777777" w:rsidR="0061524D" w:rsidRPr="002656B0" w:rsidRDefault="0061524D" w:rsidP="001B2204">
            <w:pPr>
              <w:jc w:val="center"/>
              <w:rPr>
                <w:rFonts w:cstheme="minorHAnsi"/>
                <w:szCs w:val="20"/>
              </w:rPr>
            </w:pPr>
          </w:p>
        </w:tc>
        <w:tc>
          <w:tcPr>
            <w:tcW w:w="990" w:type="dxa"/>
          </w:tcPr>
          <w:p w14:paraId="3F372C84" w14:textId="7EC01E35" w:rsidR="0061524D" w:rsidRPr="002656B0" w:rsidRDefault="0061524D" w:rsidP="001B2204">
            <w:pPr>
              <w:jc w:val="center"/>
              <w:rPr>
                <w:rFonts w:cstheme="minorHAnsi"/>
                <w:szCs w:val="20"/>
              </w:rPr>
            </w:pPr>
            <w:r w:rsidRPr="002656B0">
              <w:rPr>
                <w:rFonts w:cstheme="minorHAnsi"/>
                <w:szCs w:val="20"/>
              </w:rPr>
              <w:t>•</w:t>
            </w:r>
          </w:p>
        </w:tc>
        <w:tc>
          <w:tcPr>
            <w:tcW w:w="990" w:type="dxa"/>
          </w:tcPr>
          <w:p w14:paraId="42B38A89" w14:textId="77777777" w:rsidR="0061524D" w:rsidRPr="002656B0" w:rsidRDefault="0061524D" w:rsidP="001B2204">
            <w:pPr>
              <w:jc w:val="center"/>
              <w:rPr>
                <w:rFonts w:cstheme="minorHAnsi"/>
                <w:szCs w:val="20"/>
              </w:rPr>
            </w:pPr>
          </w:p>
        </w:tc>
        <w:tc>
          <w:tcPr>
            <w:tcW w:w="1080" w:type="dxa"/>
          </w:tcPr>
          <w:p w14:paraId="222D59BE" w14:textId="77777777" w:rsidR="0061524D" w:rsidRPr="002656B0" w:rsidRDefault="0061524D" w:rsidP="001B2204">
            <w:pPr>
              <w:jc w:val="center"/>
              <w:rPr>
                <w:rFonts w:cstheme="minorHAnsi"/>
                <w:szCs w:val="20"/>
              </w:rPr>
            </w:pPr>
          </w:p>
        </w:tc>
        <w:tc>
          <w:tcPr>
            <w:tcW w:w="990" w:type="dxa"/>
          </w:tcPr>
          <w:p w14:paraId="4E6916B4" w14:textId="77777777" w:rsidR="0061524D" w:rsidRPr="002656B0" w:rsidRDefault="0061524D" w:rsidP="001B2204">
            <w:pPr>
              <w:jc w:val="center"/>
              <w:rPr>
                <w:rFonts w:cstheme="minorHAnsi"/>
                <w:szCs w:val="20"/>
              </w:rPr>
            </w:pPr>
          </w:p>
        </w:tc>
        <w:tc>
          <w:tcPr>
            <w:tcW w:w="990" w:type="dxa"/>
          </w:tcPr>
          <w:p w14:paraId="390C7731" w14:textId="77777777" w:rsidR="0061524D" w:rsidRPr="002656B0" w:rsidRDefault="0061524D" w:rsidP="001B2204">
            <w:pPr>
              <w:jc w:val="center"/>
              <w:rPr>
                <w:rFonts w:cstheme="minorHAnsi"/>
                <w:szCs w:val="20"/>
              </w:rPr>
            </w:pPr>
          </w:p>
        </w:tc>
        <w:tc>
          <w:tcPr>
            <w:tcW w:w="1103" w:type="dxa"/>
          </w:tcPr>
          <w:p w14:paraId="6887F12A" w14:textId="77777777" w:rsidR="0061524D" w:rsidRPr="002656B0" w:rsidRDefault="0061524D" w:rsidP="001B2204">
            <w:pPr>
              <w:jc w:val="center"/>
              <w:rPr>
                <w:rFonts w:cstheme="minorHAnsi"/>
                <w:szCs w:val="20"/>
              </w:rPr>
            </w:pPr>
          </w:p>
        </w:tc>
        <w:tc>
          <w:tcPr>
            <w:tcW w:w="1103" w:type="dxa"/>
          </w:tcPr>
          <w:p w14:paraId="5DED71ED" w14:textId="77777777" w:rsidR="0061524D" w:rsidRPr="002656B0" w:rsidRDefault="0061524D" w:rsidP="001B2204">
            <w:pPr>
              <w:jc w:val="center"/>
              <w:rPr>
                <w:rFonts w:cstheme="minorHAnsi"/>
                <w:szCs w:val="20"/>
              </w:rPr>
            </w:pPr>
          </w:p>
        </w:tc>
      </w:tr>
      <w:tr w:rsidR="0061524D" w:rsidRPr="00487927" w14:paraId="31DE957E" w14:textId="4C89C616" w:rsidTr="0061524D">
        <w:tc>
          <w:tcPr>
            <w:tcW w:w="1255" w:type="dxa"/>
          </w:tcPr>
          <w:p w14:paraId="6974970C" w14:textId="77777777" w:rsidR="0061524D" w:rsidRPr="002656B0" w:rsidRDefault="0061524D" w:rsidP="001B2204">
            <w:pPr>
              <w:jc w:val="center"/>
              <w:rPr>
                <w:rFonts w:cstheme="minorHAnsi"/>
                <w:szCs w:val="20"/>
              </w:rPr>
            </w:pPr>
            <w:r w:rsidRPr="002656B0">
              <w:rPr>
                <w:rFonts w:cstheme="minorHAnsi"/>
                <w:szCs w:val="20"/>
              </w:rPr>
              <w:t>0703_12</w:t>
            </w:r>
          </w:p>
        </w:tc>
        <w:tc>
          <w:tcPr>
            <w:tcW w:w="990" w:type="dxa"/>
          </w:tcPr>
          <w:p w14:paraId="57F2A7F2" w14:textId="5AED99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38D3A29E" w14:textId="2648F52E" w:rsidR="0061524D" w:rsidRPr="002656B0" w:rsidRDefault="0061524D" w:rsidP="001B2204">
            <w:pPr>
              <w:jc w:val="center"/>
              <w:rPr>
                <w:rFonts w:cstheme="minorHAnsi"/>
                <w:szCs w:val="20"/>
              </w:rPr>
            </w:pPr>
            <w:r w:rsidRPr="002656B0">
              <w:rPr>
                <w:rFonts w:cstheme="minorHAnsi"/>
                <w:szCs w:val="20"/>
              </w:rPr>
              <w:t>•</w:t>
            </w:r>
          </w:p>
        </w:tc>
        <w:tc>
          <w:tcPr>
            <w:tcW w:w="990" w:type="dxa"/>
          </w:tcPr>
          <w:p w14:paraId="11D6DE97" w14:textId="77777777" w:rsidR="0061524D" w:rsidRPr="002656B0" w:rsidRDefault="0061524D" w:rsidP="001B2204">
            <w:pPr>
              <w:jc w:val="center"/>
              <w:rPr>
                <w:rFonts w:cstheme="minorHAnsi"/>
                <w:szCs w:val="20"/>
              </w:rPr>
            </w:pPr>
          </w:p>
        </w:tc>
        <w:tc>
          <w:tcPr>
            <w:tcW w:w="990" w:type="dxa"/>
          </w:tcPr>
          <w:p w14:paraId="75088647" w14:textId="77777777" w:rsidR="0061524D" w:rsidRPr="002656B0" w:rsidRDefault="0061524D" w:rsidP="001B2204">
            <w:pPr>
              <w:jc w:val="center"/>
              <w:rPr>
                <w:rFonts w:cstheme="minorHAnsi"/>
                <w:szCs w:val="20"/>
              </w:rPr>
            </w:pPr>
          </w:p>
        </w:tc>
        <w:tc>
          <w:tcPr>
            <w:tcW w:w="990" w:type="dxa"/>
          </w:tcPr>
          <w:p w14:paraId="2A125986" w14:textId="4C5BB3AB" w:rsidR="0061524D" w:rsidRPr="00487927" w:rsidRDefault="0061524D" w:rsidP="001B2204">
            <w:pPr>
              <w:jc w:val="center"/>
              <w:rPr>
                <w:rFonts w:cstheme="minorHAnsi"/>
                <w:szCs w:val="20"/>
              </w:rPr>
            </w:pPr>
            <w:r w:rsidRPr="002656B0">
              <w:rPr>
                <w:rFonts w:cstheme="minorHAnsi"/>
                <w:szCs w:val="20"/>
              </w:rPr>
              <w:t>•</w:t>
            </w:r>
          </w:p>
        </w:tc>
        <w:tc>
          <w:tcPr>
            <w:tcW w:w="990" w:type="dxa"/>
          </w:tcPr>
          <w:p w14:paraId="1D012028" w14:textId="77777777" w:rsidR="0061524D" w:rsidRPr="00487927" w:rsidRDefault="0061524D" w:rsidP="001B2204">
            <w:pPr>
              <w:jc w:val="center"/>
              <w:rPr>
                <w:rFonts w:cstheme="minorHAnsi"/>
                <w:szCs w:val="20"/>
              </w:rPr>
            </w:pPr>
          </w:p>
        </w:tc>
        <w:tc>
          <w:tcPr>
            <w:tcW w:w="1080" w:type="dxa"/>
          </w:tcPr>
          <w:p w14:paraId="4EDE26CC" w14:textId="77777777" w:rsidR="0061524D" w:rsidRPr="00487927" w:rsidRDefault="0061524D" w:rsidP="001B2204">
            <w:pPr>
              <w:jc w:val="center"/>
              <w:rPr>
                <w:rFonts w:cstheme="minorHAnsi"/>
                <w:szCs w:val="20"/>
              </w:rPr>
            </w:pPr>
          </w:p>
        </w:tc>
        <w:tc>
          <w:tcPr>
            <w:tcW w:w="990" w:type="dxa"/>
          </w:tcPr>
          <w:p w14:paraId="73012632" w14:textId="77777777" w:rsidR="0061524D" w:rsidRPr="00487927" w:rsidRDefault="0061524D" w:rsidP="001B2204">
            <w:pPr>
              <w:jc w:val="center"/>
              <w:rPr>
                <w:rFonts w:cstheme="minorHAnsi"/>
                <w:szCs w:val="20"/>
              </w:rPr>
            </w:pPr>
          </w:p>
        </w:tc>
        <w:tc>
          <w:tcPr>
            <w:tcW w:w="990" w:type="dxa"/>
          </w:tcPr>
          <w:p w14:paraId="351E4704" w14:textId="77777777" w:rsidR="0061524D" w:rsidRPr="00487927" w:rsidRDefault="0061524D" w:rsidP="001B2204">
            <w:pPr>
              <w:jc w:val="center"/>
              <w:rPr>
                <w:rFonts w:cstheme="minorHAnsi"/>
                <w:szCs w:val="20"/>
              </w:rPr>
            </w:pPr>
          </w:p>
        </w:tc>
        <w:tc>
          <w:tcPr>
            <w:tcW w:w="1103" w:type="dxa"/>
          </w:tcPr>
          <w:p w14:paraId="0790D63B" w14:textId="77777777" w:rsidR="0061524D" w:rsidRPr="00487927" w:rsidRDefault="0061524D" w:rsidP="001B2204">
            <w:pPr>
              <w:jc w:val="center"/>
              <w:rPr>
                <w:rFonts w:cstheme="minorHAnsi"/>
                <w:szCs w:val="20"/>
              </w:rPr>
            </w:pPr>
          </w:p>
        </w:tc>
        <w:tc>
          <w:tcPr>
            <w:tcW w:w="1103" w:type="dxa"/>
          </w:tcPr>
          <w:p w14:paraId="5C810D29" w14:textId="77777777" w:rsidR="0061524D" w:rsidRPr="00487927" w:rsidRDefault="0061524D" w:rsidP="001B2204">
            <w:pPr>
              <w:jc w:val="center"/>
              <w:rPr>
                <w:rFonts w:cstheme="minorHAnsi"/>
                <w:szCs w:val="20"/>
              </w:rPr>
            </w:pPr>
          </w:p>
        </w:tc>
      </w:tr>
      <w:tr w:rsidR="0061524D" w:rsidRPr="00487927" w14:paraId="16DFB9FB" w14:textId="2B3824B7" w:rsidTr="0061524D">
        <w:tc>
          <w:tcPr>
            <w:tcW w:w="1255" w:type="dxa"/>
          </w:tcPr>
          <w:p w14:paraId="65C3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9443A" w14:textId="1321DEA3" w:rsidR="0061524D" w:rsidRPr="00487927" w:rsidRDefault="0061524D" w:rsidP="001B2204">
            <w:pPr>
              <w:jc w:val="center"/>
              <w:rPr>
                <w:rFonts w:cstheme="minorHAnsi"/>
                <w:szCs w:val="20"/>
              </w:rPr>
            </w:pPr>
          </w:p>
        </w:tc>
        <w:tc>
          <w:tcPr>
            <w:tcW w:w="990" w:type="dxa"/>
          </w:tcPr>
          <w:p w14:paraId="7943D498" w14:textId="77777777" w:rsidR="0061524D" w:rsidRPr="00487927" w:rsidRDefault="0061524D" w:rsidP="001B2204">
            <w:pPr>
              <w:jc w:val="center"/>
              <w:rPr>
                <w:rFonts w:cstheme="minorHAnsi"/>
                <w:szCs w:val="20"/>
              </w:rPr>
            </w:pPr>
          </w:p>
        </w:tc>
        <w:tc>
          <w:tcPr>
            <w:tcW w:w="990" w:type="dxa"/>
          </w:tcPr>
          <w:p w14:paraId="1BC8CA56" w14:textId="77777777" w:rsidR="0061524D" w:rsidRPr="00487927" w:rsidRDefault="0061524D" w:rsidP="001B2204">
            <w:pPr>
              <w:jc w:val="center"/>
              <w:rPr>
                <w:rFonts w:cstheme="minorHAnsi"/>
                <w:szCs w:val="20"/>
              </w:rPr>
            </w:pPr>
          </w:p>
        </w:tc>
        <w:tc>
          <w:tcPr>
            <w:tcW w:w="990" w:type="dxa"/>
          </w:tcPr>
          <w:p w14:paraId="588B207D" w14:textId="631445DB" w:rsidR="0061524D" w:rsidRPr="00487927" w:rsidRDefault="0061524D" w:rsidP="001B2204">
            <w:pPr>
              <w:jc w:val="center"/>
              <w:rPr>
                <w:rFonts w:cstheme="minorHAnsi"/>
                <w:szCs w:val="20"/>
              </w:rPr>
            </w:pPr>
          </w:p>
        </w:tc>
        <w:tc>
          <w:tcPr>
            <w:tcW w:w="990" w:type="dxa"/>
          </w:tcPr>
          <w:p w14:paraId="6C6A36D2" w14:textId="77777777" w:rsidR="0061524D" w:rsidRPr="00487927" w:rsidRDefault="0061524D" w:rsidP="001B2204">
            <w:pPr>
              <w:jc w:val="center"/>
              <w:rPr>
                <w:rFonts w:cstheme="minorHAnsi"/>
                <w:szCs w:val="20"/>
              </w:rPr>
            </w:pPr>
          </w:p>
        </w:tc>
        <w:tc>
          <w:tcPr>
            <w:tcW w:w="1080" w:type="dxa"/>
          </w:tcPr>
          <w:p w14:paraId="36A5F62E" w14:textId="77777777" w:rsidR="0061524D" w:rsidRPr="00487927" w:rsidRDefault="0061524D" w:rsidP="001B2204">
            <w:pPr>
              <w:jc w:val="center"/>
              <w:rPr>
                <w:rFonts w:cstheme="minorHAnsi"/>
                <w:szCs w:val="20"/>
              </w:rPr>
            </w:pPr>
          </w:p>
        </w:tc>
        <w:tc>
          <w:tcPr>
            <w:tcW w:w="990" w:type="dxa"/>
          </w:tcPr>
          <w:p w14:paraId="79EAF2B1" w14:textId="77777777" w:rsidR="0061524D" w:rsidRPr="00487927" w:rsidRDefault="0061524D" w:rsidP="001B2204">
            <w:pPr>
              <w:jc w:val="center"/>
              <w:rPr>
                <w:rFonts w:cstheme="minorHAnsi"/>
                <w:szCs w:val="20"/>
              </w:rPr>
            </w:pPr>
          </w:p>
        </w:tc>
        <w:tc>
          <w:tcPr>
            <w:tcW w:w="990" w:type="dxa"/>
          </w:tcPr>
          <w:p w14:paraId="7288FF98" w14:textId="77777777" w:rsidR="0061524D" w:rsidRPr="00487927" w:rsidRDefault="0061524D" w:rsidP="001B2204">
            <w:pPr>
              <w:jc w:val="center"/>
              <w:rPr>
                <w:rFonts w:cstheme="minorHAnsi"/>
                <w:szCs w:val="20"/>
              </w:rPr>
            </w:pPr>
          </w:p>
        </w:tc>
        <w:tc>
          <w:tcPr>
            <w:tcW w:w="1103" w:type="dxa"/>
          </w:tcPr>
          <w:p w14:paraId="2E853530" w14:textId="77777777" w:rsidR="0061524D" w:rsidRPr="00487927" w:rsidRDefault="0061524D" w:rsidP="001B2204">
            <w:pPr>
              <w:jc w:val="center"/>
              <w:rPr>
                <w:rFonts w:cstheme="minorHAnsi"/>
                <w:szCs w:val="20"/>
              </w:rPr>
            </w:pPr>
          </w:p>
        </w:tc>
        <w:tc>
          <w:tcPr>
            <w:tcW w:w="1103" w:type="dxa"/>
          </w:tcPr>
          <w:p w14:paraId="23E552C1" w14:textId="77777777" w:rsidR="0061524D" w:rsidRPr="00487927" w:rsidRDefault="0061524D" w:rsidP="001B2204">
            <w:pPr>
              <w:jc w:val="center"/>
              <w:rPr>
                <w:rFonts w:cstheme="minorHAnsi"/>
                <w:szCs w:val="20"/>
              </w:rPr>
            </w:pPr>
          </w:p>
        </w:tc>
      </w:tr>
      <w:tr w:rsidR="0061524D" w:rsidRPr="00487927" w14:paraId="650FEC08" w14:textId="34B26AB9" w:rsidTr="0061524D">
        <w:tc>
          <w:tcPr>
            <w:tcW w:w="1255" w:type="dxa"/>
          </w:tcPr>
          <w:p w14:paraId="77B7DB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FC7D5" w14:textId="21E1717C" w:rsidR="0061524D" w:rsidRPr="00487927" w:rsidRDefault="0061524D" w:rsidP="001B2204">
            <w:pPr>
              <w:jc w:val="center"/>
              <w:rPr>
                <w:rFonts w:cstheme="minorHAnsi"/>
                <w:szCs w:val="20"/>
              </w:rPr>
            </w:pPr>
          </w:p>
        </w:tc>
        <w:tc>
          <w:tcPr>
            <w:tcW w:w="990" w:type="dxa"/>
          </w:tcPr>
          <w:p w14:paraId="3A5AD7C7" w14:textId="77777777" w:rsidR="0061524D" w:rsidRPr="00487927" w:rsidRDefault="0061524D" w:rsidP="001B2204">
            <w:pPr>
              <w:jc w:val="center"/>
              <w:rPr>
                <w:rFonts w:cstheme="minorHAnsi"/>
                <w:szCs w:val="20"/>
              </w:rPr>
            </w:pPr>
          </w:p>
        </w:tc>
        <w:tc>
          <w:tcPr>
            <w:tcW w:w="990" w:type="dxa"/>
          </w:tcPr>
          <w:p w14:paraId="06CAB6A0" w14:textId="77777777" w:rsidR="0061524D" w:rsidRPr="00487927" w:rsidRDefault="0061524D" w:rsidP="001B2204">
            <w:pPr>
              <w:jc w:val="center"/>
              <w:rPr>
                <w:rFonts w:cstheme="minorHAnsi"/>
                <w:szCs w:val="20"/>
              </w:rPr>
            </w:pPr>
          </w:p>
        </w:tc>
        <w:tc>
          <w:tcPr>
            <w:tcW w:w="990" w:type="dxa"/>
          </w:tcPr>
          <w:p w14:paraId="52521503" w14:textId="01070EAD" w:rsidR="0061524D" w:rsidRPr="00487927" w:rsidRDefault="0061524D" w:rsidP="001B2204">
            <w:pPr>
              <w:jc w:val="center"/>
              <w:rPr>
                <w:rFonts w:cstheme="minorHAnsi"/>
                <w:szCs w:val="20"/>
              </w:rPr>
            </w:pPr>
          </w:p>
        </w:tc>
        <w:tc>
          <w:tcPr>
            <w:tcW w:w="990" w:type="dxa"/>
          </w:tcPr>
          <w:p w14:paraId="31FCFDBD" w14:textId="77777777" w:rsidR="0061524D" w:rsidRPr="00487927" w:rsidRDefault="0061524D" w:rsidP="001B2204">
            <w:pPr>
              <w:jc w:val="center"/>
              <w:rPr>
                <w:rFonts w:cstheme="minorHAnsi"/>
                <w:szCs w:val="20"/>
              </w:rPr>
            </w:pPr>
          </w:p>
        </w:tc>
        <w:tc>
          <w:tcPr>
            <w:tcW w:w="1080" w:type="dxa"/>
          </w:tcPr>
          <w:p w14:paraId="57010F51" w14:textId="77777777" w:rsidR="0061524D" w:rsidRPr="00487927" w:rsidRDefault="0061524D" w:rsidP="001B2204">
            <w:pPr>
              <w:jc w:val="center"/>
              <w:rPr>
                <w:rFonts w:cstheme="minorHAnsi"/>
                <w:szCs w:val="20"/>
              </w:rPr>
            </w:pPr>
          </w:p>
        </w:tc>
        <w:tc>
          <w:tcPr>
            <w:tcW w:w="990" w:type="dxa"/>
          </w:tcPr>
          <w:p w14:paraId="0EB92245" w14:textId="77777777" w:rsidR="0061524D" w:rsidRPr="00487927" w:rsidRDefault="0061524D" w:rsidP="001B2204">
            <w:pPr>
              <w:jc w:val="center"/>
              <w:rPr>
                <w:rFonts w:cstheme="minorHAnsi"/>
                <w:szCs w:val="20"/>
              </w:rPr>
            </w:pPr>
          </w:p>
        </w:tc>
        <w:tc>
          <w:tcPr>
            <w:tcW w:w="990" w:type="dxa"/>
          </w:tcPr>
          <w:p w14:paraId="163DA83B" w14:textId="77777777" w:rsidR="0061524D" w:rsidRPr="00487927" w:rsidRDefault="0061524D" w:rsidP="001B2204">
            <w:pPr>
              <w:jc w:val="center"/>
              <w:rPr>
                <w:rFonts w:cstheme="minorHAnsi"/>
                <w:szCs w:val="20"/>
              </w:rPr>
            </w:pPr>
          </w:p>
        </w:tc>
        <w:tc>
          <w:tcPr>
            <w:tcW w:w="1103" w:type="dxa"/>
          </w:tcPr>
          <w:p w14:paraId="516357E0" w14:textId="77777777" w:rsidR="0061524D" w:rsidRPr="00487927" w:rsidRDefault="0061524D" w:rsidP="001B2204">
            <w:pPr>
              <w:jc w:val="center"/>
              <w:rPr>
                <w:rFonts w:cstheme="minorHAnsi"/>
                <w:szCs w:val="20"/>
              </w:rPr>
            </w:pPr>
          </w:p>
        </w:tc>
        <w:tc>
          <w:tcPr>
            <w:tcW w:w="1103" w:type="dxa"/>
          </w:tcPr>
          <w:p w14:paraId="3BB51160" w14:textId="77777777" w:rsidR="0061524D" w:rsidRPr="00487927" w:rsidRDefault="0061524D" w:rsidP="001B2204">
            <w:pPr>
              <w:jc w:val="center"/>
              <w:rPr>
                <w:rFonts w:cstheme="minorHAnsi"/>
                <w:szCs w:val="20"/>
              </w:rPr>
            </w:pPr>
          </w:p>
        </w:tc>
      </w:tr>
      <w:tr w:rsidR="0061524D" w:rsidRPr="00487927" w14:paraId="0C72043A" w14:textId="4070AAE6" w:rsidTr="0061524D">
        <w:tc>
          <w:tcPr>
            <w:tcW w:w="1255" w:type="dxa"/>
          </w:tcPr>
          <w:p w14:paraId="652C9E7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C75A58" w14:textId="76C48302" w:rsidR="0061524D" w:rsidRPr="00487927" w:rsidRDefault="0061524D" w:rsidP="001B2204">
            <w:pPr>
              <w:jc w:val="center"/>
              <w:rPr>
                <w:rFonts w:cstheme="minorHAnsi"/>
                <w:szCs w:val="20"/>
              </w:rPr>
            </w:pPr>
          </w:p>
        </w:tc>
        <w:tc>
          <w:tcPr>
            <w:tcW w:w="990" w:type="dxa"/>
          </w:tcPr>
          <w:p w14:paraId="19C9594B" w14:textId="77777777" w:rsidR="0061524D" w:rsidRPr="00487927" w:rsidRDefault="0061524D" w:rsidP="001B2204">
            <w:pPr>
              <w:jc w:val="center"/>
              <w:rPr>
                <w:rFonts w:cstheme="minorHAnsi"/>
                <w:szCs w:val="20"/>
              </w:rPr>
            </w:pPr>
          </w:p>
        </w:tc>
        <w:tc>
          <w:tcPr>
            <w:tcW w:w="990" w:type="dxa"/>
          </w:tcPr>
          <w:p w14:paraId="339FAE1B" w14:textId="77777777" w:rsidR="0061524D" w:rsidRPr="00487927" w:rsidRDefault="0061524D" w:rsidP="001B2204">
            <w:pPr>
              <w:jc w:val="center"/>
              <w:rPr>
                <w:rFonts w:cstheme="minorHAnsi"/>
                <w:szCs w:val="20"/>
              </w:rPr>
            </w:pPr>
          </w:p>
        </w:tc>
        <w:tc>
          <w:tcPr>
            <w:tcW w:w="990" w:type="dxa"/>
          </w:tcPr>
          <w:p w14:paraId="29E1E77E" w14:textId="29CCDF4F" w:rsidR="0061524D" w:rsidRPr="00487927" w:rsidRDefault="0061524D" w:rsidP="001B2204">
            <w:pPr>
              <w:jc w:val="center"/>
              <w:rPr>
                <w:rFonts w:cstheme="minorHAnsi"/>
                <w:szCs w:val="20"/>
              </w:rPr>
            </w:pPr>
          </w:p>
        </w:tc>
        <w:tc>
          <w:tcPr>
            <w:tcW w:w="990" w:type="dxa"/>
          </w:tcPr>
          <w:p w14:paraId="5A7A9A9F" w14:textId="77777777" w:rsidR="0061524D" w:rsidRPr="00487927" w:rsidRDefault="0061524D" w:rsidP="001B2204">
            <w:pPr>
              <w:jc w:val="center"/>
              <w:rPr>
                <w:rFonts w:cstheme="minorHAnsi"/>
                <w:szCs w:val="20"/>
              </w:rPr>
            </w:pPr>
          </w:p>
        </w:tc>
        <w:tc>
          <w:tcPr>
            <w:tcW w:w="1080" w:type="dxa"/>
          </w:tcPr>
          <w:p w14:paraId="7541289A" w14:textId="77777777" w:rsidR="0061524D" w:rsidRPr="00487927" w:rsidRDefault="0061524D" w:rsidP="001B2204">
            <w:pPr>
              <w:jc w:val="center"/>
              <w:rPr>
                <w:rFonts w:cstheme="minorHAnsi"/>
                <w:szCs w:val="20"/>
              </w:rPr>
            </w:pPr>
          </w:p>
        </w:tc>
        <w:tc>
          <w:tcPr>
            <w:tcW w:w="990" w:type="dxa"/>
          </w:tcPr>
          <w:p w14:paraId="7C9F7591" w14:textId="77777777" w:rsidR="0061524D" w:rsidRPr="00487927" w:rsidRDefault="0061524D" w:rsidP="001B2204">
            <w:pPr>
              <w:jc w:val="center"/>
              <w:rPr>
                <w:rFonts w:cstheme="minorHAnsi"/>
                <w:szCs w:val="20"/>
              </w:rPr>
            </w:pPr>
          </w:p>
        </w:tc>
        <w:tc>
          <w:tcPr>
            <w:tcW w:w="990" w:type="dxa"/>
          </w:tcPr>
          <w:p w14:paraId="788DDF33" w14:textId="77777777" w:rsidR="0061524D" w:rsidRPr="00487927" w:rsidRDefault="0061524D" w:rsidP="001B2204">
            <w:pPr>
              <w:jc w:val="center"/>
              <w:rPr>
                <w:rFonts w:cstheme="minorHAnsi"/>
                <w:szCs w:val="20"/>
              </w:rPr>
            </w:pPr>
          </w:p>
        </w:tc>
        <w:tc>
          <w:tcPr>
            <w:tcW w:w="1103" w:type="dxa"/>
          </w:tcPr>
          <w:p w14:paraId="057024C5" w14:textId="77777777" w:rsidR="0061524D" w:rsidRPr="00487927" w:rsidRDefault="0061524D" w:rsidP="001B2204">
            <w:pPr>
              <w:jc w:val="center"/>
              <w:rPr>
                <w:rFonts w:cstheme="minorHAnsi"/>
                <w:szCs w:val="20"/>
              </w:rPr>
            </w:pPr>
          </w:p>
        </w:tc>
        <w:tc>
          <w:tcPr>
            <w:tcW w:w="1103" w:type="dxa"/>
          </w:tcPr>
          <w:p w14:paraId="3D59186A" w14:textId="77777777" w:rsidR="0061524D" w:rsidRPr="00487927" w:rsidRDefault="0061524D" w:rsidP="001B2204">
            <w:pPr>
              <w:jc w:val="center"/>
              <w:rPr>
                <w:rFonts w:cstheme="minorHAnsi"/>
                <w:szCs w:val="20"/>
              </w:rPr>
            </w:pPr>
          </w:p>
        </w:tc>
      </w:tr>
      <w:tr w:rsidR="0061524D" w:rsidRPr="00487927" w14:paraId="1566056B" w14:textId="35498229" w:rsidTr="0061524D">
        <w:tc>
          <w:tcPr>
            <w:tcW w:w="1255" w:type="dxa"/>
          </w:tcPr>
          <w:p w14:paraId="074765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0E1B45" w14:textId="792CA057" w:rsidR="0061524D" w:rsidRPr="00487927" w:rsidRDefault="0061524D" w:rsidP="001B2204">
            <w:pPr>
              <w:jc w:val="center"/>
              <w:rPr>
                <w:rFonts w:cstheme="minorHAnsi"/>
                <w:szCs w:val="20"/>
              </w:rPr>
            </w:pPr>
          </w:p>
        </w:tc>
        <w:tc>
          <w:tcPr>
            <w:tcW w:w="990" w:type="dxa"/>
          </w:tcPr>
          <w:p w14:paraId="50575892" w14:textId="77777777" w:rsidR="0061524D" w:rsidRPr="00487927" w:rsidRDefault="0061524D" w:rsidP="001B2204">
            <w:pPr>
              <w:jc w:val="center"/>
              <w:rPr>
                <w:rFonts w:cstheme="minorHAnsi"/>
                <w:szCs w:val="20"/>
              </w:rPr>
            </w:pPr>
          </w:p>
        </w:tc>
        <w:tc>
          <w:tcPr>
            <w:tcW w:w="990" w:type="dxa"/>
          </w:tcPr>
          <w:p w14:paraId="30CA6927" w14:textId="77777777" w:rsidR="0061524D" w:rsidRPr="00487927" w:rsidRDefault="0061524D" w:rsidP="001B2204">
            <w:pPr>
              <w:jc w:val="center"/>
              <w:rPr>
                <w:rFonts w:cstheme="minorHAnsi"/>
                <w:szCs w:val="20"/>
              </w:rPr>
            </w:pPr>
          </w:p>
        </w:tc>
        <w:tc>
          <w:tcPr>
            <w:tcW w:w="990" w:type="dxa"/>
          </w:tcPr>
          <w:p w14:paraId="0D390740" w14:textId="0FE7202F" w:rsidR="0061524D" w:rsidRPr="00487927" w:rsidRDefault="0061524D" w:rsidP="001B2204">
            <w:pPr>
              <w:jc w:val="center"/>
              <w:rPr>
                <w:rFonts w:cstheme="minorHAnsi"/>
                <w:szCs w:val="20"/>
              </w:rPr>
            </w:pPr>
          </w:p>
        </w:tc>
        <w:tc>
          <w:tcPr>
            <w:tcW w:w="990" w:type="dxa"/>
          </w:tcPr>
          <w:p w14:paraId="5FD7EC47" w14:textId="77777777" w:rsidR="0061524D" w:rsidRPr="00487927" w:rsidRDefault="0061524D" w:rsidP="001B2204">
            <w:pPr>
              <w:jc w:val="center"/>
              <w:rPr>
                <w:rFonts w:cstheme="minorHAnsi"/>
                <w:szCs w:val="20"/>
              </w:rPr>
            </w:pPr>
          </w:p>
        </w:tc>
        <w:tc>
          <w:tcPr>
            <w:tcW w:w="1080" w:type="dxa"/>
          </w:tcPr>
          <w:p w14:paraId="50C2BE6C" w14:textId="77777777" w:rsidR="0061524D" w:rsidRPr="00487927" w:rsidRDefault="0061524D" w:rsidP="001B2204">
            <w:pPr>
              <w:jc w:val="center"/>
              <w:rPr>
                <w:rFonts w:cstheme="minorHAnsi"/>
                <w:szCs w:val="20"/>
              </w:rPr>
            </w:pPr>
          </w:p>
        </w:tc>
        <w:tc>
          <w:tcPr>
            <w:tcW w:w="990" w:type="dxa"/>
          </w:tcPr>
          <w:p w14:paraId="79A053A4" w14:textId="77777777" w:rsidR="0061524D" w:rsidRPr="00487927" w:rsidRDefault="0061524D" w:rsidP="001B2204">
            <w:pPr>
              <w:jc w:val="center"/>
              <w:rPr>
                <w:rFonts w:cstheme="minorHAnsi"/>
                <w:szCs w:val="20"/>
              </w:rPr>
            </w:pPr>
          </w:p>
        </w:tc>
        <w:tc>
          <w:tcPr>
            <w:tcW w:w="990" w:type="dxa"/>
          </w:tcPr>
          <w:p w14:paraId="487D5D4E" w14:textId="77777777" w:rsidR="0061524D" w:rsidRPr="00487927" w:rsidRDefault="0061524D" w:rsidP="001B2204">
            <w:pPr>
              <w:jc w:val="center"/>
              <w:rPr>
                <w:rFonts w:cstheme="minorHAnsi"/>
                <w:szCs w:val="20"/>
              </w:rPr>
            </w:pPr>
          </w:p>
        </w:tc>
        <w:tc>
          <w:tcPr>
            <w:tcW w:w="1103" w:type="dxa"/>
          </w:tcPr>
          <w:p w14:paraId="28E5F765" w14:textId="77777777" w:rsidR="0061524D" w:rsidRPr="00487927" w:rsidRDefault="0061524D" w:rsidP="001B2204">
            <w:pPr>
              <w:jc w:val="center"/>
              <w:rPr>
                <w:rFonts w:cstheme="minorHAnsi"/>
                <w:szCs w:val="20"/>
              </w:rPr>
            </w:pPr>
          </w:p>
        </w:tc>
        <w:tc>
          <w:tcPr>
            <w:tcW w:w="1103" w:type="dxa"/>
          </w:tcPr>
          <w:p w14:paraId="601324E0" w14:textId="77777777" w:rsidR="0061524D" w:rsidRPr="00487927" w:rsidRDefault="0061524D" w:rsidP="001B2204">
            <w:pPr>
              <w:jc w:val="center"/>
              <w:rPr>
                <w:rFonts w:cstheme="minorHAnsi"/>
                <w:szCs w:val="20"/>
              </w:rPr>
            </w:pPr>
          </w:p>
        </w:tc>
      </w:tr>
      <w:tr w:rsidR="0061524D" w14:paraId="20166FF4" w14:textId="63D53189" w:rsidTr="0061524D">
        <w:tc>
          <w:tcPr>
            <w:tcW w:w="1255" w:type="dxa"/>
            <w:hideMark/>
          </w:tcPr>
          <w:p w14:paraId="7C859FA0" w14:textId="77777777" w:rsidR="0061524D" w:rsidRDefault="0061524D" w:rsidP="001B2204">
            <w:pPr>
              <w:jc w:val="center"/>
              <w:rPr>
                <w:rFonts w:cstheme="minorHAnsi"/>
                <w:szCs w:val="20"/>
              </w:rPr>
            </w:pPr>
            <w:r>
              <w:rPr>
                <w:rFonts w:cstheme="minorHAnsi"/>
                <w:szCs w:val="20"/>
              </w:rPr>
              <w:t>0705_01</w:t>
            </w:r>
          </w:p>
        </w:tc>
        <w:tc>
          <w:tcPr>
            <w:tcW w:w="990" w:type="dxa"/>
            <w:hideMark/>
          </w:tcPr>
          <w:p w14:paraId="2D49B17D" w14:textId="77777777" w:rsidR="0061524D" w:rsidRDefault="0061524D" w:rsidP="001B2204">
            <w:pPr>
              <w:jc w:val="center"/>
              <w:rPr>
                <w:rFonts w:cstheme="minorHAnsi"/>
                <w:szCs w:val="20"/>
              </w:rPr>
            </w:pPr>
            <w:r>
              <w:rPr>
                <w:rFonts w:cstheme="minorHAnsi"/>
                <w:szCs w:val="20"/>
              </w:rPr>
              <w:t>•</w:t>
            </w:r>
          </w:p>
        </w:tc>
        <w:tc>
          <w:tcPr>
            <w:tcW w:w="990" w:type="dxa"/>
            <w:hideMark/>
          </w:tcPr>
          <w:p w14:paraId="7F2AE5B1" w14:textId="77777777" w:rsidR="0061524D" w:rsidRDefault="0061524D" w:rsidP="001B2204">
            <w:pPr>
              <w:jc w:val="center"/>
              <w:rPr>
                <w:rFonts w:cstheme="minorHAnsi"/>
                <w:szCs w:val="20"/>
              </w:rPr>
            </w:pPr>
            <w:r>
              <w:rPr>
                <w:rFonts w:cstheme="minorHAnsi"/>
                <w:szCs w:val="20"/>
              </w:rPr>
              <w:t>•</w:t>
            </w:r>
          </w:p>
        </w:tc>
        <w:tc>
          <w:tcPr>
            <w:tcW w:w="990" w:type="dxa"/>
          </w:tcPr>
          <w:p w14:paraId="2BBABCF9" w14:textId="77777777" w:rsidR="0061524D" w:rsidRDefault="0061524D" w:rsidP="001B2204">
            <w:pPr>
              <w:jc w:val="center"/>
              <w:rPr>
                <w:rFonts w:cstheme="minorHAnsi"/>
                <w:szCs w:val="20"/>
              </w:rPr>
            </w:pPr>
          </w:p>
        </w:tc>
        <w:tc>
          <w:tcPr>
            <w:tcW w:w="990" w:type="dxa"/>
          </w:tcPr>
          <w:p w14:paraId="35F07818" w14:textId="77777777" w:rsidR="0061524D" w:rsidRDefault="0061524D" w:rsidP="001B2204">
            <w:pPr>
              <w:jc w:val="center"/>
              <w:rPr>
                <w:rFonts w:cstheme="minorHAnsi"/>
                <w:szCs w:val="20"/>
              </w:rPr>
            </w:pPr>
          </w:p>
        </w:tc>
        <w:tc>
          <w:tcPr>
            <w:tcW w:w="990" w:type="dxa"/>
            <w:hideMark/>
          </w:tcPr>
          <w:p w14:paraId="653C102D" w14:textId="77777777" w:rsidR="0061524D" w:rsidRDefault="0061524D" w:rsidP="001B2204">
            <w:pPr>
              <w:jc w:val="center"/>
              <w:rPr>
                <w:rFonts w:cstheme="minorHAnsi"/>
                <w:szCs w:val="20"/>
              </w:rPr>
            </w:pPr>
            <w:r>
              <w:rPr>
                <w:rFonts w:cstheme="minorHAnsi"/>
                <w:szCs w:val="20"/>
              </w:rPr>
              <w:t>•</w:t>
            </w:r>
          </w:p>
        </w:tc>
        <w:tc>
          <w:tcPr>
            <w:tcW w:w="990" w:type="dxa"/>
          </w:tcPr>
          <w:p w14:paraId="4C4577EC" w14:textId="77777777" w:rsidR="0061524D" w:rsidRDefault="0061524D" w:rsidP="001B2204">
            <w:pPr>
              <w:jc w:val="center"/>
              <w:rPr>
                <w:rFonts w:cstheme="minorHAnsi"/>
                <w:szCs w:val="20"/>
              </w:rPr>
            </w:pPr>
          </w:p>
        </w:tc>
        <w:tc>
          <w:tcPr>
            <w:tcW w:w="1080" w:type="dxa"/>
          </w:tcPr>
          <w:p w14:paraId="35053EBD" w14:textId="77777777" w:rsidR="0061524D" w:rsidRDefault="0061524D" w:rsidP="001B2204">
            <w:pPr>
              <w:jc w:val="center"/>
              <w:rPr>
                <w:rFonts w:cstheme="minorHAnsi"/>
                <w:szCs w:val="20"/>
              </w:rPr>
            </w:pPr>
          </w:p>
        </w:tc>
        <w:tc>
          <w:tcPr>
            <w:tcW w:w="990" w:type="dxa"/>
          </w:tcPr>
          <w:p w14:paraId="533BCE4E" w14:textId="77777777" w:rsidR="0061524D" w:rsidRDefault="0061524D" w:rsidP="001B2204">
            <w:pPr>
              <w:jc w:val="center"/>
              <w:rPr>
                <w:rFonts w:cstheme="minorHAnsi"/>
                <w:szCs w:val="20"/>
              </w:rPr>
            </w:pPr>
          </w:p>
        </w:tc>
        <w:tc>
          <w:tcPr>
            <w:tcW w:w="990" w:type="dxa"/>
          </w:tcPr>
          <w:p w14:paraId="702F526F" w14:textId="77777777" w:rsidR="0061524D" w:rsidRDefault="0061524D" w:rsidP="001B2204">
            <w:pPr>
              <w:jc w:val="center"/>
              <w:rPr>
                <w:rFonts w:cstheme="minorHAnsi"/>
                <w:szCs w:val="20"/>
              </w:rPr>
            </w:pPr>
          </w:p>
        </w:tc>
        <w:tc>
          <w:tcPr>
            <w:tcW w:w="1103" w:type="dxa"/>
          </w:tcPr>
          <w:p w14:paraId="462B0A45" w14:textId="77777777" w:rsidR="0061524D" w:rsidRDefault="0061524D" w:rsidP="001B2204">
            <w:pPr>
              <w:jc w:val="center"/>
              <w:rPr>
                <w:rFonts w:cstheme="minorHAnsi"/>
                <w:szCs w:val="20"/>
              </w:rPr>
            </w:pPr>
          </w:p>
        </w:tc>
        <w:tc>
          <w:tcPr>
            <w:tcW w:w="1103" w:type="dxa"/>
          </w:tcPr>
          <w:p w14:paraId="04DA5367" w14:textId="77777777" w:rsidR="0061524D" w:rsidRDefault="0061524D" w:rsidP="001B2204">
            <w:pPr>
              <w:jc w:val="center"/>
              <w:rPr>
                <w:rFonts w:cstheme="minorHAnsi"/>
                <w:szCs w:val="20"/>
              </w:rPr>
            </w:pPr>
          </w:p>
        </w:tc>
      </w:tr>
      <w:tr w:rsidR="0061524D" w14:paraId="5A3C6FF3" w14:textId="70CBD834" w:rsidTr="0061524D">
        <w:tc>
          <w:tcPr>
            <w:tcW w:w="1255" w:type="dxa"/>
            <w:hideMark/>
          </w:tcPr>
          <w:p w14:paraId="17D1A79A" w14:textId="77777777" w:rsidR="0061524D" w:rsidRDefault="0061524D" w:rsidP="001B2204">
            <w:pPr>
              <w:jc w:val="center"/>
              <w:rPr>
                <w:rFonts w:cstheme="minorHAnsi"/>
                <w:szCs w:val="20"/>
              </w:rPr>
            </w:pPr>
            <w:r>
              <w:rPr>
                <w:rFonts w:cstheme="minorHAnsi"/>
                <w:szCs w:val="20"/>
              </w:rPr>
              <w:t>0706_01</w:t>
            </w:r>
          </w:p>
        </w:tc>
        <w:tc>
          <w:tcPr>
            <w:tcW w:w="990" w:type="dxa"/>
            <w:hideMark/>
          </w:tcPr>
          <w:p w14:paraId="61178F1E" w14:textId="77777777" w:rsidR="0061524D" w:rsidRDefault="0061524D" w:rsidP="001B2204">
            <w:pPr>
              <w:jc w:val="center"/>
              <w:rPr>
                <w:rFonts w:cstheme="minorHAnsi"/>
                <w:szCs w:val="20"/>
              </w:rPr>
            </w:pPr>
            <w:r>
              <w:rPr>
                <w:rFonts w:cstheme="minorHAnsi"/>
                <w:szCs w:val="20"/>
              </w:rPr>
              <w:t>•</w:t>
            </w:r>
          </w:p>
        </w:tc>
        <w:tc>
          <w:tcPr>
            <w:tcW w:w="990" w:type="dxa"/>
            <w:hideMark/>
          </w:tcPr>
          <w:p w14:paraId="5FDA595F" w14:textId="77777777" w:rsidR="0061524D" w:rsidRDefault="0061524D" w:rsidP="001B2204">
            <w:pPr>
              <w:jc w:val="center"/>
              <w:rPr>
                <w:rFonts w:cstheme="minorHAnsi"/>
                <w:szCs w:val="20"/>
              </w:rPr>
            </w:pPr>
            <w:r>
              <w:rPr>
                <w:rFonts w:cstheme="minorHAnsi"/>
                <w:szCs w:val="20"/>
              </w:rPr>
              <w:t>•</w:t>
            </w:r>
          </w:p>
        </w:tc>
        <w:tc>
          <w:tcPr>
            <w:tcW w:w="990" w:type="dxa"/>
          </w:tcPr>
          <w:p w14:paraId="56A38BCB" w14:textId="77777777" w:rsidR="0061524D" w:rsidRDefault="0061524D" w:rsidP="001B2204">
            <w:pPr>
              <w:jc w:val="center"/>
              <w:rPr>
                <w:rFonts w:cstheme="minorHAnsi"/>
                <w:szCs w:val="20"/>
              </w:rPr>
            </w:pPr>
          </w:p>
        </w:tc>
        <w:tc>
          <w:tcPr>
            <w:tcW w:w="990" w:type="dxa"/>
          </w:tcPr>
          <w:p w14:paraId="5B36D55E" w14:textId="77777777" w:rsidR="0061524D" w:rsidRDefault="0061524D" w:rsidP="001B2204">
            <w:pPr>
              <w:jc w:val="center"/>
              <w:rPr>
                <w:rFonts w:cstheme="minorHAnsi"/>
                <w:szCs w:val="20"/>
              </w:rPr>
            </w:pPr>
          </w:p>
        </w:tc>
        <w:tc>
          <w:tcPr>
            <w:tcW w:w="990" w:type="dxa"/>
            <w:hideMark/>
          </w:tcPr>
          <w:p w14:paraId="61A46331" w14:textId="77777777" w:rsidR="0061524D" w:rsidRDefault="0061524D" w:rsidP="001B2204">
            <w:pPr>
              <w:jc w:val="center"/>
              <w:rPr>
                <w:rFonts w:cstheme="minorHAnsi"/>
                <w:szCs w:val="20"/>
              </w:rPr>
            </w:pPr>
            <w:r>
              <w:rPr>
                <w:rFonts w:cstheme="minorHAnsi"/>
                <w:szCs w:val="20"/>
              </w:rPr>
              <w:t>•</w:t>
            </w:r>
          </w:p>
        </w:tc>
        <w:tc>
          <w:tcPr>
            <w:tcW w:w="990" w:type="dxa"/>
          </w:tcPr>
          <w:p w14:paraId="7A7E4C27" w14:textId="77777777" w:rsidR="0061524D" w:rsidRDefault="0061524D" w:rsidP="001B2204">
            <w:pPr>
              <w:jc w:val="center"/>
              <w:rPr>
                <w:rFonts w:cstheme="minorHAnsi"/>
                <w:szCs w:val="20"/>
              </w:rPr>
            </w:pPr>
          </w:p>
        </w:tc>
        <w:tc>
          <w:tcPr>
            <w:tcW w:w="1080" w:type="dxa"/>
          </w:tcPr>
          <w:p w14:paraId="573E8D25" w14:textId="77777777" w:rsidR="0061524D" w:rsidRDefault="0061524D" w:rsidP="001B2204">
            <w:pPr>
              <w:jc w:val="center"/>
              <w:rPr>
                <w:rFonts w:cstheme="minorHAnsi"/>
                <w:szCs w:val="20"/>
              </w:rPr>
            </w:pPr>
          </w:p>
        </w:tc>
        <w:tc>
          <w:tcPr>
            <w:tcW w:w="990" w:type="dxa"/>
          </w:tcPr>
          <w:p w14:paraId="4A0E9552" w14:textId="77777777" w:rsidR="0061524D" w:rsidRDefault="0061524D" w:rsidP="001B2204">
            <w:pPr>
              <w:jc w:val="center"/>
              <w:rPr>
                <w:rFonts w:cstheme="minorHAnsi"/>
                <w:szCs w:val="20"/>
              </w:rPr>
            </w:pPr>
          </w:p>
        </w:tc>
        <w:tc>
          <w:tcPr>
            <w:tcW w:w="990" w:type="dxa"/>
          </w:tcPr>
          <w:p w14:paraId="0C439892" w14:textId="77777777" w:rsidR="0061524D" w:rsidRDefault="0061524D" w:rsidP="001B2204">
            <w:pPr>
              <w:jc w:val="center"/>
              <w:rPr>
                <w:rFonts w:cstheme="minorHAnsi"/>
                <w:szCs w:val="20"/>
              </w:rPr>
            </w:pPr>
          </w:p>
        </w:tc>
        <w:tc>
          <w:tcPr>
            <w:tcW w:w="1103" w:type="dxa"/>
          </w:tcPr>
          <w:p w14:paraId="3A3EC50E" w14:textId="77777777" w:rsidR="0061524D" w:rsidRDefault="0061524D" w:rsidP="001B2204">
            <w:pPr>
              <w:jc w:val="center"/>
              <w:rPr>
                <w:rFonts w:cstheme="minorHAnsi"/>
                <w:szCs w:val="20"/>
              </w:rPr>
            </w:pPr>
          </w:p>
        </w:tc>
        <w:tc>
          <w:tcPr>
            <w:tcW w:w="1103" w:type="dxa"/>
          </w:tcPr>
          <w:p w14:paraId="5732323C" w14:textId="77777777" w:rsidR="0061524D" w:rsidRDefault="0061524D" w:rsidP="001B2204">
            <w:pPr>
              <w:jc w:val="center"/>
              <w:rPr>
                <w:rFonts w:cstheme="minorHAnsi"/>
                <w:szCs w:val="20"/>
              </w:rPr>
            </w:pPr>
          </w:p>
        </w:tc>
      </w:tr>
      <w:tr w:rsidR="0061524D" w:rsidRPr="005E25F5" w14:paraId="55AACFFF" w14:textId="31D5A13B" w:rsidTr="0061524D">
        <w:tc>
          <w:tcPr>
            <w:tcW w:w="1255" w:type="dxa"/>
            <w:shd w:val="clear" w:color="auto" w:fill="auto"/>
          </w:tcPr>
          <w:p w14:paraId="44ADB57E" w14:textId="01337B6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_01</w:t>
            </w:r>
          </w:p>
        </w:tc>
        <w:tc>
          <w:tcPr>
            <w:tcW w:w="990" w:type="dxa"/>
            <w:shd w:val="clear" w:color="auto" w:fill="auto"/>
          </w:tcPr>
          <w:p w14:paraId="57188B13" w14:textId="77777777" w:rsidR="0061524D" w:rsidRPr="005E25F5" w:rsidRDefault="0061524D" w:rsidP="005A41B1">
            <w:pPr>
              <w:jc w:val="center"/>
              <w:rPr>
                <w:rFonts w:cstheme="minorHAnsi"/>
                <w:bCs/>
                <w:szCs w:val="20"/>
              </w:rPr>
            </w:pPr>
          </w:p>
        </w:tc>
        <w:tc>
          <w:tcPr>
            <w:tcW w:w="990" w:type="dxa"/>
            <w:shd w:val="clear" w:color="auto" w:fill="auto"/>
          </w:tcPr>
          <w:p w14:paraId="639C2BBF" w14:textId="77777777" w:rsidR="0061524D" w:rsidRPr="005E25F5" w:rsidRDefault="0061524D" w:rsidP="005A41B1">
            <w:pPr>
              <w:jc w:val="center"/>
              <w:rPr>
                <w:rFonts w:cstheme="minorHAnsi"/>
                <w:bCs/>
                <w:szCs w:val="20"/>
              </w:rPr>
            </w:pPr>
          </w:p>
        </w:tc>
        <w:tc>
          <w:tcPr>
            <w:tcW w:w="990" w:type="dxa"/>
            <w:shd w:val="clear" w:color="auto" w:fill="auto"/>
          </w:tcPr>
          <w:p w14:paraId="7947220A" w14:textId="77777777" w:rsidR="0061524D" w:rsidRPr="005E25F5" w:rsidRDefault="0061524D" w:rsidP="005A41B1">
            <w:pPr>
              <w:jc w:val="center"/>
              <w:rPr>
                <w:rFonts w:cstheme="minorHAnsi"/>
                <w:bCs/>
                <w:szCs w:val="20"/>
              </w:rPr>
            </w:pPr>
          </w:p>
        </w:tc>
        <w:tc>
          <w:tcPr>
            <w:tcW w:w="990" w:type="dxa"/>
            <w:shd w:val="clear" w:color="auto" w:fill="auto"/>
          </w:tcPr>
          <w:p w14:paraId="38F1C9CD" w14:textId="77777777" w:rsidR="0061524D" w:rsidRPr="005E25F5" w:rsidRDefault="0061524D" w:rsidP="005A41B1">
            <w:pPr>
              <w:jc w:val="center"/>
              <w:rPr>
                <w:rFonts w:cstheme="minorHAnsi"/>
                <w:bCs/>
                <w:szCs w:val="20"/>
              </w:rPr>
            </w:pPr>
          </w:p>
        </w:tc>
        <w:tc>
          <w:tcPr>
            <w:tcW w:w="990" w:type="dxa"/>
            <w:shd w:val="clear" w:color="auto" w:fill="auto"/>
          </w:tcPr>
          <w:p w14:paraId="2ED7942B"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17D4B184" w14:textId="0A7FDABD" w:rsidR="0061524D" w:rsidRPr="005E25F5" w:rsidRDefault="0061524D" w:rsidP="005A41B1">
            <w:pPr>
              <w:jc w:val="center"/>
              <w:rPr>
                <w:rFonts w:cstheme="minorHAnsi"/>
                <w:bCs/>
                <w:szCs w:val="20"/>
              </w:rPr>
            </w:pPr>
            <w:r w:rsidRPr="00444BCE">
              <w:rPr>
                <w:rFonts w:cstheme="minorHAnsi"/>
                <w:sz w:val="16"/>
                <w:szCs w:val="16"/>
              </w:rPr>
              <w:t>Start of Production Alternative Tests</w:t>
            </w:r>
          </w:p>
        </w:tc>
        <w:tc>
          <w:tcPr>
            <w:tcW w:w="1103" w:type="dxa"/>
          </w:tcPr>
          <w:p w14:paraId="333E840D" w14:textId="77777777" w:rsidR="0061524D" w:rsidRPr="00444BCE" w:rsidRDefault="0061524D" w:rsidP="005A41B1">
            <w:pPr>
              <w:jc w:val="center"/>
              <w:rPr>
                <w:rFonts w:cstheme="minorHAnsi"/>
                <w:sz w:val="16"/>
                <w:szCs w:val="16"/>
              </w:rPr>
            </w:pPr>
          </w:p>
        </w:tc>
        <w:tc>
          <w:tcPr>
            <w:tcW w:w="1103" w:type="dxa"/>
          </w:tcPr>
          <w:p w14:paraId="6B9713AC" w14:textId="77777777" w:rsidR="0061524D" w:rsidRPr="00444BCE" w:rsidRDefault="0061524D" w:rsidP="005A41B1">
            <w:pPr>
              <w:jc w:val="center"/>
              <w:rPr>
                <w:rFonts w:cstheme="minorHAnsi"/>
                <w:sz w:val="16"/>
                <w:szCs w:val="16"/>
              </w:rPr>
            </w:pPr>
          </w:p>
        </w:tc>
      </w:tr>
      <w:tr w:rsidR="0061524D" w:rsidRPr="005E25F5" w14:paraId="7DCFAD45" w14:textId="239D572A" w:rsidTr="0061524D">
        <w:tc>
          <w:tcPr>
            <w:tcW w:w="1255" w:type="dxa"/>
            <w:shd w:val="clear" w:color="auto" w:fill="auto"/>
          </w:tcPr>
          <w:p w14:paraId="14FA4893" w14:textId="2F11841F"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_02</w:t>
            </w:r>
          </w:p>
        </w:tc>
        <w:tc>
          <w:tcPr>
            <w:tcW w:w="990" w:type="dxa"/>
            <w:shd w:val="clear" w:color="auto" w:fill="auto"/>
          </w:tcPr>
          <w:p w14:paraId="60BEE832" w14:textId="77777777" w:rsidR="0061524D" w:rsidRPr="005E25F5" w:rsidRDefault="0061524D" w:rsidP="005A41B1">
            <w:pPr>
              <w:jc w:val="center"/>
              <w:rPr>
                <w:rFonts w:cstheme="minorHAnsi"/>
                <w:bCs/>
                <w:szCs w:val="20"/>
              </w:rPr>
            </w:pPr>
          </w:p>
        </w:tc>
        <w:tc>
          <w:tcPr>
            <w:tcW w:w="990" w:type="dxa"/>
            <w:shd w:val="clear" w:color="auto" w:fill="auto"/>
          </w:tcPr>
          <w:p w14:paraId="16DEBA3B" w14:textId="77777777" w:rsidR="0061524D" w:rsidRPr="005E25F5" w:rsidRDefault="0061524D" w:rsidP="005A41B1">
            <w:pPr>
              <w:jc w:val="center"/>
              <w:rPr>
                <w:rFonts w:cstheme="minorHAnsi"/>
                <w:bCs/>
                <w:szCs w:val="20"/>
              </w:rPr>
            </w:pPr>
          </w:p>
        </w:tc>
        <w:tc>
          <w:tcPr>
            <w:tcW w:w="990" w:type="dxa"/>
            <w:shd w:val="clear" w:color="auto" w:fill="auto"/>
          </w:tcPr>
          <w:p w14:paraId="799B2AC5" w14:textId="77777777" w:rsidR="0061524D" w:rsidRPr="005E25F5" w:rsidRDefault="0061524D" w:rsidP="005A41B1">
            <w:pPr>
              <w:jc w:val="center"/>
              <w:rPr>
                <w:rFonts w:cstheme="minorHAnsi"/>
                <w:bCs/>
                <w:szCs w:val="20"/>
              </w:rPr>
            </w:pPr>
          </w:p>
        </w:tc>
        <w:tc>
          <w:tcPr>
            <w:tcW w:w="990" w:type="dxa"/>
            <w:shd w:val="clear" w:color="auto" w:fill="auto"/>
          </w:tcPr>
          <w:p w14:paraId="50C4B064" w14:textId="77777777" w:rsidR="0061524D" w:rsidRPr="005E25F5" w:rsidRDefault="0061524D" w:rsidP="005A41B1">
            <w:pPr>
              <w:jc w:val="center"/>
              <w:rPr>
                <w:rFonts w:cstheme="minorHAnsi"/>
                <w:bCs/>
                <w:szCs w:val="20"/>
              </w:rPr>
            </w:pPr>
          </w:p>
        </w:tc>
        <w:tc>
          <w:tcPr>
            <w:tcW w:w="990" w:type="dxa"/>
            <w:shd w:val="clear" w:color="auto" w:fill="auto"/>
          </w:tcPr>
          <w:p w14:paraId="24AFCAAA"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6FEA98A" w14:textId="77777777" w:rsidR="0061524D" w:rsidRPr="005E25F5" w:rsidRDefault="0061524D" w:rsidP="005A41B1">
            <w:pPr>
              <w:jc w:val="center"/>
              <w:rPr>
                <w:rFonts w:cstheme="minorHAnsi"/>
                <w:bCs/>
                <w:szCs w:val="20"/>
              </w:rPr>
            </w:pPr>
          </w:p>
        </w:tc>
        <w:tc>
          <w:tcPr>
            <w:tcW w:w="1080" w:type="dxa"/>
            <w:shd w:val="clear" w:color="auto" w:fill="auto"/>
          </w:tcPr>
          <w:p w14:paraId="72BAB513" w14:textId="77777777" w:rsidR="0061524D" w:rsidRPr="005E25F5" w:rsidRDefault="0061524D" w:rsidP="005A41B1">
            <w:pPr>
              <w:jc w:val="center"/>
              <w:rPr>
                <w:rFonts w:cstheme="minorHAnsi"/>
                <w:bCs/>
                <w:szCs w:val="20"/>
              </w:rPr>
            </w:pPr>
          </w:p>
        </w:tc>
        <w:tc>
          <w:tcPr>
            <w:tcW w:w="990" w:type="dxa"/>
            <w:shd w:val="clear" w:color="auto" w:fill="auto"/>
          </w:tcPr>
          <w:p w14:paraId="7FC17E9A" w14:textId="77777777" w:rsidR="0061524D" w:rsidRPr="005E25F5" w:rsidRDefault="0061524D" w:rsidP="005A41B1">
            <w:pPr>
              <w:jc w:val="center"/>
              <w:rPr>
                <w:rFonts w:cstheme="minorHAnsi"/>
                <w:bCs/>
                <w:szCs w:val="20"/>
              </w:rPr>
            </w:pPr>
          </w:p>
        </w:tc>
        <w:tc>
          <w:tcPr>
            <w:tcW w:w="990" w:type="dxa"/>
            <w:shd w:val="clear" w:color="auto" w:fill="auto"/>
          </w:tcPr>
          <w:p w14:paraId="3D22DEF2" w14:textId="77777777" w:rsidR="0061524D" w:rsidRPr="005E25F5" w:rsidRDefault="0061524D" w:rsidP="005A41B1">
            <w:pPr>
              <w:jc w:val="center"/>
              <w:rPr>
                <w:rFonts w:cstheme="minorHAnsi"/>
                <w:bCs/>
                <w:szCs w:val="20"/>
              </w:rPr>
            </w:pPr>
          </w:p>
        </w:tc>
        <w:tc>
          <w:tcPr>
            <w:tcW w:w="1103" w:type="dxa"/>
          </w:tcPr>
          <w:p w14:paraId="7D7192BA" w14:textId="77777777" w:rsidR="0061524D" w:rsidRPr="005E25F5" w:rsidRDefault="0061524D" w:rsidP="005A41B1">
            <w:pPr>
              <w:jc w:val="center"/>
              <w:rPr>
                <w:rFonts w:cstheme="minorHAnsi"/>
                <w:bCs/>
                <w:szCs w:val="20"/>
              </w:rPr>
            </w:pPr>
          </w:p>
        </w:tc>
        <w:tc>
          <w:tcPr>
            <w:tcW w:w="1103" w:type="dxa"/>
          </w:tcPr>
          <w:p w14:paraId="662599E2" w14:textId="77777777" w:rsidR="0061524D" w:rsidRPr="005E25F5" w:rsidRDefault="0061524D" w:rsidP="005A41B1">
            <w:pPr>
              <w:jc w:val="center"/>
              <w:rPr>
                <w:rFonts w:cstheme="minorHAnsi"/>
                <w:bCs/>
                <w:szCs w:val="20"/>
              </w:rPr>
            </w:pPr>
          </w:p>
        </w:tc>
      </w:tr>
      <w:tr w:rsidR="0061524D" w:rsidRPr="005E25F5" w14:paraId="1410AF05" w14:textId="4190BCAE" w:rsidTr="0061524D">
        <w:tc>
          <w:tcPr>
            <w:tcW w:w="1255" w:type="dxa"/>
            <w:shd w:val="clear" w:color="auto" w:fill="auto"/>
          </w:tcPr>
          <w:p w14:paraId="23373B96" w14:textId="4E06561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_03</w:t>
            </w:r>
          </w:p>
        </w:tc>
        <w:tc>
          <w:tcPr>
            <w:tcW w:w="990" w:type="dxa"/>
            <w:shd w:val="clear" w:color="auto" w:fill="auto"/>
          </w:tcPr>
          <w:p w14:paraId="18F5A55D" w14:textId="77777777" w:rsidR="0061524D" w:rsidRPr="005E25F5" w:rsidRDefault="0061524D" w:rsidP="005A41B1">
            <w:pPr>
              <w:jc w:val="center"/>
              <w:rPr>
                <w:rFonts w:cstheme="minorHAnsi"/>
                <w:bCs/>
                <w:szCs w:val="20"/>
              </w:rPr>
            </w:pPr>
          </w:p>
        </w:tc>
        <w:tc>
          <w:tcPr>
            <w:tcW w:w="990" w:type="dxa"/>
            <w:shd w:val="clear" w:color="auto" w:fill="auto"/>
          </w:tcPr>
          <w:p w14:paraId="22D59948" w14:textId="77777777" w:rsidR="0061524D" w:rsidRPr="005E25F5" w:rsidRDefault="0061524D" w:rsidP="005A41B1">
            <w:pPr>
              <w:jc w:val="center"/>
              <w:rPr>
                <w:rFonts w:cstheme="minorHAnsi"/>
                <w:bCs/>
                <w:szCs w:val="20"/>
              </w:rPr>
            </w:pPr>
          </w:p>
        </w:tc>
        <w:tc>
          <w:tcPr>
            <w:tcW w:w="990" w:type="dxa"/>
            <w:shd w:val="clear" w:color="auto" w:fill="auto"/>
          </w:tcPr>
          <w:p w14:paraId="77663758" w14:textId="77777777" w:rsidR="0061524D" w:rsidRPr="005E25F5" w:rsidRDefault="0061524D" w:rsidP="005A41B1">
            <w:pPr>
              <w:jc w:val="center"/>
              <w:rPr>
                <w:rFonts w:cstheme="minorHAnsi"/>
                <w:bCs/>
                <w:szCs w:val="20"/>
              </w:rPr>
            </w:pPr>
          </w:p>
        </w:tc>
        <w:tc>
          <w:tcPr>
            <w:tcW w:w="990" w:type="dxa"/>
            <w:shd w:val="clear" w:color="auto" w:fill="auto"/>
          </w:tcPr>
          <w:p w14:paraId="27662328" w14:textId="77777777" w:rsidR="0061524D" w:rsidRPr="005E25F5" w:rsidRDefault="0061524D" w:rsidP="005A41B1">
            <w:pPr>
              <w:jc w:val="center"/>
              <w:rPr>
                <w:rFonts w:cstheme="minorHAnsi"/>
                <w:bCs/>
                <w:szCs w:val="20"/>
              </w:rPr>
            </w:pPr>
          </w:p>
        </w:tc>
        <w:tc>
          <w:tcPr>
            <w:tcW w:w="990" w:type="dxa"/>
            <w:shd w:val="clear" w:color="auto" w:fill="auto"/>
          </w:tcPr>
          <w:p w14:paraId="145F767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D51AC1F" w14:textId="77777777" w:rsidR="0061524D" w:rsidRPr="005E25F5" w:rsidRDefault="0061524D" w:rsidP="005A41B1">
            <w:pPr>
              <w:jc w:val="center"/>
              <w:rPr>
                <w:rFonts w:cstheme="minorHAnsi"/>
                <w:bCs/>
                <w:szCs w:val="20"/>
              </w:rPr>
            </w:pPr>
          </w:p>
        </w:tc>
        <w:tc>
          <w:tcPr>
            <w:tcW w:w="1080" w:type="dxa"/>
            <w:shd w:val="clear" w:color="auto" w:fill="auto"/>
          </w:tcPr>
          <w:p w14:paraId="3144EDC4" w14:textId="77777777" w:rsidR="0061524D" w:rsidRPr="005E25F5" w:rsidRDefault="0061524D" w:rsidP="005A41B1">
            <w:pPr>
              <w:jc w:val="center"/>
              <w:rPr>
                <w:rFonts w:cstheme="minorHAnsi"/>
                <w:bCs/>
                <w:szCs w:val="20"/>
              </w:rPr>
            </w:pPr>
          </w:p>
        </w:tc>
        <w:tc>
          <w:tcPr>
            <w:tcW w:w="990" w:type="dxa"/>
            <w:shd w:val="clear" w:color="auto" w:fill="auto"/>
          </w:tcPr>
          <w:p w14:paraId="3C623D23" w14:textId="77777777" w:rsidR="0061524D" w:rsidRPr="005E25F5" w:rsidRDefault="0061524D" w:rsidP="005A41B1">
            <w:pPr>
              <w:jc w:val="center"/>
              <w:rPr>
                <w:rFonts w:cstheme="minorHAnsi"/>
                <w:bCs/>
                <w:szCs w:val="20"/>
              </w:rPr>
            </w:pPr>
          </w:p>
        </w:tc>
        <w:tc>
          <w:tcPr>
            <w:tcW w:w="990" w:type="dxa"/>
            <w:shd w:val="clear" w:color="auto" w:fill="auto"/>
          </w:tcPr>
          <w:p w14:paraId="1FD045C1" w14:textId="77777777" w:rsidR="0061524D" w:rsidRPr="005E25F5" w:rsidRDefault="0061524D" w:rsidP="005A41B1">
            <w:pPr>
              <w:jc w:val="center"/>
              <w:rPr>
                <w:rFonts w:cstheme="minorHAnsi"/>
                <w:bCs/>
                <w:szCs w:val="20"/>
              </w:rPr>
            </w:pPr>
          </w:p>
        </w:tc>
        <w:tc>
          <w:tcPr>
            <w:tcW w:w="1103" w:type="dxa"/>
          </w:tcPr>
          <w:p w14:paraId="4FF926B7" w14:textId="77777777" w:rsidR="0061524D" w:rsidRPr="005E25F5" w:rsidRDefault="0061524D" w:rsidP="005A41B1">
            <w:pPr>
              <w:jc w:val="center"/>
              <w:rPr>
                <w:rFonts w:cstheme="minorHAnsi"/>
                <w:bCs/>
                <w:szCs w:val="20"/>
              </w:rPr>
            </w:pPr>
          </w:p>
        </w:tc>
        <w:tc>
          <w:tcPr>
            <w:tcW w:w="1103" w:type="dxa"/>
          </w:tcPr>
          <w:p w14:paraId="68A323EB" w14:textId="77777777" w:rsidR="0061524D" w:rsidRPr="005E25F5" w:rsidRDefault="0061524D" w:rsidP="005A41B1">
            <w:pPr>
              <w:jc w:val="center"/>
              <w:rPr>
                <w:rFonts w:cstheme="minorHAnsi"/>
                <w:bCs/>
                <w:szCs w:val="20"/>
              </w:rPr>
            </w:pPr>
          </w:p>
        </w:tc>
      </w:tr>
      <w:tr w:rsidR="0061524D" w:rsidRPr="005E25F5" w14:paraId="4954064B" w14:textId="659627AC" w:rsidTr="0061524D">
        <w:tc>
          <w:tcPr>
            <w:tcW w:w="1255" w:type="dxa"/>
            <w:shd w:val="clear" w:color="auto" w:fill="auto"/>
          </w:tcPr>
          <w:p w14:paraId="5F17053E" w14:textId="64221BA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_04</w:t>
            </w:r>
          </w:p>
        </w:tc>
        <w:tc>
          <w:tcPr>
            <w:tcW w:w="990" w:type="dxa"/>
            <w:shd w:val="clear" w:color="auto" w:fill="auto"/>
          </w:tcPr>
          <w:p w14:paraId="1130FEBB" w14:textId="77777777" w:rsidR="0061524D" w:rsidRPr="005E25F5" w:rsidRDefault="0061524D" w:rsidP="005A41B1">
            <w:pPr>
              <w:jc w:val="center"/>
              <w:rPr>
                <w:rFonts w:cstheme="minorHAnsi"/>
                <w:bCs/>
                <w:szCs w:val="20"/>
              </w:rPr>
            </w:pPr>
          </w:p>
        </w:tc>
        <w:tc>
          <w:tcPr>
            <w:tcW w:w="990" w:type="dxa"/>
            <w:shd w:val="clear" w:color="auto" w:fill="auto"/>
          </w:tcPr>
          <w:p w14:paraId="1FA9124B" w14:textId="77777777" w:rsidR="0061524D" w:rsidRPr="005E25F5" w:rsidRDefault="0061524D" w:rsidP="005A41B1">
            <w:pPr>
              <w:jc w:val="center"/>
              <w:rPr>
                <w:rFonts w:cstheme="minorHAnsi"/>
                <w:bCs/>
                <w:szCs w:val="20"/>
              </w:rPr>
            </w:pPr>
          </w:p>
        </w:tc>
        <w:tc>
          <w:tcPr>
            <w:tcW w:w="990" w:type="dxa"/>
            <w:shd w:val="clear" w:color="auto" w:fill="auto"/>
          </w:tcPr>
          <w:p w14:paraId="342F903A" w14:textId="77777777" w:rsidR="0061524D" w:rsidRPr="005E25F5" w:rsidRDefault="0061524D" w:rsidP="005A41B1">
            <w:pPr>
              <w:jc w:val="center"/>
              <w:rPr>
                <w:rFonts w:cstheme="minorHAnsi"/>
                <w:bCs/>
                <w:szCs w:val="20"/>
              </w:rPr>
            </w:pPr>
          </w:p>
        </w:tc>
        <w:tc>
          <w:tcPr>
            <w:tcW w:w="990" w:type="dxa"/>
            <w:shd w:val="clear" w:color="auto" w:fill="auto"/>
          </w:tcPr>
          <w:p w14:paraId="1FBCD7C4" w14:textId="77777777" w:rsidR="0061524D" w:rsidRPr="005E25F5" w:rsidRDefault="0061524D" w:rsidP="005A41B1">
            <w:pPr>
              <w:jc w:val="center"/>
              <w:rPr>
                <w:rFonts w:cstheme="minorHAnsi"/>
                <w:bCs/>
                <w:szCs w:val="20"/>
              </w:rPr>
            </w:pPr>
          </w:p>
        </w:tc>
        <w:tc>
          <w:tcPr>
            <w:tcW w:w="990" w:type="dxa"/>
            <w:shd w:val="clear" w:color="auto" w:fill="auto"/>
          </w:tcPr>
          <w:p w14:paraId="2AAE33C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8041367" w14:textId="77777777" w:rsidR="0061524D" w:rsidRPr="005E25F5" w:rsidRDefault="0061524D" w:rsidP="005A41B1">
            <w:pPr>
              <w:jc w:val="center"/>
              <w:rPr>
                <w:rFonts w:cstheme="minorHAnsi"/>
                <w:bCs/>
                <w:szCs w:val="20"/>
              </w:rPr>
            </w:pPr>
          </w:p>
        </w:tc>
        <w:tc>
          <w:tcPr>
            <w:tcW w:w="1080" w:type="dxa"/>
            <w:shd w:val="clear" w:color="auto" w:fill="auto"/>
          </w:tcPr>
          <w:p w14:paraId="4F6961A2" w14:textId="77777777" w:rsidR="0061524D" w:rsidRPr="005E25F5" w:rsidRDefault="0061524D" w:rsidP="005A41B1">
            <w:pPr>
              <w:jc w:val="center"/>
              <w:rPr>
                <w:rFonts w:cstheme="minorHAnsi"/>
                <w:bCs/>
                <w:szCs w:val="20"/>
              </w:rPr>
            </w:pPr>
          </w:p>
        </w:tc>
        <w:tc>
          <w:tcPr>
            <w:tcW w:w="990" w:type="dxa"/>
            <w:shd w:val="clear" w:color="auto" w:fill="auto"/>
          </w:tcPr>
          <w:p w14:paraId="18D37093" w14:textId="77777777" w:rsidR="0061524D" w:rsidRPr="005E25F5" w:rsidRDefault="0061524D" w:rsidP="005A41B1">
            <w:pPr>
              <w:jc w:val="center"/>
              <w:rPr>
                <w:rFonts w:cstheme="minorHAnsi"/>
                <w:bCs/>
                <w:szCs w:val="20"/>
              </w:rPr>
            </w:pPr>
          </w:p>
        </w:tc>
        <w:tc>
          <w:tcPr>
            <w:tcW w:w="990" w:type="dxa"/>
            <w:shd w:val="clear" w:color="auto" w:fill="auto"/>
          </w:tcPr>
          <w:p w14:paraId="02928063" w14:textId="77777777" w:rsidR="0061524D" w:rsidRPr="005E25F5" w:rsidRDefault="0061524D" w:rsidP="005A41B1">
            <w:pPr>
              <w:jc w:val="center"/>
              <w:rPr>
                <w:rFonts w:cstheme="minorHAnsi"/>
                <w:bCs/>
                <w:szCs w:val="20"/>
              </w:rPr>
            </w:pPr>
          </w:p>
        </w:tc>
        <w:tc>
          <w:tcPr>
            <w:tcW w:w="1103" w:type="dxa"/>
          </w:tcPr>
          <w:p w14:paraId="0B636197" w14:textId="77777777" w:rsidR="0061524D" w:rsidRPr="005E25F5" w:rsidRDefault="0061524D" w:rsidP="005A41B1">
            <w:pPr>
              <w:jc w:val="center"/>
              <w:rPr>
                <w:rFonts w:cstheme="minorHAnsi"/>
                <w:bCs/>
                <w:szCs w:val="20"/>
              </w:rPr>
            </w:pPr>
          </w:p>
        </w:tc>
        <w:tc>
          <w:tcPr>
            <w:tcW w:w="1103" w:type="dxa"/>
          </w:tcPr>
          <w:p w14:paraId="4C7CDF41" w14:textId="77777777" w:rsidR="0061524D" w:rsidRPr="005E25F5" w:rsidRDefault="0061524D" w:rsidP="005A41B1">
            <w:pPr>
              <w:jc w:val="center"/>
              <w:rPr>
                <w:rFonts w:cstheme="minorHAnsi"/>
                <w:bCs/>
                <w:szCs w:val="20"/>
              </w:rPr>
            </w:pPr>
          </w:p>
        </w:tc>
      </w:tr>
      <w:tr w:rsidR="0061524D" w:rsidRPr="005E25F5" w14:paraId="37F12537" w14:textId="3A2A623C" w:rsidTr="0061524D">
        <w:tc>
          <w:tcPr>
            <w:tcW w:w="1255" w:type="dxa"/>
            <w:shd w:val="clear" w:color="auto" w:fill="auto"/>
          </w:tcPr>
          <w:p w14:paraId="37824B28" w14:textId="0B8C46C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_05</w:t>
            </w:r>
          </w:p>
        </w:tc>
        <w:tc>
          <w:tcPr>
            <w:tcW w:w="990" w:type="dxa"/>
            <w:shd w:val="clear" w:color="auto" w:fill="auto"/>
          </w:tcPr>
          <w:p w14:paraId="1C8A1B32" w14:textId="77777777" w:rsidR="0061524D" w:rsidRPr="005E25F5" w:rsidRDefault="0061524D" w:rsidP="005A41B1">
            <w:pPr>
              <w:jc w:val="center"/>
              <w:rPr>
                <w:rFonts w:cstheme="minorHAnsi"/>
                <w:bCs/>
                <w:szCs w:val="20"/>
              </w:rPr>
            </w:pPr>
          </w:p>
        </w:tc>
        <w:tc>
          <w:tcPr>
            <w:tcW w:w="990" w:type="dxa"/>
            <w:shd w:val="clear" w:color="auto" w:fill="auto"/>
          </w:tcPr>
          <w:p w14:paraId="79420296" w14:textId="77777777" w:rsidR="0061524D" w:rsidRPr="005E25F5" w:rsidRDefault="0061524D" w:rsidP="005A41B1">
            <w:pPr>
              <w:jc w:val="center"/>
              <w:rPr>
                <w:rFonts w:cstheme="minorHAnsi"/>
                <w:bCs/>
                <w:szCs w:val="20"/>
              </w:rPr>
            </w:pPr>
          </w:p>
        </w:tc>
        <w:tc>
          <w:tcPr>
            <w:tcW w:w="990" w:type="dxa"/>
            <w:shd w:val="clear" w:color="auto" w:fill="auto"/>
          </w:tcPr>
          <w:p w14:paraId="746A21E2" w14:textId="77777777" w:rsidR="0061524D" w:rsidRPr="005E25F5" w:rsidRDefault="0061524D" w:rsidP="005A41B1">
            <w:pPr>
              <w:jc w:val="center"/>
              <w:rPr>
                <w:rFonts w:cstheme="minorHAnsi"/>
                <w:bCs/>
                <w:szCs w:val="20"/>
              </w:rPr>
            </w:pPr>
          </w:p>
        </w:tc>
        <w:tc>
          <w:tcPr>
            <w:tcW w:w="990" w:type="dxa"/>
            <w:shd w:val="clear" w:color="auto" w:fill="auto"/>
          </w:tcPr>
          <w:p w14:paraId="26A2E2CC" w14:textId="77777777" w:rsidR="0061524D" w:rsidRPr="005E25F5" w:rsidRDefault="0061524D" w:rsidP="005A41B1">
            <w:pPr>
              <w:jc w:val="center"/>
              <w:rPr>
                <w:rFonts w:cstheme="minorHAnsi"/>
                <w:bCs/>
                <w:szCs w:val="20"/>
              </w:rPr>
            </w:pPr>
          </w:p>
        </w:tc>
        <w:tc>
          <w:tcPr>
            <w:tcW w:w="990" w:type="dxa"/>
            <w:shd w:val="clear" w:color="auto" w:fill="auto"/>
          </w:tcPr>
          <w:p w14:paraId="51E38426"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051900E" w14:textId="77777777" w:rsidR="0061524D" w:rsidRPr="005E25F5" w:rsidRDefault="0061524D" w:rsidP="005A41B1">
            <w:pPr>
              <w:jc w:val="center"/>
              <w:rPr>
                <w:rFonts w:cstheme="minorHAnsi"/>
                <w:bCs/>
                <w:szCs w:val="20"/>
              </w:rPr>
            </w:pPr>
          </w:p>
        </w:tc>
        <w:tc>
          <w:tcPr>
            <w:tcW w:w="1080" w:type="dxa"/>
            <w:shd w:val="clear" w:color="auto" w:fill="auto"/>
          </w:tcPr>
          <w:p w14:paraId="7410324A" w14:textId="77777777" w:rsidR="0061524D" w:rsidRPr="005E25F5" w:rsidRDefault="0061524D" w:rsidP="005A41B1">
            <w:pPr>
              <w:jc w:val="center"/>
              <w:rPr>
                <w:rFonts w:cstheme="minorHAnsi"/>
                <w:bCs/>
                <w:szCs w:val="20"/>
              </w:rPr>
            </w:pPr>
          </w:p>
        </w:tc>
        <w:tc>
          <w:tcPr>
            <w:tcW w:w="990" w:type="dxa"/>
            <w:shd w:val="clear" w:color="auto" w:fill="auto"/>
          </w:tcPr>
          <w:p w14:paraId="2C662C7B" w14:textId="77777777" w:rsidR="0061524D" w:rsidRPr="005E25F5" w:rsidRDefault="0061524D" w:rsidP="005A41B1">
            <w:pPr>
              <w:jc w:val="center"/>
              <w:rPr>
                <w:rFonts w:cstheme="minorHAnsi"/>
                <w:bCs/>
                <w:szCs w:val="20"/>
              </w:rPr>
            </w:pPr>
          </w:p>
        </w:tc>
        <w:tc>
          <w:tcPr>
            <w:tcW w:w="990" w:type="dxa"/>
            <w:shd w:val="clear" w:color="auto" w:fill="auto"/>
          </w:tcPr>
          <w:p w14:paraId="66C53E3A" w14:textId="77777777" w:rsidR="0061524D" w:rsidRPr="005E25F5" w:rsidRDefault="0061524D" w:rsidP="005A41B1">
            <w:pPr>
              <w:jc w:val="center"/>
              <w:rPr>
                <w:rFonts w:cstheme="minorHAnsi"/>
                <w:bCs/>
                <w:szCs w:val="20"/>
              </w:rPr>
            </w:pPr>
          </w:p>
        </w:tc>
        <w:tc>
          <w:tcPr>
            <w:tcW w:w="1103" w:type="dxa"/>
          </w:tcPr>
          <w:p w14:paraId="650B100A" w14:textId="77777777" w:rsidR="0061524D" w:rsidRPr="005E25F5" w:rsidRDefault="0061524D" w:rsidP="005A41B1">
            <w:pPr>
              <w:jc w:val="center"/>
              <w:rPr>
                <w:rFonts w:cstheme="minorHAnsi"/>
                <w:bCs/>
                <w:szCs w:val="20"/>
              </w:rPr>
            </w:pPr>
          </w:p>
        </w:tc>
        <w:tc>
          <w:tcPr>
            <w:tcW w:w="1103" w:type="dxa"/>
          </w:tcPr>
          <w:p w14:paraId="07075A90" w14:textId="77777777" w:rsidR="0061524D" w:rsidRPr="005E25F5" w:rsidRDefault="0061524D" w:rsidP="005A41B1">
            <w:pPr>
              <w:jc w:val="center"/>
              <w:rPr>
                <w:rFonts w:cstheme="minorHAnsi"/>
                <w:bCs/>
                <w:szCs w:val="20"/>
              </w:rPr>
            </w:pPr>
          </w:p>
        </w:tc>
      </w:tr>
      <w:tr w:rsidR="0061524D" w:rsidRPr="005E25F5" w14:paraId="4F13D501" w14:textId="1FA24D55" w:rsidTr="0061524D">
        <w:tc>
          <w:tcPr>
            <w:tcW w:w="1255" w:type="dxa"/>
            <w:shd w:val="clear" w:color="auto" w:fill="auto"/>
          </w:tcPr>
          <w:p w14:paraId="392D8945" w14:textId="1F847AC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_06</w:t>
            </w:r>
          </w:p>
        </w:tc>
        <w:tc>
          <w:tcPr>
            <w:tcW w:w="990" w:type="dxa"/>
            <w:shd w:val="clear" w:color="auto" w:fill="auto"/>
          </w:tcPr>
          <w:p w14:paraId="22F7F130" w14:textId="77777777" w:rsidR="0061524D" w:rsidRPr="005E25F5" w:rsidRDefault="0061524D" w:rsidP="005A41B1">
            <w:pPr>
              <w:jc w:val="center"/>
              <w:rPr>
                <w:rFonts w:cstheme="minorHAnsi"/>
                <w:bCs/>
                <w:szCs w:val="20"/>
              </w:rPr>
            </w:pPr>
          </w:p>
        </w:tc>
        <w:tc>
          <w:tcPr>
            <w:tcW w:w="990" w:type="dxa"/>
            <w:shd w:val="clear" w:color="auto" w:fill="auto"/>
          </w:tcPr>
          <w:p w14:paraId="1CEC7F1A" w14:textId="77777777" w:rsidR="0061524D" w:rsidRPr="005E25F5" w:rsidRDefault="0061524D" w:rsidP="005A41B1">
            <w:pPr>
              <w:jc w:val="center"/>
              <w:rPr>
                <w:rFonts w:cstheme="minorHAnsi"/>
                <w:bCs/>
                <w:szCs w:val="20"/>
              </w:rPr>
            </w:pPr>
          </w:p>
        </w:tc>
        <w:tc>
          <w:tcPr>
            <w:tcW w:w="990" w:type="dxa"/>
            <w:shd w:val="clear" w:color="auto" w:fill="auto"/>
          </w:tcPr>
          <w:p w14:paraId="37D4D8EB" w14:textId="77777777" w:rsidR="0061524D" w:rsidRPr="005E25F5" w:rsidRDefault="0061524D" w:rsidP="005A41B1">
            <w:pPr>
              <w:jc w:val="center"/>
              <w:rPr>
                <w:rFonts w:cstheme="minorHAnsi"/>
                <w:bCs/>
                <w:szCs w:val="20"/>
              </w:rPr>
            </w:pPr>
          </w:p>
        </w:tc>
        <w:tc>
          <w:tcPr>
            <w:tcW w:w="990" w:type="dxa"/>
            <w:shd w:val="clear" w:color="auto" w:fill="auto"/>
          </w:tcPr>
          <w:p w14:paraId="7B928C5B" w14:textId="77777777" w:rsidR="0061524D" w:rsidRPr="005E25F5" w:rsidRDefault="0061524D" w:rsidP="005A41B1">
            <w:pPr>
              <w:jc w:val="center"/>
              <w:rPr>
                <w:rFonts w:cstheme="minorHAnsi"/>
                <w:bCs/>
                <w:szCs w:val="20"/>
              </w:rPr>
            </w:pPr>
          </w:p>
        </w:tc>
        <w:tc>
          <w:tcPr>
            <w:tcW w:w="990" w:type="dxa"/>
            <w:shd w:val="clear" w:color="auto" w:fill="auto"/>
          </w:tcPr>
          <w:p w14:paraId="401F68DC"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00685AF" w14:textId="77777777" w:rsidR="0061524D" w:rsidRPr="005E25F5" w:rsidRDefault="0061524D" w:rsidP="005A41B1">
            <w:pPr>
              <w:jc w:val="center"/>
              <w:rPr>
                <w:rFonts w:cstheme="minorHAnsi"/>
                <w:bCs/>
                <w:szCs w:val="20"/>
              </w:rPr>
            </w:pPr>
          </w:p>
        </w:tc>
        <w:tc>
          <w:tcPr>
            <w:tcW w:w="1080" w:type="dxa"/>
            <w:shd w:val="clear" w:color="auto" w:fill="auto"/>
          </w:tcPr>
          <w:p w14:paraId="6543422B" w14:textId="77777777" w:rsidR="0061524D" w:rsidRPr="005E25F5" w:rsidRDefault="0061524D" w:rsidP="005A41B1">
            <w:pPr>
              <w:jc w:val="center"/>
              <w:rPr>
                <w:rFonts w:cstheme="minorHAnsi"/>
                <w:bCs/>
                <w:szCs w:val="20"/>
              </w:rPr>
            </w:pPr>
          </w:p>
        </w:tc>
        <w:tc>
          <w:tcPr>
            <w:tcW w:w="990" w:type="dxa"/>
            <w:shd w:val="clear" w:color="auto" w:fill="auto"/>
          </w:tcPr>
          <w:p w14:paraId="604E6348" w14:textId="77777777" w:rsidR="0061524D" w:rsidRPr="005E25F5" w:rsidRDefault="0061524D" w:rsidP="005A41B1">
            <w:pPr>
              <w:jc w:val="center"/>
              <w:rPr>
                <w:rFonts w:cstheme="minorHAnsi"/>
                <w:bCs/>
                <w:szCs w:val="20"/>
              </w:rPr>
            </w:pPr>
          </w:p>
        </w:tc>
        <w:tc>
          <w:tcPr>
            <w:tcW w:w="990" w:type="dxa"/>
            <w:shd w:val="clear" w:color="auto" w:fill="auto"/>
          </w:tcPr>
          <w:p w14:paraId="3A439E11" w14:textId="77777777" w:rsidR="0061524D" w:rsidRPr="005E25F5" w:rsidRDefault="0061524D" w:rsidP="005A41B1">
            <w:pPr>
              <w:jc w:val="center"/>
              <w:rPr>
                <w:rFonts w:cstheme="minorHAnsi"/>
                <w:bCs/>
                <w:szCs w:val="20"/>
              </w:rPr>
            </w:pPr>
          </w:p>
        </w:tc>
        <w:tc>
          <w:tcPr>
            <w:tcW w:w="1103" w:type="dxa"/>
          </w:tcPr>
          <w:p w14:paraId="03833C2E" w14:textId="77777777" w:rsidR="0061524D" w:rsidRPr="005E25F5" w:rsidRDefault="0061524D" w:rsidP="005A41B1">
            <w:pPr>
              <w:jc w:val="center"/>
              <w:rPr>
                <w:rFonts w:cstheme="minorHAnsi"/>
                <w:bCs/>
                <w:szCs w:val="20"/>
              </w:rPr>
            </w:pPr>
          </w:p>
        </w:tc>
        <w:tc>
          <w:tcPr>
            <w:tcW w:w="1103" w:type="dxa"/>
          </w:tcPr>
          <w:p w14:paraId="307D8C1F" w14:textId="77777777" w:rsidR="0061524D" w:rsidRPr="005E25F5" w:rsidRDefault="0061524D" w:rsidP="005A41B1">
            <w:pPr>
              <w:jc w:val="center"/>
              <w:rPr>
                <w:rFonts w:cstheme="minorHAnsi"/>
                <w:bCs/>
                <w:szCs w:val="20"/>
              </w:rPr>
            </w:pPr>
          </w:p>
        </w:tc>
      </w:tr>
      <w:tr w:rsidR="0061524D" w:rsidRPr="005E25F5" w14:paraId="235F7A01" w14:textId="5741C076" w:rsidTr="0061524D">
        <w:tc>
          <w:tcPr>
            <w:tcW w:w="1255" w:type="dxa"/>
            <w:shd w:val="clear" w:color="auto" w:fill="auto"/>
          </w:tcPr>
          <w:p w14:paraId="46DF779B" w14:textId="38677532"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_07</w:t>
            </w:r>
          </w:p>
        </w:tc>
        <w:tc>
          <w:tcPr>
            <w:tcW w:w="990" w:type="dxa"/>
            <w:shd w:val="clear" w:color="auto" w:fill="auto"/>
          </w:tcPr>
          <w:p w14:paraId="05FC52E6" w14:textId="77777777" w:rsidR="0061524D" w:rsidRPr="005E25F5" w:rsidRDefault="0061524D" w:rsidP="005A41B1">
            <w:pPr>
              <w:jc w:val="center"/>
              <w:rPr>
                <w:rFonts w:cstheme="minorHAnsi"/>
                <w:bCs/>
                <w:szCs w:val="20"/>
              </w:rPr>
            </w:pPr>
          </w:p>
        </w:tc>
        <w:tc>
          <w:tcPr>
            <w:tcW w:w="990" w:type="dxa"/>
            <w:shd w:val="clear" w:color="auto" w:fill="auto"/>
          </w:tcPr>
          <w:p w14:paraId="3C04F003" w14:textId="77777777" w:rsidR="0061524D" w:rsidRPr="005E25F5" w:rsidRDefault="0061524D" w:rsidP="005A41B1">
            <w:pPr>
              <w:jc w:val="center"/>
              <w:rPr>
                <w:rFonts w:cstheme="minorHAnsi"/>
                <w:bCs/>
                <w:szCs w:val="20"/>
              </w:rPr>
            </w:pPr>
          </w:p>
        </w:tc>
        <w:tc>
          <w:tcPr>
            <w:tcW w:w="990" w:type="dxa"/>
            <w:shd w:val="clear" w:color="auto" w:fill="auto"/>
          </w:tcPr>
          <w:p w14:paraId="24786E3F" w14:textId="77777777" w:rsidR="0061524D" w:rsidRPr="005E25F5" w:rsidRDefault="0061524D" w:rsidP="005A41B1">
            <w:pPr>
              <w:jc w:val="center"/>
              <w:rPr>
                <w:rFonts w:cstheme="minorHAnsi"/>
                <w:bCs/>
                <w:szCs w:val="20"/>
              </w:rPr>
            </w:pPr>
          </w:p>
        </w:tc>
        <w:tc>
          <w:tcPr>
            <w:tcW w:w="990" w:type="dxa"/>
            <w:shd w:val="clear" w:color="auto" w:fill="auto"/>
          </w:tcPr>
          <w:p w14:paraId="3B2A217B" w14:textId="77777777" w:rsidR="0061524D" w:rsidRPr="005E25F5" w:rsidRDefault="0061524D" w:rsidP="005A41B1">
            <w:pPr>
              <w:jc w:val="center"/>
              <w:rPr>
                <w:rFonts w:cstheme="minorHAnsi"/>
                <w:bCs/>
                <w:szCs w:val="20"/>
              </w:rPr>
            </w:pPr>
          </w:p>
        </w:tc>
        <w:tc>
          <w:tcPr>
            <w:tcW w:w="990" w:type="dxa"/>
            <w:shd w:val="clear" w:color="auto" w:fill="auto"/>
          </w:tcPr>
          <w:p w14:paraId="5A53472B"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DE3482" w14:textId="77777777" w:rsidR="0061524D" w:rsidRPr="005E25F5" w:rsidRDefault="0061524D" w:rsidP="005A41B1">
            <w:pPr>
              <w:jc w:val="center"/>
              <w:rPr>
                <w:rFonts w:cstheme="minorHAnsi"/>
                <w:bCs/>
                <w:szCs w:val="20"/>
              </w:rPr>
            </w:pPr>
          </w:p>
        </w:tc>
        <w:tc>
          <w:tcPr>
            <w:tcW w:w="1080" w:type="dxa"/>
            <w:shd w:val="clear" w:color="auto" w:fill="auto"/>
          </w:tcPr>
          <w:p w14:paraId="32912AAE" w14:textId="77777777" w:rsidR="0061524D" w:rsidRPr="005E25F5" w:rsidRDefault="0061524D" w:rsidP="005A41B1">
            <w:pPr>
              <w:jc w:val="center"/>
              <w:rPr>
                <w:rFonts w:cstheme="minorHAnsi"/>
                <w:bCs/>
                <w:szCs w:val="20"/>
              </w:rPr>
            </w:pPr>
          </w:p>
        </w:tc>
        <w:tc>
          <w:tcPr>
            <w:tcW w:w="990" w:type="dxa"/>
            <w:shd w:val="clear" w:color="auto" w:fill="auto"/>
          </w:tcPr>
          <w:p w14:paraId="061F2BAF" w14:textId="77777777" w:rsidR="0061524D" w:rsidRPr="005E25F5" w:rsidRDefault="0061524D" w:rsidP="005A41B1">
            <w:pPr>
              <w:jc w:val="center"/>
              <w:rPr>
                <w:rFonts w:cstheme="minorHAnsi"/>
                <w:bCs/>
                <w:szCs w:val="20"/>
              </w:rPr>
            </w:pPr>
          </w:p>
        </w:tc>
        <w:tc>
          <w:tcPr>
            <w:tcW w:w="990" w:type="dxa"/>
            <w:shd w:val="clear" w:color="auto" w:fill="auto"/>
          </w:tcPr>
          <w:p w14:paraId="74DB7D36" w14:textId="77777777" w:rsidR="0061524D" w:rsidRPr="005E25F5" w:rsidRDefault="0061524D" w:rsidP="005A41B1">
            <w:pPr>
              <w:jc w:val="center"/>
              <w:rPr>
                <w:rFonts w:cstheme="minorHAnsi"/>
                <w:bCs/>
                <w:szCs w:val="20"/>
              </w:rPr>
            </w:pPr>
          </w:p>
        </w:tc>
        <w:tc>
          <w:tcPr>
            <w:tcW w:w="1103" w:type="dxa"/>
          </w:tcPr>
          <w:p w14:paraId="45293F50" w14:textId="77777777" w:rsidR="0061524D" w:rsidRPr="005E25F5" w:rsidRDefault="0061524D" w:rsidP="005A41B1">
            <w:pPr>
              <w:jc w:val="center"/>
              <w:rPr>
                <w:rFonts w:cstheme="minorHAnsi"/>
                <w:bCs/>
                <w:szCs w:val="20"/>
              </w:rPr>
            </w:pPr>
          </w:p>
        </w:tc>
        <w:tc>
          <w:tcPr>
            <w:tcW w:w="1103" w:type="dxa"/>
          </w:tcPr>
          <w:p w14:paraId="10814A35" w14:textId="77777777" w:rsidR="0061524D" w:rsidRPr="005E25F5" w:rsidRDefault="0061524D" w:rsidP="005A41B1">
            <w:pPr>
              <w:jc w:val="center"/>
              <w:rPr>
                <w:rFonts w:cstheme="minorHAnsi"/>
                <w:bCs/>
                <w:szCs w:val="20"/>
              </w:rPr>
            </w:pPr>
          </w:p>
        </w:tc>
      </w:tr>
      <w:tr w:rsidR="0061524D" w:rsidRPr="005E25F5" w14:paraId="760C3FD4" w14:textId="54A65331" w:rsidTr="0061524D">
        <w:tc>
          <w:tcPr>
            <w:tcW w:w="1255" w:type="dxa"/>
            <w:shd w:val="clear" w:color="auto" w:fill="auto"/>
          </w:tcPr>
          <w:p w14:paraId="20D835BB" w14:textId="7407C28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_08</w:t>
            </w:r>
          </w:p>
        </w:tc>
        <w:tc>
          <w:tcPr>
            <w:tcW w:w="990" w:type="dxa"/>
            <w:shd w:val="clear" w:color="auto" w:fill="auto"/>
          </w:tcPr>
          <w:p w14:paraId="219217B5" w14:textId="77777777" w:rsidR="0061524D" w:rsidRPr="005E25F5" w:rsidRDefault="0061524D" w:rsidP="005A41B1">
            <w:pPr>
              <w:jc w:val="center"/>
              <w:rPr>
                <w:rFonts w:cstheme="minorHAnsi"/>
                <w:bCs/>
                <w:szCs w:val="20"/>
              </w:rPr>
            </w:pPr>
          </w:p>
        </w:tc>
        <w:tc>
          <w:tcPr>
            <w:tcW w:w="990" w:type="dxa"/>
            <w:shd w:val="clear" w:color="auto" w:fill="auto"/>
          </w:tcPr>
          <w:p w14:paraId="7CA44D3F" w14:textId="77777777" w:rsidR="0061524D" w:rsidRPr="005E25F5" w:rsidRDefault="0061524D" w:rsidP="005A41B1">
            <w:pPr>
              <w:jc w:val="center"/>
              <w:rPr>
                <w:rFonts w:cstheme="minorHAnsi"/>
                <w:bCs/>
                <w:szCs w:val="20"/>
              </w:rPr>
            </w:pPr>
          </w:p>
        </w:tc>
        <w:tc>
          <w:tcPr>
            <w:tcW w:w="990" w:type="dxa"/>
            <w:shd w:val="clear" w:color="auto" w:fill="auto"/>
          </w:tcPr>
          <w:p w14:paraId="46346991" w14:textId="77777777" w:rsidR="0061524D" w:rsidRPr="005E25F5" w:rsidRDefault="0061524D" w:rsidP="005A41B1">
            <w:pPr>
              <w:jc w:val="center"/>
              <w:rPr>
                <w:rFonts w:cstheme="minorHAnsi"/>
                <w:bCs/>
                <w:szCs w:val="20"/>
              </w:rPr>
            </w:pPr>
          </w:p>
        </w:tc>
        <w:tc>
          <w:tcPr>
            <w:tcW w:w="990" w:type="dxa"/>
            <w:shd w:val="clear" w:color="auto" w:fill="auto"/>
          </w:tcPr>
          <w:p w14:paraId="63C2A6EE" w14:textId="77777777" w:rsidR="0061524D" w:rsidRPr="005E25F5" w:rsidRDefault="0061524D" w:rsidP="005A41B1">
            <w:pPr>
              <w:jc w:val="center"/>
              <w:rPr>
                <w:rFonts w:cstheme="minorHAnsi"/>
                <w:bCs/>
                <w:szCs w:val="20"/>
              </w:rPr>
            </w:pPr>
          </w:p>
        </w:tc>
        <w:tc>
          <w:tcPr>
            <w:tcW w:w="990" w:type="dxa"/>
            <w:shd w:val="clear" w:color="auto" w:fill="auto"/>
          </w:tcPr>
          <w:p w14:paraId="3D8AEEB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5F414A2" w14:textId="77777777" w:rsidR="0061524D" w:rsidRPr="005E25F5" w:rsidRDefault="0061524D" w:rsidP="005A41B1">
            <w:pPr>
              <w:jc w:val="center"/>
              <w:rPr>
                <w:rFonts w:cstheme="minorHAnsi"/>
                <w:bCs/>
                <w:szCs w:val="20"/>
              </w:rPr>
            </w:pPr>
          </w:p>
        </w:tc>
        <w:tc>
          <w:tcPr>
            <w:tcW w:w="1080" w:type="dxa"/>
            <w:shd w:val="clear" w:color="auto" w:fill="auto"/>
          </w:tcPr>
          <w:p w14:paraId="4FC848E4" w14:textId="77777777" w:rsidR="0061524D" w:rsidRPr="005E25F5" w:rsidRDefault="0061524D" w:rsidP="005A41B1">
            <w:pPr>
              <w:jc w:val="center"/>
              <w:rPr>
                <w:rFonts w:cstheme="minorHAnsi"/>
                <w:bCs/>
                <w:szCs w:val="20"/>
              </w:rPr>
            </w:pPr>
          </w:p>
        </w:tc>
        <w:tc>
          <w:tcPr>
            <w:tcW w:w="990" w:type="dxa"/>
            <w:shd w:val="clear" w:color="auto" w:fill="auto"/>
          </w:tcPr>
          <w:p w14:paraId="51A13BF4" w14:textId="77777777" w:rsidR="0061524D" w:rsidRPr="005E25F5" w:rsidRDefault="0061524D" w:rsidP="005A41B1">
            <w:pPr>
              <w:jc w:val="center"/>
              <w:rPr>
                <w:rFonts w:cstheme="minorHAnsi"/>
                <w:bCs/>
                <w:szCs w:val="20"/>
              </w:rPr>
            </w:pPr>
          </w:p>
        </w:tc>
        <w:tc>
          <w:tcPr>
            <w:tcW w:w="990" w:type="dxa"/>
            <w:shd w:val="clear" w:color="auto" w:fill="auto"/>
          </w:tcPr>
          <w:p w14:paraId="3185D369" w14:textId="77777777" w:rsidR="0061524D" w:rsidRPr="005E25F5" w:rsidRDefault="0061524D" w:rsidP="005A41B1">
            <w:pPr>
              <w:jc w:val="center"/>
              <w:rPr>
                <w:rFonts w:cstheme="minorHAnsi"/>
                <w:bCs/>
                <w:szCs w:val="20"/>
              </w:rPr>
            </w:pPr>
          </w:p>
        </w:tc>
        <w:tc>
          <w:tcPr>
            <w:tcW w:w="1103" w:type="dxa"/>
          </w:tcPr>
          <w:p w14:paraId="662655D8" w14:textId="77777777" w:rsidR="0061524D" w:rsidRPr="005E25F5" w:rsidRDefault="0061524D" w:rsidP="005A41B1">
            <w:pPr>
              <w:jc w:val="center"/>
              <w:rPr>
                <w:rFonts w:cstheme="minorHAnsi"/>
                <w:bCs/>
                <w:szCs w:val="20"/>
              </w:rPr>
            </w:pPr>
          </w:p>
        </w:tc>
        <w:tc>
          <w:tcPr>
            <w:tcW w:w="1103" w:type="dxa"/>
          </w:tcPr>
          <w:p w14:paraId="0BD250DA" w14:textId="77777777" w:rsidR="0061524D" w:rsidRPr="005E25F5" w:rsidRDefault="0061524D" w:rsidP="005A41B1">
            <w:pPr>
              <w:jc w:val="center"/>
              <w:rPr>
                <w:rFonts w:cstheme="minorHAnsi"/>
                <w:bCs/>
                <w:szCs w:val="20"/>
              </w:rPr>
            </w:pPr>
          </w:p>
        </w:tc>
      </w:tr>
      <w:tr w:rsidR="0061524D" w:rsidRPr="005E25F5" w14:paraId="4C1229D4" w14:textId="4EB481B7" w:rsidTr="0061524D">
        <w:tc>
          <w:tcPr>
            <w:tcW w:w="1255" w:type="dxa"/>
            <w:shd w:val="clear" w:color="auto" w:fill="auto"/>
          </w:tcPr>
          <w:p w14:paraId="4EF99C4E" w14:textId="68BE73D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_09</w:t>
            </w:r>
          </w:p>
        </w:tc>
        <w:tc>
          <w:tcPr>
            <w:tcW w:w="990" w:type="dxa"/>
            <w:shd w:val="clear" w:color="auto" w:fill="auto"/>
          </w:tcPr>
          <w:p w14:paraId="58EE3294" w14:textId="77777777" w:rsidR="0061524D" w:rsidRPr="005E25F5" w:rsidRDefault="0061524D" w:rsidP="005A41B1">
            <w:pPr>
              <w:jc w:val="center"/>
              <w:rPr>
                <w:rFonts w:cstheme="minorHAnsi"/>
                <w:bCs/>
                <w:szCs w:val="20"/>
              </w:rPr>
            </w:pPr>
          </w:p>
        </w:tc>
        <w:tc>
          <w:tcPr>
            <w:tcW w:w="990" w:type="dxa"/>
            <w:shd w:val="clear" w:color="auto" w:fill="auto"/>
          </w:tcPr>
          <w:p w14:paraId="4517343A" w14:textId="77777777" w:rsidR="0061524D" w:rsidRPr="005E25F5" w:rsidRDefault="0061524D" w:rsidP="005A41B1">
            <w:pPr>
              <w:jc w:val="center"/>
              <w:rPr>
                <w:rFonts w:cstheme="minorHAnsi"/>
                <w:bCs/>
                <w:szCs w:val="20"/>
              </w:rPr>
            </w:pPr>
          </w:p>
        </w:tc>
        <w:tc>
          <w:tcPr>
            <w:tcW w:w="990" w:type="dxa"/>
            <w:shd w:val="clear" w:color="auto" w:fill="auto"/>
          </w:tcPr>
          <w:p w14:paraId="263B7475" w14:textId="77777777" w:rsidR="0061524D" w:rsidRPr="005E25F5" w:rsidRDefault="0061524D" w:rsidP="005A41B1">
            <w:pPr>
              <w:jc w:val="center"/>
              <w:rPr>
                <w:rFonts w:cstheme="minorHAnsi"/>
                <w:bCs/>
                <w:szCs w:val="20"/>
              </w:rPr>
            </w:pPr>
          </w:p>
        </w:tc>
        <w:tc>
          <w:tcPr>
            <w:tcW w:w="990" w:type="dxa"/>
            <w:shd w:val="clear" w:color="auto" w:fill="auto"/>
          </w:tcPr>
          <w:p w14:paraId="51EF68BF" w14:textId="77777777" w:rsidR="0061524D" w:rsidRPr="005E25F5" w:rsidRDefault="0061524D" w:rsidP="005A41B1">
            <w:pPr>
              <w:jc w:val="center"/>
              <w:rPr>
                <w:rFonts w:cstheme="minorHAnsi"/>
                <w:bCs/>
                <w:szCs w:val="20"/>
              </w:rPr>
            </w:pPr>
          </w:p>
        </w:tc>
        <w:tc>
          <w:tcPr>
            <w:tcW w:w="990" w:type="dxa"/>
            <w:shd w:val="clear" w:color="auto" w:fill="auto"/>
          </w:tcPr>
          <w:p w14:paraId="689242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E169D28" w14:textId="77777777" w:rsidR="0061524D" w:rsidRPr="005E25F5" w:rsidRDefault="0061524D" w:rsidP="005A41B1">
            <w:pPr>
              <w:jc w:val="center"/>
              <w:rPr>
                <w:rFonts w:cstheme="minorHAnsi"/>
                <w:bCs/>
                <w:szCs w:val="20"/>
              </w:rPr>
            </w:pPr>
          </w:p>
        </w:tc>
        <w:tc>
          <w:tcPr>
            <w:tcW w:w="1080" w:type="dxa"/>
            <w:shd w:val="clear" w:color="auto" w:fill="auto"/>
          </w:tcPr>
          <w:p w14:paraId="5497DB3A" w14:textId="77777777" w:rsidR="0061524D" w:rsidRPr="005E25F5" w:rsidRDefault="0061524D" w:rsidP="005A41B1">
            <w:pPr>
              <w:jc w:val="center"/>
              <w:rPr>
                <w:rFonts w:cstheme="minorHAnsi"/>
                <w:bCs/>
                <w:szCs w:val="20"/>
              </w:rPr>
            </w:pPr>
          </w:p>
        </w:tc>
        <w:tc>
          <w:tcPr>
            <w:tcW w:w="990" w:type="dxa"/>
            <w:shd w:val="clear" w:color="auto" w:fill="auto"/>
          </w:tcPr>
          <w:p w14:paraId="60C215C9" w14:textId="77777777" w:rsidR="0061524D" w:rsidRPr="005E25F5" w:rsidRDefault="0061524D" w:rsidP="005A41B1">
            <w:pPr>
              <w:jc w:val="center"/>
              <w:rPr>
                <w:rFonts w:cstheme="minorHAnsi"/>
                <w:bCs/>
                <w:szCs w:val="20"/>
              </w:rPr>
            </w:pPr>
          </w:p>
        </w:tc>
        <w:tc>
          <w:tcPr>
            <w:tcW w:w="990" w:type="dxa"/>
            <w:shd w:val="clear" w:color="auto" w:fill="auto"/>
          </w:tcPr>
          <w:p w14:paraId="10CAB86F" w14:textId="77777777" w:rsidR="0061524D" w:rsidRPr="005E25F5" w:rsidRDefault="0061524D" w:rsidP="005A41B1">
            <w:pPr>
              <w:jc w:val="center"/>
              <w:rPr>
                <w:rFonts w:cstheme="minorHAnsi"/>
                <w:bCs/>
                <w:szCs w:val="20"/>
              </w:rPr>
            </w:pPr>
          </w:p>
        </w:tc>
        <w:tc>
          <w:tcPr>
            <w:tcW w:w="1103" w:type="dxa"/>
          </w:tcPr>
          <w:p w14:paraId="20F40C3B" w14:textId="77777777" w:rsidR="0061524D" w:rsidRPr="005E25F5" w:rsidRDefault="0061524D" w:rsidP="005A41B1">
            <w:pPr>
              <w:jc w:val="center"/>
              <w:rPr>
                <w:rFonts w:cstheme="minorHAnsi"/>
                <w:bCs/>
                <w:szCs w:val="20"/>
              </w:rPr>
            </w:pPr>
          </w:p>
        </w:tc>
        <w:tc>
          <w:tcPr>
            <w:tcW w:w="1103" w:type="dxa"/>
          </w:tcPr>
          <w:p w14:paraId="7DE12A36" w14:textId="77777777" w:rsidR="0061524D" w:rsidRPr="005E25F5" w:rsidRDefault="0061524D" w:rsidP="005A41B1">
            <w:pPr>
              <w:jc w:val="center"/>
              <w:rPr>
                <w:rFonts w:cstheme="minorHAnsi"/>
                <w:bCs/>
                <w:szCs w:val="20"/>
              </w:rPr>
            </w:pPr>
          </w:p>
        </w:tc>
      </w:tr>
      <w:tr w:rsidR="0061524D" w:rsidRPr="005E25F5" w14:paraId="014FC32B" w14:textId="53338E99" w:rsidTr="0061524D">
        <w:tc>
          <w:tcPr>
            <w:tcW w:w="1255" w:type="dxa"/>
            <w:shd w:val="clear" w:color="auto" w:fill="auto"/>
          </w:tcPr>
          <w:p w14:paraId="6FDB89FF" w14:textId="17EA5D8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_10</w:t>
            </w:r>
          </w:p>
        </w:tc>
        <w:tc>
          <w:tcPr>
            <w:tcW w:w="990" w:type="dxa"/>
            <w:shd w:val="clear" w:color="auto" w:fill="auto"/>
          </w:tcPr>
          <w:p w14:paraId="5449EFA0" w14:textId="77777777" w:rsidR="0061524D" w:rsidRPr="005E25F5" w:rsidRDefault="0061524D" w:rsidP="005A41B1">
            <w:pPr>
              <w:jc w:val="center"/>
              <w:rPr>
                <w:rFonts w:cstheme="minorHAnsi"/>
                <w:bCs/>
                <w:szCs w:val="20"/>
              </w:rPr>
            </w:pPr>
          </w:p>
        </w:tc>
        <w:tc>
          <w:tcPr>
            <w:tcW w:w="990" w:type="dxa"/>
            <w:shd w:val="clear" w:color="auto" w:fill="auto"/>
          </w:tcPr>
          <w:p w14:paraId="337AADDC" w14:textId="77777777" w:rsidR="0061524D" w:rsidRPr="005E25F5" w:rsidRDefault="0061524D" w:rsidP="005A41B1">
            <w:pPr>
              <w:jc w:val="center"/>
              <w:rPr>
                <w:rFonts w:cstheme="minorHAnsi"/>
                <w:bCs/>
                <w:szCs w:val="20"/>
              </w:rPr>
            </w:pPr>
          </w:p>
        </w:tc>
        <w:tc>
          <w:tcPr>
            <w:tcW w:w="990" w:type="dxa"/>
            <w:shd w:val="clear" w:color="auto" w:fill="auto"/>
          </w:tcPr>
          <w:p w14:paraId="046C9782" w14:textId="77777777" w:rsidR="0061524D" w:rsidRPr="005E25F5" w:rsidRDefault="0061524D" w:rsidP="005A41B1">
            <w:pPr>
              <w:jc w:val="center"/>
              <w:rPr>
                <w:rFonts w:cstheme="minorHAnsi"/>
                <w:bCs/>
                <w:szCs w:val="20"/>
              </w:rPr>
            </w:pPr>
          </w:p>
        </w:tc>
        <w:tc>
          <w:tcPr>
            <w:tcW w:w="990" w:type="dxa"/>
            <w:shd w:val="clear" w:color="auto" w:fill="auto"/>
          </w:tcPr>
          <w:p w14:paraId="54FD0DBF" w14:textId="77777777" w:rsidR="0061524D" w:rsidRPr="005E25F5" w:rsidRDefault="0061524D" w:rsidP="005A41B1">
            <w:pPr>
              <w:jc w:val="center"/>
              <w:rPr>
                <w:rFonts w:cstheme="minorHAnsi"/>
                <w:bCs/>
                <w:szCs w:val="20"/>
              </w:rPr>
            </w:pPr>
          </w:p>
        </w:tc>
        <w:tc>
          <w:tcPr>
            <w:tcW w:w="990" w:type="dxa"/>
            <w:shd w:val="clear" w:color="auto" w:fill="auto"/>
          </w:tcPr>
          <w:p w14:paraId="0B054915"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4D1654C" w14:textId="77777777" w:rsidR="0061524D" w:rsidRPr="005E25F5" w:rsidRDefault="0061524D" w:rsidP="005A41B1">
            <w:pPr>
              <w:jc w:val="center"/>
              <w:rPr>
                <w:rFonts w:cstheme="minorHAnsi"/>
                <w:bCs/>
                <w:szCs w:val="20"/>
              </w:rPr>
            </w:pPr>
          </w:p>
        </w:tc>
        <w:tc>
          <w:tcPr>
            <w:tcW w:w="1080" w:type="dxa"/>
            <w:shd w:val="clear" w:color="auto" w:fill="auto"/>
          </w:tcPr>
          <w:p w14:paraId="5027F711" w14:textId="77777777" w:rsidR="0061524D" w:rsidRPr="005E25F5" w:rsidRDefault="0061524D" w:rsidP="005A41B1">
            <w:pPr>
              <w:jc w:val="center"/>
              <w:rPr>
                <w:rFonts w:cstheme="minorHAnsi"/>
                <w:bCs/>
                <w:szCs w:val="20"/>
              </w:rPr>
            </w:pPr>
          </w:p>
        </w:tc>
        <w:tc>
          <w:tcPr>
            <w:tcW w:w="990" w:type="dxa"/>
            <w:shd w:val="clear" w:color="auto" w:fill="auto"/>
          </w:tcPr>
          <w:p w14:paraId="283E1494" w14:textId="77777777" w:rsidR="0061524D" w:rsidRPr="005E25F5" w:rsidRDefault="0061524D" w:rsidP="005A41B1">
            <w:pPr>
              <w:jc w:val="center"/>
              <w:rPr>
                <w:rFonts w:cstheme="minorHAnsi"/>
                <w:bCs/>
                <w:szCs w:val="20"/>
              </w:rPr>
            </w:pPr>
          </w:p>
        </w:tc>
        <w:tc>
          <w:tcPr>
            <w:tcW w:w="990" w:type="dxa"/>
            <w:shd w:val="clear" w:color="auto" w:fill="auto"/>
          </w:tcPr>
          <w:p w14:paraId="70A83D97" w14:textId="77777777" w:rsidR="0061524D" w:rsidRPr="005E25F5" w:rsidRDefault="0061524D" w:rsidP="005A41B1">
            <w:pPr>
              <w:jc w:val="center"/>
              <w:rPr>
                <w:rFonts w:cstheme="minorHAnsi"/>
                <w:bCs/>
                <w:szCs w:val="20"/>
              </w:rPr>
            </w:pPr>
          </w:p>
        </w:tc>
        <w:tc>
          <w:tcPr>
            <w:tcW w:w="1103" w:type="dxa"/>
          </w:tcPr>
          <w:p w14:paraId="25EF7F32" w14:textId="77777777" w:rsidR="0061524D" w:rsidRPr="005E25F5" w:rsidRDefault="0061524D" w:rsidP="005A41B1">
            <w:pPr>
              <w:jc w:val="center"/>
              <w:rPr>
                <w:rFonts w:cstheme="minorHAnsi"/>
                <w:bCs/>
                <w:szCs w:val="20"/>
              </w:rPr>
            </w:pPr>
          </w:p>
        </w:tc>
        <w:tc>
          <w:tcPr>
            <w:tcW w:w="1103" w:type="dxa"/>
          </w:tcPr>
          <w:p w14:paraId="7BF25C85" w14:textId="77777777" w:rsidR="0061524D" w:rsidRPr="005E25F5" w:rsidRDefault="0061524D" w:rsidP="005A41B1">
            <w:pPr>
              <w:jc w:val="center"/>
              <w:rPr>
                <w:rFonts w:cstheme="minorHAnsi"/>
                <w:bCs/>
                <w:szCs w:val="20"/>
              </w:rPr>
            </w:pPr>
          </w:p>
        </w:tc>
      </w:tr>
      <w:tr w:rsidR="0061524D" w:rsidRPr="005E25F5" w14:paraId="08FC5D6C" w14:textId="035B6C06" w:rsidTr="0061524D">
        <w:tc>
          <w:tcPr>
            <w:tcW w:w="1255" w:type="dxa"/>
            <w:shd w:val="clear" w:color="auto" w:fill="auto"/>
          </w:tcPr>
          <w:p w14:paraId="6BFEFF17" w14:textId="5B358D1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_11</w:t>
            </w:r>
          </w:p>
        </w:tc>
        <w:tc>
          <w:tcPr>
            <w:tcW w:w="990" w:type="dxa"/>
            <w:shd w:val="clear" w:color="auto" w:fill="auto"/>
          </w:tcPr>
          <w:p w14:paraId="308D1795" w14:textId="77777777" w:rsidR="0061524D" w:rsidRPr="005E25F5" w:rsidRDefault="0061524D" w:rsidP="005A41B1">
            <w:pPr>
              <w:jc w:val="center"/>
              <w:rPr>
                <w:rFonts w:cstheme="minorHAnsi"/>
                <w:bCs/>
                <w:szCs w:val="20"/>
              </w:rPr>
            </w:pPr>
          </w:p>
        </w:tc>
        <w:tc>
          <w:tcPr>
            <w:tcW w:w="990" w:type="dxa"/>
            <w:shd w:val="clear" w:color="auto" w:fill="auto"/>
          </w:tcPr>
          <w:p w14:paraId="2FCE88AB" w14:textId="77777777" w:rsidR="0061524D" w:rsidRPr="005E25F5" w:rsidRDefault="0061524D" w:rsidP="005A41B1">
            <w:pPr>
              <w:jc w:val="center"/>
              <w:rPr>
                <w:rFonts w:cstheme="minorHAnsi"/>
                <w:bCs/>
                <w:szCs w:val="20"/>
              </w:rPr>
            </w:pPr>
          </w:p>
        </w:tc>
        <w:tc>
          <w:tcPr>
            <w:tcW w:w="990" w:type="dxa"/>
            <w:shd w:val="clear" w:color="auto" w:fill="auto"/>
          </w:tcPr>
          <w:p w14:paraId="215DE449" w14:textId="77777777" w:rsidR="0061524D" w:rsidRPr="005E25F5" w:rsidRDefault="0061524D" w:rsidP="005A41B1">
            <w:pPr>
              <w:jc w:val="center"/>
              <w:rPr>
                <w:rFonts w:cstheme="minorHAnsi"/>
                <w:bCs/>
                <w:szCs w:val="20"/>
              </w:rPr>
            </w:pPr>
          </w:p>
        </w:tc>
        <w:tc>
          <w:tcPr>
            <w:tcW w:w="990" w:type="dxa"/>
            <w:shd w:val="clear" w:color="auto" w:fill="auto"/>
          </w:tcPr>
          <w:p w14:paraId="2A0B8808" w14:textId="77777777" w:rsidR="0061524D" w:rsidRPr="005E25F5" w:rsidRDefault="0061524D" w:rsidP="005A41B1">
            <w:pPr>
              <w:jc w:val="center"/>
              <w:rPr>
                <w:rFonts w:cstheme="minorHAnsi"/>
                <w:bCs/>
                <w:szCs w:val="20"/>
              </w:rPr>
            </w:pPr>
          </w:p>
        </w:tc>
        <w:tc>
          <w:tcPr>
            <w:tcW w:w="990" w:type="dxa"/>
            <w:shd w:val="clear" w:color="auto" w:fill="auto"/>
          </w:tcPr>
          <w:p w14:paraId="176E67A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18A8BB2" w14:textId="77777777" w:rsidR="0061524D" w:rsidRPr="005E25F5" w:rsidRDefault="0061524D" w:rsidP="005A41B1">
            <w:pPr>
              <w:jc w:val="center"/>
              <w:rPr>
                <w:rFonts w:cstheme="minorHAnsi"/>
                <w:bCs/>
                <w:szCs w:val="20"/>
              </w:rPr>
            </w:pPr>
          </w:p>
        </w:tc>
        <w:tc>
          <w:tcPr>
            <w:tcW w:w="1080" w:type="dxa"/>
            <w:shd w:val="clear" w:color="auto" w:fill="auto"/>
          </w:tcPr>
          <w:p w14:paraId="3B1DD6F9" w14:textId="77777777" w:rsidR="0061524D" w:rsidRPr="005E25F5" w:rsidRDefault="0061524D" w:rsidP="005A41B1">
            <w:pPr>
              <w:jc w:val="center"/>
              <w:rPr>
                <w:rFonts w:cstheme="minorHAnsi"/>
                <w:bCs/>
                <w:szCs w:val="20"/>
              </w:rPr>
            </w:pPr>
          </w:p>
        </w:tc>
        <w:tc>
          <w:tcPr>
            <w:tcW w:w="990" w:type="dxa"/>
            <w:shd w:val="clear" w:color="auto" w:fill="auto"/>
          </w:tcPr>
          <w:p w14:paraId="02CCE7DA" w14:textId="77777777" w:rsidR="0061524D" w:rsidRPr="005E25F5" w:rsidRDefault="0061524D" w:rsidP="005A41B1">
            <w:pPr>
              <w:jc w:val="center"/>
              <w:rPr>
                <w:rFonts w:cstheme="minorHAnsi"/>
                <w:bCs/>
                <w:szCs w:val="20"/>
              </w:rPr>
            </w:pPr>
          </w:p>
        </w:tc>
        <w:tc>
          <w:tcPr>
            <w:tcW w:w="990" w:type="dxa"/>
            <w:shd w:val="clear" w:color="auto" w:fill="auto"/>
          </w:tcPr>
          <w:p w14:paraId="09E74986" w14:textId="77777777" w:rsidR="0061524D" w:rsidRPr="005E25F5" w:rsidRDefault="0061524D" w:rsidP="005A41B1">
            <w:pPr>
              <w:jc w:val="center"/>
              <w:rPr>
                <w:rFonts w:cstheme="minorHAnsi"/>
                <w:bCs/>
                <w:szCs w:val="20"/>
              </w:rPr>
            </w:pPr>
          </w:p>
        </w:tc>
        <w:tc>
          <w:tcPr>
            <w:tcW w:w="1103" w:type="dxa"/>
          </w:tcPr>
          <w:p w14:paraId="4FDEB797" w14:textId="77777777" w:rsidR="0061524D" w:rsidRPr="005E25F5" w:rsidRDefault="0061524D" w:rsidP="005A41B1">
            <w:pPr>
              <w:jc w:val="center"/>
              <w:rPr>
                <w:rFonts w:cstheme="minorHAnsi"/>
                <w:bCs/>
                <w:szCs w:val="20"/>
              </w:rPr>
            </w:pPr>
          </w:p>
        </w:tc>
        <w:tc>
          <w:tcPr>
            <w:tcW w:w="1103" w:type="dxa"/>
          </w:tcPr>
          <w:p w14:paraId="654BC339" w14:textId="77777777" w:rsidR="0061524D" w:rsidRPr="005E25F5" w:rsidRDefault="0061524D" w:rsidP="005A41B1">
            <w:pPr>
              <w:jc w:val="center"/>
              <w:rPr>
                <w:rFonts w:cstheme="minorHAnsi"/>
                <w:bCs/>
                <w:szCs w:val="20"/>
              </w:rPr>
            </w:pPr>
          </w:p>
        </w:tc>
      </w:tr>
      <w:tr w:rsidR="0061524D" w:rsidRPr="005E25F5" w14:paraId="5A4246E3" w14:textId="5DB69600" w:rsidTr="0061524D">
        <w:tc>
          <w:tcPr>
            <w:tcW w:w="1255" w:type="dxa"/>
            <w:shd w:val="clear" w:color="auto" w:fill="auto"/>
          </w:tcPr>
          <w:p w14:paraId="5498A422" w14:textId="30728D83"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2_01</w:t>
            </w:r>
          </w:p>
        </w:tc>
        <w:tc>
          <w:tcPr>
            <w:tcW w:w="990" w:type="dxa"/>
            <w:shd w:val="clear" w:color="auto" w:fill="auto"/>
          </w:tcPr>
          <w:p w14:paraId="7EDD87DD" w14:textId="77777777" w:rsidR="0061524D" w:rsidRPr="005E25F5" w:rsidRDefault="0061524D" w:rsidP="005A41B1">
            <w:pPr>
              <w:jc w:val="center"/>
              <w:rPr>
                <w:rFonts w:cstheme="minorHAnsi"/>
                <w:bCs/>
                <w:szCs w:val="20"/>
              </w:rPr>
            </w:pPr>
          </w:p>
        </w:tc>
        <w:tc>
          <w:tcPr>
            <w:tcW w:w="990" w:type="dxa"/>
            <w:shd w:val="clear" w:color="auto" w:fill="auto"/>
          </w:tcPr>
          <w:p w14:paraId="13B22897" w14:textId="77777777" w:rsidR="0061524D" w:rsidRPr="005E25F5" w:rsidRDefault="0061524D" w:rsidP="005A41B1">
            <w:pPr>
              <w:jc w:val="center"/>
              <w:rPr>
                <w:rFonts w:cstheme="minorHAnsi"/>
                <w:bCs/>
                <w:szCs w:val="20"/>
              </w:rPr>
            </w:pPr>
          </w:p>
        </w:tc>
        <w:tc>
          <w:tcPr>
            <w:tcW w:w="990" w:type="dxa"/>
            <w:shd w:val="clear" w:color="auto" w:fill="auto"/>
          </w:tcPr>
          <w:p w14:paraId="34CBF3B6" w14:textId="77777777" w:rsidR="0061524D" w:rsidRPr="005E25F5" w:rsidRDefault="0061524D" w:rsidP="005A41B1">
            <w:pPr>
              <w:jc w:val="center"/>
              <w:rPr>
                <w:rFonts w:cstheme="minorHAnsi"/>
                <w:bCs/>
                <w:szCs w:val="20"/>
              </w:rPr>
            </w:pPr>
          </w:p>
        </w:tc>
        <w:tc>
          <w:tcPr>
            <w:tcW w:w="990" w:type="dxa"/>
            <w:shd w:val="clear" w:color="auto" w:fill="auto"/>
          </w:tcPr>
          <w:p w14:paraId="0F515234" w14:textId="77777777" w:rsidR="0061524D" w:rsidRPr="005E25F5" w:rsidRDefault="0061524D" w:rsidP="005A41B1">
            <w:pPr>
              <w:jc w:val="center"/>
              <w:rPr>
                <w:rFonts w:cstheme="minorHAnsi"/>
                <w:bCs/>
                <w:szCs w:val="20"/>
              </w:rPr>
            </w:pPr>
          </w:p>
        </w:tc>
        <w:tc>
          <w:tcPr>
            <w:tcW w:w="990" w:type="dxa"/>
            <w:shd w:val="clear" w:color="auto" w:fill="auto"/>
          </w:tcPr>
          <w:p w14:paraId="3DCB5A8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D5BB086" w14:textId="77777777" w:rsidR="0061524D" w:rsidRPr="005E25F5" w:rsidRDefault="0061524D" w:rsidP="005A41B1">
            <w:pPr>
              <w:jc w:val="center"/>
              <w:rPr>
                <w:rFonts w:cstheme="minorHAnsi"/>
                <w:bCs/>
                <w:szCs w:val="20"/>
              </w:rPr>
            </w:pPr>
          </w:p>
        </w:tc>
        <w:tc>
          <w:tcPr>
            <w:tcW w:w="1080" w:type="dxa"/>
            <w:shd w:val="clear" w:color="auto" w:fill="auto"/>
          </w:tcPr>
          <w:p w14:paraId="018FDE39" w14:textId="77777777" w:rsidR="0061524D" w:rsidRPr="005E25F5" w:rsidRDefault="0061524D" w:rsidP="005A41B1">
            <w:pPr>
              <w:jc w:val="center"/>
              <w:rPr>
                <w:rFonts w:cstheme="minorHAnsi"/>
                <w:bCs/>
                <w:szCs w:val="20"/>
              </w:rPr>
            </w:pPr>
          </w:p>
        </w:tc>
        <w:tc>
          <w:tcPr>
            <w:tcW w:w="990" w:type="dxa"/>
            <w:shd w:val="clear" w:color="auto" w:fill="auto"/>
          </w:tcPr>
          <w:p w14:paraId="074CE682" w14:textId="77777777" w:rsidR="0061524D" w:rsidRPr="005E25F5" w:rsidRDefault="0061524D" w:rsidP="005A41B1">
            <w:pPr>
              <w:jc w:val="center"/>
              <w:rPr>
                <w:rFonts w:cstheme="minorHAnsi"/>
                <w:bCs/>
                <w:szCs w:val="20"/>
              </w:rPr>
            </w:pPr>
          </w:p>
        </w:tc>
        <w:tc>
          <w:tcPr>
            <w:tcW w:w="990" w:type="dxa"/>
            <w:shd w:val="clear" w:color="auto" w:fill="auto"/>
          </w:tcPr>
          <w:p w14:paraId="2C33CCBD" w14:textId="77777777" w:rsidR="0061524D" w:rsidRPr="005E25F5" w:rsidRDefault="0061524D" w:rsidP="005A41B1">
            <w:pPr>
              <w:jc w:val="center"/>
              <w:rPr>
                <w:rFonts w:cstheme="minorHAnsi"/>
                <w:bCs/>
                <w:szCs w:val="20"/>
              </w:rPr>
            </w:pPr>
          </w:p>
        </w:tc>
        <w:tc>
          <w:tcPr>
            <w:tcW w:w="1103" w:type="dxa"/>
          </w:tcPr>
          <w:p w14:paraId="65A41068" w14:textId="77777777" w:rsidR="0061524D" w:rsidRPr="005E25F5" w:rsidRDefault="0061524D" w:rsidP="005A41B1">
            <w:pPr>
              <w:jc w:val="center"/>
              <w:rPr>
                <w:rFonts w:cstheme="minorHAnsi"/>
                <w:bCs/>
                <w:szCs w:val="20"/>
              </w:rPr>
            </w:pPr>
          </w:p>
        </w:tc>
        <w:tc>
          <w:tcPr>
            <w:tcW w:w="1103" w:type="dxa"/>
          </w:tcPr>
          <w:p w14:paraId="40A56015" w14:textId="77777777" w:rsidR="0061524D" w:rsidRPr="005E25F5" w:rsidRDefault="0061524D" w:rsidP="005A41B1">
            <w:pPr>
              <w:jc w:val="center"/>
              <w:rPr>
                <w:rFonts w:cstheme="minorHAnsi"/>
                <w:bCs/>
                <w:szCs w:val="20"/>
              </w:rPr>
            </w:pPr>
          </w:p>
        </w:tc>
      </w:tr>
      <w:tr w:rsidR="0061524D" w:rsidRPr="005E25F5" w14:paraId="5C173280" w14:textId="2B07611B" w:rsidTr="0061524D">
        <w:tc>
          <w:tcPr>
            <w:tcW w:w="1255" w:type="dxa"/>
            <w:shd w:val="clear" w:color="auto" w:fill="auto"/>
          </w:tcPr>
          <w:p w14:paraId="3BA65AF4" w14:textId="35ABB2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2_02</w:t>
            </w:r>
          </w:p>
        </w:tc>
        <w:tc>
          <w:tcPr>
            <w:tcW w:w="990" w:type="dxa"/>
            <w:shd w:val="clear" w:color="auto" w:fill="auto"/>
          </w:tcPr>
          <w:p w14:paraId="77FC14C2" w14:textId="77777777" w:rsidR="0061524D" w:rsidRPr="005E25F5" w:rsidRDefault="0061524D" w:rsidP="005A41B1">
            <w:pPr>
              <w:jc w:val="center"/>
              <w:rPr>
                <w:rFonts w:cstheme="minorHAnsi"/>
                <w:bCs/>
                <w:szCs w:val="20"/>
              </w:rPr>
            </w:pPr>
          </w:p>
        </w:tc>
        <w:tc>
          <w:tcPr>
            <w:tcW w:w="990" w:type="dxa"/>
            <w:shd w:val="clear" w:color="auto" w:fill="auto"/>
          </w:tcPr>
          <w:p w14:paraId="1CB559AE" w14:textId="77777777" w:rsidR="0061524D" w:rsidRPr="005E25F5" w:rsidRDefault="0061524D" w:rsidP="005A41B1">
            <w:pPr>
              <w:jc w:val="center"/>
              <w:rPr>
                <w:rFonts w:cstheme="minorHAnsi"/>
                <w:bCs/>
                <w:szCs w:val="20"/>
              </w:rPr>
            </w:pPr>
          </w:p>
        </w:tc>
        <w:tc>
          <w:tcPr>
            <w:tcW w:w="990" w:type="dxa"/>
            <w:shd w:val="clear" w:color="auto" w:fill="auto"/>
          </w:tcPr>
          <w:p w14:paraId="743E1DC8" w14:textId="77777777" w:rsidR="0061524D" w:rsidRPr="005E25F5" w:rsidRDefault="0061524D" w:rsidP="005A41B1">
            <w:pPr>
              <w:jc w:val="center"/>
              <w:rPr>
                <w:rFonts w:cstheme="minorHAnsi"/>
                <w:bCs/>
                <w:szCs w:val="20"/>
              </w:rPr>
            </w:pPr>
          </w:p>
        </w:tc>
        <w:tc>
          <w:tcPr>
            <w:tcW w:w="990" w:type="dxa"/>
            <w:shd w:val="clear" w:color="auto" w:fill="auto"/>
          </w:tcPr>
          <w:p w14:paraId="0E097CFE" w14:textId="77777777" w:rsidR="0061524D" w:rsidRPr="005E25F5" w:rsidRDefault="0061524D" w:rsidP="005A41B1">
            <w:pPr>
              <w:jc w:val="center"/>
              <w:rPr>
                <w:rFonts w:cstheme="minorHAnsi"/>
                <w:bCs/>
                <w:szCs w:val="20"/>
              </w:rPr>
            </w:pPr>
          </w:p>
        </w:tc>
        <w:tc>
          <w:tcPr>
            <w:tcW w:w="990" w:type="dxa"/>
            <w:shd w:val="clear" w:color="auto" w:fill="auto"/>
          </w:tcPr>
          <w:p w14:paraId="1D0CCF27"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F73CB76" w14:textId="77777777" w:rsidR="0061524D" w:rsidRPr="005E25F5" w:rsidRDefault="0061524D" w:rsidP="005A41B1">
            <w:pPr>
              <w:jc w:val="center"/>
              <w:rPr>
                <w:rFonts w:cstheme="minorHAnsi"/>
                <w:bCs/>
                <w:szCs w:val="20"/>
              </w:rPr>
            </w:pPr>
          </w:p>
        </w:tc>
        <w:tc>
          <w:tcPr>
            <w:tcW w:w="1080" w:type="dxa"/>
            <w:shd w:val="clear" w:color="auto" w:fill="auto"/>
          </w:tcPr>
          <w:p w14:paraId="68511B7F" w14:textId="77777777" w:rsidR="0061524D" w:rsidRPr="005E25F5" w:rsidRDefault="0061524D" w:rsidP="005A41B1">
            <w:pPr>
              <w:jc w:val="center"/>
              <w:rPr>
                <w:rFonts w:cstheme="minorHAnsi"/>
                <w:bCs/>
                <w:szCs w:val="20"/>
              </w:rPr>
            </w:pPr>
          </w:p>
        </w:tc>
        <w:tc>
          <w:tcPr>
            <w:tcW w:w="990" w:type="dxa"/>
            <w:shd w:val="clear" w:color="auto" w:fill="auto"/>
          </w:tcPr>
          <w:p w14:paraId="0A98C8BB" w14:textId="77777777" w:rsidR="0061524D" w:rsidRPr="005E25F5" w:rsidRDefault="0061524D" w:rsidP="005A41B1">
            <w:pPr>
              <w:jc w:val="center"/>
              <w:rPr>
                <w:rFonts w:cstheme="minorHAnsi"/>
                <w:bCs/>
                <w:szCs w:val="20"/>
              </w:rPr>
            </w:pPr>
          </w:p>
        </w:tc>
        <w:tc>
          <w:tcPr>
            <w:tcW w:w="990" w:type="dxa"/>
            <w:shd w:val="clear" w:color="auto" w:fill="auto"/>
          </w:tcPr>
          <w:p w14:paraId="22596F7F" w14:textId="77777777" w:rsidR="0061524D" w:rsidRPr="005E25F5" w:rsidRDefault="0061524D" w:rsidP="005A41B1">
            <w:pPr>
              <w:jc w:val="center"/>
              <w:rPr>
                <w:rFonts w:cstheme="minorHAnsi"/>
                <w:bCs/>
                <w:szCs w:val="20"/>
              </w:rPr>
            </w:pPr>
          </w:p>
        </w:tc>
        <w:tc>
          <w:tcPr>
            <w:tcW w:w="1103" w:type="dxa"/>
          </w:tcPr>
          <w:p w14:paraId="0B8ABD51" w14:textId="77777777" w:rsidR="0061524D" w:rsidRPr="005E25F5" w:rsidRDefault="0061524D" w:rsidP="005A41B1">
            <w:pPr>
              <w:jc w:val="center"/>
              <w:rPr>
                <w:rFonts w:cstheme="minorHAnsi"/>
                <w:bCs/>
                <w:szCs w:val="20"/>
              </w:rPr>
            </w:pPr>
          </w:p>
        </w:tc>
        <w:tc>
          <w:tcPr>
            <w:tcW w:w="1103" w:type="dxa"/>
          </w:tcPr>
          <w:p w14:paraId="552510D0" w14:textId="77777777" w:rsidR="0061524D" w:rsidRPr="005E25F5" w:rsidRDefault="0061524D" w:rsidP="005A41B1">
            <w:pPr>
              <w:jc w:val="center"/>
              <w:rPr>
                <w:rFonts w:cstheme="minorHAnsi"/>
                <w:bCs/>
                <w:szCs w:val="20"/>
              </w:rPr>
            </w:pPr>
          </w:p>
        </w:tc>
      </w:tr>
      <w:tr w:rsidR="0061524D" w:rsidRPr="005E25F5" w14:paraId="00366119" w14:textId="48D80895" w:rsidTr="0061524D">
        <w:tc>
          <w:tcPr>
            <w:tcW w:w="1255" w:type="dxa"/>
            <w:shd w:val="clear" w:color="auto" w:fill="auto"/>
          </w:tcPr>
          <w:p w14:paraId="00F950C4" w14:textId="16EAF500"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2_03</w:t>
            </w:r>
          </w:p>
        </w:tc>
        <w:tc>
          <w:tcPr>
            <w:tcW w:w="990" w:type="dxa"/>
            <w:shd w:val="clear" w:color="auto" w:fill="auto"/>
          </w:tcPr>
          <w:p w14:paraId="779C10C5" w14:textId="77777777" w:rsidR="0061524D" w:rsidRPr="005E25F5" w:rsidRDefault="0061524D" w:rsidP="005A41B1">
            <w:pPr>
              <w:jc w:val="center"/>
              <w:rPr>
                <w:rFonts w:cstheme="minorHAnsi"/>
                <w:bCs/>
                <w:szCs w:val="20"/>
              </w:rPr>
            </w:pPr>
          </w:p>
        </w:tc>
        <w:tc>
          <w:tcPr>
            <w:tcW w:w="990" w:type="dxa"/>
            <w:shd w:val="clear" w:color="auto" w:fill="auto"/>
          </w:tcPr>
          <w:p w14:paraId="393C3DCB" w14:textId="77777777" w:rsidR="0061524D" w:rsidRPr="005E25F5" w:rsidRDefault="0061524D" w:rsidP="005A41B1">
            <w:pPr>
              <w:jc w:val="center"/>
              <w:rPr>
                <w:rFonts w:cstheme="minorHAnsi"/>
                <w:bCs/>
                <w:szCs w:val="20"/>
              </w:rPr>
            </w:pPr>
          </w:p>
        </w:tc>
        <w:tc>
          <w:tcPr>
            <w:tcW w:w="990" w:type="dxa"/>
            <w:shd w:val="clear" w:color="auto" w:fill="auto"/>
          </w:tcPr>
          <w:p w14:paraId="571B6D3C" w14:textId="77777777" w:rsidR="0061524D" w:rsidRPr="005E25F5" w:rsidRDefault="0061524D" w:rsidP="005A41B1">
            <w:pPr>
              <w:jc w:val="center"/>
              <w:rPr>
                <w:rFonts w:cstheme="minorHAnsi"/>
                <w:bCs/>
                <w:szCs w:val="20"/>
              </w:rPr>
            </w:pPr>
          </w:p>
        </w:tc>
        <w:tc>
          <w:tcPr>
            <w:tcW w:w="990" w:type="dxa"/>
            <w:shd w:val="clear" w:color="auto" w:fill="auto"/>
          </w:tcPr>
          <w:p w14:paraId="523A847E" w14:textId="77777777" w:rsidR="0061524D" w:rsidRPr="005E25F5" w:rsidRDefault="0061524D" w:rsidP="005A41B1">
            <w:pPr>
              <w:jc w:val="center"/>
              <w:rPr>
                <w:rFonts w:cstheme="minorHAnsi"/>
                <w:bCs/>
                <w:szCs w:val="20"/>
              </w:rPr>
            </w:pPr>
          </w:p>
        </w:tc>
        <w:tc>
          <w:tcPr>
            <w:tcW w:w="990" w:type="dxa"/>
            <w:shd w:val="clear" w:color="auto" w:fill="auto"/>
          </w:tcPr>
          <w:p w14:paraId="29F9AC9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A5FF0E1" w14:textId="77777777" w:rsidR="0061524D" w:rsidRPr="005E25F5" w:rsidRDefault="0061524D" w:rsidP="005A41B1">
            <w:pPr>
              <w:jc w:val="center"/>
              <w:rPr>
                <w:rFonts w:cstheme="minorHAnsi"/>
                <w:bCs/>
                <w:szCs w:val="20"/>
              </w:rPr>
            </w:pPr>
          </w:p>
        </w:tc>
        <w:tc>
          <w:tcPr>
            <w:tcW w:w="1080" w:type="dxa"/>
            <w:shd w:val="clear" w:color="auto" w:fill="auto"/>
          </w:tcPr>
          <w:p w14:paraId="7DA8CC83" w14:textId="77777777" w:rsidR="0061524D" w:rsidRPr="005E25F5" w:rsidRDefault="0061524D" w:rsidP="005A41B1">
            <w:pPr>
              <w:jc w:val="center"/>
              <w:rPr>
                <w:rFonts w:cstheme="minorHAnsi"/>
                <w:bCs/>
                <w:szCs w:val="20"/>
              </w:rPr>
            </w:pPr>
          </w:p>
        </w:tc>
        <w:tc>
          <w:tcPr>
            <w:tcW w:w="990" w:type="dxa"/>
            <w:shd w:val="clear" w:color="auto" w:fill="auto"/>
          </w:tcPr>
          <w:p w14:paraId="4FBAC98E" w14:textId="77777777" w:rsidR="0061524D" w:rsidRPr="005E25F5" w:rsidRDefault="0061524D" w:rsidP="005A41B1">
            <w:pPr>
              <w:jc w:val="center"/>
              <w:rPr>
                <w:rFonts w:cstheme="minorHAnsi"/>
                <w:bCs/>
                <w:szCs w:val="20"/>
              </w:rPr>
            </w:pPr>
          </w:p>
        </w:tc>
        <w:tc>
          <w:tcPr>
            <w:tcW w:w="990" w:type="dxa"/>
            <w:shd w:val="clear" w:color="auto" w:fill="auto"/>
          </w:tcPr>
          <w:p w14:paraId="4BD3321D" w14:textId="77777777" w:rsidR="0061524D" w:rsidRPr="005E25F5" w:rsidRDefault="0061524D" w:rsidP="005A41B1">
            <w:pPr>
              <w:jc w:val="center"/>
              <w:rPr>
                <w:rFonts w:cstheme="minorHAnsi"/>
                <w:bCs/>
                <w:szCs w:val="20"/>
              </w:rPr>
            </w:pPr>
          </w:p>
        </w:tc>
        <w:tc>
          <w:tcPr>
            <w:tcW w:w="1103" w:type="dxa"/>
          </w:tcPr>
          <w:p w14:paraId="2200A325" w14:textId="77777777" w:rsidR="0061524D" w:rsidRPr="005E25F5" w:rsidRDefault="0061524D" w:rsidP="005A41B1">
            <w:pPr>
              <w:jc w:val="center"/>
              <w:rPr>
                <w:rFonts w:cstheme="minorHAnsi"/>
                <w:bCs/>
                <w:szCs w:val="20"/>
              </w:rPr>
            </w:pPr>
          </w:p>
        </w:tc>
        <w:tc>
          <w:tcPr>
            <w:tcW w:w="1103" w:type="dxa"/>
          </w:tcPr>
          <w:p w14:paraId="22CE2867" w14:textId="77777777" w:rsidR="0061524D" w:rsidRPr="005E25F5" w:rsidRDefault="0061524D" w:rsidP="005A41B1">
            <w:pPr>
              <w:jc w:val="center"/>
              <w:rPr>
                <w:rFonts w:cstheme="minorHAnsi"/>
                <w:bCs/>
                <w:szCs w:val="20"/>
              </w:rPr>
            </w:pPr>
          </w:p>
        </w:tc>
      </w:tr>
      <w:tr w:rsidR="0061524D" w:rsidRPr="005E25F5" w14:paraId="45614944" w14:textId="6C1A7B52" w:rsidTr="0061524D">
        <w:tc>
          <w:tcPr>
            <w:tcW w:w="1255" w:type="dxa"/>
            <w:shd w:val="clear" w:color="auto" w:fill="auto"/>
          </w:tcPr>
          <w:p w14:paraId="4137B866" w14:textId="4EC5AC1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2_04</w:t>
            </w:r>
          </w:p>
        </w:tc>
        <w:tc>
          <w:tcPr>
            <w:tcW w:w="990" w:type="dxa"/>
            <w:shd w:val="clear" w:color="auto" w:fill="auto"/>
          </w:tcPr>
          <w:p w14:paraId="11AA035D" w14:textId="77777777" w:rsidR="0061524D" w:rsidRPr="005E25F5" w:rsidRDefault="0061524D" w:rsidP="005A41B1">
            <w:pPr>
              <w:jc w:val="center"/>
              <w:rPr>
                <w:rFonts w:cstheme="minorHAnsi"/>
                <w:bCs/>
                <w:szCs w:val="20"/>
              </w:rPr>
            </w:pPr>
          </w:p>
        </w:tc>
        <w:tc>
          <w:tcPr>
            <w:tcW w:w="990" w:type="dxa"/>
            <w:shd w:val="clear" w:color="auto" w:fill="auto"/>
          </w:tcPr>
          <w:p w14:paraId="424FD4A3" w14:textId="77777777" w:rsidR="0061524D" w:rsidRPr="005E25F5" w:rsidRDefault="0061524D" w:rsidP="005A41B1">
            <w:pPr>
              <w:jc w:val="center"/>
              <w:rPr>
                <w:rFonts w:cstheme="minorHAnsi"/>
                <w:bCs/>
                <w:szCs w:val="20"/>
              </w:rPr>
            </w:pPr>
          </w:p>
        </w:tc>
        <w:tc>
          <w:tcPr>
            <w:tcW w:w="990" w:type="dxa"/>
            <w:shd w:val="clear" w:color="auto" w:fill="auto"/>
          </w:tcPr>
          <w:p w14:paraId="0B9D407E" w14:textId="77777777" w:rsidR="0061524D" w:rsidRPr="005E25F5" w:rsidRDefault="0061524D" w:rsidP="005A41B1">
            <w:pPr>
              <w:jc w:val="center"/>
              <w:rPr>
                <w:rFonts w:cstheme="minorHAnsi"/>
                <w:bCs/>
                <w:szCs w:val="20"/>
              </w:rPr>
            </w:pPr>
          </w:p>
        </w:tc>
        <w:tc>
          <w:tcPr>
            <w:tcW w:w="990" w:type="dxa"/>
            <w:shd w:val="clear" w:color="auto" w:fill="auto"/>
          </w:tcPr>
          <w:p w14:paraId="2ABFDBFF" w14:textId="77777777" w:rsidR="0061524D" w:rsidRPr="005E25F5" w:rsidRDefault="0061524D" w:rsidP="005A41B1">
            <w:pPr>
              <w:jc w:val="center"/>
              <w:rPr>
                <w:rFonts w:cstheme="minorHAnsi"/>
                <w:bCs/>
                <w:szCs w:val="20"/>
              </w:rPr>
            </w:pPr>
          </w:p>
        </w:tc>
        <w:tc>
          <w:tcPr>
            <w:tcW w:w="990" w:type="dxa"/>
            <w:shd w:val="clear" w:color="auto" w:fill="auto"/>
          </w:tcPr>
          <w:p w14:paraId="1D677E4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6647649" w14:textId="77777777" w:rsidR="0061524D" w:rsidRPr="005E25F5" w:rsidRDefault="0061524D" w:rsidP="005A41B1">
            <w:pPr>
              <w:jc w:val="center"/>
              <w:rPr>
                <w:rFonts w:cstheme="minorHAnsi"/>
                <w:bCs/>
                <w:szCs w:val="20"/>
              </w:rPr>
            </w:pPr>
          </w:p>
        </w:tc>
        <w:tc>
          <w:tcPr>
            <w:tcW w:w="1080" w:type="dxa"/>
            <w:shd w:val="clear" w:color="auto" w:fill="auto"/>
          </w:tcPr>
          <w:p w14:paraId="771A9819" w14:textId="77777777" w:rsidR="0061524D" w:rsidRPr="005E25F5" w:rsidRDefault="0061524D" w:rsidP="005A41B1">
            <w:pPr>
              <w:jc w:val="center"/>
              <w:rPr>
                <w:rFonts w:cstheme="minorHAnsi"/>
                <w:bCs/>
                <w:szCs w:val="20"/>
              </w:rPr>
            </w:pPr>
          </w:p>
        </w:tc>
        <w:tc>
          <w:tcPr>
            <w:tcW w:w="990" w:type="dxa"/>
            <w:shd w:val="clear" w:color="auto" w:fill="auto"/>
          </w:tcPr>
          <w:p w14:paraId="5249DF28" w14:textId="77777777" w:rsidR="0061524D" w:rsidRPr="005E25F5" w:rsidRDefault="0061524D" w:rsidP="005A41B1">
            <w:pPr>
              <w:jc w:val="center"/>
              <w:rPr>
                <w:rFonts w:cstheme="minorHAnsi"/>
                <w:bCs/>
                <w:szCs w:val="20"/>
              </w:rPr>
            </w:pPr>
          </w:p>
        </w:tc>
        <w:tc>
          <w:tcPr>
            <w:tcW w:w="990" w:type="dxa"/>
            <w:shd w:val="clear" w:color="auto" w:fill="auto"/>
          </w:tcPr>
          <w:p w14:paraId="7702E6E8" w14:textId="77777777" w:rsidR="0061524D" w:rsidRPr="005E25F5" w:rsidRDefault="0061524D" w:rsidP="005A41B1">
            <w:pPr>
              <w:jc w:val="center"/>
              <w:rPr>
                <w:rFonts w:cstheme="minorHAnsi"/>
                <w:bCs/>
                <w:szCs w:val="20"/>
              </w:rPr>
            </w:pPr>
          </w:p>
        </w:tc>
        <w:tc>
          <w:tcPr>
            <w:tcW w:w="1103" w:type="dxa"/>
          </w:tcPr>
          <w:p w14:paraId="721A1928" w14:textId="77777777" w:rsidR="0061524D" w:rsidRPr="005E25F5" w:rsidRDefault="0061524D" w:rsidP="005A41B1">
            <w:pPr>
              <w:jc w:val="center"/>
              <w:rPr>
                <w:rFonts w:cstheme="minorHAnsi"/>
                <w:bCs/>
                <w:szCs w:val="20"/>
              </w:rPr>
            </w:pPr>
          </w:p>
        </w:tc>
        <w:tc>
          <w:tcPr>
            <w:tcW w:w="1103" w:type="dxa"/>
          </w:tcPr>
          <w:p w14:paraId="4EF9FAF0" w14:textId="77777777" w:rsidR="0061524D" w:rsidRPr="005E25F5" w:rsidRDefault="0061524D" w:rsidP="005A41B1">
            <w:pPr>
              <w:jc w:val="center"/>
              <w:rPr>
                <w:rFonts w:cstheme="minorHAnsi"/>
                <w:bCs/>
                <w:szCs w:val="20"/>
              </w:rPr>
            </w:pPr>
          </w:p>
        </w:tc>
      </w:tr>
      <w:tr w:rsidR="0061524D" w:rsidRPr="005E25F5" w14:paraId="16ACA428" w14:textId="10F617BA" w:rsidTr="0061524D">
        <w:tc>
          <w:tcPr>
            <w:tcW w:w="1255" w:type="dxa"/>
            <w:shd w:val="clear" w:color="auto" w:fill="auto"/>
          </w:tcPr>
          <w:p w14:paraId="4044A0A0" w14:textId="10678C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_01</w:t>
            </w:r>
          </w:p>
        </w:tc>
        <w:tc>
          <w:tcPr>
            <w:tcW w:w="990" w:type="dxa"/>
            <w:shd w:val="clear" w:color="auto" w:fill="auto"/>
          </w:tcPr>
          <w:p w14:paraId="23D2FBAF" w14:textId="77777777" w:rsidR="0061524D" w:rsidRPr="005E25F5" w:rsidRDefault="0061524D" w:rsidP="005A41B1">
            <w:pPr>
              <w:jc w:val="center"/>
              <w:rPr>
                <w:rFonts w:cstheme="minorHAnsi"/>
                <w:bCs/>
                <w:szCs w:val="20"/>
              </w:rPr>
            </w:pPr>
          </w:p>
        </w:tc>
        <w:tc>
          <w:tcPr>
            <w:tcW w:w="990" w:type="dxa"/>
            <w:shd w:val="clear" w:color="auto" w:fill="auto"/>
          </w:tcPr>
          <w:p w14:paraId="700E2F14" w14:textId="77777777" w:rsidR="0061524D" w:rsidRPr="005E25F5" w:rsidRDefault="0061524D" w:rsidP="005A41B1">
            <w:pPr>
              <w:jc w:val="center"/>
              <w:rPr>
                <w:rFonts w:cstheme="minorHAnsi"/>
                <w:bCs/>
                <w:szCs w:val="20"/>
              </w:rPr>
            </w:pPr>
          </w:p>
        </w:tc>
        <w:tc>
          <w:tcPr>
            <w:tcW w:w="990" w:type="dxa"/>
            <w:shd w:val="clear" w:color="auto" w:fill="auto"/>
          </w:tcPr>
          <w:p w14:paraId="6B310F8B" w14:textId="77777777" w:rsidR="0061524D" w:rsidRPr="005E25F5" w:rsidRDefault="0061524D" w:rsidP="005A41B1">
            <w:pPr>
              <w:jc w:val="center"/>
              <w:rPr>
                <w:rFonts w:cstheme="minorHAnsi"/>
                <w:bCs/>
                <w:szCs w:val="20"/>
              </w:rPr>
            </w:pPr>
          </w:p>
        </w:tc>
        <w:tc>
          <w:tcPr>
            <w:tcW w:w="990" w:type="dxa"/>
            <w:shd w:val="clear" w:color="auto" w:fill="auto"/>
          </w:tcPr>
          <w:p w14:paraId="542E3C4F" w14:textId="77777777" w:rsidR="0061524D" w:rsidRPr="005E25F5" w:rsidRDefault="0061524D" w:rsidP="005A41B1">
            <w:pPr>
              <w:jc w:val="center"/>
              <w:rPr>
                <w:rFonts w:cstheme="minorHAnsi"/>
                <w:bCs/>
                <w:szCs w:val="20"/>
              </w:rPr>
            </w:pPr>
          </w:p>
        </w:tc>
        <w:tc>
          <w:tcPr>
            <w:tcW w:w="990" w:type="dxa"/>
            <w:shd w:val="clear" w:color="auto" w:fill="auto"/>
          </w:tcPr>
          <w:p w14:paraId="0CCC836F"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016EE750" w14:textId="5A1087A9" w:rsidR="0061524D" w:rsidRPr="00444BCE" w:rsidRDefault="0061524D" w:rsidP="005A41B1">
            <w:pPr>
              <w:jc w:val="center"/>
              <w:rPr>
                <w:rFonts w:cstheme="minorHAnsi"/>
                <w:bCs/>
                <w:sz w:val="16"/>
                <w:szCs w:val="16"/>
              </w:rPr>
            </w:pPr>
            <w:r w:rsidRPr="00444BCE">
              <w:rPr>
                <w:rFonts w:cstheme="minorHAnsi"/>
                <w:bCs/>
                <w:sz w:val="16"/>
                <w:szCs w:val="16"/>
              </w:rPr>
              <w:t xml:space="preserve">Prod </w:t>
            </w:r>
            <w:r>
              <w:rPr>
                <w:rFonts w:cstheme="minorHAnsi"/>
                <w:bCs/>
                <w:sz w:val="16"/>
                <w:szCs w:val="16"/>
              </w:rPr>
              <w:t>A</w:t>
            </w:r>
            <w:r w:rsidRPr="00444BCE">
              <w:rPr>
                <w:rFonts w:cstheme="minorHAnsi"/>
                <w:bCs/>
                <w:sz w:val="16"/>
                <w:szCs w:val="16"/>
              </w:rPr>
              <w:t xml:space="preserve">lt </w:t>
            </w:r>
            <w:r>
              <w:rPr>
                <w:rFonts w:cstheme="minorHAnsi"/>
                <w:bCs/>
                <w:sz w:val="16"/>
                <w:szCs w:val="16"/>
              </w:rPr>
              <w:t>t</w:t>
            </w:r>
            <w:r w:rsidRPr="00444BCE">
              <w:rPr>
                <w:rFonts w:cstheme="minorHAnsi"/>
                <w:bCs/>
                <w:sz w:val="16"/>
                <w:szCs w:val="16"/>
              </w:rPr>
              <w:t>est</w:t>
            </w:r>
            <w:r>
              <w:rPr>
                <w:rFonts w:cstheme="minorHAnsi"/>
                <w:bCs/>
                <w:sz w:val="16"/>
                <w:szCs w:val="16"/>
              </w:rPr>
              <w:t>s</w:t>
            </w:r>
            <w:r w:rsidRPr="00444BCE">
              <w:rPr>
                <w:rFonts w:cstheme="minorHAnsi"/>
                <w:bCs/>
                <w:sz w:val="16"/>
                <w:szCs w:val="16"/>
              </w:rPr>
              <w:t xml:space="preserve"> that require Secure Content</w:t>
            </w:r>
          </w:p>
        </w:tc>
        <w:tc>
          <w:tcPr>
            <w:tcW w:w="1103" w:type="dxa"/>
          </w:tcPr>
          <w:p w14:paraId="41298DE9" w14:textId="77777777" w:rsidR="0061524D" w:rsidRPr="00444BCE" w:rsidRDefault="0061524D" w:rsidP="005A41B1">
            <w:pPr>
              <w:jc w:val="center"/>
              <w:rPr>
                <w:rFonts w:cstheme="minorHAnsi"/>
                <w:bCs/>
                <w:sz w:val="16"/>
                <w:szCs w:val="16"/>
              </w:rPr>
            </w:pPr>
          </w:p>
        </w:tc>
        <w:tc>
          <w:tcPr>
            <w:tcW w:w="1103" w:type="dxa"/>
          </w:tcPr>
          <w:p w14:paraId="4BF8F7DC" w14:textId="77777777" w:rsidR="0061524D" w:rsidRPr="00444BCE" w:rsidRDefault="0061524D" w:rsidP="005A41B1">
            <w:pPr>
              <w:jc w:val="center"/>
              <w:rPr>
                <w:rFonts w:cstheme="minorHAnsi"/>
                <w:bCs/>
                <w:sz w:val="16"/>
                <w:szCs w:val="16"/>
              </w:rPr>
            </w:pPr>
          </w:p>
        </w:tc>
      </w:tr>
      <w:tr w:rsidR="0061524D" w:rsidRPr="005E25F5" w14:paraId="63CB5B9E" w14:textId="3FF44C66" w:rsidTr="0061524D">
        <w:tc>
          <w:tcPr>
            <w:tcW w:w="1255" w:type="dxa"/>
            <w:shd w:val="clear" w:color="auto" w:fill="auto"/>
          </w:tcPr>
          <w:p w14:paraId="78225FEE" w14:textId="6F84FEE8"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_02</w:t>
            </w:r>
          </w:p>
        </w:tc>
        <w:tc>
          <w:tcPr>
            <w:tcW w:w="990" w:type="dxa"/>
            <w:shd w:val="clear" w:color="auto" w:fill="auto"/>
          </w:tcPr>
          <w:p w14:paraId="59C72B27" w14:textId="77777777" w:rsidR="0061524D" w:rsidRPr="005E25F5" w:rsidRDefault="0061524D" w:rsidP="005A41B1">
            <w:pPr>
              <w:jc w:val="center"/>
              <w:rPr>
                <w:rFonts w:cstheme="minorHAnsi"/>
                <w:bCs/>
                <w:szCs w:val="20"/>
              </w:rPr>
            </w:pPr>
          </w:p>
        </w:tc>
        <w:tc>
          <w:tcPr>
            <w:tcW w:w="990" w:type="dxa"/>
            <w:shd w:val="clear" w:color="auto" w:fill="auto"/>
          </w:tcPr>
          <w:p w14:paraId="48CF58CD" w14:textId="77777777" w:rsidR="0061524D" w:rsidRPr="005E25F5" w:rsidRDefault="0061524D" w:rsidP="005A41B1">
            <w:pPr>
              <w:jc w:val="center"/>
              <w:rPr>
                <w:rFonts w:cstheme="minorHAnsi"/>
                <w:bCs/>
                <w:szCs w:val="20"/>
              </w:rPr>
            </w:pPr>
          </w:p>
        </w:tc>
        <w:tc>
          <w:tcPr>
            <w:tcW w:w="990" w:type="dxa"/>
            <w:shd w:val="clear" w:color="auto" w:fill="auto"/>
          </w:tcPr>
          <w:p w14:paraId="558E7DF3" w14:textId="77777777" w:rsidR="0061524D" w:rsidRPr="005E25F5" w:rsidRDefault="0061524D" w:rsidP="005A41B1">
            <w:pPr>
              <w:jc w:val="center"/>
              <w:rPr>
                <w:rFonts w:cstheme="minorHAnsi"/>
                <w:bCs/>
                <w:szCs w:val="20"/>
              </w:rPr>
            </w:pPr>
          </w:p>
        </w:tc>
        <w:tc>
          <w:tcPr>
            <w:tcW w:w="990" w:type="dxa"/>
            <w:shd w:val="clear" w:color="auto" w:fill="auto"/>
          </w:tcPr>
          <w:p w14:paraId="5682A612" w14:textId="77777777" w:rsidR="0061524D" w:rsidRPr="005E25F5" w:rsidRDefault="0061524D" w:rsidP="005A41B1">
            <w:pPr>
              <w:jc w:val="center"/>
              <w:rPr>
                <w:rFonts w:cstheme="minorHAnsi"/>
                <w:bCs/>
                <w:szCs w:val="20"/>
              </w:rPr>
            </w:pPr>
          </w:p>
        </w:tc>
        <w:tc>
          <w:tcPr>
            <w:tcW w:w="990" w:type="dxa"/>
            <w:shd w:val="clear" w:color="auto" w:fill="auto"/>
          </w:tcPr>
          <w:p w14:paraId="6D29F5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DC4BDB4" w14:textId="77777777" w:rsidR="0061524D" w:rsidRPr="005E25F5" w:rsidRDefault="0061524D" w:rsidP="005A41B1">
            <w:pPr>
              <w:jc w:val="center"/>
              <w:rPr>
                <w:rFonts w:cstheme="minorHAnsi"/>
                <w:bCs/>
                <w:szCs w:val="20"/>
              </w:rPr>
            </w:pPr>
          </w:p>
        </w:tc>
        <w:tc>
          <w:tcPr>
            <w:tcW w:w="1080" w:type="dxa"/>
            <w:shd w:val="clear" w:color="auto" w:fill="auto"/>
          </w:tcPr>
          <w:p w14:paraId="7FAE9A33" w14:textId="77777777" w:rsidR="0061524D" w:rsidRPr="005E25F5" w:rsidRDefault="0061524D" w:rsidP="005A41B1">
            <w:pPr>
              <w:jc w:val="center"/>
              <w:rPr>
                <w:rFonts w:cstheme="minorHAnsi"/>
                <w:bCs/>
                <w:szCs w:val="20"/>
              </w:rPr>
            </w:pPr>
          </w:p>
        </w:tc>
        <w:tc>
          <w:tcPr>
            <w:tcW w:w="990" w:type="dxa"/>
            <w:shd w:val="clear" w:color="auto" w:fill="auto"/>
          </w:tcPr>
          <w:p w14:paraId="685E8173" w14:textId="77777777" w:rsidR="0061524D" w:rsidRPr="005E25F5" w:rsidRDefault="0061524D" w:rsidP="005A41B1">
            <w:pPr>
              <w:jc w:val="center"/>
              <w:rPr>
                <w:rFonts w:cstheme="minorHAnsi"/>
                <w:bCs/>
                <w:szCs w:val="20"/>
              </w:rPr>
            </w:pPr>
          </w:p>
        </w:tc>
        <w:tc>
          <w:tcPr>
            <w:tcW w:w="990" w:type="dxa"/>
            <w:shd w:val="clear" w:color="auto" w:fill="auto"/>
          </w:tcPr>
          <w:p w14:paraId="0C98FA6A" w14:textId="77777777" w:rsidR="0061524D" w:rsidRPr="005E25F5" w:rsidRDefault="0061524D" w:rsidP="005A41B1">
            <w:pPr>
              <w:jc w:val="center"/>
              <w:rPr>
                <w:rFonts w:cstheme="minorHAnsi"/>
                <w:bCs/>
                <w:szCs w:val="20"/>
              </w:rPr>
            </w:pPr>
          </w:p>
        </w:tc>
        <w:tc>
          <w:tcPr>
            <w:tcW w:w="1103" w:type="dxa"/>
          </w:tcPr>
          <w:p w14:paraId="1CF6C7F6" w14:textId="77777777" w:rsidR="0061524D" w:rsidRPr="005E25F5" w:rsidRDefault="0061524D" w:rsidP="005A41B1">
            <w:pPr>
              <w:jc w:val="center"/>
              <w:rPr>
                <w:rFonts w:cstheme="minorHAnsi"/>
                <w:bCs/>
                <w:szCs w:val="20"/>
              </w:rPr>
            </w:pPr>
          </w:p>
        </w:tc>
        <w:tc>
          <w:tcPr>
            <w:tcW w:w="1103" w:type="dxa"/>
          </w:tcPr>
          <w:p w14:paraId="1A23AFD6" w14:textId="77777777" w:rsidR="0061524D" w:rsidRPr="005E25F5" w:rsidRDefault="0061524D" w:rsidP="005A41B1">
            <w:pPr>
              <w:jc w:val="center"/>
              <w:rPr>
                <w:rFonts w:cstheme="minorHAnsi"/>
                <w:bCs/>
                <w:szCs w:val="20"/>
              </w:rPr>
            </w:pPr>
          </w:p>
        </w:tc>
      </w:tr>
      <w:tr w:rsidR="0061524D" w:rsidRPr="005E25F5" w14:paraId="2882256D" w14:textId="41D6E551" w:rsidTr="0061524D">
        <w:tc>
          <w:tcPr>
            <w:tcW w:w="1255" w:type="dxa"/>
            <w:shd w:val="clear" w:color="auto" w:fill="auto"/>
          </w:tcPr>
          <w:p w14:paraId="0B86B590" w14:textId="5C33FB4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_03</w:t>
            </w:r>
          </w:p>
        </w:tc>
        <w:tc>
          <w:tcPr>
            <w:tcW w:w="990" w:type="dxa"/>
            <w:shd w:val="clear" w:color="auto" w:fill="auto"/>
          </w:tcPr>
          <w:p w14:paraId="49EFFDC6" w14:textId="77777777" w:rsidR="0061524D" w:rsidRPr="005E25F5" w:rsidRDefault="0061524D" w:rsidP="005A41B1">
            <w:pPr>
              <w:jc w:val="center"/>
              <w:rPr>
                <w:rFonts w:cstheme="minorHAnsi"/>
                <w:bCs/>
                <w:szCs w:val="20"/>
              </w:rPr>
            </w:pPr>
          </w:p>
        </w:tc>
        <w:tc>
          <w:tcPr>
            <w:tcW w:w="990" w:type="dxa"/>
            <w:shd w:val="clear" w:color="auto" w:fill="auto"/>
          </w:tcPr>
          <w:p w14:paraId="16E77212" w14:textId="77777777" w:rsidR="0061524D" w:rsidRPr="005E25F5" w:rsidRDefault="0061524D" w:rsidP="005A41B1">
            <w:pPr>
              <w:jc w:val="center"/>
              <w:rPr>
                <w:rFonts w:cstheme="minorHAnsi"/>
                <w:bCs/>
                <w:szCs w:val="20"/>
              </w:rPr>
            </w:pPr>
          </w:p>
        </w:tc>
        <w:tc>
          <w:tcPr>
            <w:tcW w:w="990" w:type="dxa"/>
            <w:shd w:val="clear" w:color="auto" w:fill="auto"/>
          </w:tcPr>
          <w:p w14:paraId="480FC78C" w14:textId="77777777" w:rsidR="0061524D" w:rsidRPr="005E25F5" w:rsidRDefault="0061524D" w:rsidP="005A41B1">
            <w:pPr>
              <w:jc w:val="center"/>
              <w:rPr>
                <w:rFonts w:cstheme="minorHAnsi"/>
                <w:bCs/>
                <w:szCs w:val="20"/>
              </w:rPr>
            </w:pPr>
          </w:p>
        </w:tc>
        <w:tc>
          <w:tcPr>
            <w:tcW w:w="990" w:type="dxa"/>
            <w:shd w:val="clear" w:color="auto" w:fill="auto"/>
          </w:tcPr>
          <w:p w14:paraId="206729BE" w14:textId="77777777" w:rsidR="0061524D" w:rsidRPr="005E25F5" w:rsidRDefault="0061524D" w:rsidP="005A41B1">
            <w:pPr>
              <w:jc w:val="center"/>
              <w:rPr>
                <w:rFonts w:cstheme="minorHAnsi"/>
                <w:bCs/>
                <w:szCs w:val="20"/>
              </w:rPr>
            </w:pPr>
          </w:p>
        </w:tc>
        <w:tc>
          <w:tcPr>
            <w:tcW w:w="990" w:type="dxa"/>
            <w:shd w:val="clear" w:color="auto" w:fill="auto"/>
          </w:tcPr>
          <w:p w14:paraId="30B9165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9C04C4" w14:textId="77777777" w:rsidR="0061524D" w:rsidRPr="005E25F5" w:rsidRDefault="0061524D" w:rsidP="005A41B1">
            <w:pPr>
              <w:jc w:val="center"/>
              <w:rPr>
                <w:rFonts w:cstheme="minorHAnsi"/>
                <w:bCs/>
                <w:szCs w:val="20"/>
              </w:rPr>
            </w:pPr>
          </w:p>
        </w:tc>
        <w:tc>
          <w:tcPr>
            <w:tcW w:w="1080" w:type="dxa"/>
            <w:shd w:val="clear" w:color="auto" w:fill="auto"/>
          </w:tcPr>
          <w:p w14:paraId="476FAD44" w14:textId="77777777" w:rsidR="0061524D" w:rsidRPr="005E25F5" w:rsidRDefault="0061524D" w:rsidP="005A41B1">
            <w:pPr>
              <w:jc w:val="center"/>
              <w:rPr>
                <w:rFonts w:cstheme="minorHAnsi"/>
                <w:bCs/>
                <w:szCs w:val="20"/>
              </w:rPr>
            </w:pPr>
          </w:p>
        </w:tc>
        <w:tc>
          <w:tcPr>
            <w:tcW w:w="990" w:type="dxa"/>
            <w:shd w:val="clear" w:color="auto" w:fill="auto"/>
          </w:tcPr>
          <w:p w14:paraId="2256F048" w14:textId="77777777" w:rsidR="0061524D" w:rsidRPr="005E25F5" w:rsidRDefault="0061524D" w:rsidP="005A41B1">
            <w:pPr>
              <w:jc w:val="center"/>
              <w:rPr>
                <w:rFonts w:cstheme="minorHAnsi"/>
                <w:bCs/>
                <w:szCs w:val="20"/>
              </w:rPr>
            </w:pPr>
          </w:p>
        </w:tc>
        <w:tc>
          <w:tcPr>
            <w:tcW w:w="990" w:type="dxa"/>
            <w:shd w:val="clear" w:color="auto" w:fill="auto"/>
          </w:tcPr>
          <w:p w14:paraId="7C4CC72E" w14:textId="77777777" w:rsidR="0061524D" w:rsidRPr="005E25F5" w:rsidRDefault="0061524D" w:rsidP="005A41B1">
            <w:pPr>
              <w:jc w:val="center"/>
              <w:rPr>
                <w:rFonts w:cstheme="minorHAnsi"/>
                <w:bCs/>
                <w:szCs w:val="20"/>
              </w:rPr>
            </w:pPr>
          </w:p>
        </w:tc>
        <w:tc>
          <w:tcPr>
            <w:tcW w:w="1103" w:type="dxa"/>
          </w:tcPr>
          <w:p w14:paraId="42609AEE" w14:textId="77777777" w:rsidR="0061524D" w:rsidRPr="005E25F5" w:rsidRDefault="0061524D" w:rsidP="005A41B1">
            <w:pPr>
              <w:jc w:val="center"/>
              <w:rPr>
                <w:rFonts w:cstheme="minorHAnsi"/>
                <w:bCs/>
                <w:szCs w:val="20"/>
              </w:rPr>
            </w:pPr>
          </w:p>
        </w:tc>
        <w:tc>
          <w:tcPr>
            <w:tcW w:w="1103" w:type="dxa"/>
          </w:tcPr>
          <w:p w14:paraId="6C28317C" w14:textId="77777777" w:rsidR="0061524D" w:rsidRPr="005E25F5" w:rsidRDefault="0061524D" w:rsidP="005A41B1">
            <w:pPr>
              <w:jc w:val="center"/>
              <w:rPr>
                <w:rFonts w:cstheme="minorHAnsi"/>
                <w:bCs/>
                <w:szCs w:val="20"/>
              </w:rPr>
            </w:pPr>
          </w:p>
        </w:tc>
      </w:tr>
      <w:tr w:rsidR="0061524D" w:rsidRPr="005E25F5" w14:paraId="4B975EC2" w14:textId="36FB9B85" w:rsidTr="0061524D">
        <w:tc>
          <w:tcPr>
            <w:tcW w:w="1255" w:type="dxa"/>
            <w:shd w:val="clear" w:color="auto" w:fill="auto"/>
          </w:tcPr>
          <w:p w14:paraId="23E287DD" w14:textId="513B82F9"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_04</w:t>
            </w:r>
          </w:p>
        </w:tc>
        <w:tc>
          <w:tcPr>
            <w:tcW w:w="990" w:type="dxa"/>
            <w:shd w:val="clear" w:color="auto" w:fill="auto"/>
          </w:tcPr>
          <w:p w14:paraId="4482E4C7" w14:textId="77777777" w:rsidR="0061524D" w:rsidRPr="005E25F5" w:rsidRDefault="0061524D" w:rsidP="005A41B1">
            <w:pPr>
              <w:jc w:val="center"/>
              <w:rPr>
                <w:rFonts w:cstheme="minorHAnsi"/>
                <w:bCs/>
                <w:szCs w:val="20"/>
              </w:rPr>
            </w:pPr>
          </w:p>
        </w:tc>
        <w:tc>
          <w:tcPr>
            <w:tcW w:w="990" w:type="dxa"/>
            <w:shd w:val="clear" w:color="auto" w:fill="auto"/>
          </w:tcPr>
          <w:p w14:paraId="6C8F88AC" w14:textId="77777777" w:rsidR="0061524D" w:rsidRPr="005E25F5" w:rsidRDefault="0061524D" w:rsidP="005A41B1">
            <w:pPr>
              <w:jc w:val="center"/>
              <w:rPr>
                <w:rFonts w:cstheme="minorHAnsi"/>
                <w:bCs/>
                <w:szCs w:val="20"/>
              </w:rPr>
            </w:pPr>
          </w:p>
        </w:tc>
        <w:tc>
          <w:tcPr>
            <w:tcW w:w="990" w:type="dxa"/>
            <w:shd w:val="clear" w:color="auto" w:fill="auto"/>
          </w:tcPr>
          <w:p w14:paraId="597B1B47" w14:textId="77777777" w:rsidR="0061524D" w:rsidRPr="005E25F5" w:rsidRDefault="0061524D" w:rsidP="005A41B1">
            <w:pPr>
              <w:jc w:val="center"/>
              <w:rPr>
                <w:rFonts w:cstheme="minorHAnsi"/>
                <w:bCs/>
                <w:szCs w:val="20"/>
              </w:rPr>
            </w:pPr>
          </w:p>
        </w:tc>
        <w:tc>
          <w:tcPr>
            <w:tcW w:w="990" w:type="dxa"/>
            <w:shd w:val="clear" w:color="auto" w:fill="auto"/>
          </w:tcPr>
          <w:p w14:paraId="62D2691A" w14:textId="77777777" w:rsidR="0061524D" w:rsidRPr="005E25F5" w:rsidRDefault="0061524D" w:rsidP="005A41B1">
            <w:pPr>
              <w:jc w:val="center"/>
              <w:rPr>
                <w:rFonts w:cstheme="minorHAnsi"/>
                <w:bCs/>
                <w:szCs w:val="20"/>
              </w:rPr>
            </w:pPr>
          </w:p>
        </w:tc>
        <w:tc>
          <w:tcPr>
            <w:tcW w:w="990" w:type="dxa"/>
            <w:shd w:val="clear" w:color="auto" w:fill="auto"/>
          </w:tcPr>
          <w:p w14:paraId="3D170361"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E98086" w14:textId="77777777" w:rsidR="0061524D" w:rsidRPr="005E25F5" w:rsidRDefault="0061524D" w:rsidP="005A41B1">
            <w:pPr>
              <w:jc w:val="center"/>
              <w:rPr>
                <w:rFonts w:cstheme="minorHAnsi"/>
                <w:bCs/>
                <w:szCs w:val="20"/>
              </w:rPr>
            </w:pPr>
          </w:p>
        </w:tc>
        <w:tc>
          <w:tcPr>
            <w:tcW w:w="1080" w:type="dxa"/>
            <w:shd w:val="clear" w:color="auto" w:fill="auto"/>
          </w:tcPr>
          <w:p w14:paraId="36F457D1" w14:textId="77777777" w:rsidR="0061524D" w:rsidRPr="005E25F5" w:rsidRDefault="0061524D" w:rsidP="005A41B1">
            <w:pPr>
              <w:jc w:val="center"/>
              <w:rPr>
                <w:rFonts w:cstheme="minorHAnsi"/>
                <w:bCs/>
                <w:szCs w:val="20"/>
              </w:rPr>
            </w:pPr>
          </w:p>
        </w:tc>
        <w:tc>
          <w:tcPr>
            <w:tcW w:w="990" w:type="dxa"/>
            <w:shd w:val="clear" w:color="auto" w:fill="auto"/>
          </w:tcPr>
          <w:p w14:paraId="56D9BD2C" w14:textId="77777777" w:rsidR="0061524D" w:rsidRPr="005E25F5" w:rsidRDefault="0061524D" w:rsidP="005A41B1">
            <w:pPr>
              <w:jc w:val="center"/>
              <w:rPr>
                <w:rFonts w:cstheme="minorHAnsi"/>
                <w:bCs/>
                <w:szCs w:val="20"/>
              </w:rPr>
            </w:pPr>
          </w:p>
        </w:tc>
        <w:tc>
          <w:tcPr>
            <w:tcW w:w="990" w:type="dxa"/>
            <w:shd w:val="clear" w:color="auto" w:fill="auto"/>
          </w:tcPr>
          <w:p w14:paraId="7A3B2F6D" w14:textId="77777777" w:rsidR="0061524D" w:rsidRPr="005E25F5" w:rsidRDefault="0061524D" w:rsidP="005A41B1">
            <w:pPr>
              <w:jc w:val="center"/>
              <w:rPr>
                <w:rFonts w:cstheme="minorHAnsi"/>
                <w:bCs/>
                <w:szCs w:val="20"/>
              </w:rPr>
            </w:pPr>
          </w:p>
        </w:tc>
        <w:tc>
          <w:tcPr>
            <w:tcW w:w="1103" w:type="dxa"/>
          </w:tcPr>
          <w:p w14:paraId="0456FF99" w14:textId="77777777" w:rsidR="0061524D" w:rsidRPr="005E25F5" w:rsidRDefault="0061524D" w:rsidP="005A41B1">
            <w:pPr>
              <w:jc w:val="center"/>
              <w:rPr>
                <w:rFonts w:cstheme="minorHAnsi"/>
                <w:bCs/>
                <w:szCs w:val="20"/>
              </w:rPr>
            </w:pPr>
          </w:p>
        </w:tc>
        <w:tc>
          <w:tcPr>
            <w:tcW w:w="1103" w:type="dxa"/>
          </w:tcPr>
          <w:p w14:paraId="6D8A06F8" w14:textId="77777777" w:rsidR="0061524D" w:rsidRPr="005E25F5" w:rsidRDefault="0061524D" w:rsidP="005A41B1">
            <w:pPr>
              <w:jc w:val="center"/>
              <w:rPr>
                <w:rFonts w:cstheme="minorHAnsi"/>
                <w:bCs/>
                <w:szCs w:val="20"/>
              </w:rPr>
            </w:pPr>
          </w:p>
        </w:tc>
      </w:tr>
      <w:tr w:rsidR="0061524D" w:rsidRPr="005E25F5" w14:paraId="1C0B2CC4" w14:textId="09910354" w:rsidTr="0061524D">
        <w:tc>
          <w:tcPr>
            <w:tcW w:w="1255" w:type="dxa"/>
            <w:shd w:val="clear" w:color="auto" w:fill="auto"/>
          </w:tcPr>
          <w:p w14:paraId="091B238E" w14:textId="731C5C6D"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_05</w:t>
            </w:r>
          </w:p>
        </w:tc>
        <w:tc>
          <w:tcPr>
            <w:tcW w:w="990" w:type="dxa"/>
            <w:shd w:val="clear" w:color="auto" w:fill="auto"/>
          </w:tcPr>
          <w:p w14:paraId="712FA15A" w14:textId="77777777" w:rsidR="0061524D" w:rsidRPr="005E25F5" w:rsidRDefault="0061524D" w:rsidP="005A41B1">
            <w:pPr>
              <w:jc w:val="center"/>
              <w:rPr>
                <w:rFonts w:cstheme="minorHAnsi"/>
                <w:bCs/>
                <w:szCs w:val="20"/>
              </w:rPr>
            </w:pPr>
          </w:p>
        </w:tc>
        <w:tc>
          <w:tcPr>
            <w:tcW w:w="990" w:type="dxa"/>
            <w:shd w:val="clear" w:color="auto" w:fill="auto"/>
          </w:tcPr>
          <w:p w14:paraId="4B4DDE53" w14:textId="77777777" w:rsidR="0061524D" w:rsidRPr="005E25F5" w:rsidRDefault="0061524D" w:rsidP="005A41B1">
            <w:pPr>
              <w:jc w:val="center"/>
              <w:rPr>
                <w:rFonts w:cstheme="minorHAnsi"/>
                <w:bCs/>
                <w:szCs w:val="20"/>
              </w:rPr>
            </w:pPr>
          </w:p>
        </w:tc>
        <w:tc>
          <w:tcPr>
            <w:tcW w:w="990" w:type="dxa"/>
            <w:shd w:val="clear" w:color="auto" w:fill="auto"/>
          </w:tcPr>
          <w:p w14:paraId="0556EDE6" w14:textId="77777777" w:rsidR="0061524D" w:rsidRPr="005E25F5" w:rsidRDefault="0061524D" w:rsidP="005A41B1">
            <w:pPr>
              <w:jc w:val="center"/>
              <w:rPr>
                <w:rFonts w:cstheme="minorHAnsi"/>
                <w:bCs/>
                <w:szCs w:val="20"/>
              </w:rPr>
            </w:pPr>
          </w:p>
        </w:tc>
        <w:tc>
          <w:tcPr>
            <w:tcW w:w="990" w:type="dxa"/>
            <w:shd w:val="clear" w:color="auto" w:fill="auto"/>
          </w:tcPr>
          <w:p w14:paraId="72F13890" w14:textId="77777777" w:rsidR="0061524D" w:rsidRPr="005E25F5" w:rsidRDefault="0061524D" w:rsidP="005A41B1">
            <w:pPr>
              <w:jc w:val="center"/>
              <w:rPr>
                <w:rFonts w:cstheme="minorHAnsi"/>
                <w:bCs/>
                <w:szCs w:val="20"/>
              </w:rPr>
            </w:pPr>
          </w:p>
        </w:tc>
        <w:tc>
          <w:tcPr>
            <w:tcW w:w="990" w:type="dxa"/>
            <w:shd w:val="clear" w:color="auto" w:fill="auto"/>
          </w:tcPr>
          <w:p w14:paraId="2B13EC5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5F95F6" w14:textId="77777777" w:rsidR="0061524D" w:rsidRPr="005E25F5" w:rsidRDefault="0061524D" w:rsidP="005A41B1">
            <w:pPr>
              <w:jc w:val="center"/>
              <w:rPr>
                <w:rFonts w:cstheme="minorHAnsi"/>
                <w:bCs/>
                <w:szCs w:val="20"/>
              </w:rPr>
            </w:pPr>
          </w:p>
        </w:tc>
        <w:tc>
          <w:tcPr>
            <w:tcW w:w="1080" w:type="dxa"/>
            <w:shd w:val="clear" w:color="auto" w:fill="auto"/>
          </w:tcPr>
          <w:p w14:paraId="0C08C09B" w14:textId="77777777" w:rsidR="0061524D" w:rsidRPr="005E25F5" w:rsidRDefault="0061524D" w:rsidP="005A41B1">
            <w:pPr>
              <w:jc w:val="center"/>
              <w:rPr>
                <w:rFonts w:cstheme="minorHAnsi"/>
                <w:bCs/>
                <w:szCs w:val="20"/>
              </w:rPr>
            </w:pPr>
          </w:p>
        </w:tc>
        <w:tc>
          <w:tcPr>
            <w:tcW w:w="990" w:type="dxa"/>
            <w:shd w:val="clear" w:color="auto" w:fill="auto"/>
          </w:tcPr>
          <w:p w14:paraId="46D1C3AA" w14:textId="77777777" w:rsidR="0061524D" w:rsidRPr="005E25F5" w:rsidRDefault="0061524D" w:rsidP="005A41B1">
            <w:pPr>
              <w:jc w:val="center"/>
              <w:rPr>
                <w:rFonts w:cstheme="minorHAnsi"/>
                <w:bCs/>
                <w:szCs w:val="20"/>
              </w:rPr>
            </w:pPr>
          </w:p>
        </w:tc>
        <w:tc>
          <w:tcPr>
            <w:tcW w:w="990" w:type="dxa"/>
            <w:shd w:val="clear" w:color="auto" w:fill="auto"/>
          </w:tcPr>
          <w:p w14:paraId="784C23ED" w14:textId="77777777" w:rsidR="0061524D" w:rsidRPr="005E25F5" w:rsidRDefault="0061524D" w:rsidP="005A41B1">
            <w:pPr>
              <w:jc w:val="center"/>
              <w:rPr>
                <w:rFonts w:cstheme="minorHAnsi"/>
                <w:bCs/>
                <w:szCs w:val="20"/>
              </w:rPr>
            </w:pPr>
          </w:p>
        </w:tc>
        <w:tc>
          <w:tcPr>
            <w:tcW w:w="1103" w:type="dxa"/>
          </w:tcPr>
          <w:p w14:paraId="241049C7" w14:textId="77777777" w:rsidR="0061524D" w:rsidRPr="005E25F5" w:rsidRDefault="0061524D" w:rsidP="005A41B1">
            <w:pPr>
              <w:jc w:val="center"/>
              <w:rPr>
                <w:rFonts w:cstheme="minorHAnsi"/>
                <w:bCs/>
                <w:szCs w:val="20"/>
              </w:rPr>
            </w:pPr>
          </w:p>
        </w:tc>
        <w:tc>
          <w:tcPr>
            <w:tcW w:w="1103" w:type="dxa"/>
          </w:tcPr>
          <w:p w14:paraId="1B396A6F" w14:textId="77777777" w:rsidR="0061524D" w:rsidRPr="005E25F5" w:rsidRDefault="0061524D" w:rsidP="005A41B1">
            <w:pPr>
              <w:jc w:val="center"/>
              <w:rPr>
                <w:rFonts w:cstheme="minorHAnsi"/>
                <w:bCs/>
                <w:szCs w:val="20"/>
              </w:rPr>
            </w:pPr>
          </w:p>
        </w:tc>
      </w:tr>
      <w:tr w:rsidR="0061524D" w:rsidRPr="005E25F5" w14:paraId="7B5F52D4" w14:textId="2AFC0A1C" w:rsidTr="0061524D">
        <w:tc>
          <w:tcPr>
            <w:tcW w:w="1255" w:type="dxa"/>
            <w:shd w:val="clear" w:color="auto" w:fill="auto"/>
          </w:tcPr>
          <w:p w14:paraId="75C2446D" w14:textId="2212B6DD" w:rsidR="0061524D" w:rsidRPr="005E25F5" w:rsidRDefault="0061524D" w:rsidP="001B2204">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_06</w:t>
            </w:r>
          </w:p>
        </w:tc>
        <w:tc>
          <w:tcPr>
            <w:tcW w:w="990" w:type="dxa"/>
            <w:shd w:val="clear" w:color="auto" w:fill="auto"/>
          </w:tcPr>
          <w:p w14:paraId="38C81018" w14:textId="77777777" w:rsidR="0061524D" w:rsidRPr="005E25F5" w:rsidRDefault="0061524D" w:rsidP="001B2204">
            <w:pPr>
              <w:jc w:val="center"/>
              <w:rPr>
                <w:rFonts w:cstheme="minorHAnsi"/>
                <w:bCs/>
                <w:szCs w:val="20"/>
              </w:rPr>
            </w:pPr>
          </w:p>
        </w:tc>
        <w:tc>
          <w:tcPr>
            <w:tcW w:w="990" w:type="dxa"/>
            <w:shd w:val="clear" w:color="auto" w:fill="auto"/>
          </w:tcPr>
          <w:p w14:paraId="6E1E445B" w14:textId="77777777" w:rsidR="0061524D" w:rsidRPr="005E25F5" w:rsidRDefault="0061524D" w:rsidP="001B2204">
            <w:pPr>
              <w:jc w:val="center"/>
              <w:rPr>
                <w:rFonts w:cstheme="minorHAnsi"/>
                <w:bCs/>
                <w:szCs w:val="20"/>
              </w:rPr>
            </w:pPr>
          </w:p>
        </w:tc>
        <w:tc>
          <w:tcPr>
            <w:tcW w:w="990" w:type="dxa"/>
            <w:shd w:val="clear" w:color="auto" w:fill="auto"/>
          </w:tcPr>
          <w:p w14:paraId="1A313685" w14:textId="77777777" w:rsidR="0061524D" w:rsidRPr="005E25F5" w:rsidRDefault="0061524D" w:rsidP="001B2204">
            <w:pPr>
              <w:jc w:val="center"/>
              <w:rPr>
                <w:rFonts w:cstheme="minorHAnsi"/>
                <w:bCs/>
                <w:szCs w:val="20"/>
              </w:rPr>
            </w:pPr>
          </w:p>
        </w:tc>
        <w:tc>
          <w:tcPr>
            <w:tcW w:w="990" w:type="dxa"/>
            <w:shd w:val="clear" w:color="auto" w:fill="auto"/>
          </w:tcPr>
          <w:p w14:paraId="6D054FAD" w14:textId="77777777" w:rsidR="0061524D" w:rsidRPr="005E25F5" w:rsidRDefault="0061524D" w:rsidP="001B2204">
            <w:pPr>
              <w:jc w:val="center"/>
              <w:rPr>
                <w:rFonts w:cstheme="minorHAnsi"/>
                <w:bCs/>
                <w:szCs w:val="20"/>
              </w:rPr>
            </w:pPr>
          </w:p>
        </w:tc>
        <w:tc>
          <w:tcPr>
            <w:tcW w:w="990" w:type="dxa"/>
            <w:shd w:val="clear" w:color="auto" w:fill="auto"/>
          </w:tcPr>
          <w:p w14:paraId="7FCE84FF" w14:textId="0D1972DE" w:rsidR="0061524D" w:rsidRPr="005E25F5" w:rsidRDefault="0061524D" w:rsidP="001B2204">
            <w:pPr>
              <w:jc w:val="center"/>
              <w:rPr>
                <w:rFonts w:cstheme="minorHAnsi"/>
                <w:bCs/>
                <w:szCs w:val="20"/>
              </w:rPr>
            </w:pPr>
            <w:r>
              <w:rPr>
                <w:rFonts w:cstheme="minorHAnsi"/>
                <w:szCs w:val="20"/>
              </w:rPr>
              <w:t>•</w:t>
            </w:r>
          </w:p>
        </w:tc>
        <w:tc>
          <w:tcPr>
            <w:tcW w:w="990" w:type="dxa"/>
            <w:shd w:val="clear" w:color="auto" w:fill="auto"/>
          </w:tcPr>
          <w:p w14:paraId="30D1333B" w14:textId="77777777" w:rsidR="0061524D" w:rsidRPr="005E25F5" w:rsidRDefault="0061524D" w:rsidP="001B2204">
            <w:pPr>
              <w:jc w:val="center"/>
              <w:rPr>
                <w:rFonts w:cstheme="minorHAnsi"/>
                <w:bCs/>
                <w:szCs w:val="20"/>
              </w:rPr>
            </w:pPr>
          </w:p>
        </w:tc>
        <w:tc>
          <w:tcPr>
            <w:tcW w:w="1080" w:type="dxa"/>
            <w:shd w:val="clear" w:color="auto" w:fill="auto"/>
          </w:tcPr>
          <w:p w14:paraId="64A73D5E" w14:textId="77777777" w:rsidR="0061524D" w:rsidRPr="005E25F5" w:rsidRDefault="0061524D" w:rsidP="001B2204">
            <w:pPr>
              <w:jc w:val="center"/>
              <w:rPr>
                <w:rFonts w:cstheme="minorHAnsi"/>
                <w:bCs/>
                <w:szCs w:val="20"/>
              </w:rPr>
            </w:pPr>
          </w:p>
        </w:tc>
        <w:tc>
          <w:tcPr>
            <w:tcW w:w="990" w:type="dxa"/>
            <w:shd w:val="clear" w:color="auto" w:fill="auto"/>
          </w:tcPr>
          <w:p w14:paraId="7EEA1E4E" w14:textId="77777777" w:rsidR="0061524D" w:rsidRPr="005E25F5" w:rsidRDefault="0061524D" w:rsidP="001B2204">
            <w:pPr>
              <w:jc w:val="center"/>
              <w:rPr>
                <w:rFonts w:cstheme="minorHAnsi"/>
                <w:bCs/>
                <w:szCs w:val="20"/>
              </w:rPr>
            </w:pPr>
          </w:p>
        </w:tc>
        <w:tc>
          <w:tcPr>
            <w:tcW w:w="990" w:type="dxa"/>
            <w:shd w:val="clear" w:color="auto" w:fill="auto"/>
          </w:tcPr>
          <w:p w14:paraId="76998A66" w14:textId="77777777" w:rsidR="0061524D" w:rsidRPr="005E25F5" w:rsidRDefault="0061524D" w:rsidP="001B2204">
            <w:pPr>
              <w:jc w:val="center"/>
              <w:rPr>
                <w:rFonts w:cstheme="minorHAnsi"/>
                <w:bCs/>
                <w:szCs w:val="20"/>
              </w:rPr>
            </w:pPr>
          </w:p>
        </w:tc>
        <w:tc>
          <w:tcPr>
            <w:tcW w:w="1103" w:type="dxa"/>
          </w:tcPr>
          <w:p w14:paraId="1BF40099" w14:textId="77777777" w:rsidR="0061524D" w:rsidRPr="005E25F5" w:rsidRDefault="0061524D" w:rsidP="001B2204">
            <w:pPr>
              <w:jc w:val="center"/>
              <w:rPr>
                <w:rFonts w:cstheme="minorHAnsi"/>
                <w:bCs/>
                <w:szCs w:val="20"/>
              </w:rPr>
            </w:pPr>
          </w:p>
        </w:tc>
        <w:tc>
          <w:tcPr>
            <w:tcW w:w="1103" w:type="dxa"/>
          </w:tcPr>
          <w:p w14:paraId="221CB090" w14:textId="77777777" w:rsidR="0061524D" w:rsidRPr="005E25F5" w:rsidRDefault="0061524D" w:rsidP="001B2204">
            <w:pPr>
              <w:jc w:val="center"/>
              <w:rPr>
                <w:rFonts w:cstheme="minorHAnsi"/>
                <w:bCs/>
                <w:szCs w:val="20"/>
              </w:rPr>
            </w:pPr>
          </w:p>
        </w:tc>
      </w:tr>
      <w:tr w:rsidR="0061524D" w:rsidRPr="00487927" w14:paraId="1EE7162E" w14:textId="694AA08D" w:rsidTr="0061524D">
        <w:tc>
          <w:tcPr>
            <w:tcW w:w="1255" w:type="dxa"/>
            <w:shd w:val="clear" w:color="auto" w:fill="D6E3BC" w:themeFill="accent3" w:themeFillTint="66"/>
          </w:tcPr>
          <w:p w14:paraId="7D698F1E" w14:textId="74073FBB" w:rsidR="0061524D" w:rsidRPr="007B756C" w:rsidRDefault="0061524D" w:rsidP="001B2204">
            <w:pPr>
              <w:jc w:val="center"/>
              <w:rPr>
                <w:rFonts w:cstheme="minorHAnsi"/>
                <w:b/>
                <w:szCs w:val="20"/>
              </w:rPr>
            </w:pPr>
            <w:r w:rsidRPr="007B756C">
              <w:rPr>
                <w:rFonts w:cstheme="minorHAnsi"/>
                <w:b/>
                <w:szCs w:val="20"/>
              </w:rPr>
              <w:t>Misc</w:t>
            </w:r>
          </w:p>
        </w:tc>
        <w:tc>
          <w:tcPr>
            <w:tcW w:w="990" w:type="dxa"/>
            <w:shd w:val="clear" w:color="auto" w:fill="D6E3BC" w:themeFill="accent3" w:themeFillTint="66"/>
          </w:tcPr>
          <w:p w14:paraId="55A4753F" w14:textId="7D7CB98B"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A880365" w14:textId="0E398B2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571E9242" w14:textId="5B2BE10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6EFE2EB1" w14:textId="06A8E60B"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B7EBC3" w14:textId="74925809" w:rsidTr="0061524D">
        <w:tc>
          <w:tcPr>
            <w:tcW w:w="1255" w:type="dxa"/>
          </w:tcPr>
          <w:p w14:paraId="480E39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B56D22" w14:textId="74E4B34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34477" w14:textId="1F4C4A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83D70" w14:textId="41FD4A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28AB1D" w14:textId="72A43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93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DB32A9" w14:textId="77777777" w:rsidR="0061524D" w:rsidRPr="00487927" w:rsidRDefault="0061524D" w:rsidP="001B2204">
            <w:pPr>
              <w:jc w:val="center"/>
              <w:rPr>
                <w:rFonts w:cstheme="minorHAnsi"/>
                <w:szCs w:val="20"/>
              </w:rPr>
            </w:pPr>
          </w:p>
        </w:tc>
        <w:tc>
          <w:tcPr>
            <w:tcW w:w="990" w:type="dxa"/>
          </w:tcPr>
          <w:p w14:paraId="75F9537F" w14:textId="77777777" w:rsidR="0061524D" w:rsidRPr="00487927" w:rsidRDefault="0061524D" w:rsidP="001B2204">
            <w:pPr>
              <w:jc w:val="center"/>
              <w:rPr>
                <w:rFonts w:cstheme="minorHAnsi"/>
                <w:szCs w:val="20"/>
              </w:rPr>
            </w:pPr>
          </w:p>
        </w:tc>
        <w:tc>
          <w:tcPr>
            <w:tcW w:w="990" w:type="dxa"/>
          </w:tcPr>
          <w:p w14:paraId="010C86C6" w14:textId="77777777" w:rsidR="0061524D" w:rsidRPr="00487927" w:rsidRDefault="0061524D" w:rsidP="001B2204">
            <w:pPr>
              <w:jc w:val="center"/>
              <w:rPr>
                <w:rFonts w:cstheme="minorHAnsi"/>
                <w:szCs w:val="20"/>
              </w:rPr>
            </w:pPr>
          </w:p>
        </w:tc>
        <w:tc>
          <w:tcPr>
            <w:tcW w:w="1103" w:type="dxa"/>
          </w:tcPr>
          <w:p w14:paraId="3BBFD226" w14:textId="77777777" w:rsidR="0061524D" w:rsidRPr="00487927" w:rsidRDefault="0061524D" w:rsidP="001B2204">
            <w:pPr>
              <w:jc w:val="center"/>
              <w:rPr>
                <w:rFonts w:cstheme="minorHAnsi"/>
                <w:szCs w:val="20"/>
              </w:rPr>
            </w:pPr>
          </w:p>
        </w:tc>
        <w:tc>
          <w:tcPr>
            <w:tcW w:w="1103" w:type="dxa"/>
          </w:tcPr>
          <w:p w14:paraId="2D484197" w14:textId="77777777" w:rsidR="0061524D" w:rsidRPr="00487927" w:rsidRDefault="0061524D" w:rsidP="001B2204">
            <w:pPr>
              <w:jc w:val="center"/>
              <w:rPr>
                <w:rFonts w:cstheme="minorHAnsi"/>
                <w:szCs w:val="20"/>
              </w:rPr>
            </w:pPr>
          </w:p>
        </w:tc>
      </w:tr>
      <w:tr w:rsidR="0061524D" w:rsidRPr="00487927" w14:paraId="2CB56BE7" w14:textId="3E0C59DE" w:rsidTr="0061524D">
        <w:tc>
          <w:tcPr>
            <w:tcW w:w="1255" w:type="dxa"/>
          </w:tcPr>
          <w:p w14:paraId="58D420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EAD60B" w14:textId="201D7C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195FE" w14:textId="4CE4C4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C361F5" w14:textId="2D2E0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2255AA" w14:textId="6B69BE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3D23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FC8AD" w14:textId="77777777" w:rsidR="0061524D" w:rsidRPr="00487927" w:rsidRDefault="0061524D" w:rsidP="001B2204">
            <w:pPr>
              <w:jc w:val="center"/>
              <w:rPr>
                <w:rFonts w:cstheme="minorHAnsi"/>
                <w:szCs w:val="20"/>
              </w:rPr>
            </w:pPr>
          </w:p>
        </w:tc>
        <w:tc>
          <w:tcPr>
            <w:tcW w:w="990" w:type="dxa"/>
          </w:tcPr>
          <w:p w14:paraId="58014240" w14:textId="77777777" w:rsidR="0061524D" w:rsidRPr="00487927" w:rsidRDefault="0061524D" w:rsidP="001B2204">
            <w:pPr>
              <w:jc w:val="center"/>
              <w:rPr>
                <w:rFonts w:cstheme="minorHAnsi"/>
                <w:szCs w:val="20"/>
              </w:rPr>
            </w:pPr>
          </w:p>
        </w:tc>
        <w:tc>
          <w:tcPr>
            <w:tcW w:w="990" w:type="dxa"/>
          </w:tcPr>
          <w:p w14:paraId="4D951504" w14:textId="77777777" w:rsidR="0061524D" w:rsidRPr="00487927" w:rsidRDefault="0061524D" w:rsidP="001B2204">
            <w:pPr>
              <w:jc w:val="center"/>
              <w:rPr>
                <w:rFonts w:cstheme="minorHAnsi"/>
                <w:szCs w:val="20"/>
              </w:rPr>
            </w:pPr>
          </w:p>
        </w:tc>
        <w:tc>
          <w:tcPr>
            <w:tcW w:w="1103" w:type="dxa"/>
          </w:tcPr>
          <w:p w14:paraId="6375574A" w14:textId="77777777" w:rsidR="0061524D" w:rsidRPr="00487927" w:rsidRDefault="0061524D" w:rsidP="001B2204">
            <w:pPr>
              <w:jc w:val="center"/>
              <w:rPr>
                <w:rFonts w:cstheme="minorHAnsi"/>
                <w:szCs w:val="20"/>
              </w:rPr>
            </w:pPr>
          </w:p>
        </w:tc>
        <w:tc>
          <w:tcPr>
            <w:tcW w:w="1103" w:type="dxa"/>
          </w:tcPr>
          <w:p w14:paraId="7AE07775" w14:textId="77777777" w:rsidR="0061524D" w:rsidRPr="00487927" w:rsidRDefault="0061524D" w:rsidP="001B2204">
            <w:pPr>
              <w:jc w:val="center"/>
              <w:rPr>
                <w:rFonts w:cstheme="minorHAnsi"/>
                <w:szCs w:val="20"/>
              </w:rPr>
            </w:pPr>
          </w:p>
        </w:tc>
      </w:tr>
      <w:tr w:rsidR="0061524D" w:rsidRPr="00487927" w14:paraId="317D930D" w14:textId="519F9FA8" w:rsidTr="0061524D">
        <w:tc>
          <w:tcPr>
            <w:tcW w:w="1255" w:type="dxa"/>
          </w:tcPr>
          <w:p w14:paraId="36141B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65B9BE" w14:textId="532F71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454CAF" w14:textId="7F53CD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448A19" w14:textId="592EA9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938BE9" w14:textId="2C91DF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6B3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61E3D" w14:textId="77777777" w:rsidR="0061524D" w:rsidRPr="00487927" w:rsidRDefault="0061524D" w:rsidP="001B2204">
            <w:pPr>
              <w:jc w:val="center"/>
              <w:rPr>
                <w:rFonts w:cstheme="minorHAnsi"/>
                <w:szCs w:val="20"/>
              </w:rPr>
            </w:pPr>
          </w:p>
        </w:tc>
        <w:tc>
          <w:tcPr>
            <w:tcW w:w="990" w:type="dxa"/>
          </w:tcPr>
          <w:p w14:paraId="0BB42308" w14:textId="77777777" w:rsidR="0061524D" w:rsidRPr="00487927" w:rsidRDefault="0061524D" w:rsidP="001B2204">
            <w:pPr>
              <w:jc w:val="center"/>
              <w:rPr>
                <w:rFonts w:cstheme="minorHAnsi"/>
                <w:szCs w:val="20"/>
              </w:rPr>
            </w:pPr>
          </w:p>
        </w:tc>
        <w:tc>
          <w:tcPr>
            <w:tcW w:w="990" w:type="dxa"/>
          </w:tcPr>
          <w:p w14:paraId="15B7BA9C" w14:textId="77777777" w:rsidR="0061524D" w:rsidRPr="00487927" w:rsidRDefault="0061524D" w:rsidP="001B2204">
            <w:pPr>
              <w:jc w:val="center"/>
              <w:rPr>
                <w:rFonts w:cstheme="minorHAnsi"/>
                <w:szCs w:val="20"/>
              </w:rPr>
            </w:pPr>
          </w:p>
        </w:tc>
        <w:tc>
          <w:tcPr>
            <w:tcW w:w="1103" w:type="dxa"/>
          </w:tcPr>
          <w:p w14:paraId="245AECE9" w14:textId="77777777" w:rsidR="0061524D" w:rsidRPr="00487927" w:rsidRDefault="0061524D" w:rsidP="001B2204">
            <w:pPr>
              <w:jc w:val="center"/>
              <w:rPr>
                <w:rFonts w:cstheme="minorHAnsi"/>
                <w:szCs w:val="20"/>
              </w:rPr>
            </w:pPr>
          </w:p>
        </w:tc>
        <w:tc>
          <w:tcPr>
            <w:tcW w:w="1103" w:type="dxa"/>
          </w:tcPr>
          <w:p w14:paraId="73BCE358" w14:textId="77777777" w:rsidR="0061524D" w:rsidRPr="00487927" w:rsidRDefault="0061524D" w:rsidP="001B2204">
            <w:pPr>
              <w:jc w:val="center"/>
              <w:rPr>
                <w:rFonts w:cstheme="minorHAnsi"/>
                <w:szCs w:val="20"/>
              </w:rPr>
            </w:pPr>
          </w:p>
        </w:tc>
      </w:tr>
      <w:tr w:rsidR="0061524D" w:rsidRPr="00487927" w14:paraId="1ABF1CD4" w14:textId="4EC0A9A3" w:rsidTr="0061524D">
        <w:tc>
          <w:tcPr>
            <w:tcW w:w="1255" w:type="dxa"/>
          </w:tcPr>
          <w:p w14:paraId="216F05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901_04</w:t>
            </w:r>
          </w:p>
        </w:tc>
        <w:tc>
          <w:tcPr>
            <w:tcW w:w="990" w:type="dxa"/>
          </w:tcPr>
          <w:p w14:paraId="5E3A9B2E" w14:textId="5858F6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2991D0" w14:textId="6CB45C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1DD63E" w14:textId="4CF30D4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6A318E" w14:textId="6E190A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CBB46D" w14:textId="2772E9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D587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9811B3" w14:textId="77777777" w:rsidR="0061524D" w:rsidRPr="00487927" w:rsidRDefault="0061524D" w:rsidP="001B2204">
            <w:pPr>
              <w:jc w:val="center"/>
              <w:rPr>
                <w:rFonts w:cstheme="minorHAnsi"/>
                <w:szCs w:val="20"/>
              </w:rPr>
            </w:pPr>
          </w:p>
        </w:tc>
        <w:tc>
          <w:tcPr>
            <w:tcW w:w="990" w:type="dxa"/>
          </w:tcPr>
          <w:p w14:paraId="4A814B0D" w14:textId="77777777" w:rsidR="0061524D" w:rsidRPr="00487927" w:rsidRDefault="0061524D" w:rsidP="001B2204">
            <w:pPr>
              <w:jc w:val="center"/>
              <w:rPr>
                <w:rFonts w:cstheme="minorHAnsi"/>
                <w:szCs w:val="20"/>
              </w:rPr>
            </w:pPr>
          </w:p>
        </w:tc>
        <w:tc>
          <w:tcPr>
            <w:tcW w:w="990" w:type="dxa"/>
          </w:tcPr>
          <w:p w14:paraId="488DDEED" w14:textId="77777777" w:rsidR="0061524D" w:rsidRPr="00487927" w:rsidRDefault="0061524D" w:rsidP="001B2204">
            <w:pPr>
              <w:jc w:val="center"/>
              <w:rPr>
                <w:rFonts w:cstheme="minorHAnsi"/>
                <w:szCs w:val="20"/>
              </w:rPr>
            </w:pPr>
          </w:p>
        </w:tc>
        <w:tc>
          <w:tcPr>
            <w:tcW w:w="1103" w:type="dxa"/>
          </w:tcPr>
          <w:p w14:paraId="51C3ABA2" w14:textId="77777777" w:rsidR="0061524D" w:rsidRPr="00487927" w:rsidRDefault="0061524D" w:rsidP="001B2204">
            <w:pPr>
              <w:jc w:val="center"/>
              <w:rPr>
                <w:rFonts w:cstheme="minorHAnsi"/>
                <w:szCs w:val="20"/>
              </w:rPr>
            </w:pPr>
          </w:p>
        </w:tc>
        <w:tc>
          <w:tcPr>
            <w:tcW w:w="1103" w:type="dxa"/>
          </w:tcPr>
          <w:p w14:paraId="5038B3FF" w14:textId="77777777" w:rsidR="0061524D" w:rsidRPr="00487927" w:rsidRDefault="0061524D" w:rsidP="001B2204">
            <w:pPr>
              <w:jc w:val="center"/>
              <w:rPr>
                <w:rFonts w:cstheme="minorHAnsi"/>
                <w:szCs w:val="20"/>
              </w:rPr>
            </w:pPr>
          </w:p>
        </w:tc>
      </w:tr>
      <w:tr w:rsidR="0061524D" w:rsidRPr="00487927" w14:paraId="58C9C8D2" w14:textId="02D6BD5F" w:rsidTr="0061524D">
        <w:tc>
          <w:tcPr>
            <w:tcW w:w="1255" w:type="dxa"/>
          </w:tcPr>
          <w:p w14:paraId="2EC36C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13F47" w14:textId="09602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0631B" w14:textId="2351B6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774969" w14:textId="51B99C5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553B9D" w14:textId="4AFC0C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CF86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2AC53F" w14:textId="77777777" w:rsidR="0061524D" w:rsidRPr="00487927" w:rsidRDefault="0061524D" w:rsidP="001B2204">
            <w:pPr>
              <w:jc w:val="center"/>
              <w:rPr>
                <w:rFonts w:cstheme="minorHAnsi"/>
                <w:szCs w:val="20"/>
              </w:rPr>
            </w:pPr>
          </w:p>
        </w:tc>
        <w:tc>
          <w:tcPr>
            <w:tcW w:w="990" w:type="dxa"/>
          </w:tcPr>
          <w:p w14:paraId="0890FD4D" w14:textId="77777777" w:rsidR="0061524D" w:rsidRPr="00487927" w:rsidRDefault="0061524D" w:rsidP="001B2204">
            <w:pPr>
              <w:jc w:val="center"/>
              <w:rPr>
                <w:rFonts w:cstheme="minorHAnsi"/>
                <w:szCs w:val="20"/>
              </w:rPr>
            </w:pPr>
          </w:p>
        </w:tc>
        <w:tc>
          <w:tcPr>
            <w:tcW w:w="990" w:type="dxa"/>
          </w:tcPr>
          <w:p w14:paraId="00C59542" w14:textId="77777777" w:rsidR="0061524D" w:rsidRPr="00487927" w:rsidRDefault="0061524D" w:rsidP="001B2204">
            <w:pPr>
              <w:jc w:val="center"/>
              <w:rPr>
                <w:rFonts w:cstheme="minorHAnsi"/>
                <w:szCs w:val="20"/>
              </w:rPr>
            </w:pPr>
          </w:p>
        </w:tc>
        <w:tc>
          <w:tcPr>
            <w:tcW w:w="1103" w:type="dxa"/>
          </w:tcPr>
          <w:p w14:paraId="37ABB651" w14:textId="77777777" w:rsidR="0061524D" w:rsidRPr="00487927" w:rsidRDefault="0061524D" w:rsidP="001B2204">
            <w:pPr>
              <w:jc w:val="center"/>
              <w:rPr>
                <w:rFonts w:cstheme="minorHAnsi"/>
                <w:szCs w:val="20"/>
              </w:rPr>
            </w:pPr>
          </w:p>
        </w:tc>
        <w:tc>
          <w:tcPr>
            <w:tcW w:w="1103" w:type="dxa"/>
          </w:tcPr>
          <w:p w14:paraId="032B9565" w14:textId="77777777" w:rsidR="0061524D" w:rsidRPr="00487927" w:rsidRDefault="0061524D" w:rsidP="001B2204">
            <w:pPr>
              <w:jc w:val="center"/>
              <w:rPr>
                <w:rFonts w:cstheme="minorHAnsi"/>
                <w:szCs w:val="20"/>
              </w:rPr>
            </w:pPr>
          </w:p>
        </w:tc>
      </w:tr>
      <w:tr w:rsidR="0061524D" w:rsidRPr="00487927" w14:paraId="602CA97F" w14:textId="4F372119" w:rsidTr="0061524D">
        <w:tc>
          <w:tcPr>
            <w:tcW w:w="1255" w:type="dxa"/>
          </w:tcPr>
          <w:p w14:paraId="504CA6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A5728F" w14:textId="612B3B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FBBF16" w14:textId="10E2D9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EAD09" w14:textId="58AF14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289FE2" w14:textId="754817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A62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62DED1" w14:textId="77777777" w:rsidR="0061524D" w:rsidRPr="00487927" w:rsidRDefault="0061524D" w:rsidP="001B2204">
            <w:pPr>
              <w:jc w:val="center"/>
              <w:rPr>
                <w:rFonts w:cstheme="minorHAnsi"/>
                <w:szCs w:val="20"/>
              </w:rPr>
            </w:pPr>
          </w:p>
        </w:tc>
        <w:tc>
          <w:tcPr>
            <w:tcW w:w="990" w:type="dxa"/>
          </w:tcPr>
          <w:p w14:paraId="14A80F4C" w14:textId="77777777" w:rsidR="0061524D" w:rsidRPr="00487927" w:rsidRDefault="0061524D" w:rsidP="001B2204">
            <w:pPr>
              <w:jc w:val="center"/>
              <w:rPr>
                <w:rFonts w:cstheme="minorHAnsi"/>
                <w:szCs w:val="20"/>
              </w:rPr>
            </w:pPr>
          </w:p>
        </w:tc>
        <w:tc>
          <w:tcPr>
            <w:tcW w:w="990" w:type="dxa"/>
          </w:tcPr>
          <w:p w14:paraId="72E87FEA" w14:textId="77777777" w:rsidR="0061524D" w:rsidRPr="00487927" w:rsidRDefault="0061524D" w:rsidP="001B2204">
            <w:pPr>
              <w:jc w:val="center"/>
              <w:rPr>
                <w:rFonts w:cstheme="minorHAnsi"/>
                <w:szCs w:val="20"/>
              </w:rPr>
            </w:pPr>
          </w:p>
        </w:tc>
        <w:tc>
          <w:tcPr>
            <w:tcW w:w="1103" w:type="dxa"/>
          </w:tcPr>
          <w:p w14:paraId="6E9B095B" w14:textId="77777777" w:rsidR="0061524D" w:rsidRPr="00487927" w:rsidRDefault="0061524D" w:rsidP="001B2204">
            <w:pPr>
              <w:jc w:val="center"/>
              <w:rPr>
                <w:rFonts w:cstheme="minorHAnsi"/>
                <w:szCs w:val="20"/>
              </w:rPr>
            </w:pPr>
          </w:p>
        </w:tc>
        <w:tc>
          <w:tcPr>
            <w:tcW w:w="1103" w:type="dxa"/>
          </w:tcPr>
          <w:p w14:paraId="10FDAA74" w14:textId="77777777" w:rsidR="0061524D" w:rsidRPr="00487927" w:rsidRDefault="0061524D" w:rsidP="001B2204">
            <w:pPr>
              <w:jc w:val="center"/>
              <w:rPr>
                <w:rFonts w:cstheme="minorHAnsi"/>
                <w:szCs w:val="20"/>
              </w:rPr>
            </w:pPr>
          </w:p>
        </w:tc>
      </w:tr>
      <w:tr w:rsidR="0061524D" w:rsidRPr="00487927" w14:paraId="66A02F20" w14:textId="717360D7" w:rsidTr="0061524D">
        <w:tc>
          <w:tcPr>
            <w:tcW w:w="1255" w:type="dxa"/>
          </w:tcPr>
          <w:p w14:paraId="7BED71A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E7C3E" w14:textId="1FF7DE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4306F0" w14:textId="69B030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F76944" w14:textId="4FA92E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614F89" w14:textId="53012BB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34FB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C14876" w14:textId="77777777" w:rsidR="0061524D" w:rsidRPr="00487927" w:rsidRDefault="0061524D" w:rsidP="001B2204">
            <w:pPr>
              <w:jc w:val="center"/>
              <w:rPr>
                <w:rFonts w:cstheme="minorHAnsi"/>
                <w:szCs w:val="20"/>
              </w:rPr>
            </w:pPr>
          </w:p>
        </w:tc>
        <w:tc>
          <w:tcPr>
            <w:tcW w:w="990" w:type="dxa"/>
          </w:tcPr>
          <w:p w14:paraId="01A046E9" w14:textId="77777777" w:rsidR="0061524D" w:rsidRPr="00487927" w:rsidRDefault="0061524D" w:rsidP="001B2204">
            <w:pPr>
              <w:jc w:val="center"/>
              <w:rPr>
                <w:rFonts w:cstheme="minorHAnsi"/>
                <w:szCs w:val="20"/>
              </w:rPr>
            </w:pPr>
          </w:p>
        </w:tc>
        <w:tc>
          <w:tcPr>
            <w:tcW w:w="990" w:type="dxa"/>
          </w:tcPr>
          <w:p w14:paraId="39F314E2" w14:textId="77777777" w:rsidR="0061524D" w:rsidRPr="00487927" w:rsidRDefault="0061524D" w:rsidP="001B2204">
            <w:pPr>
              <w:jc w:val="center"/>
              <w:rPr>
                <w:rFonts w:cstheme="minorHAnsi"/>
                <w:szCs w:val="20"/>
              </w:rPr>
            </w:pPr>
          </w:p>
        </w:tc>
        <w:tc>
          <w:tcPr>
            <w:tcW w:w="1103" w:type="dxa"/>
          </w:tcPr>
          <w:p w14:paraId="68785093" w14:textId="77777777" w:rsidR="0061524D" w:rsidRPr="00487927" w:rsidRDefault="0061524D" w:rsidP="001B2204">
            <w:pPr>
              <w:jc w:val="center"/>
              <w:rPr>
                <w:rFonts w:cstheme="minorHAnsi"/>
                <w:szCs w:val="20"/>
              </w:rPr>
            </w:pPr>
          </w:p>
        </w:tc>
        <w:tc>
          <w:tcPr>
            <w:tcW w:w="1103" w:type="dxa"/>
          </w:tcPr>
          <w:p w14:paraId="72570B58" w14:textId="77777777" w:rsidR="0061524D" w:rsidRPr="00487927" w:rsidRDefault="0061524D" w:rsidP="001B2204">
            <w:pPr>
              <w:jc w:val="center"/>
              <w:rPr>
                <w:rFonts w:cstheme="minorHAnsi"/>
                <w:szCs w:val="20"/>
              </w:rPr>
            </w:pPr>
          </w:p>
        </w:tc>
      </w:tr>
      <w:tr w:rsidR="0061524D" w:rsidRPr="00487927" w14:paraId="2FF4B847" w14:textId="7BF8EDB7" w:rsidTr="0061524D">
        <w:tc>
          <w:tcPr>
            <w:tcW w:w="1255" w:type="dxa"/>
          </w:tcPr>
          <w:p w14:paraId="27356FD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110A89" w14:textId="57AD20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E13AA2" w14:textId="27503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888DCB" w14:textId="2871532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CE0BC6" w14:textId="248E48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A69B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7EDD853" w14:textId="77777777" w:rsidR="0061524D" w:rsidRPr="00487927" w:rsidRDefault="0061524D" w:rsidP="001B2204">
            <w:pPr>
              <w:jc w:val="center"/>
              <w:rPr>
                <w:rFonts w:cstheme="minorHAnsi"/>
                <w:szCs w:val="20"/>
              </w:rPr>
            </w:pPr>
          </w:p>
        </w:tc>
        <w:tc>
          <w:tcPr>
            <w:tcW w:w="990" w:type="dxa"/>
          </w:tcPr>
          <w:p w14:paraId="615C92AD" w14:textId="77777777" w:rsidR="0061524D" w:rsidRPr="00487927" w:rsidRDefault="0061524D" w:rsidP="001B2204">
            <w:pPr>
              <w:jc w:val="center"/>
              <w:rPr>
                <w:rFonts w:cstheme="minorHAnsi"/>
                <w:szCs w:val="20"/>
              </w:rPr>
            </w:pPr>
          </w:p>
        </w:tc>
        <w:tc>
          <w:tcPr>
            <w:tcW w:w="990" w:type="dxa"/>
          </w:tcPr>
          <w:p w14:paraId="4C9BB698" w14:textId="77777777" w:rsidR="0061524D" w:rsidRPr="00487927" w:rsidRDefault="0061524D" w:rsidP="001B2204">
            <w:pPr>
              <w:jc w:val="center"/>
              <w:rPr>
                <w:rFonts w:cstheme="minorHAnsi"/>
                <w:szCs w:val="20"/>
              </w:rPr>
            </w:pPr>
          </w:p>
        </w:tc>
        <w:tc>
          <w:tcPr>
            <w:tcW w:w="1103" w:type="dxa"/>
          </w:tcPr>
          <w:p w14:paraId="2E63C10D" w14:textId="77777777" w:rsidR="0061524D" w:rsidRPr="00487927" w:rsidRDefault="0061524D" w:rsidP="001B2204">
            <w:pPr>
              <w:jc w:val="center"/>
              <w:rPr>
                <w:rFonts w:cstheme="minorHAnsi"/>
                <w:szCs w:val="20"/>
              </w:rPr>
            </w:pPr>
          </w:p>
        </w:tc>
        <w:tc>
          <w:tcPr>
            <w:tcW w:w="1103" w:type="dxa"/>
          </w:tcPr>
          <w:p w14:paraId="17C46FA8" w14:textId="77777777" w:rsidR="0061524D" w:rsidRPr="00487927" w:rsidRDefault="0061524D" w:rsidP="001B2204">
            <w:pPr>
              <w:jc w:val="center"/>
              <w:rPr>
                <w:rFonts w:cstheme="minorHAnsi"/>
                <w:szCs w:val="20"/>
              </w:rPr>
            </w:pPr>
          </w:p>
        </w:tc>
      </w:tr>
      <w:tr w:rsidR="0061524D" w:rsidRPr="00487927" w14:paraId="41DDE094" w14:textId="5D53DE4B" w:rsidTr="0061524D">
        <w:tc>
          <w:tcPr>
            <w:tcW w:w="1255" w:type="dxa"/>
          </w:tcPr>
          <w:p w14:paraId="5224C7A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CBF7D" w14:textId="462FBA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A94B6" w14:textId="4B7D5E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196F57" w14:textId="1E8F0B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1B0C7B" w14:textId="6EB45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BA9E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DBB78" w14:textId="77777777" w:rsidR="0061524D" w:rsidRPr="00487927" w:rsidRDefault="0061524D" w:rsidP="001B2204">
            <w:pPr>
              <w:jc w:val="center"/>
              <w:rPr>
                <w:rFonts w:cstheme="minorHAnsi"/>
                <w:szCs w:val="20"/>
              </w:rPr>
            </w:pPr>
          </w:p>
        </w:tc>
        <w:tc>
          <w:tcPr>
            <w:tcW w:w="990" w:type="dxa"/>
          </w:tcPr>
          <w:p w14:paraId="7186FCB1" w14:textId="77777777" w:rsidR="0061524D" w:rsidRPr="00487927" w:rsidRDefault="0061524D" w:rsidP="001B2204">
            <w:pPr>
              <w:jc w:val="center"/>
              <w:rPr>
                <w:rFonts w:cstheme="minorHAnsi"/>
                <w:szCs w:val="20"/>
              </w:rPr>
            </w:pPr>
          </w:p>
        </w:tc>
        <w:tc>
          <w:tcPr>
            <w:tcW w:w="990" w:type="dxa"/>
          </w:tcPr>
          <w:p w14:paraId="2483EB46" w14:textId="77777777" w:rsidR="0061524D" w:rsidRPr="00487927" w:rsidRDefault="0061524D" w:rsidP="001B2204">
            <w:pPr>
              <w:jc w:val="center"/>
              <w:rPr>
                <w:rFonts w:cstheme="minorHAnsi"/>
                <w:szCs w:val="20"/>
              </w:rPr>
            </w:pPr>
          </w:p>
        </w:tc>
        <w:tc>
          <w:tcPr>
            <w:tcW w:w="1103" w:type="dxa"/>
          </w:tcPr>
          <w:p w14:paraId="2E1F1E96" w14:textId="77777777" w:rsidR="0061524D" w:rsidRPr="00487927" w:rsidRDefault="0061524D" w:rsidP="001B2204">
            <w:pPr>
              <w:jc w:val="center"/>
              <w:rPr>
                <w:rFonts w:cstheme="minorHAnsi"/>
                <w:szCs w:val="20"/>
              </w:rPr>
            </w:pPr>
          </w:p>
        </w:tc>
        <w:tc>
          <w:tcPr>
            <w:tcW w:w="1103" w:type="dxa"/>
          </w:tcPr>
          <w:p w14:paraId="7583D549" w14:textId="77777777" w:rsidR="0061524D" w:rsidRPr="00487927" w:rsidRDefault="0061524D" w:rsidP="001B2204">
            <w:pPr>
              <w:jc w:val="center"/>
              <w:rPr>
                <w:rFonts w:cstheme="minorHAnsi"/>
                <w:szCs w:val="20"/>
              </w:rPr>
            </w:pPr>
          </w:p>
        </w:tc>
      </w:tr>
      <w:tr w:rsidR="0061524D" w:rsidRPr="00487927" w14:paraId="3C55C76C" w14:textId="17E72E66" w:rsidTr="0061524D">
        <w:tc>
          <w:tcPr>
            <w:tcW w:w="1255" w:type="dxa"/>
          </w:tcPr>
          <w:p w14:paraId="4DE20B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5FFA6" w14:textId="40DBAB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E02806" w14:textId="23A5F0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F84093" w14:textId="70B83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8D786B" w14:textId="22D113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5177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66D6AB" w14:textId="77777777" w:rsidR="0061524D" w:rsidRPr="00487927" w:rsidRDefault="0061524D" w:rsidP="001B2204">
            <w:pPr>
              <w:jc w:val="center"/>
              <w:rPr>
                <w:rFonts w:cstheme="minorHAnsi"/>
                <w:szCs w:val="20"/>
              </w:rPr>
            </w:pPr>
          </w:p>
        </w:tc>
        <w:tc>
          <w:tcPr>
            <w:tcW w:w="990" w:type="dxa"/>
          </w:tcPr>
          <w:p w14:paraId="24DDB6D2" w14:textId="77777777" w:rsidR="0061524D" w:rsidRPr="00487927" w:rsidRDefault="0061524D" w:rsidP="001B2204">
            <w:pPr>
              <w:jc w:val="center"/>
              <w:rPr>
                <w:rFonts w:cstheme="minorHAnsi"/>
                <w:szCs w:val="20"/>
              </w:rPr>
            </w:pPr>
          </w:p>
        </w:tc>
        <w:tc>
          <w:tcPr>
            <w:tcW w:w="990" w:type="dxa"/>
          </w:tcPr>
          <w:p w14:paraId="4A0D9A99" w14:textId="77777777" w:rsidR="0061524D" w:rsidRPr="00487927" w:rsidRDefault="0061524D" w:rsidP="001B2204">
            <w:pPr>
              <w:jc w:val="center"/>
              <w:rPr>
                <w:rFonts w:cstheme="minorHAnsi"/>
                <w:szCs w:val="20"/>
              </w:rPr>
            </w:pPr>
          </w:p>
        </w:tc>
        <w:tc>
          <w:tcPr>
            <w:tcW w:w="1103" w:type="dxa"/>
          </w:tcPr>
          <w:p w14:paraId="461E4A82" w14:textId="77777777" w:rsidR="0061524D" w:rsidRPr="00487927" w:rsidRDefault="0061524D" w:rsidP="001B2204">
            <w:pPr>
              <w:jc w:val="center"/>
              <w:rPr>
                <w:rFonts w:cstheme="minorHAnsi"/>
                <w:szCs w:val="20"/>
              </w:rPr>
            </w:pPr>
          </w:p>
        </w:tc>
        <w:tc>
          <w:tcPr>
            <w:tcW w:w="1103" w:type="dxa"/>
          </w:tcPr>
          <w:p w14:paraId="1AEBADBD" w14:textId="77777777" w:rsidR="0061524D" w:rsidRPr="00487927" w:rsidRDefault="0061524D" w:rsidP="001B2204">
            <w:pPr>
              <w:jc w:val="center"/>
              <w:rPr>
                <w:rFonts w:cstheme="minorHAnsi"/>
                <w:szCs w:val="20"/>
              </w:rPr>
            </w:pPr>
          </w:p>
        </w:tc>
      </w:tr>
      <w:tr w:rsidR="0061524D" w:rsidRPr="00487927" w14:paraId="763E87AD" w14:textId="527E6988" w:rsidTr="0061524D">
        <w:tc>
          <w:tcPr>
            <w:tcW w:w="1255" w:type="dxa"/>
          </w:tcPr>
          <w:p w14:paraId="05B04A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5629D" w14:textId="662B47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F9581F" w14:textId="30140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23E8E" w14:textId="6601C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450164" w14:textId="53D230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5349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87C4F0" w14:textId="77777777" w:rsidR="0061524D" w:rsidRPr="00487927" w:rsidRDefault="0061524D" w:rsidP="001B2204">
            <w:pPr>
              <w:jc w:val="center"/>
              <w:rPr>
                <w:rFonts w:cstheme="minorHAnsi"/>
                <w:szCs w:val="20"/>
              </w:rPr>
            </w:pPr>
          </w:p>
        </w:tc>
        <w:tc>
          <w:tcPr>
            <w:tcW w:w="990" w:type="dxa"/>
          </w:tcPr>
          <w:p w14:paraId="75E9C046" w14:textId="77777777" w:rsidR="0061524D" w:rsidRPr="00487927" w:rsidRDefault="0061524D" w:rsidP="001B2204">
            <w:pPr>
              <w:jc w:val="center"/>
              <w:rPr>
                <w:rFonts w:cstheme="minorHAnsi"/>
                <w:szCs w:val="20"/>
              </w:rPr>
            </w:pPr>
          </w:p>
        </w:tc>
        <w:tc>
          <w:tcPr>
            <w:tcW w:w="990" w:type="dxa"/>
          </w:tcPr>
          <w:p w14:paraId="5C67F182" w14:textId="77777777" w:rsidR="0061524D" w:rsidRPr="00487927" w:rsidRDefault="0061524D" w:rsidP="001B2204">
            <w:pPr>
              <w:jc w:val="center"/>
              <w:rPr>
                <w:rFonts w:cstheme="minorHAnsi"/>
                <w:szCs w:val="20"/>
              </w:rPr>
            </w:pPr>
          </w:p>
        </w:tc>
        <w:tc>
          <w:tcPr>
            <w:tcW w:w="1103" w:type="dxa"/>
          </w:tcPr>
          <w:p w14:paraId="64578784" w14:textId="77777777" w:rsidR="0061524D" w:rsidRPr="00487927" w:rsidRDefault="0061524D" w:rsidP="001B2204">
            <w:pPr>
              <w:jc w:val="center"/>
              <w:rPr>
                <w:rFonts w:cstheme="minorHAnsi"/>
                <w:szCs w:val="20"/>
              </w:rPr>
            </w:pPr>
          </w:p>
        </w:tc>
        <w:tc>
          <w:tcPr>
            <w:tcW w:w="1103" w:type="dxa"/>
          </w:tcPr>
          <w:p w14:paraId="56A3772C" w14:textId="77777777" w:rsidR="0061524D" w:rsidRPr="00487927" w:rsidRDefault="0061524D" w:rsidP="001B2204">
            <w:pPr>
              <w:jc w:val="center"/>
              <w:rPr>
                <w:rFonts w:cstheme="minorHAnsi"/>
                <w:szCs w:val="20"/>
              </w:rPr>
            </w:pPr>
          </w:p>
        </w:tc>
      </w:tr>
      <w:tr w:rsidR="0061524D" w:rsidRPr="00487927" w14:paraId="2CA9694C" w14:textId="63B432E0" w:rsidTr="0061524D">
        <w:tc>
          <w:tcPr>
            <w:tcW w:w="1255" w:type="dxa"/>
          </w:tcPr>
          <w:p w14:paraId="26BC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63352" w14:textId="107E6B6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66004" w14:textId="0B4A1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C2DB95" w14:textId="6E7CA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1B8205" w14:textId="0846A2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57BA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05593B" w14:textId="77777777" w:rsidR="0061524D" w:rsidRPr="00487927" w:rsidRDefault="0061524D" w:rsidP="001B2204">
            <w:pPr>
              <w:jc w:val="center"/>
              <w:rPr>
                <w:rFonts w:cstheme="minorHAnsi"/>
                <w:szCs w:val="20"/>
              </w:rPr>
            </w:pPr>
          </w:p>
        </w:tc>
        <w:tc>
          <w:tcPr>
            <w:tcW w:w="990" w:type="dxa"/>
          </w:tcPr>
          <w:p w14:paraId="56CB1E4A" w14:textId="77777777" w:rsidR="0061524D" w:rsidRPr="00487927" w:rsidRDefault="0061524D" w:rsidP="001B2204">
            <w:pPr>
              <w:jc w:val="center"/>
              <w:rPr>
                <w:rFonts w:cstheme="minorHAnsi"/>
                <w:szCs w:val="20"/>
              </w:rPr>
            </w:pPr>
          </w:p>
        </w:tc>
        <w:tc>
          <w:tcPr>
            <w:tcW w:w="990" w:type="dxa"/>
          </w:tcPr>
          <w:p w14:paraId="5DE3E19A" w14:textId="77777777" w:rsidR="0061524D" w:rsidRPr="00487927" w:rsidRDefault="0061524D" w:rsidP="001B2204">
            <w:pPr>
              <w:jc w:val="center"/>
              <w:rPr>
                <w:rFonts w:cstheme="minorHAnsi"/>
                <w:szCs w:val="20"/>
              </w:rPr>
            </w:pPr>
          </w:p>
        </w:tc>
        <w:tc>
          <w:tcPr>
            <w:tcW w:w="1103" w:type="dxa"/>
          </w:tcPr>
          <w:p w14:paraId="71B9921A" w14:textId="77777777" w:rsidR="0061524D" w:rsidRPr="00487927" w:rsidRDefault="0061524D" w:rsidP="001B2204">
            <w:pPr>
              <w:jc w:val="center"/>
              <w:rPr>
                <w:rFonts w:cstheme="minorHAnsi"/>
                <w:szCs w:val="20"/>
              </w:rPr>
            </w:pPr>
          </w:p>
        </w:tc>
        <w:tc>
          <w:tcPr>
            <w:tcW w:w="1103" w:type="dxa"/>
          </w:tcPr>
          <w:p w14:paraId="1310AA0C" w14:textId="77777777" w:rsidR="0061524D" w:rsidRPr="00487927" w:rsidRDefault="0061524D" w:rsidP="001B2204">
            <w:pPr>
              <w:jc w:val="center"/>
              <w:rPr>
                <w:rFonts w:cstheme="minorHAnsi"/>
                <w:szCs w:val="20"/>
              </w:rPr>
            </w:pPr>
          </w:p>
        </w:tc>
      </w:tr>
      <w:tr w:rsidR="0061524D" w:rsidRPr="00487927" w14:paraId="5E5340E6" w14:textId="4F47360B" w:rsidTr="0061524D">
        <w:tc>
          <w:tcPr>
            <w:tcW w:w="1255" w:type="dxa"/>
          </w:tcPr>
          <w:p w14:paraId="03534E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024545" w14:textId="5F5B87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BB7E" w14:textId="33C996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BC1A21" w14:textId="3FF661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283027" w14:textId="066EB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CC08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940F34" w14:textId="77777777" w:rsidR="0061524D" w:rsidRPr="00487927" w:rsidRDefault="0061524D" w:rsidP="001B2204">
            <w:pPr>
              <w:jc w:val="center"/>
              <w:rPr>
                <w:rFonts w:cstheme="minorHAnsi"/>
                <w:szCs w:val="20"/>
              </w:rPr>
            </w:pPr>
          </w:p>
        </w:tc>
        <w:tc>
          <w:tcPr>
            <w:tcW w:w="990" w:type="dxa"/>
          </w:tcPr>
          <w:p w14:paraId="7ED8D4D4" w14:textId="77777777" w:rsidR="0061524D" w:rsidRPr="00487927" w:rsidRDefault="0061524D" w:rsidP="001B2204">
            <w:pPr>
              <w:jc w:val="center"/>
              <w:rPr>
                <w:rFonts w:cstheme="minorHAnsi"/>
                <w:szCs w:val="20"/>
              </w:rPr>
            </w:pPr>
          </w:p>
        </w:tc>
        <w:tc>
          <w:tcPr>
            <w:tcW w:w="990" w:type="dxa"/>
          </w:tcPr>
          <w:p w14:paraId="235FD0CF" w14:textId="77777777" w:rsidR="0061524D" w:rsidRPr="00487927" w:rsidRDefault="0061524D" w:rsidP="001B2204">
            <w:pPr>
              <w:jc w:val="center"/>
              <w:rPr>
                <w:rFonts w:cstheme="minorHAnsi"/>
                <w:szCs w:val="20"/>
              </w:rPr>
            </w:pPr>
          </w:p>
        </w:tc>
        <w:tc>
          <w:tcPr>
            <w:tcW w:w="1103" w:type="dxa"/>
          </w:tcPr>
          <w:p w14:paraId="27ED7148" w14:textId="77777777" w:rsidR="0061524D" w:rsidRPr="00487927" w:rsidRDefault="0061524D" w:rsidP="001B2204">
            <w:pPr>
              <w:jc w:val="center"/>
              <w:rPr>
                <w:rFonts w:cstheme="minorHAnsi"/>
                <w:szCs w:val="20"/>
              </w:rPr>
            </w:pPr>
          </w:p>
        </w:tc>
        <w:tc>
          <w:tcPr>
            <w:tcW w:w="1103" w:type="dxa"/>
          </w:tcPr>
          <w:p w14:paraId="79F12DAE" w14:textId="77777777" w:rsidR="0061524D" w:rsidRPr="00487927" w:rsidRDefault="0061524D" w:rsidP="001B2204">
            <w:pPr>
              <w:jc w:val="center"/>
              <w:rPr>
                <w:rFonts w:cstheme="minorHAnsi"/>
                <w:szCs w:val="20"/>
              </w:rPr>
            </w:pPr>
          </w:p>
        </w:tc>
      </w:tr>
      <w:tr w:rsidR="0061524D" w:rsidRPr="00487927" w14:paraId="2B7B00A2" w14:textId="6743789C" w:rsidTr="0061524D">
        <w:tc>
          <w:tcPr>
            <w:tcW w:w="1255" w:type="dxa"/>
          </w:tcPr>
          <w:p w14:paraId="276C61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89D66" w14:textId="02DD3A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57E70C" w14:textId="57939F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0C2FA8" w14:textId="6A1743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EB06BC" w14:textId="4E4347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E02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2EA7" w14:textId="77777777" w:rsidR="0061524D" w:rsidRPr="00487927" w:rsidRDefault="0061524D" w:rsidP="001B2204">
            <w:pPr>
              <w:jc w:val="center"/>
              <w:rPr>
                <w:rFonts w:cstheme="minorHAnsi"/>
                <w:szCs w:val="20"/>
              </w:rPr>
            </w:pPr>
          </w:p>
        </w:tc>
        <w:tc>
          <w:tcPr>
            <w:tcW w:w="990" w:type="dxa"/>
          </w:tcPr>
          <w:p w14:paraId="7A4A84A4" w14:textId="77777777" w:rsidR="0061524D" w:rsidRPr="00487927" w:rsidRDefault="0061524D" w:rsidP="001B2204">
            <w:pPr>
              <w:jc w:val="center"/>
              <w:rPr>
                <w:rFonts w:cstheme="minorHAnsi"/>
                <w:szCs w:val="20"/>
              </w:rPr>
            </w:pPr>
          </w:p>
        </w:tc>
        <w:tc>
          <w:tcPr>
            <w:tcW w:w="990" w:type="dxa"/>
          </w:tcPr>
          <w:p w14:paraId="2EFCAEA7" w14:textId="77777777" w:rsidR="0061524D" w:rsidRPr="00487927" w:rsidRDefault="0061524D" w:rsidP="001B2204">
            <w:pPr>
              <w:jc w:val="center"/>
              <w:rPr>
                <w:rFonts w:cstheme="minorHAnsi"/>
                <w:szCs w:val="20"/>
              </w:rPr>
            </w:pPr>
          </w:p>
        </w:tc>
        <w:tc>
          <w:tcPr>
            <w:tcW w:w="1103" w:type="dxa"/>
          </w:tcPr>
          <w:p w14:paraId="6951BE41" w14:textId="77777777" w:rsidR="0061524D" w:rsidRPr="00487927" w:rsidRDefault="0061524D" w:rsidP="001B2204">
            <w:pPr>
              <w:jc w:val="center"/>
              <w:rPr>
                <w:rFonts w:cstheme="minorHAnsi"/>
                <w:szCs w:val="20"/>
              </w:rPr>
            </w:pPr>
          </w:p>
        </w:tc>
        <w:tc>
          <w:tcPr>
            <w:tcW w:w="1103" w:type="dxa"/>
          </w:tcPr>
          <w:p w14:paraId="2276DB0E" w14:textId="77777777" w:rsidR="0061524D" w:rsidRPr="00487927" w:rsidRDefault="0061524D" w:rsidP="001B2204">
            <w:pPr>
              <w:jc w:val="center"/>
              <w:rPr>
                <w:rFonts w:cstheme="minorHAnsi"/>
                <w:szCs w:val="20"/>
              </w:rPr>
            </w:pPr>
          </w:p>
        </w:tc>
      </w:tr>
      <w:tr w:rsidR="0061524D" w:rsidRPr="00487927" w14:paraId="73028CF2" w14:textId="74EA6745" w:rsidTr="0061524D">
        <w:tc>
          <w:tcPr>
            <w:tcW w:w="1255" w:type="dxa"/>
          </w:tcPr>
          <w:p w14:paraId="6DBD8FB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E37B8" w14:textId="5096E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1F3D0" w14:textId="5561B3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7DE9E2" w14:textId="198251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EC4D29" w14:textId="1C8CE6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58E4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663FECD" w14:textId="77777777" w:rsidR="0061524D" w:rsidRPr="00487927" w:rsidRDefault="0061524D" w:rsidP="001B2204">
            <w:pPr>
              <w:jc w:val="center"/>
              <w:rPr>
                <w:rFonts w:cstheme="minorHAnsi"/>
                <w:szCs w:val="20"/>
              </w:rPr>
            </w:pPr>
          </w:p>
        </w:tc>
        <w:tc>
          <w:tcPr>
            <w:tcW w:w="990" w:type="dxa"/>
          </w:tcPr>
          <w:p w14:paraId="0C2C1CED" w14:textId="77777777" w:rsidR="0061524D" w:rsidRPr="00487927" w:rsidRDefault="0061524D" w:rsidP="001B2204">
            <w:pPr>
              <w:jc w:val="center"/>
              <w:rPr>
                <w:rFonts w:cstheme="minorHAnsi"/>
                <w:szCs w:val="20"/>
              </w:rPr>
            </w:pPr>
          </w:p>
        </w:tc>
        <w:tc>
          <w:tcPr>
            <w:tcW w:w="990" w:type="dxa"/>
          </w:tcPr>
          <w:p w14:paraId="57962693" w14:textId="77777777" w:rsidR="0061524D" w:rsidRPr="00487927" w:rsidRDefault="0061524D" w:rsidP="001B2204">
            <w:pPr>
              <w:jc w:val="center"/>
              <w:rPr>
                <w:rFonts w:cstheme="minorHAnsi"/>
                <w:szCs w:val="20"/>
              </w:rPr>
            </w:pPr>
          </w:p>
        </w:tc>
        <w:tc>
          <w:tcPr>
            <w:tcW w:w="1103" w:type="dxa"/>
          </w:tcPr>
          <w:p w14:paraId="1E897F41" w14:textId="77777777" w:rsidR="0061524D" w:rsidRPr="00487927" w:rsidRDefault="0061524D" w:rsidP="001B2204">
            <w:pPr>
              <w:jc w:val="center"/>
              <w:rPr>
                <w:rFonts w:cstheme="minorHAnsi"/>
                <w:szCs w:val="20"/>
              </w:rPr>
            </w:pPr>
          </w:p>
        </w:tc>
        <w:tc>
          <w:tcPr>
            <w:tcW w:w="1103" w:type="dxa"/>
          </w:tcPr>
          <w:p w14:paraId="5F88C8B6" w14:textId="77777777" w:rsidR="0061524D" w:rsidRPr="00487927" w:rsidRDefault="0061524D" w:rsidP="001B2204">
            <w:pPr>
              <w:jc w:val="center"/>
              <w:rPr>
                <w:rFonts w:cstheme="minorHAnsi"/>
                <w:szCs w:val="20"/>
              </w:rPr>
            </w:pPr>
          </w:p>
        </w:tc>
      </w:tr>
      <w:tr w:rsidR="0061524D" w:rsidRPr="00487927" w14:paraId="641EE0FF" w14:textId="70674A46" w:rsidTr="0061524D">
        <w:tc>
          <w:tcPr>
            <w:tcW w:w="1255" w:type="dxa"/>
          </w:tcPr>
          <w:p w14:paraId="432573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BC1DF" w14:textId="47D2A4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ED6A3B" w14:textId="203B6D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A44AAC" w14:textId="378D43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093D0F" w14:textId="4D8266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7859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F27127" w14:textId="77777777" w:rsidR="0061524D" w:rsidRPr="00487927" w:rsidRDefault="0061524D" w:rsidP="001B2204">
            <w:pPr>
              <w:jc w:val="center"/>
              <w:rPr>
                <w:rFonts w:cstheme="minorHAnsi"/>
                <w:szCs w:val="20"/>
              </w:rPr>
            </w:pPr>
          </w:p>
        </w:tc>
        <w:tc>
          <w:tcPr>
            <w:tcW w:w="990" w:type="dxa"/>
          </w:tcPr>
          <w:p w14:paraId="27C86872" w14:textId="77777777" w:rsidR="0061524D" w:rsidRPr="00487927" w:rsidRDefault="0061524D" w:rsidP="001B2204">
            <w:pPr>
              <w:jc w:val="center"/>
              <w:rPr>
                <w:rFonts w:cstheme="minorHAnsi"/>
                <w:szCs w:val="20"/>
              </w:rPr>
            </w:pPr>
          </w:p>
        </w:tc>
        <w:tc>
          <w:tcPr>
            <w:tcW w:w="990" w:type="dxa"/>
          </w:tcPr>
          <w:p w14:paraId="1CF730C0" w14:textId="77777777" w:rsidR="0061524D" w:rsidRPr="00487927" w:rsidRDefault="0061524D" w:rsidP="001B2204">
            <w:pPr>
              <w:jc w:val="center"/>
              <w:rPr>
                <w:rFonts w:cstheme="minorHAnsi"/>
                <w:szCs w:val="20"/>
              </w:rPr>
            </w:pPr>
          </w:p>
        </w:tc>
        <w:tc>
          <w:tcPr>
            <w:tcW w:w="1103" w:type="dxa"/>
          </w:tcPr>
          <w:p w14:paraId="09A5CF21" w14:textId="77777777" w:rsidR="0061524D" w:rsidRPr="00487927" w:rsidRDefault="0061524D" w:rsidP="001B2204">
            <w:pPr>
              <w:jc w:val="center"/>
              <w:rPr>
                <w:rFonts w:cstheme="minorHAnsi"/>
                <w:szCs w:val="20"/>
              </w:rPr>
            </w:pPr>
          </w:p>
        </w:tc>
        <w:tc>
          <w:tcPr>
            <w:tcW w:w="1103" w:type="dxa"/>
          </w:tcPr>
          <w:p w14:paraId="459955F7" w14:textId="77777777" w:rsidR="0061524D" w:rsidRPr="00487927" w:rsidRDefault="0061524D" w:rsidP="001B2204">
            <w:pPr>
              <w:jc w:val="center"/>
              <w:rPr>
                <w:rFonts w:cstheme="minorHAnsi"/>
                <w:szCs w:val="20"/>
              </w:rPr>
            </w:pPr>
          </w:p>
        </w:tc>
      </w:tr>
      <w:tr w:rsidR="0061524D" w:rsidRPr="00487927" w14:paraId="2CAA0637" w14:textId="22811364" w:rsidTr="0061524D">
        <w:tc>
          <w:tcPr>
            <w:tcW w:w="1255" w:type="dxa"/>
          </w:tcPr>
          <w:p w14:paraId="1DD8A2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D4C21F" w14:textId="602C6E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21333" w14:textId="22F50E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206E43" w14:textId="4150D5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27EF6F" w14:textId="1FD165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195C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5332A8" w14:textId="77777777" w:rsidR="0061524D" w:rsidRPr="00487927" w:rsidRDefault="0061524D" w:rsidP="001B2204">
            <w:pPr>
              <w:jc w:val="center"/>
              <w:rPr>
                <w:rFonts w:cstheme="minorHAnsi"/>
                <w:szCs w:val="20"/>
              </w:rPr>
            </w:pPr>
          </w:p>
        </w:tc>
        <w:tc>
          <w:tcPr>
            <w:tcW w:w="990" w:type="dxa"/>
          </w:tcPr>
          <w:p w14:paraId="2D8F8170" w14:textId="77777777" w:rsidR="0061524D" w:rsidRPr="00487927" w:rsidRDefault="0061524D" w:rsidP="001B2204">
            <w:pPr>
              <w:jc w:val="center"/>
              <w:rPr>
                <w:rFonts w:cstheme="minorHAnsi"/>
                <w:szCs w:val="20"/>
              </w:rPr>
            </w:pPr>
          </w:p>
        </w:tc>
        <w:tc>
          <w:tcPr>
            <w:tcW w:w="990" w:type="dxa"/>
          </w:tcPr>
          <w:p w14:paraId="2F395561" w14:textId="77777777" w:rsidR="0061524D" w:rsidRPr="00487927" w:rsidRDefault="0061524D" w:rsidP="001B2204">
            <w:pPr>
              <w:jc w:val="center"/>
              <w:rPr>
                <w:rFonts w:cstheme="minorHAnsi"/>
                <w:szCs w:val="20"/>
              </w:rPr>
            </w:pPr>
          </w:p>
        </w:tc>
        <w:tc>
          <w:tcPr>
            <w:tcW w:w="1103" w:type="dxa"/>
          </w:tcPr>
          <w:p w14:paraId="7B6FF143" w14:textId="77777777" w:rsidR="0061524D" w:rsidRPr="00487927" w:rsidRDefault="0061524D" w:rsidP="001B2204">
            <w:pPr>
              <w:jc w:val="center"/>
              <w:rPr>
                <w:rFonts w:cstheme="minorHAnsi"/>
                <w:szCs w:val="20"/>
              </w:rPr>
            </w:pPr>
          </w:p>
        </w:tc>
        <w:tc>
          <w:tcPr>
            <w:tcW w:w="1103" w:type="dxa"/>
          </w:tcPr>
          <w:p w14:paraId="4CD1A9C3" w14:textId="77777777" w:rsidR="0061524D" w:rsidRPr="00487927" w:rsidRDefault="0061524D" w:rsidP="001B2204">
            <w:pPr>
              <w:jc w:val="center"/>
              <w:rPr>
                <w:rFonts w:cstheme="minorHAnsi"/>
                <w:szCs w:val="20"/>
              </w:rPr>
            </w:pPr>
          </w:p>
        </w:tc>
      </w:tr>
      <w:tr w:rsidR="0061524D" w:rsidRPr="00487927" w14:paraId="4CB18AEC" w14:textId="4A4B60EC" w:rsidTr="0061524D">
        <w:tc>
          <w:tcPr>
            <w:tcW w:w="1255" w:type="dxa"/>
          </w:tcPr>
          <w:p w14:paraId="3B760A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6C1061" w14:textId="3D9EB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316E59" w14:textId="2E3E7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3C7024" w14:textId="5519BD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D1E8C" w14:textId="5A32D5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9BB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A33DC1" w14:textId="77777777" w:rsidR="0061524D" w:rsidRPr="00487927" w:rsidRDefault="0061524D" w:rsidP="001B2204">
            <w:pPr>
              <w:jc w:val="center"/>
              <w:rPr>
                <w:rFonts w:cstheme="minorHAnsi"/>
                <w:szCs w:val="20"/>
              </w:rPr>
            </w:pPr>
          </w:p>
        </w:tc>
        <w:tc>
          <w:tcPr>
            <w:tcW w:w="990" w:type="dxa"/>
          </w:tcPr>
          <w:p w14:paraId="4D598393" w14:textId="77777777" w:rsidR="0061524D" w:rsidRPr="00487927" w:rsidRDefault="0061524D" w:rsidP="001B2204">
            <w:pPr>
              <w:jc w:val="center"/>
              <w:rPr>
                <w:rFonts w:cstheme="minorHAnsi"/>
                <w:szCs w:val="20"/>
              </w:rPr>
            </w:pPr>
          </w:p>
        </w:tc>
        <w:tc>
          <w:tcPr>
            <w:tcW w:w="990" w:type="dxa"/>
          </w:tcPr>
          <w:p w14:paraId="55F29686" w14:textId="77777777" w:rsidR="0061524D" w:rsidRPr="00487927" w:rsidRDefault="0061524D" w:rsidP="001B2204">
            <w:pPr>
              <w:jc w:val="center"/>
              <w:rPr>
                <w:rFonts w:cstheme="minorHAnsi"/>
                <w:szCs w:val="20"/>
              </w:rPr>
            </w:pPr>
          </w:p>
        </w:tc>
        <w:tc>
          <w:tcPr>
            <w:tcW w:w="1103" w:type="dxa"/>
          </w:tcPr>
          <w:p w14:paraId="3E31F135" w14:textId="77777777" w:rsidR="0061524D" w:rsidRPr="00487927" w:rsidRDefault="0061524D" w:rsidP="001B2204">
            <w:pPr>
              <w:jc w:val="center"/>
              <w:rPr>
                <w:rFonts w:cstheme="minorHAnsi"/>
                <w:szCs w:val="20"/>
              </w:rPr>
            </w:pPr>
          </w:p>
        </w:tc>
        <w:tc>
          <w:tcPr>
            <w:tcW w:w="1103" w:type="dxa"/>
          </w:tcPr>
          <w:p w14:paraId="48D2273C" w14:textId="77777777" w:rsidR="0061524D" w:rsidRPr="00487927" w:rsidRDefault="0061524D" w:rsidP="001B2204">
            <w:pPr>
              <w:jc w:val="center"/>
              <w:rPr>
                <w:rFonts w:cstheme="minorHAnsi"/>
                <w:szCs w:val="20"/>
              </w:rPr>
            </w:pPr>
          </w:p>
        </w:tc>
      </w:tr>
      <w:tr w:rsidR="0061524D" w:rsidRPr="00487927" w14:paraId="39B12AC6" w14:textId="682903D9" w:rsidTr="0061524D">
        <w:tc>
          <w:tcPr>
            <w:tcW w:w="1255" w:type="dxa"/>
          </w:tcPr>
          <w:p w14:paraId="530B3A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CA6D8D" w14:textId="1E07F8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306DC" w14:textId="2E7454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A6A269" w14:textId="578D6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9B8C7" w14:textId="08A6F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927C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C70D32" w14:textId="77777777" w:rsidR="0061524D" w:rsidRPr="00487927" w:rsidRDefault="0061524D" w:rsidP="001B2204">
            <w:pPr>
              <w:jc w:val="center"/>
              <w:rPr>
                <w:rFonts w:cstheme="minorHAnsi"/>
                <w:szCs w:val="20"/>
              </w:rPr>
            </w:pPr>
          </w:p>
        </w:tc>
        <w:tc>
          <w:tcPr>
            <w:tcW w:w="990" w:type="dxa"/>
          </w:tcPr>
          <w:p w14:paraId="32886FCD" w14:textId="77777777" w:rsidR="0061524D" w:rsidRPr="00487927" w:rsidRDefault="0061524D" w:rsidP="001B2204">
            <w:pPr>
              <w:jc w:val="center"/>
              <w:rPr>
                <w:rFonts w:cstheme="minorHAnsi"/>
                <w:szCs w:val="20"/>
              </w:rPr>
            </w:pPr>
          </w:p>
        </w:tc>
        <w:tc>
          <w:tcPr>
            <w:tcW w:w="990" w:type="dxa"/>
          </w:tcPr>
          <w:p w14:paraId="5B10946A" w14:textId="77777777" w:rsidR="0061524D" w:rsidRPr="00487927" w:rsidRDefault="0061524D" w:rsidP="001B2204">
            <w:pPr>
              <w:jc w:val="center"/>
              <w:rPr>
                <w:rFonts w:cstheme="minorHAnsi"/>
                <w:szCs w:val="20"/>
              </w:rPr>
            </w:pPr>
          </w:p>
        </w:tc>
        <w:tc>
          <w:tcPr>
            <w:tcW w:w="1103" w:type="dxa"/>
          </w:tcPr>
          <w:p w14:paraId="0A060C5A" w14:textId="77777777" w:rsidR="0061524D" w:rsidRPr="00487927" w:rsidRDefault="0061524D" w:rsidP="001B2204">
            <w:pPr>
              <w:jc w:val="center"/>
              <w:rPr>
                <w:rFonts w:cstheme="minorHAnsi"/>
                <w:szCs w:val="20"/>
              </w:rPr>
            </w:pPr>
          </w:p>
        </w:tc>
        <w:tc>
          <w:tcPr>
            <w:tcW w:w="1103" w:type="dxa"/>
          </w:tcPr>
          <w:p w14:paraId="088586D5" w14:textId="77777777" w:rsidR="0061524D" w:rsidRPr="00487927" w:rsidRDefault="0061524D" w:rsidP="001B2204">
            <w:pPr>
              <w:jc w:val="center"/>
              <w:rPr>
                <w:rFonts w:cstheme="minorHAnsi"/>
                <w:szCs w:val="20"/>
              </w:rPr>
            </w:pPr>
          </w:p>
        </w:tc>
      </w:tr>
      <w:tr w:rsidR="0061524D" w:rsidRPr="00487927" w14:paraId="10B5593F" w14:textId="44BEA665" w:rsidTr="0061524D">
        <w:tc>
          <w:tcPr>
            <w:tcW w:w="1255" w:type="dxa"/>
          </w:tcPr>
          <w:p w14:paraId="294915F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DCE4B2" w14:textId="5264E5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50073" w14:textId="3FE48E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3C7519" w14:textId="660775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3E6870" w14:textId="58B155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398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3377CF" w14:textId="77777777" w:rsidR="0061524D" w:rsidRPr="00487927" w:rsidRDefault="0061524D" w:rsidP="001B2204">
            <w:pPr>
              <w:jc w:val="center"/>
              <w:rPr>
                <w:rFonts w:cstheme="minorHAnsi"/>
                <w:szCs w:val="20"/>
              </w:rPr>
            </w:pPr>
          </w:p>
        </w:tc>
        <w:tc>
          <w:tcPr>
            <w:tcW w:w="990" w:type="dxa"/>
          </w:tcPr>
          <w:p w14:paraId="25D9ABB5" w14:textId="77777777" w:rsidR="0061524D" w:rsidRPr="00487927" w:rsidRDefault="0061524D" w:rsidP="001B2204">
            <w:pPr>
              <w:jc w:val="center"/>
              <w:rPr>
                <w:rFonts w:cstheme="minorHAnsi"/>
                <w:szCs w:val="20"/>
              </w:rPr>
            </w:pPr>
          </w:p>
        </w:tc>
        <w:tc>
          <w:tcPr>
            <w:tcW w:w="990" w:type="dxa"/>
          </w:tcPr>
          <w:p w14:paraId="6267203E" w14:textId="77777777" w:rsidR="0061524D" w:rsidRPr="00487927" w:rsidRDefault="0061524D" w:rsidP="001B2204">
            <w:pPr>
              <w:jc w:val="center"/>
              <w:rPr>
                <w:rFonts w:cstheme="minorHAnsi"/>
                <w:szCs w:val="20"/>
              </w:rPr>
            </w:pPr>
          </w:p>
        </w:tc>
        <w:tc>
          <w:tcPr>
            <w:tcW w:w="1103" w:type="dxa"/>
          </w:tcPr>
          <w:p w14:paraId="21D09475" w14:textId="77777777" w:rsidR="0061524D" w:rsidRPr="00487927" w:rsidRDefault="0061524D" w:rsidP="001B2204">
            <w:pPr>
              <w:jc w:val="center"/>
              <w:rPr>
                <w:rFonts w:cstheme="minorHAnsi"/>
                <w:szCs w:val="20"/>
              </w:rPr>
            </w:pPr>
          </w:p>
        </w:tc>
        <w:tc>
          <w:tcPr>
            <w:tcW w:w="1103" w:type="dxa"/>
          </w:tcPr>
          <w:p w14:paraId="61023B9E" w14:textId="77777777" w:rsidR="0061524D" w:rsidRPr="00487927" w:rsidRDefault="0061524D" w:rsidP="001B2204">
            <w:pPr>
              <w:jc w:val="center"/>
              <w:rPr>
                <w:rFonts w:cstheme="minorHAnsi"/>
                <w:szCs w:val="20"/>
              </w:rPr>
            </w:pPr>
          </w:p>
        </w:tc>
      </w:tr>
      <w:tr w:rsidR="0061524D" w:rsidRPr="00487927" w14:paraId="541E9002" w14:textId="433897E8" w:rsidTr="0061524D">
        <w:tc>
          <w:tcPr>
            <w:tcW w:w="1255" w:type="dxa"/>
          </w:tcPr>
          <w:p w14:paraId="3FF9A20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C8D64E" w14:textId="10F6797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4936E4" w14:textId="3E3651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649529" w14:textId="472AFC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D2554A" w14:textId="7864FD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1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1AD6D9" w14:textId="77777777" w:rsidR="0061524D" w:rsidRPr="00487927" w:rsidRDefault="0061524D" w:rsidP="001B2204">
            <w:pPr>
              <w:jc w:val="center"/>
              <w:rPr>
                <w:rFonts w:cstheme="minorHAnsi"/>
                <w:szCs w:val="20"/>
              </w:rPr>
            </w:pPr>
          </w:p>
        </w:tc>
        <w:tc>
          <w:tcPr>
            <w:tcW w:w="990" w:type="dxa"/>
          </w:tcPr>
          <w:p w14:paraId="64F6B138" w14:textId="77777777" w:rsidR="0061524D" w:rsidRPr="00487927" w:rsidRDefault="0061524D" w:rsidP="001B2204">
            <w:pPr>
              <w:jc w:val="center"/>
              <w:rPr>
                <w:rFonts w:cstheme="minorHAnsi"/>
                <w:szCs w:val="20"/>
              </w:rPr>
            </w:pPr>
          </w:p>
        </w:tc>
        <w:tc>
          <w:tcPr>
            <w:tcW w:w="990" w:type="dxa"/>
          </w:tcPr>
          <w:p w14:paraId="04351182" w14:textId="77777777" w:rsidR="0061524D" w:rsidRPr="00487927" w:rsidRDefault="0061524D" w:rsidP="001B2204">
            <w:pPr>
              <w:jc w:val="center"/>
              <w:rPr>
                <w:rFonts w:cstheme="minorHAnsi"/>
                <w:szCs w:val="20"/>
              </w:rPr>
            </w:pPr>
          </w:p>
        </w:tc>
        <w:tc>
          <w:tcPr>
            <w:tcW w:w="1103" w:type="dxa"/>
          </w:tcPr>
          <w:p w14:paraId="6C00036D" w14:textId="77777777" w:rsidR="0061524D" w:rsidRPr="00487927" w:rsidRDefault="0061524D" w:rsidP="001B2204">
            <w:pPr>
              <w:jc w:val="center"/>
              <w:rPr>
                <w:rFonts w:cstheme="minorHAnsi"/>
                <w:szCs w:val="20"/>
              </w:rPr>
            </w:pPr>
          </w:p>
        </w:tc>
        <w:tc>
          <w:tcPr>
            <w:tcW w:w="1103" w:type="dxa"/>
          </w:tcPr>
          <w:p w14:paraId="6D28754C" w14:textId="77777777" w:rsidR="0061524D" w:rsidRPr="00487927" w:rsidRDefault="0061524D" w:rsidP="001B2204">
            <w:pPr>
              <w:jc w:val="center"/>
              <w:rPr>
                <w:rFonts w:cstheme="minorHAnsi"/>
                <w:szCs w:val="20"/>
              </w:rPr>
            </w:pPr>
          </w:p>
        </w:tc>
      </w:tr>
      <w:tr w:rsidR="0061524D" w:rsidRPr="00487927" w14:paraId="0C845572" w14:textId="36F3B6BC" w:rsidTr="0061524D">
        <w:tc>
          <w:tcPr>
            <w:tcW w:w="1255" w:type="dxa"/>
          </w:tcPr>
          <w:p w14:paraId="7098F1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7DDE69" w14:textId="2B6C7F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805616" w14:textId="44D76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8BE0A3" w14:textId="573541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CA2F66" w14:textId="0EBB3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19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D92ACF" w14:textId="77777777" w:rsidR="0061524D" w:rsidRPr="00487927" w:rsidRDefault="0061524D" w:rsidP="001B2204">
            <w:pPr>
              <w:jc w:val="center"/>
              <w:rPr>
                <w:rFonts w:cstheme="minorHAnsi"/>
                <w:szCs w:val="20"/>
              </w:rPr>
            </w:pPr>
          </w:p>
        </w:tc>
        <w:tc>
          <w:tcPr>
            <w:tcW w:w="990" w:type="dxa"/>
          </w:tcPr>
          <w:p w14:paraId="133723E1" w14:textId="77777777" w:rsidR="0061524D" w:rsidRPr="00487927" w:rsidRDefault="0061524D" w:rsidP="001B2204">
            <w:pPr>
              <w:jc w:val="center"/>
              <w:rPr>
                <w:rFonts w:cstheme="minorHAnsi"/>
                <w:szCs w:val="20"/>
              </w:rPr>
            </w:pPr>
          </w:p>
        </w:tc>
        <w:tc>
          <w:tcPr>
            <w:tcW w:w="990" w:type="dxa"/>
          </w:tcPr>
          <w:p w14:paraId="679BD1C9" w14:textId="77777777" w:rsidR="0061524D" w:rsidRPr="00487927" w:rsidRDefault="0061524D" w:rsidP="001B2204">
            <w:pPr>
              <w:jc w:val="center"/>
              <w:rPr>
                <w:rFonts w:cstheme="minorHAnsi"/>
                <w:szCs w:val="20"/>
              </w:rPr>
            </w:pPr>
          </w:p>
        </w:tc>
        <w:tc>
          <w:tcPr>
            <w:tcW w:w="1103" w:type="dxa"/>
          </w:tcPr>
          <w:p w14:paraId="575ACC4B" w14:textId="77777777" w:rsidR="0061524D" w:rsidRPr="00487927" w:rsidRDefault="0061524D" w:rsidP="001B2204">
            <w:pPr>
              <w:jc w:val="center"/>
              <w:rPr>
                <w:rFonts w:cstheme="minorHAnsi"/>
                <w:szCs w:val="20"/>
              </w:rPr>
            </w:pPr>
          </w:p>
        </w:tc>
        <w:tc>
          <w:tcPr>
            <w:tcW w:w="1103" w:type="dxa"/>
          </w:tcPr>
          <w:p w14:paraId="3EB62C3B" w14:textId="77777777" w:rsidR="0061524D" w:rsidRPr="00487927" w:rsidRDefault="0061524D" w:rsidP="001B2204">
            <w:pPr>
              <w:jc w:val="center"/>
              <w:rPr>
                <w:rFonts w:cstheme="minorHAnsi"/>
                <w:szCs w:val="20"/>
              </w:rPr>
            </w:pPr>
          </w:p>
        </w:tc>
      </w:tr>
      <w:tr w:rsidR="0061524D" w:rsidRPr="00487927" w14:paraId="0700CC08" w14:textId="2D021E42" w:rsidTr="0061524D">
        <w:tc>
          <w:tcPr>
            <w:tcW w:w="1255" w:type="dxa"/>
          </w:tcPr>
          <w:p w14:paraId="0A110E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02A" w14:textId="19C2F8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B38EA4" w14:textId="16AF5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1A0CF8" w14:textId="311E90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3A1579" w14:textId="1735AC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5691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405272" w14:textId="77777777" w:rsidR="0061524D" w:rsidRPr="00487927" w:rsidRDefault="0061524D" w:rsidP="001B2204">
            <w:pPr>
              <w:jc w:val="center"/>
              <w:rPr>
                <w:rFonts w:cstheme="minorHAnsi"/>
                <w:szCs w:val="20"/>
              </w:rPr>
            </w:pPr>
          </w:p>
        </w:tc>
        <w:tc>
          <w:tcPr>
            <w:tcW w:w="990" w:type="dxa"/>
          </w:tcPr>
          <w:p w14:paraId="4A4E031D" w14:textId="77777777" w:rsidR="0061524D" w:rsidRPr="00487927" w:rsidRDefault="0061524D" w:rsidP="001B2204">
            <w:pPr>
              <w:jc w:val="center"/>
              <w:rPr>
                <w:rFonts w:cstheme="minorHAnsi"/>
                <w:szCs w:val="20"/>
              </w:rPr>
            </w:pPr>
          </w:p>
        </w:tc>
        <w:tc>
          <w:tcPr>
            <w:tcW w:w="990" w:type="dxa"/>
          </w:tcPr>
          <w:p w14:paraId="2CE4CA19" w14:textId="77777777" w:rsidR="0061524D" w:rsidRPr="00487927" w:rsidRDefault="0061524D" w:rsidP="001B2204">
            <w:pPr>
              <w:jc w:val="center"/>
              <w:rPr>
                <w:rFonts w:cstheme="minorHAnsi"/>
                <w:szCs w:val="20"/>
              </w:rPr>
            </w:pPr>
          </w:p>
        </w:tc>
        <w:tc>
          <w:tcPr>
            <w:tcW w:w="1103" w:type="dxa"/>
          </w:tcPr>
          <w:p w14:paraId="5D0617C9" w14:textId="77777777" w:rsidR="0061524D" w:rsidRPr="00487927" w:rsidRDefault="0061524D" w:rsidP="001B2204">
            <w:pPr>
              <w:jc w:val="center"/>
              <w:rPr>
                <w:rFonts w:cstheme="minorHAnsi"/>
                <w:szCs w:val="20"/>
              </w:rPr>
            </w:pPr>
          </w:p>
        </w:tc>
        <w:tc>
          <w:tcPr>
            <w:tcW w:w="1103" w:type="dxa"/>
          </w:tcPr>
          <w:p w14:paraId="454F9FFF" w14:textId="77777777" w:rsidR="0061524D" w:rsidRPr="00487927" w:rsidRDefault="0061524D" w:rsidP="001B2204">
            <w:pPr>
              <w:jc w:val="center"/>
              <w:rPr>
                <w:rFonts w:cstheme="minorHAnsi"/>
                <w:szCs w:val="20"/>
              </w:rPr>
            </w:pPr>
          </w:p>
        </w:tc>
      </w:tr>
      <w:tr w:rsidR="0061524D" w:rsidRPr="00487927" w14:paraId="77812FC4" w14:textId="11C5BC58" w:rsidTr="0061524D">
        <w:tc>
          <w:tcPr>
            <w:tcW w:w="1255" w:type="dxa"/>
          </w:tcPr>
          <w:p w14:paraId="7E85BB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6A2A46" w14:textId="1C92BA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1AAE9" w14:textId="5F95F2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8BBCA9" w14:textId="7C9D90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E4AE8C" w14:textId="5F702D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0919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2DAA4F" w14:textId="77777777" w:rsidR="0061524D" w:rsidRPr="00487927" w:rsidRDefault="0061524D" w:rsidP="001B2204">
            <w:pPr>
              <w:jc w:val="center"/>
              <w:rPr>
                <w:rFonts w:cstheme="minorHAnsi"/>
                <w:szCs w:val="20"/>
              </w:rPr>
            </w:pPr>
          </w:p>
        </w:tc>
        <w:tc>
          <w:tcPr>
            <w:tcW w:w="990" w:type="dxa"/>
          </w:tcPr>
          <w:p w14:paraId="2A1B3B1A" w14:textId="77777777" w:rsidR="0061524D" w:rsidRPr="00487927" w:rsidRDefault="0061524D" w:rsidP="001B2204">
            <w:pPr>
              <w:jc w:val="center"/>
              <w:rPr>
                <w:rFonts w:cstheme="minorHAnsi"/>
                <w:szCs w:val="20"/>
              </w:rPr>
            </w:pPr>
          </w:p>
        </w:tc>
        <w:tc>
          <w:tcPr>
            <w:tcW w:w="990" w:type="dxa"/>
          </w:tcPr>
          <w:p w14:paraId="42CBC117" w14:textId="77777777" w:rsidR="0061524D" w:rsidRPr="00487927" w:rsidRDefault="0061524D" w:rsidP="001B2204">
            <w:pPr>
              <w:jc w:val="center"/>
              <w:rPr>
                <w:rFonts w:cstheme="minorHAnsi"/>
                <w:szCs w:val="20"/>
              </w:rPr>
            </w:pPr>
          </w:p>
        </w:tc>
        <w:tc>
          <w:tcPr>
            <w:tcW w:w="1103" w:type="dxa"/>
          </w:tcPr>
          <w:p w14:paraId="10762165" w14:textId="77777777" w:rsidR="0061524D" w:rsidRPr="00487927" w:rsidRDefault="0061524D" w:rsidP="001B2204">
            <w:pPr>
              <w:jc w:val="center"/>
              <w:rPr>
                <w:rFonts w:cstheme="minorHAnsi"/>
                <w:szCs w:val="20"/>
              </w:rPr>
            </w:pPr>
          </w:p>
        </w:tc>
        <w:tc>
          <w:tcPr>
            <w:tcW w:w="1103" w:type="dxa"/>
          </w:tcPr>
          <w:p w14:paraId="69D73B81" w14:textId="77777777" w:rsidR="0061524D" w:rsidRPr="00487927" w:rsidRDefault="0061524D" w:rsidP="001B2204">
            <w:pPr>
              <w:jc w:val="center"/>
              <w:rPr>
                <w:rFonts w:cstheme="minorHAnsi"/>
                <w:szCs w:val="20"/>
              </w:rPr>
            </w:pPr>
          </w:p>
        </w:tc>
      </w:tr>
      <w:tr w:rsidR="0061524D" w:rsidRPr="00487927" w14:paraId="46828712" w14:textId="0A66A97A" w:rsidTr="0061524D">
        <w:tc>
          <w:tcPr>
            <w:tcW w:w="1255" w:type="dxa"/>
          </w:tcPr>
          <w:p w14:paraId="64568E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AEE87C" w14:textId="019455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16894" w14:textId="169039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1B76D2" w14:textId="43AE05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19D89B" w14:textId="24D19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779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1D8641" w14:textId="77777777" w:rsidR="0061524D" w:rsidRPr="00487927" w:rsidRDefault="0061524D" w:rsidP="001B2204">
            <w:pPr>
              <w:jc w:val="center"/>
              <w:rPr>
                <w:rFonts w:cstheme="minorHAnsi"/>
                <w:szCs w:val="20"/>
              </w:rPr>
            </w:pPr>
          </w:p>
        </w:tc>
        <w:tc>
          <w:tcPr>
            <w:tcW w:w="990" w:type="dxa"/>
          </w:tcPr>
          <w:p w14:paraId="174FE80B" w14:textId="77777777" w:rsidR="0061524D" w:rsidRPr="00487927" w:rsidRDefault="0061524D" w:rsidP="001B2204">
            <w:pPr>
              <w:jc w:val="center"/>
              <w:rPr>
                <w:rFonts w:cstheme="minorHAnsi"/>
                <w:szCs w:val="20"/>
              </w:rPr>
            </w:pPr>
          </w:p>
        </w:tc>
        <w:tc>
          <w:tcPr>
            <w:tcW w:w="990" w:type="dxa"/>
          </w:tcPr>
          <w:p w14:paraId="3B82C088" w14:textId="77777777" w:rsidR="0061524D" w:rsidRPr="00487927" w:rsidRDefault="0061524D" w:rsidP="001B2204">
            <w:pPr>
              <w:jc w:val="center"/>
              <w:rPr>
                <w:rFonts w:cstheme="minorHAnsi"/>
                <w:szCs w:val="20"/>
              </w:rPr>
            </w:pPr>
          </w:p>
        </w:tc>
        <w:tc>
          <w:tcPr>
            <w:tcW w:w="1103" w:type="dxa"/>
          </w:tcPr>
          <w:p w14:paraId="56CC18E8" w14:textId="77777777" w:rsidR="0061524D" w:rsidRPr="00487927" w:rsidRDefault="0061524D" w:rsidP="001B2204">
            <w:pPr>
              <w:jc w:val="center"/>
              <w:rPr>
                <w:rFonts w:cstheme="minorHAnsi"/>
                <w:szCs w:val="20"/>
              </w:rPr>
            </w:pPr>
          </w:p>
        </w:tc>
        <w:tc>
          <w:tcPr>
            <w:tcW w:w="1103" w:type="dxa"/>
          </w:tcPr>
          <w:p w14:paraId="1F8066A5" w14:textId="77777777" w:rsidR="0061524D" w:rsidRPr="00487927" w:rsidRDefault="0061524D" w:rsidP="001B2204">
            <w:pPr>
              <w:jc w:val="center"/>
              <w:rPr>
                <w:rFonts w:cstheme="minorHAnsi"/>
                <w:szCs w:val="20"/>
              </w:rPr>
            </w:pPr>
          </w:p>
        </w:tc>
      </w:tr>
      <w:tr w:rsidR="0061524D" w:rsidRPr="00487927" w14:paraId="3B2E4D75" w14:textId="18B2EF67" w:rsidTr="0061524D">
        <w:tc>
          <w:tcPr>
            <w:tcW w:w="1255" w:type="dxa"/>
          </w:tcPr>
          <w:p w14:paraId="64A1D7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61B94" w14:textId="781FFA0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F91AB7" w14:textId="35F9CE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AA1158" w14:textId="0614A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ECC5D2" w14:textId="13AA0C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6DE6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B5BC3" w14:textId="77777777" w:rsidR="0061524D" w:rsidRPr="00487927" w:rsidRDefault="0061524D" w:rsidP="001B2204">
            <w:pPr>
              <w:jc w:val="center"/>
              <w:rPr>
                <w:rFonts w:cstheme="minorHAnsi"/>
                <w:szCs w:val="20"/>
              </w:rPr>
            </w:pPr>
          </w:p>
        </w:tc>
        <w:tc>
          <w:tcPr>
            <w:tcW w:w="990" w:type="dxa"/>
          </w:tcPr>
          <w:p w14:paraId="78C94000" w14:textId="77777777" w:rsidR="0061524D" w:rsidRPr="00487927" w:rsidRDefault="0061524D" w:rsidP="001B2204">
            <w:pPr>
              <w:jc w:val="center"/>
              <w:rPr>
                <w:rFonts w:cstheme="minorHAnsi"/>
                <w:szCs w:val="20"/>
              </w:rPr>
            </w:pPr>
          </w:p>
        </w:tc>
        <w:tc>
          <w:tcPr>
            <w:tcW w:w="990" w:type="dxa"/>
          </w:tcPr>
          <w:p w14:paraId="67088969" w14:textId="77777777" w:rsidR="0061524D" w:rsidRPr="00487927" w:rsidRDefault="0061524D" w:rsidP="001B2204">
            <w:pPr>
              <w:jc w:val="center"/>
              <w:rPr>
                <w:rFonts w:cstheme="minorHAnsi"/>
                <w:szCs w:val="20"/>
              </w:rPr>
            </w:pPr>
          </w:p>
        </w:tc>
        <w:tc>
          <w:tcPr>
            <w:tcW w:w="1103" w:type="dxa"/>
          </w:tcPr>
          <w:p w14:paraId="49838C87" w14:textId="77777777" w:rsidR="0061524D" w:rsidRPr="00487927" w:rsidRDefault="0061524D" w:rsidP="001B2204">
            <w:pPr>
              <w:jc w:val="center"/>
              <w:rPr>
                <w:rFonts w:cstheme="minorHAnsi"/>
                <w:szCs w:val="20"/>
              </w:rPr>
            </w:pPr>
          </w:p>
        </w:tc>
        <w:tc>
          <w:tcPr>
            <w:tcW w:w="1103" w:type="dxa"/>
          </w:tcPr>
          <w:p w14:paraId="23970807" w14:textId="77777777" w:rsidR="0061524D" w:rsidRPr="00487927" w:rsidRDefault="0061524D" w:rsidP="001B2204">
            <w:pPr>
              <w:jc w:val="center"/>
              <w:rPr>
                <w:rFonts w:cstheme="minorHAnsi"/>
                <w:szCs w:val="20"/>
              </w:rPr>
            </w:pPr>
          </w:p>
        </w:tc>
      </w:tr>
      <w:tr w:rsidR="0061524D" w:rsidRPr="00487927" w14:paraId="2922C558" w14:textId="7E1DC237" w:rsidTr="0061524D">
        <w:tc>
          <w:tcPr>
            <w:tcW w:w="1255" w:type="dxa"/>
          </w:tcPr>
          <w:p w14:paraId="1F66CF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49D1B" w14:textId="1E6EE95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B2B851" w14:textId="4B6441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1B8387" w14:textId="613642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4BEA00" w14:textId="00686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5CEF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A3413D" w14:textId="77777777" w:rsidR="0061524D" w:rsidRPr="00487927" w:rsidRDefault="0061524D" w:rsidP="001B2204">
            <w:pPr>
              <w:jc w:val="center"/>
              <w:rPr>
                <w:rFonts w:cstheme="minorHAnsi"/>
                <w:szCs w:val="20"/>
              </w:rPr>
            </w:pPr>
          </w:p>
        </w:tc>
        <w:tc>
          <w:tcPr>
            <w:tcW w:w="990" w:type="dxa"/>
          </w:tcPr>
          <w:p w14:paraId="04C67706" w14:textId="77777777" w:rsidR="0061524D" w:rsidRPr="00487927" w:rsidRDefault="0061524D" w:rsidP="001B2204">
            <w:pPr>
              <w:jc w:val="center"/>
              <w:rPr>
                <w:rFonts w:cstheme="minorHAnsi"/>
                <w:szCs w:val="20"/>
              </w:rPr>
            </w:pPr>
          </w:p>
        </w:tc>
        <w:tc>
          <w:tcPr>
            <w:tcW w:w="990" w:type="dxa"/>
          </w:tcPr>
          <w:p w14:paraId="1DD0189B" w14:textId="77777777" w:rsidR="0061524D" w:rsidRPr="00487927" w:rsidRDefault="0061524D" w:rsidP="001B2204">
            <w:pPr>
              <w:jc w:val="center"/>
              <w:rPr>
                <w:rFonts w:cstheme="minorHAnsi"/>
                <w:szCs w:val="20"/>
              </w:rPr>
            </w:pPr>
          </w:p>
        </w:tc>
        <w:tc>
          <w:tcPr>
            <w:tcW w:w="1103" w:type="dxa"/>
          </w:tcPr>
          <w:p w14:paraId="29DB5F42" w14:textId="77777777" w:rsidR="0061524D" w:rsidRPr="00487927" w:rsidRDefault="0061524D" w:rsidP="001B2204">
            <w:pPr>
              <w:jc w:val="center"/>
              <w:rPr>
                <w:rFonts w:cstheme="minorHAnsi"/>
                <w:szCs w:val="20"/>
              </w:rPr>
            </w:pPr>
          </w:p>
        </w:tc>
        <w:tc>
          <w:tcPr>
            <w:tcW w:w="1103" w:type="dxa"/>
          </w:tcPr>
          <w:p w14:paraId="56B0A8D2" w14:textId="77777777" w:rsidR="0061524D" w:rsidRPr="00487927" w:rsidRDefault="0061524D" w:rsidP="001B2204">
            <w:pPr>
              <w:jc w:val="center"/>
              <w:rPr>
                <w:rFonts w:cstheme="minorHAnsi"/>
                <w:szCs w:val="20"/>
              </w:rPr>
            </w:pPr>
          </w:p>
        </w:tc>
      </w:tr>
      <w:tr w:rsidR="0061524D" w:rsidRPr="00487927" w14:paraId="390E67FC" w14:textId="52B326BB" w:rsidTr="0061524D">
        <w:tc>
          <w:tcPr>
            <w:tcW w:w="1255" w:type="dxa"/>
          </w:tcPr>
          <w:p w14:paraId="00EBBD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D67372" w14:textId="4C255F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5B9B6A" w14:textId="6026B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262392" w14:textId="79A285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17D1D4" w14:textId="7A9195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D989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C16503" w14:textId="77777777" w:rsidR="0061524D" w:rsidRPr="00487927" w:rsidRDefault="0061524D" w:rsidP="001B2204">
            <w:pPr>
              <w:jc w:val="center"/>
              <w:rPr>
                <w:rFonts w:cstheme="minorHAnsi"/>
                <w:szCs w:val="20"/>
              </w:rPr>
            </w:pPr>
          </w:p>
        </w:tc>
        <w:tc>
          <w:tcPr>
            <w:tcW w:w="990" w:type="dxa"/>
          </w:tcPr>
          <w:p w14:paraId="02F69D25" w14:textId="77777777" w:rsidR="0061524D" w:rsidRPr="00487927" w:rsidRDefault="0061524D" w:rsidP="001B2204">
            <w:pPr>
              <w:jc w:val="center"/>
              <w:rPr>
                <w:rFonts w:cstheme="minorHAnsi"/>
                <w:szCs w:val="20"/>
              </w:rPr>
            </w:pPr>
          </w:p>
        </w:tc>
        <w:tc>
          <w:tcPr>
            <w:tcW w:w="990" w:type="dxa"/>
          </w:tcPr>
          <w:p w14:paraId="4363496F" w14:textId="77777777" w:rsidR="0061524D" w:rsidRPr="00487927" w:rsidRDefault="0061524D" w:rsidP="001B2204">
            <w:pPr>
              <w:jc w:val="center"/>
              <w:rPr>
                <w:rFonts w:cstheme="minorHAnsi"/>
                <w:szCs w:val="20"/>
              </w:rPr>
            </w:pPr>
          </w:p>
        </w:tc>
        <w:tc>
          <w:tcPr>
            <w:tcW w:w="1103" w:type="dxa"/>
          </w:tcPr>
          <w:p w14:paraId="0353C0D4" w14:textId="77777777" w:rsidR="0061524D" w:rsidRPr="00487927" w:rsidRDefault="0061524D" w:rsidP="001B2204">
            <w:pPr>
              <w:jc w:val="center"/>
              <w:rPr>
                <w:rFonts w:cstheme="minorHAnsi"/>
                <w:szCs w:val="20"/>
              </w:rPr>
            </w:pPr>
          </w:p>
        </w:tc>
        <w:tc>
          <w:tcPr>
            <w:tcW w:w="1103" w:type="dxa"/>
          </w:tcPr>
          <w:p w14:paraId="3DE1BFD5" w14:textId="77777777" w:rsidR="0061524D" w:rsidRPr="00487927" w:rsidRDefault="0061524D" w:rsidP="001B2204">
            <w:pPr>
              <w:jc w:val="center"/>
              <w:rPr>
                <w:rFonts w:cstheme="minorHAnsi"/>
                <w:szCs w:val="20"/>
              </w:rPr>
            </w:pPr>
          </w:p>
        </w:tc>
      </w:tr>
      <w:tr w:rsidR="0061524D" w:rsidRPr="00487927" w14:paraId="07E335E0" w14:textId="7861D155" w:rsidTr="0061524D">
        <w:tc>
          <w:tcPr>
            <w:tcW w:w="1255" w:type="dxa"/>
          </w:tcPr>
          <w:p w14:paraId="7CA8FC0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D97E71" w14:textId="062B0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A05496" w14:textId="47DF8E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DD65AC" w14:textId="6AE6F2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4B674" w14:textId="582F69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84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B639A0" w14:textId="77777777" w:rsidR="0061524D" w:rsidRPr="00487927" w:rsidRDefault="0061524D" w:rsidP="001B2204">
            <w:pPr>
              <w:jc w:val="center"/>
              <w:rPr>
                <w:rFonts w:cstheme="minorHAnsi"/>
                <w:szCs w:val="20"/>
              </w:rPr>
            </w:pPr>
          </w:p>
        </w:tc>
        <w:tc>
          <w:tcPr>
            <w:tcW w:w="990" w:type="dxa"/>
          </w:tcPr>
          <w:p w14:paraId="30AE1B9B" w14:textId="77777777" w:rsidR="0061524D" w:rsidRPr="00487927" w:rsidRDefault="0061524D" w:rsidP="001B2204">
            <w:pPr>
              <w:jc w:val="center"/>
              <w:rPr>
                <w:rFonts w:cstheme="minorHAnsi"/>
                <w:szCs w:val="20"/>
              </w:rPr>
            </w:pPr>
          </w:p>
        </w:tc>
        <w:tc>
          <w:tcPr>
            <w:tcW w:w="990" w:type="dxa"/>
          </w:tcPr>
          <w:p w14:paraId="0388C8BC" w14:textId="77777777" w:rsidR="0061524D" w:rsidRPr="00487927" w:rsidRDefault="0061524D" w:rsidP="001B2204">
            <w:pPr>
              <w:jc w:val="center"/>
              <w:rPr>
                <w:rFonts w:cstheme="minorHAnsi"/>
                <w:szCs w:val="20"/>
              </w:rPr>
            </w:pPr>
          </w:p>
        </w:tc>
        <w:tc>
          <w:tcPr>
            <w:tcW w:w="1103" w:type="dxa"/>
          </w:tcPr>
          <w:p w14:paraId="471FF9DC" w14:textId="77777777" w:rsidR="0061524D" w:rsidRPr="00487927" w:rsidRDefault="0061524D" w:rsidP="001B2204">
            <w:pPr>
              <w:jc w:val="center"/>
              <w:rPr>
                <w:rFonts w:cstheme="minorHAnsi"/>
                <w:szCs w:val="20"/>
              </w:rPr>
            </w:pPr>
          </w:p>
        </w:tc>
        <w:tc>
          <w:tcPr>
            <w:tcW w:w="1103" w:type="dxa"/>
          </w:tcPr>
          <w:p w14:paraId="5BA89746" w14:textId="77777777" w:rsidR="0061524D" w:rsidRPr="00487927" w:rsidRDefault="0061524D" w:rsidP="001B2204">
            <w:pPr>
              <w:jc w:val="center"/>
              <w:rPr>
                <w:rFonts w:cstheme="minorHAnsi"/>
                <w:szCs w:val="20"/>
              </w:rPr>
            </w:pPr>
          </w:p>
        </w:tc>
      </w:tr>
      <w:tr w:rsidR="0061524D" w:rsidRPr="00487927" w14:paraId="2D4F75D8" w14:textId="54D55344" w:rsidTr="0061524D">
        <w:tc>
          <w:tcPr>
            <w:tcW w:w="1255" w:type="dxa"/>
          </w:tcPr>
          <w:p w14:paraId="763E1A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97B212" w14:textId="6630FF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17170C" w14:textId="6678AA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584512" w14:textId="39037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9736FB" w14:textId="219244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24F7E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C20ECC" w14:textId="77777777" w:rsidR="0061524D" w:rsidRPr="00487927" w:rsidRDefault="0061524D" w:rsidP="001B2204">
            <w:pPr>
              <w:jc w:val="center"/>
              <w:rPr>
                <w:rFonts w:cstheme="minorHAnsi"/>
                <w:szCs w:val="20"/>
              </w:rPr>
            </w:pPr>
          </w:p>
        </w:tc>
        <w:tc>
          <w:tcPr>
            <w:tcW w:w="990" w:type="dxa"/>
          </w:tcPr>
          <w:p w14:paraId="35ABE9D0" w14:textId="77777777" w:rsidR="0061524D" w:rsidRPr="00487927" w:rsidRDefault="0061524D" w:rsidP="001B2204">
            <w:pPr>
              <w:jc w:val="center"/>
              <w:rPr>
                <w:rFonts w:cstheme="minorHAnsi"/>
                <w:szCs w:val="20"/>
              </w:rPr>
            </w:pPr>
          </w:p>
        </w:tc>
        <w:tc>
          <w:tcPr>
            <w:tcW w:w="990" w:type="dxa"/>
          </w:tcPr>
          <w:p w14:paraId="0272BC64" w14:textId="77777777" w:rsidR="0061524D" w:rsidRPr="00487927" w:rsidRDefault="0061524D" w:rsidP="001B2204">
            <w:pPr>
              <w:jc w:val="center"/>
              <w:rPr>
                <w:rFonts w:cstheme="minorHAnsi"/>
                <w:szCs w:val="20"/>
              </w:rPr>
            </w:pPr>
          </w:p>
        </w:tc>
        <w:tc>
          <w:tcPr>
            <w:tcW w:w="1103" w:type="dxa"/>
          </w:tcPr>
          <w:p w14:paraId="01A4D9F0" w14:textId="77777777" w:rsidR="0061524D" w:rsidRPr="00487927" w:rsidRDefault="0061524D" w:rsidP="001B2204">
            <w:pPr>
              <w:jc w:val="center"/>
              <w:rPr>
                <w:rFonts w:cstheme="minorHAnsi"/>
                <w:szCs w:val="20"/>
              </w:rPr>
            </w:pPr>
          </w:p>
        </w:tc>
        <w:tc>
          <w:tcPr>
            <w:tcW w:w="1103" w:type="dxa"/>
          </w:tcPr>
          <w:p w14:paraId="16E832F9" w14:textId="77777777" w:rsidR="0061524D" w:rsidRPr="00487927" w:rsidRDefault="0061524D" w:rsidP="001B2204">
            <w:pPr>
              <w:jc w:val="center"/>
              <w:rPr>
                <w:rFonts w:cstheme="minorHAnsi"/>
                <w:szCs w:val="20"/>
              </w:rPr>
            </w:pPr>
          </w:p>
        </w:tc>
      </w:tr>
      <w:tr w:rsidR="0061524D" w:rsidRPr="00487927" w14:paraId="7F13880E" w14:textId="0616BB9B" w:rsidTr="0061524D">
        <w:tc>
          <w:tcPr>
            <w:tcW w:w="1255" w:type="dxa"/>
          </w:tcPr>
          <w:p w14:paraId="3406DD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973AD" w14:textId="0383A6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613A" w14:textId="3E32A2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B4C759" w14:textId="558C82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575CE8" w14:textId="6C5E88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941E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351AEE" w14:textId="77777777" w:rsidR="0061524D" w:rsidRPr="00487927" w:rsidRDefault="0061524D" w:rsidP="001B2204">
            <w:pPr>
              <w:jc w:val="center"/>
              <w:rPr>
                <w:rFonts w:cstheme="minorHAnsi"/>
                <w:szCs w:val="20"/>
              </w:rPr>
            </w:pPr>
          </w:p>
        </w:tc>
        <w:tc>
          <w:tcPr>
            <w:tcW w:w="990" w:type="dxa"/>
          </w:tcPr>
          <w:p w14:paraId="64D7B121" w14:textId="77777777" w:rsidR="0061524D" w:rsidRPr="00487927" w:rsidRDefault="0061524D" w:rsidP="001B2204">
            <w:pPr>
              <w:jc w:val="center"/>
              <w:rPr>
                <w:rFonts w:cstheme="minorHAnsi"/>
                <w:szCs w:val="20"/>
              </w:rPr>
            </w:pPr>
          </w:p>
        </w:tc>
        <w:tc>
          <w:tcPr>
            <w:tcW w:w="990" w:type="dxa"/>
          </w:tcPr>
          <w:p w14:paraId="7785A371" w14:textId="77777777" w:rsidR="0061524D" w:rsidRPr="00487927" w:rsidRDefault="0061524D" w:rsidP="001B2204">
            <w:pPr>
              <w:jc w:val="center"/>
              <w:rPr>
                <w:rFonts w:cstheme="minorHAnsi"/>
                <w:szCs w:val="20"/>
              </w:rPr>
            </w:pPr>
          </w:p>
        </w:tc>
        <w:tc>
          <w:tcPr>
            <w:tcW w:w="1103" w:type="dxa"/>
          </w:tcPr>
          <w:p w14:paraId="1BAD832F" w14:textId="77777777" w:rsidR="0061524D" w:rsidRPr="00487927" w:rsidRDefault="0061524D" w:rsidP="001B2204">
            <w:pPr>
              <w:jc w:val="center"/>
              <w:rPr>
                <w:rFonts w:cstheme="minorHAnsi"/>
                <w:szCs w:val="20"/>
              </w:rPr>
            </w:pPr>
          </w:p>
        </w:tc>
        <w:tc>
          <w:tcPr>
            <w:tcW w:w="1103" w:type="dxa"/>
          </w:tcPr>
          <w:p w14:paraId="3127D871" w14:textId="77777777" w:rsidR="0061524D" w:rsidRPr="00487927" w:rsidRDefault="0061524D" w:rsidP="001B2204">
            <w:pPr>
              <w:jc w:val="center"/>
              <w:rPr>
                <w:rFonts w:cstheme="minorHAnsi"/>
                <w:szCs w:val="20"/>
              </w:rPr>
            </w:pPr>
          </w:p>
        </w:tc>
      </w:tr>
      <w:tr w:rsidR="0061524D" w:rsidRPr="00487927" w14:paraId="0F591C31" w14:textId="16D267C5" w:rsidTr="0061524D">
        <w:tc>
          <w:tcPr>
            <w:tcW w:w="1255" w:type="dxa"/>
          </w:tcPr>
          <w:p w14:paraId="06ADB7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41253" w14:textId="383F94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1A5C9" w14:textId="378888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F3EF1" w14:textId="0A6C58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FDCDF" w14:textId="0F5064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D929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FEF6E9" w14:textId="77777777" w:rsidR="0061524D" w:rsidRPr="00487927" w:rsidRDefault="0061524D" w:rsidP="001B2204">
            <w:pPr>
              <w:jc w:val="center"/>
              <w:rPr>
                <w:rFonts w:cstheme="minorHAnsi"/>
                <w:szCs w:val="20"/>
              </w:rPr>
            </w:pPr>
          </w:p>
        </w:tc>
        <w:tc>
          <w:tcPr>
            <w:tcW w:w="990" w:type="dxa"/>
          </w:tcPr>
          <w:p w14:paraId="101F7F6E" w14:textId="77777777" w:rsidR="0061524D" w:rsidRPr="00487927" w:rsidRDefault="0061524D" w:rsidP="001B2204">
            <w:pPr>
              <w:jc w:val="center"/>
              <w:rPr>
                <w:rFonts w:cstheme="minorHAnsi"/>
                <w:szCs w:val="20"/>
              </w:rPr>
            </w:pPr>
          </w:p>
        </w:tc>
        <w:tc>
          <w:tcPr>
            <w:tcW w:w="990" w:type="dxa"/>
          </w:tcPr>
          <w:p w14:paraId="064C2EFD" w14:textId="77777777" w:rsidR="0061524D" w:rsidRPr="00487927" w:rsidRDefault="0061524D" w:rsidP="001B2204">
            <w:pPr>
              <w:jc w:val="center"/>
              <w:rPr>
                <w:rFonts w:cstheme="minorHAnsi"/>
                <w:szCs w:val="20"/>
              </w:rPr>
            </w:pPr>
          </w:p>
        </w:tc>
        <w:tc>
          <w:tcPr>
            <w:tcW w:w="1103" w:type="dxa"/>
          </w:tcPr>
          <w:p w14:paraId="712007B5" w14:textId="77777777" w:rsidR="0061524D" w:rsidRPr="00487927" w:rsidRDefault="0061524D" w:rsidP="001B2204">
            <w:pPr>
              <w:jc w:val="center"/>
              <w:rPr>
                <w:rFonts w:cstheme="minorHAnsi"/>
                <w:szCs w:val="20"/>
              </w:rPr>
            </w:pPr>
          </w:p>
        </w:tc>
        <w:tc>
          <w:tcPr>
            <w:tcW w:w="1103" w:type="dxa"/>
          </w:tcPr>
          <w:p w14:paraId="20E3A265" w14:textId="77777777" w:rsidR="0061524D" w:rsidRPr="00487927" w:rsidRDefault="0061524D" w:rsidP="001B2204">
            <w:pPr>
              <w:jc w:val="center"/>
              <w:rPr>
                <w:rFonts w:cstheme="minorHAnsi"/>
                <w:szCs w:val="20"/>
              </w:rPr>
            </w:pPr>
          </w:p>
        </w:tc>
      </w:tr>
      <w:tr w:rsidR="0061524D" w:rsidRPr="00487927" w14:paraId="4C8B50D0" w14:textId="434A235B" w:rsidTr="0061524D">
        <w:tc>
          <w:tcPr>
            <w:tcW w:w="1255" w:type="dxa"/>
          </w:tcPr>
          <w:p w14:paraId="4D715B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C22502" w14:textId="015221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1AD937" w14:textId="0BEBBF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FBD" w14:textId="7985CBB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1288A9" w14:textId="075E6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1161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94DBBC" w14:textId="77777777" w:rsidR="0061524D" w:rsidRPr="00487927" w:rsidRDefault="0061524D" w:rsidP="001B2204">
            <w:pPr>
              <w:jc w:val="center"/>
              <w:rPr>
                <w:rFonts w:cstheme="minorHAnsi"/>
                <w:szCs w:val="20"/>
              </w:rPr>
            </w:pPr>
          </w:p>
        </w:tc>
        <w:tc>
          <w:tcPr>
            <w:tcW w:w="990" w:type="dxa"/>
          </w:tcPr>
          <w:p w14:paraId="75FB4FAA" w14:textId="77777777" w:rsidR="0061524D" w:rsidRPr="00487927" w:rsidRDefault="0061524D" w:rsidP="001B2204">
            <w:pPr>
              <w:jc w:val="center"/>
              <w:rPr>
                <w:rFonts w:cstheme="minorHAnsi"/>
                <w:szCs w:val="20"/>
              </w:rPr>
            </w:pPr>
          </w:p>
        </w:tc>
        <w:tc>
          <w:tcPr>
            <w:tcW w:w="990" w:type="dxa"/>
          </w:tcPr>
          <w:p w14:paraId="00C6B7D3" w14:textId="77777777" w:rsidR="0061524D" w:rsidRPr="00487927" w:rsidRDefault="0061524D" w:rsidP="001B2204">
            <w:pPr>
              <w:jc w:val="center"/>
              <w:rPr>
                <w:rFonts w:cstheme="minorHAnsi"/>
                <w:szCs w:val="20"/>
              </w:rPr>
            </w:pPr>
          </w:p>
        </w:tc>
        <w:tc>
          <w:tcPr>
            <w:tcW w:w="1103" w:type="dxa"/>
          </w:tcPr>
          <w:p w14:paraId="1BB8414F" w14:textId="77777777" w:rsidR="0061524D" w:rsidRPr="00487927" w:rsidRDefault="0061524D" w:rsidP="001B2204">
            <w:pPr>
              <w:jc w:val="center"/>
              <w:rPr>
                <w:rFonts w:cstheme="minorHAnsi"/>
                <w:szCs w:val="20"/>
              </w:rPr>
            </w:pPr>
          </w:p>
        </w:tc>
        <w:tc>
          <w:tcPr>
            <w:tcW w:w="1103" w:type="dxa"/>
          </w:tcPr>
          <w:p w14:paraId="0E3B2690" w14:textId="77777777" w:rsidR="0061524D" w:rsidRPr="00487927" w:rsidRDefault="0061524D" w:rsidP="001B2204">
            <w:pPr>
              <w:jc w:val="center"/>
              <w:rPr>
                <w:rFonts w:cstheme="minorHAnsi"/>
                <w:szCs w:val="20"/>
              </w:rPr>
            </w:pPr>
          </w:p>
        </w:tc>
      </w:tr>
      <w:tr w:rsidR="0061524D" w:rsidRPr="00487927" w14:paraId="76AA4520" w14:textId="21632B01" w:rsidTr="0061524D">
        <w:tc>
          <w:tcPr>
            <w:tcW w:w="1255" w:type="dxa"/>
          </w:tcPr>
          <w:p w14:paraId="6646AB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BF47A" w14:textId="55C82F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5DE7E8" w14:textId="6E0E0F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811EAF" w14:textId="1CE4D1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4ED1C5" w14:textId="328F8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D270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336202" w14:textId="77777777" w:rsidR="0061524D" w:rsidRPr="00487927" w:rsidRDefault="0061524D" w:rsidP="001B2204">
            <w:pPr>
              <w:jc w:val="center"/>
              <w:rPr>
                <w:rFonts w:cstheme="minorHAnsi"/>
                <w:szCs w:val="20"/>
              </w:rPr>
            </w:pPr>
          </w:p>
        </w:tc>
        <w:tc>
          <w:tcPr>
            <w:tcW w:w="990" w:type="dxa"/>
          </w:tcPr>
          <w:p w14:paraId="49A0784E" w14:textId="77777777" w:rsidR="0061524D" w:rsidRPr="00487927" w:rsidRDefault="0061524D" w:rsidP="001B2204">
            <w:pPr>
              <w:jc w:val="center"/>
              <w:rPr>
                <w:rFonts w:cstheme="minorHAnsi"/>
                <w:szCs w:val="20"/>
              </w:rPr>
            </w:pPr>
          </w:p>
        </w:tc>
        <w:tc>
          <w:tcPr>
            <w:tcW w:w="990" w:type="dxa"/>
          </w:tcPr>
          <w:p w14:paraId="6641F623" w14:textId="77777777" w:rsidR="0061524D" w:rsidRPr="00487927" w:rsidRDefault="0061524D" w:rsidP="001B2204">
            <w:pPr>
              <w:jc w:val="center"/>
              <w:rPr>
                <w:rFonts w:cstheme="minorHAnsi"/>
                <w:szCs w:val="20"/>
              </w:rPr>
            </w:pPr>
          </w:p>
        </w:tc>
        <w:tc>
          <w:tcPr>
            <w:tcW w:w="1103" w:type="dxa"/>
          </w:tcPr>
          <w:p w14:paraId="66AB06C5" w14:textId="77777777" w:rsidR="0061524D" w:rsidRPr="00487927" w:rsidRDefault="0061524D" w:rsidP="001B2204">
            <w:pPr>
              <w:jc w:val="center"/>
              <w:rPr>
                <w:rFonts w:cstheme="minorHAnsi"/>
                <w:szCs w:val="20"/>
              </w:rPr>
            </w:pPr>
          </w:p>
        </w:tc>
        <w:tc>
          <w:tcPr>
            <w:tcW w:w="1103" w:type="dxa"/>
          </w:tcPr>
          <w:p w14:paraId="747577CA" w14:textId="77777777" w:rsidR="0061524D" w:rsidRPr="00487927" w:rsidRDefault="0061524D" w:rsidP="001B2204">
            <w:pPr>
              <w:jc w:val="center"/>
              <w:rPr>
                <w:rFonts w:cstheme="minorHAnsi"/>
                <w:szCs w:val="20"/>
              </w:rPr>
            </w:pPr>
          </w:p>
        </w:tc>
      </w:tr>
      <w:tr w:rsidR="0061524D" w:rsidRPr="00487927" w14:paraId="6E6847EE" w14:textId="61E92CF5" w:rsidTr="0061524D">
        <w:tc>
          <w:tcPr>
            <w:tcW w:w="1255" w:type="dxa"/>
          </w:tcPr>
          <w:p w14:paraId="788F436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905_08</w:t>
            </w:r>
          </w:p>
        </w:tc>
        <w:tc>
          <w:tcPr>
            <w:tcW w:w="990" w:type="dxa"/>
          </w:tcPr>
          <w:p w14:paraId="5856E1E2" w14:textId="00C96C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A84F1" w14:textId="2C692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A38AA" w14:textId="2C7C16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0F270E" w14:textId="113C26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6ACB06" w14:textId="3F82E8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FB64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CB11E" w14:textId="77777777" w:rsidR="0061524D" w:rsidRPr="00487927" w:rsidRDefault="0061524D" w:rsidP="001B2204">
            <w:pPr>
              <w:jc w:val="center"/>
              <w:rPr>
                <w:rFonts w:cstheme="minorHAnsi"/>
                <w:szCs w:val="20"/>
              </w:rPr>
            </w:pPr>
          </w:p>
        </w:tc>
        <w:tc>
          <w:tcPr>
            <w:tcW w:w="990" w:type="dxa"/>
          </w:tcPr>
          <w:p w14:paraId="67CAC19C" w14:textId="77777777" w:rsidR="0061524D" w:rsidRPr="00487927" w:rsidRDefault="0061524D" w:rsidP="001B2204">
            <w:pPr>
              <w:jc w:val="center"/>
              <w:rPr>
                <w:rFonts w:cstheme="minorHAnsi"/>
                <w:szCs w:val="20"/>
              </w:rPr>
            </w:pPr>
          </w:p>
        </w:tc>
        <w:tc>
          <w:tcPr>
            <w:tcW w:w="990" w:type="dxa"/>
          </w:tcPr>
          <w:p w14:paraId="29421984" w14:textId="77777777" w:rsidR="0061524D" w:rsidRPr="00487927" w:rsidRDefault="0061524D" w:rsidP="001B2204">
            <w:pPr>
              <w:jc w:val="center"/>
              <w:rPr>
                <w:rFonts w:cstheme="minorHAnsi"/>
                <w:szCs w:val="20"/>
              </w:rPr>
            </w:pPr>
          </w:p>
        </w:tc>
        <w:tc>
          <w:tcPr>
            <w:tcW w:w="1103" w:type="dxa"/>
          </w:tcPr>
          <w:p w14:paraId="20B4B966" w14:textId="77777777" w:rsidR="0061524D" w:rsidRPr="00487927" w:rsidRDefault="0061524D" w:rsidP="001B2204">
            <w:pPr>
              <w:jc w:val="center"/>
              <w:rPr>
                <w:rFonts w:cstheme="minorHAnsi"/>
                <w:szCs w:val="20"/>
              </w:rPr>
            </w:pPr>
          </w:p>
        </w:tc>
        <w:tc>
          <w:tcPr>
            <w:tcW w:w="1103" w:type="dxa"/>
          </w:tcPr>
          <w:p w14:paraId="496EB00F" w14:textId="77777777" w:rsidR="0061524D" w:rsidRPr="00487927" w:rsidRDefault="0061524D" w:rsidP="001B2204">
            <w:pPr>
              <w:jc w:val="center"/>
              <w:rPr>
                <w:rFonts w:cstheme="minorHAnsi"/>
                <w:szCs w:val="20"/>
              </w:rPr>
            </w:pPr>
          </w:p>
        </w:tc>
      </w:tr>
      <w:tr w:rsidR="0061524D" w:rsidRPr="00487927" w14:paraId="2F39AE33" w14:textId="6781FB1E" w:rsidTr="0061524D">
        <w:tc>
          <w:tcPr>
            <w:tcW w:w="1255" w:type="dxa"/>
          </w:tcPr>
          <w:p w14:paraId="264A15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AAE01" w14:textId="18246E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0E7FD3" w14:textId="2F6B63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188BD4" w14:textId="4B97CA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20AAC" w14:textId="0C5A165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25B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32BF5A" w14:textId="77777777" w:rsidR="0061524D" w:rsidRPr="00487927" w:rsidRDefault="0061524D" w:rsidP="001B2204">
            <w:pPr>
              <w:jc w:val="center"/>
              <w:rPr>
                <w:rFonts w:cstheme="minorHAnsi"/>
                <w:szCs w:val="20"/>
              </w:rPr>
            </w:pPr>
          </w:p>
        </w:tc>
        <w:tc>
          <w:tcPr>
            <w:tcW w:w="990" w:type="dxa"/>
          </w:tcPr>
          <w:p w14:paraId="0B5C6BAA" w14:textId="77777777" w:rsidR="0061524D" w:rsidRPr="00487927" w:rsidRDefault="0061524D" w:rsidP="001B2204">
            <w:pPr>
              <w:jc w:val="center"/>
              <w:rPr>
                <w:rFonts w:cstheme="minorHAnsi"/>
                <w:szCs w:val="20"/>
              </w:rPr>
            </w:pPr>
          </w:p>
        </w:tc>
        <w:tc>
          <w:tcPr>
            <w:tcW w:w="990" w:type="dxa"/>
          </w:tcPr>
          <w:p w14:paraId="22248B03" w14:textId="77777777" w:rsidR="0061524D" w:rsidRPr="00487927" w:rsidRDefault="0061524D" w:rsidP="001B2204">
            <w:pPr>
              <w:jc w:val="center"/>
              <w:rPr>
                <w:rFonts w:cstheme="minorHAnsi"/>
                <w:szCs w:val="20"/>
              </w:rPr>
            </w:pPr>
          </w:p>
        </w:tc>
        <w:tc>
          <w:tcPr>
            <w:tcW w:w="1103" w:type="dxa"/>
          </w:tcPr>
          <w:p w14:paraId="4052DBDE" w14:textId="77777777" w:rsidR="0061524D" w:rsidRPr="00487927" w:rsidRDefault="0061524D" w:rsidP="001B2204">
            <w:pPr>
              <w:jc w:val="center"/>
              <w:rPr>
                <w:rFonts w:cstheme="minorHAnsi"/>
                <w:szCs w:val="20"/>
              </w:rPr>
            </w:pPr>
          </w:p>
        </w:tc>
        <w:tc>
          <w:tcPr>
            <w:tcW w:w="1103" w:type="dxa"/>
          </w:tcPr>
          <w:p w14:paraId="008B9A79" w14:textId="77777777" w:rsidR="0061524D" w:rsidRPr="00487927" w:rsidRDefault="0061524D" w:rsidP="001B2204">
            <w:pPr>
              <w:jc w:val="center"/>
              <w:rPr>
                <w:rFonts w:cstheme="minorHAnsi"/>
                <w:szCs w:val="20"/>
              </w:rPr>
            </w:pPr>
          </w:p>
        </w:tc>
      </w:tr>
      <w:tr w:rsidR="0061524D" w:rsidRPr="00487927" w14:paraId="3FB1F859" w14:textId="503FE87C" w:rsidTr="0061524D">
        <w:tc>
          <w:tcPr>
            <w:tcW w:w="1255" w:type="dxa"/>
          </w:tcPr>
          <w:p w14:paraId="1A78BB1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AD2942" w14:textId="7691A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446C8" w14:textId="45E797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C54BF" w14:textId="1936A9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1497A7" w14:textId="03B93E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0AB0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FF62C3" w14:textId="77777777" w:rsidR="0061524D" w:rsidRPr="00487927" w:rsidRDefault="0061524D" w:rsidP="001B2204">
            <w:pPr>
              <w:jc w:val="center"/>
              <w:rPr>
                <w:rFonts w:cstheme="minorHAnsi"/>
                <w:szCs w:val="20"/>
              </w:rPr>
            </w:pPr>
          </w:p>
        </w:tc>
        <w:tc>
          <w:tcPr>
            <w:tcW w:w="990" w:type="dxa"/>
          </w:tcPr>
          <w:p w14:paraId="1C45A196" w14:textId="77777777" w:rsidR="0061524D" w:rsidRPr="00487927" w:rsidRDefault="0061524D" w:rsidP="001B2204">
            <w:pPr>
              <w:jc w:val="center"/>
              <w:rPr>
                <w:rFonts w:cstheme="minorHAnsi"/>
                <w:szCs w:val="20"/>
              </w:rPr>
            </w:pPr>
          </w:p>
        </w:tc>
        <w:tc>
          <w:tcPr>
            <w:tcW w:w="990" w:type="dxa"/>
          </w:tcPr>
          <w:p w14:paraId="63DA1AF2" w14:textId="77777777" w:rsidR="0061524D" w:rsidRPr="00487927" w:rsidRDefault="0061524D" w:rsidP="001B2204">
            <w:pPr>
              <w:jc w:val="center"/>
              <w:rPr>
                <w:rFonts w:cstheme="minorHAnsi"/>
                <w:szCs w:val="20"/>
              </w:rPr>
            </w:pPr>
          </w:p>
        </w:tc>
        <w:tc>
          <w:tcPr>
            <w:tcW w:w="1103" w:type="dxa"/>
          </w:tcPr>
          <w:p w14:paraId="648D2C07" w14:textId="77777777" w:rsidR="0061524D" w:rsidRPr="00487927" w:rsidRDefault="0061524D" w:rsidP="001B2204">
            <w:pPr>
              <w:jc w:val="center"/>
              <w:rPr>
                <w:rFonts w:cstheme="minorHAnsi"/>
                <w:szCs w:val="20"/>
              </w:rPr>
            </w:pPr>
          </w:p>
        </w:tc>
        <w:tc>
          <w:tcPr>
            <w:tcW w:w="1103" w:type="dxa"/>
          </w:tcPr>
          <w:p w14:paraId="3EC6B96F" w14:textId="77777777" w:rsidR="0061524D" w:rsidRPr="00487927" w:rsidRDefault="0061524D" w:rsidP="001B2204">
            <w:pPr>
              <w:jc w:val="center"/>
              <w:rPr>
                <w:rFonts w:cstheme="minorHAnsi"/>
                <w:szCs w:val="20"/>
              </w:rPr>
            </w:pPr>
          </w:p>
        </w:tc>
      </w:tr>
      <w:tr w:rsidR="0061524D" w:rsidRPr="00487927" w14:paraId="09A4D420" w14:textId="202BCCEE" w:rsidTr="0061524D">
        <w:tc>
          <w:tcPr>
            <w:tcW w:w="1255" w:type="dxa"/>
          </w:tcPr>
          <w:p w14:paraId="58AAE9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BA7A6" w14:textId="54982F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AC15" w14:textId="60B5C5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815003" w14:textId="6108F3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BB514A" w14:textId="469C1F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A506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219F12" w14:textId="77777777" w:rsidR="0061524D" w:rsidRPr="00487927" w:rsidRDefault="0061524D" w:rsidP="001B2204">
            <w:pPr>
              <w:jc w:val="center"/>
              <w:rPr>
                <w:rFonts w:cstheme="minorHAnsi"/>
                <w:szCs w:val="20"/>
              </w:rPr>
            </w:pPr>
          </w:p>
        </w:tc>
        <w:tc>
          <w:tcPr>
            <w:tcW w:w="990" w:type="dxa"/>
          </w:tcPr>
          <w:p w14:paraId="6B40A5F8" w14:textId="77777777" w:rsidR="0061524D" w:rsidRPr="00487927" w:rsidRDefault="0061524D" w:rsidP="001B2204">
            <w:pPr>
              <w:jc w:val="center"/>
              <w:rPr>
                <w:rFonts w:cstheme="minorHAnsi"/>
                <w:szCs w:val="20"/>
              </w:rPr>
            </w:pPr>
          </w:p>
        </w:tc>
        <w:tc>
          <w:tcPr>
            <w:tcW w:w="990" w:type="dxa"/>
          </w:tcPr>
          <w:p w14:paraId="1A21155F" w14:textId="77777777" w:rsidR="0061524D" w:rsidRPr="00487927" w:rsidRDefault="0061524D" w:rsidP="001B2204">
            <w:pPr>
              <w:jc w:val="center"/>
              <w:rPr>
                <w:rFonts w:cstheme="minorHAnsi"/>
                <w:szCs w:val="20"/>
              </w:rPr>
            </w:pPr>
          </w:p>
        </w:tc>
        <w:tc>
          <w:tcPr>
            <w:tcW w:w="1103" w:type="dxa"/>
          </w:tcPr>
          <w:p w14:paraId="04F7DDB8" w14:textId="77777777" w:rsidR="0061524D" w:rsidRPr="00487927" w:rsidRDefault="0061524D" w:rsidP="001B2204">
            <w:pPr>
              <w:jc w:val="center"/>
              <w:rPr>
                <w:rFonts w:cstheme="minorHAnsi"/>
                <w:szCs w:val="20"/>
              </w:rPr>
            </w:pPr>
          </w:p>
        </w:tc>
        <w:tc>
          <w:tcPr>
            <w:tcW w:w="1103" w:type="dxa"/>
          </w:tcPr>
          <w:p w14:paraId="4B618D91" w14:textId="77777777" w:rsidR="0061524D" w:rsidRPr="00487927" w:rsidRDefault="0061524D" w:rsidP="001B2204">
            <w:pPr>
              <w:jc w:val="center"/>
              <w:rPr>
                <w:rFonts w:cstheme="minorHAnsi"/>
                <w:szCs w:val="20"/>
              </w:rPr>
            </w:pPr>
          </w:p>
        </w:tc>
      </w:tr>
      <w:tr w:rsidR="0061524D" w:rsidRPr="00487927" w14:paraId="088EB07E" w14:textId="1742327D" w:rsidTr="0061524D">
        <w:tc>
          <w:tcPr>
            <w:tcW w:w="1255" w:type="dxa"/>
          </w:tcPr>
          <w:p w14:paraId="587FE5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4445" w14:textId="21815F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02FFF2" w14:textId="3872C2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6E5F8B" w14:textId="2F6675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DCE01C" w14:textId="71E774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8E72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AEDD6" w14:textId="77777777" w:rsidR="0061524D" w:rsidRPr="00487927" w:rsidRDefault="0061524D" w:rsidP="001B2204">
            <w:pPr>
              <w:jc w:val="center"/>
              <w:rPr>
                <w:rFonts w:cstheme="minorHAnsi"/>
                <w:szCs w:val="20"/>
              </w:rPr>
            </w:pPr>
          </w:p>
        </w:tc>
        <w:tc>
          <w:tcPr>
            <w:tcW w:w="990" w:type="dxa"/>
          </w:tcPr>
          <w:p w14:paraId="74A7F7D3" w14:textId="77777777" w:rsidR="0061524D" w:rsidRPr="00487927" w:rsidRDefault="0061524D" w:rsidP="001B2204">
            <w:pPr>
              <w:jc w:val="center"/>
              <w:rPr>
                <w:rFonts w:cstheme="minorHAnsi"/>
                <w:szCs w:val="20"/>
              </w:rPr>
            </w:pPr>
          </w:p>
        </w:tc>
        <w:tc>
          <w:tcPr>
            <w:tcW w:w="990" w:type="dxa"/>
          </w:tcPr>
          <w:p w14:paraId="102C3D5C" w14:textId="77777777" w:rsidR="0061524D" w:rsidRPr="00487927" w:rsidRDefault="0061524D" w:rsidP="001B2204">
            <w:pPr>
              <w:jc w:val="center"/>
              <w:rPr>
                <w:rFonts w:cstheme="minorHAnsi"/>
                <w:szCs w:val="20"/>
              </w:rPr>
            </w:pPr>
          </w:p>
        </w:tc>
        <w:tc>
          <w:tcPr>
            <w:tcW w:w="1103" w:type="dxa"/>
          </w:tcPr>
          <w:p w14:paraId="3A0F5808" w14:textId="77777777" w:rsidR="0061524D" w:rsidRPr="00487927" w:rsidRDefault="0061524D" w:rsidP="001B2204">
            <w:pPr>
              <w:jc w:val="center"/>
              <w:rPr>
                <w:rFonts w:cstheme="minorHAnsi"/>
                <w:szCs w:val="20"/>
              </w:rPr>
            </w:pPr>
          </w:p>
        </w:tc>
        <w:tc>
          <w:tcPr>
            <w:tcW w:w="1103" w:type="dxa"/>
          </w:tcPr>
          <w:p w14:paraId="6197B62F" w14:textId="77777777" w:rsidR="0061524D" w:rsidRPr="00487927" w:rsidRDefault="0061524D" w:rsidP="001B2204">
            <w:pPr>
              <w:jc w:val="center"/>
              <w:rPr>
                <w:rFonts w:cstheme="minorHAnsi"/>
                <w:szCs w:val="20"/>
              </w:rPr>
            </w:pPr>
          </w:p>
        </w:tc>
      </w:tr>
      <w:tr w:rsidR="0061524D" w:rsidRPr="00487927" w14:paraId="305A2121" w14:textId="1CAD0BC0" w:rsidTr="0061524D">
        <w:tc>
          <w:tcPr>
            <w:tcW w:w="1255" w:type="dxa"/>
          </w:tcPr>
          <w:p w14:paraId="45E8BB8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906_01</w:t>
            </w:r>
          </w:p>
        </w:tc>
        <w:tc>
          <w:tcPr>
            <w:tcW w:w="990" w:type="dxa"/>
          </w:tcPr>
          <w:p w14:paraId="79008408" w14:textId="156B84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F259A" w14:textId="140AA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60159" w14:textId="25A392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EC5FC5" w14:textId="08C781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24C94" w14:textId="405445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096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7342DB" w14:textId="77777777" w:rsidR="0061524D" w:rsidRPr="00487927" w:rsidRDefault="0061524D" w:rsidP="001B2204">
            <w:pPr>
              <w:jc w:val="center"/>
              <w:rPr>
                <w:rFonts w:cstheme="minorHAnsi"/>
                <w:szCs w:val="20"/>
              </w:rPr>
            </w:pPr>
          </w:p>
        </w:tc>
        <w:tc>
          <w:tcPr>
            <w:tcW w:w="990" w:type="dxa"/>
          </w:tcPr>
          <w:p w14:paraId="7BA2DD45" w14:textId="77777777" w:rsidR="0061524D" w:rsidRPr="00487927" w:rsidRDefault="0061524D" w:rsidP="001B2204">
            <w:pPr>
              <w:jc w:val="center"/>
              <w:rPr>
                <w:rFonts w:cstheme="minorHAnsi"/>
                <w:szCs w:val="20"/>
              </w:rPr>
            </w:pPr>
          </w:p>
        </w:tc>
        <w:tc>
          <w:tcPr>
            <w:tcW w:w="990" w:type="dxa"/>
          </w:tcPr>
          <w:p w14:paraId="41F845D9" w14:textId="77777777" w:rsidR="0061524D" w:rsidRPr="00487927" w:rsidRDefault="0061524D" w:rsidP="001B2204">
            <w:pPr>
              <w:jc w:val="center"/>
              <w:rPr>
                <w:rFonts w:cstheme="minorHAnsi"/>
                <w:szCs w:val="20"/>
              </w:rPr>
            </w:pPr>
          </w:p>
        </w:tc>
        <w:tc>
          <w:tcPr>
            <w:tcW w:w="1103" w:type="dxa"/>
          </w:tcPr>
          <w:p w14:paraId="16B3E933" w14:textId="77777777" w:rsidR="0061524D" w:rsidRPr="00487927" w:rsidRDefault="0061524D" w:rsidP="001B2204">
            <w:pPr>
              <w:jc w:val="center"/>
              <w:rPr>
                <w:rFonts w:cstheme="minorHAnsi"/>
                <w:szCs w:val="20"/>
              </w:rPr>
            </w:pPr>
          </w:p>
        </w:tc>
        <w:tc>
          <w:tcPr>
            <w:tcW w:w="1103" w:type="dxa"/>
          </w:tcPr>
          <w:p w14:paraId="35A8948D" w14:textId="77777777" w:rsidR="0061524D" w:rsidRPr="00487927" w:rsidRDefault="0061524D" w:rsidP="001B2204">
            <w:pPr>
              <w:jc w:val="center"/>
              <w:rPr>
                <w:rFonts w:cstheme="minorHAnsi"/>
                <w:szCs w:val="20"/>
              </w:rPr>
            </w:pPr>
          </w:p>
        </w:tc>
      </w:tr>
      <w:tr w:rsidR="0061524D" w:rsidRPr="00487927" w14:paraId="2ABFB648" w14:textId="2EE15161" w:rsidTr="0061524D">
        <w:tc>
          <w:tcPr>
            <w:tcW w:w="1255" w:type="dxa"/>
          </w:tcPr>
          <w:p w14:paraId="1B4DDD4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2F79CA" w14:textId="23D631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859F9C" w14:textId="0F3E242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217E2" w14:textId="68CF75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5FF14E" w14:textId="3622FA8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B91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98C85C" w14:textId="77777777" w:rsidR="0061524D" w:rsidRPr="00487927" w:rsidRDefault="0061524D" w:rsidP="001B2204">
            <w:pPr>
              <w:jc w:val="center"/>
              <w:rPr>
                <w:rFonts w:cstheme="minorHAnsi"/>
                <w:szCs w:val="20"/>
              </w:rPr>
            </w:pPr>
          </w:p>
        </w:tc>
        <w:tc>
          <w:tcPr>
            <w:tcW w:w="990" w:type="dxa"/>
          </w:tcPr>
          <w:p w14:paraId="1D8CBCEB" w14:textId="77777777" w:rsidR="0061524D" w:rsidRPr="00487927" w:rsidRDefault="0061524D" w:rsidP="001B2204">
            <w:pPr>
              <w:jc w:val="center"/>
              <w:rPr>
                <w:rFonts w:cstheme="minorHAnsi"/>
                <w:szCs w:val="20"/>
              </w:rPr>
            </w:pPr>
          </w:p>
        </w:tc>
        <w:tc>
          <w:tcPr>
            <w:tcW w:w="990" w:type="dxa"/>
          </w:tcPr>
          <w:p w14:paraId="4A2CB75E" w14:textId="77777777" w:rsidR="0061524D" w:rsidRPr="00487927" w:rsidRDefault="0061524D" w:rsidP="001B2204">
            <w:pPr>
              <w:jc w:val="center"/>
              <w:rPr>
                <w:rFonts w:cstheme="minorHAnsi"/>
                <w:szCs w:val="20"/>
              </w:rPr>
            </w:pPr>
          </w:p>
        </w:tc>
        <w:tc>
          <w:tcPr>
            <w:tcW w:w="1103" w:type="dxa"/>
          </w:tcPr>
          <w:p w14:paraId="76404495" w14:textId="77777777" w:rsidR="0061524D" w:rsidRPr="00487927" w:rsidRDefault="0061524D" w:rsidP="001B2204">
            <w:pPr>
              <w:jc w:val="center"/>
              <w:rPr>
                <w:rFonts w:cstheme="minorHAnsi"/>
                <w:szCs w:val="20"/>
              </w:rPr>
            </w:pPr>
          </w:p>
        </w:tc>
        <w:tc>
          <w:tcPr>
            <w:tcW w:w="1103" w:type="dxa"/>
          </w:tcPr>
          <w:p w14:paraId="14FBCD89" w14:textId="77777777" w:rsidR="0061524D" w:rsidRPr="00487927" w:rsidRDefault="0061524D" w:rsidP="001B2204">
            <w:pPr>
              <w:jc w:val="center"/>
              <w:rPr>
                <w:rFonts w:cstheme="minorHAnsi"/>
                <w:szCs w:val="20"/>
              </w:rPr>
            </w:pPr>
          </w:p>
        </w:tc>
      </w:tr>
      <w:tr w:rsidR="0061524D" w:rsidRPr="00487927" w14:paraId="566E1737" w14:textId="1939C351" w:rsidTr="0061524D">
        <w:tc>
          <w:tcPr>
            <w:tcW w:w="1255" w:type="dxa"/>
          </w:tcPr>
          <w:p w14:paraId="58C3AE5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3EF42" w14:textId="74E484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7D4468" w14:textId="5DFCCB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832D0" w14:textId="79DE6F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FEA4E6" w14:textId="408B29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08D0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724BF0" w14:textId="77777777" w:rsidR="0061524D" w:rsidRPr="00487927" w:rsidRDefault="0061524D" w:rsidP="001B2204">
            <w:pPr>
              <w:jc w:val="center"/>
              <w:rPr>
                <w:rFonts w:cstheme="minorHAnsi"/>
                <w:szCs w:val="20"/>
              </w:rPr>
            </w:pPr>
          </w:p>
        </w:tc>
        <w:tc>
          <w:tcPr>
            <w:tcW w:w="990" w:type="dxa"/>
          </w:tcPr>
          <w:p w14:paraId="7843817D" w14:textId="77777777" w:rsidR="0061524D" w:rsidRPr="00487927" w:rsidRDefault="0061524D" w:rsidP="001B2204">
            <w:pPr>
              <w:jc w:val="center"/>
              <w:rPr>
                <w:rFonts w:cstheme="minorHAnsi"/>
                <w:szCs w:val="20"/>
              </w:rPr>
            </w:pPr>
          </w:p>
        </w:tc>
        <w:tc>
          <w:tcPr>
            <w:tcW w:w="990" w:type="dxa"/>
          </w:tcPr>
          <w:p w14:paraId="3FDC98DB" w14:textId="77777777" w:rsidR="0061524D" w:rsidRPr="00487927" w:rsidRDefault="0061524D" w:rsidP="001B2204">
            <w:pPr>
              <w:jc w:val="center"/>
              <w:rPr>
                <w:rFonts w:cstheme="minorHAnsi"/>
                <w:szCs w:val="20"/>
              </w:rPr>
            </w:pPr>
          </w:p>
        </w:tc>
        <w:tc>
          <w:tcPr>
            <w:tcW w:w="1103" w:type="dxa"/>
          </w:tcPr>
          <w:p w14:paraId="385BE14E" w14:textId="77777777" w:rsidR="0061524D" w:rsidRPr="00487927" w:rsidRDefault="0061524D" w:rsidP="001B2204">
            <w:pPr>
              <w:jc w:val="center"/>
              <w:rPr>
                <w:rFonts w:cstheme="minorHAnsi"/>
                <w:szCs w:val="20"/>
              </w:rPr>
            </w:pPr>
          </w:p>
        </w:tc>
        <w:tc>
          <w:tcPr>
            <w:tcW w:w="1103" w:type="dxa"/>
          </w:tcPr>
          <w:p w14:paraId="5806B791" w14:textId="77777777" w:rsidR="0061524D" w:rsidRPr="00487927" w:rsidRDefault="0061524D" w:rsidP="001B2204">
            <w:pPr>
              <w:jc w:val="center"/>
              <w:rPr>
                <w:rFonts w:cstheme="minorHAnsi"/>
                <w:szCs w:val="20"/>
              </w:rPr>
            </w:pPr>
          </w:p>
        </w:tc>
      </w:tr>
      <w:tr w:rsidR="0061524D" w:rsidRPr="00487927" w14:paraId="699CDD76" w14:textId="19048345" w:rsidTr="0061524D">
        <w:tc>
          <w:tcPr>
            <w:tcW w:w="1255" w:type="dxa"/>
          </w:tcPr>
          <w:p w14:paraId="7C3C322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5C4135" w14:textId="22D673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D9CA63" w14:textId="4615BC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DCEE87" w14:textId="65687F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E55A9" w14:textId="768232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6912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6131E4" w14:textId="77777777" w:rsidR="0061524D" w:rsidRPr="00487927" w:rsidRDefault="0061524D" w:rsidP="001B2204">
            <w:pPr>
              <w:jc w:val="center"/>
              <w:rPr>
                <w:rFonts w:cstheme="minorHAnsi"/>
                <w:szCs w:val="20"/>
              </w:rPr>
            </w:pPr>
          </w:p>
        </w:tc>
        <w:tc>
          <w:tcPr>
            <w:tcW w:w="990" w:type="dxa"/>
          </w:tcPr>
          <w:p w14:paraId="2ECCE3A5" w14:textId="77777777" w:rsidR="0061524D" w:rsidRPr="00487927" w:rsidRDefault="0061524D" w:rsidP="001B2204">
            <w:pPr>
              <w:jc w:val="center"/>
              <w:rPr>
                <w:rFonts w:cstheme="minorHAnsi"/>
                <w:szCs w:val="20"/>
              </w:rPr>
            </w:pPr>
          </w:p>
        </w:tc>
        <w:tc>
          <w:tcPr>
            <w:tcW w:w="990" w:type="dxa"/>
          </w:tcPr>
          <w:p w14:paraId="2783F421" w14:textId="77777777" w:rsidR="0061524D" w:rsidRPr="00487927" w:rsidRDefault="0061524D" w:rsidP="001B2204">
            <w:pPr>
              <w:jc w:val="center"/>
              <w:rPr>
                <w:rFonts w:cstheme="minorHAnsi"/>
                <w:szCs w:val="20"/>
              </w:rPr>
            </w:pPr>
          </w:p>
        </w:tc>
        <w:tc>
          <w:tcPr>
            <w:tcW w:w="1103" w:type="dxa"/>
          </w:tcPr>
          <w:p w14:paraId="0989D43E" w14:textId="77777777" w:rsidR="0061524D" w:rsidRPr="00487927" w:rsidRDefault="0061524D" w:rsidP="001B2204">
            <w:pPr>
              <w:jc w:val="center"/>
              <w:rPr>
                <w:rFonts w:cstheme="minorHAnsi"/>
                <w:szCs w:val="20"/>
              </w:rPr>
            </w:pPr>
          </w:p>
        </w:tc>
        <w:tc>
          <w:tcPr>
            <w:tcW w:w="1103" w:type="dxa"/>
          </w:tcPr>
          <w:p w14:paraId="5D2CBFE3" w14:textId="77777777" w:rsidR="0061524D" w:rsidRPr="00487927" w:rsidRDefault="0061524D" w:rsidP="001B2204">
            <w:pPr>
              <w:jc w:val="center"/>
              <w:rPr>
                <w:rFonts w:cstheme="minorHAnsi"/>
                <w:szCs w:val="20"/>
              </w:rPr>
            </w:pPr>
          </w:p>
        </w:tc>
      </w:tr>
      <w:tr w:rsidR="0061524D" w:rsidRPr="00487927" w14:paraId="714E4FBA" w14:textId="678CDD6F" w:rsidTr="0061524D">
        <w:tc>
          <w:tcPr>
            <w:tcW w:w="1255" w:type="dxa"/>
          </w:tcPr>
          <w:p w14:paraId="5452C5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DED28" w14:textId="3AAF5E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FD440D" w14:textId="4AFB4C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79F947" w14:textId="74E8AC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FFD5A6" w14:textId="65B799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B40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FF8A024" w14:textId="77777777" w:rsidR="0061524D" w:rsidRPr="00487927" w:rsidRDefault="0061524D" w:rsidP="001B2204">
            <w:pPr>
              <w:jc w:val="center"/>
              <w:rPr>
                <w:rFonts w:cstheme="minorHAnsi"/>
                <w:szCs w:val="20"/>
              </w:rPr>
            </w:pPr>
          </w:p>
        </w:tc>
        <w:tc>
          <w:tcPr>
            <w:tcW w:w="990" w:type="dxa"/>
          </w:tcPr>
          <w:p w14:paraId="6BE48325" w14:textId="77777777" w:rsidR="0061524D" w:rsidRPr="00487927" w:rsidRDefault="0061524D" w:rsidP="001B2204">
            <w:pPr>
              <w:jc w:val="center"/>
              <w:rPr>
                <w:rFonts w:cstheme="minorHAnsi"/>
                <w:szCs w:val="20"/>
              </w:rPr>
            </w:pPr>
          </w:p>
        </w:tc>
        <w:tc>
          <w:tcPr>
            <w:tcW w:w="990" w:type="dxa"/>
          </w:tcPr>
          <w:p w14:paraId="100006A9" w14:textId="77777777" w:rsidR="0061524D" w:rsidRPr="00487927" w:rsidRDefault="0061524D" w:rsidP="001B2204">
            <w:pPr>
              <w:jc w:val="center"/>
              <w:rPr>
                <w:rFonts w:cstheme="minorHAnsi"/>
                <w:szCs w:val="20"/>
              </w:rPr>
            </w:pPr>
          </w:p>
        </w:tc>
        <w:tc>
          <w:tcPr>
            <w:tcW w:w="1103" w:type="dxa"/>
          </w:tcPr>
          <w:p w14:paraId="201AAFF1" w14:textId="77777777" w:rsidR="0061524D" w:rsidRPr="00487927" w:rsidRDefault="0061524D" w:rsidP="001B2204">
            <w:pPr>
              <w:jc w:val="center"/>
              <w:rPr>
                <w:rFonts w:cstheme="minorHAnsi"/>
                <w:szCs w:val="20"/>
              </w:rPr>
            </w:pPr>
          </w:p>
        </w:tc>
        <w:tc>
          <w:tcPr>
            <w:tcW w:w="1103" w:type="dxa"/>
          </w:tcPr>
          <w:p w14:paraId="2217D6A0" w14:textId="77777777" w:rsidR="0061524D" w:rsidRPr="00487927" w:rsidRDefault="0061524D" w:rsidP="001B2204">
            <w:pPr>
              <w:jc w:val="center"/>
              <w:rPr>
                <w:rFonts w:cstheme="minorHAnsi"/>
                <w:szCs w:val="20"/>
              </w:rPr>
            </w:pPr>
          </w:p>
        </w:tc>
      </w:tr>
      <w:tr w:rsidR="0061524D" w:rsidRPr="00487927" w14:paraId="77D52323" w14:textId="0CBFE4AB" w:rsidTr="0061524D">
        <w:tc>
          <w:tcPr>
            <w:tcW w:w="1255" w:type="dxa"/>
          </w:tcPr>
          <w:p w14:paraId="670F102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EBD387" w14:textId="2F4B32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192834" w14:textId="25A203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73726F" w14:textId="1D25EA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BB1" w14:textId="155CE9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7923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652BFE" w14:textId="77777777" w:rsidR="0061524D" w:rsidRPr="00487927" w:rsidRDefault="0061524D" w:rsidP="001B2204">
            <w:pPr>
              <w:jc w:val="center"/>
              <w:rPr>
                <w:rFonts w:cstheme="minorHAnsi"/>
                <w:szCs w:val="20"/>
              </w:rPr>
            </w:pPr>
          </w:p>
        </w:tc>
        <w:tc>
          <w:tcPr>
            <w:tcW w:w="990" w:type="dxa"/>
          </w:tcPr>
          <w:p w14:paraId="55F9EFE7" w14:textId="77777777" w:rsidR="0061524D" w:rsidRPr="00487927" w:rsidRDefault="0061524D" w:rsidP="001B2204">
            <w:pPr>
              <w:jc w:val="center"/>
              <w:rPr>
                <w:rFonts w:cstheme="minorHAnsi"/>
                <w:szCs w:val="20"/>
              </w:rPr>
            </w:pPr>
          </w:p>
        </w:tc>
        <w:tc>
          <w:tcPr>
            <w:tcW w:w="990" w:type="dxa"/>
          </w:tcPr>
          <w:p w14:paraId="2B9FDD53" w14:textId="77777777" w:rsidR="0061524D" w:rsidRPr="00487927" w:rsidRDefault="0061524D" w:rsidP="001B2204">
            <w:pPr>
              <w:jc w:val="center"/>
              <w:rPr>
                <w:rFonts w:cstheme="minorHAnsi"/>
                <w:szCs w:val="20"/>
              </w:rPr>
            </w:pPr>
          </w:p>
        </w:tc>
        <w:tc>
          <w:tcPr>
            <w:tcW w:w="1103" w:type="dxa"/>
          </w:tcPr>
          <w:p w14:paraId="3706EEE9" w14:textId="77777777" w:rsidR="0061524D" w:rsidRPr="00487927" w:rsidRDefault="0061524D" w:rsidP="001B2204">
            <w:pPr>
              <w:jc w:val="center"/>
              <w:rPr>
                <w:rFonts w:cstheme="minorHAnsi"/>
                <w:szCs w:val="20"/>
              </w:rPr>
            </w:pPr>
          </w:p>
        </w:tc>
        <w:tc>
          <w:tcPr>
            <w:tcW w:w="1103" w:type="dxa"/>
          </w:tcPr>
          <w:p w14:paraId="38B4310A" w14:textId="77777777" w:rsidR="0061524D" w:rsidRPr="00487927" w:rsidRDefault="0061524D" w:rsidP="001B2204">
            <w:pPr>
              <w:jc w:val="center"/>
              <w:rPr>
                <w:rFonts w:cstheme="minorHAnsi"/>
                <w:szCs w:val="20"/>
              </w:rPr>
            </w:pPr>
          </w:p>
        </w:tc>
      </w:tr>
      <w:tr w:rsidR="0061524D" w:rsidRPr="00487927" w14:paraId="1F95EAF1" w14:textId="1F4C0337" w:rsidTr="0061524D">
        <w:tc>
          <w:tcPr>
            <w:tcW w:w="1255" w:type="dxa"/>
          </w:tcPr>
          <w:p w14:paraId="710CAD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6EABB9" w14:textId="609ECF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77D699" w14:textId="537082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7FFD3" w14:textId="52A4C7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BE99C5" w14:textId="6FF9C7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1DF1E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849524" w14:textId="77777777" w:rsidR="0061524D" w:rsidRPr="00487927" w:rsidRDefault="0061524D" w:rsidP="001B2204">
            <w:pPr>
              <w:jc w:val="center"/>
              <w:rPr>
                <w:rFonts w:cstheme="minorHAnsi"/>
                <w:szCs w:val="20"/>
              </w:rPr>
            </w:pPr>
          </w:p>
        </w:tc>
        <w:tc>
          <w:tcPr>
            <w:tcW w:w="990" w:type="dxa"/>
          </w:tcPr>
          <w:p w14:paraId="5F6B5E84" w14:textId="77777777" w:rsidR="0061524D" w:rsidRPr="00487927" w:rsidRDefault="0061524D" w:rsidP="001B2204">
            <w:pPr>
              <w:jc w:val="center"/>
              <w:rPr>
                <w:rFonts w:cstheme="minorHAnsi"/>
                <w:szCs w:val="20"/>
              </w:rPr>
            </w:pPr>
          </w:p>
        </w:tc>
        <w:tc>
          <w:tcPr>
            <w:tcW w:w="990" w:type="dxa"/>
          </w:tcPr>
          <w:p w14:paraId="5945A13A" w14:textId="77777777" w:rsidR="0061524D" w:rsidRPr="00487927" w:rsidRDefault="0061524D" w:rsidP="001B2204">
            <w:pPr>
              <w:jc w:val="center"/>
              <w:rPr>
                <w:rFonts w:cstheme="minorHAnsi"/>
                <w:szCs w:val="20"/>
              </w:rPr>
            </w:pPr>
          </w:p>
        </w:tc>
        <w:tc>
          <w:tcPr>
            <w:tcW w:w="1103" w:type="dxa"/>
          </w:tcPr>
          <w:p w14:paraId="74C72F17" w14:textId="77777777" w:rsidR="0061524D" w:rsidRPr="00487927" w:rsidRDefault="0061524D" w:rsidP="001B2204">
            <w:pPr>
              <w:jc w:val="center"/>
              <w:rPr>
                <w:rFonts w:cstheme="minorHAnsi"/>
                <w:szCs w:val="20"/>
              </w:rPr>
            </w:pPr>
          </w:p>
        </w:tc>
        <w:tc>
          <w:tcPr>
            <w:tcW w:w="1103" w:type="dxa"/>
          </w:tcPr>
          <w:p w14:paraId="422411F9" w14:textId="77777777" w:rsidR="0061524D" w:rsidRPr="00487927" w:rsidRDefault="0061524D" w:rsidP="001B2204">
            <w:pPr>
              <w:jc w:val="center"/>
              <w:rPr>
                <w:rFonts w:cstheme="minorHAnsi"/>
                <w:szCs w:val="20"/>
              </w:rPr>
            </w:pPr>
          </w:p>
        </w:tc>
      </w:tr>
      <w:tr w:rsidR="0061524D" w:rsidRPr="00487927" w14:paraId="4B859D77" w14:textId="5EC797A3" w:rsidTr="0061524D">
        <w:tc>
          <w:tcPr>
            <w:tcW w:w="1255" w:type="dxa"/>
          </w:tcPr>
          <w:p w14:paraId="6C479A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1EFA4" w14:textId="6F4A5E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EEA39" w14:textId="1E47C5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94475D" w14:textId="168CC2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533254" w14:textId="1CCE18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BEB2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B747AC" w14:textId="77777777" w:rsidR="0061524D" w:rsidRPr="00487927" w:rsidRDefault="0061524D" w:rsidP="001B2204">
            <w:pPr>
              <w:jc w:val="center"/>
              <w:rPr>
                <w:rFonts w:cstheme="minorHAnsi"/>
                <w:szCs w:val="20"/>
              </w:rPr>
            </w:pPr>
          </w:p>
        </w:tc>
        <w:tc>
          <w:tcPr>
            <w:tcW w:w="990" w:type="dxa"/>
          </w:tcPr>
          <w:p w14:paraId="235E9D3A" w14:textId="77777777" w:rsidR="0061524D" w:rsidRPr="00487927" w:rsidRDefault="0061524D" w:rsidP="001B2204">
            <w:pPr>
              <w:jc w:val="center"/>
              <w:rPr>
                <w:rFonts w:cstheme="minorHAnsi"/>
                <w:szCs w:val="20"/>
              </w:rPr>
            </w:pPr>
          </w:p>
        </w:tc>
        <w:tc>
          <w:tcPr>
            <w:tcW w:w="990" w:type="dxa"/>
          </w:tcPr>
          <w:p w14:paraId="44717705" w14:textId="77777777" w:rsidR="0061524D" w:rsidRPr="00487927" w:rsidRDefault="0061524D" w:rsidP="001B2204">
            <w:pPr>
              <w:jc w:val="center"/>
              <w:rPr>
                <w:rFonts w:cstheme="minorHAnsi"/>
                <w:szCs w:val="20"/>
              </w:rPr>
            </w:pPr>
          </w:p>
        </w:tc>
        <w:tc>
          <w:tcPr>
            <w:tcW w:w="1103" w:type="dxa"/>
          </w:tcPr>
          <w:p w14:paraId="2DA90CF2" w14:textId="77777777" w:rsidR="0061524D" w:rsidRPr="00487927" w:rsidRDefault="0061524D" w:rsidP="001B2204">
            <w:pPr>
              <w:jc w:val="center"/>
              <w:rPr>
                <w:rFonts w:cstheme="minorHAnsi"/>
                <w:szCs w:val="20"/>
              </w:rPr>
            </w:pPr>
          </w:p>
        </w:tc>
        <w:tc>
          <w:tcPr>
            <w:tcW w:w="1103" w:type="dxa"/>
          </w:tcPr>
          <w:p w14:paraId="2A112115" w14:textId="77777777" w:rsidR="0061524D" w:rsidRPr="00487927" w:rsidRDefault="0061524D" w:rsidP="001B2204">
            <w:pPr>
              <w:jc w:val="center"/>
              <w:rPr>
                <w:rFonts w:cstheme="minorHAnsi"/>
                <w:szCs w:val="20"/>
              </w:rPr>
            </w:pPr>
          </w:p>
        </w:tc>
      </w:tr>
      <w:tr w:rsidR="0061524D" w:rsidRPr="00487927" w14:paraId="47604FE1" w14:textId="19C7C33E" w:rsidTr="0061524D">
        <w:tc>
          <w:tcPr>
            <w:tcW w:w="1255" w:type="dxa"/>
          </w:tcPr>
          <w:p w14:paraId="209281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D9609" w14:textId="21F9879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955096" w14:textId="4278F9F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44D5A" w14:textId="311986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F1AF02" w14:textId="388270F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D3D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63D31D" w14:textId="77777777" w:rsidR="0061524D" w:rsidRPr="00487927" w:rsidRDefault="0061524D" w:rsidP="001B2204">
            <w:pPr>
              <w:jc w:val="center"/>
              <w:rPr>
                <w:rFonts w:cstheme="minorHAnsi"/>
                <w:szCs w:val="20"/>
              </w:rPr>
            </w:pPr>
          </w:p>
        </w:tc>
        <w:tc>
          <w:tcPr>
            <w:tcW w:w="990" w:type="dxa"/>
          </w:tcPr>
          <w:p w14:paraId="61925E4A" w14:textId="77777777" w:rsidR="0061524D" w:rsidRPr="00487927" w:rsidRDefault="0061524D" w:rsidP="001B2204">
            <w:pPr>
              <w:jc w:val="center"/>
              <w:rPr>
                <w:rFonts w:cstheme="minorHAnsi"/>
                <w:szCs w:val="20"/>
              </w:rPr>
            </w:pPr>
          </w:p>
        </w:tc>
        <w:tc>
          <w:tcPr>
            <w:tcW w:w="990" w:type="dxa"/>
          </w:tcPr>
          <w:p w14:paraId="4158E4B3" w14:textId="77777777" w:rsidR="0061524D" w:rsidRPr="00487927" w:rsidRDefault="0061524D" w:rsidP="001B2204">
            <w:pPr>
              <w:jc w:val="center"/>
              <w:rPr>
                <w:rFonts w:cstheme="minorHAnsi"/>
                <w:szCs w:val="20"/>
              </w:rPr>
            </w:pPr>
          </w:p>
        </w:tc>
        <w:tc>
          <w:tcPr>
            <w:tcW w:w="1103" w:type="dxa"/>
          </w:tcPr>
          <w:p w14:paraId="5F19F2FC" w14:textId="77777777" w:rsidR="0061524D" w:rsidRPr="00487927" w:rsidRDefault="0061524D" w:rsidP="001B2204">
            <w:pPr>
              <w:jc w:val="center"/>
              <w:rPr>
                <w:rFonts w:cstheme="minorHAnsi"/>
                <w:szCs w:val="20"/>
              </w:rPr>
            </w:pPr>
          </w:p>
        </w:tc>
        <w:tc>
          <w:tcPr>
            <w:tcW w:w="1103" w:type="dxa"/>
          </w:tcPr>
          <w:p w14:paraId="1F99CE55" w14:textId="77777777" w:rsidR="0061524D" w:rsidRPr="00487927" w:rsidRDefault="0061524D" w:rsidP="001B2204">
            <w:pPr>
              <w:jc w:val="center"/>
              <w:rPr>
                <w:rFonts w:cstheme="minorHAnsi"/>
                <w:szCs w:val="20"/>
              </w:rPr>
            </w:pPr>
          </w:p>
        </w:tc>
      </w:tr>
      <w:tr w:rsidR="0061524D" w:rsidRPr="00487927" w14:paraId="7C367F8B" w14:textId="0C0E828F" w:rsidTr="0061524D">
        <w:tc>
          <w:tcPr>
            <w:tcW w:w="1255" w:type="dxa"/>
          </w:tcPr>
          <w:p w14:paraId="7AAB0B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F4A990" w14:textId="315F00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D1A7A7" w14:textId="36193AB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D20248" w14:textId="3B54D1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19AA8A" w14:textId="14887A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B056F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6361B7" w14:textId="77777777" w:rsidR="0061524D" w:rsidRPr="00487927" w:rsidRDefault="0061524D" w:rsidP="001B2204">
            <w:pPr>
              <w:jc w:val="center"/>
              <w:rPr>
                <w:rFonts w:cstheme="minorHAnsi"/>
                <w:szCs w:val="20"/>
              </w:rPr>
            </w:pPr>
          </w:p>
        </w:tc>
        <w:tc>
          <w:tcPr>
            <w:tcW w:w="990" w:type="dxa"/>
          </w:tcPr>
          <w:p w14:paraId="4DAA0A6E" w14:textId="77777777" w:rsidR="0061524D" w:rsidRPr="00487927" w:rsidRDefault="0061524D" w:rsidP="001B2204">
            <w:pPr>
              <w:jc w:val="center"/>
              <w:rPr>
                <w:rFonts w:cstheme="minorHAnsi"/>
                <w:szCs w:val="20"/>
              </w:rPr>
            </w:pPr>
          </w:p>
        </w:tc>
        <w:tc>
          <w:tcPr>
            <w:tcW w:w="990" w:type="dxa"/>
          </w:tcPr>
          <w:p w14:paraId="67A051EC" w14:textId="77777777" w:rsidR="0061524D" w:rsidRPr="00487927" w:rsidRDefault="0061524D" w:rsidP="001B2204">
            <w:pPr>
              <w:jc w:val="center"/>
              <w:rPr>
                <w:rFonts w:cstheme="minorHAnsi"/>
                <w:szCs w:val="20"/>
              </w:rPr>
            </w:pPr>
          </w:p>
        </w:tc>
        <w:tc>
          <w:tcPr>
            <w:tcW w:w="1103" w:type="dxa"/>
          </w:tcPr>
          <w:p w14:paraId="651161E1" w14:textId="77777777" w:rsidR="0061524D" w:rsidRPr="00487927" w:rsidRDefault="0061524D" w:rsidP="001B2204">
            <w:pPr>
              <w:jc w:val="center"/>
              <w:rPr>
                <w:rFonts w:cstheme="minorHAnsi"/>
                <w:szCs w:val="20"/>
              </w:rPr>
            </w:pPr>
          </w:p>
        </w:tc>
        <w:tc>
          <w:tcPr>
            <w:tcW w:w="1103" w:type="dxa"/>
          </w:tcPr>
          <w:p w14:paraId="23B353DC" w14:textId="77777777" w:rsidR="0061524D" w:rsidRPr="00487927" w:rsidRDefault="0061524D" w:rsidP="001B2204">
            <w:pPr>
              <w:jc w:val="center"/>
              <w:rPr>
                <w:rFonts w:cstheme="minorHAnsi"/>
                <w:szCs w:val="20"/>
              </w:rPr>
            </w:pPr>
          </w:p>
        </w:tc>
      </w:tr>
      <w:tr w:rsidR="0061524D" w:rsidRPr="00487927" w14:paraId="16B69F04" w14:textId="51D68840" w:rsidTr="0061524D">
        <w:tc>
          <w:tcPr>
            <w:tcW w:w="1255" w:type="dxa"/>
          </w:tcPr>
          <w:p w14:paraId="089FF94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A9438" w14:textId="3FD07F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ADF9C" w14:textId="00EE3F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470F8F" w14:textId="3FEA2E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5257A" w14:textId="5DAE71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B79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38B8AB" w14:textId="77777777" w:rsidR="0061524D" w:rsidRPr="00487927" w:rsidRDefault="0061524D" w:rsidP="001B2204">
            <w:pPr>
              <w:jc w:val="center"/>
              <w:rPr>
                <w:rFonts w:cstheme="minorHAnsi"/>
                <w:szCs w:val="20"/>
              </w:rPr>
            </w:pPr>
          </w:p>
        </w:tc>
        <w:tc>
          <w:tcPr>
            <w:tcW w:w="990" w:type="dxa"/>
          </w:tcPr>
          <w:p w14:paraId="4AED72C8" w14:textId="77777777" w:rsidR="0061524D" w:rsidRPr="00487927" w:rsidRDefault="0061524D" w:rsidP="001B2204">
            <w:pPr>
              <w:jc w:val="center"/>
              <w:rPr>
                <w:rFonts w:cstheme="minorHAnsi"/>
                <w:szCs w:val="20"/>
              </w:rPr>
            </w:pPr>
          </w:p>
        </w:tc>
        <w:tc>
          <w:tcPr>
            <w:tcW w:w="990" w:type="dxa"/>
          </w:tcPr>
          <w:p w14:paraId="4D6BD6D4" w14:textId="77777777" w:rsidR="0061524D" w:rsidRPr="00487927" w:rsidRDefault="0061524D" w:rsidP="001B2204">
            <w:pPr>
              <w:jc w:val="center"/>
              <w:rPr>
                <w:rFonts w:cstheme="minorHAnsi"/>
                <w:szCs w:val="20"/>
              </w:rPr>
            </w:pPr>
          </w:p>
        </w:tc>
        <w:tc>
          <w:tcPr>
            <w:tcW w:w="1103" w:type="dxa"/>
          </w:tcPr>
          <w:p w14:paraId="75A76070" w14:textId="77777777" w:rsidR="0061524D" w:rsidRPr="00487927" w:rsidRDefault="0061524D" w:rsidP="001B2204">
            <w:pPr>
              <w:jc w:val="center"/>
              <w:rPr>
                <w:rFonts w:cstheme="minorHAnsi"/>
                <w:szCs w:val="20"/>
              </w:rPr>
            </w:pPr>
          </w:p>
        </w:tc>
        <w:tc>
          <w:tcPr>
            <w:tcW w:w="1103" w:type="dxa"/>
          </w:tcPr>
          <w:p w14:paraId="2E35D56B" w14:textId="77777777" w:rsidR="0061524D" w:rsidRPr="00487927" w:rsidRDefault="0061524D" w:rsidP="001B2204">
            <w:pPr>
              <w:jc w:val="center"/>
              <w:rPr>
                <w:rFonts w:cstheme="minorHAnsi"/>
                <w:szCs w:val="20"/>
              </w:rPr>
            </w:pPr>
          </w:p>
        </w:tc>
      </w:tr>
      <w:tr w:rsidR="0061524D" w:rsidRPr="00487927" w14:paraId="2BF6972F" w14:textId="2F2E171D" w:rsidTr="0061524D">
        <w:tc>
          <w:tcPr>
            <w:tcW w:w="1255" w:type="dxa"/>
          </w:tcPr>
          <w:p w14:paraId="22E9CD7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7B81E0" w14:textId="23983258" w:rsidR="0061524D" w:rsidRPr="00487927" w:rsidRDefault="0061524D" w:rsidP="001B2204">
            <w:pPr>
              <w:jc w:val="center"/>
              <w:rPr>
                <w:rFonts w:cstheme="minorHAnsi"/>
                <w:szCs w:val="20"/>
              </w:rPr>
            </w:pPr>
          </w:p>
        </w:tc>
        <w:tc>
          <w:tcPr>
            <w:tcW w:w="990" w:type="dxa"/>
          </w:tcPr>
          <w:p w14:paraId="4E252859" w14:textId="77777777" w:rsidR="0061524D" w:rsidRPr="00487927" w:rsidRDefault="0061524D" w:rsidP="001B2204">
            <w:pPr>
              <w:jc w:val="center"/>
              <w:rPr>
                <w:rFonts w:cstheme="minorHAnsi"/>
                <w:szCs w:val="20"/>
              </w:rPr>
            </w:pPr>
          </w:p>
        </w:tc>
        <w:tc>
          <w:tcPr>
            <w:tcW w:w="990" w:type="dxa"/>
          </w:tcPr>
          <w:p w14:paraId="2DFF0E81" w14:textId="1607AF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26B0E" w14:textId="292C928E" w:rsidR="0061524D" w:rsidRPr="00487927" w:rsidRDefault="0061524D" w:rsidP="001B2204">
            <w:pPr>
              <w:jc w:val="center"/>
              <w:rPr>
                <w:rFonts w:cstheme="minorHAnsi"/>
                <w:szCs w:val="20"/>
              </w:rPr>
            </w:pPr>
          </w:p>
        </w:tc>
        <w:tc>
          <w:tcPr>
            <w:tcW w:w="990" w:type="dxa"/>
          </w:tcPr>
          <w:p w14:paraId="2041DB85" w14:textId="77777777" w:rsidR="0061524D" w:rsidRPr="00487927" w:rsidRDefault="0061524D" w:rsidP="001B2204">
            <w:pPr>
              <w:jc w:val="center"/>
              <w:rPr>
                <w:rFonts w:cstheme="minorHAnsi"/>
                <w:szCs w:val="20"/>
              </w:rPr>
            </w:pPr>
          </w:p>
        </w:tc>
        <w:tc>
          <w:tcPr>
            <w:tcW w:w="1080" w:type="dxa"/>
          </w:tcPr>
          <w:p w14:paraId="0C56D279" w14:textId="77777777" w:rsidR="0061524D" w:rsidRPr="00487927" w:rsidRDefault="0061524D" w:rsidP="001B2204">
            <w:pPr>
              <w:jc w:val="center"/>
              <w:rPr>
                <w:rFonts w:cstheme="minorHAnsi"/>
                <w:szCs w:val="20"/>
              </w:rPr>
            </w:pPr>
          </w:p>
        </w:tc>
        <w:tc>
          <w:tcPr>
            <w:tcW w:w="990" w:type="dxa"/>
          </w:tcPr>
          <w:p w14:paraId="02EBB767" w14:textId="77777777" w:rsidR="0061524D" w:rsidRPr="00487927" w:rsidRDefault="0061524D" w:rsidP="001B2204">
            <w:pPr>
              <w:jc w:val="center"/>
              <w:rPr>
                <w:rFonts w:cstheme="minorHAnsi"/>
                <w:szCs w:val="20"/>
              </w:rPr>
            </w:pPr>
          </w:p>
        </w:tc>
        <w:tc>
          <w:tcPr>
            <w:tcW w:w="990" w:type="dxa"/>
          </w:tcPr>
          <w:p w14:paraId="2D712D59" w14:textId="77777777" w:rsidR="0061524D" w:rsidRPr="00487927" w:rsidRDefault="0061524D" w:rsidP="001B2204">
            <w:pPr>
              <w:jc w:val="center"/>
              <w:rPr>
                <w:rFonts w:cstheme="minorHAnsi"/>
                <w:szCs w:val="20"/>
              </w:rPr>
            </w:pPr>
          </w:p>
        </w:tc>
        <w:tc>
          <w:tcPr>
            <w:tcW w:w="1103" w:type="dxa"/>
          </w:tcPr>
          <w:p w14:paraId="71ECD0BB" w14:textId="77777777" w:rsidR="0061524D" w:rsidRPr="00487927" w:rsidRDefault="0061524D" w:rsidP="001B2204">
            <w:pPr>
              <w:jc w:val="center"/>
              <w:rPr>
                <w:rFonts w:cstheme="minorHAnsi"/>
                <w:szCs w:val="20"/>
              </w:rPr>
            </w:pPr>
          </w:p>
        </w:tc>
        <w:tc>
          <w:tcPr>
            <w:tcW w:w="1103" w:type="dxa"/>
          </w:tcPr>
          <w:p w14:paraId="16399266" w14:textId="77777777" w:rsidR="0061524D" w:rsidRPr="00487927" w:rsidRDefault="0061524D" w:rsidP="001B2204">
            <w:pPr>
              <w:jc w:val="center"/>
              <w:rPr>
                <w:rFonts w:cstheme="minorHAnsi"/>
                <w:szCs w:val="20"/>
              </w:rPr>
            </w:pPr>
          </w:p>
        </w:tc>
      </w:tr>
      <w:tr w:rsidR="0061524D" w:rsidRPr="00487927" w14:paraId="17664373" w14:textId="1ED8FC10" w:rsidTr="0061524D">
        <w:tc>
          <w:tcPr>
            <w:tcW w:w="1255" w:type="dxa"/>
          </w:tcPr>
          <w:p w14:paraId="1D67A8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BCA41" w14:textId="6BD0FB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57228F" w14:textId="4F103D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474AA" w14:textId="3FF160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4ADCD5" w14:textId="2CDC38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069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5D346A" w14:textId="77777777" w:rsidR="0061524D" w:rsidRPr="00487927" w:rsidRDefault="0061524D" w:rsidP="001B2204">
            <w:pPr>
              <w:jc w:val="center"/>
              <w:rPr>
                <w:rFonts w:cstheme="minorHAnsi"/>
                <w:szCs w:val="20"/>
              </w:rPr>
            </w:pPr>
          </w:p>
        </w:tc>
        <w:tc>
          <w:tcPr>
            <w:tcW w:w="990" w:type="dxa"/>
          </w:tcPr>
          <w:p w14:paraId="79510681" w14:textId="77777777" w:rsidR="0061524D" w:rsidRPr="00487927" w:rsidRDefault="0061524D" w:rsidP="001B2204">
            <w:pPr>
              <w:jc w:val="center"/>
              <w:rPr>
                <w:rFonts w:cstheme="minorHAnsi"/>
                <w:szCs w:val="20"/>
              </w:rPr>
            </w:pPr>
          </w:p>
        </w:tc>
        <w:tc>
          <w:tcPr>
            <w:tcW w:w="990" w:type="dxa"/>
          </w:tcPr>
          <w:p w14:paraId="24E63901" w14:textId="77777777" w:rsidR="0061524D" w:rsidRPr="00487927" w:rsidRDefault="0061524D" w:rsidP="001B2204">
            <w:pPr>
              <w:jc w:val="center"/>
              <w:rPr>
                <w:rFonts w:cstheme="minorHAnsi"/>
                <w:szCs w:val="20"/>
              </w:rPr>
            </w:pPr>
          </w:p>
        </w:tc>
        <w:tc>
          <w:tcPr>
            <w:tcW w:w="1103" w:type="dxa"/>
          </w:tcPr>
          <w:p w14:paraId="04269EE3" w14:textId="77777777" w:rsidR="0061524D" w:rsidRPr="00487927" w:rsidRDefault="0061524D" w:rsidP="001B2204">
            <w:pPr>
              <w:jc w:val="center"/>
              <w:rPr>
                <w:rFonts w:cstheme="minorHAnsi"/>
                <w:szCs w:val="20"/>
              </w:rPr>
            </w:pPr>
          </w:p>
        </w:tc>
        <w:tc>
          <w:tcPr>
            <w:tcW w:w="1103" w:type="dxa"/>
          </w:tcPr>
          <w:p w14:paraId="054AB7E0" w14:textId="77777777" w:rsidR="0061524D" w:rsidRPr="00487927" w:rsidRDefault="0061524D" w:rsidP="001B2204">
            <w:pPr>
              <w:jc w:val="center"/>
              <w:rPr>
                <w:rFonts w:cstheme="minorHAnsi"/>
                <w:szCs w:val="20"/>
              </w:rPr>
            </w:pPr>
          </w:p>
        </w:tc>
      </w:tr>
      <w:tr w:rsidR="0061524D" w:rsidRPr="00487927" w14:paraId="0A1FC6EB" w14:textId="27AFF855" w:rsidTr="0061524D">
        <w:tc>
          <w:tcPr>
            <w:tcW w:w="1255" w:type="dxa"/>
          </w:tcPr>
          <w:p w14:paraId="46D7E4B6" w14:textId="77777777" w:rsidR="0061524D" w:rsidRPr="00487927" w:rsidRDefault="0061524D" w:rsidP="001B2204">
            <w:pPr>
              <w:jc w:val="center"/>
              <w:rPr>
                <w:rFonts w:cstheme="minorHAnsi"/>
                <w:szCs w:val="20"/>
              </w:rPr>
            </w:pPr>
            <w:r>
              <w:rPr>
                <w:rFonts w:cstheme="minorHAnsi"/>
                <w:szCs w:val="20"/>
              </w:rPr>
              <w:t>0909_04</w:t>
            </w:r>
          </w:p>
        </w:tc>
        <w:tc>
          <w:tcPr>
            <w:tcW w:w="990" w:type="dxa"/>
          </w:tcPr>
          <w:p w14:paraId="1149F370" w14:textId="20425085" w:rsidR="0061524D" w:rsidRPr="00487927" w:rsidRDefault="0061524D" w:rsidP="001B2204">
            <w:pPr>
              <w:jc w:val="center"/>
              <w:rPr>
                <w:rFonts w:cstheme="minorHAnsi"/>
                <w:szCs w:val="20"/>
              </w:rPr>
            </w:pPr>
          </w:p>
        </w:tc>
        <w:tc>
          <w:tcPr>
            <w:tcW w:w="990" w:type="dxa"/>
          </w:tcPr>
          <w:p w14:paraId="636DE711" w14:textId="1A5D887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E1A1E" w14:textId="3D22C3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AE141" w14:textId="2B17C653" w:rsidR="0061524D" w:rsidRPr="00487927" w:rsidRDefault="0061524D" w:rsidP="001B2204">
            <w:pPr>
              <w:jc w:val="center"/>
              <w:rPr>
                <w:rFonts w:cstheme="minorHAnsi"/>
                <w:szCs w:val="20"/>
              </w:rPr>
            </w:pPr>
          </w:p>
        </w:tc>
        <w:tc>
          <w:tcPr>
            <w:tcW w:w="990" w:type="dxa"/>
          </w:tcPr>
          <w:p w14:paraId="0A4665EC" w14:textId="03DC4E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C0D40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5E9492" w14:textId="77777777" w:rsidR="0061524D" w:rsidRPr="00487927" w:rsidRDefault="0061524D" w:rsidP="001B2204">
            <w:pPr>
              <w:jc w:val="center"/>
              <w:rPr>
                <w:rFonts w:cstheme="minorHAnsi"/>
                <w:szCs w:val="20"/>
              </w:rPr>
            </w:pPr>
          </w:p>
        </w:tc>
        <w:tc>
          <w:tcPr>
            <w:tcW w:w="990" w:type="dxa"/>
          </w:tcPr>
          <w:p w14:paraId="4CD727C0" w14:textId="77777777" w:rsidR="0061524D" w:rsidRPr="00487927" w:rsidRDefault="0061524D" w:rsidP="001B2204">
            <w:pPr>
              <w:jc w:val="center"/>
              <w:rPr>
                <w:rFonts w:cstheme="minorHAnsi"/>
                <w:szCs w:val="20"/>
              </w:rPr>
            </w:pPr>
          </w:p>
        </w:tc>
        <w:tc>
          <w:tcPr>
            <w:tcW w:w="990" w:type="dxa"/>
          </w:tcPr>
          <w:p w14:paraId="523E393D" w14:textId="77777777" w:rsidR="0061524D" w:rsidRPr="00487927" w:rsidRDefault="0061524D" w:rsidP="001B2204">
            <w:pPr>
              <w:jc w:val="center"/>
              <w:rPr>
                <w:rFonts w:cstheme="minorHAnsi"/>
                <w:szCs w:val="20"/>
              </w:rPr>
            </w:pPr>
          </w:p>
        </w:tc>
        <w:tc>
          <w:tcPr>
            <w:tcW w:w="1103" w:type="dxa"/>
          </w:tcPr>
          <w:p w14:paraId="12DB0640" w14:textId="77777777" w:rsidR="0061524D" w:rsidRPr="00487927" w:rsidRDefault="0061524D" w:rsidP="001B2204">
            <w:pPr>
              <w:jc w:val="center"/>
              <w:rPr>
                <w:rFonts w:cstheme="minorHAnsi"/>
                <w:szCs w:val="20"/>
              </w:rPr>
            </w:pPr>
          </w:p>
        </w:tc>
        <w:tc>
          <w:tcPr>
            <w:tcW w:w="1103" w:type="dxa"/>
          </w:tcPr>
          <w:p w14:paraId="24D6A9A0" w14:textId="77777777" w:rsidR="0061524D" w:rsidRPr="00487927" w:rsidRDefault="0061524D" w:rsidP="001B2204">
            <w:pPr>
              <w:jc w:val="center"/>
              <w:rPr>
                <w:rFonts w:cstheme="minorHAnsi"/>
                <w:szCs w:val="20"/>
              </w:rPr>
            </w:pPr>
          </w:p>
        </w:tc>
      </w:tr>
      <w:tr w:rsidR="0061524D" w:rsidRPr="00487927" w14:paraId="4D0FEC4F" w14:textId="08411769" w:rsidTr="0061524D">
        <w:tc>
          <w:tcPr>
            <w:tcW w:w="1255" w:type="dxa"/>
          </w:tcPr>
          <w:p w14:paraId="2B6E03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61524D" w:rsidRPr="00487927" w:rsidRDefault="0061524D" w:rsidP="001B2204">
            <w:pPr>
              <w:jc w:val="center"/>
              <w:rPr>
                <w:rFonts w:cstheme="minorHAnsi"/>
                <w:szCs w:val="20"/>
              </w:rPr>
            </w:pPr>
          </w:p>
        </w:tc>
        <w:tc>
          <w:tcPr>
            <w:tcW w:w="990" w:type="dxa"/>
          </w:tcPr>
          <w:p w14:paraId="3686BD46" w14:textId="5D0CC2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EF57B7" w14:textId="79A44E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5E1A45" w14:textId="77777777" w:rsidR="0061524D" w:rsidRPr="00487927" w:rsidRDefault="0061524D" w:rsidP="001B2204">
            <w:pPr>
              <w:jc w:val="center"/>
              <w:rPr>
                <w:rFonts w:cstheme="minorHAnsi"/>
                <w:szCs w:val="20"/>
              </w:rPr>
            </w:pPr>
          </w:p>
        </w:tc>
        <w:tc>
          <w:tcPr>
            <w:tcW w:w="990" w:type="dxa"/>
          </w:tcPr>
          <w:p w14:paraId="6A17FB3F" w14:textId="5D6053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0E916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E9C80" w14:textId="77777777" w:rsidR="0061524D" w:rsidRPr="00487927" w:rsidRDefault="0061524D" w:rsidP="001B2204">
            <w:pPr>
              <w:jc w:val="center"/>
              <w:rPr>
                <w:rFonts w:cstheme="minorHAnsi"/>
                <w:szCs w:val="20"/>
              </w:rPr>
            </w:pPr>
          </w:p>
        </w:tc>
        <w:tc>
          <w:tcPr>
            <w:tcW w:w="990" w:type="dxa"/>
          </w:tcPr>
          <w:p w14:paraId="6C2A794F" w14:textId="77777777" w:rsidR="0061524D" w:rsidRPr="00487927" w:rsidRDefault="0061524D" w:rsidP="001B2204">
            <w:pPr>
              <w:jc w:val="center"/>
              <w:rPr>
                <w:rFonts w:cstheme="minorHAnsi"/>
                <w:szCs w:val="20"/>
              </w:rPr>
            </w:pPr>
          </w:p>
        </w:tc>
        <w:tc>
          <w:tcPr>
            <w:tcW w:w="990" w:type="dxa"/>
          </w:tcPr>
          <w:p w14:paraId="3F8B5A39" w14:textId="77777777" w:rsidR="0061524D" w:rsidRPr="00487927" w:rsidRDefault="0061524D" w:rsidP="001B2204">
            <w:pPr>
              <w:jc w:val="center"/>
              <w:rPr>
                <w:rFonts w:cstheme="minorHAnsi"/>
                <w:szCs w:val="20"/>
              </w:rPr>
            </w:pPr>
          </w:p>
        </w:tc>
        <w:tc>
          <w:tcPr>
            <w:tcW w:w="1103" w:type="dxa"/>
          </w:tcPr>
          <w:p w14:paraId="3CF6A57E" w14:textId="77777777" w:rsidR="0061524D" w:rsidRPr="00487927" w:rsidRDefault="0061524D" w:rsidP="001B2204">
            <w:pPr>
              <w:jc w:val="center"/>
              <w:rPr>
                <w:rFonts w:cstheme="minorHAnsi"/>
                <w:szCs w:val="20"/>
              </w:rPr>
            </w:pPr>
          </w:p>
        </w:tc>
        <w:tc>
          <w:tcPr>
            <w:tcW w:w="1103" w:type="dxa"/>
          </w:tcPr>
          <w:p w14:paraId="442BC5D3" w14:textId="77777777" w:rsidR="0061524D" w:rsidRPr="00487927" w:rsidRDefault="0061524D" w:rsidP="001B2204">
            <w:pPr>
              <w:jc w:val="center"/>
              <w:rPr>
                <w:rFonts w:cstheme="minorHAnsi"/>
                <w:szCs w:val="20"/>
              </w:rPr>
            </w:pPr>
          </w:p>
        </w:tc>
      </w:tr>
      <w:tr w:rsidR="0061524D" w:rsidRPr="00487927" w14:paraId="2E50C9D2" w14:textId="034D5BBC" w:rsidTr="0061524D">
        <w:tc>
          <w:tcPr>
            <w:tcW w:w="1255" w:type="dxa"/>
          </w:tcPr>
          <w:p w14:paraId="49BF9E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3B368" w14:textId="062C234B" w:rsidR="0061524D" w:rsidRPr="00487927" w:rsidRDefault="0061524D" w:rsidP="001B2204">
            <w:pPr>
              <w:jc w:val="center"/>
              <w:rPr>
                <w:rFonts w:cstheme="minorHAnsi"/>
                <w:szCs w:val="20"/>
              </w:rPr>
            </w:pPr>
          </w:p>
        </w:tc>
        <w:tc>
          <w:tcPr>
            <w:tcW w:w="990" w:type="dxa"/>
          </w:tcPr>
          <w:p w14:paraId="1D274035" w14:textId="77777777" w:rsidR="0061524D" w:rsidRPr="00487927" w:rsidRDefault="0061524D" w:rsidP="001B2204">
            <w:pPr>
              <w:jc w:val="center"/>
              <w:rPr>
                <w:rFonts w:cstheme="minorHAnsi"/>
                <w:szCs w:val="20"/>
              </w:rPr>
            </w:pPr>
          </w:p>
        </w:tc>
        <w:tc>
          <w:tcPr>
            <w:tcW w:w="990" w:type="dxa"/>
          </w:tcPr>
          <w:p w14:paraId="37FB8E04" w14:textId="047DA8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A68A2E" w14:textId="5C22A407" w:rsidR="0061524D" w:rsidRPr="00487927" w:rsidRDefault="0061524D" w:rsidP="001B2204">
            <w:pPr>
              <w:jc w:val="center"/>
              <w:rPr>
                <w:rFonts w:cstheme="minorHAnsi"/>
                <w:szCs w:val="20"/>
              </w:rPr>
            </w:pPr>
          </w:p>
        </w:tc>
        <w:tc>
          <w:tcPr>
            <w:tcW w:w="990" w:type="dxa"/>
          </w:tcPr>
          <w:p w14:paraId="030FC1AF" w14:textId="77777777" w:rsidR="0061524D" w:rsidRPr="00487927" w:rsidRDefault="0061524D" w:rsidP="001B2204">
            <w:pPr>
              <w:jc w:val="center"/>
              <w:rPr>
                <w:rFonts w:cstheme="minorHAnsi"/>
                <w:szCs w:val="20"/>
              </w:rPr>
            </w:pPr>
          </w:p>
        </w:tc>
        <w:tc>
          <w:tcPr>
            <w:tcW w:w="1080" w:type="dxa"/>
          </w:tcPr>
          <w:p w14:paraId="620ED5A2" w14:textId="77777777" w:rsidR="0061524D" w:rsidRPr="00487927" w:rsidRDefault="0061524D" w:rsidP="001B2204">
            <w:pPr>
              <w:jc w:val="center"/>
              <w:rPr>
                <w:rFonts w:cstheme="minorHAnsi"/>
                <w:szCs w:val="20"/>
              </w:rPr>
            </w:pPr>
          </w:p>
        </w:tc>
        <w:tc>
          <w:tcPr>
            <w:tcW w:w="990" w:type="dxa"/>
          </w:tcPr>
          <w:p w14:paraId="327370FE" w14:textId="77777777" w:rsidR="0061524D" w:rsidRPr="00487927" w:rsidRDefault="0061524D" w:rsidP="001B2204">
            <w:pPr>
              <w:jc w:val="center"/>
              <w:rPr>
                <w:rFonts w:cstheme="minorHAnsi"/>
                <w:szCs w:val="20"/>
              </w:rPr>
            </w:pPr>
          </w:p>
        </w:tc>
        <w:tc>
          <w:tcPr>
            <w:tcW w:w="990" w:type="dxa"/>
          </w:tcPr>
          <w:p w14:paraId="0C32F82C" w14:textId="77777777" w:rsidR="0061524D" w:rsidRPr="00487927" w:rsidRDefault="0061524D" w:rsidP="001B2204">
            <w:pPr>
              <w:jc w:val="center"/>
              <w:rPr>
                <w:rFonts w:cstheme="minorHAnsi"/>
                <w:szCs w:val="20"/>
              </w:rPr>
            </w:pPr>
          </w:p>
        </w:tc>
        <w:tc>
          <w:tcPr>
            <w:tcW w:w="1103" w:type="dxa"/>
          </w:tcPr>
          <w:p w14:paraId="3B2DDCFC" w14:textId="77777777" w:rsidR="0061524D" w:rsidRPr="00487927" w:rsidRDefault="0061524D" w:rsidP="001B2204">
            <w:pPr>
              <w:jc w:val="center"/>
              <w:rPr>
                <w:rFonts w:cstheme="minorHAnsi"/>
                <w:szCs w:val="20"/>
              </w:rPr>
            </w:pPr>
          </w:p>
        </w:tc>
        <w:tc>
          <w:tcPr>
            <w:tcW w:w="1103" w:type="dxa"/>
          </w:tcPr>
          <w:p w14:paraId="49C4DBE4" w14:textId="77777777" w:rsidR="0061524D" w:rsidRPr="00487927" w:rsidRDefault="0061524D" w:rsidP="001B2204">
            <w:pPr>
              <w:jc w:val="center"/>
              <w:rPr>
                <w:rFonts w:cstheme="minorHAnsi"/>
                <w:szCs w:val="20"/>
              </w:rPr>
            </w:pPr>
          </w:p>
        </w:tc>
      </w:tr>
      <w:tr w:rsidR="0061524D" w:rsidRPr="00487927" w14:paraId="172086C5" w14:textId="7B161AAA" w:rsidTr="0061524D">
        <w:tc>
          <w:tcPr>
            <w:tcW w:w="1255" w:type="dxa"/>
          </w:tcPr>
          <w:p w14:paraId="6FE9D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61524D" w:rsidRPr="00487927" w:rsidRDefault="0061524D" w:rsidP="001B2204">
            <w:pPr>
              <w:jc w:val="center"/>
              <w:rPr>
                <w:rFonts w:cstheme="minorHAnsi"/>
                <w:szCs w:val="20"/>
              </w:rPr>
            </w:pPr>
          </w:p>
        </w:tc>
        <w:tc>
          <w:tcPr>
            <w:tcW w:w="990" w:type="dxa"/>
          </w:tcPr>
          <w:p w14:paraId="79E5D592" w14:textId="0A022C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FFA68" w14:textId="77777777" w:rsidR="0061524D" w:rsidRPr="00487927" w:rsidRDefault="0061524D" w:rsidP="001B2204">
            <w:pPr>
              <w:jc w:val="center"/>
              <w:rPr>
                <w:rFonts w:cstheme="minorHAnsi"/>
                <w:szCs w:val="20"/>
              </w:rPr>
            </w:pPr>
          </w:p>
        </w:tc>
        <w:tc>
          <w:tcPr>
            <w:tcW w:w="990" w:type="dxa"/>
          </w:tcPr>
          <w:p w14:paraId="08D05D2D" w14:textId="77777777" w:rsidR="0061524D" w:rsidRPr="00487927" w:rsidRDefault="0061524D" w:rsidP="001B2204">
            <w:pPr>
              <w:jc w:val="center"/>
              <w:rPr>
                <w:rFonts w:cstheme="minorHAnsi"/>
                <w:szCs w:val="20"/>
              </w:rPr>
            </w:pPr>
          </w:p>
        </w:tc>
        <w:tc>
          <w:tcPr>
            <w:tcW w:w="990" w:type="dxa"/>
          </w:tcPr>
          <w:p w14:paraId="013F4757" w14:textId="4883F1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A08D79" w14:textId="77777777" w:rsidR="0061524D" w:rsidRPr="00487927" w:rsidRDefault="0061524D" w:rsidP="001B2204">
            <w:pPr>
              <w:jc w:val="center"/>
              <w:rPr>
                <w:rFonts w:cstheme="minorHAnsi"/>
                <w:szCs w:val="20"/>
              </w:rPr>
            </w:pPr>
          </w:p>
        </w:tc>
        <w:tc>
          <w:tcPr>
            <w:tcW w:w="1080" w:type="dxa"/>
          </w:tcPr>
          <w:p w14:paraId="58949A97" w14:textId="77777777" w:rsidR="0061524D" w:rsidRPr="00487927" w:rsidRDefault="0061524D" w:rsidP="001B2204">
            <w:pPr>
              <w:jc w:val="center"/>
              <w:rPr>
                <w:rFonts w:cstheme="minorHAnsi"/>
                <w:szCs w:val="20"/>
              </w:rPr>
            </w:pPr>
          </w:p>
        </w:tc>
        <w:tc>
          <w:tcPr>
            <w:tcW w:w="990" w:type="dxa"/>
          </w:tcPr>
          <w:p w14:paraId="7237755A" w14:textId="77777777" w:rsidR="0061524D" w:rsidRPr="00487927" w:rsidRDefault="0061524D" w:rsidP="001B2204">
            <w:pPr>
              <w:jc w:val="center"/>
              <w:rPr>
                <w:rFonts w:cstheme="minorHAnsi"/>
                <w:szCs w:val="20"/>
              </w:rPr>
            </w:pPr>
          </w:p>
        </w:tc>
        <w:tc>
          <w:tcPr>
            <w:tcW w:w="990" w:type="dxa"/>
          </w:tcPr>
          <w:p w14:paraId="09D88922" w14:textId="77777777" w:rsidR="0061524D" w:rsidRPr="00487927" w:rsidRDefault="0061524D" w:rsidP="001B2204">
            <w:pPr>
              <w:jc w:val="center"/>
              <w:rPr>
                <w:rFonts w:cstheme="minorHAnsi"/>
                <w:szCs w:val="20"/>
              </w:rPr>
            </w:pPr>
          </w:p>
        </w:tc>
        <w:tc>
          <w:tcPr>
            <w:tcW w:w="1103" w:type="dxa"/>
          </w:tcPr>
          <w:p w14:paraId="757135B0" w14:textId="77777777" w:rsidR="0061524D" w:rsidRPr="00487927" w:rsidRDefault="0061524D" w:rsidP="001B2204">
            <w:pPr>
              <w:jc w:val="center"/>
              <w:rPr>
                <w:rFonts w:cstheme="minorHAnsi"/>
                <w:szCs w:val="20"/>
              </w:rPr>
            </w:pPr>
          </w:p>
        </w:tc>
        <w:tc>
          <w:tcPr>
            <w:tcW w:w="1103" w:type="dxa"/>
          </w:tcPr>
          <w:p w14:paraId="1A09E3CC" w14:textId="77777777" w:rsidR="0061524D" w:rsidRPr="00487927" w:rsidRDefault="0061524D" w:rsidP="001B2204">
            <w:pPr>
              <w:jc w:val="center"/>
              <w:rPr>
                <w:rFonts w:cstheme="minorHAnsi"/>
                <w:szCs w:val="20"/>
              </w:rPr>
            </w:pPr>
          </w:p>
        </w:tc>
      </w:tr>
      <w:tr w:rsidR="0061524D" w:rsidRPr="00487927" w14:paraId="62615F90" w14:textId="1187B516" w:rsidTr="0061524D">
        <w:tc>
          <w:tcPr>
            <w:tcW w:w="1255" w:type="dxa"/>
          </w:tcPr>
          <w:p w14:paraId="20218DD8" w14:textId="77777777" w:rsidR="0061524D" w:rsidRPr="00487927" w:rsidRDefault="0061524D"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61524D" w:rsidRPr="00487927" w:rsidRDefault="0061524D" w:rsidP="001B2204">
            <w:pPr>
              <w:jc w:val="center"/>
              <w:rPr>
                <w:rFonts w:cstheme="minorHAnsi"/>
                <w:szCs w:val="20"/>
              </w:rPr>
            </w:pPr>
          </w:p>
        </w:tc>
        <w:tc>
          <w:tcPr>
            <w:tcW w:w="990" w:type="dxa"/>
          </w:tcPr>
          <w:p w14:paraId="424B676B" w14:textId="11233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87638" w14:textId="77777777" w:rsidR="0061524D" w:rsidRPr="00487927" w:rsidRDefault="0061524D" w:rsidP="001B2204">
            <w:pPr>
              <w:jc w:val="center"/>
              <w:rPr>
                <w:rFonts w:cstheme="minorHAnsi"/>
                <w:szCs w:val="20"/>
              </w:rPr>
            </w:pPr>
          </w:p>
        </w:tc>
        <w:tc>
          <w:tcPr>
            <w:tcW w:w="990" w:type="dxa"/>
          </w:tcPr>
          <w:p w14:paraId="78BD1161" w14:textId="77777777" w:rsidR="0061524D" w:rsidRPr="00487927" w:rsidRDefault="0061524D" w:rsidP="001B2204">
            <w:pPr>
              <w:jc w:val="center"/>
              <w:rPr>
                <w:rFonts w:cstheme="minorHAnsi"/>
                <w:szCs w:val="20"/>
              </w:rPr>
            </w:pPr>
          </w:p>
        </w:tc>
        <w:tc>
          <w:tcPr>
            <w:tcW w:w="990" w:type="dxa"/>
          </w:tcPr>
          <w:p w14:paraId="61CB4671" w14:textId="3C934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5A3D55" w14:textId="77777777" w:rsidR="0061524D" w:rsidRPr="00487927" w:rsidRDefault="0061524D" w:rsidP="001B2204">
            <w:pPr>
              <w:jc w:val="center"/>
              <w:rPr>
                <w:rFonts w:cstheme="minorHAnsi"/>
                <w:szCs w:val="20"/>
              </w:rPr>
            </w:pPr>
          </w:p>
        </w:tc>
        <w:tc>
          <w:tcPr>
            <w:tcW w:w="1080" w:type="dxa"/>
          </w:tcPr>
          <w:p w14:paraId="63F8B529" w14:textId="77777777" w:rsidR="0061524D" w:rsidRPr="00487927" w:rsidRDefault="0061524D" w:rsidP="001B2204">
            <w:pPr>
              <w:jc w:val="center"/>
              <w:rPr>
                <w:rFonts w:cstheme="minorHAnsi"/>
                <w:szCs w:val="20"/>
              </w:rPr>
            </w:pPr>
          </w:p>
        </w:tc>
        <w:tc>
          <w:tcPr>
            <w:tcW w:w="990" w:type="dxa"/>
          </w:tcPr>
          <w:p w14:paraId="48148110" w14:textId="77777777" w:rsidR="0061524D" w:rsidRPr="00487927" w:rsidRDefault="0061524D" w:rsidP="001B2204">
            <w:pPr>
              <w:jc w:val="center"/>
              <w:rPr>
                <w:rFonts w:cstheme="minorHAnsi"/>
                <w:szCs w:val="20"/>
              </w:rPr>
            </w:pPr>
          </w:p>
        </w:tc>
        <w:tc>
          <w:tcPr>
            <w:tcW w:w="990" w:type="dxa"/>
          </w:tcPr>
          <w:p w14:paraId="619DC154" w14:textId="77777777" w:rsidR="0061524D" w:rsidRPr="00487927" w:rsidRDefault="0061524D" w:rsidP="001B2204">
            <w:pPr>
              <w:jc w:val="center"/>
              <w:rPr>
                <w:rFonts w:cstheme="minorHAnsi"/>
                <w:szCs w:val="20"/>
              </w:rPr>
            </w:pPr>
          </w:p>
        </w:tc>
        <w:tc>
          <w:tcPr>
            <w:tcW w:w="1103" w:type="dxa"/>
          </w:tcPr>
          <w:p w14:paraId="22CF546B" w14:textId="77777777" w:rsidR="0061524D" w:rsidRPr="00487927" w:rsidRDefault="0061524D" w:rsidP="001B2204">
            <w:pPr>
              <w:jc w:val="center"/>
              <w:rPr>
                <w:rFonts w:cstheme="minorHAnsi"/>
                <w:szCs w:val="20"/>
              </w:rPr>
            </w:pPr>
          </w:p>
        </w:tc>
        <w:tc>
          <w:tcPr>
            <w:tcW w:w="1103" w:type="dxa"/>
          </w:tcPr>
          <w:p w14:paraId="1E3AD9B9" w14:textId="77777777" w:rsidR="0061524D" w:rsidRPr="00487927" w:rsidRDefault="0061524D" w:rsidP="001B2204">
            <w:pPr>
              <w:jc w:val="center"/>
              <w:rPr>
                <w:rFonts w:cstheme="minorHAnsi"/>
                <w:szCs w:val="20"/>
              </w:rPr>
            </w:pPr>
          </w:p>
        </w:tc>
      </w:tr>
      <w:tr w:rsidR="0061524D" w:rsidRPr="00487927" w14:paraId="04C2D21A" w14:textId="0D46D075" w:rsidTr="0061524D">
        <w:tc>
          <w:tcPr>
            <w:tcW w:w="1255" w:type="dxa"/>
          </w:tcPr>
          <w:p w14:paraId="7BF71F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9F30B" w14:textId="45E35A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1CCAF" w14:textId="2F5742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F84449" w14:textId="63C22A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6DCDE1" w14:textId="0850B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8005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A3F32F" w14:textId="77777777" w:rsidR="0061524D" w:rsidRPr="00487927" w:rsidRDefault="0061524D" w:rsidP="001B2204">
            <w:pPr>
              <w:jc w:val="center"/>
              <w:rPr>
                <w:rFonts w:cstheme="minorHAnsi"/>
                <w:szCs w:val="20"/>
              </w:rPr>
            </w:pPr>
          </w:p>
        </w:tc>
        <w:tc>
          <w:tcPr>
            <w:tcW w:w="990" w:type="dxa"/>
          </w:tcPr>
          <w:p w14:paraId="2E209BAD" w14:textId="77777777" w:rsidR="0061524D" w:rsidRPr="00487927" w:rsidRDefault="0061524D" w:rsidP="001B2204">
            <w:pPr>
              <w:jc w:val="center"/>
              <w:rPr>
                <w:rFonts w:cstheme="minorHAnsi"/>
                <w:szCs w:val="20"/>
              </w:rPr>
            </w:pPr>
          </w:p>
        </w:tc>
        <w:tc>
          <w:tcPr>
            <w:tcW w:w="990" w:type="dxa"/>
          </w:tcPr>
          <w:p w14:paraId="55FE25F8" w14:textId="77777777" w:rsidR="0061524D" w:rsidRPr="00487927" w:rsidRDefault="0061524D" w:rsidP="001B2204">
            <w:pPr>
              <w:jc w:val="center"/>
              <w:rPr>
                <w:rFonts w:cstheme="minorHAnsi"/>
                <w:szCs w:val="20"/>
              </w:rPr>
            </w:pPr>
          </w:p>
        </w:tc>
        <w:tc>
          <w:tcPr>
            <w:tcW w:w="1103" w:type="dxa"/>
          </w:tcPr>
          <w:p w14:paraId="4BA0F819" w14:textId="77777777" w:rsidR="0061524D" w:rsidRPr="00487927" w:rsidRDefault="0061524D" w:rsidP="001B2204">
            <w:pPr>
              <w:jc w:val="center"/>
              <w:rPr>
                <w:rFonts w:cstheme="minorHAnsi"/>
                <w:szCs w:val="20"/>
              </w:rPr>
            </w:pPr>
          </w:p>
        </w:tc>
        <w:tc>
          <w:tcPr>
            <w:tcW w:w="1103" w:type="dxa"/>
          </w:tcPr>
          <w:p w14:paraId="70B7E334" w14:textId="77777777" w:rsidR="0061524D" w:rsidRPr="00487927" w:rsidRDefault="0061524D" w:rsidP="001B2204">
            <w:pPr>
              <w:jc w:val="center"/>
              <w:rPr>
                <w:rFonts w:cstheme="minorHAnsi"/>
                <w:szCs w:val="20"/>
              </w:rPr>
            </w:pPr>
          </w:p>
        </w:tc>
      </w:tr>
      <w:tr w:rsidR="0061524D" w:rsidRPr="00487927" w14:paraId="7AEB0827" w14:textId="036A6E5D" w:rsidTr="0061524D">
        <w:tc>
          <w:tcPr>
            <w:tcW w:w="1255" w:type="dxa"/>
          </w:tcPr>
          <w:p w14:paraId="5FB97B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D5A8C" w14:textId="6E42D1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CB7C84" w14:textId="41AB80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A9B17" w14:textId="2AF867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479191" w14:textId="41606F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A81F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E8C220" w14:textId="77777777" w:rsidR="0061524D" w:rsidRPr="00487927" w:rsidRDefault="0061524D" w:rsidP="001B2204">
            <w:pPr>
              <w:jc w:val="center"/>
              <w:rPr>
                <w:rFonts w:cstheme="minorHAnsi"/>
                <w:szCs w:val="20"/>
              </w:rPr>
            </w:pPr>
          </w:p>
        </w:tc>
        <w:tc>
          <w:tcPr>
            <w:tcW w:w="990" w:type="dxa"/>
          </w:tcPr>
          <w:p w14:paraId="27764073" w14:textId="77777777" w:rsidR="0061524D" w:rsidRPr="00487927" w:rsidRDefault="0061524D" w:rsidP="001B2204">
            <w:pPr>
              <w:jc w:val="center"/>
              <w:rPr>
                <w:rFonts w:cstheme="minorHAnsi"/>
                <w:szCs w:val="20"/>
              </w:rPr>
            </w:pPr>
          </w:p>
        </w:tc>
        <w:tc>
          <w:tcPr>
            <w:tcW w:w="990" w:type="dxa"/>
          </w:tcPr>
          <w:p w14:paraId="2CCEA249" w14:textId="77777777" w:rsidR="0061524D" w:rsidRPr="00487927" w:rsidRDefault="0061524D" w:rsidP="001B2204">
            <w:pPr>
              <w:jc w:val="center"/>
              <w:rPr>
                <w:rFonts w:cstheme="minorHAnsi"/>
                <w:szCs w:val="20"/>
              </w:rPr>
            </w:pPr>
          </w:p>
        </w:tc>
        <w:tc>
          <w:tcPr>
            <w:tcW w:w="1103" w:type="dxa"/>
          </w:tcPr>
          <w:p w14:paraId="25F78E48" w14:textId="77777777" w:rsidR="0061524D" w:rsidRPr="00487927" w:rsidRDefault="0061524D" w:rsidP="001B2204">
            <w:pPr>
              <w:jc w:val="center"/>
              <w:rPr>
                <w:rFonts w:cstheme="minorHAnsi"/>
                <w:szCs w:val="20"/>
              </w:rPr>
            </w:pPr>
          </w:p>
        </w:tc>
        <w:tc>
          <w:tcPr>
            <w:tcW w:w="1103" w:type="dxa"/>
          </w:tcPr>
          <w:p w14:paraId="2518A002" w14:textId="77777777" w:rsidR="0061524D" w:rsidRPr="00487927" w:rsidRDefault="0061524D" w:rsidP="001B2204">
            <w:pPr>
              <w:jc w:val="center"/>
              <w:rPr>
                <w:rFonts w:cstheme="minorHAnsi"/>
                <w:szCs w:val="20"/>
              </w:rPr>
            </w:pPr>
          </w:p>
        </w:tc>
      </w:tr>
      <w:tr w:rsidR="0061524D" w:rsidRPr="00487927" w14:paraId="01A7F1E4" w14:textId="6671C428" w:rsidTr="0061524D">
        <w:tc>
          <w:tcPr>
            <w:tcW w:w="1255" w:type="dxa"/>
          </w:tcPr>
          <w:p w14:paraId="289D96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8A5E2" w14:textId="65824A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554737" w14:textId="6B7C049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09AA4" w14:textId="169480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0B18F" w14:textId="653C8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D888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D474D3" w14:textId="77777777" w:rsidR="0061524D" w:rsidRPr="00487927" w:rsidRDefault="0061524D" w:rsidP="001B2204">
            <w:pPr>
              <w:jc w:val="center"/>
              <w:rPr>
                <w:rFonts w:cstheme="minorHAnsi"/>
                <w:szCs w:val="20"/>
              </w:rPr>
            </w:pPr>
          </w:p>
        </w:tc>
        <w:tc>
          <w:tcPr>
            <w:tcW w:w="990" w:type="dxa"/>
          </w:tcPr>
          <w:p w14:paraId="724EA257" w14:textId="77777777" w:rsidR="0061524D" w:rsidRPr="00487927" w:rsidRDefault="0061524D" w:rsidP="001B2204">
            <w:pPr>
              <w:jc w:val="center"/>
              <w:rPr>
                <w:rFonts w:cstheme="minorHAnsi"/>
                <w:szCs w:val="20"/>
              </w:rPr>
            </w:pPr>
          </w:p>
        </w:tc>
        <w:tc>
          <w:tcPr>
            <w:tcW w:w="990" w:type="dxa"/>
          </w:tcPr>
          <w:p w14:paraId="140DF50C" w14:textId="77777777" w:rsidR="0061524D" w:rsidRPr="00487927" w:rsidRDefault="0061524D" w:rsidP="001B2204">
            <w:pPr>
              <w:jc w:val="center"/>
              <w:rPr>
                <w:rFonts w:cstheme="minorHAnsi"/>
                <w:szCs w:val="20"/>
              </w:rPr>
            </w:pPr>
          </w:p>
        </w:tc>
        <w:tc>
          <w:tcPr>
            <w:tcW w:w="1103" w:type="dxa"/>
          </w:tcPr>
          <w:p w14:paraId="7669E8C2" w14:textId="77777777" w:rsidR="0061524D" w:rsidRPr="00487927" w:rsidRDefault="0061524D" w:rsidP="001B2204">
            <w:pPr>
              <w:jc w:val="center"/>
              <w:rPr>
                <w:rFonts w:cstheme="minorHAnsi"/>
                <w:szCs w:val="20"/>
              </w:rPr>
            </w:pPr>
          </w:p>
        </w:tc>
        <w:tc>
          <w:tcPr>
            <w:tcW w:w="1103" w:type="dxa"/>
          </w:tcPr>
          <w:p w14:paraId="357F1A9C" w14:textId="77777777" w:rsidR="0061524D" w:rsidRPr="00487927" w:rsidRDefault="0061524D" w:rsidP="001B2204">
            <w:pPr>
              <w:jc w:val="center"/>
              <w:rPr>
                <w:rFonts w:cstheme="minorHAnsi"/>
                <w:szCs w:val="20"/>
              </w:rPr>
            </w:pPr>
          </w:p>
        </w:tc>
      </w:tr>
      <w:tr w:rsidR="0061524D" w:rsidRPr="00487927" w14:paraId="3A9E35B0" w14:textId="3C4337FB" w:rsidTr="0061524D">
        <w:tc>
          <w:tcPr>
            <w:tcW w:w="1255" w:type="dxa"/>
          </w:tcPr>
          <w:p w14:paraId="030043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206B84" w14:textId="1A8FE5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A9294" w14:textId="0FC9E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B9F7FC" w14:textId="5A14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97BD0" w14:textId="382962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FACF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8AE1F9" w14:textId="77777777" w:rsidR="0061524D" w:rsidRPr="00487927" w:rsidRDefault="0061524D" w:rsidP="001B2204">
            <w:pPr>
              <w:jc w:val="center"/>
              <w:rPr>
                <w:rFonts w:cstheme="minorHAnsi"/>
                <w:szCs w:val="20"/>
              </w:rPr>
            </w:pPr>
          </w:p>
        </w:tc>
        <w:tc>
          <w:tcPr>
            <w:tcW w:w="990" w:type="dxa"/>
          </w:tcPr>
          <w:p w14:paraId="792F31E5" w14:textId="77777777" w:rsidR="0061524D" w:rsidRPr="00487927" w:rsidRDefault="0061524D" w:rsidP="001B2204">
            <w:pPr>
              <w:jc w:val="center"/>
              <w:rPr>
                <w:rFonts w:cstheme="minorHAnsi"/>
                <w:szCs w:val="20"/>
              </w:rPr>
            </w:pPr>
          </w:p>
        </w:tc>
        <w:tc>
          <w:tcPr>
            <w:tcW w:w="990" w:type="dxa"/>
          </w:tcPr>
          <w:p w14:paraId="6DB9E811" w14:textId="77777777" w:rsidR="0061524D" w:rsidRPr="00487927" w:rsidRDefault="0061524D" w:rsidP="001B2204">
            <w:pPr>
              <w:jc w:val="center"/>
              <w:rPr>
                <w:rFonts w:cstheme="minorHAnsi"/>
                <w:szCs w:val="20"/>
              </w:rPr>
            </w:pPr>
          </w:p>
        </w:tc>
        <w:tc>
          <w:tcPr>
            <w:tcW w:w="1103" w:type="dxa"/>
          </w:tcPr>
          <w:p w14:paraId="7A035186" w14:textId="77777777" w:rsidR="0061524D" w:rsidRPr="00487927" w:rsidRDefault="0061524D" w:rsidP="001B2204">
            <w:pPr>
              <w:jc w:val="center"/>
              <w:rPr>
                <w:rFonts w:cstheme="minorHAnsi"/>
                <w:szCs w:val="20"/>
              </w:rPr>
            </w:pPr>
          </w:p>
        </w:tc>
        <w:tc>
          <w:tcPr>
            <w:tcW w:w="1103" w:type="dxa"/>
          </w:tcPr>
          <w:p w14:paraId="79C7795D" w14:textId="77777777" w:rsidR="0061524D" w:rsidRPr="00487927" w:rsidRDefault="0061524D" w:rsidP="001B2204">
            <w:pPr>
              <w:jc w:val="center"/>
              <w:rPr>
                <w:rFonts w:cstheme="minorHAnsi"/>
                <w:szCs w:val="20"/>
              </w:rPr>
            </w:pPr>
          </w:p>
        </w:tc>
      </w:tr>
      <w:tr w:rsidR="0061524D" w:rsidRPr="00487927" w14:paraId="14775618" w14:textId="0E4FD9AB" w:rsidTr="0061524D">
        <w:tc>
          <w:tcPr>
            <w:tcW w:w="1255" w:type="dxa"/>
          </w:tcPr>
          <w:p w14:paraId="6E60C9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D0037" w14:textId="0B9180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C952CA" w14:textId="4F0F0F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A2968" w14:textId="67B1F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CDFC66" w14:textId="476B402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5894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8F13ED" w14:textId="77777777" w:rsidR="0061524D" w:rsidRPr="00487927" w:rsidRDefault="0061524D" w:rsidP="001B2204">
            <w:pPr>
              <w:jc w:val="center"/>
              <w:rPr>
                <w:rFonts w:cstheme="minorHAnsi"/>
                <w:szCs w:val="20"/>
              </w:rPr>
            </w:pPr>
          </w:p>
        </w:tc>
        <w:tc>
          <w:tcPr>
            <w:tcW w:w="990" w:type="dxa"/>
          </w:tcPr>
          <w:p w14:paraId="0DBDB82B" w14:textId="77777777" w:rsidR="0061524D" w:rsidRPr="00487927" w:rsidRDefault="0061524D" w:rsidP="001B2204">
            <w:pPr>
              <w:jc w:val="center"/>
              <w:rPr>
                <w:rFonts w:cstheme="minorHAnsi"/>
                <w:szCs w:val="20"/>
              </w:rPr>
            </w:pPr>
          </w:p>
        </w:tc>
        <w:tc>
          <w:tcPr>
            <w:tcW w:w="990" w:type="dxa"/>
          </w:tcPr>
          <w:p w14:paraId="3CF9684C" w14:textId="77777777" w:rsidR="0061524D" w:rsidRPr="00487927" w:rsidRDefault="0061524D" w:rsidP="001B2204">
            <w:pPr>
              <w:jc w:val="center"/>
              <w:rPr>
                <w:rFonts w:cstheme="minorHAnsi"/>
                <w:szCs w:val="20"/>
              </w:rPr>
            </w:pPr>
          </w:p>
        </w:tc>
        <w:tc>
          <w:tcPr>
            <w:tcW w:w="1103" w:type="dxa"/>
          </w:tcPr>
          <w:p w14:paraId="0B9B8369" w14:textId="77777777" w:rsidR="0061524D" w:rsidRPr="00487927" w:rsidRDefault="0061524D" w:rsidP="001B2204">
            <w:pPr>
              <w:jc w:val="center"/>
              <w:rPr>
                <w:rFonts w:cstheme="minorHAnsi"/>
                <w:szCs w:val="20"/>
              </w:rPr>
            </w:pPr>
          </w:p>
        </w:tc>
        <w:tc>
          <w:tcPr>
            <w:tcW w:w="1103" w:type="dxa"/>
          </w:tcPr>
          <w:p w14:paraId="285E21A1" w14:textId="77777777" w:rsidR="0061524D" w:rsidRPr="00487927" w:rsidRDefault="0061524D" w:rsidP="001B2204">
            <w:pPr>
              <w:jc w:val="center"/>
              <w:rPr>
                <w:rFonts w:cstheme="minorHAnsi"/>
                <w:szCs w:val="20"/>
              </w:rPr>
            </w:pPr>
          </w:p>
        </w:tc>
      </w:tr>
      <w:tr w:rsidR="0061524D" w:rsidRPr="00487927" w14:paraId="65DA5971" w14:textId="1F1D6BBC" w:rsidTr="0061524D">
        <w:tc>
          <w:tcPr>
            <w:tcW w:w="1255" w:type="dxa"/>
          </w:tcPr>
          <w:p w14:paraId="0D2C50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E25B8" w14:textId="2D3E56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FDA0FD" w14:textId="77777777" w:rsidR="0061524D" w:rsidRPr="00487927" w:rsidRDefault="0061524D" w:rsidP="001B2204">
            <w:pPr>
              <w:jc w:val="center"/>
              <w:rPr>
                <w:rFonts w:cstheme="minorHAnsi"/>
                <w:szCs w:val="20"/>
              </w:rPr>
            </w:pPr>
          </w:p>
        </w:tc>
        <w:tc>
          <w:tcPr>
            <w:tcW w:w="990" w:type="dxa"/>
          </w:tcPr>
          <w:p w14:paraId="6CA31C30" w14:textId="24352A0C" w:rsidR="0061524D" w:rsidRPr="00487927" w:rsidRDefault="0061524D" w:rsidP="001B2204">
            <w:pPr>
              <w:jc w:val="center"/>
              <w:rPr>
                <w:rFonts w:cstheme="minorHAnsi"/>
                <w:szCs w:val="20"/>
              </w:rPr>
            </w:pPr>
          </w:p>
        </w:tc>
        <w:tc>
          <w:tcPr>
            <w:tcW w:w="990" w:type="dxa"/>
          </w:tcPr>
          <w:p w14:paraId="51C9F895" w14:textId="67636E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5245F8" w14:textId="77777777" w:rsidR="0061524D" w:rsidRPr="00487927" w:rsidRDefault="0061524D" w:rsidP="001B2204">
            <w:pPr>
              <w:jc w:val="center"/>
              <w:rPr>
                <w:rFonts w:cstheme="minorHAnsi"/>
                <w:szCs w:val="20"/>
              </w:rPr>
            </w:pPr>
          </w:p>
        </w:tc>
        <w:tc>
          <w:tcPr>
            <w:tcW w:w="1080" w:type="dxa"/>
          </w:tcPr>
          <w:p w14:paraId="38FF95A2" w14:textId="77777777" w:rsidR="0061524D" w:rsidRPr="00487927" w:rsidRDefault="0061524D" w:rsidP="001B2204">
            <w:pPr>
              <w:jc w:val="center"/>
              <w:rPr>
                <w:rFonts w:cstheme="minorHAnsi"/>
                <w:szCs w:val="20"/>
              </w:rPr>
            </w:pPr>
          </w:p>
        </w:tc>
        <w:tc>
          <w:tcPr>
            <w:tcW w:w="990" w:type="dxa"/>
          </w:tcPr>
          <w:p w14:paraId="6C3F0F04" w14:textId="77777777" w:rsidR="0061524D" w:rsidRPr="00487927" w:rsidRDefault="0061524D" w:rsidP="001B2204">
            <w:pPr>
              <w:jc w:val="center"/>
              <w:rPr>
                <w:rFonts w:cstheme="minorHAnsi"/>
                <w:szCs w:val="20"/>
              </w:rPr>
            </w:pPr>
          </w:p>
        </w:tc>
        <w:tc>
          <w:tcPr>
            <w:tcW w:w="990" w:type="dxa"/>
          </w:tcPr>
          <w:p w14:paraId="250804CA" w14:textId="77777777" w:rsidR="0061524D" w:rsidRPr="00487927" w:rsidRDefault="0061524D" w:rsidP="001B2204">
            <w:pPr>
              <w:jc w:val="center"/>
              <w:rPr>
                <w:rFonts w:cstheme="minorHAnsi"/>
                <w:szCs w:val="20"/>
              </w:rPr>
            </w:pPr>
          </w:p>
        </w:tc>
        <w:tc>
          <w:tcPr>
            <w:tcW w:w="1103" w:type="dxa"/>
          </w:tcPr>
          <w:p w14:paraId="558D6166" w14:textId="77777777" w:rsidR="0061524D" w:rsidRPr="00487927" w:rsidRDefault="0061524D" w:rsidP="001B2204">
            <w:pPr>
              <w:jc w:val="center"/>
              <w:rPr>
                <w:rFonts w:cstheme="minorHAnsi"/>
                <w:szCs w:val="20"/>
              </w:rPr>
            </w:pPr>
          </w:p>
        </w:tc>
        <w:tc>
          <w:tcPr>
            <w:tcW w:w="1103" w:type="dxa"/>
          </w:tcPr>
          <w:p w14:paraId="46BAC54B" w14:textId="77777777" w:rsidR="0061524D" w:rsidRPr="00487927" w:rsidRDefault="0061524D" w:rsidP="001B2204">
            <w:pPr>
              <w:jc w:val="center"/>
              <w:rPr>
                <w:rFonts w:cstheme="minorHAnsi"/>
                <w:szCs w:val="20"/>
              </w:rPr>
            </w:pPr>
          </w:p>
        </w:tc>
      </w:tr>
      <w:tr w:rsidR="0061524D" w:rsidRPr="00487927" w14:paraId="14F81C5E" w14:textId="40FEE71C" w:rsidTr="0061524D">
        <w:tc>
          <w:tcPr>
            <w:tcW w:w="1255" w:type="dxa"/>
          </w:tcPr>
          <w:p w14:paraId="340CE5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C70887" w14:textId="1907E0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A34253" w14:textId="0FC1E0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75E5D0" w14:textId="083184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9F1FA7" w14:textId="487D50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8DFFD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E88B47" w14:textId="77777777" w:rsidR="0061524D" w:rsidRPr="00487927" w:rsidRDefault="0061524D" w:rsidP="001B2204">
            <w:pPr>
              <w:jc w:val="center"/>
              <w:rPr>
                <w:rFonts w:cstheme="minorHAnsi"/>
                <w:szCs w:val="20"/>
              </w:rPr>
            </w:pPr>
          </w:p>
        </w:tc>
        <w:tc>
          <w:tcPr>
            <w:tcW w:w="990" w:type="dxa"/>
          </w:tcPr>
          <w:p w14:paraId="30CCB5EB" w14:textId="77777777" w:rsidR="0061524D" w:rsidRPr="00487927" w:rsidRDefault="0061524D" w:rsidP="001B2204">
            <w:pPr>
              <w:jc w:val="center"/>
              <w:rPr>
                <w:rFonts w:cstheme="minorHAnsi"/>
                <w:szCs w:val="20"/>
              </w:rPr>
            </w:pPr>
          </w:p>
        </w:tc>
        <w:tc>
          <w:tcPr>
            <w:tcW w:w="990" w:type="dxa"/>
          </w:tcPr>
          <w:p w14:paraId="564BD4E9" w14:textId="77777777" w:rsidR="0061524D" w:rsidRPr="00487927" w:rsidRDefault="0061524D" w:rsidP="001B2204">
            <w:pPr>
              <w:jc w:val="center"/>
              <w:rPr>
                <w:rFonts w:cstheme="minorHAnsi"/>
                <w:szCs w:val="20"/>
              </w:rPr>
            </w:pPr>
          </w:p>
        </w:tc>
        <w:tc>
          <w:tcPr>
            <w:tcW w:w="1103" w:type="dxa"/>
          </w:tcPr>
          <w:p w14:paraId="1075BECF" w14:textId="77777777" w:rsidR="0061524D" w:rsidRPr="00487927" w:rsidRDefault="0061524D" w:rsidP="001B2204">
            <w:pPr>
              <w:jc w:val="center"/>
              <w:rPr>
                <w:rFonts w:cstheme="minorHAnsi"/>
                <w:szCs w:val="20"/>
              </w:rPr>
            </w:pPr>
          </w:p>
        </w:tc>
        <w:tc>
          <w:tcPr>
            <w:tcW w:w="1103" w:type="dxa"/>
          </w:tcPr>
          <w:p w14:paraId="0DF4E987" w14:textId="77777777" w:rsidR="0061524D" w:rsidRPr="00487927" w:rsidRDefault="0061524D" w:rsidP="001B2204">
            <w:pPr>
              <w:jc w:val="center"/>
              <w:rPr>
                <w:rFonts w:cstheme="minorHAnsi"/>
                <w:szCs w:val="20"/>
              </w:rPr>
            </w:pPr>
          </w:p>
        </w:tc>
      </w:tr>
      <w:tr w:rsidR="0061524D" w:rsidRPr="00487927" w14:paraId="13E4C0BE" w14:textId="66C10229" w:rsidTr="0061524D">
        <w:tc>
          <w:tcPr>
            <w:tcW w:w="1255" w:type="dxa"/>
          </w:tcPr>
          <w:p w14:paraId="3307E1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666C98" w14:textId="740920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6F837E" w14:textId="1BC613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C4EE3" w14:textId="6EADE0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0DE09" w14:textId="67FE08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2B87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B4B45" w14:textId="77777777" w:rsidR="0061524D" w:rsidRPr="00487927" w:rsidRDefault="0061524D" w:rsidP="001B2204">
            <w:pPr>
              <w:jc w:val="center"/>
              <w:rPr>
                <w:rFonts w:cstheme="minorHAnsi"/>
                <w:szCs w:val="20"/>
              </w:rPr>
            </w:pPr>
          </w:p>
        </w:tc>
        <w:tc>
          <w:tcPr>
            <w:tcW w:w="990" w:type="dxa"/>
          </w:tcPr>
          <w:p w14:paraId="1B805263" w14:textId="77777777" w:rsidR="0061524D" w:rsidRPr="00487927" w:rsidRDefault="0061524D" w:rsidP="001B2204">
            <w:pPr>
              <w:jc w:val="center"/>
              <w:rPr>
                <w:rFonts w:cstheme="minorHAnsi"/>
                <w:szCs w:val="20"/>
              </w:rPr>
            </w:pPr>
          </w:p>
        </w:tc>
        <w:tc>
          <w:tcPr>
            <w:tcW w:w="990" w:type="dxa"/>
          </w:tcPr>
          <w:p w14:paraId="7C5FA60D" w14:textId="77777777" w:rsidR="0061524D" w:rsidRPr="00487927" w:rsidRDefault="0061524D" w:rsidP="001B2204">
            <w:pPr>
              <w:jc w:val="center"/>
              <w:rPr>
                <w:rFonts w:cstheme="minorHAnsi"/>
                <w:szCs w:val="20"/>
              </w:rPr>
            </w:pPr>
          </w:p>
        </w:tc>
        <w:tc>
          <w:tcPr>
            <w:tcW w:w="1103" w:type="dxa"/>
          </w:tcPr>
          <w:p w14:paraId="1635A050" w14:textId="77777777" w:rsidR="0061524D" w:rsidRPr="00487927" w:rsidRDefault="0061524D" w:rsidP="001B2204">
            <w:pPr>
              <w:jc w:val="center"/>
              <w:rPr>
                <w:rFonts w:cstheme="minorHAnsi"/>
                <w:szCs w:val="20"/>
              </w:rPr>
            </w:pPr>
          </w:p>
        </w:tc>
        <w:tc>
          <w:tcPr>
            <w:tcW w:w="1103" w:type="dxa"/>
          </w:tcPr>
          <w:p w14:paraId="157CBEBB" w14:textId="77777777" w:rsidR="0061524D" w:rsidRPr="00487927" w:rsidRDefault="0061524D" w:rsidP="001B2204">
            <w:pPr>
              <w:jc w:val="center"/>
              <w:rPr>
                <w:rFonts w:cstheme="minorHAnsi"/>
                <w:szCs w:val="20"/>
              </w:rPr>
            </w:pPr>
          </w:p>
        </w:tc>
      </w:tr>
      <w:tr w:rsidR="0061524D" w:rsidRPr="00487927" w14:paraId="03789D8E" w14:textId="4CBCC791" w:rsidTr="0061524D">
        <w:tc>
          <w:tcPr>
            <w:tcW w:w="1255" w:type="dxa"/>
          </w:tcPr>
          <w:p w14:paraId="48B98F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B812" w14:textId="5B5BA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97ECD9" w14:textId="18EA04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9C7682" w14:textId="1F89AC5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054A5" w14:textId="7CBB18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C0A1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065BDA" w14:textId="77777777" w:rsidR="0061524D" w:rsidRPr="00487927" w:rsidRDefault="0061524D" w:rsidP="001B2204">
            <w:pPr>
              <w:jc w:val="center"/>
              <w:rPr>
                <w:rFonts w:cstheme="minorHAnsi"/>
                <w:szCs w:val="20"/>
              </w:rPr>
            </w:pPr>
          </w:p>
        </w:tc>
        <w:tc>
          <w:tcPr>
            <w:tcW w:w="990" w:type="dxa"/>
          </w:tcPr>
          <w:p w14:paraId="0E1AB814" w14:textId="77777777" w:rsidR="0061524D" w:rsidRPr="00487927" w:rsidRDefault="0061524D" w:rsidP="001B2204">
            <w:pPr>
              <w:jc w:val="center"/>
              <w:rPr>
                <w:rFonts w:cstheme="minorHAnsi"/>
                <w:szCs w:val="20"/>
              </w:rPr>
            </w:pPr>
          </w:p>
        </w:tc>
        <w:tc>
          <w:tcPr>
            <w:tcW w:w="990" w:type="dxa"/>
          </w:tcPr>
          <w:p w14:paraId="44FE039B" w14:textId="77777777" w:rsidR="0061524D" w:rsidRPr="00487927" w:rsidRDefault="0061524D" w:rsidP="001B2204">
            <w:pPr>
              <w:jc w:val="center"/>
              <w:rPr>
                <w:rFonts w:cstheme="minorHAnsi"/>
                <w:szCs w:val="20"/>
              </w:rPr>
            </w:pPr>
          </w:p>
        </w:tc>
        <w:tc>
          <w:tcPr>
            <w:tcW w:w="1103" w:type="dxa"/>
          </w:tcPr>
          <w:p w14:paraId="03EFD5C2" w14:textId="77777777" w:rsidR="0061524D" w:rsidRPr="00487927" w:rsidRDefault="0061524D" w:rsidP="001B2204">
            <w:pPr>
              <w:jc w:val="center"/>
              <w:rPr>
                <w:rFonts w:cstheme="minorHAnsi"/>
                <w:szCs w:val="20"/>
              </w:rPr>
            </w:pPr>
          </w:p>
        </w:tc>
        <w:tc>
          <w:tcPr>
            <w:tcW w:w="1103" w:type="dxa"/>
          </w:tcPr>
          <w:p w14:paraId="0140F194" w14:textId="77777777" w:rsidR="0061524D" w:rsidRPr="00487927" w:rsidRDefault="0061524D" w:rsidP="001B2204">
            <w:pPr>
              <w:jc w:val="center"/>
              <w:rPr>
                <w:rFonts w:cstheme="minorHAnsi"/>
                <w:szCs w:val="20"/>
              </w:rPr>
            </w:pPr>
          </w:p>
        </w:tc>
      </w:tr>
      <w:tr w:rsidR="0061524D" w:rsidRPr="00487927" w14:paraId="4099A3C1" w14:textId="0FB4458D" w:rsidTr="0061524D">
        <w:tc>
          <w:tcPr>
            <w:tcW w:w="1255" w:type="dxa"/>
          </w:tcPr>
          <w:p w14:paraId="2512BA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7706A4" w14:textId="5012A0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E57315" w14:textId="77777777" w:rsidR="0061524D" w:rsidRPr="00487927" w:rsidRDefault="0061524D" w:rsidP="001B2204">
            <w:pPr>
              <w:jc w:val="center"/>
              <w:rPr>
                <w:rFonts w:cstheme="minorHAnsi"/>
                <w:szCs w:val="20"/>
              </w:rPr>
            </w:pPr>
          </w:p>
        </w:tc>
        <w:tc>
          <w:tcPr>
            <w:tcW w:w="990" w:type="dxa"/>
          </w:tcPr>
          <w:p w14:paraId="763594F4" w14:textId="7FA58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469D98" w14:textId="7D7B17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885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A1B908" w14:textId="77777777" w:rsidR="0061524D" w:rsidRPr="00487927" w:rsidRDefault="0061524D" w:rsidP="001B2204">
            <w:pPr>
              <w:jc w:val="center"/>
              <w:rPr>
                <w:rFonts w:cstheme="minorHAnsi"/>
                <w:szCs w:val="20"/>
              </w:rPr>
            </w:pPr>
          </w:p>
        </w:tc>
        <w:tc>
          <w:tcPr>
            <w:tcW w:w="990" w:type="dxa"/>
          </w:tcPr>
          <w:p w14:paraId="590D0D57" w14:textId="77777777" w:rsidR="0061524D" w:rsidRPr="00487927" w:rsidRDefault="0061524D" w:rsidP="001B2204">
            <w:pPr>
              <w:jc w:val="center"/>
              <w:rPr>
                <w:rFonts w:cstheme="minorHAnsi"/>
                <w:szCs w:val="20"/>
              </w:rPr>
            </w:pPr>
          </w:p>
        </w:tc>
        <w:tc>
          <w:tcPr>
            <w:tcW w:w="990" w:type="dxa"/>
          </w:tcPr>
          <w:p w14:paraId="45960267" w14:textId="77777777" w:rsidR="0061524D" w:rsidRPr="00487927" w:rsidRDefault="0061524D" w:rsidP="001B2204">
            <w:pPr>
              <w:jc w:val="center"/>
              <w:rPr>
                <w:rFonts w:cstheme="minorHAnsi"/>
                <w:szCs w:val="20"/>
              </w:rPr>
            </w:pPr>
          </w:p>
        </w:tc>
        <w:tc>
          <w:tcPr>
            <w:tcW w:w="1103" w:type="dxa"/>
          </w:tcPr>
          <w:p w14:paraId="3EC3B4F8" w14:textId="77777777" w:rsidR="0061524D" w:rsidRPr="00487927" w:rsidRDefault="0061524D" w:rsidP="001B2204">
            <w:pPr>
              <w:jc w:val="center"/>
              <w:rPr>
                <w:rFonts w:cstheme="minorHAnsi"/>
                <w:szCs w:val="20"/>
              </w:rPr>
            </w:pPr>
          </w:p>
        </w:tc>
        <w:tc>
          <w:tcPr>
            <w:tcW w:w="1103" w:type="dxa"/>
          </w:tcPr>
          <w:p w14:paraId="11DCE195" w14:textId="77777777" w:rsidR="0061524D" w:rsidRPr="00487927" w:rsidRDefault="0061524D" w:rsidP="001B2204">
            <w:pPr>
              <w:jc w:val="center"/>
              <w:rPr>
                <w:rFonts w:cstheme="minorHAnsi"/>
                <w:szCs w:val="20"/>
              </w:rPr>
            </w:pPr>
          </w:p>
        </w:tc>
      </w:tr>
      <w:tr w:rsidR="0061524D" w:rsidRPr="00487927" w14:paraId="51119B9B" w14:textId="441554F2" w:rsidTr="0061524D">
        <w:tc>
          <w:tcPr>
            <w:tcW w:w="1255" w:type="dxa"/>
          </w:tcPr>
          <w:p w14:paraId="74A1C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BF19CA" w14:textId="453E86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9CBB52" w14:textId="77777777" w:rsidR="0061524D" w:rsidRPr="00487927" w:rsidRDefault="0061524D" w:rsidP="001B2204">
            <w:pPr>
              <w:jc w:val="center"/>
              <w:rPr>
                <w:rFonts w:cstheme="minorHAnsi"/>
                <w:szCs w:val="20"/>
              </w:rPr>
            </w:pPr>
          </w:p>
        </w:tc>
        <w:tc>
          <w:tcPr>
            <w:tcW w:w="990" w:type="dxa"/>
          </w:tcPr>
          <w:p w14:paraId="219EB752" w14:textId="2BEFB53B" w:rsidR="0061524D" w:rsidRPr="00487927" w:rsidRDefault="0061524D" w:rsidP="001B2204">
            <w:pPr>
              <w:jc w:val="center"/>
              <w:rPr>
                <w:rFonts w:cstheme="minorHAnsi"/>
                <w:szCs w:val="20"/>
              </w:rPr>
            </w:pPr>
          </w:p>
        </w:tc>
        <w:tc>
          <w:tcPr>
            <w:tcW w:w="990" w:type="dxa"/>
          </w:tcPr>
          <w:p w14:paraId="274D514C" w14:textId="00A05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348E46" w14:textId="77777777" w:rsidR="0061524D" w:rsidRPr="00487927" w:rsidRDefault="0061524D" w:rsidP="001B2204">
            <w:pPr>
              <w:jc w:val="center"/>
              <w:rPr>
                <w:rFonts w:cstheme="minorHAnsi"/>
                <w:szCs w:val="20"/>
              </w:rPr>
            </w:pPr>
          </w:p>
        </w:tc>
        <w:tc>
          <w:tcPr>
            <w:tcW w:w="1080" w:type="dxa"/>
          </w:tcPr>
          <w:p w14:paraId="47F7B7F6" w14:textId="77777777" w:rsidR="0061524D" w:rsidRPr="00487927" w:rsidRDefault="0061524D" w:rsidP="001B2204">
            <w:pPr>
              <w:jc w:val="center"/>
              <w:rPr>
                <w:rFonts w:cstheme="minorHAnsi"/>
                <w:szCs w:val="20"/>
              </w:rPr>
            </w:pPr>
          </w:p>
        </w:tc>
        <w:tc>
          <w:tcPr>
            <w:tcW w:w="990" w:type="dxa"/>
          </w:tcPr>
          <w:p w14:paraId="0F14D04D" w14:textId="77777777" w:rsidR="0061524D" w:rsidRPr="00487927" w:rsidRDefault="0061524D" w:rsidP="001B2204">
            <w:pPr>
              <w:jc w:val="center"/>
              <w:rPr>
                <w:rFonts w:cstheme="minorHAnsi"/>
                <w:szCs w:val="20"/>
              </w:rPr>
            </w:pPr>
          </w:p>
        </w:tc>
        <w:tc>
          <w:tcPr>
            <w:tcW w:w="990" w:type="dxa"/>
          </w:tcPr>
          <w:p w14:paraId="097475A2" w14:textId="77777777" w:rsidR="0061524D" w:rsidRPr="00487927" w:rsidRDefault="0061524D" w:rsidP="001B2204">
            <w:pPr>
              <w:jc w:val="center"/>
              <w:rPr>
                <w:rFonts w:cstheme="minorHAnsi"/>
                <w:szCs w:val="20"/>
              </w:rPr>
            </w:pPr>
          </w:p>
        </w:tc>
        <w:tc>
          <w:tcPr>
            <w:tcW w:w="1103" w:type="dxa"/>
          </w:tcPr>
          <w:p w14:paraId="77855710" w14:textId="77777777" w:rsidR="0061524D" w:rsidRPr="00487927" w:rsidRDefault="0061524D" w:rsidP="001B2204">
            <w:pPr>
              <w:jc w:val="center"/>
              <w:rPr>
                <w:rFonts w:cstheme="minorHAnsi"/>
                <w:szCs w:val="20"/>
              </w:rPr>
            </w:pPr>
          </w:p>
        </w:tc>
        <w:tc>
          <w:tcPr>
            <w:tcW w:w="1103" w:type="dxa"/>
          </w:tcPr>
          <w:p w14:paraId="0168958B" w14:textId="77777777" w:rsidR="0061524D" w:rsidRPr="00487927" w:rsidRDefault="0061524D" w:rsidP="001B2204">
            <w:pPr>
              <w:jc w:val="center"/>
              <w:rPr>
                <w:rFonts w:cstheme="minorHAnsi"/>
                <w:szCs w:val="20"/>
              </w:rPr>
            </w:pPr>
          </w:p>
        </w:tc>
      </w:tr>
      <w:tr w:rsidR="0061524D" w:rsidRPr="00487927" w14:paraId="10CC3F3D" w14:textId="601326D2" w:rsidTr="0061524D">
        <w:tc>
          <w:tcPr>
            <w:tcW w:w="1255" w:type="dxa"/>
            <w:shd w:val="clear" w:color="auto" w:fill="D6E3BC" w:themeFill="accent3" w:themeFillTint="66"/>
          </w:tcPr>
          <w:p w14:paraId="02C32E36" w14:textId="063711C9" w:rsidR="0061524D" w:rsidRPr="007B756C" w:rsidRDefault="0061524D"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25B19FFC" w14:textId="509C1C6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A59CC56" w14:textId="4122B20C"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59C51F61" w14:textId="1422FD0D"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8A62D3" w14:textId="046D1930" w:rsidTr="0061524D">
        <w:tc>
          <w:tcPr>
            <w:tcW w:w="1255" w:type="dxa"/>
          </w:tcPr>
          <w:p w14:paraId="0673BD12" w14:textId="5325D4A2" w:rsidR="0061524D" w:rsidRPr="00283A38" w:rsidRDefault="0061524D"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290BB8" w14:textId="06C9E427" w:rsidR="0061524D" w:rsidRPr="00487927" w:rsidRDefault="0061524D" w:rsidP="001B2204">
            <w:pPr>
              <w:jc w:val="center"/>
              <w:rPr>
                <w:rFonts w:cstheme="minorHAnsi"/>
                <w:szCs w:val="20"/>
              </w:rPr>
            </w:pPr>
          </w:p>
        </w:tc>
        <w:tc>
          <w:tcPr>
            <w:tcW w:w="990" w:type="dxa"/>
          </w:tcPr>
          <w:p w14:paraId="34343E07" w14:textId="77777777" w:rsidR="0061524D" w:rsidRPr="00487927" w:rsidRDefault="0061524D" w:rsidP="001B2204">
            <w:pPr>
              <w:jc w:val="center"/>
              <w:rPr>
                <w:rFonts w:cstheme="minorHAnsi"/>
                <w:szCs w:val="20"/>
              </w:rPr>
            </w:pPr>
          </w:p>
        </w:tc>
        <w:tc>
          <w:tcPr>
            <w:tcW w:w="990" w:type="dxa"/>
          </w:tcPr>
          <w:p w14:paraId="48BE9458" w14:textId="32B9047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EB363D1" w14:textId="60EB94F6" w:rsidR="0061524D" w:rsidRPr="00487927" w:rsidRDefault="0061524D" w:rsidP="001B2204">
            <w:pPr>
              <w:jc w:val="center"/>
              <w:rPr>
                <w:rFonts w:cstheme="minorHAnsi"/>
                <w:szCs w:val="20"/>
              </w:rPr>
            </w:pPr>
          </w:p>
        </w:tc>
        <w:tc>
          <w:tcPr>
            <w:tcW w:w="990" w:type="dxa"/>
          </w:tcPr>
          <w:p w14:paraId="030917D4" w14:textId="77777777" w:rsidR="0061524D" w:rsidRPr="00487927" w:rsidRDefault="0061524D" w:rsidP="001B2204">
            <w:pPr>
              <w:jc w:val="center"/>
              <w:rPr>
                <w:rFonts w:cstheme="minorHAnsi"/>
                <w:szCs w:val="20"/>
              </w:rPr>
            </w:pPr>
          </w:p>
        </w:tc>
        <w:tc>
          <w:tcPr>
            <w:tcW w:w="1080" w:type="dxa"/>
          </w:tcPr>
          <w:p w14:paraId="26D3098D" w14:textId="77777777" w:rsidR="0061524D" w:rsidRPr="00487927" w:rsidRDefault="0061524D" w:rsidP="001B2204">
            <w:pPr>
              <w:jc w:val="center"/>
              <w:rPr>
                <w:rFonts w:cstheme="minorHAnsi"/>
                <w:szCs w:val="20"/>
              </w:rPr>
            </w:pPr>
          </w:p>
        </w:tc>
        <w:tc>
          <w:tcPr>
            <w:tcW w:w="990" w:type="dxa"/>
          </w:tcPr>
          <w:p w14:paraId="2221D061" w14:textId="77777777" w:rsidR="0061524D" w:rsidRPr="00487927" w:rsidRDefault="0061524D" w:rsidP="001B2204">
            <w:pPr>
              <w:jc w:val="center"/>
              <w:rPr>
                <w:rFonts w:cstheme="minorHAnsi"/>
                <w:szCs w:val="20"/>
              </w:rPr>
            </w:pPr>
          </w:p>
        </w:tc>
        <w:tc>
          <w:tcPr>
            <w:tcW w:w="990" w:type="dxa"/>
          </w:tcPr>
          <w:p w14:paraId="5794F674" w14:textId="77777777" w:rsidR="0061524D" w:rsidRPr="00487927" w:rsidRDefault="0061524D" w:rsidP="001B2204">
            <w:pPr>
              <w:jc w:val="center"/>
              <w:rPr>
                <w:rFonts w:cstheme="minorHAnsi"/>
                <w:szCs w:val="20"/>
              </w:rPr>
            </w:pPr>
          </w:p>
        </w:tc>
        <w:tc>
          <w:tcPr>
            <w:tcW w:w="1103" w:type="dxa"/>
          </w:tcPr>
          <w:p w14:paraId="4912C415" w14:textId="77777777" w:rsidR="0061524D" w:rsidRPr="00487927" w:rsidRDefault="0061524D" w:rsidP="001B2204">
            <w:pPr>
              <w:jc w:val="center"/>
              <w:rPr>
                <w:rFonts w:cstheme="minorHAnsi"/>
                <w:szCs w:val="20"/>
              </w:rPr>
            </w:pPr>
          </w:p>
        </w:tc>
        <w:tc>
          <w:tcPr>
            <w:tcW w:w="1103" w:type="dxa"/>
          </w:tcPr>
          <w:p w14:paraId="686C000E" w14:textId="77777777" w:rsidR="0061524D" w:rsidRPr="00487927" w:rsidRDefault="0061524D" w:rsidP="001B2204">
            <w:pPr>
              <w:jc w:val="center"/>
              <w:rPr>
                <w:rFonts w:cstheme="minorHAnsi"/>
                <w:szCs w:val="20"/>
              </w:rPr>
            </w:pPr>
          </w:p>
        </w:tc>
      </w:tr>
      <w:tr w:rsidR="0061524D" w:rsidRPr="00487927" w14:paraId="078BA9AD" w14:textId="3DD79DCC" w:rsidTr="0061524D">
        <w:tc>
          <w:tcPr>
            <w:tcW w:w="1255" w:type="dxa"/>
          </w:tcPr>
          <w:p w14:paraId="354002A7" w14:textId="480C422D" w:rsidR="0061524D" w:rsidRDefault="0061524D"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61524D" w:rsidRPr="00283A38" w:rsidRDefault="0061524D" w:rsidP="001B2204">
            <w:pPr>
              <w:jc w:val="center"/>
              <w:rPr>
                <w:rFonts w:cstheme="minorHAnsi"/>
                <w:szCs w:val="20"/>
              </w:rPr>
            </w:pPr>
            <w:r w:rsidRPr="00283A38">
              <w:rPr>
                <w:rFonts w:cstheme="minorHAnsi"/>
                <w:szCs w:val="20"/>
              </w:rPr>
              <w:t>•</w:t>
            </w:r>
          </w:p>
        </w:tc>
        <w:tc>
          <w:tcPr>
            <w:tcW w:w="990" w:type="dxa"/>
          </w:tcPr>
          <w:p w14:paraId="229F8447" w14:textId="77777777" w:rsidR="0061524D" w:rsidRPr="00487927" w:rsidRDefault="0061524D" w:rsidP="001B2204">
            <w:pPr>
              <w:jc w:val="center"/>
              <w:rPr>
                <w:rFonts w:cstheme="minorHAnsi"/>
                <w:szCs w:val="20"/>
              </w:rPr>
            </w:pPr>
          </w:p>
        </w:tc>
        <w:tc>
          <w:tcPr>
            <w:tcW w:w="990" w:type="dxa"/>
          </w:tcPr>
          <w:p w14:paraId="5CA24C9E" w14:textId="77777777" w:rsidR="0061524D" w:rsidRPr="00487927" w:rsidRDefault="0061524D" w:rsidP="001B2204">
            <w:pPr>
              <w:jc w:val="center"/>
              <w:rPr>
                <w:rFonts w:cstheme="minorHAnsi"/>
                <w:szCs w:val="20"/>
              </w:rPr>
            </w:pPr>
          </w:p>
        </w:tc>
        <w:tc>
          <w:tcPr>
            <w:tcW w:w="990" w:type="dxa"/>
          </w:tcPr>
          <w:p w14:paraId="59622569" w14:textId="539ED51B" w:rsidR="0061524D" w:rsidRPr="00283A38" w:rsidRDefault="0061524D" w:rsidP="001B2204">
            <w:pPr>
              <w:jc w:val="center"/>
              <w:rPr>
                <w:rFonts w:cstheme="minorHAnsi"/>
                <w:szCs w:val="20"/>
              </w:rPr>
            </w:pPr>
            <w:r w:rsidRPr="00283A38">
              <w:rPr>
                <w:rFonts w:cstheme="minorHAnsi"/>
                <w:szCs w:val="20"/>
              </w:rPr>
              <w:t>•</w:t>
            </w:r>
          </w:p>
        </w:tc>
        <w:tc>
          <w:tcPr>
            <w:tcW w:w="990" w:type="dxa"/>
          </w:tcPr>
          <w:p w14:paraId="25420915" w14:textId="77777777" w:rsidR="0061524D" w:rsidRPr="00487927" w:rsidRDefault="0061524D" w:rsidP="001B2204">
            <w:pPr>
              <w:jc w:val="center"/>
              <w:rPr>
                <w:rFonts w:cstheme="minorHAnsi"/>
                <w:szCs w:val="20"/>
              </w:rPr>
            </w:pPr>
          </w:p>
        </w:tc>
        <w:tc>
          <w:tcPr>
            <w:tcW w:w="990" w:type="dxa"/>
          </w:tcPr>
          <w:p w14:paraId="71633F98" w14:textId="77777777" w:rsidR="0061524D" w:rsidRPr="00487927" w:rsidRDefault="0061524D" w:rsidP="001B2204">
            <w:pPr>
              <w:jc w:val="center"/>
              <w:rPr>
                <w:rFonts w:cstheme="minorHAnsi"/>
                <w:szCs w:val="20"/>
              </w:rPr>
            </w:pPr>
          </w:p>
        </w:tc>
        <w:tc>
          <w:tcPr>
            <w:tcW w:w="1080" w:type="dxa"/>
          </w:tcPr>
          <w:p w14:paraId="7D492DCC" w14:textId="77777777" w:rsidR="0061524D" w:rsidRPr="00487927" w:rsidRDefault="0061524D" w:rsidP="001B2204">
            <w:pPr>
              <w:jc w:val="center"/>
              <w:rPr>
                <w:rFonts w:cstheme="minorHAnsi"/>
                <w:szCs w:val="20"/>
              </w:rPr>
            </w:pPr>
          </w:p>
        </w:tc>
        <w:tc>
          <w:tcPr>
            <w:tcW w:w="990" w:type="dxa"/>
          </w:tcPr>
          <w:p w14:paraId="73E5E512" w14:textId="77777777" w:rsidR="0061524D" w:rsidRPr="00487927" w:rsidRDefault="0061524D" w:rsidP="001B2204">
            <w:pPr>
              <w:jc w:val="center"/>
              <w:rPr>
                <w:rFonts w:cstheme="minorHAnsi"/>
                <w:szCs w:val="20"/>
              </w:rPr>
            </w:pPr>
          </w:p>
        </w:tc>
        <w:tc>
          <w:tcPr>
            <w:tcW w:w="990" w:type="dxa"/>
          </w:tcPr>
          <w:p w14:paraId="38CB0C22" w14:textId="77777777" w:rsidR="0061524D" w:rsidRPr="00487927" w:rsidRDefault="0061524D" w:rsidP="001B2204">
            <w:pPr>
              <w:jc w:val="center"/>
              <w:rPr>
                <w:rFonts w:cstheme="minorHAnsi"/>
                <w:szCs w:val="20"/>
              </w:rPr>
            </w:pPr>
          </w:p>
        </w:tc>
        <w:tc>
          <w:tcPr>
            <w:tcW w:w="1103" w:type="dxa"/>
          </w:tcPr>
          <w:p w14:paraId="43CE5012" w14:textId="77777777" w:rsidR="0061524D" w:rsidRPr="00487927" w:rsidRDefault="0061524D" w:rsidP="001B2204">
            <w:pPr>
              <w:jc w:val="center"/>
              <w:rPr>
                <w:rFonts w:cstheme="minorHAnsi"/>
                <w:szCs w:val="20"/>
              </w:rPr>
            </w:pPr>
          </w:p>
        </w:tc>
        <w:tc>
          <w:tcPr>
            <w:tcW w:w="1103" w:type="dxa"/>
          </w:tcPr>
          <w:p w14:paraId="13CD78FF" w14:textId="77777777" w:rsidR="0061524D" w:rsidRPr="00487927" w:rsidRDefault="0061524D" w:rsidP="001B2204">
            <w:pPr>
              <w:jc w:val="center"/>
              <w:rPr>
                <w:rFonts w:cstheme="minorHAnsi"/>
                <w:szCs w:val="20"/>
              </w:rPr>
            </w:pPr>
          </w:p>
        </w:tc>
      </w:tr>
      <w:tr w:rsidR="0061524D" w:rsidRPr="00487927" w14:paraId="09D84E70" w14:textId="36F0474C" w:rsidTr="0061524D">
        <w:tc>
          <w:tcPr>
            <w:tcW w:w="1255" w:type="dxa"/>
          </w:tcPr>
          <w:p w14:paraId="4BEA2F7C" w14:textId="77777777" w:rsidR="0061524D" w:rsidRPr="00283A38" w:rsidRDefault="0061524D" w:rsidP="001B2204">
            <w:pPr>
              <w:jc w:val="center"/>
              <w:rPr>
                <w:szCs w:val="20"/>
              </w:rPr>
            </w:pPr>
            <w:r>
              <w:rPr>
                <w:szCs w:val="20"/>
              </w:rPr>
              <w:t>1</w:t>
            </w:r>
            <w:r w:rsidRPr="00283A38">
              <w:rPr>
                <w:szCs w:val="20"/>
              </w:rPr>
              <w:t>501_03</w:t>
            </w:r>
          </w:p>
        </w:tc>
        <w:tc>
          <w:tcPr>
            <w:tcW w:w="990" w:type="dxa"/>
          </w:tcPr>
          <w:p w14:paraId="0CEC9948" w14:textId="135306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722C8062" w14:textId="31F130DF" w:rsidR="0061524D" w:rsidRPr="00487927" w:rsidRDefault="0061524D" w:rsidP="001B2204">
            <w:pPr>
              <w:jc w:val="center"/>
              <w:rPr>
                <w:rFonts w:cstheme="minorHAnsi"/>
                <w:szCs w:val="20"/>
              </w:rPr>
            </w:pPr>
          </w:p>
        </w:tc>
        <w:tc>
          <w:tcPr>
            <w:tcW w:w="990" w:type="dxa"/>
          </w:tcPr>
          <w:p w14:paraId="4FDA5FFD" w14:textId="77777777" w:rsidR="0061524D" w:rsidRPr="00487927" w:rsidRDefault="0061524D" w:rsidP="001B2204">
            <w:pPr>
              <w:jc w:val="center"/>
              <w:rPr>
                <w:rFonts w:cstheme="minorHAnsi"/>
                <w:szCs w:val="20"/>
              </w:rPr>
            </w:pPr>
          </w:p>
        </w:tc>
        <w:tc>
          <w:tcPr>
            <w:tcW w:w="990" w:type="dxa"/>
          </w:tcPr>
          <w:p w14:paraId="0F2DA0BE" w14:textId="7EEE160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04635B9" w14:textId="524DD693" w:rsidR="0061524D" w:rsidRPr="00487927" w:rsidRDefault="0061524D" w:rsidP="001B2204">
            <w:pPr>
              <w:jc w:val="center"/>
              <w:rPr>
                <w:rFonts w:cstheme="minorHAnsi"/>
                <w:szCs w:val="20"/>
              </w:rPr>
            </w:pPr>
          </w:p>
        </w:tc>
        <w:tc>
          <w:tcPr>
            <w:tcW w:w="990" w:type="dxa"/>
          </w:tcPr>
          <w:p w14:paraId="1087D972" w14:textId="77777777" w:rsidR="0061524D" w:rsidRPr="00487927" w:rsidRDefault="0061524D" w:rsidP="001B2204">
            <w:pPr>
              <w:jc w:val="center"/>
              <w:rPr>
                <w:rFonts w:cstheme="minorHAnsi"/>
                <w:szCs w:val="20"/>
              </w:rPr>
            </w:pPr>
          </w:p>
        </w:tc>
        <w:tc>
          <w:tcPr>
            <w:tcW w:w="1080" w:type="dxa"/>
          </w:tcPr>
          <w:p w14:paraId="69E166D3" w14:textId="77777777" w:rsidR="0061524D" w:rsidRPr="00487927" w:rsidRDefault="0061524D" w:rsidP="001B2204">
            <w:pPr>
              <w:jc w:val="center"/>
              <w:rPr>
                <w:rFonts w:cstheme="minorHAnsi"/>
                <w:szCs w:val="20"/>
              </w:rPr>
            </w:pPr>
          </w:p>
        </w:tc>
        <w:tc>
          <w:tcPr>
            <w:tcW w:w="990" w:type="dxa"/>
          </w:tcPr>
          <w:p w14:paraId="55DB4439" w14:textId="77777777" w:rsidR="0061524D" w:rsidRPr="00487927" w:rsidRDefault="0061524D" w:rsidP="001B2204">
            <w:pPr>
              <w:jc w:val="center"/>
              <w:rPr>
                <w:rFonts w:cstheme="minorHAnsi"/>
                <w:szCs w:val="20"/>
              </w:rPr>
            </w:pPr>
          </w:p>
        </w:tc>
        <w:tc>
          <w:tcPr>
            <w:tcW w:w="990" w:type="dxa"/>
          </w:tcPr>
          <w:p w14:paraId="0D044887" w14:textId="77777777" w:rsidR="0061524D" w:rsidRPr="00487927" w:rsidRDefault="0061524D" w:rsidP="001B2204">
            <w:pPr>
              <w:jc w:val="center"/>
              <w:rPr>
                <w:rFonts w:cstheme="minorHAnsi"/>
                <w:szCs w:val="20"/>
              </w:rPr>
            </w:pPr>
          </w:p>
        </w:tc>
        <w:tc>
          <w:tcPr>
            <w:tcW w:w="1103" w:type="dxa"/>
          </w:tcPr>
          <w:p w14:paraId="7D148137" w14:textId="77777777" w:rsidR="0061524D" w:rsidRPr="00487927" w:rsidRDefault="0061524D" w:rsidP="001B2204">
            <w:pPr>
              <w:jc w:val="center"/>
              <w:rPr>
                <w:rFonts w:cstheme="minorHAnsi"/>
                <w:szCs w:val="20"/>
              </w:rPr>
            </w:pPr>
          </w:p>
        </w:tc>
        <w:tc>
          <w:tcPr>
            <w:tcW w:w="1103" w:type="dxa"/>
          </w:tcPr>
          <w:p w14:paraId="3AEBFC03" w14:textId="77777777" w:rsidR="0061524D" w:rsidRPr="00487927" w:rsidRDefault="0061524D" w:rsidP="001B2204">
            <w:pPr>
              <w:jc w:val="center"/>
              <w:rPr>
                <w:rFonts w:cstheme="minorHAnsi"/>
                <w:szCs w:val="20"/>
              </w:rPr>
            </w:pPr>
          </w:p>
        </w:tc>
      </w:tr>
      <w:tr w:rsidR="0061524D" w:rsidRPr="00487927" w14:paraId="0540F538" w14:textId="1AB03C31" w:rsidTr="0061524D">
        <w:tc>
          <w:tcPr>
            <w:tcW w:w="1255" w:type="dxa"/>
          </w:tcPr>
          <w:p w14:paraId="74B0C15C" w14:textId="77777777" w:rsidR="0061524D" w:rsidRPr="00283A38" w:rsidRDefault="0061524D" w:rsidP="001B2204">
            <w:pPr>
              <w:jc w:val="center"/>
              <w:rPr>
                <w:szCs w:val="20"/>
              </w:rPr>
            </w:pPr>
            <w:r>
              <w:rPr>
                <w:szCs w:val="20"/>
              </w:rPr>
              <w:t>1</w:t>
            </w:r>
            <w:r w:rsidRPr="00283A38">
              <w:rPr>
                <w:szCs w:val="20"/>
              </w:rPr>
              <w:t>502_01</w:t>
            </w:r>
          </w:p>
        </w:tc>
        <w:tc>
          <w:tcPr>
            <w:tcW w:w="990" w:type="dxa"/>
          </w:tcPr>
          <w:p w14:paraId="68A14646" w14:textId="731F784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F6CA87" w14:textId="6BC11075" w:rsidR="0061524D" w:rsidRPr="00487927" w:rsidRDefault="0061524D" w:rsidP="001B2204">
            <w:pPr>
              <w:jc w:val="center"/>
              <w:rPr>
                <w:rFonts w:cstheme="minorHAnsi"/>
                <w:szCs w:val="20"/>
              </w:rPr>
            </w:pPr>
          </w:p>
        </w:tc>
        <w:tc>
          <w:tcPr>
            <w:tcW w:w="990" w:type="dxa"/>
          </w:tcPr>
          <w:p w14:paraId="528B5541" w14:textId="77777777" w:rsidR="0061524D" w:rsidRPr="00487927" w:rsidRDefault="0061524D" w:rsidP="001B2204">
            <w:pPr>
              <w:jc w:val="center"/>
              <w:rPr>
                <w:rFonts w:cstheme="minorHAnsi"/>
                <w:szCs w:val="20"/>
              </w:rPr>
            </w:pPr>
          </w:p>
        </w:tc>
        <w:tc>
          <w:tcPr>
            <w:tcW w:w="990" w:type="dxa"/>
          </w:tcPr>
          <w:p w14:paraId="11F9A05F" w14:textId="0ED137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C46A4C" w14:textId="647C5C9B" w:rsidR="0061524D" w:rsidRPr="00487927" w:rsidRDefault="0061524D" w:rsidP="001B2204">
            <w:pPr>
              <w:jc w:val="center"/>
              <w:rPr>
                <w:rFonts w:cstheme="minorHAnsi"/>
                <w:szCs w:val="20"/>
              </w:rPr>
            </w:pPr>
          </w:p>
        </w:tc>
        <w:tc>
          <w:tcPr>
            <w:tcW w:w="990" w:type="dxa"/>
          </w:tcPr>
          <w:p w14:paraId="5B2EA380" w14:textId="77777777" w:rsidR="0061524D" w:rsidRPr="00487927" w:rsidRDefault="0061524D" w:rsidP="001B2204">
            <w:pPr>
              <w:jc w:val="center"/>
              <w:rPr>
                <w:rFonts w:cstheme="minorHAnsi"/>
                <w:szCs w:val="20"/>
              </w:rPr>
            </w:pPr>
          </w:p>
        </w:tc>
        <w:tc>
          <w:tcPr>
            <w:tcW w:w="1080" w:type="dxa"/>
          </w:tcPr>
          <w:p w14:paraId="3A8088E0" w14:textId="77777777" w:rsidR="0061524D" w:rsidRPr="00487927" w:rsidRDefault="0061524D" w:rsidP="001B2204">
            <w:pPr>
              <w:jc w:val="center"/>
              <w:rPr>
                <w:rFonts w:cstheme="minorHAnsi"/>
                <w:szCs w:val="20"/>
              </w:rPr>
            </w:pPr>
          </w:p>
        </w:tc>
        <w:tc>
          <w:tcPr>
            <w:tcW w:w="990" w:type="dxa"/>
          </w:tcPr>
          <w:p w14:paraId="28F5782D" w14:textId="77777777" w:rsidR="0061524D" w:rsidRPr="00487927" w:rsidRDefault="0061524D" w:rsidP="001B2204">
            <w:pPr>
              <w:jc w:val="center"/>
              <w:rPr>
                <w:rFonts w:cstheme="minorHAnsi"/>
                <w:szCs w:val="20"/>
              </w:rPr>
            </w:pPr>
          </w:p>
        </w:tc>
        <w:tc>
          <w:tcPr>
            <w:tcW w:w="990" w:type="dxa"/>
          </w:tcPr>
          <w:p w14:paraId="75DB1C5C" w14:textId="77777777" w:rsidR="0061524D" w:rsidRPr="00487927" w:rsidRDefault="0061524D" w:rsidP="001B2204">
            <w:pPr>
              <w:jc w:val="center"/>
              <w:rPr>
                <w:rFonts w:cstheme="minorHAnsi"/>
                <w:szCs w:val="20"/>
              </w:rPr>
            </w:pPr>
          </w:p>
        </w:tc>
        <w:tc>
          <w:tcPr>
            <w:tcW w:w="1103" w:type="dxa"/>
          </w:tcPr>
          <w:p w14:paraId="31D6DA7E" w14:textId="77777777" w:rsidR="0061524D" w:rsidRPr="00487927" w:rsidRDefault="0061524D" w:rsidP="001B2204">
            <w:pPr>
              <w:jc w:val="center"/>
              <w:rPr>
                <w:rFonts w:cstheme="minorHAnsi"/>
                <w:szCs w:val="20"/>
              </w:rPr>
            </w:pPr>
          </w:p>
        </w:tc>
        <w:tc>
          <w:tcPr>
            <w:tcW w:w="1103" w:type="dxa"/>
          </w:tcPr>
          <w:p w14:paraId="7601D254" w14:textId="77777777" w:rsidR="0061524D" w:rsidRPr="00487927" w:rsidRDefault="0061524D" w:rsidP="001B2204">
            <w:pPr>
              <w:jc w:val="center"/>
              <w:rPr>
                <w:rFonts w:cstheme="minorHAnsi"/>
                <w:szCs w:val="20"/>
              </w:rPr>
            </w:pPr>
          </w:p>
        </w:tc>
      </w:tr>
      <w:tr w:rsidR="0061524D" w:rsidRPr="00487927" w14:paraId="2BCF3592" w14:textId="7E3E3A9A" w:rsidTr="0061524D">
        <w:tc>
          <w:tcPr>
            <w:tcW w:w="1255" w:type="dxa"/>
          </w:tcPr>
          <w:p w14:paraId="349A6129" w14:textId="77777777" w:rsidR="0061524D" w:rsidRPr="00283A38" w:rsidRDefault="0061524D" w:rsidP="001B2204">
            <w:pPr>
              <w:jc w:val="center"/>
              <w:rPr>
                <w:szCs w:val="20"/>
              </w:rPr>
            </w:pPr>
            <w:r>
              <w:rPr>
                <w:szCs w:val="20"/>
              </w:rPr>
              <w:t>1</w:t>
            </w:r>
            <w:r w:rsidRPr="00283A38">
              <w:rPr>
                <w:szCs w:val="20"/>
              </w:rPr>
              <w:t>502_02</w:t>
            </w:r>
          </w:p>
        </w:tc>
        <w:tc>
          <w:tcPr>
            <w:tcW w:w="990" w:type="dxa"/>
          </w:tcPr>
          <w:p w14:paraId="5B64F2C1" w14:textId="19573163"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8E2A81" w14:textId="0E11C951" w:rsidR="0061524D" w:rsidRPr="00487927" w:rsidRDefault="0061524D" w:rsidP="001B2204">
            <w:pPr>
              <w:jc w:val="center"/>
              <w:rPr>
                <w:rFonts w:cstheme="minorHAnsi"/>
                <w:szCs w:val="20"/>
              </w:rPr>
            </w:pPr>
          </w:p>
        </w:tc>
        <w:tc>
          <w:tcPr>
            <w:tcW w:w="990" w:type="dxa"/>
          </w:tcPr>
          <w:p w14:paraId="681CC6B2" w14:textId="77777777" w:rsidR="0061524D" w:rsidRPr="00487927" w:rsidRDefault="0061524D" w:rsidP="001B2204">
            <w:pPr>
              <w:jc w:val="center"/>
              <w:rPr>
                <w:rFonts w:cstheme="minorHAnsi"/>
                <w:szCs w:val="20"/>
              </w:rPr>
            </w:pPr>
          </w:p>
        </w:tc>
        <w:tc>
          <w:tcPr>
            <w:tcW w:w="990" w:type="dxa"/>
          </w:tcPr>
          <w:p w14:paraId="3AF615B2" w14:textId="0B56CB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014AB6" w14:textId="308A0BDE" w:rsidR="0061524D" w:rsidRPr="00487927" w:rsidRDefault="0061524D" w:rsidP="001B2204">
            <w:pPr>
              <w:jc w:val="center"/>
              <w:rPr>
                <w:rFonts w:cstheme="minorHAnsi"/>
                <w:szCs w:val="20"/>
              </w:rPr>
            </w:pPr>
          </w:p>
        </w:tc>
        <w:tc>
          <w:tcPr>
            <w:tcW w:w="990" w:type="dxa"/>
          </w:tcPr>
          <w:p w14:paraId="5A9C1CA1" w14:textId="77777777" w:rsidR="0061524D" w:rsidRPr="00487927" w:rsidRDefault="0061524D" w:rsidP="001B2204">
            <w:pPr>
              <w:jc w:val="center"/>
              <w:rPr>
                <w:rFonts w:cstheme="minorHAnsi"/>
                <w:szCs w:val="20"/>
              </w:rPr>
            </w:pPr>
          </w:p>
        </w:tc>
        <w:tc>
          <w:tcPr>
            <w:tcW w:w="1080" w:type="dxa"/>
          </w:tcPr>
          <w:p w14:paraId="27B9D297" w14:textId="77777777" w:rsidR="0061524D" w:rsidRPr="00487927" w:rsidRDefault="0061524D" w:rsidP="001B2204">
            <w:pPr>
              <w:jc w:val="center"/>
              <w:rPr>
                <w:rFonts w:cstheme="minorHAnsi"/>
                <w:szCs w:val="20"/>
              </w:rPr>
            </w:pPr>
          </w:p>
        </w:tc>
        <w:tc>
          <w:tcPr>
            <w:tcW w:w="990" w:type="dxa"/>
          </w:tcPr>
          <w:p w14:paraId="3F278BE2" w14:textId="77777777" w:rsidR="0061524D" w:rsidRPr="00487927" w:rsidRDefault="0061524D" w:rsidP="001B2204">
            <w:pPr>
              <w:jc w:val="center"/>
              <w:rPr>
                <w:rFonts w:cstheme="minorHAnsi"/>
                <w:szCs w:val="20"/>
              </w:rPr>
            </w:pPr>
          </w:p>
        </w:tc>
        <w:tc>
          <w:tcPr>
            <w:tcW w:w="990" w:type="dxa"/>
          </w:tcPr>
          <w:p w14:paraId="1EC6C8BC" w14:textId="77777777" w:rsidR="0061524D" w:rsidRPr="00487927" w:rsidRDefault="0061524D" w:rsidP="001B2204">
            <w:pPr>
              <w:jc w:val="center"/>
              <w:rPr>
                <w:rFonts w:cstheme="minorHAnsi"/>
                <w:szCs w:val="20"/>
              </w:rPr>
            </w:pPr>
          </w:p>
        </w:tc>
        <w:tc>
          <w:tcPr>
            <w:tcW w:w="1103" w:type="dxa"/>
          </w:tcPr>
          <w:p w14:paraId="10C5E095" w14:textId="77777777" w:rsidR="0061524D" w:rsidRPr="00487927" w:rsidRDefault="0061524D" w:rsidP="001B2204">
            <w:pPr>
              <w:jc w:val="center"/>
              <w:rPr>
                <w:rFonts w:cstheme="minorHAnsi"/>
                <w:szCs w:val="20"/>
              </w:rPr>
            </w:pPr>
          </w:p>
        </w:tc>
        <w:tc>
          <w:tcPr>
            <w:tcW w:w="1103" w:type="dxa"/>
          </w:tcPr>
          <w:p w14:paraId="345B1A76" w14:textId="77777777" w:rsidR="0061524D" w:rsidRPr="00487927" w:rsidRDefault="0061524D" w:rsidP="001B2204">
            <w:pPr>
              <w:jc w:val="center"/>
              <w:rPr>
                <w:rFonts w:cstheme="minorHAnsi"/>
                <w:szCs w:val="20"/>
              </w:rPr>
            </w:pPr>
          </w:p>
        </w:tc>
      </w:tr>
      <w:tr w:rsidR="0061524D" w:rsidRPr="00487927" w14:paraId="319ED4FA" w14:textId="36DA349A" w:rsidTr="0061524D">
        <w:tc>
          <w:tcPr>
            <w:tcW w:w="1255" w:type="dxa"/>
          </w:tcPr>
          <w:p w14:paraId="462B4789" w14:textId="77777777" w:rsidR="0061524D" w:rsidRPr="00283A38" w:rsidRDefault="0061524D" w:rsidP="001B2204">
            <w:pPr>
              <w:jc w:val="center"/>
              <w:rPr>
                <w:szCs w:val="20"/>
              </w:rPr>
            </w:pPr>
            <w:r>
              <w:rPr>
                <w:szCs w:val="20"/>
              </w:rPr>
              <w:t>1</w:t>
            </w:r>
            <w:r w:rsidRPr="00283A38">
              <w:rPr>
                <w:szCs w:val="20"/>
              </w:rPr>
              <w:t>502_03</w:t>
            </w:r>
          </w:p>
        </w:tc>
        <w:tc>
          <w:tcPr>
            <w:tcW w:w="990" w:type="dxa"/>
          </w:tcPr>
          <w:p w14:paraId="049BE8E7" w14:textId="410E6FE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641A8E" w14:textId="4AC1B725" w:rsidR="0061524D" w:rsidRPr="00487927" w:rsidRDefault="0061524D" w:rsidP="001B2204">
            <w:pPr>
              <w:jc w:val="center"/>
              <w:rPr>
                <w:rFonts w:cstheme="minorHAnsi"/>
                <w:szCs w:val="20"/>
              </w:rPr>
            </w:pPr>
          </w:p>
        </w:tc>
        <w:tc>
          <w:tcPr>
            <w:tcW w:w="990" w:type="dxa"/>
          </w:tcPr>
          <w:p w14:paraId="0E0E2010" w14:textId="77777777" w:rsidR="0061524D" w:rsidRPr="00487927" w:rsidRDefault="0061524D" w:rsidP="001B2204">
            <w:pPr>
              <w:jc w:val="center"/>
              <w:rPr>
                <w:rFonts w:cstheme="minorHAnsi"/>
                <w:szCs w:val="20"/>
              </w:rPr>
            </w:pPr>
          </w:p>
        </w:tc>
        <w:tc>
          <w:tcPr>
            <w:tcW w:w="990" w:type="dxa"/>
          </w:tcPr>
          <w:p w14:paraId="797EF863" w14:textId="1BC9DC6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C5B6D82" w14:textId="0DAB2389" w:rsidR="0061524D" w:rsidRPr="00487927" w:rsidRDefault="0061524D" w:rsidP="001B2204">
            <w:pPr>
              <w:jc w:val="center"/>
              <w:rPr>
                <w:rFonts w:cstheme="minorHAnsi"/>
                <w:szCs w:val="20"/>
              </w:rPr>
            </w:pPr>
          </w:p>
        </w:tc>
        <w:tc>
          <w:tcPr>
            <w:tcW w:w="990" w:type="dxa"/>
          </w:tcPr>
          <w:p w14:paraId="0A850FB6" w14:textId="77777777" w:rsidR="0061524D" w:rsidRPr="00487927" w:rsidRDefault="0061524D" w:rsidP="001B2204">
            <w:pPr>
              <w:jc w:val="center"/>
              <w:rPr>
                <w:rFonts w:cstheme="minorHAnsi"/>
                <w:szCs w:val="20"/>
              </w:rPr>
            </w:pPr>
          </w:p>
        </w:tc>
        <w:tc>
          <w:tcPr>
            <w:tcW w:w="1080" w:type="dxa"/>
          </w:tcPr>
          <w:p w14:paraId="4576679E" w14:textId="77777777" w:rsidR="0061524D" w:rsidRPr="00487927" w:rsidRDefault="0061524D" w:rsidP="001B2204">
            <w:pPr>
              <w:jc w:val="center"/>
              <w:rPr>
                <w:rFonts w:cstheme="minorHAnsi"/>
                <w:szCs w:val="20"/>
              </w:rPr>
            </w:pPr>
          </w:p>
        </w:tc>
        <w:tc>
          <w:tcPr>
            <w:tcW w:w="990" w:type="dxa"/>
          </w:tcPr>
          <w:p w14:paraId="67D90364" w14:textId="77777777" w:rsidR="0061524D" w:rsidRPr="00487927" w:rsidRDefault="0061524D" w:rsidP="001B2204">
            <w:pPr>
              <w:jc w:val="center"/>
              <w:rPr>
                <w:rFonts w:cstheme="minorHAnsi"/>
                <w:szCs w:val="20"/>
              </w:rPr>
            </w:pPr>
          </w:p>
        </w:tc>
        <w:tc>
          <w:tcPr>
            <w:tcW w:w="990" w:type="dxa"/>
          </w:tcPr>
          <w:p w14:paraId="321157FA" w14:textId="77777777" w:rsidR="0061524D" w:rsidRPr="00487927" w:rsidRDefault="0061524D" w:rsidP="001B2204">
            <w:pPr>
              <w:jc w:val="center"/>
              <w:rPr>
                <w:rFonts w:cstheme="minorHAnsi"/>
                <w:szCs w:val="20"/>
              </w:rPr>
            </w:pPr>
          </w:p>
        </w:tc>
        <w:tc>
          <w:tcPr>
            <w:tcW w:w="1103" w:type="dxa"/>
          </w:tcPr>
          <w:p w14:paraId="0D9B805A" w14:textId="77777777" w:rsidR="0061524D" w:rsidRPr="00487927" w:rsidRDefault="0061524D" w:rsidP="001B2204">
            <w:pPr>
              <w:jc w:val="center"/>
              <w:rPr>
                <w:rFonts w:cstheme="minorHAnsi"/>
                <w:szCs w:val="20"/>
              </w:rPr>
            </w:pPr>
          </w:p>
        </w:tc>
        <w:tc>
          <w:tcPr>
            <w:tcW w:w="1103" w:type="dxa"/>
          </w:tcPr>
          <w:p w14:paraId="6C20D05C" w14:textId="77777777" w:rsidR="0061524D" w:rsidRPr="00487927" w:rsidRDefault="0061524D" w:rsidP="001B2204">
            <w:pPr>
              <w:jc w:val="center"/>
              <w:rPr>
                <w:rFonts w:cstheme="minorHAnsi"/>
                <w:szCs w:val="20"/>
              </w:rPr>
            </w:pPr>
          </w:p>
        </w:tc>
      </w:tr>
      <w:tr w:rsidR="0061524D" w:rsidRPr="00487927" w14:paraId="21A67A52" w14:textId="2CBA488C" w:rsidTr="0061524D">
        <w:tc>
          <w:tcPr>
            <w:tcW w:w="1255" w:type="dxa"/>
          </w:tcPr>
          <w:p w14:paraId="425AE057" w14:textId="77777777" w:rsidR="0061524D" w:rsidRPr="00283A38" w:rsidRDefault="0061524D" w:rsidP="001B2204">
            <w:pPr>
              <w:jc w:val="center"/>
              <w:rPr>
                <w:szCs w:val="20"/>
              </w:rPr>
            </w:pPr>
            <w:r>
              <w:rPr>
                <w:szCs w:val="20"/>
              </w:rPr>
              <w:lastRenderedPageBreak/>
              <w:t>1</w:t>
            </w:r>
            <w:r w:rsidRPr="00283A38">
              <w:rPr>
                <w:szCs w:val="20"/>
              </w:rPr>
              <w:t>502_04</w:t>
            </w:r>
          </w:p>
        </w:tc>
        <w:tc>
          <w:tcPr>
            <w:tcW w:w="990" w:type="dxa"/>
          </w:tcPr>
          <w:p w14:paraId="50265ED5" w14:textId="61E852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335D4C70" w14:textId="6C428CF4" w:rsidR="0061524D" w:rsidRPr="00487927" w:rsidRDefault="0061524D" w:rsidP="001B2204">
            <w:pPr>
              <w:jc w:val="center"/>
              <w:rPr>
                <w:rFonts w:cstheme="minorHAnsi"/>
                <w:szCs w:val="20"/>
              </w:rPr>
            </w:pPr>
          </w:p>
        </w:tc>
        <w:tc>
          <w:tcPr>
            <w:tcW w:w="990" w:type="dxa"/>
          </w:tcPr>
          <w:p w14:paraId="05A7AA8C" w14:textId="77777777" w:rsidR="0061524D" w:rsidRPr="00487927" w:rsidRDefault="0061524D" w:rsidP="001B2204">
            <w:pPr>
              <w:jc w:val="center"/>
              <w:rPr>
                <w:rFonts w:cstheme="minorHAnsi"/>
                <w:szCs w:val="20"/>
              </w:rPr>
            </w:pPr>
          </w:p>
        </w:tc>
        <w:tc>
          <w:tcPr>
            <w:tcW w:w="990" w:type="dxa"/>
          </w:tcPr>
          <w:p w14:paraId="3DE82E60" w14:textId="2A18E1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4A2E92" w14:textId="170BE1F5" w:rsidR="0061524D" w:rsidRPr="00487927" w:rsidRDefault="0061524D" w:rsidP="001B2204">
            <w:pPr>
              <w:jc w:val="center"/>
              <w:rPr>
                <w:rFonts w:cstheme="minorHAnsi"/>
                <w:szCs w:val="20"/>
              </w:rPr>
            </w:pPr>
          </w:p>
        </w:tc>
        <w:tc>
          <w:tcPr>
            <w:tcW w:w="990" w:type="dxa"/>
          </w:tcPr>
          <w:p w14:paraId="41E94E43" w14:textId="77777777" w:rsidR="0061524D" w:rsidRPr="00487927" w:rsidRDefault="0061524D" w:rsidP="001B2204">
            <w:pPr>
              <w:jc w:val="center"/>
              <w:rPr>
                <w:rFonts w:cstheme="minorHAnsi"/>
                <w:szCs w:val="20"/>
              </w:rPr>
            </w:pPr>
          </w:p>
        </w:tc>
        <w:tc>
          <w:tcPr>
            <w:tcW w:w="1080" w:type="dxa"/>
          </w:tcPr>
          <w:p w14:paraId="31D10F8A" w14:textId="77777777" w:rsidR="0061524D" w:rsidRPr="00487927" w:rsidRDefault="0061524D" w:rsidP="001B2204">
            <w:pPr>
              <w:jc w:val="center"/>
              <w:rPr>
                <w:rFonts w:cstheme="minorHAnsi"/>
                <w:szCs w:val="20"/>
              </w:rPr>
            </w:pPr>
          </w:p>
        </w:tc>
        <w:tc>
          <w:tcPr>
            <w:tcW w:w="990" w:type="dxa"/>
          </w:tcPr>
          <w:p w14:paraId="18512576" w14:textId="77777777" w:rsidR="0061524D" w:rsidRPr="00487927" w:rsidRDefault="0061524D" w:rsidP="001B2204">
            <w:pPr>
              <w:jc w:val="center"/>
              <w:rPr>
                <w:rFonts w:cstheme="minorHAnsi"/>
                <w:szCs w:val="20"/>
              </w:rPr>
            </w:pPr>
          </w:p>
        </w:tc>
        <w:tc>
          <w:tcPr>
            <w:tcW w:w="990" w:type="dxa"/>
          </w:tcPr>
          <w:p w14:paraId="77D55EB4" w14:textId="77777777" w:rsidR="0061524D" w:rsidRPr="00487927" w:rsidRDefault="0061524D" w:rsidP="001B2204">
            <w:pPr>
              <w:jc w:val="center"/>
              <w:rPr>
                <w:rFonts w:cstheme="minorHAnsi"/>
                <w:szCs w:val="20"/>
              </w:rPr>
            </w:pPr>
          </w:p>
        </w:tc>
        <w:tc>
          <w:tcPr>
            <w:tcW w:w="1103" w:type="dxa"/>
          </w:tcPr>
          <w:p w14:paraId="54652D1C" w14:textId="77777777" w:rsidR="0061524D" w:rsidRPr="00487927" w:rsidRDefault="0061524D" w:rsidP="001B2204">
            <w:pPr>
              <w:jc w:val="center"/>
              <w:rPr>
                <w:rFonts w:cstheme="minorHAnsi"/>
                <w:szCs w:val="20"/>
              </w:rPr>
            </w:pPr>
          </w:p>
        </w:tc>
        <w:tc>
          <w:tcPr>
            <w:tcW w:w="1103" w:type="dxa"/>
          </w:tcPr>
          <w:p w14:paraId="017DE0AE" w14:textId="77777777" w:rsidR="0061524D" w:rsidRPr="00487927" w:rsidRDefault="0061524D" w:rsidP="001B2204">
            <w:pPr>
              <w:jc w:val="center"/>
              <w:rPr>
                <w:rFonts w:cstheme="minorHAnsi"/>
                <w:szCs w:val="20"/>
              </w:rPr>
            </w:pPr>
          </w:p>
        </w:tc>
      </w:tr>
      <w:tr w:rsidR="0061524D" w:rsidRPr="00487927" w14:paraId="4B746F48" w14:textId="251AE2BA" w:rsidTr="0061524D">
        <w:tc>
          <w:tcPr>
            <w:tcW w:w="1255" w:type="dxa"/>
          </w:tcPr>
          <w:p w14:paraId="5EAAFA55" w14:textId="77777777" w:rsidR="0061524D" w:rsidRPr="00283A38" w:rsidRDefault="0061524D" w:rsidP="001B2204">
            <w:pPr>
              <w:jc w:val="center"/>
              <w:rPr>
                <w:szCs w:val="20"/>
              </w:rPr>
            </w:pPr>
            <w:r>
              <w:rPr>
                <w:szCs w:val="20"/>
              </w:rPr>
              <w:t>1</w:t>
            </w:r>
            <w:r w:rsidRPr="00283A38">
              <w:rPr>
                <w:szCs w:val="20"/>
              </w:rPr>
              <w:t>502_05</w:t>
            </w:r>
          </w:p>
        </w:tc>
        <w:tc>
          <w:tcPr>
            <w:tcW w:w="990" w:type="dxa"/>
          </w:tcPr>
          <w:p w14:paraId="021420EB" w14:textId="28BB7B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60527F32" w14:textId="6B10E452" w:rsidR="0061524D" w:rsidRPr="00487927" w:rsidRDefault="0061524D" w:rsidP="001B2204">
            <w:pPr>
              <w:jc w:val="center"/>
              <w:rPr>
                <w:rFonts w:cstheme="minorHAnsi"/>
                <w:szCs w:val="20"/>
              </w:rPr>
            </w:pPr>
          </w:p>
        </w:tc>
        <w:tc>
          <w:tcPr>
            <w:tcW w:w="990" w:type="dxa"/>
          </w:tcPr>
          <w:p w14:paraId="0672B7DB" w14:textId="77777777" w:rsidR="0061524D" w:rsidRPr="00487927" w:rsidRDefault="0061524D" w:rsidP="001B2204">
            <w:pPr>
              <w:jc w:val="center"/>
              <w:rPr>
                <w:rFonts w:cstheme="minorHAnsi"/>
                <w:szCs w:val="20"/>
              </w:rPr>
            </w:pPr>
          </w:p>
        </w:tc>
        <w:tc>
          <w:tcPr>
            <w:tcW w:w="990" w:type="dxa"/>
          </w:tcPr>
          <w:p w14:paraId="53546963" w14:textId="17A0867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7E685B7" w14:textId="0F47DF76" w:rsidR="0061524D" w:rsidRPr="00487927" w:rsidRDefault="0061524D" w:rsidP="001B2204">
            <w:pPr>
              <w:jc w:val="center"/>
              <w:rPr>
                <w:rFonts w:cstheme="minorHAnsi"/>
                <w:szCs w:val="20"/>
              </w:rPr>
            </w:pPr>
          </w:p>
        </w:tc>
        <w:tc>
          <w:tcPr>
            <w:tcW w:w="990" w:type="dxa"/>
          </w:tcPr>
          <w:p w14:paraId="41A4B48B" w14:textId="77777777" w:rsidR="0061524D" w:rsidRPr="00487927" w:rsidRDefault="0061524D" w:rsidP="001B2204">
            <w:pPr>
              <w:jc w:val="center"/>
              <w:rPr>
                <w:rFonts w:cstheme="minorHAnsi"/>
                <w:szCs w:val="20"/>
              </w:rPr>
            </w:pPr>
          </w:p>
        </w:tc>
        <w:tc>
          <w:tcPr>
            <w:tcW w:w="1080" w:type="dxa"/>
          </w:tcPr>
          <w:p w14:paraId="137D1858" w14:textId="77777777" w:rsidR="0061524D" w:rsidRPr="00487927" w:rsidRDefault="0061524D" w:rsidP="001B2204">
            <w:pPr>
              <w:jc w:val="center"/>
              <w:rPr>
                <w:rFonts w:cstheme="minorHAnsi"/>
                <w:szCs w:val="20"/>
              </w:rPr>
            </w:pPr>
          </w:p>
        </w:tc>
        <w:tc>
          <w:tcPr>
            <w:tcW w:w="990" w:type="dxa"/>
          </w:tcPr>
          <w:p w14:paraId="15404B6A" w14:textId="77777777" w:rsidR="0061524D" w:rsidRPr="00487927" w:rsidRDefault="0061524D" w:rsidP="001B2204">
            <w:pPr>
              <w:jc w:val="center"/>
              <w:rPr>
                <w:rFonts w:cstheme="minorHAnsi"/>
                <w:szCs w:val="20"/>
              </w:rPr>
            </w:pPr>
          </w:p>
        </w:tc>
        <w:tc>
          <w:tcPr>
            <w:tcW w:w="990" w:type="dxa"/>
          </w:tcPr>
          <w:p w14:paraId="27385435" w14:textId="77777777" w:rsidR="0061524D" w:rsidRPr="00487927" w:rsidRDefault="0061524D" w:rsidP="001B2204">
            <w:pPr>
              <w:jc w:val="center"/>
              <w:rPr>
                <w:rFonts w:cstheme="minorHAnsi"/>
                <w:szCs w:val="20"/>
              </w:rPr>
            </w:pPr>
          </w:p>
        </w:tc>
        <w:tc>
          <w:tcPr>
            <w:tcW w:w="1103" w:type="dxa"/>
          </w:tcPr>
          <w:p w14:paraId="03F47022" w14:textId="77777777" w:rsidR="0061524D" w:rsidRPr="00487927" w:rsidRDefault="0061524D" w:rsidP="001B2204">
            <w:pPr>
              <w:jc w:val="center"/>
              <w:rPr>
                <w:rFonts w:cstheme="minorHAnsi"/>
                <w:szCs w:val="20"/>
              </w:rPr>
            </w:pPr>
          </w:p>
        </w:tc>
        <w:tc>
          <w:tcPr>
            <w:tcW w:w="1103" w:type="dxa"/>
          </w:tcPr>
          <w:p w14:paraId="1378CA1F" w14:textId="77777777" w:rsidR="0061524D" w:rsidRPr="00487927" w:rsidRDefault="0061524D" w:rsidP="001B2204">
            <w:pPr>
              <w:jc w:val="center"/>
              <w:rPr>
                <w:rFonts w:cstheme="minorHAnsi"/>
                <w:szCs w:val="20"/>
              </w:rPr>
            </w:pPr>
          </w:p>
        </w:tc>
      </w:tr>
      <w:tr w:rsidR="0061524D" w:rsidRPr="00487927" w14:paraId="25596CD3" w14:textId="2F478B82" w:rsidTr="0061524D">
        <w:tc>
          <w:tcPr>
            <w:tcW w:w="1255" w:type="dxa"/>
          </w:tcPr>
          <w:p w14:paraId="3D461405" w14:textId="77777777" w:rsidR="0061524D" w:rsidRPr="00283A38" w:rsidRDefault="0061524D" w:rsidP="001B2204">
            <w:pPr>
              <w:jc w:val="center"/>
              <w:rPr>
                <w:szCs w:val="20"/>
              </w:rPr>
            </w:pPr>
            <w:r>
              <w:rPr>
                <w:szCs w:val="20"/>
              </w:rPr>
              <w:t>1</w:t>
            </w:r>
            <w:r w:rsidRPr="00283A38">
              <w:rPr>
                <w:szCs w:val="20"/>
              </w:rPr>
              <w:t>503_01</w:t>
            </w:r>
          </w:p>
        </w:tc>
        <w:tc>
          <w:tcPr>
            <w:tcW w:w="990" w:type="dxa"/>
          </w:tcPr>
          <w:p w14:paraId="750680C8" w14:textId="3B7AB8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7AD304" w14:textId="593F860D" w:rsidR="0061524D" w:rsidRPr="00487927" w:rsidRDefault="0061524D" w:rsidP="001B2204">
            <w:pPr>
              <w:jc w:val="center"/>
              <w:rPr>
                <w:rFonts w:cstheme="minorHAnsi"/>
                <w:szCs w:val="20"/>
              </w:rPr>
            </w:pPr>
          </w:p>
        </w:tc>
        <w:tc>
          <w:tcPr>
            <w:tcW w:w="990" w:type="dxa"/>
          </w:tcPr>
          <w:p w14:paraId="074E41C3" w14:textId="77777777" w:rsidR="0061524D" w:rsidRPr="00487927" w:rsidRDefault="0061524D" w:rsidP="001B2204">
            <w:pPr>
              <w:jc w:val="center"/>
              <w:rPr>
                <w:rFonts w:cstheme="minorHAnsi"/>
                <w:szCs w:val="20"/>
              </w:rPr>
            </w:pPr>
          </w:p>
        </w:tc>
        <w:tc>
          <w:tcPr>
            <w:tcW w:w="990" w:type="dxa"/>
          </w:tcPr>
          <w:p w14:paraId="296C6D11" w14:textId="04532148" w:rsidR="0061524D" w:rsidRPr="00487927" w:rsidRDefault="0061524D" w:rsidP="001B2204">
            <w:pPr>
              <w:jc w:val="center"/>
              <w:rPr>
                <w:rFonts w:cstheme="minorHAnsi"/>
                <w:szCs w:val="20"/>
              </w:rPr>
            </w:pPr>
            <w:r w:rsidRPr="00283A38">
              <w:rPr>
                <w:rFonts w:cstheme="minorHAnsi"/>
                <w:szCs w:val="20"/>
              </w:rPr>
              <w:t>•</w:t>
            </w:r>
          </w:p>
        </w:tc>
        <w:tc>
          <w:tcPr>
            <w:tcW w:w="990" w:type="dxa"/>
          </w:tcPr>
          <w:p w14:paraId="36FE1A11" w14:textId="685BEBA8" w:rsidR="0061524D" w:rsidRPr="00487927" w:rsidRDefault="0061524D" w:rsidP="001B2204">
            <w:pPr>
              <w:jc w:val="center"/>
              <w:rPr>
                <w:rFonts w:cstheme="minorHAnsi"/>
                <w:szCs w:val="20"/>
              </w:rPr>
            </w:pPr>
          </w:p>
        </w:tc>
        <w:tc>
          <w:tcPr>
            <w:tcW w:w="990" w:type="dxa"/>
          </w:tcPr>
          <w:p w14:paraId="4D3AE14E" w14:textId="77777777" w:rsidR="0061524D" w:rsidRPr="00487927" w:rsidRDefault="0061524D" w:rsidP="001B2204">
            <w:pPr>
              <w:jc w:val="center"/>
              <w:rPr>
                <w:rFonts w:cstheme="minorHAnsi"/>
                <w:szCs w:val="20"/>
              </w:rPr>
            </w:pPr>
          </w:p>
        </w:tc>
        <w:tc>
          <w:tcPr>
            <w:tcW w:w="1080" w:type="dxa"/>
          </w:tcPr>
          <w:p w14:paraId="5B88F1B0" w14:textId="77777777" w:rsidR="0061524D" w:rsidRPr="00487927" w:rsidRDefault="0061524D" w:rsidP="001B2204">
            <w:pPr>
              <w:jc w:val="center"/>
              <w:rPr>
                <w:rFonts w:cstheme="minorHAnsi"/>
                <w:szCs w:val="20"/>
              </w:rPr>
            </w:pPr>
          </w:p>
        </w:tc>
        <w:tc>
          <w:tcPr>
            <w:tcW w:w="990" w:type="dxa"/>
          </w:tcPr>
          <w:p w14:paraId="52A2EA25" w14:textId="77777777" w:rsidR="0061524D" w:rsidRPr="00487927" w:rsidRDefault="0061524D" w:rsidP="001B2204">
            <w:pPr>
              <w:jc w:val="center"/>
              <w:rPr>
                <w:rFonts w:cstheme="minorHAnsi"/>
                <w:szCs w:val="20"/>
              </w:rPr>
            </w:pPr>
          </w:p>
        </w:tc>
        <w:tc>
          <w:tcPr>
            <w:tcW w:w="990" w:type="dxa"/>
          </w:tcPr>
          <w:p w14:paraId="1368CFA1" w14:textId="77777777" w:rsidR="0061524D" w:rsidRPr="00487927" w:rsidRDefault="0061524D" w:rsidP="001B2204">
            <w:pPr>
              <w:jc w:val="center"/>
              <w:rPr>
                <w:rFonts w:cstheme="minorHAnsi"/>
                <w:szCs w:val="20"/>
              </w:rPr>
            </w:pPr>
          </w:p>
        </w:tc>
        <w:tc>
          <w:tcPr>
            <w:tcW w:w="1103" w:type="dxa"/>
          </w:tcPr>
          <w:p w14:paraId="34D1B7AA" w14:textId="77777777" w:rsidR="0061524D" w:rsidRPr="00487927" w:rsidRDefault="0061524D" w:rsidP="001B2204">
            <w:pPr>
              <w:jc w:val="center"/>
              <w:rPr>
                <w:rFonts w:cstheme="minorHAnsi"/>
                <w:szCs w:val="20"/>
              </w:rPr>
            </w:pPr>
          </w:p>
        </w:tc>
        <w:tc>
          <w:tcPr>
            <w:tcW w:w="1103" w:type="dxa"/>
          </w:tcPr>
          <w:p w14:paraId="66BFD4AA" w14:textId="77777777" w:rsidR="0061524D" w:rsidRPr="00487927" w:rsidRDefault="0061524D" w:rsidP="001B2204">
            <w:pPr>
              <w:jc w:val="center"/>
              <w:rPr>
                <w:rFonts w:cstheme="minorHAnsi"/>
                <w:szCs w:val="20"/>
              </w:rPr>
            </w:pPr>
          </w:p>
        </w:tc>
      </w:tr>
      <w:tr w:rsidR="0061524D" w:rsidRPr="00487927" w14:paraId="0E04E2AE" w14:textId="65FF298D" w:rsidTr="0061524D">
        <w:tc>
          <w:tcPr>
            <w:tcW w:w="1255" w:type="dxa"/>
          </w:tcPr>
          <w:p w14:paraId="65430185" w14:textId="77777777" w:rsidR="0061524D" w:rsidRPr="00283A38" w:rsidRDefault="0061524D" w:rsidP="001B2204">
            <w:pPr>
              <w:jc w:val="center"/>
              <w:rPr>
                <w:szCs w:val="20"/>
              </w:rPr>
            </w:pPr>
            <w:r>
              <w:rPr>
                <w:szCs w:val="20"/>
              </w:rPr>
              <w:t>1</w:t>
            </w:r>
            <w:r w:rsidRPr="00283A38">
              <w:rPr>
                <w:szCs w:val="20"/>
              </w:rPr>
              <w:t>503_02</w:t>
            </w:r>
          </w:p>
        </w:tc>
        <w:tc>
          <w:tcPr>
            <w:tcW w:w="990" w:type="dxa"/>
          </w:tcPr>
          <w:p w14:paraId="061DE52A" w14:textId="6E0E6168"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9E43E0" w14:textId="15876442" w:rsidR="0061524D" w:rsidRPr="00487927" w:rsidRDefault="0061524D" w:rsidP="001B2204">
            <w:pPr>
              <w:jc w:val="center"/>
              <w:rPr>
                <w:rFonts w:cstheme="minorHAnsi"/>
                <w:szCs w:val="20"/>
              </w:rPr>
            </w:pPr>
          </w:p>
        </w:tc>
        <w:tc>
          <w:tcPr>
            <w:tcW w:w="990" w:type="dxa"/>
          </w:tcPr>
          <w:p w14:paraId="35E0620B" w14:textId="77777777" w:rsidR="0061524D" w:rsidRPr="00487927" w:rsidRDefault="0061524D" w:rsidP="001B2204">
            <w:pPr>
              <w:jc w:val="center"/>
              <w:rPr>
                <w:rFonts w:cstheme="minorHAnsi"/>
                <w:szCs w:val="20"/>
              </w:rPr>
            </w:pPr>
          </w:p>
        </w:tc>
        <w:tc>
          <w:tcPr>
            <w:tcW w:w="990" w:type="dxa"/>
          </w:tcPr>
          <w:p w14:paraId="19EEE178" w14:textId="0430746B" w:rsidR="0061524D" w:rsidRPr="00487927" w:rsidRDefault="0061524D" w:rsidP="001B2204">
            <w:pPr>
              <w:jc w:val="center"/>
              <w:rPr>
                <w:rFonts w:cstheme="minorHAnsi"/>
                <w:szCs w:val="20"/>
              </w:rPr>
            </w:pPr>
            <w:r w:rsidRPr="00283A38">
              <w:rPr>
                <w:rFonts w:cstheme="minorHAnsi"/>
                <w:szCs w:val="20"/>
              </w:rPr>
              <w:t>•</w:t>
            </w:r>
          </w:p>
        </w:tc>
        <w:tc>
          <w:tcPr>
            <w:tcW w:w="990" w:type="dxa"/>
          </w:tcPr>
          <w:p w14:paraId="109ECC2F" w14:textId="3FA0E145" w:rsidR="0061524D" w:rsidRPr="00487927" w:rsidRDefault="0061524D" w:rsidP="001B2204">
            <w:pPr>
              <w:jc w:val="center"/>
              <w:rPr>
                <w:rFonts w:cstheme="minorHAnsi"/>
                <w:szCs w:val="20"/>
              </w:rPr>
            </w:pPr>
          </w:p>
        </w:tc>
        <w:tc>
          <w:tcPr>
            <w:tcW w:w="990" w:type="dxa"/>
          </w:tcPr>
          <w:p w14:paraId="370BD874" w14:textId="77777777" w:rsidR="0061524D" w:rsidRPr="00487927" w:rsidRDefault="0061524D" w:rsidP="001B2204">
            <w:pPr>
              <w:jc w:val="center"/>
              <w:rPr>
                <w:rFonts w:cstheme="minorHAnsi"/>
                <w:szCs w:val="20"/>
              </w:rPr>
            </w:pPr>
          </w:p>
        </w:tc>
        <w:tc>
          <w:tcPr>
            <w:tcW w:w="1080" w:type="dxa"/>
          </w:tcPr>
          <w:p w14:paraId="1440FBB9" w14:textId="77777777" w:rsidR="0061524D" w:rsidRPr="00487927" w:rsidRDefault="0061524D" w:rsidP="001B2204">
            <w:pPr>
              <w:jc w:val="center"/>
              <w:rPr>
                <w:rFonts w:cstheme="minorHAnsi"/>
                <w:szCs w:val="20"/>
              </w:rPr>
            </w:pPr>
          </w:p>
        </w:tc>
        <w:tc>
          <w:tcPr>
            <w:tcW w:w="990" w:type="dxa"/>
          </w:tcPr>
          <w:p w14:paraId="69C94E54" w14:textId="77777777" w:rsidR="0061524D" w:rsidRPr="00487927" w:rsidRDefault="0061524D" w:rsidP="001B2204">
            <w:pPr>
              <w:jc w:val="center"/>
              <w:rPr>
                <w:rFonts w:cstheme="minorHAnsi"/>
                <w:szCs w:val="20"/>
              </w:rPr>
            </w:pPr>
          </w:p>
        </w:tc>
        <w:tc>
          <w:tcPr>
            <w:tcW w:w="990" w:type="dxa"/>
          </w:tcPr>
          <w:p w14:paraId="7EC85A7A" w14:textId="77777777" w:rsidR="0061524D" w:rsidRPr="00487927" w:rsidRDefault="0061524D" w:rsidP="001B2204">
            <w:pPr>
              <w:jc w:val="center"/>
              <w:rPr>
                <w:rFonts w:cstheme="minorHAnsi"/>
                <w:szCs w:val="20"/>
              </w:rPr>
            </w:pPr>
          </w:p>
        </w:tc>
        <w:tc>
          <w:tcPr>
            <w:tcW w:w="1103" w:type="dxa"/>
          </w:tcPr>
          <w:p w14:paraId="7DAFBA8E" w14:textId="77777777" w:rsidR="0061524D" w:rsidRPr="00487927" w:rsidRDefault="0061524D" w:rsidP="001B2204">
            <w:pPr>
              <w:jc w:val="center"/>
              <w:rPr>
                <w:rFonts w:cstheme="minorHAnsi"/>
                <w:szCs w:val="20"/>
              </w:rPr>
            </w:pPr>
          </w:p>
        </w:tc>
        <w:tc>
          <w:tcPr>
            <w:tcW w:w="1103" w:type="dxa"/>
          </w:tcPr>
          <w:p w14:paraId="08EA0288" w14:textId="77777777" w:rsidR="0061524D" w:rsidRPr="00487927" w:rsidRDefault="0061524D" w:rsidP="001B2204">
            <w:pPr>
              <w:jc w:val="center"/>
              <w:rPr>
                <w:rFonts w:cstheme="minorHAnsi"/>
                <w:szCs w:val="20"/>
              </w:rPr>
            </w:pPr>
          </w:p>
        </w:tc>
      </w:tr>
      <w:tr w:rsidR="0061524D" w:rsidRPr="00487927" w14:paraId="38A4242F" w14:textId="141B3930" w:rsidTr="0061524D">
        <w:tc>
          <w:tcPr>
            <w:tcW w:w="1255" w:type="dxa"/>
          </w:tcPr>
          <w:p w14:paraId="4D51C06A" w14:textId="77777777" w:rsidR="0061524D" w:rsidRPr="00283A38" w:rsidRDefault="0061524D" w:rsidP="001B2204">
            <w:pPr>
              <w:jc w:val="center"/>
              <w:rPr>
                <w:szCs w:val="20"/>
              </w:rPr>
            </w:pPr>
            <w:r>
              <w:rPr>
                <w:szCs w:val="20"/>
              </w:rPr>
              <w:t>1</w:t>
            </w:r>
            <w:r w:rsidRPr="00283A38">
              <w:rPr>
                <w:szCs w:val="20"/>
              </w:rPr>
              <w:t>503_03</w:t>
            </w:r>
          </w:p>
        </w:tc>
        <w:tc>
          <w:tcPr>
            <w:tcW w:w="990" w:type="dxa"/>
          </w:tcPr>
          <w:p w14:paraId="7A985022" w14:textId="38BBD3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544F7082" w14:textId="43ED1DAD" w:rsidR="0061524D" w:rsidRPr="00487927" w:rsidRDefault="0061524D" w:rsidP="001B2204">
            <w:pPr>
              <w:jc w:val="center"/>
              <w:rPr>
                <w:rFonts w:cstheme="minorHAnsi"/>
                <w:szCs w:val="20"/>
              </w:rPr>
            </w:pPr>
          </w:p>
        </w:tc>
        <w:tc>
          <w:tcPr>
            <w:tcW w:w="990" w:type="dxa"/>
          </w:tcPr>
          <w:p w14:paraId="29DD77E6" w14:textId="77777777" w:rsidR="0061524D" w:rsidRPr="00487927" w:rsidRDefault="0061524D" w:rsidP="001B2204">
            <w:pPr>
              <w:jc w:val="center"/>
              <w:rPr>
                <w:rFonts w:cstheme="minorHAnsi"/>
                <w:szCs w:val="20"/>
              </w:rPr>
            </w:pPr>
          </w:p>
        </w:tc>
        <w:tc>
          <w:tcPr>
            <w:tcW w:w="990" w:type="dxa"/>
          </w:tcPr>
          <w:p w14:paraId="1E80F62F" w14:textId="51EED5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9C0871" w14:textId="7C4C846B" w:rsidR="0061524D" w:rsidRPr="00487927" w:rsidRDefault="0061524D" w:rsidP="001B2204">
            <w:pPr>
              <w:jc w:val="center"/>
              <w:rPr>
                <w:rFonts w:cstheme="minorHAnsi"/>
                <w:szCs w:val="20"/>
              </w:rPr>
            </w:pPr>
          </w:p>
        </w:tc>
        <w:tc>
          <w:tcPr>
            <w:tcW w:w="990" w:type="dxa"/>
          </w:tcPr>
          <w:p w14:paraId="2AFC8908" w14:textId="77777777" w:rsidR="0061524D" w:rsidRPr="00487927" w:rsidRDefault="0061524D" w:rsidP="001B2204">
            <w:pPr>
              <w:jc w:val="center"/>
              <w:rPr>
                <w:rFonts w:cstheme="minorHAnsi"/>
                <w:szCs w:val="20"/>
              </w:rPr>
            </w:pPr>
          </w:p>
        </w:tc>
        <w:tc>
          <w:tcPr>
            <w:tcW w:w="1080" w:type="dxa"/>
          </w:tcPr>
          <w:p w14:paraId="2123785D" w14:textId="77777777" w:rsidR="0061524D" w:rsidRPr="00487927" w:rsidRDefault="0061524D" w:rsidP="001B2204">
            <w:pPr>
              <w:jc w:val="center"/>
              <w:rPr>
                <w:rFonts w:cstheme="minorHAnsi"/>
                <w:szCs w:val="20"/>
              </w:rPr>
            </w:pPr>
          </w:p>
        </w:tc>
        <w:tc>
          <w:tcPr>
            <w:tcW w:w="990" w:type="dxa"/>
          </w:tcPr>
          <w:p w14:paraId="1ADE5440" w14:textId="77777777" w:rsidR="0061524D" w:rsidRPr="00487927" w:rsidRDefault="0061524D" w:rsidP="001B2204">
            <w:pPr>
              <w:jc w:val="center"/>
              <w:rPr>
                <w:rFonts w:cstheme="minorHAnsi"/>
                <w:szCs w:val="20"/>
              </w:rPr>
            </w:pPr>
          </w:p>
        </w:tc>
        <w:tc>
          <w:tcPr>
            <w:tcW w:w="990" w:type="dxa"/>
          </w:tcPr>
          <w:p w14:paraId="337EF491" w14:textId="77777777" w:rsidR="0061524D" w:rsidRPr="00487927" w:rsidRDefault="0061524D" w:rsidP="001B2204">
            <w:pPr>
              <w:jc w:val="center"/>
              <w:rPr>
                <w:rFonts w:cstheme="minorHAnsi"/>
                <w:szCs w:val="20"/>
              </w:rPr>
            </w:pPr>
          </w:p>
        </w:tc>
        <w:tc>
          <w:tcPr>
            <w:tcW w:w="1103" w:type="dxa"/>
          </w:tcPr>
          <w:p w14:paraId="3AF8D439" w14:textId="77777777" w:rsidR="0061524D" w:rsidRPr="00487927" w:rsidRDefault="0061524D" w:rsidP="001B2204">
            <w:pPr>
              <w:jc w:val="center"/>
              <w:rPr>
                <w:rFonts w:cstheme="minorHAnsi"/>
                <w:szCs w:val="20"/>
              </w:rPr>
            </w:pPr>
          </w:p>
        </w:tc>
        <w:tc>
          <w:tcPr>
            <w:tcW w:w="1103" w:type="dxa"/>
          </w:tcPr>
          <w:p w14:paraId="736DA97F" w14:textId="77777777" w:rsidR="0061524D" w:rsidRPr="00487927" w:rsidRDefault="0061524D" w:rsidP="001B2204">
            <w:pPr>
              <w:jc w:val="center"/>
              <w:rPr>
                <w:rFonts w:cstheme="minorHAnsi"/>
                <w:szCs w:val="20"/>
              </w:rPr>
            </w:pPr>
          </w:p>
        </w:tc>
      </w:tr>
      <w:tr w:rsidR="0061524D" w:rsidRPr="00487927" w14:paraId="089CEF4C" w14:textId="3974F717" w:rsidTr="0061524D">
        <w:tc>
          <w:tcPr>
            <w:tcW w:w="1255" w:type="dxa"/>
          </w:tcPr>
          <w:p w14:paraId="266CD75F" w14:textId="77777777" w:rsidR="0061524D" w:rsidRPr="00283A38" w:rsidRDefault="0061524D" w:rsidP="001B2204">
            <w:pPr>
              <w:jc w:val="center"/>
              <w:rPr>
                <w:szCs w:val="20"/>
              </w:rPr>
            </w:pPr>
            <w:r>
              <w:rPr>
                <w:szCs w:val="20"/>
              </w:rPr>
              <w:t>1</w:t>
            </w:r>
            <w:r w:rsidRPr="00283A38">
              <w:rPr>
                <w:szCs w:val="20"/>
              </w:rPr>
              <w:t>504_01</w:t>
            </w:r>
          </w:p>
        </w:tc>
        <w:tc>
          <w:tcPr>
            <w:tcW w:w="990" w:type="dxa"/>
          </w:tcPr>
          <w:p w14:paraId="04368969" w14:textId="18B97DF3" w:rsidR="0061524D" w:rsidRPr="00487927" w:rsidRDefault="0061524D" w:rsidP="001B2204">
            <w:pPr>
              <w:jc w:val="center"/>
              <w:rPr>
                <w:rFonts w:cstheme="minorHAnsi"/>
                <w:szCs w:val="20"/>
              </w:rPr>
            </w:pPr>
            <w:r w:rsidRPr="00283A38">
              <w:rPr>
                <w:rFonts w:cstheme="minorHAnsi"/>
                <w:szCs w:val="20"/>
              </w:rPr>
              <w:t>•</w:t>
            </w:r>
          </w:p>
        </w:tc>
        <w:tc>
          <w:tcPr>
            <w:tcW w:w="990" w:type="dxa"/>
          </w:tcPr>
          <w:p w14:paraId="388F2716" w14:textId="404723D5" w:rsidR="0061524D" w:rsidRPr="00487927" w:rsidRDefault="0061524D" w:rsidP="001B2204">
            <w:pPr>
              <w:jc w:val="center"/>
              <w:rPr>
                <w:rFonts w:cstheme="minorHAnsi"/>
                <w:szCs w:val="20"/>
              </w:rPr>
            </w:pPr>
          </w:p>
        </w:tc>
        <w:tc>
          <w:tcPr>
            <w:tcW w:w="990" w:type="dxa"/>
          </w:tcPr>
          <w:p w14:paraId="278BED56" w14:textId="77777777" w:rsidR="0061524D" w:rsidRPr="00487927" w:rsidRDefault="0061524D" w:rsidP="001B2204">
            <w:pPr>
              <w:jc w:val="center"/>
              <w:rPr>
                <w:rFonts w:cstheme="minorHAnsi"/>
                <w:szCs w:val="20"/>
              </w:rPr>
            </w:pPr>
          </w:p>
        </w:tc>
        <w:tc>
          <w:tcPr>
            <w:tcW w:w="990" w:type="dxa"/>
          </w:tcPr>
          <w:p w14:paraId="12D419B9" w14:textId="52781B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B4D15" w14:textId="54711F8C" w:rsidR="0061524D" w:rsidRPr="00487927" w:rsidRDefault="0061524D" w:rsidP="001B2204">
            <w:pPr>
              <w:jc w:val="center"/>
              <w:rPr>
                <w:rFonts w:cstheme="minorHAnsi"/>
                <w:szCs w:val="20"/>
              </w:rPr>
            </w:pPr>
          </w:p>
        </w:tc>
        <w:tc>
          <w:tcPr>
            <w:tcW w:w="990" w:type="dxa"/>
          </w:tcPr>
          <w:p w14:paraId="06291385" w14:textId="77777777" w:rsidR="0061524D" w:rsidRPr="00487927" w:rsidRDefault="0061524D" w:rsidP="001B2204">
            <w:pPr>
              <w:jc w:val="center"/>
              <w:rPr>
                <w:rFonts w:cstheme="minorHAnsi"/>
                <w:szCs w:val="20"/>
              </w:rPr>
            </w:pPr>
          </w:p>
        </w:tc>
        <w:tc>
          <w:tcPr>
            <w:tcW w:w="1080" w:type="dxa"/>
          </w:tcPr>
          <w:p w14:paraId="29411325" w14:textId="77777777" w:rsidR="0061524D" w:rsidRPr="00487927" w:rsidRDefault="0061524D" w:rsidP="001B2204">
            <w:pPr>
              <w:jc w:val="center"/>
              <w:rPr>
                <w:rFonts w:cstheme="minorHAnsi"/>
                <w:szCs w:val="20"/>
              </w:rPr>
            </w:pPr>
          </w:p>
        </w:tc>
        <w:tc>
          <w:tcPr>
            <w:tcW w:w="990" w:type="dxa"/>
          </w:tcPr>
          <w:p w14:paraId="299809D5" w14:textId="77777777" w:rsidR="0061524D" w:rsidRPr="00487927" w:rsidRDefault="0061524D" w:rsidP="001B2204">
            <w:pPr>
              <w:jc w:val="center"/>
              <w:rPr>
                <w:rFonts w:cstheme="minorHAnsi"/>
                <w:szCs w:val="20"/>
              </w:rPr>
            </w:pPr>
          </w:p>
        </w:tc>
        <w:tc>
          <w:tcPr>
            <w:tcW w:w="990" w:type="dxa"/>
          </w:tcPr>
          <w:p w14:paraId="4B88A7FF" w14:textId="77777777" w:rsidR="0061524D" w:rsidRPr="00487927" w:rsidRDefault="0061524D" w:rsidP="001B2204">
            <w:pPr>
              <w:jc w:val="center"/>
              <w:rPr>
                <w:rFonts w:cstheme="minorHAnsi"/>
                <w:szCs w:val="20"/>
              </w:rPr>
            </w:pPr>
          </w:p>
        </w:tc>
        <w:tc>
          <w:tcPr>
            <w:tcW w:w="1103" w:type="dxa"/>
          </w:tcPr>
          <w:p w14:paraId="49969794" w14:textId="77777777" w:rsidR="0061524D" w:rsidRPr="00487927" w:rsidRDefault="0061524D" w:rsidP="001B2204">
            <w:pPr>
              <w:jc w:val="center"/>
              <w:rPr>
                <w:rFonts w:cstheme="minorHAnsi"/>
                <w:szCs w:val="20"/>
              </w:rPr>
            </w:pPr>
          </w:p>
        </w:tc>
        <w:tc>
          <w:tcPr>
            <w:tcW w:w="1103" w:type="dxa"/>
          </w:tcPr>
          <w:p w14:paraId="5737ED45" w14:textId="77777777" w:rsidR="0061524D" w:rsidRPr="00487927" w:rsidRDefault="0061524D" w:rsidP="001B2204">
            <w:pPr>
              <w:jc w:val="center"/>
              <w:rPr>
                <w:rFonts w:cstheme="minorHAnsi"/>
                <w:szCs w:val="20"/>
              </w:rPr>
            </w:pPr>
          </w:p>
        </w:tc>
      </w:tr>
      <w:tr w:rsidR="0061524D" w:rsidRPr="00487927" w14:paraId="4A9C3874" w14:textId="20F6096C" w:rsidTr="0061524D">
        <w:tc>
          <w:tcPr>
            <w:tcW w:w="1255" w:type="dxa"/>
          </w:tcPr>
          <w:p w14:paraId="34F8DAB9" w14:textId="77777777" w:rsidR="0061524D" w:rsidRPr="00283A38" w:rsidRDefault="0061524D" w:rsidP="001B2204">
            <w:pPr>
              <w:jc w:val="center"/>
              <w:rPr>
                <w:szCs w:val="20"/>
              </w:rPr>
            </w:pPr>
            <w:r>
              <w:rPr>
                <w:szCs w:val="20"/>
              </w:rPr>
              <w:t>1</w:t>
            </w:r>
            <w:r w:rsidRPr="00283A38">
              <w:rPr>
                <w:szCs w:val="20"/>
              </w:rPr>
              <w:t>505_01</w:t>
            </w:r>
          </w:p>
        </w:tc>
        <w:tc>
          <w:tcPr>
            <w:tcW w:w="990" w:type="dxa"/>
          </w:tcPr>
          <w:p w14:paraId="74823999" w14:textId="1F218D46" w:rsidR="0061524D" w:rsidRPr="00487927" w:rsidRDefault="0061524D" w:rsidP="001B2204">
            <w:pPr>
              <w:jc w:val="center"/>
              <w:rPr>
                <w:rFonts w:cstheme="minorHAnsi"/>
                <w:szCs w:val="20"/>
              </w:rPr>
            </w:pPr>
            <w:r w:rsidRPr="00283A38">
              <w:rPr>
                <w:rFonts w:cstheme="minorHAnsi"/>
                <w:szCs w:val="20"/>
              </w:rPr>
              <w:t>•</w:t>
            </w:r>
          </w:p>
        </w:tc>
        <w:tc>
          <w:tcPr>
            <w:tcW w:w="990" w:type="dxa"/>
          </w:tcPr>
          <w:p w14:paraId="49EBBF34" w14:textId="3B422B41" w:rsidR="0061524D" w:rsidRPr="00487927" w:rsidRDefault="0061524D" w:rsidP="001B2204">
            <w:pPr>
              <w:jc w:val="center"/>
              <w:rPr>
                <w:rFonts w:cstheme="minorHAnsi"/>
                <w:szCs w:val="20"/>
              </w:rPr>
            </w:pPr>
          </w:p>
        </w:tc>
        <w:tc>
          <w:tcPr>
            <w:tcW w:w="990" w:type="dxa"/>
          </w:tcPr>
          <w:p w14:paraId="6DD8B427" w14:textId="77777777" w:rsidR="0061524D" w:rsidRPr="00487927" w:rsidRDefault="0061524D" w:rsidP="001B2204">
            <w:pPr>
              <w:jc w:val="center"/>
              <w:rPr>
                <w:rFonts w:cstheme="minorHAnsi"/>
                <w:szCs w:val="20"/>
              </w:rPr>
            </w:pPr>
          </w:p>
        </w:tc>
        <w:tc>
          <w:tcPr>
            <w:tcW w:w="990" w:type="dxa"/>
          </w:tcPr>
          <w:p w14:paraId="02D47A78" w14:textId="64B62FEF"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12F91E" w14:textId="6DEB9C34" w:rsidR="0061524D" w:rsidRPr="00487927" w:rsidRDefault="0061524D" w:rsidP="001B2204">
            <w:pPr>
              <w:jc w:val="center"/>
              <w:rPr>
                <w:rFonts w:cstheme="minorHAnsi"/>
                <w:szCs w:val="20"/>
              </w:rPr>
            </w:pPr>
          </w:p>
        </w:tc>
        <w:tc>
          <w:tcPr>
            <w:tcW w:w="990" w:type="dxa"/>
          </w:tcPr>
          <w:p w14:paraId="16EBDBD4" w14:textId="77777777" w:rsidR="0061524D" w:rsidRPr="00487927" w:rsidRDefault="0061524D" w:rsidP="001B2204">
            <w:pPr>
              <w:jc w:val="center"/>
              <w:rPr>
                <w:rFonts w:cstheme="minorHAnsi"/>
                <w:szCs w:val="20"/>
              </w:rPr>
            </w:pPr>
          </w:p>
        </w:tc>
        <w:tc>
          <w:tcPr>
            <w:tcW w:w="1080" w:type="dxa"/>
          </w:tcPr>
          <w:p w14:paraId="457C1381" w14:textId="77777777" w:rsidR="0061524D" w:rsidRPr="00487927" w:rsidRDefault="0061524D" w:rsidP="001B2204">
            <w:pPr>
              <w:jc w:val="center"/>
              <w:rPr>
                <w:rFonts w:cstheme="minorHAnsi"/>
                <w:szCs w:val="20"/>
              </w:rPr>
            </w:pPr>
          </w:p>
        </w:tc>
        <w:tc>
          <w:tcPr>
            <w:tcW w:w="990" w:type="dxa"/>
          </w:tcPr>
          <w:p w14:paraId="38A4512E" w14:textId="77777777" w:rsidR="0061524D" w:rsidRPr="00487927" w:rsidRDefault="0061524D" w:rsidP="001B2204">
            <w:pPr>
              <w:jc w:val="center"/>
              <w:rPr>
                <w:rFonts w:cstheme="minorHAnsi"/>
                <w:szCs w:val="20"/>
              </w:rPr>
            </w:pPr>
          </w:p>
        </w:tc>
        <w:tc>
          <w:tcPr>
            <w:tcW w:w="990" w:type="dxa"/>
          </w:tcPr>
          <w:p w14:paraId="5EEC4319" w14:textId="77777777" w:rsidR="0061524D" w:rsidRPr="00487927" w:rsidRDefault="0061524D" w:rsidP="001B2204">
            <w:pPr>
              <w:jc w:val="center"/>
              <w:rPr>
                <w:rFonts w:cstheme="minorHAnsi"/>
                <w:szCs w:val="20"/>
              </w:rPr>
            </w:pPr>
          </w:p>
        </w:tc>
        <w:tc>
          <w:tcPr>
            <w:tcW w:w="1103" w:type="dxa"/>
          </w:tcPr>
          <w:p w14:paraId="48349F41" w14:textId="77777777" w:rsidR="0061524D" w:rsidRPr="00487927" w:rsidRDefault="0061524D" w:rsidP="001B2204">
            <w:pPr>
              <w:jc w:val="center"/>
              <w:rPr>
                <w:rFonts w:cstheme="minorHAnsi"/>
                <w:szCs w:val="20"/>
              </w:rPr>
            </w:pPr>
          </w:p>
        </w:tc>
        <w:tc>
          <w:tcPr>
            <w:tcW w:w="1103" w:type="dxa"/>
          </w:tcPr>
          <w:p w14:paraId="19D43700" w14:textId="77777777" w:rsidR="0061524D" w:rsidRPr="00487927" w:rsidRDefault="0061524D" w:rsidP="001B2204">
            <w:pPr>
              <w:jc w:val="center"/>
              <w:rPr>
                <w:rFonts w:cstheme="minorHAnsi"/>
                <w:szCs w:val="20"/>
              </w:rPr>
            </w:pPr>
          </w:p>
        </w:tc>
      </w:tr>
      <w:tr w:rsidR="0061524D" w:rsidRPr="00487927" w14:paraId="0F4A8BA5" w14:textId="7A2A1B97" w:rsidTr="0061524D">
        <w:tc>
          <w:tcPr>
            <w:tcW w:w="1255" w:type="dxa"/>
          </w:tcPr>
          <w:p w14:paraId="77B89503" w14:textId="77777777" w:rsidR="0061524D" w:rsidRPr="00283A38" w:rsidRDefault="0061524D" w:rsidP="001B2204">
            <w:pPr>
              <w:jc w:val="center"/>
              <w:rPr>
                <w:szCs w:val="20"/>
              </w:rPr>
            </w:pPr>
            <w:r>
              <w:rPr>
                <w:szCs w:val="20"/>
              </w:rPr>
              <w:t>1</w:t>
            </w:r>
            <w:r w:rsidRPr="00283A38">
              <w:rPr>
                <w:szCs w:val="20"/>
              </w:rPr>
              <w:t>505_02</w:t>
            </w:r>
          </w:p>
        </w:tc>
        <w:tc>
          <w:tcPr>
            <w:tcW w:w="990" w:type="dxa"/>
          </w:tcPr>
          <w:p w14:paraId="6E5E515B" w14:textId="6535808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399171" w14:textId="42E88C62" w:rsidR="0061524D" w:rsidRPr="00487927" w:rsidRDefault="0061524D" w:rsidP="001B2204">
            <w:pPr>
              <w:jc w:val="center"/>
              <w:rPr>
                <w:rFonts w:cstheme="minorHAnsi"/>
                <w:szCs w:val="20"/>
              </w:rPr>
            </w:pPr>
          </w:p>
        </w:tc>
        <w:tc>
          <w:tcPr>
            <w:tcW w:w="990" w:type="dxa"/>
          </w:tcPr>
          <w:p w14:paraId="406C8F8B" w14:textId="77777777" w:rsidR="0061524D" w:rsidRPr="00487927" w:rsidRDefault="0061524D" w:rsidP="001B2204">
            <w:pPr>
              <w:jc w:val="center"/>
              <w:rPr>
                <w:rFonts w:cstheme="minorHAnsi"/>
                <w:szCs w:val="20"/>
              </w:rPr>
            </w:pPr>
          </w:p>
        </w:tc>
        <w:tc>
          <w:tcPr>
            <w:tcW w:w="990" w:type="dxa"/>
          </w:tcPr>
          <w:p w14:paraId="1FDB63CD" w14:textId="3C59C75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E8D97E8" w14:textId="2C6AFF93" w:rsidR="0061524D" w:rsidRPr="00487927" w:rsidRDefault="0061524D" w:rsidP="001B2204">
            <w:pPr>
              <w:jc w:val="center"/>
              <w:rPr>
                <w:rFonts w:cstheme="minorHAnsi"/>
                <w:szCs w:val="20"/>
              </w:rPr>
            </w:pPr>
          </w:p>
        </w:tc>
        <w:tc>
          <w:tcPr>
            <w:tcW w:w="990" w:type="dxa"/>
          </w:tcPr>
          <w:p w14:paraId="790982DC" w14:textId="77777777" w:rsidR="0061524D" w:rsidRPr="00487927" w:rsidRDefault="0061524D" w:rsidP="001B2204">
            <w:pPr>
              <w:jc w:val="center"/>
              <w:rPr>
                <w:rFonts w:cstheme="minorHAnsi"/>
                <w:szCs w:val="20"/>
              </w:rPr>
            </w:pPr>
          </w:p>
        </w:tc>
        <w:tc>
          <w:tcPr>
            <w:tcW w:w="1080" w:type="dxa"/>
          </w:tcPr>
          <w:p w14:paraId="11FBED9E" w14:textId="77777777" w:rsidR="0061524D" w:rsidRPr="00487927" w:rsidRDefault="0061524D" w:rsidP="001B2204">
            <w:pPr>
              <w:jc w:val="center"/>
              <w:rPr>
                <w:rFonts w:cstheme="minorHAnsi"/>
                <w:szCs w:val="20"/>
              </w:rPr>
            </w:pPr>
          </w:p>
        </w:tc>
        <w:tc>
          <w:tcPr>
            <w:tcW w:w="990" w:type="dxa"/>
          </w:tcPr>
          <w:p w14:paraId="1444B513" w14:textId="77777777" w:rsidR="0061524D" w:rsidRPr="00487927" w:rsidRDefault="0061524D" w:rsidP="001B2204">
            <w:pPr>
              <w:jc w:val="center"/>
              <w:rPr>
                <w:rFonts w:cstheme="minorHAnsi"/>
                <w:szCs w:val="20"/>
              </w:rPr>
            </w:pPr>
          </w:p>
        </w:tc>
        <w:tc>
          <w:tcPr>
            <w:tcW w:w="990" w:type="dxa"/>
          </w:tcPr>
          <w:p w14:paraId="5BB30064" w14:textId="77777777" w:rsidR="0061524D" w:rsidRPr="00487927" w:rsidRDefault="0061524D" w:rsidP="001B2204">
            <w:pPr>
              <w:jc w:val="center"/>
              <w:rPr>
                <w:rFonts w:cstheme="minorHAnsi"/>
                <w:szCs w:val="20"/>
              </w:rPr>
            </w:pPr>
          </w:p>
        </w:tc>
        <w:tc>
          <w:tcPr>
            <w:tcW w:w="1103" w:type="dxa"/>
          </w:tcPr>
          <w:p w14:paraId="7AC10B2B" w14:textId="77777777" w:rsidR="0061524D" w:rsidRPr="00487927" w:rsidRDefault="0061524D" w:rsidP="001B2204">
            <w:pPr>
              <w:jc w:val="center"/>
              <w:rPr>
                <w:rFonts w:cstheme="minorHAnsi"/>
                <w:szCs w:val="20"/>
              </w:rPr>
            </w:pPr>
          </w:p>
        </w:tc>
        <w:tc>
          <w:tcPr>
            <w:tcW w:w="1103" w:type="dxa"/>
          </w:tcPr>
          <w:p w14:paraId="3C71736E" w14:textId="77777777" w:rsidR="0061524D" w:rsidRPr="00487927" w:rsidRDefault="0061524D" w:rsidP="001B2204">
            <w:pPr>
              <w:jc w:val="center"/>
              <w:rPr>
                <w:rFonts w:cstheme="minorHAnsi"/>
                <w:szCs w:val="20"/>
              </w:rPr>
            </w:pPr>
          </w:p>
        </w:tc>
      </w:tr>
      <w:tr w:rsidR="0061524D" w:rsidRPr="00487927" w14:paraId="5E925E17" w14:textId="48B73D04" w:rsidTr="0061524D">
        <w:tc>
          <w:tcPr>
            <w:tcW w:w="1255" w:type="dxa"/>
          </w:tcPr>
          <w:p w14:paraId="0F8C0D8C" w14:textId="77777777" w:rsidR="0061524D" w:rsidRPr="00283A38" w:rsidRDefault="0061524D" w:rsidP="001B2204">
            <w:pPr>
              <w:jc w:val="center"/>
              <w:rPr>
                <w:szCs w:val="20"/>
              </w:rPr>
            </w:pPr>
            <w:r>
              <w:rPr>
                <w:szCs w:val="20"/>
              </w:rPr>
              <w:t>1</w:t>
            </w:r>
            <w:r w:rsidRPr="00283A38">
              <w:rPr>
                <w:szCs w:val="20"/>
              </w:rPr>
              <w:t>505_03</w:t>
            </w:r>
          </w:p>
        </w:tc>
        <w:tc>
          <w:tcPr>
            <w:tcW w:w="990" w:type="dxa"/>
          </w:tcPr>
          <w:p w14:paraId="216EC50D" w14:textId="5090D3E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AF076C6" w14:textId="33641462" w:rsidR="0061524D" w:rsidRPr="00487927" w:rsidRDefault="0061524D" w:rsidP="001B2204">
            <w:pPr>
              <w:jc w:val="center"/>
              <w:rPr>
                <w:rFonts w:cstheme="minorHAnsi"/>
                <w:szCs w:val="20"/>
              </w:rPr>
            </w:pPr>
          </w:p>
        </w:tc>
        <w:tc>
          <w:tcPr>
            <w:tcW w:w="990" w:type="dxa"/>
          </w:tcPr>
          <w:p w14:paraId="5EAEF7CE" w14:textId="77777777" w:rsidR="0061524D" w:rsidRPr="00487927" w:rsidRDefault="0061524D" w:rsidP="001B2204">
            <w:pPr>
              <w:jc w:val="center"/>
              <w:rPr>
                <w:rFonts w:cstheme="minorHAnsi"/>
                <w:szCs w:val="20"/>
              </w:rPr>
            </w:pPr>
          </w:p>
        </w:tc>
        <w:tc>
          <w:tcPr>
            <w:tcW w:w="990" w:type="dxa"/>
          </w:tcPr>
          <w:p w14:paraId="486C8531" w14:textId="5B40C3B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6094546" w14:textId="3E907F32" w:rsidR="0061524D" w:rsidRPr="00487927" w:rsidRDefault="0061524D" w:rsidP="001B2204">
            <w:pPr>
              <w:jc w:val="center"/>
              <w:rPr>
                <w:rFonts w:cstheme="minorHAnsi"/>
                <w:szCs w:val="20"/>
              </w:rPr>
            </w:pPr>
          </w:p>
        </w:tc>
        <w:tc>
          <w:tcPr>
            <w:tcW w:w="990" w:type="dxa"/>
          </w:tcPr>
          <w:p w14:paraId="6CB362DF" w14:textId="77777777" w:rsidR="0061524D" w:rsidRPr="00487927" w:rsidRDefault="0061524D" w:rsidP="001B2204">
            <w:pPr>
              <w:jc w:val="center"/>
              <w:rPr>
                <w:rFonts w:cstheme="minorHAnsi"/>
                <w:szCs w:val="20"/>
              </w:rPr>
            </w:pPr>
          </w:p>
        </w:tc>
        <w:tc>
          <w:tcPr>
            <w:tcW w:w="1080" w:type="dxa"/>
          </w:tcPr>
          <w:p w14:paraId="4F0385AF" w14:textId="77777777" w:rsidR="0061524D" w:rsidRPr="00487927" w:rsidRDefault="0061524D" w:rsidP="001B2204">
            <w:pPr>
              <w:jc w:val="center"/>
              <w:rPr>
                <w:rFonts w:cstheme="minorHAnsi"/>
                <w:szCs w:val="20"/>
              </w:rPr>
            </w:pPr>
          </w:p>
        </w:tc>
        <w:tc>
          <w:tcPr>
            <w:tcW w:w="990" w:type="dxa"/>
          </w:tcPr>
          <w:p w14:paraId="6E4D0633" w14:textId="77777777" w:rsidR="0061524D" w:rsidRPr="00487927" w:rsidRDefault="0061524D" w:rsidP="001B2204">
            <w:pPr>
              <w:jc w:val="center"/>
              <w:rPr>
                <w:rFonts w:cstheme="minorHAnsi"/>
                <w:szCs w:val="20"/>
              </w:rPr>
            </w:pPr>
          </w:p>
        </w:tc>
        <w:tc>
          <w:tcPr>
            <w:tcW w:w="990" w:type="dxa"/>
          </w:tcPr>
          <w:p w14:paraId="40BAB08A" w14:textId="77777777" w:rsidR="0061524D" w:rsidRPr="00487927" w:rsidRDefault="0061524D" w:rsidP="001B2204">
            <w:pPr>
              <w:jc w:val="center"/>
              <w:rPr>
                <w:rFonts w:cstheme="minorHAnsi"/>
                <w:szCs w:val="20"/>
              </w:rPr>
            </w:pPr>
          </w:p>
        </w:tc>
        <w:tc>
          <w:tcPr>
            <w:tcW w:w="1103" w:type="dxa"/>
          </w:tcPr>
          <w:p w14:paraId="6EE429B5" w14:textId="77777777" w:rsidR="0061524D" w:rsidRPr="00487927" w:rsidRDefault="0061524D" w:rsidP="001B2204">
            <w:pPr>
              <w:jc w:val="center"/>
              <w:rPr>
                <w:rFonts w:cstheme="minorHAnsi"/>
                <w:szCs w:val="20"/>
              </w:rPr>
            </w:pPr>
          </w:p>
        </w:tc>
        <w:tc>
          <w:tcPr>
            <w:tcW w:w="1103" w:type="dxa"/>
          </w:tcPr>
          <w:p w14:paraId="38ACAF8D" w14:textId="77777777" w:rsidR="0061524D" w:rsidRPr="00487927" w:rsidRDefault="0061524D" w:rsidP="001B2204">
            <w:pPr>
              <w:jc w:val="center"/>
              <w:rPr>
                <w:rFonts w:cstheme="minorHAnsi"/>
                <w:szCs w:val="20"/>
              </w:rPr>
            </w:pPr>
          </w:p>
        </w:tc>
      </w:tr>
      <w:tr w:rsidR="0061524D" w:rsidRPr="00487927" w14:paraId="4D69554D" w14:textId="7114652C" w:rsidTr="0061524D">
        <w:tc>
          <w:tcPr>
            <w:tcW w:w="1255" w:type="dxa"/>
          </w:tcPr>
          <w:p w14:paraId="61DF6EAF" w14:textId="77777777" w:rsidR="0061524D" w:rsidRPr="00283A38" w:rsidRDefault="0061524D" w:rsidP="001B2204">
            <w:pPr>
              <w:jc w:val="center"/>
              <w:rPr>
                <w:szCs w:val="20"/>
              </w:rPr>
            </w:pPr>
            <w:r>
              <w:rPr>
                <w:szCs w:val="20"/>
              </w:rPr>
              <w:t>1</w:t>
            </w:r>
            <w:r w:rsidRPr="00283A38">
              <w:rPr>
                <w:szCs w:val="20"/>
              </w:rPr>
              <w:t>506_01</w:t>
            </w:r>
          </w:p>
        </w:tc>
        <w:tc>
          <w:tcPr>
            <w:tcW w:w="990" w:type="dxa"/>
          </w:tcPr>
          <w:p w14:paraId="2100F3D8" w14:textId="5F1DE70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3A60DFC" w14:textId="318A4835" w:rsidR="0061524D" w:rsidRPr="00487927" w:rsidRDefault="0061524D" w:rsidP="001B2204">
            <w:pPr>
              <w:jc w:val="center"/>
              <w:rPr>
                <w:rFonts w:cstheme="minorHAnsi"/>
                <w:szCs w:val="20"/>
              </w:rPr>
            </w:pPr>
          </w:p>
        </w:tc>
        <w:tc>
          <w:tcPr>
            <w:tcW w:w="990" w:type="dxa"/>
          </w:tcPr>
          <w:p w14:paraId="46BCC6DF" w14:textId="77777777" w:rsidR="0061524D" w:rsidRPr="00487927" w:rsidRDefault="0061524D" w:rsidP="001B2204">
            <w:pPr>
              <w:jc w:val="center"/>
              <w:rPr>
                <w:rFonts w:cstheme="minorHAnsi"/>
                <w:szCs w:val="20"/>
              </w:rPr>
            </w:pPr>
          </w:p>
        </w:tc>
        <w:tc>
          <w:tcPr>
            <w:tcW w:w="990" w:type="dxa"/>
          </w:tcPr>
          <w:p w14:paraId="29F81ECA" w14:textId="5EA2553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473514B" w14:textId="063E9573" w:rsidR="0061524D" w:rsidRPr="00487927" w:rsidRDefault="0061524D" w:rsidP="001B2204">
            <w:pPr>
              <w:jc w:val="center"/>
              <w:rPr>
                <w:rFonts w:cstheme="minorHAnsi"/>
                <w:szCs w:val="20"/>
              </w:rPr>
            </w:pPr>
          </w:p>
        </w:tc>
        <w:tc>
          <w:tcPr>
            <w:tcW w:w="990" w:type="dxa"/>
          </w:tcPr>
          <w:p w14:paraId="77026E6E" w14:textId="77777777" w:rsidR="0061524D" w:rsidRPr="00487927" w:rsidRDefault="0061524D" w:rsidP="001B2204">
            <w:pPr>
              <w:jc w:val="center"/>
              <w:rPr>
                <w:rFonts w:cstheme="minorHAnsi"/>
                <w:szCs w:val="20"/>
              </w:rPr>
            </w:pPr>
          </w:p>
        </w:tc>
        <w:tc>
          <w:tcPr>
            <w:tcW w:w="1080" w:type="dxa"/>
          </w:tcPr>
          <w:p w14:paraId="218E19C5" w14:textId="77777777" w:rsidR="0061524D" w:rsidRPr="00487927" w:rsidRDefault="0061524D" w:rsidP="001B2204">
            <w:pPr>
              <w:jc w:val="center"/>
              <w:rPr>
                <w:rFonts w:cstheme="minorHAnsi"/>
                <w:szCs w:val="20"/>
              </w:rPr>
            </w:pPr>
          </w:p>
        </w:tc>
        <w:tc>
          <w:tcPr>
            <w:tcW w:w="990" w:type="dxa"/>
          </w:tcPr>
          <w:p w14:paraId="719DBC0F" w14:textId="77777777" w:rsidR="0061524D" w:rsidRPr="00487927" w:rsidRDefault="0061524D" w:rsidP="001B2204">
            <w:pPr>
              <w:jc w:val="center"/>
              <w:rPr>
                <w:rFonts w:cstheme="minorHAnsi"/>
                <w:szCs w:val="20"/>
              </w:rPr>
            </w:pPr>
          </w:p>
        </w:tc>
        <w:tc>
          <w:tcPr>
            <w:tcW w:w="990" w:type="dxa"/>
          </w:tcPr>
          <w:p w14:paraId="6402FEC0" w14:textId="77777777" w:rsidR="0061524D" w:rsidRPr="00487927" w:rsidRDefault="0061524D" w:rsidP="001B2204">
            <w:pPr>
              <w:jc w:val="center"/>
              <w:rPr>
                <w:rFonts w:cstheme="minorHAnsi"/>
                <w:szCs w:val="20"/>
              </w:rPr>
            </w:pPr>
          </w:p>
        </w:tc>
        <w:tc>
          <w:tcPr>
            <w:tcW w:w="1103" w:type="dxa"/>
          </w:tcPr>
          <w:p w14:paraId="073B232B" w14:textId="77777777" w:rsidR="0061524D" w:rsidRPr="00487927" w:rsidRDefault="0061524D" w:rsidP="001B2204">
            <w:pPr>
              <w:jc w:val="center"/>
              <w:rPr>
                <w:rFonts w:cstheme="minorHAnsi"/>
                <w:szCs w:val="20"/>
              </w:rPr>
            </w:pPr>
          </w:p>
        </w:tc>
        <w:tc>
          <w:tcPr>
            <w:tcW w:w="1103" w:type="dxa"/>
          </w:tcPr>
          <w:p w14:paraId="367A4AC3" w14:textId="77777777" w:rsidR="0061524D" w:rsidRPr="00487927" w:rsidRDefault="0061524D" w:rsidP="001B2204">
            <w:pPr>
              <w:jc w:val="center"/>
              <w:rPr>
                <w:rFonts w:cstheme="minorHAnsi"/>
                <w:szCs w:val="20"/>
              </w:rPr>
            </w:pPr>
          </w:p>
        </w:tc>
      </w:tr>
      <w:tr w:rsidR="0061524D" w:rsidRPr="00487927" w14:paraId="607A3F25" w14:textId="4790BDCC" w:rsidTr="0061524D">
        <w:tc>
          <w:tcPr>
            <w:tcW w:w="1255" w:type="dxa"/>
          </w:tcPr>
          <w:p w14:paraId="75EDBAD7" w14:textId="77777777" w:rsidR="0061524D" w:rsidRPr="00283A38" w:rsidRDefault="0061524D" w:rsidP="001B2204">
            <w:pPr>
              <w:jc w:val="center"/>
              <w:rPr>
                <w:szCs w:val="20"/>
              </w:rPr>
            </w:pPr>
            <w:r>
              <w:rPr>
                <w:szCs w:val="20"/>
              </w:rPr>
              <w:t>1</w:t>
            </w:r>
            <w:r w:rsidRPr="00283A38">
              <w:rPr>
                <w:szCs w:val="20"/>
              </w:rPr>
              <w:t>507_01</w:t>
            </w:r>
          </w:p>
        </w:tc>
        <w:tc>
          <w:tcPr>
            <w:tcW w:w="990" w:type="dxa"/>
          </w:tcPr>
          <w:p w14:paraId="18B445A0" w14:textId="19342A5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C25BAF3" w14:textId="3C977019" w:rsidR="0061524D" w:rsidRPr="00487927" w:rsidRDefault="0061524D" w:rsidP="001B2204">
            <w:pPr>
              <w:jc w:val="center"/>
              <w:rPr>
                <w:rFonts w:cstheme="minorHAnsi"/>
                <w:szCs w:val="20"/>
              </w:rPr>
            </w:pPr>
          </w:p>
        </w:tc>
        <w:tc>
          <w:tcPr>
            <w:tcW w:w="990" w:type="dxa"/>
          </w:tcPr>
          <w:p w14:paraId="78C7C5E7" w14:textId="77777777" w:rsidR="0061524D" w:rsidRPr="00487927" w:rsidRDefault="0061524D" w:rsidP="001B2204">
            <w:pPr>
              <w:jc w:val="center"/>
              <w:rPr>
                <w:rFonts w:cstheme="minorHAnsi"/>
                <w:szCs w:val="20"/>
              </w:rPr>
            </w:pPr>
          </w:p>
        </w:tc>
        <w:tc>
          <w:tcPr>
            <w:tcW w:w="990" w:type="dxa"/>
          </w:tcPr>
          <w:p w14:paraId="64748BB2" w14:textId="14AD2A1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E81D06D" w14:textId="2EC20633" w:rsidR="0061524D" w:rsidRPr="00487927" w:rsidRDefault="0061524D" w:rsidP="001B2204">
            <w:pPr>
              <w:jc w:val="center"/>
              <w:rPr>
                <w:rFonts w:cstheme="minorHAnsi"/>
                <w:szCs w:val="20"/>
              </w:rPr>
            </w:pPr>
          </w:p>
        </w:tc>
        <w:tc>
          <w:tcPr>
            <w:tcW w:w="990" w:type="dxa"/>
          </w:tcPr>
          <w:p w14:paraId="25259867" w14:textId="77777777" w:rsidR="0061524D" w:rsidRPr="00487927" w:rsidRDefault="0061524D" w:rsidP="001B2204">
            <w:pPr>
              <w:jc w:val="center"/>
              <w:rPr>
                <w:rFonts w:cstheme="minorHAnsi"/>
                <w:szCs w:val="20"/>
              </w:rPr>
            </w:pPr>
          </w:p>
        </w:tc>
        <w:tc>
          <w:tcPr>
            <w:tcW w:w="1080" w:type="dxa"/>
          </w:tcPr>
          <w:p w14:paraId="29516619" w14:textId="77777777" w:rsidR="0061524D" w:rsidRPr="00487927" w:rsidRDefault="0061524D" w:rsidP="001B2204">
            <w:pPr>
              <w:jc w:val="center"/>
              <w:rPr>
                <w:rFonts w:cstheme="minorHAnsi"/>
                <w:szCs w:val="20"/>
              </w:rPr>
            </w:pPr>
          </w:p>
        </w:tc>
        <w:tc>
          <w:tcPr>
            <w:tcW w:w="990" w:type="dxa"/>
          </w:tcPr>
          <w:p w14:paraId="2029F1EE" w14:textId="77777777" w:rsidR="0061524D" w:rsidRPr="00487927" w:rsidRDefault="0061524D" w:rsidP="001B2204">
            <w:pPr>
              <w:jc w:val="center"/>
              <w:rPr>
                <w:rFonts w:cstheme="minorHAnsi"/>
                <w:szCs w:val="20"/>
              </w:rPr>
            </w:pPr>
          </w:p>
        </w:tc>
        <w:tc>
          <w:tcPr>
            <w:tcW w:w="990" w:type="dxa"/>
          </w:tcPr>
          <w:p w14:paraId="6A02A6BE" w14:textId="77777777" w:rsidR="0061524D" w:rsidRPr="00487927" w:rsidRDefault="0061524D" w:rsidP="001B2204">
            <w:pPr>
              <w:jc w:val="center"/>
              <w:rPr>
                <w:rFonts w:cstheme="minorHAnsi"/>
                <w:szCs w:val="20"/>
              </w:rPr>
            </w:pPr>
          </w:p>
        </w:tc>
        <w:tc>
          <w:tcPr>
            <w:tcW w:w="1103" w:type="dxa"/>
          </w:tcPr>
          <w:p w14:paraId="3992363B" w14:textId="77777777" w:rsidR="0061524D" w:rsidRPr="00487927" w:rsidRDefault="0061524D" w:rsidP="001B2204">
            <w:pPr>
              <w:jc w:val="center"/>
              <w:rPr>
                <w:rFonts w:cstheme="minorHAnsi"/>
                <w:szCs w:val="20"/>
              </w:rPr>
            </w:pPr>
          </w:p>
        </w:tc>
        <w:tc>
          <w:tcPr>
            <w:tcW w:w="1103" w:type="dxa"/>
          </w:tcPr>
          <w:p w14:paraId="16CE09B6" w14:textId="77777777" w:rsidR="0061524D" w:rsidRPr="00487927" w:rsidRDefault="0061524D" w:rsidP="001B2204">
            <w:pPr>
              <w:jc w:val="center"/>
              <w:rPr>
                <w:rFonts w:cstheme="minorHAnsi"/>
                <w:szCs w:val="20"/>
              </w:rPr>
            </w:pPr>
          </w:p>
        </w:tc>
      </w:tr>
      <w:tr w:rsidR="0061524D" w:rsidRPr="00487927" w14:paraId="223698BA" w14:textId="02237E03" w:rsidTr="0061524D">
        <w:tc>
          <w:tcPr>
            <w:tcW w:w="1255" w:type="dxa"/>
          </w:tcPr>
          <w:p w14:paraId="33CFD490" w14:textId="77777777" w:rsidR="0061524D" w:rsidRPr="00283A38" w:rsidRDefault="0061524D" w:rsidP="001B2204">
            <w:pPr>
              <w:jc w:val="center"/>
              <w:rPr>
                <w:szCs w:val="20"/>
              </w:rPr>
            </w:pPr>
            <w:r>
              <w:rPr>
                <w:szCs w:val="20"/>
              </w:rPr>
              <w:t>1</w:t>
            </w:r>
            <w:r w:rsidRPr="00283A38">
              <w:rPr>
                <w:szCs w:val="20"/>
              </w:rPr>
              <w:t>508_01</w:t>
            </w:r>
          </w:p>
        </w:tc>
        <w:tc>
          <w:tcPr>
            <w:tcW w:w="990" w:type="dxa"/>
          </w:tcPr>
          <w:p w14:paraId="6531D6FB" w14:textId="014A2E8B" w:rsidR="0061524D" w:rsidRPr="00487927" w:rsidRDefault="0061524D" w:rsidP="001B2204">
            <w:pPr>
              <w:jc w:val="center"/>
              <w:rPr>
                <w:rFonts w:cstheme="minorHAnsi"/>
                <w:szCs w:val="20"/>
              </w:rPr>
            </w:pPr>
            <w:r w:rsidRPr="00283A38">
              <w:rPr>
                <w:rFonts w:cstheme="minorHAnsi"/>
                <w:szCs w:val="20"/>
              </w:rPr>
              <w:t>•</w:t>
            </w:r>
          </w:p>
        </w:tc>
        <w:tc>
          <w:tcPr>
            <w:tcW w:w="990" w:type="dxa"/>
          </w:tcPr>
          <w:p w14:paraId="471A6DA8" w14:textId="56DFDD18" w:rsidR="0061524D" w:rsidRPr="00487927" w:rsidRDefault="0061524D" w:rsidP="001B2204">
            <w:pPr>
              <w:jc w:val="center"/>
              <w:rPr>
                <w:rFonts w:cstheme="minorHAnsi"/>
                <w:szCs w:val="20"/>
              </w:rPr>
            </w:pPr>
          </w:p>
        </w:tc>
        <w:tc>
          <w:tcPr>
            <w:tcW w:w="990" w:type="dxa"/>
          </w:tcPr>
          <w:p w14:paraId="57C95945" w14:textId="77777777" w:rsidR="0061524D" w:rsidRPr="00487927" w:rsidRDefault="0061524D" w:rsidP="001B2204">
            <w:pPr>
              <w:jc w:val="center"/>
              <w:rPr>
                <w:rFonts w:cstheme="minorHAnsi"/>
                <w:szCs w:val="20"/>
              </w:rPr>
            </w:pPr>
          </w:p>
        </w:tc>
        <w:tc>
          <w:tcPr>
            <w:tcW w:w="990" w:type="dxa"/>
          </w:tcPr>
          <w:p w14:paraId="78E6F059" w14:textId="5234131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BED9B99" w14:textId="66201C34" w:rsidR="0061524D" w:rsidRPr="00487927" w:rsidRDefault="0061524D" w:rsidP="001B2204">
            <w:pPr>
              <w:jc w:val="center"/>
              <w:rPr>
                <w:rFonts w:cstheme="minorHAnsi"/>
                <w:szCs w:val="20"/>
              </w:rPr>
            </w:pPr>
          </w:p>
        </w:tc>
        <w:tc>
          <w:tcPr>
            <w:tcW w:w="990" w:type="dxa"/>
          </w:tcPr>
          <w:p w14:paraId="4577270E" w14:textId="77777777" w:rsidR="0061524D" w:rsidRPr="00487927" w:rsidRDefault="0061524D" w:rsidP="001B2204">
            <w:pPr>
              <w:jc w:val="center"/>
              <w:rPr>
                <w:rFonts w:cstheme="minorHAnsi"/>
                <w:szCs w:val="20"/>
              </w:rPr>
            </w:pPr>
          </w:p>
        </w:tc>
        <w:tc>
          <w:tcPr>
            <w:tcW w:w="1080" w:type="dxa"/>
          </w:tcPr>
          <w:p w14:paraId="04EB37DE" w14:textId="77777777" w:rsidR="0061524D" w:rsidRPr="00487927" w:rsidRDefault="0061524D" w:rsidP="001B2204">
            <w:pPr>
              <w:jc w:val="center"/>
              <w:rPr>
                <w:rFonts w:cstheme="minorHAnsi"/>
                <w:szCs w:val="20"/>
              </w:rPr>
            </w:pPr>
          </w:p>
        </w:tc>
        <w:tc>
          <w:tcPr>
            <w:tcW w:w="990" w:type="dxa"/>
          </w:tcPr>
          <w:p w14:paraId="34A1BA5D" w14:textId="77777777" w:rsidR="0061524D" w:rsidRPr="00487927" w:rsidRDefault="0061524D" w:rsidP="001B2204">
            <w:pPr>
              <w:jc w:val="center"/>
              <w:rPr>
                <w:rFonts w:cstheme="minorHAnsi"/>
                <w:szCs w:val="20"/>
              </w:rPr>
            </w:pPr>
          </w:p>
        </w:tc>
        <w:tc>
          <w:tcPr>
            <w:tcW w:w="990" w:type="dxa"/>
          </w:tcPr>
          <w:p w14:paraId="28DEEEDA" w14:textId="77777777" w:rsidR="0061524D" w:rsidRPr="00487927" w:rsidRDefault="0061524D" w:rsidP="001B2204">
            <w:pPr>
              <w:jc w:val="center"/>
              <w:rPr>
                <w:rFonts w:cstheme="minorHAnsi"/>
                <w:szCs w:val="20"/>
              </w:rPr>
            </w:pPr>
          </w:p>
        </w:tc>
        <w:tc>
          <w:tcPr>
            <w:tcW w:w="1103" w:type="dxa"/>
          </w:tcPr>
          <w:p w14:paraId="1AC66F26" w14:textId="77777777" w:rsidR="0061524D" w:rsidRPr="00487927" w:rsidRDefault="0061524D" w:rsidP="001B2204">
            <w:pPr>
              <w:jc w:val="center"/>
              <w:rPr>
                <w:rFonts w:cstheme="minorHAnsi"/>
                <w:szCs w:val="20"/>
              </w:rPr>
            </w:pPr>
          </w:p>
        </w:tc>
        <w:tc>
          <w:tcPr>
            <w:tcW w:w="1103" w:type="dxa"/>
          </w:tcPr>
          <w:p w14:paraId="26A5DC9C" w14:textId="77777777" w:rsidR="0061524D" w:rsidRPr="00487927" w:rsidRDefault="0061524D" w:rsidP="001B2204">
            <w:pPr>
              <w:jc w:val="center"/>
              <w:rPr>
                <w:rFonts w:cstheme="minorHAnsi"/>
                <w:szCs w:val="20"/>
              </w:rPr>
            </w:pPr>
          </w:p>
        </w:tc>
      </w:tr>
      <w:tr w:rsidR="0061524D" w:rsidRPr="00487927" w14:paraId="14BB298F" w14:textId="44B2DF8A" w:rsidTr="0061524D">
        <w:tc>
          <w:tcPr>
            <w:tcW w:w="1255" w:type="dxa"/>
          </w:tcPr>
          <w:p w14:paraId="18F64578" w14:textId="77777777" w:rsidR="0061524D" w:rsidRPr="00283A38" w:rsidRDefault="0061524D" w:rsidP="001B2204">
            <w:pPr>
              <w:jc w:val="center"/>
              <w:rPr>
                <w:szCs w:val="20"/>
              </w:rPr>
            </w:pPr>
            <w:r>
              <w:rPr>
                <w:szCs w:val="20"/>
              </w:rPr>
              <w:t>1</w:t>
            </w:r>
            <w:r w:rsidRPr="00283A38">
              <w:rPr>
                <w:szCs w:val="20"/>
              </w:rPr>
              <w:t>508_02</w:t>
            </w:r>
          </w:p>
        </w:tc>
        <w:tc>
          <w:tcPr>
            <w:tcW w:w="990" w:type="dxa"/>
          </w:tcPr>
          <w:p w14:paraId="64B5C722" w14:textId="15E84E89" w:rsidR="0061524D" w:rsidRPr="00487927" w:rsidRDefault="0061524D" w:rsidP="001B2204">
            <w:pPr>
              <w:jc w:val="center"/>
              <w:rPr>
                <w:rFonts w:cstheme="minorHAnsi"/>
                <w:szCs w:val="20"/>
              </w:rPr>
            </w:pPr>
            <w:r w:rsidRPr="00283A38">
              <w:rPr>
                <w:rFonts w:cstheme="minorHAnsi"/>
                <w:szCs w:val="20"/>
              </w:rPr>
              <w:t>•</w:t>
            </w:r>
          </w:p>
        </w:tc>
        <w:tc>
          <w:tcPr>
            <w:tcW w:w="990" w:type="dxa"/>
          </w:tcPr>
          <w:p w14:paraId="3AD3B8F4" w14:textId="44113F4A" w:rsidR="0061524D" w:rsidRPr="00487927" w:rsidRDefault="0061524D" w:rsidP="001B2204">
            <w:pPr>
              <w:jc w:val="center"/>
              <w:rPr>
                <w:rFonts w:cstheme="minorHAnsi"/>
                <w:szCs w:val="20"/>
              </w:rPr>
            </w:pPr>
          </w:p>
        </w:tc>
        <w:tc>
          <w:tcPr>
            <w:tcW w:w="990" w:type="dxa"/>
          </w:tcPr>
          <w:p w14:paraId="5DA4D12B" w14:textId="77777777" w:rsidR="0061524D" w:rsidRPr="00487927" w:rsidRDefault="0061524D" w:rsidP="001B2204">
            <w:pPr>
              <w:jc w:val="center"/>
              <w:rPr>
                <w:rFonts w:cstheme="minorHAnsi"/>
                <w:szCs w:val="20"/>
              </w:rPr>
            </w:pPr>
          </w:p>
        </w:tc>
        <w:tc>
          <w:tcPr>
            <w:tcW w:w="990" w:type="dxa"/>
          </w:tcPr>
          <w:p w14:paraId="55C00C8F" w14:textId="32CD1A52"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6B307F" w14:textId="4E9F7108" w:rsidR="0061524D" w:rsidRPr="00487927" w:rsidRDefault="0061524D" w:rsidP="001B2204">
            <w:pPr>
              <w:jc w:val="center"/>
              <w:rPr>
                <w:rFonts w:cstheme="minorHAnsi"/>
                <w:szCs w:val="20"/>
              </w:rPr>
            </w:pPr>
          </w:p>
        </w:tc>
        <w:tc>
          <w:tcPr>
            <w:tcW w:w="990" w:type="dxa"/>
          </w:tcPr>
          <w:p w14:paraId="16305966" w14:textId="77777777" w:rsidR="0061524D" w:rsidRPr="00487927" w:rsidRDefault="0061524D" w:rsidP="001B2204">
            <w:pPr>
              <w:jc w:val="center"/>
              <w:rPr>
                <w:rFonts w:cstheme="minorHAnsi"/>
                <w:szCs w:val="20"/>
              </w:rPr>
            </w:pPr>
          </w:p>
        </w:tc>
        <w:tc>
          <w:tcPr>
            <w:tcW w:w="1080" w:type="dxa"/>
          </w:tcPr>
          <w:p w14:paraId="583D428F" w14:textId="77777777" w:rsidR="0061524D" w:rsidRPr="00487927" w:rsidRDefault="0061524D" w:rsidP="001B2204">
            <w:pPr>
              <w:jc w:val="center"/>
              <w:rPr>
                <w:rFonts w:cstheme="minorHAnsi"/>
                <w:szCs w:val="20"/>
              </w:rPr>
            </w:pPr>
          </w:p>
        </w:tc>
        <w:tc>
          <w:tcPr>
            <w:tcW w:w="990" w:type="dxa"/>
          </w:tcPr>
          <w:p w14:paraId="6B50CE53" w14:textId="77777777" w:rsidR="0061524D" w:rsidRPr="00487927" w:rsidRDefault="0061524D" w:rsidP="001B2204">
            <w:pPr>
              <w:jc w:val="center"/>
              <w:rPr>
                <w:rFonts w:cstheme="minorHAnsi"/>
                <w:szCs w:val="20"/>
              </w:rPr>
            </w:pPr>
          </w:p>
        </w:tc>
        <w:tc>
          <w:tcPr>
            <w:tcW w:w="990" w:type="dxa"/>
          </w:tcPr>
          <w:p w14:paraId="782352D3" w14:textId="77777777" w:rsidR="0061524D" w:rsidRPr="00487927" w:rsidRDefault="0061524D" w:rsidP="001B2204">
            <w:pPr>
              <w:jc w:val="center"/>
              <w:rPr>
                <w:rFonts w:cstheme="minorHAnsi"/>
                <w:szCs w:val="20"/>
              </w:rPr>
            </w:pPr>
          </w:p>
        </w:tc>
        <w:tc>
          <w:tcPr>
            <w:tcW w:w="1103" w:type="dxa"/>
          </w:tcPr>
          <w:p w14:paraId="05479405" w14:textId="77777777" w:rsidR="0061524D" w:rsidRPr="00487927" w:rsidRDefault="0061524D" w:rsidP="001B2204">
            <w:pPr>
              <w:jc w:val="center"/>
              <w:rPr>
                <w:rFonts w:cstheme="minorHAnsi"/>
                <w:szCs w:val="20"/>
              </w:rPr>
            </w:pPr>
          </w:p>
        </w:tc>
        <w:tc>
          <w:tcPr>
            <w:tcW w:w="1103" w:type="dxa"/>
          </w:tcPr>
          <w:p w14:paraId="1D3692EB" w14:textId="77777777" w:rsidR="0061524D" w:rsidRPr="00487927" w:rsidRDefault="0061524D" w:rsidP="001B2204">
            <w:pPr>
              <w:jc w:val="center"/>
              <w:rPr>
                <w:rFonts w:cstheme="minorHAnsi"/>
                <w:szCs w:val="20"/>
              </w:rPr>
            </w:pPr>
          </w:p>
        </w:tc>
      </w:tr>
      <w:tr w:rsidR="0061524D" w:rsidRPr="00487927" w14:paraId="10F0FD96" w14:textId="19A4AFF6" w:rsidTr="0061524D">
        <w:tc>
          <w:tcPr>
            <w:tcW w:w="1255" w:type="dxa"/>
          </w:tcPr>
          <w:p w14:paraId="47B68A87" w14:textId="77777777" w:rsidR="0061524D" w:rsidRPr="00283A38" w:rsidRDefault="0061524D" w:rsidP="001B2204">
            <w:pPr>
              <w:jc w:val="center"/>
              <w:rPr>
                <w:szCs w:val="20"/>
              </w:rPr>
            </w:pPr>
            <w:r>
              <w:rPr>
                <w:szCs w:val="20"/>
              </w:rPr>
              <w:t>1</w:t>
            </w:r>
            <w:r w:rsidRPr="00283A38">
              <w:rPr>
                <w:szCs w:val="20"/>
              </w:rPr>
              <w:t>509_01</w:t>
            </w:r>
          </w:p>
        </w:tc>
        <w:tc>
          <w:tcPr>
            <w:tcW w:w="990" w:type="dxa"/>
          </w:tcPr>
          <w:p w14:paraId="5BB8E07F" w14:textId="0C198E8D" w:rsidR="0061524D" w:rsidRPr="00487927" w:rsidRDefault="0061524D" w:rsidP="001B2204">
            <w:pPr>
              <w:jc w:val="center"/>
              <w:rPr>
                <w:rFonts w:cstheme="minorHAnsi"/>
                <w:szCs w:val="20"/>
              </w:rPr>
            </w:pPr>
            <w:r w:rsidRPr="00283A38">
              <w:rPr>
                <w:rFonts w:cstheme="minorHAnsi"/>
                <w:szCs w:val="20"/>
              </w:rPr>
              <w:t>•</w:t>
            </w:r>
          </w:p>
        </w:tc>
        <w:tc>
          <w:tcPr>
            <w:tcW w:w="990" w:type="dxa"/>
          </w:tcPr>
          <w:p w14:paraId="40ED3A84" w14:textId="2CA5479B" w:rsidR="0061524D" w:rsidRPr="00487927" w:rsidRDefault="0061524D" w:rsidP="001B2204">
            <w:pPr>
              <w:jc w:val="center"/>
              <w:rPr>
                <w:rFonts w:cstheme="minorHAnsi"/>
                <w:szCs w:val="20"/>
              </w:rPr>
            </w:pPr>
          </w:p>
        </w:tc>
        <w:tc>
          <w:tcPr>
            <w:tcW w:w="990" w:type="dxa"/>
          </w:tcPr>
          <w:p w14:paraId="74B2591C" w14:textId="77777777" w:rsidR="0061524D" w:rsidRPr="00487927" w:rsidRDefault="0061524D" w:rsidP="001B2204">
            <w:pPr>
              <w:jc w:val="center"/>
              <w:rPr>
                <w:rFonts w:cstheme="minorHAnsi"/>
                <w:szCs w:val="20"/>
              </w:rPr>
            </w:pPr>
          </w:p>
        </w:tc>
        <w:tc>
          <w:tcPr>
            <w:tcW w:w="990" w:type="dxa"/>
          </w:tcPr>
          <w:p w14:paraId="1CC2FA16" w14:textId="017781C7"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EAB776" w14:textId="43AE9CD2" w:rsidR="0061524D" w:rsidRPr="00487927" w:rsidRDefault="0061524D" w:rsidP="001B2204">
            <w:pPr>
              <w:jc w:val="center"/>
              <w:rPr>
                <w:rFonts w:cstheme="minorHAnsi"/>
                <w:szCs w:val="20"/>
              </w:rPr>
            </w:pPr>
          </w:p>
        </w:tc>
        <w:tc>
          <w:tcPr>
            <w:tcW w:w="990" w:type="dxa"/>
          </w:tcPr>
          <w:p w14:paraId="328D1E15" w14:textId="77777777" w:rsidR="0061524D" w:rsidRPr="00487927" w:rsidRDefault="0061524D" w:rsidP="001B2204">
            <w:pPr>
              <w:jc w:val="center"/>
              <w:rPr>
                <w:rFonts w:cstheme="minorHAnsi"/>
                <w:szCs w:val="20"/>
              </w:rPr>
            </w:pPr>
          </w:p>
        </w:tc>
        <w:tc>
          <w:tcPr>
            <w:tcW w:w="1080" w:type="dxa"/>
          </w:tcPr>
          <w:p w14:paraId="4DB3ABC7" w14:textId="77777777" w:rsidR="0061524D" w:rsidRPr="00487927" w:rsidRDefault="0061524D" w:rsidP="001B2204">
            <w:pPr>
              <w:jc w:val="center"/>
              <w:rPr>
                <w:rFonts w:cstheme="minorHAnsi"/>
                <w:szCs w:val="20"/>
              </w:rPr>
            </w:pPr>
          </w:p>
        </w:tc>
        <w:tc>
          <w:tcPr>
            <w:tcW w:w="990" w:type="dxa"/>
          </w:tcPr>
          <w:p w14:paraId="51F3B742" w14:textId="77777777" w:rsidR="0061524D" w:rsidRPr="00487927" w:rsidRDefault="0061524D" w:rsidP="001B2204">
            <w:pPr>
              <w:jc w:val="center"/>
              <w:rPr>
                <w:rFonts w:cstheme="minorHAnsi"/>
                <w:szCs w:val="20"/>
              </w:rPr>
            </w:pPr>
          </w:p>
        </w:tc>
        <w:tc>
          <w:tcPr>
            <w:tcW w:w="990" w:type="dxa"/>
          </w:tcPr>
          <w:p w14:paraId="2E84123C" w14:textId="77777777" w:rsidR="0061524D" w:rsidRPr="00487927" w:rsidRDefault="0061524D" w:rsidP="001B2204">
            <w:pPr>
              <w:jc w:val="center"/>
              <w:rPr>
                <w:rFonts w:cstheme="minorHAnsi"/>
                <w:szCs w:val="20"/>
              </w:rPr>
            </w:pPr>
          </w:p>
        </w:tc>
        <w:tc>
          <w:tcPr>
            <w:tcW w:w="1103" w:type="dxa"/>
          </w:tcPr>
          <w:p w14:paraId="550026E3" w14:textId="77777777" w:rsidR="0061524D" w:rsidRPr="00487927" w:rsidRDefault="0061524D" w:rsidP="001B2204">
            <w:pPr>
              <w:jc w:val="center"/>
              <w:rPr>
                <w:rFonts w:cstheme="minorHAnsi"/>
                <w:szCs w:val="20"/>
              </w:rPr>
            </w:pPr>
          </w:p>
        </w:tc>
        <w:tc>
          <w:tcPr>
            <w:tcW w:w="1103" w:type="dxa"/>
          </w:tcPr>
          <w:p w14:paraId="5DFF2018" w14:textId="77777777" w:rsidR="0061524D" w:rsidRPr="00487927" w:rsidRDefault="0061524D" w:rsidP="001B2204">
            <w:pPr>
              <w:jc w:val="center"/>
              <w:rPr>
                <w:rFonts w:cstheme="minorHAnsi"/>
                <w:szCs w:val="20"/>
              </w:rPr>
            </w:pPr>
          </w:p>
        </w:tc>
      </w:tr>
      <w:tr w:rsidR="0061524D" w:rsidRPr="00487927" w14:paraId="004B7923" w14:textId="064A04AF" w:rsidTr="0061524D">
        <w:tc>
          <w:tcPr>
            <w:tcW w:w="1255" w:type="dxa"/>
          </w:tcPr>
          <w:p w14:paraId="30EA0D00" w14:textId="77777777" w:rsidR="0061524D" w:rsidRPr="00283A38" w:rsidRDefault="0061524D" w:rsidP="001B2204">
            <w:pPr>
              <w:jc w:val="center"/>
              <w:rPr>
                <w:szCs w:val="20"/>
              </w:rPr>
            </w:pPr>
            <w:r>
              <w:rPr>
                <w:szCs w:val="20"/>
              </w:rPr>
              <w:t>1</w:t>
            </w:r>
            <w:r w:rsidRPr="00283A38">
              <w:rPr>
                <w:szCs w:val="20"/>
              </w:rPr>
              <w:t>509_02</w:t>
            </w:r>
          </w:p>
        </w:tc>
        <w:tc>
          <w:tcPr>
            <w:tcW w:w="990" w:type="dxa"/>
          </w:tcPr>
          <w:p w14:paraId="530841BE" w14:textId="4B7E7FB7" w:rsidR="0061524D" w:rsidRPr="00487927" w:rsidRDefault="0061524D" w:rsidP="001B2204">
            <w:pPr>
              <w:jc w:val="center"/>
              <w:rPr>
                <w:rFonts w:cstheme="minorHAnsi"/>
                <w:szCs w:val="20"/>
              </w:rPr>
            </w:pPr>
            <w:r w:rsidRPr="00283A38">
              <w:rPr>
                <w:rFonts w:cstheme="minorHAnsi"/>
                <w:szCs w:val="20"/>
              </w:rPr>
              <w:t>•</w:t>
            </w:r>
          </w:p>
        </w:tc>
        <w:tc>
          <w:tcPr>
            <w:tcW w:w="990" w:type="dxa"/>
          </w:tcPr>
          <w:p w14:paraId="1E01838E" w14:textId="5E894426" w:rsidR="0061524D" w:rsidRPr="00487927" w:rsidRDefault="0061524D" w:rsidP="001B2204">
            <w:pPr>
              <w:jc w:val="center"/>
              <w:rPr>
                <w:rFonts w:cstheme="minorHAnsi"/>
                <w:szCs w:val="20"/>
              </w:rPr>
            </w:pPr>
          </w:p>
        </w:tc>
        <w:tc>
          <w:tcPr>
            <w:tcW w:w="990" w:type="dxa"/>
          </w:tcPr>
          <w:p w14:paraId="2FD9A72E" w14:textId="77777777" w:rsidR="0061524D" w:rsidRPr="00487927" w:rsidRDefault="0061524D" w:rsidP="001B2204">
            <w:pPr>
              <w:jc w:val="center"/>
              <w:rPr>
                <w:rFonts w:cstheme="minorHAnsi"/>
                <w:szCs w:val="20"/>
              </w:rPr>
            </w:pPr>
          </w:p>
        </w:tc>
        <w:tc>
          <w:tcPr>
            <w:tcW w:w="990" w:type="dxa"/>
          </w:tcPr>
          <w:p w14:paraId="5D511BB0" w14:textId="60BA556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20AE29" w14:textId="7F00D0A4" w:rsidR="0061524D" w:rsidRPr="00487927" w:rsidRDefault="0061524D" w:rsidP="001B2204">
            <w:pPr>
              <w:jc w:val="center"/>
              <w:rPr>
                <w:rFonts w:cstheme="minorHAnsi"/>
                <w:szCs w:val="20"/>
              </w:rPr>
            </w:pPr>
          </w:p>
        </w:tc>
        <w:tc>
          <w:tcPr>
            <w:tcW w:w="990" w:type="dxa"/>
          </w:tcPr>
          <w:p w14:paraId="6FC630FC" w14:textId="77777777" w:rsidR="0061524D" w:rsidRPr="00487927" w:rsidRDefault="0061524D" w:rsidP="001B2204">
            <w:pPr>
              <w:jc w:val="center"/>
              <w:rPr>
                <w:rFonts w:cstheme="minorHAnsi"/>
                <w:szCs w:val="20"/>
              </w:rPr>
            </w:pPr>
          </w:p>
        </w:tc>
        <w:tc>
          <w:tcPr>
            <w:tcW w:w="1080" w:type="dxa"/>
          </w:tcPr>
          <w:p w14:paraId="0C116187" w14:textId="77777777" w:rsidR="0061524D" w:rsidRPr="00487927" w:rsidRDefault="0061524D" w:rsidP="001B2204">
            <w:pPr>
              <w:jc w:val="center"/>
              <w:rPr>
                <w:rFonts w:cstheme="minorHAnsi"/>
                <w:szCs w:val="20"/>
              </w:rPr>
            </w:pPr>
          </w:p>
        </w:tc>
        <w:tc>
          <w:tcPr>
            <w:tcW w:w="990" w:type="dxa"/>
          </w:tcPr>
          <w:p w14:paraId="2120A50A" w14:textId="77777777" w:rsidR="0061524D" w:rsidRPr="00487927" w:rsidRDefault="0061524D" w:rsidP="001B2204">
            <w:pPr>
              <w:jc w:val="center"/>
              <w:rPr>
                <w:rFonts w:cstheme="minorHAnsi"/>
                <w:szCs w:val="20"/>
              </w:rPr>
            </w:pPr>
          </w:p>
        </w:tc>
        <w:tc>
          <w:tcPr>
            <w:tcW w:w="990" w:type="dxa"/>
          </w:tcPr>
          <w:p w14:paraId="253F78C9" w14:textId="77777777" w:rsidR="0061524D" w:rsidRPr="00487927" w:rsidRDefault="0061524D" w:rsidP="001B2204">
            <w:pPr>
              <w:jc w:val="center"/>
              <w:rPr>
                <w:rFonts w:cstheme="minorHAnsi"/>
                <w:szCs w:val="20"/>
              </w:rPr>
            </w:pPr>
          </w:p>
        </w:tc>
        <w:tc>
          <w:tcPr>
            <w:tcW w:w="1103" w:type="dxa"/>
          </w:tcPr>
          <w:p w14:paraId="2389BAA6" w14:textId="77777777" w:rsidR="0061524D" w:rsidRPr="00487927" w:rsidRDefault="0061524D" w:rsidP="001B2204">
            <w:pPr>
              <w:jc w:val="center"/>
              <w:rPr>
                <w:rFonts w:cstheme="minorHAnsi"/>
                <w:szCs w:val="20"/>
              </w:rPr>
            </w:pPr>
          </w:p>
        </w:tc>
        <w:tc>
          <w:tcPr>
            <w:tcW w:w="1103" w:type="dxa"/>
          </w:tcPr>
          <w:p w14:paraId="60A269BD" w14:textId="77777777" w:rsidR="0061524D" w:rsidRPr="00487927" w:rsidRDefault="0061524D" w:rsidP="001B2204">
            <w:pPr>
              <w:jc w:val="center"/>
              <w:rPr>
                <w:rFonts w:cstheme="minorHAnsi"/>
                <w:szCs w:val="20"/>
              </w:rPr>
            </w:pPr>
          </w:p>
        </w:tc>
      </w:tr>
      <w:tr w:rsidR="0061524D" w:rsidRPr="00487927" w14:paraId="2CF5002F" w14:textId="2D76A060" w:rsidTr="0061524D">
        <w:tc>
          <w:tcPr>
            <w:tcW w:w="1255" w:type="dxa"/>
          </w:tcPr>
          <w:p w14:paraId="023717C7" w14:textId="77777777" w:rsidR="0061524D" w:rsidRPr="00283A38" w:rsidRDefault="0061524D" w:rsidP="001B2204">
            <w:pPr>
              <w:jc w:val="center"/>
              <w:rPr>
                <w:szCs w:val="20"/>
              </w:rPr>
            </w:pPr>
            <w:r>
              <w:rPr>
                <w:szCs w:val="20"/>
              </w:rPr>
              <w:t>1</w:t>
            </w:r>
            <w:r w:rsidRPr="00283A38">
              <w:rPr>
                <w:szCs w:val="20"/>
              </w:rPr>
              <w:t>509_03</w:t>
            </w:r>
          </w:p>
        </w:tc>
        <w:tc>
          <w:tcPr>
            <w:tcW w:w="990" w:type="dxa"/>
          </w:tcPr>
          <w:p w14:paraId="6319EB5D" w14:textId="4EF672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97EBA3" w14:textId="7ECEEAFD" w:rsidR="0061524D" w:rsidRPr="00487927" w:rsidRDefault="0061524D" w:rsidP="001B2204">
            <w:pPr>
              <w:jc w:val="center"/>
              <w:rPr>
                <w:rFonts w:cstheme="minorHAnsi"/>
                <w:szCs w:val="20"/>
              </w:rPr>
            </w:pPr>
          </w:p>
        </w:tc>
        <w:tc>
          <w:tcPr>
            <w:tcW w:w="990" w:type="dxa"/>
          </w:tcPr>
          <w:p w14:paraId="36D44462" w14:textId="77777777" w:rsidR="0061524D" w:rsidRPr="00487927" w:rsidRDefault="0061524D" w:rsidP="001B2204">
            <w:pPr>
              <w:jc w:val="center"/>
              <w:rPr>
                <w:rFonts w:cstheme="minorHAnsi"/>
                <w:szCs w:val="20"/>
              </w:rPr>
            </w:pPr>
          </w:p>
        </w:tc>
        <w:tc>
          <w:tcPr>
            <w:tcW w:w="990" w:type="dxa"/>
          </w:tcPr>
          <w:p w14:paraId="167A8096" w14:textId="676C48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D379B7C" w14:textId="0BA00F60" w:rsidR="0061524D" w:rsidRPr="00487927" w:rsidRDefault="0061524D" w:rsidP="001B2204">
            <w:pPr>
              <w:jc w:val="center"/>
              <w:rPr>
                <w:rFonts w:cstheme="minorHAnsi"/>
                <w:szCs w:val="20"/>
              </w:rPr>
            </w:pPr>
          </w:p>
        </w:tc>
        <w:tc>
          <w:tcPr>
            <w:tcW w:w="990" w:type="dxa"/>
          </w:tcPr>
          <w:p w14:paraId="3954BD02" w14:textId="77777777" w:rsidR="0061524D" w:rsidRPr="00487927" w:rsidRDefault="0061524D" w:rsidP="001B2204">
            <w:pPr>
              <w:jc w:val="center"/>
              <w:rPr>
                <w:rFonts w:cstheme="minorHAnsi"/>
                <w:szCs w:val="20"/>
              </w:rPr>
            </w:pPr>
          </w:p>
        </w:tc>
        <w:tc>
          <w:tcPr>
            <w:tcW w:w="1080" w:type="dxa"/>
          </w:tcPr>
          <w:p w14:paraId="0548FA88" w14:textId="77777777" w:rsidR="0061524D" w:rsidRPr="00487927" w:rsidRDefault="0061524D" w:rsidP="001B2204">
            <w:pPr>
              <w:jc w:val="center"/>
              <w:rPr>
                <w:rFonts w:cstheme="minorHAnsi"/>
                <w:szCs w:val="20"/>
              </w:rPr>
            </w:pPr>
          </w:p>
        </w:tc>
        <w:tc>
          <w:tcPr>
            <w:tcW w:w="990" w:type="dxa"/>
          </w:tcPr>
          <w:p w14:paraId="4703C0E1" w14:textId="77777777" w:rsidR="0061524D" w:rsidRPr="00487927" w:rsidRDefault="0061524D" w:rsidP="001B2204">
            <w:pPr>
              <w:jc w:val="center"/>
              <w:rPr>
                <w:rFonts w:cstheme="minorHAnsi"/>
                <w:szCs w:val="20"/>
              </w:rPr>
            </w:pPr>
          </w:p>
        </w:tc>
        <w:tc>
          <w:tcPr>
            <w:tcW w:w="990" w:type="dxa"/>
          </w:tcPr>
          <w:p w14:paraId="79A300A6" w14:textId="77777777" w:rsidR="0061524D" w:rsidRPr="00487927" w:rsidRDefault="0061524D" w:rsidP="001B2204">
            <w:pPr>
              <w:jc w:val="center"/>
              <w:rPr>
                <w:rFonts w:cstheme="minorHAnsi"/>
                <w:szCs w:val="20"/>
              </w:rPr>
            </w:pPr>
          </w:p>
        </w:tc>
        <w:tc>
          <w:tcPr>
            <w:tcW w:w="1103" w:type="dxa"/>
          </w:tcPr>
          <w:p w14:paraId="6837C565" w14:textId="77777777" w:rsidR="0061524D" w:rsidRPr="00487927" w:rsidRDefault="0061524D" w:rsidP="001B2204">
            <w:pPr>
              <w:jc w:val="center"/>
              <w:rPr>
                <w:rFonts w:cstheme="minorHAnsi"/>
                <w:szCs w:val="20"/>
              </w:rPr>
            </w:pPr>
          </w:p>
        </w:tc>
        <w:tc>
          <w:tcPr>
            <w:tcW w:w="1103" w:type="dxa"/>
          </w:tcPr>
          <w:p w14:paraId="3AF35C1D" w14:textId="77777777" w:rsidR="0061524D" w:rsidRPr="00487927" w:rsidRDefault="0061524D" w:rsidP="001B2204">
            <w:pPr>
              <w:jc w:val="center"/>
              <w:rPr>
                <w:rFonts w:cstheme="minorHAnsi"/>
                <w:szCs w:val="20"/>
              </w:rPr>
            </w:pPr>
          </w:p>
        </w:tc>
      </w:tr>
      <w:tr w:rsidR="0061524D" w:rsidRPr="00487927" w14:paraId="2A97B919" w14:textId="01CF818E" w:rsidTr="0061524D">
        <w:tc>
          <w:tcPr>
            <w:tcW w:w="1255" w:type="dxa"/>
          </w:tcPr>
          <w:p w14:paraId="1F538744" w14:textId="77777777" w:rsidR="0061524D" w:rsidRPr="00283A38" w:rsidRDefault="0061524D" w:rsidP="001B2204">
            <w:pPr>
              <w:jc w:val="center"/>
              <w:rPr>
                <w:szCs w:val="20"/>
              </w:rPr>
            </w:pPr>
            <w:r>
              <w:rPr>
                <w:szCs w:val="20"/>
              </w:rPr>
              <w:t>1</w:t>
            </w:r>
            <w:r w:rsidRPr="00283A38">
              <w:rPr>
                <w:szCs w:val="20"/>
              </w:rPr>
              <w:t>509_04</w:t>
            </w:r>
          </w:p>
        </w:tc>
        <w:tc>
          <w:tcPr>
            <w:tcW w:w="990" w:type="dxa"/>
          </w:tcPr>
          <w:p w14:paraId="3466159C" w14:textId="5F9080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278F47F" w14:textId="74672793" w:rsidR="0061524D" w:rsidRPr="00487927" w:rsidRDefault="0061524D" w:rsidP="001B2204">
            <w:pPr>
              <w:jc w:val="center"/>
              <w:rPr>
                <w:rFonts w:cstheme="minorHAnsi"/>
                <w:szCs w:val="20"/>
              </w:rPr>
            </w:pPr>
          </w:p>
        </w:tc>
        <w:tc>
          <w:tcPr>
            <w:tcW w:w="990" w:type="dxa"/>
          </w:tcPr>
          <w:p w14:paraId="08FBAD9B" w14:textId="77777777" w:rsidR="0061524D" w:rsidRPr="00487927" w:rsidRDefault="0061524D" w:rsidP="001B2204">
            <w:pPr>
              <w:jc w:val="center"/>
              <w:rPr>
                <w:rFonts w:cstheme="minorHAnsi"/>
                <w:szCs w:val="20"/>
              </w:rPr>
            </w:pPr>
          </w:p>
        </w:tc>
        <w:tc>
          <w:tcPr>
            <w:tcW w:w="990" w:type="dxa"/>
          </w:tcPr>
          <w:p w14:paraId="49697154" w14:textId="401CF57A" w:rsidR="0061524D" w:rsidRPr="00487927" w:rsidRDefault="0061524D" w:rsidP="001B2204">
            <w:pPr>
              <w:jc w:val="center"/>
              <w:rPr>
                <w:rFonts w:cstheme="minorHAnsi"/>
                <w:szCs w:val="20"/>
              </w:rPr>
            </w:pPr>
            <w:r w:rsidRPr="00283A38">
              <w:rPr>
                <w:rFonts w:cstheme="minorHAnsi"/>
                <w:szCs w:val="20"/>
              </w:rPr>
              <w:t>•</w:t>
            </w:r>
          </w:p>
        </w:tc>
        <w:tc>
          <w:tcPr>
            <w:tcW w:w="990" w:type="dxa"/>
          </w:tcPr>
          <w:p w14:paraId="5548A033" w14:textId="74A3C27F" w:rsidR="0061524D" w:rsidRPr="00487927" w:rsidRDefault="0061524D" w:rsidP="001B2204">
            <w:pPr>
              <w:jc w:val="center"/>
              <w:rPr>
                <w:rFonts w:cstheme="minorHAnsi"/>
                <w:szCs w:val="20"/>
              </w:rPr>
            </w:pPr>
          </w:p>
        </w:tc>
        <w:tc>
          <w:tcPr>
            <w:tcW w:w="990" w:type="dxa"/>
          </w:tcPr>
          <w:p w14:paraId="5E36AC3A" w14:textId="77777777" w:rsidR="0061524D" w:rsidRPr="00487927" w:rsidRDefault="0061524D" w:rsidP="001B2204">
            <w:pPr>
              <w:jc w:val="center"/>
              <w:rPr>
                <w:rFonts w:cstheme="minorHAnsi"/>
                <w:szCs w:val="20"/>
              </w:rPr>
            </w:pPr>
          </w:p>
        </w:tc>
        <w:tc>
          <w:tcPr>
            <w:tcW w:w="1080" w:type="dxa"/>
          </w:tcPr>
          <w:p w14:paraId="6A41A245" w14:textId="77777777" w:rsidR="0061524D" w:rsidRPr="00487927" w:rsidRDefault="0061524D" w:rsidP="001B2204">
            <w:pPr>
              <w:jc w:val="center"/>
              <w:rPr>
                <w:rFonts w:cstheme="minorHAnsi"/>
                <w:szCs w:val="20"/>
              </w:rPr>
            </w:pPr>
          </w:p>
        </w:tc>
        <w:tc>
          <w:tcPr>
            <w:tcW w:w="990" w:type="dxa"/>
          </w:tcPr>
          <w:p w14:paraId="2D33D632" w14:textId="77777777" w:rsidR="0061524D" w:rsidRPr="00487927" w:rsidRDefault="0061524D" w:rsidP="001B2204">
            <w:pPr>
              <w:jc w:val="center"/>
              <w:rPr>
                <w:rFonts w:cstheme="minorHAnsi"/>
                <w:szCs w:val="20"/>
              </w:rPr>
            </w:pPr>
          </w:p>
        </w:tc>
        <w:tc>
          <w:tcPr>
            <w:tcW w:w="990" w:type="dxa"/>
          </w:tcPr>
          <w:p w14:paraId="6BD652BC" w14:textId="77777777" w:rsidR="0061524D" w:rsidRPr="00487927" w:rsidRDefault="0061524D" w:rsidP="001B2204">
            <w:pPr>
              <w:jc w:val="center"/>
              <w:rPr>
                <w:rFonts w:cstheme="minorHAnsi"/>
                <w:szCs w:val="20"/>
              </w:rPr>
            </w:pPr>
          </w:p>
        </w:tc>
        <w:tc>
          <w:tcPr>
            <w:tcW w:w="1103" w:type="dxa"/>
          </w:tcPr>
          <w:p w14:paraId="1CBF6917" w14:textId="77777777" w:rsidR="0061524D" w:rsidRPr="00487927" w:rsidRDefault="0061524D" w:rsidP="001B2204">
            <w:pPr>
              <w:jc w:val="center"/>
              <w:rPr>
                <w:rFonts w:cstheme="minorHAnsi"/>
                <w:szCs w:val="20"/>
              </w:rPr>
            </w:pPr>
          </w:p>
        </w:tc>
        <w:tc>
          <w:tcPr>
            <w:tcW w:w="1103" w:type="dxa"/>
          </w:tcPr>
          <w:p w14:paraId="10A9E627" w14:textId="77777777" w:rsidR="0061524D" w:rsidRPr="00487927" w:rsidRDefault="0061524D" w:rsidP="001B2204">
            <w:pPr>
              <w:jc w:val="center"/>
              <w:rPr>
                <w:rFonts w:cstheme="minorHAnsi"/>
                <w:szCs w:val="20"/>
              </w:rPr>
            </w:pPr>
          </w:p>
        </w:tc>
      </w:tr>
      <w:tr w:rsidR="0061524D" w:rsidRPr="00487927" w14:paraId="60E8A3BB" w14:textId="1EF85255" w:rsidTr="0061524D">
        <w:tc>
          <w:tcPr>
            <w:tcW w:w="1255" w:type="dxa"/>
          </w:tcPr>
          <w:p w14:paraId="60A043F3" w14:textId="77777777" w:rsidR="0061524D" w:rsidRPr="00283A38" w:rsidRDefault="0061524D" w:rsidP="001B2204">
            <w:pPr>
              <w:jc w:val="center"/>
              <w:rPr>
                <w:szCs w:val="20"/>
              </w:rPr>
            </w:pPr>
            <w:r>
              <w:rPr>
                <w:szCs w:val="20"/>
              </w:rPr>
              <w:t>1</w:t>
            </w:r>
            <w:r w:rsidRPr="00283A38">
              <w:rPr>
                <w:szCs w:val="20"/>
              </w:rPr>
              <w:t>510_01</w:t>
            </w:r>
          </w:p>
        </w:tc>
        <w:tc>
          <w:tcPr>
            <w:tcW w:w="990" w:type="dxa"/>
          </w:tcPr>
          <w:p w14:paraId="01A1A3E4" w14:textId="45A979E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5BBCFB" w14:textId="4B57C807" w:rsidR="0061524D" w:rsidRPr="00487927" w:rsidRDefault="0061524D" w:rsidP="001B2204">
            <w:pPr>
              <w:jc w:val="center"/>
              <w:rPr>
                <w:rFonts w:cstheme="minorHAnsi"/>
                <w:szCs w:val="20"/>
              </w:rPr>
            </w:pPr>
          </w:p>
        </w:tc>
        <w:tc>
          <w:tcPr>
            <w:tcW w:w="990" w:type="dxa"/>
          </w:tcPr>
          <w:p w14:paraId="3CF050BA" w14:textId="77777777" w:rsidR="0061524D" w:rsidRPr="00487927" w:rsidRDefault="0061524D" w:rsidP="001B2204">
            <w:pPr>
              <w:jc w:val="center"/>
              <w:rPr>
                <w:rFonts w:cstheme="minorHAnsi"/>
                <w:szCs w:val="20"/>
              </w:rPr>
            </w:pPr>
          </w:p>
        </w:tc>
        <w:tc>
          <w:tcPr>
            <w:tcW w:w="990" w:type="dxa"/>
          </w:tcPr>
          <w:p w14:paraId="085F3901" w14:textId="3202199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D6DE51D" w14:textId="6D2D92A2" w:rsidR="0061524D" w:rsidRPr="00487927" w:rsidRDefault="0061524D" w:rsidP="001B2204">
            <w:pPr>
              <w:jc w:val="center"/>
              <w:rPr>
                <w:rFonts w:cstheme="minorHAnsi"/>
                <w:szCs w:val="20"/>
              </w:rPr>
            </w:pPr>
          </w:p>
        </w:tc>
        <w:tc>
          <w:tcPr>
            <w:tcW w:w="990" w:type="dxa"/>
          </w:tcPr>
          <w:p w14:paraId="7BFB7428" w14:textId="77777777" w:rsidR="0061524D" w:rsidRPr="00487927" w:rsidRDefault="0061524D" w:rsidP="001B2204">
            <w:pPr>
              <w:jc w:val="center"/>
              <w:rPr>
                <w:rFonts w:cstheme="minorHAnsi"/>
                <w:szCs w:val="20"/>
              </w:rPr>
            </w:pPr>
          </w:p>
        </w:tc>
        <w:tc>
          <w:tcPr>
            <w:tcW w:w="1080" w:type="dxa"/>
          </w:tcPr>
          <w:p w14:paraId="26D235F1" w14:textId="77777777" w:rsidR="0061524D" w:rsidRPr="00487927" w:rsidRDefault="0061524D" w:rsidP="001B2204">
            <w:pPr>
              <w:jc w:val="center"/>
              <w:rPr>
                <w:rFonts w:cstheme="minorHAnsi"/>
                <w:szCs w:val="20"/>
              </w:rPr>
            </w:pPr>
          </w:p>
        </w:tc>
        <w:tc>
          <w:tcPr>
            <w:tcW w:w="990" w:type="dxa"/>
          </w:tcPr>
          <w:p w14:paraId="6069161B" w14:textId="77777777" w:rsidR="0061524D" w:rsidRPr="00487927" w:rsidRDefault="0061524D" w:rsidP="001B2204">
            <w:pPr>
              <w:jc w:val="center"/>
              <w:rPr>
                <w:rFonts w:cstheme="minorHAnsi"/>
                <w:szCs w:val="20"/>
              </w:rPr>
            </w:pPr>
          </w:p>
        </w:tc>
        <w:tc>
          <w:tcPr>
            <w:tcW w:w="990" w:type="dxa"/>
          </w:tcPr>
          <w:p w14:paraId="26C6FCC5" w14:textId="77777777" w:rsidR="0061524D" w:rsidRPr="00487927" w:rsidRDefault="0061524D" w:rsidP="001B2204">
            <w:pPr>
              <w:jc w:val="center"/>
              <w:rPr>
                <w:rFonts w:cstheme="minorHAnsi"/>
                <w:szCs w:val="20"/>
              </w:rPr>
            </w:pPr>
          </w:p>
        </w:tc>
        <w:tc>
          <w:tcPr>
            <w:tcW w:w="1103" w:type="dxa"/>
          </w:tcPr>
          <w:p w14:paraId="1150884B" w14:textId="77777777" w:rsidR="0061524D" w:rsidRPr="00487927" w:rsidRDefault="0061524D" w:rsidP="001B2204">
            <w:pPr>
              <w:jc w:val="center"/>
              <w:rPr>
                <w:rFonts w:cstheme="minorHAnsi"/>
                <w:szCs w:val="20"/>
              </w:rPr>
            </w:pPr>
          </w:p>
        </w:tc>
        <w:tc>
          <w:tcPr>
            <w:tcW w:w="1103" w:type="dxa"/>
          </w:tcPr>
          <w:p w14:paraId="377B4991" w14:textId="77777777" w:rsidR="0061524D" w:rsidRPr="00487927" w:rsidRDefault="0061524D" w:rsidP="001B2204">
            <w:pPr>
              <w:jc w:val="center"/>
              <w:rPr>
                <w:rFonts w:cstheme="minorHAnsi"/>
                <w:szCs w:val="20"/>
              </w:rPr>
            </w:pPr>
          </w:p>
        </w:tc>
      </w:tr>
      <w:tr w:rsidR="0061524D" w:rsidRPr="00487927" w14:paraId="5EC10B9B" w14:textId="2BB1108A" w:rsidTr="0061524D">
        <w:tc>
          <w:tcPr>
            <w:tcW w:w="1255" w:type="dxa"/>
          </w:tcPr>
          <w:p w14:paraId="0F310680" w14:textId="77777777" w:rsidR="0061524D" w:rsidRPr="00283A38" w:rsidRDefault="0061524D" w:rsidP="001B2204">
            <w:pPr>
              <w:jc w:val="center"/>
              <w:rPr>
                <w:szCs w:val="20"/>
              </w:rPr>
            </w:pPr>
            <w:r>
              <w:rPr>
                <w:szCs w:val="20"/>
              </w:rPr>
              <w:t>1</w:t>
            </w:r>
            <w:r w:rsidRPr="00283A38">
              <w:rPr>
                <w:szCs w:val="20"/>
              </w:rPr>
              <w:t>511_01</w:t>
            </w:r>
          </w:p>
        </w:tc>
        <w:tc>
          <w:tcPr>
            <w:tcW w:w="990" w:type="dxa"/>
          </w:tcPr>
          <w:p w14:paraId="29DA6871" w14:textId="11B69F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317EB" w14:textId="31191228" w:rsidR="0061524D" w:rsidRPr="00487927" w:rsidRDefault="0061524D" w:rsidP="001B2204">
            <w:pPr>
              <w:jc w:val="center"/>
              <w:rPr>
                <w:rFonts w:cstheme="minorHAnsi"/>
                <w:szCs w:val="20"/>
              </w:rPr>
            </w:pPr>
          </w:p>
        </w:tc>
        <w:tc>
          <w:tcPr>
            <w:tcW w:w="990" w:type="dxa"/>
          </w:tcPr>
          <w:p w14:paraId="7495FB6C" w14:textId="77777777" w:rsidR="0061524D" w:rsidRPr="00487927" w:rsidRDefault="0061524D" w:rsidP="001B2204">
            <w:pPr>
              <w:jc w:val="center"/>
              <w:rPr>
                <w:rFonts w:cstheme="minorHAnsi"/>
                <w:szCs w:val="20"/>
              </w:rPr>
            </w:pPr>
          </w:p>
        </w:tc>
        <w:tc>
          <w:tcPr>
            <w:tcW w:w="990" w:type="dxa"/>
          </w:tcPr>
          <w:p w14:paraId="40AF7FB4" w14:textId="159BBE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B496DC9" w14:textId="481AA16C" w:rsidR="0061524D" w:rsidRPr="00487927" w:rsidRDefault="0061524D" w:rsidP="001B2204">
            <w:pPr>
              <w:jc w:val="center"/>
              <w:rPr>
                <w:rFonts w:cstheme="minorHAnsi"/>
                <w:szCs w:val="20"/>
              </w:rPr>
            </w:pPr>
          </w:p>
        </w:tc>
        <w:tc>
          <w:tcPr>
            <w:tcW w:w="990" w:type="dxa"/>
          </w:tcPr>
          <w:p w14:paraId="5B058292" w14:textId="77777777" w:rsidR="0061524D" w:rsidRPr="00487927" w:rsidRDefault="0061524D" w:rsidP="001B2204">
            <w:pPr>
              <w:jc w:val="center"/>
              <w:rPr>
                <w:rFonts w:cstheme="minorHAnsi"/>
                <w:szCs w:val="20"/>
              </w:rPr>
            </w:pPr>
          </w:p>
        </w:tc>
        <w:tc>
          <w:tcPr>
            <w:tcW w:w="1080" w:type="dxa"/>
          </w:tcPr>
          <w:p w14:paraId="763AF754" w14:textId="77777777" w:rsidR="0061524D" w:rsidRPr="00487927" w:rsidRDefault="0061524D" w:rsidP="001B2204">
            <w:pPr>
              <w:jc w:val="center"/>
              <w:rPr>
                <w:rFonts w:cstheme="minorHAnsi"/>
                <w:szCs w:val="20"/>
              </w:rPr>
            </w:pPr>
          </w:p>
        </w:tc>
        <w:tc>
          <w:tcPr>
            <w:tcW w:w="990" w:type="dxa"/>
          </w:tcPr>
          <w:p w14:paraId="27A4BF56" w14:textId="77777777" w:rsidR="0061524D" w:rsidRPr="00487927" w:rsidRDefault="0061524D" w:rsidP="001B2204">
            <w:pPr>
              <w:jc w:val="center"/>
              <w:rPr>
                <w:rFonts w:cstheme="minorHAnsi"/>
                <w:szCs w:val="20"/>
              </w:rPr>
            </w:pPr>
          </w:p>
        </w:tc>
        <w:tc>
          <w:tcPr>
            <w:tcW w:w="990" w:type="dxa"/>
          </w:tcPr>
          <w:p w14:paraId="1F228624" w14:textId="77777777" w:rsidR="0061524D" w:rsidRPr="00487927" w:rsidRDefault="0061524D" w:rsidP="001B2204">
            <w:pPr>
              <w:jc w:val="center"/>
              <w:rPr>
                <w:rFonts w:cstheme="minorHAnsi"/>
                <w:szCs w:val="20"/>
              </w:rPr>
            </w:pPr>
          </w:p>
        </w:tc>
        <w:tc>
          <w:tcPr>
            <w:tcW w:w="1103" w:type="dxa"/>
          </w:tcPr>
          <w:p w14:paraId="059BFD31" w14:textId="77777777" w:rsidR="0061524D" w:rsidRPr="00487927" w:rsidRDefault="0061524D" w:rsidP="001B2204">
            <w:pPr>
              <w:jc w:val="center"/>
              <w:rPr>
                <w:rFonts w:cstheme="minorHAnsi"/>
                <w:szCs w:val="20"/>
              </w:rPr>
            </w:pPr>
          </w:p>
        </w:tc>
        <w:tc>
          <w:tcPr>
            <w:tcW w:w="1103" w:type="dxa"/>
          </w:tcPr>
          <w:p w14:paraId="42D457E6" w14:textId="77777777" w:rsidR="0061524D" w:rsidRPr="00487927" w:rsidRDefault="0061524D" w:rsidP="001B2204">
            <w:pPr>
              <w:jc w:val="center"/>
              <w:rPr>
                <w:rFonts w:cstheme="minorHAnsi"/>
                <w:szCs w:val="20"/>
              </w:rPr>
            </w:pPr>
          </w:p>
        </w:tc>
      </w:tr>
      <w:tr w:rsidR="0061524D" w:rsidRPr="00487927" w14:paraId="681F29BB" w14:textId="33FC2B43" w:rsidTr="0061524D">
        <w:tc>
          <w:tcPr>
            <w:tcW w:w="1255" w:type="dxa"/>
          </w:tcPr>
          <w:p w14:paraId="177E03AD" w14:textId="77777777" w:rsidR="0061524D" w:rsidRPr="00283A38" w:rsidRDefault="0061524D" w:rsidP="001B2204">
            <w:pPr>
              <w:jc w:val="center"/>
              <w:rPr>
                <w:szCs w:val="20"/>
              </w:rPr>
            </w:pPr>
            <w:r>
              <w:rPr>
                <w:szCs w:val="20"/>
              </w:rPr>
              <w:t>1</w:t>
            </w:r>
            <w:r w:rsidRPr="00283A38">
              <w:rPr>
                <w:szCs w:val="20"/>
              </w:rPr>
              <w:t>511_02</w:t>
            </w:r>
          </w:p>
        </w:tc>
        <w:tc>
          <w:tcPr>
            <w:tcW w:w="990" w:type="dxa"/>
          </w:tcPr>
          <w:p w14:paraId="12CDA9C2" w14:textId="261CA81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85FD00C" w14:textId="3AE58936" w:rsidR="0061524D" w:rsidRPr="00487927" w:rsidRDefault="0061524D" w:rsidP="001B2204">
            <w:pPr>
              <w:jc w:val="center"/>
              <w:rPr>
                <w:rFonts w:cstheme="minorHAnsi"/>
                <w:szCs w:val="20"/>
              </w:rPr>
            </w:pPr>
          </w:p>
        </w:tc>
        <w:tc>
          <w:tcPr>
            <w:tcW w:w="990" w:type="dxa"/>
          </w:tcPr>
          <w:p w14:paraId="5124D30E" w14:textId="77777777" w:rsidR="0061524D" w:rsidRPr="00487927" w:rsidRDefault="0061524D" w:rsidP="001B2204">
            <w:pPr>
              <w:jc w:val="center"/>
              <w:rPr>
                <w:rFonts w:cstheme="minorHAnsi"/>
                <w:szCs w:val="20"/>
              </w:rPr>
            </w:pPr>
          </w:p>
        </w:tc>
        <w:tc>
          <w:tcPr>
            <w:tcW w:w="990" w:type="dxa"/>
          </w:tcPr>
          <w:p w14:paraId="7F6CB015" w14:textId="12D97B1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EBD5225" w14:textId="27C30392" w:rsidR="0061524D" w:rsidRPr="00487927" w:rsidRDefault="0061524D" w:rsidP="001B2204">
            <w:pPr>
              <w:jc w:val="center"/>
              <w:rPr>
                <w:rFonts w:cstheme="minorHAnsi"/>
                <w:szCs w:val="20"/>
              </w:rPr>
            </w:pPr>
          </w:p>
        </w:tc>
        <w:tc>
          <w:tcPr>
            <w:tcW w:w="990" w:type="dxa"/>
          </w:tcPr>
          <w:p w14:paraId="700543F5" w14:textId="77777777" w:rsidR="0061524D" w:rsidRPr="00487927" w:rsidRDefault="0061524D" w:rsidP="001B2204">
            <w:pPr>
              <w:jc w:val="center"/>
              <w:rPr>
                <w:rFonts w:cstheme="minorHAnsi"/>
                <w:szCs w:val="20"/>
              </w:rPr>
            </w:pPr>
          </w:p>
        </w:tc>
        <w:tc>
          <w:tcPr>
            <w:tcW w:w="1080" w:type="dxa"/>
          </w:tcPr>
          <w:p w14:paraId="61D27A75" w14:textId="77777777" w:rsidR="0061524D" w:rsidRPr="00487927" w:rsidRDefault="0061524D" w:rsidP="001B2204">
            <w:pPr>
              <w:jc w:val="center"/>
              <w:rPr>
                <w:rFonts w:cstheme="minorHAnsi"/>
                <w:szCs w:val="20"/>
              </w:rPr>
            </w:pPr>
          </w:p>
        </w:tc>
        <w:tc>
          <w:tcPr>
            <w:tcW w:w="990" w:type="dxa"/>
          </w:tcPr>
          <w:p w14:paraId="045F3F23" w14:textId="77777777" w:rsidR="0061524D" w:rsidRPr="00487927" w:rsidRDefault="0061524D" w:rsidP="001B2204">
            <w:pPr>
              <w:jc w:val="center"/>
              <w:rPr>
                <w:rFonts w:cstheme="minorHAnsi"/>
                <w:szCs w:val="20"/>
              </w:rPr>
            </w:pPr>
          </w:p>
        </w:tc>
        <w:tc>
          <w:tcPr>
            <w:tcW w:w="990" w:type="dxa"/>
          </w:tcPr>
          <w:p w14:paraId="0B1152F5" w14:textId="77777777" w:rsidR="0061524D" w:rsidRPr="00487927" w:rsidRDefault="0061524D" w:rsidP="001B2204">
            <w:pPr>
              <w:jc w:val="center"/>
              <w:rPr>
                <w:rFonts w:cstheme="minorHAnsi"/>
                <w:szCs w:val="20"/>
              </w:rPr>
            </w:pPr>
          </w:p>
        </w:tc>
        <w:tc>
          <w:tcPr>
            <w:tcW w:w="1103" w:type="dxa"/>
          </w:tcPr>
          <w:p w14:paraId="40C54823" w14:textId="77777777" w:rsidR="0061524D" w:rsidRPr="00487927" w:rsidRDefault="0061524D" w:rsidP="001B2204">
            <w:pPr>
              <w:jc w:val="center"/>
              <w:rPr>
                <w:rFonts w:cstheme="minorHAnsi"/>
                <w:szCs w:val="20"/>
              </w:rPr>
            </w:pPr>
          </w:p>
        </w:tc>
        <w:tc>
          <w:tcPr>
            <w:tcW w:w="1103" w:type="dxa"/>
          </w:tcPr>
          <w:p w14:paraId="6C14789D" w14:textId="77777777" w:rsidR="0061524D" w:rsidRPr="00487927" w:rsidRDefault="0061524D" w:rsidP="001B2204">
            <w:pPr>
              <w:jc w:val="center"/>
              <w:rPr>
                <w:rFonts w:cstheme="minorHAnsi"/>
                <w:szCs w:val="20"/>
              </w:rPr>
            </w:pPr>
          </w:p>
        </w:tc>
      </w:tr>
      <w:tr w:rsidR="0061524D" w:rsidRPr="00487927" w14:paraId="3772EF86" w14:textId="6EF46EC7" w:rsidTr="0061524D">
        <w:tc>
          <w:tcPr>
            <w:tcW w:w="1255" w:type="dxa"/>
          </w:tcPr>
          <w:p w14:paraId="73866DFB" w14:textId="77777777" w:rsidR="0061524D" w:rsidRPr="00283A38" w:rsidRDefault="0061524D" w:rsidP="001B2204">
            <w:pPr>
              <w:jc w:val="center"/>
              <w:rPr>
                <w:szCs w:val="20"/>
              </w:rPr>
            </w:pPr>
            <w:r>
              <w:rPr>
                <w:szCs w:val="20"/>
              </w:rPr>
              <w:t>1</w:t>
            </w:r>
            <w:r w:rsidRPr="00283A38">
              <w:rPr>
                <w:szCs w:val="20"/>
              </w:rPr>
              <w:t>511_03</w:t>
            </w:r>
          </w:p>
        </w:tc>
        <w:tc>
          <w:tcPr>
            <w:tcW w:w="990" w:type="dxa"/>
          </w:tcPr>
          <w:p w14:paraId="5FB7A355" w14:textId="3468DABD" w:rsidR="0061524D" w:rsidRPr="00487927" w:rsidRDefault="0061524D" w:rsidP="001B2204">
            <w:pPr>
              <w:jc w:val="center"/>
              <w:rPr>
                <w:rFonts w:cstheme="minorHAnsi"/>
                <w:szCs w:val="20"/>
              </w:rPr>
            </w:pPr>
            <w:r w:rsidRPr="00283A38">
              <w:rPr>
                <w:rFonts w:cstheme="minorHAnsi"/>
                <w:szCs w:val="20"/>
              </w:rPr>
              <w:t>•</w:t>
            </w:r>
          </w:p>
        </w:tc>
        <w:tc>
          <w:tcPr>
            <w:tcW w:w="990" w:type="dxa"/>
          </w:tcPr>
          <w:p w14:paraId="073630C6" w14:textId="76F63E0E" w:rsidR="0061524D" w:rsidRPr="00487927" w:rsidRDefault="0061524D" w:rsidP="001B2204">
            <w:pPr>
              <w:jc w:val="center"/>
              <w:rPr>
                <w:rFonts w:cstheme="minorHAnsi"/>
                <w:szCs w:val="20"/>
              </w:rPr>
            </w:pPr>
          </w:p>
        </w:tc>
        <w:tc>
          <w:tcPr>
            <w:tcW w:w="990" w:type="dxa"/>
          </w:tcPr>
          <w:p w14:paraId="7DE6E07A" w14:textId="77777777" w:rsidR="0061524D" w:rsidRPr="00487927" w:rsidRDefault="0061524D" w:rsidP="001B2204">
            <w:pPr>
              <w:jc w:val="center"/>
              <w:rPr>
                <w:rFonts w:cstheme="minorHAnsi"/>
                <w:szCs w:val="20"/>
              </w:rPr>
            </w:pPr>
          </w:p>
        </w:tc>
        <w:tc>
          <w:tcPr>
            <w:tcW w:w="990" w:type="dxa"/>
          </w:tcPr>
          <w:p w14:paraId="6F0AE6EB" w14:textId="3C52D973"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F9BDB9" w14:textId="07AC10BD" w:rsidR="0061524D" w:rsidRPr="00487927" w:rsidRDefault="0061524D" w:rsidP="001B2204">
            <w:pPr>
              <w:jc w:val="center"/>
              <w:rPr>
                <w:rFonts w:cstheme="minorHAnsi"/>
                <w:szCs w:val="20"/>
              </w:rPr>
            </w:pPr>
          </w:p>
        </w:tc>
        <w:tc>
          <w:tcPr>
            <w:tcW w:w="990" w:type="dxa"/>
          </w:tcPr>
          <w:p w14:paraId="3BF038F9" w14:textId="77777777" w:rsidR="0061524D" w:rsidRPr="00487927" w:rsidRDefault="0061524D" w:rsidP="001B2204">
            <w:pPr>
              <w:jc w:val="center"/>
              <w:rPr>
                <w:rFonts w:cstheme="minorHAnsi"/>
                <w:szCs w:val="20"/>
              </w:rPr>
            </w:pPr>
          </w:p>
        </w:tc>
        <w:tc>
          <w:tcPr>
            <w:tcW w:w="1080" w:type="dxa"/>
          </w:tcPr>
          <w:p w14:paraId="30ACFE03" w14:textId="77777777" w:rsidR="0061524D" w:rsidRPr="00487927" w:rsidRDefault="0061524D" w:rsidP="001B2204">
            <w:pPr>
              <w:jc w:val="center"/>
              <w:rPr>
                <w:rFonts w:cstheme="minorHAnsi"/>
                <w:szCs w:val="20"/>
              </w:rPr>
            </w:pPr>
          </w:p>
        </w:tc>
        <w:tc>
          <w:tcPr>
            <w:tcW w:w="990" w:type="dxa"/>
          </w:tcPr>
          <w:p w14:paraId="5C43854C" w14:textId="77777777" w:rsidR="0061524D" w:rsidRPr="00487927" w:rsidRDefault="0061524D" w:rsidP="001B2204">
            <w:pPr>
              <w:jc w:val="center"/>
              <w:rPr>
                <w:rFonts w:cstheme="minorHAnsi"/>
                <w:szCs w:val="20"/>
              </w:rPr>
            </w:pPr>
          </w:p>
        </w:tc>
        <w:tc>
          <w:tcPr>
            <w:tcW w:w="990" w:type="dxa"/>
          </w:tcPr>
          <w:p w14:paraId="7AA73C34" w14:textId="77777777" w:rsidR="0061524D" w:rsidRPr="00487927" w:rsidRDefault="0061524D" w:rsidP="001B2204">
            <w:pPr>
              <w:jc w:val="center"/>
              <w:rPr>
                <w:rFonts w:cstheme="minorHAnsi"/>
                <w:szCs w:val="20"/>
              </w:rPr>
            </w:pPr>
          </w:p>
        </w:tc>
        <w:tc>
          <w:tcPr>
            <w:tcW w:w="1103" w:type="dxa"/>
          </w:tcPr>
          <w:p w14:paraId="56FC7428" w14:textId="77777777" w:rsidR="0061524D" w:rsidRPr="00487927" w:rsidRDefault="0061524D" w:rsidP="001B2204">
            <w:pPr>
              <w:jc w:val="center"/>
              <w:rPr>
                <w:rFonts w:cstheme="minorHAnsi"/>
                <w:szCs w:val="20"/>
              </w:rPr>
            </w:pPr>
          </w:p>
        </w:tc>
        <w:tc>
          <w:tcPr>
            <w:tcW w:w="1103" w:type="dxa"/>
          </w:tcPr>
          <w:p w14:paraId="324AB41E" w14:textId="77777777" w:rsidR="0061524D" w:rsidRPr="00487927" w:rsidRDefault="0061524D" w:rsidP="001B2204">
            <w:pPr>
              <w:jc w:val="center"/>
              <w:rPr>
                <w:rFonts w:cstheme="minorHAnsi"/>
                <w:szCs w:val="20"/>
              </w:rPr>
            </w:pPr>
          </w:p>
        </w:tc>
      </w:tr>
      <w:tr w:rsidR="0061524D" w:rsidRPr="00487927" w14:paraId="193AE462" w14:textId="602490F8" w:rsidTr="0061524D">
        <w:tc>
          <w:tcPr>
            <w:tcW w:w="1255" w:type="dxa"/>
          </w:tcPr>
          <w:p w14:paraId="4015DA43" w14:textId="77777777" w:rsidR="0061524D" w:rsidRPr="00283A38" w:rsidRDefault="0061524D" w:rsidP="001B2204">
            <w:pPr>
              <w:jc w:val="center"/>
              <w:rPr>
                <w:szCs w:val="20"/>
              </w:rPr>
            </w:pPr>
            <w:r>
              <w:rPr>
                <w:szCs w:val="20"/>
              </w:rPr>
              <w:t>1</w:t>
            </w:r>
            <w:r w:rsidRPr="00283A38">
              <w:rPr>
                <w:szCs w:val="20"/>
              </w:rPr>
              <w:t>511_04</w:t>
            </w:r>
          </w:p>
        </w:tc>
        <w:tc>
          <w:tcPr>
            <w:tcW w:w="990" w:type="dxa"/>
          </w:tcPr>
          <w:p w14:paraId="1AAD75F2" w14:textId="359C4579"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63070C" w14:textId="2301E4A6" w:rsidR="0061524D" w:rsidRPr="00487927" w:rsidRDefault="0061524D" w:rsidP="001B2204">
            <w:pPr>
              <w:jc w:val="center"/>
              <w:rPr>
                <w:rFonts w:cstheme="minorHAnsi"/>
                <w:szCs w:val="20"/>
              </w:rPr>
            </w:pPr>
          </w:p>
        </w:tc>
        <w:tc>
          <w:tcPr>
            <w:tcW w:w="990" w:type="dxa"/>
          </w:tcPr>
          <w:p w14:paraId="0707D78A" w14:textId="77777777" w:rsidR="0061524D" w:rsidRPr="00487927" w:rsidRDefault="0061524D" w:rsidP="001B2204">
            <w:pPr>
              <w:jc w:val="center"/>
              <w:rPr>
                <w:rFonts w:cstheme="minorHAnsi"/>
                <w:szCs w:val="20"/>
              </w:rPr>
            </w:pPr>
          </w:p>
        </w:tc>
        <w:tc>
          <w:tcPr>
            <w:tcW w:w="990" w:type="dxa"/>
          </w:tcPr>
          <w:p w14:paraId="76282D02" w14:textId="516CD2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F120E81" w14:textId="1049B16C" w:rsidR="0061524D" w:rsidRPr="00487927" w:rsidRDefault="0061524D" w:rsidP="001B2204">
            <w:pPr>
              <w:jc w:val="center"/>
              <w:rPr>
                <w:rFonts w:cstheme="minorHAnsi"/>
                <w:szCs w:val="20"/>
              </w:rPr>
            </w:pPr>
          </w:p>
        </w:tc>
        <w:tc>
          <w:tcPr>
            <w:tcW w:w="990" w:type="dxa"/>
          </w:tcPr>
          <w:p w14:paraId="22C35F14" w14:textId="77777777" w:rsidR="0061524D" w:rsidRPr="00487927" w:rsidRDefault="0061524D" w:rsidP="001B2204">
            <w:pPr>
              <w:jc w:val="center"/>
              <w:rPr>
                <w:rFonts w:cstheme="minorHAnsi"/>
                <w:szCs w:val="20"/>
              </w:rPr>
            </w:pPr>
          </w:p>
        </w:tc>
        <w:tc>
          <w:tcPr>
            <w:tcW w:w="1080" w:type="dxa"/>
          </w:tcPr>
          <w:p w14:paraId="57A3FD48" w14:textId="77777777" w:rsidR="0061524D" w:rsidRPr="00487927" w:rsidRDefault="0061524D" w:rsidP="001B2204">
            <w:pPr>
              <w:jc w:val="center"/>
              <w:rPr>
                <w:rFonts w:cstheme="minorHAnsi"/>
                <w:szCs w:val="20"/>
              </w:rPr>
            </w:pPr>
          </w:p>
        </w:tc>
        <w:tc>
          <w:tcPr>
            <w:tcW w:w="990" w:type="dxa"/>
          </w:tcPr>
          <w:p w14:paraId="152835AC" w14:textId="77777777" w:rsidR="0061524D" w:rsidRPr="00487927" w:rsidRDefault="0061524D" w:rsidP="001B2204">
            <w:pPr>
              <w:jc w:val="center"/>
              <w:rPr>
                <w:rFonts w:cstheme="minorHAnsi"/>
                <w:szCs w:val="20"/>
              </w:rPr>
            </w:pPr>
          </w:p>
        </w:tc>
        <w:tc>
          <w:tcPr>
            <w:tcW w:w="990" w:type="dxa"/>
          </w:tcPr>
          <w:p w14:paraId="119F16C8" w14:textId="77777777" w:rsidR="0061524D" w:rsidRPr="00487927" w:rsidRDefault="0061524D" w:rsidP="001B2204">
            <w:pPr>
              <w:jc w:val="center"/>
              <w:rPr>
                <w:rFonts w:cstheme="minorHAnsi"/>
                <w:szCs w:val="20"/>
              </w:rPr>
            </w:pPr>
          </w:p>
        </w:tc>
        <w:tc>
          <w:tcPr>
            <w:tcW w:w="1103" w:type="dxa"/>
          </w:tcPr>
          <w:p w14:paraId="78CD03F0" w14:textId="77777777" w:rsidR="0061524D" w:rsidRPr="00487927" w:rsidRDefault="0061524D" w:rsidP="001B2204">
            <w:pPr>
              <w:jc w:val="center"/>
              <w:rPr>
                <w:rFonts w:cstheme="minorHAnsi"/>
                <w:szCs w:val="20"/>
              </w:rPr>
            </w:pPr>
          </w:p>
        </w:tc>
        <w:tc>
          <w:tcPr>
            <w:tcW w:w="1103" w:type="dxa"/>
          </w:tcPr>
          <w:p w14:paraId="75DA5308" w14:textId="77777777" w:rsidR="0061524D" w:rsidRPr="00487927" w:rsidRDefault="0061524D" w:rsidP="001B2204">
            <w:pPr>
              <w:jc w:val="center"/>
              <w:rPr>
                <w:rFonts w:cstheme="minorHAnsi"/>
                <w:szCs w:val="20"/>
              </w:rPr>
            </w:pPr>
          </w:p>
        </w:tc>
      </w:tr>
      <w:tr w:rsidR="0061524D" w:rsidRPr="00487927" w14:paraId="70B83612" w14:textId="6F729493" w:rsidTr="0061524D">
        <w:tc>
          <w:tcPr>
            <w:tcW w:w="1255" w:type="dxa"/>
          </w:tcPr>
          <w:p w14:paraId="06363F22" w14:textId="77777777" w:rsidR="0061524D" w:rsidRPr="00283A38" w:rsidRDefault="0061524D" w:rsidP="001B2204">
            <w:pPr>
              <w:jc w:val="center"/>
              <w:rPr>
                <w:szCs w:val="20"/>
              </w:rPr>
            </w:pPr>
            <w:r>
              <w:rPr>
                <w:szCs w:val="20"/>
              </w:rPr>
              <w:t>1</w:t>
            </w:r>
            <w:r w:rsidRPr="00283A38">
              <w:rPr>
                <w:szCs w:val="20"/>
              </w:rPr>
              <w:t>511_05</w:t>
            </w:r>
          </w:p>
        </w:tc>
        <w:tc>
          <w:tcPr>
            <w:tcW w:w="990" w:type="dxa"/>
          </w:tcPr>
          <w:p w14:paraId="0DCDDE3E" w14:textId="4722115E" w:rsidR="0061524D" w:rsidRPr="00487927" w:rsidRDefault="0061524D" w:rsidP="001B2204">
            <w:pPr>
              <w:jc w:val="center"/>
              <w:rPr>
                <w:rFonts w:cstheme="minorHAnsi"/>
                <w:szCs w:val="20"/>
              </w:rPr>
            </w:pPr>
            <w:r w:rsidRPr="00283A38">
              <w:rPr>
                <w:rFonts w:cstheme="minorHAnsi"/>
                <w:szCs w:val="20"/>
              </w:rPr>
              <w:t>•</w:t>
            </w:r>
          </w:p>
        </w:tc>
        <w:tc>
          <w:tcPr>
            <w:tcW w:w="990" w:type="dxa"/>
          </w:tcPr>
          <w:p w14:paraId="6A20A17D" w14:textId="0B927CE4" w:rsidR="0061524D" w:rsidRPr="00487927" w:rsidRDefault="0061524D" w:rsidP="001B2204">
            <w:pPr>
              <w:jc w:val="center"/>
              <w:rPr>
                <w:rFonts w:cstheme="minorHAnsi"/>
                <w:szCs w:val="20"/>
              </w:rPr>
            </w:pPr>
          </w:p>
        </w:tc>
        <w:tc>
          <w:tcPr>
            <w:tcW w:w="990" w:type="dxa"/>
          </w:tcPr>
          <w:p w14:paraId="2056F7D3" w14:textId="77777777" w:rsidR="0061524D" w:rsidRPr="00487927" w:rsidRDefault="0061524D" w:rsidP="001B2204">
            <w:pPr>
              <w:jc w:val="center"/>
              <w:rPr>
                <w:rFonts w:cstheme="minorHAnsi"/>
                <w:szCs w:val="20"/>
              </w:rPr>
            </w:pPr>
          </w:p>
        </w:tc>
        <w:tc>
          <w:tcPr>
            <w:tcW w:w="990" w:type="dxa"/>
          </w:tcPr>
          <w:p w14:paraId="6B7E7CDB" w14:textId="56E529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E023B6" w14:textId="7E53AF71" w:rsidR="0061524D" w:rsidRPr="00487927" w:rsidRDefault="0061524D" w:rsidP="001B2204">
            <w:pPr>
              <w:jc w:val="center"/>
              <w:rPr>
                <w:rFonts w:cstheme="minorHAnsi"/>
                <w:szCs w:val="20"/>
              </w:rPr>
            </w:pPr>
          </w:p>
        </w:tc>
        <w:tc>
          <w:tcPr>
            <w:tcW w:w="990" w:type="dxa"/>
          </w:tcPr>
          <w:p w14:paraId="31C6B4CA" w14:textId="77777777" w:rsidR="0061524D" w:rsidRPr="00487927" w:rsidRDefault="0061524D" w:rsidP="001B2204">
            <w:pPr>
              <w:jc w:val="center"/>
              <w:rPr>
                <w:rFonts w:cstheme="minorHAnsi"/>
                <w:szCs w:val="20"/>
              </w:rPr>
            </w:pPr>
          </w:p>
        </w:tc>
        <w:tc>
          <w:tcPr>
            <w:tcW w:w="1080" w:type="dxa"/>
          </w:tcPr>
          <w:p w14:paraId="1AC7D5D4" w14:textId="77777777" w:rsidR="0061524D" w:rsidRPr="00487927" w:rsidRDefault="0061524D" w:rsidP="001B2204">
            <w:pPr>
              <w:jc w:val="center"/>
              <w:rPr>
                <w:rFonts w:cstheme="minorHAnsi"/>
                <w:szCs w:val="20"/>
              </w:rPr>
            </w:pPr>
          </w:p>
        </w:tc>
        <w:tc>
          <w:tcPr>
            <w:tcW w:w="990" w:type="dxa"/>
          </w:tcPr>
          <w:p w14:paraId="049AC3A1" w14:textId="77777777" w:rsidR="0061524D" w:rsidRPr="00487927" w:rsidRDefault="0061524D" w:rsidP="001B2204">
            <w:pPr>
              <w:jc w:val="center"/>
              <w:rPr>
                <w:rFonts w:cstheme="minorHAnsi"/>
                <w:szCs w:val="20"/>
              </w:rPr>
            </w:pPr>
          </w:p>
        </w:tc>
        <w:tc>
          <w:tcPr>
            <w:tcW w:w="990" w:type="dxa"/>
          </w:tcPr>
          <w:p w14:paraId="016635DB" w14:textId="77777777" w:rsidR="0061524D" w:rsidRPr="00487927" w:rsidRDefault="0061524D" w:rsidP="001B2204">
            <w:pPr>
              <w:jc w:val="center"/>
              <w:rPr>
                <w:rFonts w:cstheme="minorHAnsi"/>
                <w:szCs w:val="20"/>
              </w:rPr>
            </w:pPr>
          </w:p>
        </w:tc>
        <w:tc>
          <w:tcPr>
            <w:tcW w:w="1103" w:type="dxa"/>
          </w:tcPr>
          <w:p w14:paraId="2EEF4468" w14:textId="77777777" w:rsidR="0061524D" w:rsidRPr="00487927" w:rsidRDefault="0061524D" w:rsidP="001B2204">
            <w:pPr>
              <w:jc w:val="center"/>
              <w:rPr>
                <w:rFonts w:cstheme="minorHAnsi"/>
                <w:szCs w:val="20"/>
              </w:rPr>
            </w:pPr>
          </w:p>
        </w:tc>
        <w:tc>
          <w:tcPr>
            <w:tcW w:w="1103" w:type="dxa"/>
          </w:tcPr>
          <w:p w14:paraId="19BAB92D" w14:textId="77777777" w:rsidR="0061524D" w:rsidRPr="00487927" w:rsidRDefault="0061524D" w:rsidP="001B2204">
            <w:pPr>
              <w:jc w:val="center"/>
              <w:rPr>
                <w:rFonts w:cstheme="minorHAnsi"/>
                <w:szCs w:val="20"/>
              </w:rPr>
            </w:pPr>
          </w:p>
        </w:tc>
      </w:tr>
      <w:tr w:rsidR="0061524D" w:rsidRPr="00487927" w14:paraId="08CDFFD7" w14:textId="1D96A5A4" w:rsidTr="0061524D">
        <w:tc>
          <w:tcPr>
            <w:tcW w:w="1255" w:type="dxa"/>
          </w:tcPr>
          <w:p w14:paraId="55B84C5E" w14:textId="77777777" w:rsidR="0061524D" w:rsidRPr="00283A38" w:rsidRDefault="0061524D" w:rsidP="001B2204">
            <w:pPr>
              <w:jc w:val="center"/>
              <w:rPr>
                <w:szCs w:val="20"/>
              </w:rPr>
            </w:pPr>
            <w:r>
              <w:rPr>
                <w:szCs w:val="20"/>
              </w:rPr>
              <w:t>1</w:t>
            </w:r>
            <w:r w:rsidRPr="00283A38">
              <w:rPr>
                <w:szCs w:val="20"/>
              </w:rPr>
              <w:t>511_06</w:t>
            </w:r>
          </w:p>
        </w:tc>
        <w:tc>
          <w:tcPr>
            <w:tcW w:w="990" w:type="dxa"/>
          </w:tcPr>
          <w:p w14:paraId="2E6681B8" w14:textId="010117E6"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5691E9" w14:textId="2DD3B8D5" w:rsidR="0061524D" w:rsidRPr="00487927" w:rsidRDefault="0061524D" w:rsidP="001B2204">
            <w:pPr>
              <w:jc w:val="center"/>
              <w:rPr>
                <w:rFonts w:cstheme="minorHAnsi"/>
                <w:szCs w:val="20"/>
              </w:rPr>
            </w:pPr>
          </w:p>
        </w:tc>
        <w:tc>
          <w:tcPr>
            <w:tcW w:w="990" w:type="dxa"/>
          </w:tcPr>
          <w:p w14:paraId="70D7D2B3" w14:textId="77777777" w:rsidR="0061524D" w:rsidRPr="00487927" w:rsidRDefault="0061524D" w:rsidP="001B2204">
            <w:pPr>
              <w:jc w:val="center"/>
              <w:rPr>
                <w:rFonts w:cstheme="minorHAnsi"/>
                <w:szCs w:val="20"/>
              </w:rPr>
            </w:pPr>
          </w:p>
        </w:tc>
        <w:tc>
          <w:tcPr>
            <w:tcW w:w="990" w:type="dxa"/>
          </w:tcPr>
          <w:p w14:paraId="1206E6BB" w14:textId="3086B37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28505E" w14:textId="6E88D2AB" w:rsidR="0061524D" w:rsidRPr="00487927" w:rsidRDefault="0061524D" w:rsidP="001B2204">
            <w:pPr>
              <w:jc w:val="center"/>
              <w:rPr>
                <w:rFonts w:cstheme="minorHAnsi"/>
                <w:szCs w:val="20"/>
              </w:rPr>
            </w:pPr>
          </w:p>
        </w:tc>
        <w:tc>
          <w:tcPr>
            <w:tcW w:w="990" w:type="dxa"/>
          </w:tcPr>
          <w:p w14:paraId="539FECE1" w14:textId="77777777" w:rsidR="0061524D" w:rsidRPr="00487927" w:rsidRDefault="0061524D" w:rsidP="001B2204">
            <w:pPr>
              <w:jc w:val="center"/>
              <w:rPr>
                <w:rFonts w:cstheme="minorHAnsi"/>
                <w:szCs w:val="20"/>
              </w:rPr>
            </w:pPr>
          </w:p>
        </w:tc>
        <w:tc>
          <w:tcPr>
            <w:tcW w:w="1080" w:type="dxa"/>
          </w:tcPr>
          <w:p w14:paraId="0DFF4B4B" w14:textId="77777777" w:rsidR="0061524D" w:rsidRPr="00487927" w:rsidRDefault="0061524D" w:rsidP="001B2204">
            <w:pPr>
              <w:jc w:val="center"/>
              <w:rPr>
                <w:rFonts w:cstheme="minorHAnsi"/>
                <w:szCs w:val="20"/>
              </w:rPr>
            </w:pPr>
          </w:p>
        </w:tc>
        <w:tc>
          <w:tcPr>
            <w:tcW w:w="990" w:type="dxa"/>
          </w:tcPr>
          <w:p w14:paraId="4C27CE59" w14:textId="77777777" w:rsidR="0061524D" w:rsidRPr="00487927" w:rsidRDefault="0061524D" w:rsidP="001B2204">
            <w:pPr>
              <w:jc w:val="center"/>
              <w:rPr>
                <w:rFonts w:cstheme="minorHAnsi"/>
                <w:szCs w:val="20"/>
              </w:rPr>
            </w:pPr>
          </w:p>
        </w:tc>
        <w:tc>
          <w:tcPr>
            <w:tcW w:w="990" w:type="dxa"/>
          </w:tcPr>
          <w:p w14:paraId="56964EDB" w14:textId="77777777" w:rsidR="0061524D" w:rsidRPr="00487927" w:rsidRDefault="0061524D" w:rsidP="001B2204">
            <w:pPr>
              <w:jc w:val="center"/>
              <w:rPr>
                <w:rFonts w:cstheme="minorHAnsi"/>
                <w:szCs w:val="20"/>
              </w:rPr>
            </w:pPr>
          </w:p>
        </w:tc>
        <w:tc>
          <w:tcPr>
            <w:tcW w:w="1103" w:type="dxa"/>
          </w:tcPr>
          <w:p w14:paraId="682B9A9F" w14:textId="77777777" w:rsidR="0061524D" w:rsidRPr="00487927" w:rsidRDefault="0061524D" w:rsidP="001B2204">
            <w:pPr>
              <w:jc w:val="center"/>
              <w:rPr>
                <w:rFonts w:cstheme="minorHAnsi"/>
                <w:szCs w:val="20"/>
              </w:rPr>
            </w:pPr>
          </w:p>
        </w:tc>
        <w:tc>
          <w:tcPr>
            <w:tcW w:w="1103" w:type="dxa"/>
          </w:tcPr>
          <w:p w14:paraId="375D40AC" w14:textId="77777777" w:rsidR="0061524D" w:rsidRPr="00487927" w:rsidRDefault="0061524D" w:rsidP="001B2204">
            <w:pPr>
              <w:jc w:val="center"/>
              <w:rPr>
                <w:rFonts w:cstheme="minorHAnsi"/>
                <w:szCs w:val="20"/>
              </w:rPr>
            </w:pPr>
          </w:p>
        </w:tc>
      </w:tr>
      <w:tr w:rsidR="0061524D" w:rsidRPr="00487927" w14:paraId="3E1F8214" w14:textId="159C4B32" w:rsidTr="0061524D">
        <w:tc>
          <w:tcPr>
            <w:tcW w:w="1255" w:type="dxa"/>
          </w:tcPr>
          <w:p w14:paraId="63145417" w14:textId="77777777" w:rsidR="0061524D" w:rsidRPr="00283A38" w:rsidRDefault="0061524D" w:rsidP="001B2204">
            <w:pPr>
              <w:jc w:val="center"/>
              <w:rPr>
                <w:szCs w:val="20"/>
              </w:rPr>
            </w:pPr>
            <w:r>
              <w:rPr>
                <w:szCs w:val="20"/>
              </w:rPr>
              <w:t>1</w:t>
            </w:r>
            <w:r w:rsidRPr="00283A38">
              <w:rPr>
                <w:szCs w:val="20"/>
              </w:rPr>
              <w:t>512_01</w:t>
            </w:r>
          </w:p>
        </w:tc>
        <w:tc>
          <w:tcPr>
            <w:tcW w:w="990" w:type="dxa"/>
          </w:tcPr>
          <w:p w14:paraId="544E87F8" w14:textId="21FE706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EADDFC" w14:textId="2D8B4E7B" w:rsidR="0061524D" w:rsidRPr="00487927" w:rsidRDefault="0061524D" w:rsidP="001B2204">
            <w:pPr>
              <w:jc w:val="center"/>
              <w:rPr>
                <w:rFonts w:cstheme="minorHAnsi"/>
                <w:szCs w:val="20"/>
              </w:rPr>
            </w:pPr>
          </w:p>
        </w:tc>
        <w:tc>
          <w:tcPr>
            <w:tcW w:w="990" w:type="dxa"/>
          </w:tcPr>
          <w:p w14:paraId="7DBC6501" w14:textId="77777777" w:rsidR="0061524D" w:rsidRPr="00487927" w:rsidRDefault="0061524D" w:rsidP="001B2204">
            <w:pPr>
              <w:jc w:val="center"/>
              <w:rPr>
                <w:rFonts w:cstheme="minorHAnsi"/>
                <w:szCs w:val="20"/>
              </w:rPr>
            </w:pPr>
          </w:p>
        </w:tc>
        <w:tc>
          <w:tcPr>
            <w:tcW w:w="990" w:type="dxa"/>
          </w:tcPr>
          <w:p w14:paraId="5DFDD429" w14:textId="3AA0409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52C80A" w14:textId="2DCE4A1C" w:rsidR="0061524D" w:rsidRPr="00487927" w:rsidRDefault="0061524D" w:rsidP="001B2204">
            <w:pPr>
              <w:jc w:val="center"/>
              <w:rPr>
                <w:rFonts w:cstheme="minorHAnsi"/>
                <w:szCs w:val="20"/>
              </w:rPr>
            </w:pPr>
          </w:p>
        </w:tc>
        <w:tc>
          <w:tcPr>
            <w:tcW w:w="990" w:type="dxa"/>
          </w:tcPr>
          <w:p w14:paraId="40D10A04" w14:textId="77777777" w:rsidR="0061524D" w:rsidRPr="00487927" w:rsidRDefault="0061524D" w:rsidP="001B2204">
            <w:pPr>
              <w:jc w:val="center"/>
              <w:rPr>
                <w:rFonts w:cstheme="minorHAnsi"/>
                <w:szCs w:val="20"/>
              </w:rPr>
            </w:pPr>
          </w:p>
        </w:tc>
        <w:tc>
          <w:tcPr>
            <w:tcW w:w="1080" w:type="dxa"/>
          </w:tcPr>
          <w:p w14:paraId="6F510699" w14:textId="77777777" w:rsidR="0061524D" w:rsidRPr="00487927" w:rsidRDefault="0061524D" w:rsidP="001B2204">
            <w:pPr>
              <w:jc w:val="center"/>
              <w:rPr>
                <w:rFonts w:cstheme="minorHAnsi"/>
                <w:szCs w:val="20"/>
              </w:rPr>
            </w:pPr>
          </w:p>
        </w:tc>
        <w:tc>
          <w:tcPr>
            <w:tcW w:w="990" w:type="dxa"/>
          </w:tcPr>
          <w:p w14:paraId="39BF789E" w14:textId="77777777" w:rsidR="0061524D" w:rsidRPr="00487927" w:rsidRDefault="0061524D" w:rsidP="001B2204">
            <w:pPr>
              <w:jc w:val="center"/>
              <w:rPr>
                <w:rFonts w:cstheme="minorHAnsi"/>
                <w:szCs w:val="20"/>
              </w:rPr>
            </w:pPr>
          </w:p>
        </w:tc>
        <w:tc>
          <w:tcPr>
            <w:tcW w:w="990" w:type="dxa"/>
          </w:tcPr>
          <w:p w14:paraId="67275DCE" w14:textId="77777777" w:rsidR="0061524D" w:rsidRPr="00487927" w:rsidRDefault="0061524D" w:rsidP="001B2204">
            <w:pPr>
              <w:jc w:val="center"/>
              <w:rPr>
                <w:rFonts w:cstheme="minorHAnsi"/>
                <w:szCs w:val="20"/>
              </w:rPr>
            </w:pPr>
          </w:p>
        </w:tc>
        <w:tc>
          <w:tcPr>
            <w:tcW w:w="1103" w:type="dxa"/>
          </w:tcPr>
          <w:p w14:paraId="4CDB888B" w14:textId="77777777" w:rsidR="0061524D" w:rsidRPr="00487927" w:rsidRDefault="0061524D" w:rsidP="001B2204">
            <w:pPr>
              <w:jc w:val="center"/>
              <w:rPr>
                <w:rFonts w:cstheme="minorHAnsi"/>
                <w:szCs w:val="20"/>
              </w:rPr>
            </w:pPr>
          </w:p>
        </w:tc>
        <w:tc>
          <w:tcPr>
            <w:tcW w:w="1103" w:type="dxa"/>
          </w:tcPr>
          <w:p w14:paraId="27FD7390" w14:textId="77777777" w:rsidR="0061524D" w:rsidRPr="00487927" w:rsidRDefault="0061524D" w:rsidP="001B2204">
            <w:pPr>
              <w:jc w:val="center"/>
              <w:rPr>
                <w:rFonts w:cstheme="minorHAnsi"/>
                <w:szCs w:val="20"/>
              </w:rPr>
            </w:pPr>
          </w:p>
        </w:tc>
      </w:tr>
      <w:tr w:rsidR="0061524D" w:rsidRPr="00487927" w14:paraId="3DCD9697" w14:textId="25ECC6B7" w:rsidTr="0061524D">
        <w:tc>
          <w:tcPr>
            <w:tcW w:w="1255" w:type="dxa"/>
          </w:tcPr>
          <w:p w14:paraId="0E2A1E7A" w14:textId="77777777" w:rsidR="0061524D" w:rsidRPr="00283A38" w:rsidRDefault="0061524D" w:rsidP="001B2204">
            <w:pPr>
              <w:jc w:val="center"/>
              <w:rPr>
                <w:szCs w:val="20"/>
              </w:rPr>
            </w:pPr>
            <w:r>
              <w:rPr>
                <w:szCs w:val="20"/>
              </w:rPr>
              <w:t>1</w:t>
            </w:r>
            <w:r w:rsidRPr="00283A38">
              <w:rPr>
                <w:szCs w:val="20"/>
              </w:rPr>
              <w:t>513_01</w:t>
            </w:r>
          </w:p>
        </w:tc>
        <w:tc>
          <w:tcPr>
            <w:tcW w:w="990" w:type="dxa"/>
          </w:tcPr>
          <w:p w14:paraId="4DC770FF" w14:textId="3929F7F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DFF2F5" w14:textId="63C31347" w:rsidR="0061524D" w:rsidRPr="00487927" w:rsidRDefault="0061524D" w:rsidP="001B2204">
            <w:pPr>
              <w:jc w:val="center"/>
              <w:rPr>
                <w:rFonts w:cstheme="minorHAnsi"/>
                <w:szCs w:val="20"/>
              </w:rPr>
            </w:pPr>
          </w:p>
        </w:tc>
        <w:tc>
          <w:tcPr>
            <w:tcW w:w="990" w:type="dxa"/>
          </w:tcPr>
          <w:p w14:paraId="0C9F4C49" w14:textId="77777777" w:rsidR="0061524D" w:rsidRPr="00487927" w:rsidRDefault="0061524D" w:rsidP="001B2204">
            <w:pPr>
              <w:jc w:val="center"/>
              <w:rPr>
                <w:rFonts w:cstheme="minorHAnsi"/>
                <w:szCs w:val="20"/>
              </w:rPr>
            </w:pPr>
          </w:p>
        </w:tc>
        <w:tc>
          <w:tcPr>
            <w:tcW w:w="990" w:type="dxa"/>
          </w:tcPr>
          <w:p w14:paraId="2144EFF4" w14:textId="30DB9317" w:rsidR="0061524D" w:rsidRPr="00487927" w:rsidRDefault="0061524D" w:rsidP="001B2204">
            <w:pPr>
              <w:jc w:val="center"/>
              <w:rPr>
                <w:rFonts w:cstheme="minorHAnsi"/>
                <w:szCs w:val="20"/>
              </w:rPr>
            </w:pPr>
            <w:r w:rsidRPr="00283A38">
              <w:rPr>
                <w:rFonts w:cstheme="minorHAnsi"/>
                <w:szCs w:val="20"/>
              </w:rPr>
              <w:t>•</w:t>
            </w:r>
          </w:p>
        </w:tc>
        <w:tc>
          <w:tcPr>
            <w:tcW w:w="990" w:type="dxa"/>
          </w:tcPr>
          <w:p w14:paraId="2A78632B" w14:textId="6DC10760" w:rsidR="0061524D" w:rsidRPr="00487927" w:rsidRDefault="0061524D" w:rsidP="001B2204">
            <w:pPr>
              <w:jc w:val="center"/>
              <w:rPr>
                <w:rFonts w:cstheme="minorHAnsi"/>
                <w:szCs w:val="20"/>
              </w:rPr>
            </w:pPr>
          </w:p>
        </w:tc>
        <w:tc>
          <w:tcPr>
            <w:tcW w:w="990" w:type="dxa"/>
          </w:tcPr>
          <w:p w14:paraId="67812B02" w14:textId="77777777" w:rsidR="0061524D" w:rsidRPr="00487927" w:rsidRDefault="0061524D" w:rsidP="001B2204">
            <w:pPr>
              <w:jc w:val="center"/>
              <w:rPr>
                <w:rFonts w:cstheme="minorHAnsi"/>
                <w:szCs w:val="20"/>
              </w:rPr>
            </w:pPr>
          </w:p>
        </w:tc>
        <w:tc>
          <w:tcPr>
            <w:tcW w:w="1080" w:type="dxa"/>
          </w:tcPr>
          <w:p w14:paraId="7C7216C8" w14:textId="77777777" w:rsidR="0061524D" w:rsidRPr="00487927" w:rsidRDefault="0061524D" w:rsidP="001B2204">
            <w:pPr>
              <w:jc w:val="center"/>
              <w:rPr>
                <w:rFonts w:cstheme="minorHAnsi"/>
                <w:szCs w:val="20"/>
              </w:rPr>
            </w:pPr>
          </w:p>
        </w:tc>
        <w:tc>
          <w:tcPr>
            <w:tcW w:w="990" w:type="dxa"/>
          </w:tcPr>
          <w:p w14:paraId="1F82EB20" w14:textId="77777777" w:rsidR="0061524D" w:rsidRPr="00487927" w:rsidRDefault="0061524D" w:rsidP="001B2204">
            <w:pPr>
              <w:jc w:val="center"/>
              <w:rPr>
                <w:rFonts w:cstheme="minorHAnsi"/>
                <w:szCs w:val="20"/>
              </w:rPr>
            </w:pPr>
          </w:p>
        </w:tc>
        <w:tc>
          <w:tcPr>
            <w:tcW w:w="990" w:type="dxa"/>
          </w:tcPr>
          <w:p w14:paraId="6820390F" w14:textId="77777777" w:rsidR="0061524D" w:rsidRPr="00487927" w:rsidRDefault="0061524D" w:rsidP="001B2204">
            <w:pPr>
              <w:jc w:val="center"/>
              <w:rPr>
                <w:rFonts w:cstheme="minorHAnsi"/>
                <w:szCs w:val="20"/>
              </w:rPr>
            </w:pPr>
          </w:p>
        </w:tc>
        <w:tc>
          <w:tcPr>
            <w:tcW w:w="1103" w:type="dxa"/>
          </w:tcPr>
          <w:p w14:paraId="5BF51BA2" w14:textId="77777777" w:rsidR="0061524D" w:rsidRPr="00487927" w:rsidRDefault="0061524D" w:rsidP="001B2204">
            <w:pPr>
              <w:jc w:val="center"/>
              <w:rPr>
                <w:rFonts w:cstheme="minorHAnsi"/>
                <w:szCs w:val="20"/>
              </w:rPr>
            </w:pPr>
          </w:p>
        </w:tc>
        <w:tc>
          <w:tcPr>
            <w:tcW w:w="1103" w:type="dxa"/>
          </w:tcPr>
          <w:p w14:paraId="07900FFC" w14:textId="77777777" w:rsidR="0061524D" w:rsidRPr="00487927" w:rsidRDefault="0061524D" w:rsidP="001B2204">
            <w:pPr>
              <w:jc w:val="center"/>
              <w:rPr>
                <w:rFonts w:cstheme="minorHAnsi"/>
                <w:szCs w:val="20"/>
              </w:rPr>
            </w:pPr>
          </w:p>
        </w:tc>
      </w:tr>
      <w:tr w:rsidR="0061524D" w:rsidRPr="00487927" w14:paraId="3FBA49A3" w14:textId="5CE05EDC" w:rsidTr="0061524D">
        <w:tc>
          <w:tcPr>
            <w:tcW w:w="1255" w:type="dxa"/>
          </w:tcPr>
          <w:p w14:paraId="314AB9B1" w14:textId="77777777" w:rsidR="0061524D" w:rsidRPr="00283A38" w:rsidRDefault="0061524D" w:rsidP="001B2204">
            <w:pPr>
              <w:jc w:val="center"/>
              <w:rPr>
                <w:szCs w:val="20"/>
              </w:rPr>
            </w:pPr>
            <w:r>
              <w:rPr>
                <w:szCs w:val="20"/>
              </w:rPr>
              <w:t>1</w:t>
            </w:r>
            <w:r w:rsidRPr="00283A38">
              <w:rPr>
                <w:szCs w:val="20"/>
              </w:rPr>
              <w:t>513_02</w:t>
            </w:r>
          </w:p>
        </w:tc>
        <w:tc>
          <w:tcPr>
            <w:tcW w:w="990" w:type="dxa"/>
          </w:tcPr>
          <w:p w14:paraId="6EEE6A07" w14:textId="1A1A32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C277EC" w14:textId="7746B72E" w:rsidR="0061524D" w:rsidRPr="00487927" w:rsidRDefault="0061524D" w:rsidP="001B2204">
            <w:pPr>
              <w:jc w:val="center"/>
              <w:rPr>
                <w:rFonts w:cstheme="minorHAnsi"/>
                <w:szCs w:val="20"/>
              </w:rPr>
            </w:pPr>
          </w:p>
        </w:tc>
        <w:tc>
          <w:tcPr>
            <w:tcW w:w="990" w:type="dxa"/>
          </w:tcPr>
          <w:p w14:paraId="2F09F5B6" w14:textId="77777777" w:rsidR="0061524D" w:rsidRPr="00487927" w:rsidRDefault="0061524D" w:rsidP="001B2204">
            <w:pPr>
              <w:jc w:val="center"/>
              <w:rPr>
                <w:rFonts w:cstheme="minorHAnsi"/>
                <w:szCs w:val="20"/>
              </w:rPr>
            </w:pPr>
          </w:p>
        </w:tc>
        <w:tc>
          <w:tcPr>
            <w:tcW w:w="990" w:type="dxa"/>
          </w:tcPr>
          <w:p w14:paraId="228495D8" w14:textId="72A69AD7" w:rsidR="0061524D" w:rsidRPr="00487927" w:rsidRDefault="0061524D" w:rsidP="001B2204">
            <w:pPr>
              <w:jc w:val="center"/>
              <w:rPr>
                <w:rFonts w:cstheme="minorHAnsi"/>
                <w:szCs w:val="20"/>
              </w:rPr>
            </w:pPr>
            <w:r w:rsidRPr="00283A38">
              <w:rPr>
                <w:rFonts w:cstheme="minorHAnsi"/>
                <w:szCs w:val="20"/>
              </w:rPr>
              <w:t>•</w:t>
            </w:r>
          </w:p>
        </w:tc>
        <w:tc>
          <w:tcPr>
            <w:tcW w:w="990" w:type="dxa"/>
          </w:tcPr>
          <w:p w14:paraId="317F4A30" w14:textId="6CB623B4" w:rsidR="0061524D" w:rsidRPr="00487927" w:rsidRDefault="0061524D" w:rsidP="001B2204">
            <w:pPr>
              <w:jc w:val="center"/>
              <w:rPr>
                <w:rFonts w:cstheme="minorHAnsi"/>
                <w:szCs w:val="20"/>
              </w:rPr>
            </w:pPr>
          </w:p>
        </w:tc>
        <w:tc>
          <w:tcPr>
            <w:tcW w:w="990" w:type="dxa"/>
          </w:tcPr>
          <w:p w14:paraId="7B4DE8C7" w14:textId="77777777" w:rsidR="0061524D" w:rsidRPr="00487927" w:rsidRDefault="0061524D" w:rsidP="001B2204">
            <w:pPr>
              <w:jc w:val="center"/>
              <w:rPr>
                <w:rFonts w:cstheme="minorHAnsi"/>
                <w:szCs w:val="20"/>
              </w:rPr>
            </w:pPr>
          </w:p>
        </w:tc>
        <w:tc>
          <w:tcPr>
            <w:tcW w:w="1080" w:type="dxa"/>
          </w:tcPr>
          <w:p w14:paraId="36177453" w14:textId="77777777" w:rsidR="0061524D" w:rsidRPr="00487927" w:rsidRDefault="0061524D" w:rsidP="001B2204">
            <w:pPr>
              <w:jc w:val="center"/>
              <w:rPr>
                <w:rFonts w:cstheme="minorHAnsi"/>
                <w:szCs w:val="20"/>
              </w:rPr>
            </w:pPr>
          </w:p>
        </w:tc>
        <w:tc>
          <w:tcPr>
            <w:tcW w:w="990" w:type="dxa"/>
          </w:tcPr>
          <w:p w14:paraId="4704C0C9" w14:textId="77777777" w:rsidR="0061524D" w:rsidRPr="00487927" w:rsidRDefault="0061524D" w:rsidP="001B2204">
            <w:pPr>
              <w:jc w:val="center"/>
              <w:rPr>
                <w:rFonts w:cstheme="minorHAnsi"/>
                <w:szCs w:val="20"/>
              </w:rPr>
            </w:pPr>
          </w:p>
        </w:tc>
        <w:tc>
          <w:tcPr>
            <w:tcW w:w="990" w:type="dxa"/>
          </w:tcPr>
          <w:p w14:paraId="4520BFB4" w14:textId="77777777" w:rsidR="0061524D" w:rsidRPr="00487927" w:rsidRDefault="0061524D" w:rsidP="001B2204">
            <w:pPr>
              <w:jc w:val="center"/>
              <w:rPr>
                <w:rFonts w:cstheme="minorHAnsi"/>
                <w:szCs w:val="20"/>
              </w:rPr>
            </w:pPr>
          </w:p>
        </w:tc>
        <w:tc>
          <w:tcPr>
            <w:tcW w:w="1103" w:type="dxa"/>
          </w:tcPr>
          <w:p w14:paraId="4B853FC7" w14:textId="77777777" w:rsidR="0061524D" w:rsidRPr="00487927" w:rsidRDefault="0061524D" w:rsidP="001B2204">
            <w:pPr>
              <w:jc w:val="center"/>
              <w:rPr>
                <w:rFonts w:cstheme="minorHAnsi"/>
                <w:szCs w:val="20"/>
              </w:rPr>
            </w:pPr>
          </w:p>
        </w:tc>
        <w:tc>
          <w:tcPr>
            <w:tcW w:w="1103" w:type="dxa"/>
          </w:tcPr>
          <w:p w14:paraId="26A3FDC2" w14:textId="77777777" w:rsidR="0061524D" w:rsidRPr="00487927" w:rsidRDefault="0061524D" w:rsidP="001B2204">
            <w:pPr>
              <w:jc w:val="center"/>
              <w:rPr>
                <w:rFonts w:cstheme="minorHAnsi"/>
                <w:szCs w:val="20"/>
              </w:rPr>
            </w:pPr>
          </w:p>
        </w:tc>
      </w:tr>
      <w:tr w:rsidR="0061524D" w:rsidRPr="00487927" w14:paraId="267F65EB" w14:textId="12837AB5" w:rsidTr="0061524D">
        <w:tc>
          <w:tcPr>
            <w:tcW w:w="1255" w:type="dxa"/>
          </w:tcPr>
          <w:p w14:paraId="59B9CD6C" w14:textId="77777777" w:rsidR="0061524D" w:rsidRPr="00283A38" w:rsidRDefault="0061524D" w:rsidP="001B2204">
            <w:pPr>
              <w:jc w:val="center"/>
              <w:rPr>
                <w:szCs w:val="20"/>
              </w:rPr>
            </w:pPr>
            <w:r>
              <w:rPr>
                <w:szCs w:val="20"/>
              </w:rPr>
              <w:t>1</w:t>
            </w:r>
            <w:r w:rsidRPr="00283A38">
              <w:rPr>
                <w:szCs w:val="20"/>
              </w:rPr>
              <w:t>513_03</w:t>
            </w:r>
          </w:p>
        </w:tc>
        <w:tc>
          <w:tcPr>
            <w:tcW w:w="990" w:type="dxa"/>
          </w:tcPr>
          <w:p w14:paraId="348B34A8" w14:textId="7A06CB44" w:rsidR="0061524D" w:rsidRPr="00487927" w:rsidRDefault="0061524D" w:rsidP="001B2204">
            <w:pPr>
              <w:jc w:val="center"/>
              <w:rPr>
                <w:rFonts w:cstheme="minorHAnsi"/>
                <w:szCs w:val="20"/>
              </w:rPr>
            </w:pPr>
            <w:r w:rsidRPr="00283A38">
              <w:rPr>
                <w:rFonts w:cstheme="minorHAnsi"/>
                <w:szCs w:val="20"/>
              </w:rPr>
              <w:t>•</w:t>
            </w:r>
          </w:p>
        </w:tc>
        <w:tc>
          <w:tcPr>
            <w:tcW w:w="990" w:type="dxa"/>
          </w:tcPr>
          <w:p w14:paraId="480A85D2" w14:textId="4B66745F" w:rsidR="0061524D" w:rsidRPr="00487927" w:rsidRDefault="0061524D" w:rsidP="001B2204">
            <w:pPr>
              <w:jc w:val="center"/>
              <w:rPr>
                <w:rFonts w:cstheme="minorHAnsi"/>
                <w:szCs w:val="20"/>
              </w:rPr>
            </w:pPr>
          </w:p>
        </w:tc>
        <w:tc>
          <w:tcPr>
            <w:tcW w:w="990" w:type="dxa"/>
          </w:tcPr>
          <w:p w14:paraId="01590572" w14:textId="77777777" w:rsidR="0061524D" w:rsidRPr="00487927" w:rsidRDefault="0061524D" w:rsidP="001B2204">
            <w:pPr>
              <w:jc w:val="center"/>
              <w:rPr>
                <w:rFonts w:cstheme="minorHAnsi"/>
                <w:szCs w:val="20"/>
              </w:rPr>
            </w:pPr>
          </w:p>
        </w:tc>
        <w:tc>
          <w:tcPr>
            <w:tcW w:w="990" w:type="dxa"/>
          </w:tcPr>
          <w:p w14:paraId="579F80FE" w14:textId="7C8F20D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BC9E1B" w14:textId="53755735" w:rsidR="0061524D" w:rsidRPr="00487927" w:rsidRDefault="0061524D" w:rsidP="001B2204">
            <w:pPr>
              <w:jc w:val="center"/>
              <w:rPr>
                <w:rFonts w:cstheme="minorHAnsi"/>
                <w:szCs w:val="20"/>
              </w:rPr>
            </w:pPr>
          </w:p>
        </w:tc>
        <w:tc>
          <w:tcPr>
            <w:tcW w:w="990" w:type="dxa"/>
          </w:tcPr>
          <w:p w14:paraId="1D0A6354" w14:textId="77777777" w:rsidR="0061524D" w:rsidRPr="00487927" w:rsidRDefault="0061524D" w:rsidP="001B2204">
            <w:pPr>
              <w:jc w:val="center"/>
              <w:rPr>
                <w:rFonts w:cstheme="minorHAnsi"/>
                <w:szCs w:val="20"/>
              </w:rPr>
            </w:pPr>
          </w:p>
        </w:tc>
        <w:tc>
          <w:tcPr>
            <w:tcW w:w="1080" w:type="dxa"/>
          </w:tcPr>
          <w:p w14:paraId="092C9C1D" w14:textId="77777777" w:rsidR="0061524D" w:rsidRPr="00487927" w:rsidRDefault="0061524D" w:rsidP="001B2204">
            <w:pPr>
              <w:jc w:val="center"/>
              <w:rPr>
                <w:rFonts w:cstheme="minorHAnsi"/>
                <w:szCs w:val="20"/>
              </w:rPr>
            </w:pPr>
          </w:p>
        </w:tc>
        <w:tc>
          <w:tcPr>
            <w:tcW w:w="990" w:type="dxa"/>
          </w:tcPr>
          <w:p w14:paraId="60B84EB6" w14:textId="77777777" w:rsidR="0061524D" w:rsidRPr="00487927" w:rsidRDefault="0061524D" w:rsidP="001B2204">
            <w:pPr>
              <w:jc w:val="center"/>
              <w:rPr>
                <w:rFonts w:cstheme="minorHAnsi"/>
                <w:szCs w:val="20"/>
              </w:rPr>
            </w:pPr>
          </w:p>
        </w:tc>
        <w:tc>
          <w:tcPr>
            <w:tcW w:w="990" w:type="dxa"/>
          </w:tcPr>
          <w:p w14:paraId="55565597" w14:textId="77777777" w:rsidR="0061524D" w:rsidRPr="00487927" w:rsidRDefault="0061524D" w:rsidP="001B2204">
            <w:pPr>
              <w:jc w:val="center"/>
              <w:rPr>
                <w:rFonts w:cstheme="minorHAnsi"/>
                <w:szCs w:val="20"/>
              </w:rPr>
            </w:pPr>
          </w:p>
        </w:tc>
        <w:tc>
          <w:tcPr>
            <w:tcW w:w="1103" w:type="dxa"/>
          </w:tcPr>
          <w:p w14:paraId="7BDCD5C7" w14:textId="77777777" w:rsidR="0061524D" w:rsidRPr="00487927" w:rsidRDefault="0061524D" w:rsidP="001B2204">
            <w:pPr>
              <w:jc w:val="center"/>
              <w:rPr>
                <w:rFonts w:cstheme="minorHAnsi"/>
                <w:szCs w:val="20"/>
              </w:rPr>
            </w:pPr>
          </w:p>
        </w:tc>
        <w:tc>
          <w:tcPr>
            <w:tcW w:w="1103" w:type="dxa"/>
          </w:tcPr>
          <w:p w14:paraId="59073749" w14:textId="77777777" w:rsidR="0061524D" w:rsidRPr="00487927" w:rsidRDefault="0061524D" w:rsidP="001B2204">
            <w:pPr>
              <w:jc w:val="center"/>
              <w:rPr>
                <w:rFonts w:cstheme="minorHAnsi"/>
                <w:szCs w:val="20"/>
              </w:rPr>
            </w:pPr>
          </w:p>
        </w:tc>
      </w:tr>
      <w:tr w:rsidR="0061524D" w:rsidRPr="00487927" w14:paraId="227B36EF" w14:textId="36DF8E9F" w:rsidTr="0061524D">
        <w:tc>
          <w:tcPr>
            <w:tcW w:w="1255" w:type="dxa"/>
          </w:tcPr>
          <w:p w14:paraId="5C71DC26" w14:textId="77777777" w:rsidR="0061524D" w:rsidRPr="00283A38" w:rsidRDefault="0061524D" w:rsidP="001B2204">
            <w:pPr>
              <w:jc w:val="center"/>
              <w:rPr>
                <w:szCs w:val="20"/>
              </w:rPr>
            </w:pPr>
            <w:r>
              <w:rPr>
                <w:szCs w:val="20"/>
              </w:rPr>
              <w:t>1</w:t>
            </w:r>
            <w:r w:rsidRPr="00283A38">
              <w:rPr>
                <w:szCs w:val="20"/>
              </w:rPr>
              <w:t>514_01</w:t>
            </w:r>
          </w:p>
        </w:tc>
        <w:tc>
          <w:tcPr>
            <w:tcW w:w="990" w:type="dxa"/>
          </w:tcPr>
          <w:p w14:paraId="6F785FD8" w14:textId="71B0DFDE" w:rsidR="0061524D" w:rsidRPr="00487927" w:rsidRDefault="0061524D" w:rsidP="001B2204">
            <w:pPr>
              <w:jc w:val="center"/>
              <w:rPr>
                <w:rFonts w:cstheme="minorHAnsi"/>
                <w:szCs w:val="20"/>
              </w:rPr>
            </w:pPr>
            <w:r w:rsidRPr="00283A38">
              <w:rPr>
                <w:rFonts w:cstheme="minorHAnsi"/>
                <w:szCs w:val="20"/>
              </w:rPr>
              <w:t>•</w:t>
            </w:r>
          </w:p>
        </w:tc>
        <w:tc>
          <w:tcPr>
            <w:tcW w:w="990" w:type="dxa"/>
          </w:tcPr>
          <w:p w14:paraId="1717843C" w14:textId="5B6FEA32" w:rsidR="0061524D" w:rsidRPr="00487927" w:rsidRDefault="0061524D" w:rsidP="001B2204">
            <w:pPr>
              <w:jc w:val="center"/>
              <w:rPr>
                <w:rFonts w:cstheme="minorHAnsi"/>
                <w:szCs w:val="20"/>
              </w:rPr>
            </w:pPr>
          </w:p>
        </w:tc>
        <w:tc>
          <w:tcPr>
            <w:tcW w:w="990" w:type="dxa"/>
          </w:tcPr>
          <w:p w14:paraId="65041D74" w14:textId="77777777" w:rsidR="0061524D" w:rsidRPr="00487927" w:rsidRDefault="0061524D" w:rsidP="001B2204">
            <w:pPr>
              <w:jc w:val="center"/>
              <w:rPr>
                <w:rFonts w:cstheme="minorHAnsi"/>
                <w:szCs w:val="20"/>
              </w:rPr>
            </w:pPr>
          </w:p>
        </w:tc>
        <w:tc>
          <w:tcPr>
            <w:tcW w:w="990" w:type="dxa"/>
          </w:tcPr>
          <w:p w14:paraId="1901EC78" w14:textId="19ECBABE" w:rsidR="0061524D" w:rsidRPr="00487927" w:rsidRDefault="0061524D" w:rsidP="001B2204">
            <w:pPr>
              <w:jc w:val="center"/>
              <w:rPr>
                <w:rFonts w:cstheme="minorHAnsi"/>
                <w:szCs w:val="20"/>
              </w:rPr>
            </w:pPr>
            <w:r w:rsidRPr="00283A38">
              <w:rPr>
                <w:rFonts w:cstheme="minorHAnsi"/>
                <w:szCs w:val="20"/>
              </w:rPr>
              <w:t>•</w:t>
            </w:r>
          </w:p>
        </w:tc>
        <w:tc>
          <w:tcPr>
            <w:tcW w:w="990" w:type="dxa"/>
          </w:tcPr>
          <w:p w14:paraId="7C38B0E2" w14:textId="1D2469F7" w:rsidR="0061524D" w:rsidRPr="00487927" w:rsidRDefault="0061524D" w:rsidP="001B2204">
            <w:pPr>
              <w:jc w:val="center"/>
              <w:rPr>
                <w:rFonts w:cstheme="minorHAnsi"/>
                <w:szCs w:val="20"/>
              </w:rPr>
            </w:pPr>
          </w:p>
        </w:tc>
        <w:tc>
          <w:tcPr>
            <w:tcW w:w="990" w:type="dxa"/>
          </w:tcPr>
          <w:p w14:paraId="25E6CC0F" w14:textId="77777777" w:rsidR="0061524D" w:rsidRPr="00487927" w:rsidRDefault="0061524D" w:rsidP="001B2204">
            <w:pPr>
              <w:jc w:val="center"/>
              <w:rPr>
                <w:rFonts w:cstheme="minorHAnsi"/>
                <w:szCs w:val="20"/>
              </w:rPr>
            </w:pPr>
          </w:p>
        </w:tc>
        <w:tc>
          <w:tcPr>
            <w:tcW w:w="1080" w:type="dxa"/>
          </w:tcPr>
          <w:p w14:paraId="7EF6FFBC" w14:textId="77777777" w:rsidR="0061524D" w:rsidRPr="00487927" w:rsidRDefault="0061524D" w:rsidP="001B2204">
            <w:pPr>
              <w:jc w:val="center"/>
              <w:rPr>
                <w:rFonts w:cstheme="minorHAnsi"/>
                <w:szCs w:val="20"/>
              </w:rPr>
            </w:pPr>
          </w:p>
        </w:tc>
        <w:tc>
          <w:tcPr>
            <w:tcW w:w="990" w:type="dxa"/>
          </w:tcPr>
          <w:p w14:paraId="236A7581" w14:textId="77777777" w:rsidR="0061524D" w:rsidRPr="00487927" w:rsidRDefault="0061524D" w:rsidP="001B2204">
            <w:pPr>
              <w:jc w:val="center"/>
              <w:rPr>
                <w:rFonts w:cstheme="minorHAnsi"/>
                <w:szCs w:val="20"/>
              </w:rPr>
            </w:pPr>
          </w:p>
        </w:tc>
        <w:tc>
          <w:tcPr>
            <w:tcW w:w="990" w:type="dxa"/>
          </w:tcPr>
          <w:p w14:paraId="63CD4C0A" w14:textId="77777777" w:rsidR="0061524D" w:rsidRPr="00487927" w:rsidRDefault="0061524D" w:rsidP="001B2204">
            <w:pPr>
              <w:jc w:val="center"/>
              <w:rPr>
                <w:rFonts w:cstheme="minorHAnsi"/>
                <w:szCs w:val="20"/>
              </w:rPr>
            </w:pPr>
          </w:p>
        </w:tc>
        <w:tc>
          <w:tcPr>
            <w:tcW w:w="1103" w:type="dxa"/>
          </w:tcPr>
          <w:p w14:paraId="095622B3" w14:textId="77777777" w:rsidR="0061524D" w:rsidRPr="00487927" w:rsidRDefault="0061524D" w:rsidP="001B2204">
            <w:pPr>
              <w:jc w:val="center"/>
              <w:rPr>
                <w:rFonts w:cstheme="minorHAnsi"/>
                <w:szCs w:val="20"/>
              </w:rPr>
            </w:pPr>
          </w:p>
        </w:tc>
        <w:tc>
          <w:tcPr>
            <w:tcW w:w="1103" w:type="dxa"/>
          </w:tcPr>
          <w:p w14:paraId="396F30CB" w14:textId="77777777" w:rsidR="0061524D" w:rsidRPr="00487927" w:rsidRDefault="0061524D" w:rsidP="001B2204">
            <w:pPr>
              <w:jc w:val="center"/>
              <w:rPr>
                <w:rFonts w:cstheme="minorHAnsi"/>
                <w:szCs w:val="20"/>
              </w:rPr>
            </w:pPr>
          </w:p>
        </w:tc>
      </w:tr>
      <w:tr w:rsidR="0061524D" w:rsidRPr="00487927" w14:paraId="515BED76" w14:textId="16453ADE" w:rsidTr="0061524D">
        <w:tc>
          <w:tcPr>
            <w:tcW w:w="1255" w:type="dxa"/>
          </w:tcPr>
          <w:p w14:paraId="0BD57C5D" w14:textId="77777777" w:rsidR="0061524D" w:rsidRPr="00283A38" w:rsidRDefault="0061524D" w:rsidP="001B2204">
            <w:pPr>
              <w:jc w:val="center"/>
              <w:rPr>
                <w:szCs w:val="20"/>
              </w:rPr>
            </w:pPr>
            <w:r>
              <w:rPr>
                <w:szCs w:val="20"/>
              </w:rPr>
              <w:t>1</w:t>
            </w:r>
            <w:r w:rsidRPr="00283A38">
              <w:rPr>
                <w:szCs w:val="20"/>
              </w:rPr>
              <w:t>514_02</w:t>
            </w:r>
          </w:p>
        </w:tc>
        <w:tc>
          <w:tcPr>
            <w:tcW w:w="990" w:type="dxa"/>
          </w:tcPr>
          <w:p w14:paraId="7AF93821" w14:textId="298944B5" w:rsidR="0061524D" w:rsidRPr="00487927" w:rsidRDefault="0061524D" w:rsidP="001B2204">
            <w:pPr>
              <w:jc w:val="center"/>
              <w:rPr>
                <w:rFonts w:cstheme="minorHAnsi"/>
                <w:szCs w:val="20"/>
              </w:rPr>
            </w:pPr>
            <w:r w:rsidRPr="00283A38">
              <w:rPr>
                <w:rFonts w:cstheme="minorHAnsi"/>
                <w:szCs w:val="20"/>
              </w:rPr>
              <w:t>•</w:t>
            </w:r>
          </w:p>
        </w:tc>
        <w:tc>
          <w:tcPr>
            <w:tcW w:w="990" w:type="dxa"/>
          </w:tcPr>
          <w:p w14:paraId="1810A081" w14:textId="7801DFF2" w:rsidR="0061524D" w:rsidRPr="00487927" w:rsidRDefault="0061524D" w:rsidP="001B2204">
            <w:pPr>
              <w:jc w:val="center"/>
              <w:rPr>
                <w:rFonts w:cstheme="minorHAnsi"/>
                <w:szCs w:val="20"/>
              </w:rPr>
            </w:pPr>
          </w:p>
        </w:tc>
        <w:tc>
          <w:tcPr>
            <w:tcW w:w="990" w:type="dxa"/>
          </w:tcPr>
          <w:p w14:paraId="723CB8B1" w14:textId="77777777" w:rsidR="0061524D" w:rsidRPr="00487927" w:rsidRDefault="0061524D" w:rsidP="001B2204">
            <w:pPr>
              <w:jc w:val="center"/>
              <w:rPr>
                <w:rFonts w:cstheme="minorHAnsi"/>
                <w:szCs w:val="20"/>
              </w:rPr>
            </w:pPr>
          </w:p>
        </w:tc>
        <w:tc>
          <w:tcPr>
            <w:tcW w:w="990" w:type="dxa"/>
          </w:tcPr>
          <w:p w14:paraId="261855C3" w14:textId="047F32BC" w:rsidR="0061524D" w:rsidRPr="00487927" w:rsidRDefault="0061524D" w:rsidP="001B2204">
            <w:pPr>
              <w:jc w:val="center"/>
              <w:rPr>
                <w:rFonts w:cstheme="minorHAnsi"/>
                <w:szCs w:val="20"/>
              </w:rPr>
            </w:pPr>
          </w:p>
        </w:tc>
        <w:tc>
          <w:tcPr>
            <w:tcW w:w="990" w:type="dxa"/>
          </w:tcPr>
          <w:p w14:paraId="50EA287D" w14:textId="79D972DC" w:rsidR="0061524D" w:rsidRPr="00487927" w:rsidRDefault="0061524D" w:rsidP="001B2204">
            <w:pPr>
              <w:jc w:val="center"/>
              <w:rPr>
                <w:rFonts w:cstheme="minorHAnsi"/>
                <w:szCs w:val="20"/>
              </w:rPr>
            </w:pPr>
          </w:p>
        </w:tc>
        <w:tc>
          <w:tcPr>
            <w:tcW w:w="990" w:type="dxa"/>
          </w:tcPr>
          <w:p w14:paraId="42202305" w14:textId="77777777" w:rsidR="0061524D" w:rsidRPr="00487927" w:rsidRDefault="0061524D" w:rsidP="001B2204">
            <w:pPr>
              <w:jc w:val="center"/>
              <w:rPr>
                <w:rFonts w:cstheme="minorHAnsi"/>
                <w:szCs w:val="20"/>
              </w:rPr>
            </w:pPr>
          </w:p>
        </w:tc>
        <w:tc>
          <w:tcPr>
            <w:tcW w:w="1080" w:type="dxa"/>
          </w:tcPr>
          <w:p w14:paraId="5DB1F725" w14:textId="77777777" w:rsidR="0061524D" w:rsidRPr="00487927" w:rsidRDefault="0061524D" w:rsidP="001B2204">
            <w:pPr>
              <w:jc w:val="center"/>
              <w:rPr>
                <w:rFonts w:cstheme="minorHAnsi"/>
                <w:szCs w:val="20"/>
              </w:rPr>
            </w:pPr>
          </w:p>
        </w:tc>
        <w:tc>
          <w:tcPr>
            <w:tcW w:w="990" w:type="dxa"/>
          </w:tcPr>
          <w:p w14:paraId="6A36D104" w14:textId="77777777" w:rsidR="0061524D" w:rsidRPr="00487927" w:rsidRDefault="0061524D" w:rsidP="001B2204">
            <w:pPr>
              <w:jc w:val="center"/>
              <w:rPr>
                <w:rFonts w:cstheme="minorHAnsi"/>
                <w:szCs w:val="20"/>
              </w:rPr>
            </w:pPr>
          </w:p>
        </w:tc>
        <w:tc>
          <w:tcPr>
            <w:tcW w:w="990" w:type="dxa"/>
          </w:tcPr>
          <w:p w14:paraId="3719381B" w14:textId="77777777" w:rsidR="0061524D" w:rsidRPr="00487927" w:rsidRDefault="0061524D" w:rsidP="001B2204">
            <w:pPr>
              <w:jc w:val="center"/>
              <w:rPr>
                <w:rFonts w:cstheme="minorHAnsi"/>
                <w:szCs w:val="20"/>
              </w:rPr>
            </w:pPr>
          </w:p>
        </w:tc>
        <w:tc>
          <w:tcPr>
            <w:tcW w:w="1103" w:type="dxa"/>
          </w:tcPr>
          <w:p w14:paraId="1E3A7C23" w14:textId="77777777" w:rsidR="0061524D" w:rsidRPr="00487927" w:rsidRDefault="0061524D" w:rsidP="001B2204">
            <w:pPr>
              <w:jc w:val="center"/>
              <w:rPr>
                <w:rFonts w:cstheme="minorHAnsi"/>
                <w:szCs w:val="20"/>
              </w:rPr>
            </w:pPr>
          </w:p>
        </w:tc>
        <w:tc>
          <w:tcPr>
            <w:tcW w:w="1103" w:type="dxa"/>
          </w:tcPr>
          <w:p w14:paraId="78F00B8B" w14:textId="77777777" w:rsidR="0061524D" w:rsidRPr="00487927" w:rsidRDefault="0061524D" w:rsidP="001B2204">
            <w:pPr>
              <w:jc w:val="center"/>
              <w:rPr>
                <w:rFonts w:cstheme="minorHAnsi"/>
                <w:szCs w:val="20"/>
              </w:rPr>
            </w:pPr>
          </w:p>
        </w:tc>
      </w:tr>
      <w:tr w:rsidR="0061524D" w:rsidRPr="00487927" w14:paraId="6281A801" w14:textId="51D341F3" w:rsidTr="0061524D">
        <w:tc>
          <w:tcPr>
            <w:tcW w:w="1255" w:type="dxa"/>
          </w:tcPr>
          <w:p w14:paraId="5C1C482E" w14:textId="77777777" w:rsidR="0061524D" w:rsidRPr="00283A38" w:rsidRDefault="0061524D" w:rsidP="001B2204">
            <w:pPr>
              <w:jc w:val="center"/>
              <w:rPr>
                <w:szCs w:val="20"/>
              </w:rPr>
            </w:pPr>
            <w:r>
              <w:rPr>
                <w:szCs w:val="20"/>
              </w:rPr>
              <w:t>1</w:t>
            </w:r>
            <w:r w:rsidRPr="00283A38">
              <w:rPr>
                <w:szCs w:val="20"/>
              </w:rPr>
              <w:t>515_01</w:t>
            </w:r>
          </w:p>
        </w:tc>
        <w:tc>
          <w:tcPr>
            <w:tcW w:w="990" w:type="dxa"/>
          </w:tcPr>
          <w:p w14:paraId="6B70AF3D" w14:textId="121D8D6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09FD67" w14:textId="45EB3583" w:rsidR="0061524D" w:rsidRPr="00487927" w:rsidRDefault="0061524D" w:rsidP="001B2204">
            <w:pPr>
              <w:jc w:val="center"/>
              <w:rPr>
                <w:rFonts w:cstheme="minorHAnsi"/>
                <w:szCs w:val="20"/>
              </w:rPr>
            </w:pPr>
          </w:p>
        </w:tc>
        <w:tc>
          <w:tcPr>
            <w:tcW w:w="990" w:type="dxa"/>
          </w:tcPr>
          <w:p w14:paraId="23B64EAE" w14:textId="77777777" w:rsidR="0061524D" w:rsidRPr="00487927" w:rsidRDefault="0061524D" w:rsidP="001B2204">
            <w:pPr>
              <w:jc w:val="center"/>
              <w:rPr>
                <w:rFonts w:cstheme="minorHAnsi"/>
                <w:szCs w:val="20"/>
              </w:rPr>
            </w:pPr>
          </w:p>
        </w:tc>
        <w:tc>
          <w:tcPr>
            <w:tcW w:w="990" w:type="dxa"/>
          </w:tcPr>
          <w:p w14:paraId="01EEB7C9" w14:textId="7FDD975A" w:rsidR="0061524D" w:rsidRPr="00487927" w:rsidRDefault="0061524D" w:rsidP="001B2204">
            <w:pPr>
              <w:jc w:val="center"/>
              <w:rPr>
                <w:rFonts w:cstheme="minorHAnsi"/>
                <w:szCs w:val="20"/>
              </w:rPr>
            </w:pPr>
            <w:r w:rsidRPr="00283A38">
              <w:rPr>
                <w:rFonts w:cstheme="minorHAnsi"/>
                <w:szCs w:val="20"/>
              </w:rPr>
              <w:t>•</w:t>
            </w:r>
          </w:p>
        </w:tc>
        <w:tc>
          <w:tcPr>
            <w:tcW w:w="990" w:type="dxa"/>
          </w:tcPr>
          <w:p w14:paraId="4E4B3973" w14:textId="0E9EECCA" w:rsidR="0061524D" w:rsidRPr="00487927" w:rsidRDefault="0061524D" w:rsidP="001B2204">
            <w:pPr>
              <w:jc w:val="center"/>
              <w:rPr>
                <w:rFonts w:cstheme="minorHAnsi"/>
                <w:szCs w:val="20"/>
              </w:rPr>
            </w:pPr>
          </w:p>
        </w:tc>
        <w:tc>
          <w:tcPr>
            <w:tcW w:w="990" w:type="dxa"/>
          </w:tcPr>
          <w:p w14:paraId="36E7D33C" w14:textId="77777777" w:rsidR="0061524D" w:rsidRPr="00487927" w:rsidRDefault="0061524D" w:rsidP="001B2204">
            <w:pPr>
              <w:jc w:val="center"/>
              <w:rPr>
                <w:rFonts w:cstheme="minorHAnsi"/>
                <w:szCs w:val="20"/>
              </w:rPr>
            </w:pPr>
          </w:p>
        </w:tc>
        <w:tc>
          <w:tcPr>
            <w:tcW w:w="1080" w:type="dxa"/>
          </w:tcPr>
          <w:p w14:paraId="697854B7" w14:textId="77777777" w:rsidR="0061524D" w:rsidRPr="00487927" w:rsidRDefault="0061524D" w:rsidP="001B2204">
            <w:pPr>
              <w:jc w:val="center"/>
              <w:rPr>
                <w:rFonts w:cstheme="minorHAnsi"/>
                <w:szCs w:val="20"/>
              </w:rPr>
            </w:pPr>
          </w:p>
        </w:tc>
        <w:tc>
          <w:tcPr>
            <w:tcW w:w="990" w:type="dxa"/>
          </w:tcPr>
          <w:p w14:paraId="3C2FDA3A" w14:textId="77777777" w:rsidR="0061524D" w:rsidRPr="00487927" w:rsidRDefault="0061524D" w:rsidP="001B2204">
            <w:pPr>
              <w:jc w:val="center"/>
              <w:rPr>
                <w:rFonts w:cstheme="minorHAnsi"/>
                <w:szCs w:val="20"/>
              </w:rPr>
            </w:pPr>
          </w:p>
        </w:tc>
        <w:tc>
          <w:tcPr>
            <w:tcW w:w="990" w:type="dxa"/>
          </w:tcPr>
          <w:p w14:paraId="19C82DDC" w14:textId="77777777" w:rsidR="0061524D" w:rsidRPr="00487927" w:rsidRDefault="0061524D" w:rsidP="001B2204">
            <w:pPr>
              <w:jc w:val="center"/>
              <w:rPr>
                <w:rFonts w:cstheme="minorHAnsi"/>
                <w:szCs w:val="20"/>
              </w:rPr>
            </w:pPr>
          </w:p>
        </w:tc>
        <w:tc>
          <w:tcPr>
            <w:tcW w:w="1103" w:type="dxa"/>
          </w:tcPr>
          <w:p w14:paraId="07921443" w14:textId="77777777" w:rsidR="0061524D" w:rsidRPr="00487927" w:rsidRDefault="0061524D" w:rsidP="001B2204">
            <w:pPr>
              <w:jc w:val="center"/>
              <w:rPr>
                <w:rFonts w:cstheme="minorHAnsi"/>
                <w:szCs w:val="20"/>
              </w:rPr>
            </w:pPr>
          </w:p>
        </w:tc>
        <w:tc>
          <w:tcPr>
            <w:tcW w:w="1103" w:type="dxa"/>
          </w:tcPr>
          <w:p w14:paraId="3095D8BA" w14:textId="77777777" w:rsidR="0061524D" w:rsidRPr="00487927" w:rsidRDefault="0061524D" w:rsidP="001B2204">
            <w:pPr>
              <w:jc w:val="center"/>
              <w:rPr>
                <w:rFonts w:cstheme="minorHAnsi"/>
                <w:szCs w:val="20"/>
              </w:rPr>
            </w:pPr>
          </w:p>
        </w:tc>
      </w:tr>
      <w:tr w:rsidR="0061524D" w:rsidRPr="00487927" w14:paraId="21919368" w14:textId="6350FA8D" w:rsidTr="0061524D">
        <w:tc>
          <w:tcPr>
            <w:tcW w:w="1255" w:type="dxa"/>
          </w:tcPr>
          <w:p w14:paraId="0D6FBC8C" w14:textId="77777777" w:rsidR="0061524D" w:rsidRPr="00283A38" w:rsidRDefault="0061524D" w:rsidP="001B2204">
            <w:pPr>
              <w:jc w:val="center"/>
              <w:rPr>
                <w:szCs w:val="20"/>
              </w:rPr>
            </w:pPr>
            <w:r>
              <w:rPr>
                <w:szCs w:val="20"/>
              </w:rPr>
              <w:t>1</w:t>
            </w:r>
            <w:r w:rsidRPr="00283A38">
              <w:rPr>
                <w:szCs w:val="20"/>
              </w:rPr>
              <w:t>516_01</w:t>
            </w:r>
          </w:p>
        </w:tc>
        <w:tc>
          <w:tcPr>
            <w:tcW w:w="990" w:type="dxa"/>
          </w:tcPr>
          <w:p w14:paraId="581EE8A2" w14:textId="12C569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2A0EE80" w14:textId="5CFFB065" w:rsidR="0061524D" w:rsidRPr="00487927" w:rsidRDefault="0061524D" w:rsidP="001B2204">
            <w:pPr>
              <w:jc w:val="center"/>
              <w:rPr>
                <w:rFonts w:cstheme="minorHAnsi"/>
                <w:szCs w:val="20"/>
              </w:rPr>
            </w:pPr>
          </w:p>
        </w:tc>
        <w:tc>
          <w:tcPr>
            <w:tcW w:w="990" w:type="dxa"/>
          </w:tcPr>
          <w:p w14:paraId="127642C5" w14:textId="77777777" w:rsidR="0061524D" w:rsidRPr="00487927" w:rsidRDefault="0061524D" w:rsidP="001B2204">
            <w:pPr>
              <w:jc w:val="center"/>
              <w:rPr>
                <w:rFonts w:cstheme="minorHAnsi"/>
                <w:szCs w:val="20"/>
              </w:rPr>
            </w:pPr>
          </w:p>
        </w:tc>
        <w:tc>
          <w:tcPr>
            <w:tcW w:w="990" w:type="dxa"/>
          </w:tcPr>
          <w:p w14:paraId="1EA51B59" w14:textId="6BF03D26" w:rsidR="0061524D" w:rsidRPr="00487927" w:rsidRDefault="0061524D" w:rsidP="001B2204">
            <w:pPr>
              <w:jc w:val="center"/>
              <w:rPr>
                <w:rFonts w:cstheme="minorHAnsi"/>
                <w:szCs w:val="20"/>
              </w:rPr>
            </w:pPr>
          </w:p>
        </w:tc>
        <w:tc>
          <w:tcPr>
            <w:tcW w:w="990" w:type="dxa"/>
          </w:tcPr>
          <w:p w14:paraId="42EA5B59" w14:textId="3E0D488D" w:rsidR="0061524D" w:rsidRPr="00487927" w:rsidRDefault="0061524D" w:rsidP="001B2204">
            <w:pPr>
              <w:jc w:val="center"/>
              <w:rPr>
                <w:rFonts w:cstheme="minorHAnsi"/>
                <w:szCs w:val="20"/>
              </w:rPr>
            </w:pPr>
          </w:p>
        </w:tc>
        <w:tc>
          <w:tcPr>
            <w:tcW w:w="990" w:type="dxa"/>
          </w:tcPr>
          <w:p w14:paraId="33BF3DAC" w14:textId="77777777" w:rsidR="0061524D" w:rsidRPr="00487927" w:rsidRDefault="0061524D" w:rsidP="001B2204">
            <w:pPr>
              <w:jc w:val="center"/>
              <w:rPr>
                <w:rFonts w:cstheme="minorHAnsi"/>
                <w:szCs w:val="20"/>
              </w:rPr>
            </w:pPr>
          </w:p>
        </w:tc>
        <w:tc>
          <w:tcPr>
            <w:tcW w:w="1080" w:type="dxa"/>
          </w:tcPr>
          <w:p w14:paraId="45125829" w14:textId="77777777" w:rsidR="0061524D" w:rsidRPr="00487927" w:rsidRDefault="0061524D" w:rsidP="001B2204">
            <w:pPr>
              <w:jc w:val="center"/>
              <w:rPr>
                <w:rFonts w:cstheme="minorHAnsi"/>
                <w:szCs w:val="20"/>
              </w:rPr>
            </w:pPr>
          </w:p>
        </w:tc>
        <w:tc>
          <w:tcPr>
            <w:tcW w:w="990" w:type="dxa"/>
          </w:tcPr>
          <w:p w14:paraId="5EDDD582" w14:textId="77777777" w:rsidR="0061524D" w:rsidRPr="00487927" w:rsidRDefault="0061524D" w:rsidP="001B2204">
            <w:pPr>
              <w:jc w:val="center"/>
              <w:rPr>
                <w:rFonts w:cstheme="minorHAnsi"/>
                <w:szCs w:val="20"/>
              </w:rPr>
            </w:pPr>
          </w:p>
        </w:tc>
        <w:tc>
          <w:tcPr>
            <w:tcW w:w="990" w:type="dxa"/>
          </w:tcPr>
          <w:p w14:paraId="6056623D" w14:textId="77777777" w:rsidR="0061524D" w:rsidRPr="00487927" w:rsidRDefault="0061524D" w:rsidP="001B2204">
            <w:pPr>
              <w:jc w:val="center"/>
              <w:rPr>
                <w:rFonts w:cstheme="minorHAnsi"/>
                <w:szCs w:val="20"/>
              </w:rPr>
            </w:pPr>
          </w:p>
        </w:tc>
        <w:tc>
          <w:tcPr>
            <w:tcW w:w="1103" w:type="dxa"/>
          </w:tcPr>
          <w:p w14:paraId="08BBE30F" w14:textId="77777777" w:rsidR="0061524D" w:rsidRPr="00487927" w:rsidRDefault="0061524D" w:rsidP="001B2204">
            <w:pPr>
              <w:jc w:val="center"/>
              <w:rPr>
                <w:rFonts w:cstheme="minorHAnsi"/>
                <w:szCs w:val="20"/>
              </w:rPr>
            </w:pPr>
          </w:p>
        </w:tc>
        <w:tc>
          <w:tcPr>
            <w:tcW w:w="1103" w:type="dxa"/>
          </w:tcPr>
          <w:p w14:paraId="34A8D0CF" w14:textId="77777777" w:rsidR="0061524D" w:rsidRPr="00487927" w:rsidRDefault="0061524D" w:rsidP="001B2204">
            <w:pPr>
              <w:jc w:val="center"/>
              <w:rPr>
                <w:rFonts w:cstheme="minorHAnsi"/>
                <w:szCs w:val="20"/>
              </w:rPr>
            </w:pPr>
          </w:p>
        </w:tc>
      </w:tr>
      <w:tr w:rsidR="0061524D" w:rsidRPr="00487927" w14:paraId="06E08D41" w14:textId="26C5670E" w:rsidTr="0061524D">
        <w:tc>
          <w:tcPr>
            <w:tcW w:w="1255" w:type="dxa"/>
          </w:tcPr>
          <w:p w14:paraId="39A8AB24" w14:textId="77777777" w:rsidR="0061524D" w:rsidRPr="00283A38" w:rsidRDefault="0061524D" w:rsidP="001B2204">
            <w:pPr>
              <w:jc w:val="center"/>
              <w:rPr>
                <w:szCs w:val="20"/>
              </w:rPr>
            </w:pPr>
            <w:r>
              <w:rPr>
                <w:szCs w:val="20"/>
              </w:rPr>
              <w:t>1</w:t>
            </w:r>
            <w:r w:rsidRPr="00283A38">
              <w:rPr>
                <w:szCs w:val="20"/>
              </w:rPr>
              <w:t>516_02</w:t>
            </w:r>
          </w:p>
        </w:tc>
        <w:tc>
          <w:tcPr>
            <w:tcW w:w="990" w:type="dxa"/>
          </w:tcPr>
          <w:p w14:paraId="15E72958" w14:textId="3A6D343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BA53A8" w14:textId="34CF75CE" w:rsidR="0061524D" w:rsidRPr="00487927" w:rsidRDefault="0061524D" w:rsidP="001B2204">
            <w:pPr>
              <w:jc w:val="center"/>
              <w:rPr>
                <w:rFonts w:cstheme="minorHAnsi"/>
                <w:szCs w:val="20"/>
              </w:rPr>
            </w:pPr>
          </w:p>
        </w:tc>
        <w:tc>
          <w:tcPr>
            <w:tcW w:w="990" w:type="dxa"/>
          </w:tcPr>
          <w:p w14:paraId="4A12D74C" w14:textId="77777777" w:rsidR="0061524D" w:rsidRPr="00487927" w:rsidRDefault="0061524D" w:rsidP="001B2204">
            <w:pPr>
              <w:jc w:val="center"/>
              <w:rPr>
                <w:rFonts w:cstheme="minorHAnsi"/>
                <w:szCs w:val="20"/>
              </w:rPr>
            </w:pPr>
          </w:p>
        </w:tc>
        <w:tc>
          <w:tcPr>
            <w:tcW w:w="990" w:type="dxa"/>
          </w:tcPr>
          <w:p w14:paraId="6E6DC1FE" w14:textId="16CF3B5F" w:rsidR="0061524D" w:rsidRPr="00487927" w:rsidRDefault="0061524D" w:rsidP="001B2204">
            <w:pPr>
              <w:jc w:val="center"/>
              <w:rPr>
                <w:rFonts w:cstheme="minorHAnsi"/>
                <w:szCs w:val="20"/>
              </w:rPr>
            </w:pPr>
          </w:p>
        </w:tc>
        <w:tc>
          <w:tcPr>
            <w:tcW w:w="990" w:type="dxa"/>
          </w:tcPr>
          <w:p w14:paraId="052803C4" w14:textId="3F16F2CF" w:rsidR="0061524D" w:rsidRPr="00487927" w:rsidRDefault="0061524D" w:rsidP="001B2204">
            <w:pPr>
              <w:jc w:val="center"/>
              <w:rPr>
                <w:rFonts w:cstheme="minorHAnsi"/>
                <w:szCs w:val="20"/>
              </w:rPr>
            </w:pPr>
          </w:p>
        </w:tc>
        <w:tc>
          <w:tcPr>
            <w:tcW w:w="990" w:type="dxa"/>
          </w:tcPr>
          <w:p w14:paraId="6B251E5D" w14:textId="77777777" w:rsidR="0061524D" w:rsidRPr="00487927" w:rsidRDefault="0061524D" w:rsidP="001B2204">
            <w:pPr>
              <w:jc w:val="center"/>
              <w:rPr>
                <w:rFonts w:cstheme="minorHAnsi"/>
                <w:szCs w:val="20"/>
              </w:rPr>
            </w:pPr>
          </w:p>
        </w:tc>
        <w:tc>
          <w:tcPr>
            <w:tcW w:w="1080" w:type="dxa"/>
          </w:tcPr>
          <w:p w14:paraId="2EBE1784" w14:textId="77777777" w:rsidR="0061524D" w:rsidRPr="00487927" w:rsidRDefault="0061524D" w:rsidP="001B2204">
            <w:pPr>
              <w:jc w:val="center"/>
              <w:rPr>
                <w:rFonts w:cstheme="minorHAnsi"/>
                <w:szCs w:val="20"/>
              </w:rPr>
            </w:pPr>
          </w:p>
        </w:tc>
        <w:tc>
          <w:tcPr>
            <w:tcW w:w="990" w:type="dxa"/>
          </w:tcPr>
          <w:p w14:paraId="6F88FF77" w14:textId="77777777" w:rsidR="0061524D" w:rsidRPr="00487927" w:rsidRDefault="0061524D" w:rsidP="001B2204">
            <w:pPr>
              <w:jc w:val="center"/>
              <w:rPr>
                <w:rFonts w:cstheme="minorHAnsi"/>
                <w:szCs w:val="20"/>
              </w:rPr>
            </w:pPr>
          </w:p>
        </w:tc>
        <w:tc>
          <w:tcPr>
            <w:tcW w:w="990" w:type="dxa"/>
          </w:tcPr>
          <w:p w14:paraId="3E1EC758" w14:textId="77777777" w:rsidR="0061524D" w:rsidRPr="00487927" w:rsidRDefault="0061524D" w:rsidP="001B2204">
            <w:pPr>
              <w:jc w:val="center"/>
              <w:rPr>
                <w:rFonts w:cstheme="minorHAnsi"/>
                <w:szCs w:val="20"/>
              </w:rPr>
            </w:pPr>
          </w:p>
        </w:tc>
        <w:tc>
          <w:tcPr>
            <w:tcW w:w="1103" w:type="dxa"/>
          </w:tcPr>
          <w:p w14:paraId="16D198D5" w14:textId="77777777" w:rsidR="0061524D" w:rsidRPr="00487927" w:rsidRDefault="0061524D" w:rsidP="001B2204">
            <w:pPr>
              <w:jc w:val="center"/>
              <w:rPr>
                <w:rFonts w:cstheme="minorHAnsi"/>
                <w:szCs w:val="20"/>
              </w:rPr>
            </w:pPr>
          </w:p>
        </w:tc>
        <w:tc>
          <w:tcPr>
            <w:tcW w:w="1103" w:type="dxa"/>
          </w:tcPr>
          <w:p w14:paraId="7E0F3935" w14:textId="77777777" w:rsidR="0061524D" w:rsidRPr="00487927" w:rsidRDefault="0061524D" w:rsidP="001B2204">
            <w:pPr>
              <w:jc w:val="center"/>
              <w:rPr>
                <w:rFonts w:cstheme="minorHAnsi"/>
                <w:szCs w:val="20"/>
              </w:rPr>
            </w:pPr>
          </w:p>
        </w:tc>
      </w:tr>
      <w:tr w:rsidR="0061524D" w:rsidRPr="00487927" w14:paraId="5BF70AB0" w14:textId="0420B5E1" w:rsidTr="0061524D">
        <w:tc>
          <w:tcPr>
            <w:tcW w:w="1255" w:type="dxa"/>
          </w:tcPr>
          <w:p w14:paraId="575BFF89" w14:textId="77777777" w:rsidR="0061524D" w:rsidRPr="00283A38" w:rsidRDefault="0061524D" w:rsidP="001B2204">
            <w:pPr>
              <w:jc w:val="center"/>
              <w:rPr>
                <w:szCs w:val="20"/>
              </w:rPr>
            </w:pPr>
            <w:r>
              <w:rPr>
                <w:szCs w:val="20"/>
              </w:rPr>
              <w:t>1</w:t>
            </w:r>
            <w:r w:rsidRPr="00283A38">
              <w:rPr>
                <w:szCs w:val="20"/>
              </w:rPr>
              <w:t>517_01</w:t>
            </w:r>
          </w:p>
        </w:tc>
        <w:tc>
          <w:tcPr>
            <w:tcW w:w="990" w:type="dxa"/>
          </w:tcPr>
          <w:p w14:paraId="3F12628B" w14:textId="0A79A86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670FC5" w14:textId="6029CFB6" w:rsidR="0061524D" w:rsidRPr="00487927" w:rsidRDefault="0061524D" w:rsidP="001B2204">
            <w:pPr>
              <w:jc w:val="center"/>
              <w:rPr>
                <w:rFonts w:cstheme="minorHAnsi"/>
                <w:szCs w:val="20"/>
              </w:rPr>
            </w:pPr>
          </w:p>
        </w:tc>
        <w:tc>
          <w:tcPr>
            <w:tcW w:w="990" w:type="dxa"/>
          </w:tcPr>
          <w:p w14:paraId="05B9AE60" w14:textId="77777777" w:rsidR="0061524D" w:rsidRPr="00487927" w:rsidRDefault="0061524D" w:rsidP="001B2204">
            <w:pPr>
              <w:jc w:val="center"/>
              <w:rPr>
                <w:rFonts w:cstheme="minorHAnsi"/>
                <w:szCs w:val="20"/>
              </w:rPr>
            </w:pPr>
          </w:p>
        </w:tc>
        <w:tc>
          <w:tcPr>
            <w:tcW w:w="990" w:type="dxa"/>
          </w:tcPr>
          <w:p w14:paraId="4A0EE601" w14:textId="520CC0B8" w:rsidR="0061524D" w:rsidRPr="00487927" w:rsidRDefault="0061524D" w:rsidP="001B2204">
            <w:pPr>
              <w:jc w:val="center"/>
              <w:rPr>
                <w:rFonts w:cstheme="minorHAnsi"/>
                <w:szCs w:val="20"/>
              </w:rPr>
            </w:pPr>
            <w:r w:rsidRPr="00283A38">
              <w:rPr>
                <w:rFonts w:cstheme="minorHAnsi"/>
                <w:szCs w:val="20"/>
              </w:rPr>
              <w:t>•</w:t>
            </w:r>
          </w:p>
        </w:tc>
        <w:tc>
          <w:tcPr>
            <w:tcW w:w="990" w:type="dxa"/>
          </w:tcPr>
          <w:p w14:paraId="2FD4F313" w14:textId="03B82277" w:rsidR="0061524D" w:rsidRPr="00487927" w:rsidRDefault="0061524D" w:rsidP="001B2204">
            <w:pPr>
              <w:jc w:val="center"/>
              <w:rPr>
                <w:rFonts w:cstheme="minorHAnsi"/>
                <w:szCs w:val="20"/>
              </w:rPr>
            </w:pPr>
          </w:p>
        </w:tc>
        <w:tc>
          <w:tcPr>
            <w:tcW w:w="990" w:type="dxa"/>
          </w:tcPr>
          <w:p w14:paraId="177DF925" w14:textId="77777777" w:rsidR="0061524D" w:rsidRPr="00487927" w:rsidRDefault="0061524D" w:rsidP="001B2204">
            <w:pPr>
              <w:jc w:val="center"/>
              <w:rPr>
                <w:rFonts w:cstheme="minorHAnsi"/>
                <w:szCs w:val="20"/>
              </w:rPr>
            </w:pPr>
          </w:p>
        </w:tc>
        <w:tc>
          <w:tcPr>
            <w:tcW w:w="1080" w:type="dxa"/>
          </w:tcPr>
          <w:p w14:paraId="006911F5" w14:textId="77777777" w:rsidR="0061524D" w:rsidRPr="00487927" w:rsidRDefault="0061524D" w:rsidP="001B2204">
            <w:pPr>
              <w:jc w:val="center"/>
              <w:rPr>
                <w:rFonts w:cstheme="minorHAnsi"/>
                <w:szCs w:val="20"/>
              </w:rPr>
            </w:pPr>
          </w:p>
        </w:tc>
        <w:tc>
          <w:tcPr>
            <w:tcW w:w="990" w:type="dxa"/>
          </w:tcPr>
          <w:p w14:paraId="00C20C13" w14:textId="77777777" w:rsidR="0061524D" w:rsidRPr="00487927" w:rsidRDefault="0061524D" w:rsidP="001B2204">
            <w:pPr>
              <w:jc w:val="center"/>
              <w:rPr>
                <w:rFonts w:cstheme="minorHAnsi"/>
                <w:szCs w:val="20"/>
              </w:rPr>
            </w:pPr>
          </w:p>
        </w:tc>
        <w:tc>
          <w:tcPr>
            <w:tcW w:w="990" w:type="dxa"/>
          </w:tcPr>
          <w:p w14:paraId="495CD740" w14:textId="77777777" w:rsidR="0061524D" w:rsidRPr="00487927" w:rsidRDefault="0061524D" w:rsidP="001B2204">
            <w:pPr>
              <w:jc w:val="center"/>
              <w:rPr>
                <w:rFonts w:cstheme="minorHAnsi"/>
                <w:szCs w:val="20"/>
              </w:rPr>
            </w:pPr>
          </w:p>
        </w:tc>
        <w:tc>
          <w:tcPr>
            <w:tcW w:w="1103" w:type="dxa"/>
          </w:tcPr>
          <w:p w14:paraId="2BCA2846" w14:textId="77777777" w:rsidR="0061524D" w:rsidRPr="00487927" w:rsidRDefault="0061524D" w:rsidP="001B2204">
            <w:pPr>
              <w:jc w:val="center"/>
              <w:rPr>
                <w:rFonts w:cstheme="minorHAnsi"/>
                <w:szCs w:val="20"/>
              </w:rPr>
            </w:pPr>
          </w:p>
        </w:tc>
        <w:tc>
          <w:tcPr>
            <w:tcW w:w="1103" w:type="dxa"/>
          </w:tcPr>
          <w:p w14:paraId="75EE1D60" w14:textId="77777777" w:rsidR="0061524D" w:rsidRPr="00487927" w:rsidRDefault="0061524D" w:rsidP="001B2204">
            <w:pPr>
              <w:jc w:val="center"/>
              <w:rPr>
                <w:rFonts w:cstheme="minorHAnsi"/>
                <w:szCs w:val="20"/>
              </w:rPr>
            </w:pPr>
          </w:p>
        </w:tc>
      </w:tr>
      <w:tr w:rsidR="0061524D" w:rsidRPr="00487927" w14:paraId="3841B19D" w14:textId="2EAE0887" w:rsidTr="0061524D">
        <w:tc>
          <w:tcPr>
            <w:tcW w:w="1255" w:type="dxa"/>
          </w:tcPr>
          <w:p w14:paraId="1123F689" w14:textId="77777777" w:rsidR="0061524D" w:rsidRPr="00283A38" w:rsidRDefault="0061524D" w:rsidP="001B2204">
            <w:pPr>
              <w:jc w:val="center"/>
              <w:rPr>
                <w:szCs w:val="20"/>
              </w:rPr>
            </w:pPr>
            <w:r>
              <w:rPr>
                <w:szCs w:val="20"/>
              </w:rPr>
              <w:t>1</w:t>
            </w:r>
            <w:r w:rsidRPr="00283A38">
              <w:rPr>
                <w:szCs w:val="20"/>
              </w:rPr>
              <w:t>517_02</w:t>
            </w:r>
          </w:p>
        </w:tc>
        <w:tc>
          <w:tcPr>
            <w:tcW w:w="990" w:type="dxa"/>
          </w:tcPr>
          <w:p w14:paraId="2977997F" w14:textId="783D6F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BB5B2A6" w14:textId="3F5B37C7" w:rsidR="0061524D" w:rsidRPr="00487927" w:rsidRDefault="0061524D" w:rsidP="001B2204">
            <w:pPr>
              <w:jc w:val="center"/>
              <w:rPr>
                <w:rFonts w:cstheme="minorHAnsi"/>
                <w:szCs w:val="20"/>
              </w:rPr>
            </w:pPr>
          </w:p>
        </w:tc>
        <w:tc>
          <w:tcPr>
            <w:tcW w:w="990" w:type="dxa"/>
          </w:tcPr>
          <w:p w14:paraId="61C22FDB" w14:textId="77777777" w:rsidR="0061524D" w:rsidRPr="00487927" w:rsidRDefault="0061524D" w:rsidP="001B2204">
            <w:pPr>
              <w:jc w:val="center"/>
              <w:rPr>
                <w:rFonts w:cstheme="minorHAnsi"/>
                <w:szCs w:val="20"/>
              </w:rPr>
            </w:pPr>
          </w:p>
        </w:tc>
        <w:tc>
          <w:tcPr>
            <w:tcW w:w="990" w:type="dxa"/>
          </w:tcPr>
          <w:p w14:paraId="1B09612E" w14:textId="4E4A3766"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934BB7" w14:textId="389A85BC" w:rsidR="0061524D" w:rsidRPr="00487927" w:rsidRDefault="0061524D" w:rsidP="001B2204">
            <w:pPr>
              <w:jc w:val="center"/>
              <w:rPr>
                <w:rFonts w:cstheme="minorHAnsi"/>
                <w:szCs w:val="20"/>
              </w:rPr>
            </w:pPr>
          </w:p>
        </w:tc>
        <w:tc>
          <w:tcPr>
            <w:tcW w:w="990" w:type="dxa"/>
          </w:tcPr>
          <w:p w14:paraId="51CC9B46" w14:textId="77777777" w:rsidR="0061524D" w:rsidRPr="00487927" w:rsidRDefault="0061524D" w:rsidP="001B2204">
            <w:pPr>
              <w:jc w:val="center"/>
              <w:rPr>
                <w:rFonts w:cstheme="minorHAnsi"/>
                <w:szCs w:val="20"/>
              </w:rPr>
            </w:pPr>
          </w:p>
        </w:tc>
        <w:tc>
          <w:tcPr>
            <w:tcW w:w="1080" w:type="dxa"/>
          </w:tcPr>
          <w:p w14:paraId="654D162F" w14:textId="77777777" w:rsidR="0061524D" w:rsidRPr="00487927" w:rsidRDefault="0061524D" w:rsidP="001B2204">
            <w:pPr>
              <w:jc w:val="center"/>
              <w:rPr>
                <w:rFonts w:cstheme="minorHAnsi"/>
                <w:szCs w:val="20"/>
              </w:rPr>
            </w:pPr>
          </w:p>
        </w:tc>
        <w:tc>
          <w:tcPr>
            <w:tcW w:w="990" w:type="dxa"/>
          </w:tcPr>
          <w:p w14:paraId="0EBD9789" w14:textId="77777777" w:rsidR="0061524D" w:rsidRPr="00487927" w:rsidRDefault="0061524D" w:rsidP="001B2204">
            <w:pPr>
              <w:jc w:val="center"/>
              <w:rPr>
                <w:rFonts w:cstheme="minorHAnsi"/>
                <w:szCs w:val="20"/>
              </w:rPr>
            </w:pPr>
          </w:p>
        </w:tc>
        <w:tc>
          <w:tcPr>
            <w:tcW w:w="990" w:type="dxa"/>
          </w:tcPr>
          <w:p w14:paraId="54806152" w14:textId="77777777" w:rsidR="0061524D" w:rsidRPr="00487927" w:rsidRDefault="0061524D" w:rsidP="001B2204">
            <w:pPr>
              <w:jc w:val="center"/>
              <w:rPr>
                <w:rFonts w:cstheme="minorHAnsi"/>
                <w:szCs w:val="20"/>
              </w:rPr>
            </w:pPr>
          </w:p>
        </w:tc>
        <w:tc>
          <w:tcPr>
            <w:tcW w:w="1103" w:type="dxa"/>
          </w:tcPr>
          <w:p w14:paraId="5E761403" w14:textId="77777777" w:rsidR="0061524D" w:rsidRPr="00487927" w:rsidRDefault="0061524D" w:rsidP="001B2204">
            <w:pPr>
              <w:jc w:val="center"/>
              <w:rPr>
                <w:rFonts w:cstheme="minorHAnsi"/>
                <w:szCs w:val="20"/>
              </w:rPr>
            </w:pPr>
          </w:p>
        </w:tc>
        <w:tc>
          <w:tcPr>
            <w:tcW w:w="1103" w:type="dxa"/>
          </w:tcPr>
          <w:p w14:paraId="6589F589" w14:textId="77777777" w:rsidR="0061524D" w:rsidRPr="00487927" w:rsidRDefault="0061524D" w:rsidP="001B2204">
            <w:pPr>
              <w:jc w:val="center"/>
              <w:rPr>
                <w:rFonts w:cstheme="minorHAnsi"/>
                <w:szCs w:val="20"/>
              </w:rPr>
            </w:pPr>
          </w:p>
        </w:tc>
      </w:tr>
      <w:tr w:rsidR="0061524D" w:rsidRPr="00487927" w14:paraId="45792EFE" w14:textId="627F0837" w:rsidTr="0061524D">
        <w:tc>
          <w:tcPr>
            <w:tcW w:w="1255" w:type="dxa"/>
          </w:tcPr>
          <w:p w14:paraId="7BC7BD7F" w14:textId="721C9AB4" w:rsidR="0061524D" w:rsidRDefault="0061524D" w:rsidP="001B2204">
            <w:pPr>
              <w:jc w:val="center"/>
              <w:rPr>
                <w:szCs w:val="20"/>
              </w:rPr>
            </w:pPr>
            <w:r>
              <w:rPr>
                <w:szCs w:val="20"/>
              </w:rPr>
              <w:t>1518_01</w:t>
            </w:r>
          </w:p>
        </w:tc>
        <w:tc>
          <w:tcPr>
            <w:tcW w:w="990" w:type="dxa"/>
          </w:tcPr>
          <w:p w14:paraId="38BDA2F4" w14:textId="2781FD60" w:rsidR="0061524D" w:rsidRPr="00283A38" w:rsidRDefault="0061524D" w:rsidP="001B2204">
            <w:pPr>
              <w:jc w:val="center"/>
              <w:rPr>
                <w:rFonts w:cstheme="minorHAnsi"/>
                <w:szCs w:val="20"/>
              </w:rPr>
            </w:pPr>
            <w:r w:rsidRPr="00283A38">
              <w:rPr>
                <w:rFonts w:cstheme="minorHAnsi"/>
                <w:szCs w:val="20"/>
              </w:rPr>
              <w:t>•</w:t>
            </w:r>
          </w:p>
        </w:tc>
        <w:tc>
          <w:tcPr>
            <w:tcW w:w="990" w:type="dxa"/>
          </w:tcPr>
          <w:p w14:paraId="5E21412E" w14:textId="77777777" w:rsidR="0061524D" w:rsidRPr="00487927" w:rsidRDefault="0061524D" w:rsidP="001B2204">
            <w:pPr>
              <w:jc w:val="center"/>
              <w:rPr>
                <w:rFonts w:cstheme="minorHAnsi"/>
                <w:szCs w:val="20"/>
              </w:rPr>
            </w:pPr>
          </w:p>
        </w:tc>
        <w:tc>
          <w:tcPr>
            <w:tcW w:w="990" w:type="dxa"/>
          </w:tcPr>
          <w:p w14:paraId="3CCE7A0C" w14:textId="77777777" w:rsidR="0061524D" w:rsidRPr="00487927" w:rsidRDefault="0061524D" w:rsidP="001B2204">
            <w:pPr>
              <w:jc w:val="center"/>
              <w:rPr>
                <w:rFonts w:cstheme="minorHAnsi"/>
                <w:szCs w:val="20"/>
              </w:rPr>
            </w:pPr>
          </w:p>
        </w:tc>
        <w:tc>
          <w:tcPr>
            <w:tcW w:w="990" w:type="dxa"/>
          </w:tcPr>
          <w:p w14:paraId="582CED42" w14:textId="40E21947" w:rsidR="0061524D" w:rsidRPr="00283A38" w:rsidRDefault="0061524D" w:rsidP="001B2204">
            <w:pPr>
              <w:jc w:val="center"/>
              <w:rPr>
                <w:rFonts w:cstheme="minorHAnsi"/>
                <w:szCs w:val="20"/>
              </w:rPr>
            </w:pPr>
            <w:r w:rsidRPr="00283A38">
              <w:rPr>
                <w:rFonts w:cstheme="minorHAnsi"/>
                <w:szCs w:val="20"/>
              </w:rPr>
              <w:t>•</w:t>
            </w:r>
          </w:p>
        </w:tc>
        <w:tc>
          <w:tcPr>
            <w:tcW w:w="990" w:type="dxa"/>
          </w:tcPr>
          <w:p w14:paraId="4E96E115" w14:textId="77777777" w:rsidR="0061524D" w:rsidRPr="00487927" w:rsidRDefault="0061524D" w:rsidP="001B2204">
            <w:pPr>
              <w:jc w:val="center"/>
              <w:rPr>
                <w:rFonts w:cstheme="minorHAnsi"/>
                <w:szCs w:val="20"/>
              </w:rPr>
            </w:pPr>
          </w:p>
        </w:tc>
        <w:tc>
          <w:tcPr>
            <w:tcW w:w="990" w:type="dxa"/>
          </w:tcPr>
          <w:p w14:paraId="0D45AFE2" w14:textId="77777777" w:rsidR="0061524D" w:rsidRPr="00487927" w:rsidRDefault="0061524D" w:rsidP="001B2204">
            <w:pPr>
              <w:jc w:val="center"/>
              <w:rPr>
                <w:rFonts w:cstheme="minorHAnsi"/>
                <w:szCs w:val="20"/>
              </w:rPr>
            </w:pPr>
          </w:p>
        </w:tc>
        <w:tc>
          <w:tcPr>
            <w:tcW w:w="1080" w:type="dxa"/>
          </w:tcPr>
          <w:p w14:paraId="4267B848" w14:textId="77777777" w:rsidR="0061524D" w:rsidRPr="00487927" w:rsidRDefault="0061524D" w:rsidP="001B2204">
            <w:pPr>
              <w:jc w:val="center"/>
              <w:rPr>
                <w:rFonts w:cstheme="minorHAnsi"/>
                <w:szCs w:val="20"/>
              </w:rPr>
            </w:pPr>
          </w:p>
        </w:tc>
        <w:tc>
          <w:tcPr>
            <w:tcW w:w="990" w:type="dxa"/>
          </w:tcPr>
          <w:p w14:paraId="184E5B7D" w14:textId="77777777" w:rsidR="0061524D" w:rsidRPr="00487927" w:rsidRDefault="0061524D" w:rsidP="001B2204">
            <w:pPr>
              <w:jc w:val="center"/>
              <w:rPr>
                <w:rFonts w:cstheme="minorHAnsi"/>
                <w:szCs w:val="20"/>
              </w:rPr>
            </w:pPr>
          </w:p>
        </w:tc>
        <w:tc>
          <w:tcPr>
            <w:tcW w:w="990" w:type="dxa"/>
          </w:tcPr>
          <w:p w14:paraId="2E3DCE06" w14:textId="77777777" w:rsidR="0061524D" w:rsidRPr="00487927" w:rsidRDefault="0061524D" w:rsidP="001B2204">
            <w:pPr>
              <w:jc w:val="center"/>
              <w:rPr>
                <w:rFonts w:cstheme="minorHAnsi"/>
                <w:szCs w:val="20"/>
              </w:rPr>
            </w:pPr>
          </w:p>
        </w:tc>
        <w:tc>
          <w:tcPr>
            <w:tcW w:w="1103" w:type="dxa"/>
          </w:tcPr>
          <w:p w14:paraId="2FAF1F21" w14:textId="77777777" w:rsidR="0061524D" w:rsidRPr="00487927" w:rsidRDefault="0061524D" w:rsidP="001B2204">
            <w:pPr>
              <w:jc w:val="center"/>
              <w:rPr>
                <w:rFonts w:cstheme="minorHAnsi"/>
                <w:szCs w:val="20"/>
              </w:rPr>
            </w:pPr>
          </w:p>
        </w:tc>
        <w:tc>
          <w:tcPr>
            <w:tcW w:w="1103" w:type="dxa"/>
          </w:tcPr>
          <w:p w14:paraId="3E6B1EEA" w14:textId="77777777" w:rsidR="0061524D" w:rsidRPr="00487927" w:rsidRDefault="0061524D" w:rsidP="001B2204">
            <w:pPr>
              <w:jc w:val="center"/>
              <w:rPr>
                <w:rFonts w:cstheme="minorHAnsi"/>
                <w:szCs w:val="20"/>
              </w:rPr>
            </w:pPr>
          </w:p>
        </w:tc>
      </w:tr>
      <w:tr w:rsidR="0061524D" w:rsidRPr="00487927" w14:paraId="72981240" w14:textId="30EC4EDA" w:rsidTr="0061524D">
        <w:tc>
          <w:tcPr>
            <w:tcW w:w="1255" w:type="dxa"/>
            <w:shd w:val="clear" w:color="auto" w:fill="D6E3BC" w:themeFill="accent3" w:themeFillTint="66"/>
          </w:tcPr>
          <w:p w14:paraId="3E041B43" w14:textId="78790908" w:rsidR="0061524D" w:rsidRPr="007B756C" w:rsidRDefault="0061524D" w:rsidP="001B2204">
            <w:pPr>
              <w:jc w:val="center"/>
              <w:rPr>
                <w:b/>
                <w:szCs w:val="20"/>
              </w:rPr>
            </w:pPr>
            <w:r>
              <w:rPr>
                <w:b/>
                <w:szCs w:val="20"/>
              </w:rPr>
              <w:lastRenderedPageBreak/>
              <w:t>Beam</w:t>
            </w:r>
          </w:p>
        </w:tc>
        <w:tc>
          <w:tcPr>
            <w:tcW w:w="990" w:type="dxa"/>
            <w:shd w:val="clear" w:color="auto" w:fill="D6E3BC" w:themeFill="accent3" w:themeFillTint="66"/>
          </w:tcPr>
          <w:p w14:paraId="3E96B32E" w14:textId="7227BBF8" w:rsidR="0061524D" w:rsidRPr="00F87929" w:rsidRDefault="0061524D" w:rsidP="001B2204">
            <w:pPr>
              <w:jc w:val="center"/>
              <w:rPr>
                <w:rFonts w:cstheme="minorHAnsi"/>
                <w:bCs/>
                <w:szCs w:val="20"/>
              </w:rPr>
            </w:pPr>
            <w:r w:rsidRPr="00F87929">
              <w:rPr>
                <w:rFonts w:cstheme="minorHAnsi"/>
                <w:bCs/>
                <w:sz w:val="18"/>
                <w:szCs w:val="18"/>
              </w:rPr>
              <w:t>Suite 1</w:t>
            </w:r>
          </w:p>
        </w:tc>
        <w:tc>
          <w:tcPr>
            <w:tcW w:w="990" w:type="dxa"/>
            <w:shd w:val="clear" w:color="auto" w:fill="D6E3BC" w:themeFill="accent3" w:themeFillTint="66"/>
          </w:tcPr>
          <w:p w14:paraId="3664BD62" w14:textId="796300CB" w:rsidR="0061524D" w:rsidRPr="00F87929" w:rsidRDefault="0061524D" w:rsidP="001B2204">
            <w:pPr>
              <w:jc w:val="center"/>
              <w:rPr>
                <w:rFonts w:cstheme="minorHAnsi"/>
                <w:bCs/>
                <w:szCs w:val="20"/>
              </w:rPr>
            </w:pPr>
            <w:r w:rsidRPr="00F87929">
              <w:rPr>
                <w:rFonts w:cstheme="minorHAnsi"/>
                <w:bCs/>
                <w:sz w:val="18"/>
                <w:szCs w:val="18"/>
              </w:rPr>
              <w:t>Suite 2</w:t>
            </w:r>
          </w:p>
        </w:tc>
        <w:tc>
          <w:tcPr>
            <w:tcW w:w="990" w:type="dxa"/>
            <w:shd w:val="clear" w:color="auto" w:fill="D6E3BC" w:themeFill="accent3" w:themeFillTint="66"/>
          </w:tcPr>
          <w:p w14:paraId="51C231FE" w14:textId="66225492" w:rsidR="0061524D" w:rsidRPr="00F87929" w:rsidRDefault="0061524D" w:rsidP="001B2204">
            <w:pPr>
              <w:jc w:val="center"/>
              <w:rPr>
                <w:rFonts w:cstheme="minorHAnsi"/>
                <w:bCs/>
                <w:szCs w:val="20"/>
              </w:rPr>
            </w:pPr>
            <w:r w:rsidRPr="00F87929">
              <w:rPr>
                <w:rFonts w:cstheme="minorHAnsi"/>
                <w:bCs/>
                <w:sz w:val="18"/>
                <w:szCs w:val="18"/>
              </w:rPr>
              <w:t>Suite 3</w:t>
            </w:r>
          </w:p>
        </w:tc>
        <w:tc>
          <w:tcPr>
            <w:tcW w:w="990" w:type="dxa"/>
            <w:shd w:val="clear" w:color="auto" w:fill="D6E3BC" w:themeFill="accent3" w:themeFillTint="66"/>
          </w:tcPr>
          <w:p w14:paraId="2204AB80" w14:textId="4E134360" w:rsidR="0061524D" w:rsidRPr="00F87929" w:rsidRDefault="0061524D" w:rsidP="001B2204">
            <w:pPr>
              <w:jc w:val="center"/>
              <w:rPr>
                <w:rFonts w:cstheme="minorHAnsi"/>
                <w:bCs/>
                <w:szCs w:val="20"/>
              </w:rPr>
            </w:pPr>
            <w:r w:rsidRPr="00F87929">
              <w:rPr>
                <w:rFonts w:cstheme="minorHAnsi"/>
                <w:bCs/>
                <w:sz w:val="18"/>
                <w:szCs w:val="18"/>
              </w:rPr>
              <w:t>Suite 4</w:t>
            </w:r>
          </w:p>
        </w:tc>
        <w:tc>
          <w:tcPr>
            <w:tcW w:w="990" w:type="dxa"/>
            <w:shd w:val="clear" w:color="auto" w:fill="D6E3BC" w:themeFill="accent3" w:themeFillTint="66"/>
          </w:tcPr>
          <w:p w14:paraId="28341941" w14:textId="540C87A6" w:rsidR="0061524D" w:rsidRPr="00F87929" w:rsidRDefault="0061524D" w:rsidP="001B2204">
            <w:pPr>
              <w:jc w:val="center"/>
              <w:rPr>
                <w:rFonts w:cstheme="minorHAnsi"/>
                <w:bCs/>
                <w:szCs w:val="20"/>
              </w:rPr>
            </w:pPr>
            <w:r w:rsidRPr="00F87929">
              <w:rPr>
                <w:rFonts w:cstheme="minorHAnsi"/>
                <w:bCs/>
                <w:sz w:val="18"/>
                <w:szCs w:val="18"/>
              </w:rPr>
              <w:t>Suite 5</w:t>
            </w:r>
          </w:p>
        </w:tc>
        <w:tc>
          <w:tcPr>
            <w:tcW w:w="990" w:type="dxa"/>
            <w:shd w:val="clear" w:color="auto" w:fill="D6E3BC" w:themeFill="accent3" w:themeFillTint="66"/>
          </w:tcPr>
          <w:p w14:paraId="71B99E96" w14:textId="7FBCD9F8" w:rsidR="0061524D" w:rsidRPr="00F87929" w:rsidRDefault="0061524D" w:rsidP="001B2204">
            <w:pPr>
              <w:jc w:val="center"/>
              <w:rPr>
                <w:rFonts w:cstheme="minorHAnsi"/>
                <w:bCs/>
                <w:szCs w:val="20"/>
              </w:rPr>
            </w:pPr>
            <w:r w:rsidRPr="00F87929">
              <w:rPr>
                <w:rFonts w:cstheme="minorHAnsi"/>
                <w:bCs/>
                <w:sz w:val="18"/>
                <w:szCs w:val="18"/>
              </w:rPr>
              <w:t>Suite 6</w:t>
            </w:r>
          </w:p>
        </w:tc>
        <w:tc>
          <w:tcPr>
            <w:tcW w:w="1080" w:type="dxa"/>
            <w:shd w:val="clear" w:color="auto" w:fill="D6E3BC" w:themeFill="accent3" w:themeFillTint="66"/>
          </w:tcPr>
          <w:p w14:paraId="7905E7BC" w14:textId="0B030A2A" w:rsidR="0061524D" w:rsidRPr="00F87929" w:rsidRDefault="0061524D" w:rsidP="001B2204">
            <w:pPr>
              <w:jc w:val="center"/>
              <w:rPr>
                <w:rFonts w:cstheme="minorHAnsi"/>
                <w:bCs/>
                <w:szCs w:val="20"/>
              </w:rPr>
            </w:pPr>
            <w:r w:rsidRPr="00F87929">
              <w:rPr>
                <w:rFonts w:cstheme="minorHAnsi"/>
                <w:bCs/>
                <w:sz w:val="18"/>
                <w:szCs w:val="18"/>
              </w:rPr>
              <w:t>Suite 7</w:t>
            </w:r>
          </w:p>
        </w:tc>
        <w:tc>
          <w:tcPr>
            <w:tcW w:w="990" w:type="dxa"/>
            <w:shd w:val="clear" w:color="auto" w:fill="D6E3BC" w:themeFill="accent3" w:themeFillTint="66"/>
          </w:tcPr>
          <w:p w14:paraId="76E269B2" w14:textId="0EA9A588" w:rsidR="0061524D" w:rsidRPr="00F87929" w:rsidRDefault="0061524D" w:rsidP="001B2204">
            <w:pPr>
              <w:jc w:val="center"/>
              <w:rPr>
                <w:rFonts w:cstheme="minorHAnsi"/>
                <w:bCs/>
                <w:szCs w:val="20"/>
              </w:rPr>
            </w:pPr>
            <w:r w:rsidRPr="00F87929">
              <w:rPr>
                <w:rFonts w:cstheme="minorHAnsi"/>
                <w:bCs/>
                <w:sz w:val="18"/>
                <w:szCs w:val="18"/>
              </w:rPr>
              <w:t>Suite 8</w:t>
            </w:r>
          </w:p>
        </w:tc>
        <w:tc>
          <w:tcPr>
            <w:tcW w:w="990" w:type="dxa"/>
            <w:shd w:val="clear" w:color="auto" w:fill="D6E3BC" w:themeFill="accent3" w:themeFillTint="66"/>
          </w:tcPr>
          <w:p w14:paraId="1893ED3C" w14:textId="0FFA6EF7" w:rsidR="0061524D" w:rsidRPr="00F87929" w:rsidRDefault="0061524D" w:rsidP="001B2204">
            <w:pPr>
              <w:jc w:val="center"/>
              <w:rPr>
                <w:rFonts w:cstheme="minorHAnsi"/>
                <w:bCs/>
                <w:sz w:val="18"/>
                <w:szCs w:val="18"/>
              </w:rPr>
            </w:pPr>
            <w:r w:rsidRPr="00F87929">
              <w:rPr>
                <w:rFonts w:cstheme="minorHAnsi"/>
                <w:bCs/>
                <w:sz w:val="18"/>
                <w:szCs w:val="18"/>
              </w:rPr>
              <w:t>Suite 9</w:t>
            </w:r>
          </w:p>
        </w:tc>
        <w:tc>
          <w:tcPr>
            <w:tcW w:w="1103" w:type="dxa"/>
            <w:shd w:val="clear" w:color="auto" w:fill="D6E3BC" w:themeFill="accent3" w:themeFillTint="66"/>
          </w:tcPr>
          <w:p w14:paraId="6DE8C68D" w14:textId="0E422825" w:rsidR="0061524D" w:rsidRPr="00F87929"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499C946" w14:textId="5361B1A0"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2828779F" w14:textId="37152A98" w:rsidTr="0061524D">
        <w:tc>
          <w:tcPr>
            <w:tcW w:w="1255" w:type="dxa"/>
          </w:tcPr>
          <w:p w14:paraId="4F01244D" w14:textId="7E9BE3B4" w:rsidR="0061524D" w:rsidRPr="00283A38" w:rsidRDefault="0061524D"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61524D" w:rsidRPr="00487927" w:rsidRDefault="0061524D" w:rsidP="001B2204">
            <w:pPr>
              <w:jc w:val="center"/>
              <w:rPr>
                <w:rFonts w:cstheme="minorHAnsi"/>
                <w:szCs w:val="20"/>
              </w:rPr>
            </w:pPr>
          </w:p>
        </w:tc>
        <w:tc>
          <w:tcPr>
            <w:tcW w:w="990" w:type="dxa"/>
          </w:tcPr>
          <w:p w14:paraId="4B6D0CAB" w14:textId="77777777" w:rsidR="0061524D" w:rsidRPr="00487927" w:rsidRDefault="0061524D" w:rsidP="001B2204">
            <w:pPr>
              <w:jc w:val="center"/>
              <w:rPr>
                <w:rFonts w:cstheme="minorHAnsi"/>
                <w:szCs w:val="20"/>
              </w:rPr>
            </w:pPr>
          </w:p>
        </w:tc>
        <w:tc>
          <w:tcPr>
            <w:tcW w:w="990" w:type="dxa"/>
          </w:tcPr>
          <w:p w14:paraId="318BD476" w14:textId="77777777" w:rsidR="0061524D" w:rsidRPr="00487927" w:rsidRDefault="0061524D" w:rsidP="001B2204">
            <w:pPr>
              <w:jc w:val="center"/>
              <w:rPr>
                <w:rFonts w:cstheme="minorHAnsi"/>
                <w:szCs w:val="20"/>
              </w:rPr>
            </w:pPr>
          </w:p>
        </w:tc>
        <w:tc>
          <w:tcPr>
            <w:tcW w:w="990" w:type="dxa"/>
          </w:tcPr>
          <w:p w14:paraId="5C6292A0" w14:textId="16838943" w:rsidR="0061524D" w:rsidRPr="00487927" w:rsidRDefault="0061524D" w:rsidP="001B2204">
            <w:pPr>
              <w:jc w:val="center"/>
              <w:rPr>
                <w:rFonts w:cstheme="minorHAnsi"/>
                <w:szCs w:val="20"/>
              </w:rPr>
            </w:pPr>
          </w:p>
        </w:tc>
        <w:tc>
          <w:tcPr>
            <w:tcW w:w="990" w:type="dxa"/>
          </w:tcPr>
          <w:p w14:paraId="4C9FE335" w14:textId="77777777" w:rsidR="0061524D" w:rsidRPr="00487927" w:rsidRDefault="0061524D" w:rsidP="001B2204">
            <w:pPr>
              <w:jc w:val="center"/>
              <w:rPr>
                <w:rFonts w:cstheme="minorHAnsi"/>
                <w:szCs w:val="20"/>
              </w:rPr>
            </w:pPr>
          </w:p>
        </w:tc>
        <w:tc>
          <w:tcPr>
            <w:tcW w:w="990" w:type="dxa"/>
          </w:tcPr>
          <w:p w14:paraId="2CDC555A" w14:textId="77777777" w:rsidR="0061524D" w:rsidRPr="00487927" w:rsidRDefault="0061524D" w:rsidP="001B2204">
            <w:pPr>
              <w:jc w:val="center"/>
              <w:rPr>
                <w:rFonts w:cstheme="minorHAnsi"/>
                <w:szCs w:val="20"/>
              </w:rPr>
            </w:pPr>
          </w:p>
        </w:tc>
        <w:tc>
          <w:tcPr>
            <w:tcW w:w="1080" w:type="dxa"/>
          </w:tcPr>
          <w:p w14:paraId="1BC32328" w14:textId="4F358B5B" w:rsidR="0061524D" w:rsidRPr="00487927" w:rsidRDefault="0061524D" w:rsidP="001B2204">
            <w:pPr>
              <w:jc w:val="center"/>
              <w:rPr>
                <w:rFonts w:cstheme="minorHAnsi"/>
                <w:szCs w:val="20"/>
              </w:rPr>
            </w:pPr>
            <w:r w:rsidRPr="00283A38">
              <w:rPr>
                <w:rFonts w:cstheme="minorHAnsi"/>
                <w:szCs w:val="20"/>
              </w:rPr>
              <w:t>•</w:t>
            </w:r>
          </w:p>
        </w:tc>
        <w:tc>
          <w:tcPr>
            <w:tcW w:w="990" w:type="dxa"/>
          </w:tcPr>
          <w:p w14:paraId="2EE6BBD9" w14:textId="77777777" w:rsidR="0061524D" w:rsidRPr="00283A38" w:rsidRDefault="0061524D" w:rsidP="001B2204">
            <w:pPr>
              <w:jc w:val="center"/>
              <w:rPr>
                <w:rFonts w:cstheme="minorHAnsi"/>
                <w:szCs w:val="20"/>
              </w:rPr>
            </w:pPr>
          </w:p>
        </w:tc>
        <w:tc>
          <w:tcPr>
            <w:tcW w:w="990" w:type="dxa"/>
          </w:tcPr>
          <w:p w14:paraId="035C0311" w14:textId="77777777" w:rsidR="0061524D" w:rsidRPr="00283A38" w:rsidRDefault="0061524D" w:rsidP="001B2204">
            <w:pPr>
              <w:jc w:val="center"/>
              <w:rPr>
                <w:rFonts w:cstheme="minorHAnsi"/>
                <w:szCs w:val="20"/>
              </w:rPr>
            </w:pPr>
          </w:p>
        </w:tc>
        <w:tc>
          <w:tcPr>
            <w:tcW w:w="1103" w:type="dxa"/>
          </w:tcPr>
          <w:p w14:paraId="64583D00" w14:textId="77777777" w:rsidR="0061524D" w:rsidRPr="00283A38" w:rsidRDefault="0061524D" w:rsidP="001B2204">
            <w:pPr>
              <w:jc w:val="center"/>
              <w:rPr>
                <w:rFonts w:cstheme="minorHAnsi"/>
                <w:szCs w:val="20"/>
              </w:rPr>
            </w:pPr>
          </w:p>
        </w:tc>
        <w:tc>
          <w:tcPr>
            <w:tcW w:w="1103" w:type="dxa"/>
          </w:tcPr>
          <w:p w14:paraId="420FC77C" w14:textId="77777777" w:rsidR="0061524D" w:rsidRPr="00283A38" w:rsidRDefault="0061524D" w:rsidP="001B2204">
            <w:pPr>
              <w:jc w:val="center"/>
              <w:rPr>
                <w:rFonts w:cstheme="minorHAnsi"/>
                <w:szCs w:val="20"/>
              </w:rPr>
            </w:pPr>
          </w:p>
        </w:tc>
      </w:tr>
      <w:tr w:rsidR="0061524D" w:rsidRPr="00487927" w14:paraId="627BC0A0" w14:textId="258A185A" w:rsidTr="0061524D">
        <w:tc>
          <w:tcPr>
            <w:tcW w:w="1255" w:type="dxa"/>
          </w:tcPr>
          <w:p w14:paraId="0B5D3892" w14:textId="7B7E883F" w:rsidR="0061524D" w:rsidRDefault="0061524D"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61524D" w:rsidRPr="00283A38" w:rsidRDefault="0061524D" w:rsidP="001B2204">
            <w:pPr>
              <w:jc w:val="center"/>
              <w:rPr>
                <w:rFonts w:cstheme="minorHAnsi"/>
                <w:szCs w:val="20"/>
              </w:rPr>
            </w:pPr>
          </w:p>
        </w:tc>
        <w:tc>
          <w:tcPr>
            <w:tcW w:w="990" w:type="dxa"/>
          </w:tcPr>
          <w:p w14:paraId="2164BC47" w14:textId="77777777" w:rsidR="0061524D" w:rsidRPr="00487927" w:rsidRDefault="0061524D" w:rsidP="001B2204">
            <w:pPr>
              <w:jc w:val="center"/>
              <w:rPr>
                <w:rFonts w:cstheme="minorHAnsi"/>
                <w:szCs w:val="20"/>
              </w:rPr>
            </w:pPr>
          </w:p>
        </w:tc>
        <w:tc>
          <w:tcPr>
            <w:tcW w:w="990" w:type="dxa"/>
          </w:tcPr>
          <w:p w14:paraId="3097C716" w14:textId="77777777" w:rsidR="0061524D" w:rsidRPr="00487927" w:rsidRDefault="0061524D" w:rsidP="001B2204">
            <w:pPr>
              <w:jc w:val="center"/>
              <w:rPr>
                <w:rFonts w:cstheme="minorHAnsi"/>
                <w:szCs w:val="20"/>
              </w:rPr>
            </w:pPr>
          </w:p>
        </w:tc>
        <w:tc>
          <w:tcPr>
            <w:tcW w:w="990" w:type="dxa"/>
          </w:tcPr>
          <w:p w14:paraId="49BD61EC" w14:textId="77777777" w:rsidR="0061524D" w:rsidRPr="00487927" w:rsidRDefault="0061524D" w:rsidP="001B2204">
            <w:pPr>
              <w:jc w:val="center"/>
              <w:rPr>
                <w:rFonts w:cstheme="minorHAnsi"/>
                <w:szCs w:val="20"/>
              </w:rPr>
            </w:pPr>
          </w:p>
        </w:tc>
        <w:tc>
          <w:tcPr>
            <w:tcW w:w="990" w:type="dxa"/>
          </w:tcPr>
          <w:p w14:paraId="016266CA" w14:textId="77777777" w:rsidR="0061524D" w:rsidRPr="00487927" w:rsidRDefault="0061524D" w:rsidP="001B2204">
            <w:pPr>
              <w:jc w:val="center"/>
              <w:rPr>
                <w:rFonts w:cstheme="minorHAnsi"/>
                <w:szCs w:val="20"/>
              </w:rPr>
            </w:pPr>
          </w:p>
        </w:tc>
        <w:tc>
          <w:tcPr>
            <w:tcW w:w="990" w:type="dxa"/>
          </w:tcPr>
          <w:p w14:paraId="370E14DF" w14:textId="77777777" w:rsidR="0061524D" w:rsidRPr="00487927" w:rsidRDefault="0061524D" w:rsidP="001B2204">
            <w:pPr>
              <w:jc w:val="center"/>
              <w:rPr>
                <w:rFonts w:cstheme="minorHAnsi"/>
                <w:szCs w:val="20"/>
              </w:rPr>
            </w:pPr>
          </w:p>
        </w:tc>
        <w:tc>
          <w:tcPr>
            <w:tcW w:w="1080" w:type="dxa"/>
          </w:tcPr>
          <w:p w14:paraId="32437F69" w14:textId="014DA3E1" w:rsidR="0061524D" w:rsidRPr="00283A38" w:rsidRDefault="0061524D" w:rsidP="001B2204">
            <w:pPr>
              <w:jc w:val="center"/>
              <w:rPr>
                <w:rFonts w:cstheme="minorHAnsi"/>
                <w:szCs w:val="20"/>
              </w:rPr>
            </w:pPr>
            <w:r w:rsidRPr="00283A38">
              <w:rPr>
                <w:rFonts w:cstheme="minorHAnsi"/>
                <w:szCs w:val="20"/>
              </w:rPr>
              <w:t>•</w:t>
            </w:r>
          </w:p>
        </w:tc>
        <w:tc>
          <w:tcPr>
            <w:tcW w:w="990" w:type="dxa"/>
          </w:tcPr>
          <w:p w14:paraId="65D37C68" w14:textId="77777777" w:rsidR="0061524D" w:rsidRPr="00283A38" w:rsidRDefault="0061524D" w:rsidP="001B2204">
            <w:pPr>
              <w:jc w:val="center"/>
              <w:rPr>
                <w:rFonts w:cstheme="minorHAnsi"/>
                <w:szCs w:val="20"/>
              </w:rPr>
            </w:pPr>
          </w:p>
        </w:tc>
        <w:tc>
          <w:tcPr>
            <w:tcW w:w="990" w:type="dxa"/>
          </w:tcPr>
          <w:p w14:paraId="000F26E6" w14:textId="77777777" w:rsidR="0061524D" w:rsidRPr="00283A38" w:rsidRDefault="0061524D" w:rsidP="001B2204">
            <w:pPr>
              <w:jc w:val="center"/>
              <w:rPr>
                <w:rFonts w:cstheme="minorHAnsi"/>
                <w:szCs w:val="20"/>
              </w:rPr>
            </w:pPr>
          </w:p>
        </w:tc>
        <w:tc>
          <w:tcPr>
            <w:tcW w:w="1103" w:type="dxa"/>
          </w:tcPr>
          <w:p w14:paraId="4DE22447" w14:textId="77777777" w:rsidR="0061524D" w:rsidRPr="00283A38" w:rsidRDefault="0061524D" w:rsidP="001B2204">
            <w:pPr>
              <w:jc w:val="center"/>
              <w:rPr>
                <w:rFonts w:cstheme="minorHAnsi"/>
                <w:szCs w:val="20"/>
              </w:rPr>
            </w:pPr>
          </w:p>
        </w:tc>
        <w:tc>
          <w:tcPr>
            <w:tcW w:w="1103" w:type="dxa"/>
          </w:tcPr>
          <w:p w14:paraId="3DD4FF06" w14:textId="77777777" w:rsidR="0061524D" w:rsidRPr="00283A38" w:rsidRDefault="0061524D" w:rsidP="001B2204">
            <w:pPr>
              <w:jc w:val="center"/>
              <w:rPr>
                <w:rFonts w:cstheme="minorHAnsi"/>
                <w:szCs w:val="20"/>
              </w:rPr>
            </w:pPr>
          </w:p>
        </w:tc>
      </w:tr>
      <w:tr w:rsidR="0061524D" w:rsidRPr="00487927" w14:paraId="17A929A1" w14:textId="3AE7B24E" w:rsidTr="0061524D">
        <w:tc>
          <w:tcPr>
            <w:tcW w:w="1255" w:type="dxa"/>
          </w:tcPr>
          <w:p w14:paraId="20D5C23F" w14:textId="1D23371C" w:rsidR="0061524D" w:rsidRDefault="0061524D"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61524D" w:rsidRPr="00283A38" w:rsidRDefault="0061524D" w:rsidP="001B2204">
            <w:pPr>
              <w:jc w:val="center"/>
              <w:rPr>
                <w:rFonts w:cstheme="minorHAnsi"/>
                <w:szCs w:val="20"/>
              </w:rPr>
            </w:pPr>
          </w:p>
        </w:tc>
        <w:tc>
          <w:tcPr>
            <w:tcW w:w="990" w:type="dxa"/>
          </w:tcPr>
          <w:p w14:paraId="15EB5527" w14:textId="77777777" w:rsidR="0061524D" w:rsidRPr="00487927" w:rsidRDefault="0061524D" w:rsidP="001B2204">
            <w:pPr>
              <w:jc w:val="center"/>
              <w:rPr>
                <w:rFonts w:cstheme="minorHAnsi"/>
                <w:szCs w:val="20"/>
              </w:rPr>
            </w:pPr>
          </w:p>
        </w:tc>
        <w:tc>
          <w:tcPr>
            <w:tcW w:w="990" w:type="dxa"/>
          </w:tcPr>
          <w:p w14:paraId="002E745E" w14:textId="77777777" w:rsidR="0061524D" w:rsidRPr="00487927" w:rsidRDefault="0061524D" w:rsidP="001B2204">
            <w:pPr>
              <w:jc w:val="center"/>
              <w:rPr>
                <w:rFonts w:cstheme="minorHAnsi"/>
                <w:szCs w:val="20"/>
              </w:rPr>
            </w:pPr>
          </w:p>
        </w:tc>
        <w:tc>
          <w:tcPr>
            <w:tcW w:w="990" w:type="dxa"/>
          </w:tcPr>
          <w:p w14:paraId="1132DA4C" w14:textId="77777777" w:rsidR="0061524D" w:rsidRPr="00487927" w:rsidRDefault="0061524D" w:rsidP="001B2204">
            <w:pPr>
              <w:jc w:val="center"/>
              <w:rPr>
                <w:rFonts w:cstheme="minorHAnsi"/>
                <w:szCs w:val="20"/>
              </w:rPr>
            </w:pPr>
          </w:p>
        </w:tc>
        <w:tc>
          <w:tcPr>
            <w:tcW w:w="990" w:type="dxa"/>
          </w:tcPr>
          <w:p w14:paraId="66ED462A" w14:textId="77777777" w:rsidR="0061524D" w:rsidRPr="00487927" w:rsidRDefault="0061524D" w:rsidP="001B2204">
            <w:pPr>
              <w:jc w:val="center"/>
              <w:rPr>
                <w:rFonts w:cstheme="minorHAnsi"/>
                <w:szCs w:val="20"/>
              </w:rPr>
            </w:pPr>
          </w:p>
        </w:tc>
        <w:tc>
          <w:tcPr>
            <w:tcW w:w="990" w:type="dxa"/>
          </w:tcPr>
          <w:p w14:paraId="37A99613" w14:textId="77777777" w:rsidR="0061524D" w:rsidRPr="00487927" w:rsidRDefault="0061524D" w:rsidP="001B2204">
            <w:pPr>
              <w:jc w:val="center"/>
              <w:rPr>
                <w:rFonts w:cstheme="minorHAnsi"/>
                <w:szCs w:val="20"/>
              </w:rPr>
            </w:pPr>
          </w:p>
        </w:tc>
        <w:tc>
          <w:tcPr>
            <w:tcW w:w="1080" w:type="dxa"/>
          </w:tcPr>
          <w:p w14:paraId="7FEF3AA1" w14:textId="1A949661" w:rsidR="0061524D" w:rsidRPr="00283A38" w:rsidRDefault="0061524D" w:rsidP="001B2204">
            <w:pPr>
              <w:jc w:val="center"/>
              <w:rPr>
                <w:rFonts w:cstheme="minorHAnsi"/>
                <w:szCs w:val="20"/>
              </w:rPr>
            </w:pPr>
            <w:r w:rsidRPr="00283A38">
              <w:rPr>
                <w:rFonts w:cstheme="minorHAnsi"/>
                <w:szCs w:val="20"/>
              </w:rPr>
              <w:t>•</w:t>
            </w:r>
          </w:p>
        </w:tc>
        <w:tc>
          <w:tcPr>
            <w:tcW w:w="990" w:type="dxa"/>
          </w:tcPr>
          <w:p w14:paraId="4876DE52" w14:textId="77777777" w:rsidR="0061524D" w:rsidRPr="00283A38" w:rsidRDefault="0061524D" w:rsidP="001B2204">
            <w:pPr>
              <w:jc w:val="center"/>
              <w:rPr>
                <w:rFonts w:cstheme="minorHAnsi"/>
                <w:szCs w:val="20"/>
              </w:rPr>
            </w:pPr>
          </w:p>
        </w:tc>
        <w:tc>
          <w:tcPr>
            <w:tcW w:w="990" w:type="dxa"/>
          </w:tcPr>
          <w:p w14:paraId="0F0A0AA7" w14:textId="77777777" w:rsidR="0061524D" w:rsidRPr="00283A38" w:rsidRDefault="0061524D" w:rsidP="001B2204">
            <w:pPr>
              <w:jc w:val="center"/>
              <w:rPr>
                <w:rFonts w:cstheme="minorHAnsi"/>
                <w:szCs w:val="20"/>
              </w:rPr>
            </w:pPr>
          </w:p>
        </w:tc>
        <w:tc>
          <w:tcPr>
            <w:tcW w:w="1103" w:type="dxa"/>
          </w:tcPr>
          <w:p w14:paraId="67C5155B" w14:textId="77777777" w:rsidR="0061524D" w:rsidRPr="00283A38" w:rsidRDefault="0061524D" w:rsidP="001B2204">
            <w:pPr>
              <w:jc w:val="center"/>
              <w:rPr>
                <w:rFonts w:cstheme="minorHAnsi"/>
                <w:szCs w:val="20"/>
              </w:rPr>
            </w:pPr>
          </w:p>
        </w:tc>
        <w:tc>
          <w:tcPr>
            <w:tcW w:w="1103" w:type="dxa"/>
          </w:tcPr>
          <w:p w14:paraId="65B02629" w14:textId="77777777" w:rsidR="0061524D" w:rsidRPr="00283A38" w:rsidRDefault="0061524D" w:rsidP="001B2204">
            <w:pPr>
              <w:jc w:val="center"/>
              <w:rPr>
                <w:rFonts w:cstheme="minorHAnsi"/>
                <w:szCs w:val="20"/>
              </w:rPr>
            </w:pPr>
          </w:p>
        </w:tc>
      </w:tr>
      <w:tr w:rsidR="0061524D" w:rsidRPr="00487927" w14:paraId="03F76C98" w14:textId="2FB9D290" w:rsidTr="0061524D">
        <w:tc>
          <w:tcPr>
            <w:tcW w:w="1255" w:type="dxa"/>
          </w:tcPr>
          <w:p w14:paraId="536C9614" w14:textId="5C0F2BE6" w:rsidR="0061524D" w:rsidRDefault="0061524D"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61524D" w:rsidRPr="00283A38" w:rsidRDefault="0061524D" w:rsidP="001B2204">
            <w:pPr>
              <w:jc w:val="center"/>
              <w:rPr>
                <w:rFonts w:cstheme="minorHAnsi"/>
                <w:szCs w:val="20"/>
              </w:rPr>
            </w:pPr>
          </w:p>
        </w:tc>
        <w:tc>
          <w:tcPr>
            <w:tcW w:w="990" w:type="dxa"/>
          </w:tcPr>
          <w:p w14:paraId="6055E97A" w14:textId="77777777" w:rsidR="0061524D" w:rsidRPr="00487927" w:rsidRDefault="0061524D" w:rsidP="001B2204">
            <w:pPr>
              <w:jc w:val="center"/>
              <w:rPr>
                <w:rFonts w:cstheme="minorHAnsi"/>
                <w:szCs w:val="20"/>
              </w:rPr>
            </w:pPr>
          </w:p>
        </w:tc>
        <w:tc>
          <w:tcPr>
            <w:tcW w:w="990" w:type="dxa"/>
          </w:tcPr>
          <w:p w14:paraId="5AEADB63" w14:textId="77777777" w:rsidR="0061524D" w:rsidRPr="00487927" w:rsidRDefault="0061524D" w:rsidP="001B2204">
            <w:pPr>
              <w:jc w:val="center"/>
              <w:rPr>
                <w:rFonts w:cstheme="minorHAnsi"/>
                <w:szCs w:val="20"/>
              </w:rPr>
            </w:pPr>
          </w:p>
        </w:tc>
        <w:tc>
          <w:tcPr>
            <w:tcW w:w="990" w:type="dxa"/>
          </w:tcPr>
          <w:p w14:paraId="7EEF5EA5" w14:textId="77777777" w:rsidR="0061524D" w:rsidRPr="00487927" w:rsidRDefault="0061524D" w:rsidP="001B2204">
            <w:pPr>
              <w:jc w:val="center"/>
              <w:rPr>
                <w:rFonts w:cstheme="minorHAnsi"/>
                <w:szCs w:val="20"/>
              </w:rPr>
            </w:pPr>
          </w:p>
        </w:tc>
        <w:tc>
          <w:tcPr>
            <w:tcW w:w="990" w:type="dxa"/>
          </w:tcPr>
          <w:p w14:paraId="400EDF8B" w14:textId="77777777" w:rsidR="0061524D" w:rsidRPr="00487927" w:rsidRDefault="0061524D" w:rsidP="001B2204">
            <w:pPr>
              <w:jc w:val="center"/>
              <w:rPr>
                <w:rFonts w:cstheme="minorHAnsi"/>
                <w:szCs w:val="20"/>
              </w:rPr>
            </w:pPr>
          </w:p>
        </w:tc>
        <w:tc>
          <w:tcPr>
            <w:tcW w:w="990" w:type="dxa"/>
          </w:tcPr>
          <w:p w14:paraId="15A2BE3A" w14:textId="77777777" w:rsidR="0061524D" w:rsidRPr="00487927" w:rsidRDefault="0061524D" w:rsidP="001B2204">
            <w:pPr>
              <w:jc w:val="center"/>
              <w:rPr>
                <w:rFonts w:cstheme="minorHAnsi"/>
                <w:szCs w:val="20"/>
              </w:rPr>
            </w:pPr>
          </w:p>
        </w:tc>
        <w:tc>
          <w:tcPr>
            <w:tcW w:w="1080" w:type="dxa"/>
          </w:tcPr>
          <w:p w14:paraId="1F686BAC" w14:textId="5159BE16" w:rsidR="0061524D" w:rsidRPr="00283A38" w:rsidRDefault="0061524D" w:rsidP="001B2204">
            <w:pPr>
              <w:jc w:val="center"/>
              <w:rPr>
                <w:rFonts w:cstheme="minorHAnsi"/>
                <w:szCs w:val="20"/>
              </w:rPr>
            </w:pPr>
            <w:r w:rsidRPr="00283A38">
              <w:rPr>
                <w:rFonts w:cstheme="minorHAnsi"/>
                <w:szCs w:val="20"/>
              </w:rPr>
              <w:t>•</w:t>
            </w:r>
          </w:p>
        </w:tc>
        <w:tc>
          <w:tcPr>
            <w:tcW w:w="990" w:type="dxa"/>
          </w:tcPr>
          <w:p w14:paraId="7585503F" w14:textId="77777777" w:rsidR="0061524D" w:rsidRPr="00283A38" w:rsidRDefault="0061524D" w:rsidP="001B2204">
            <w:pPr>
              <w:jc w:val="center"/>
              <w:rPr>
                <w:rFonts w:cstheme="minorHAnsi"/>
                <w:szCs w:val="20"/>
              </w:rPr>
            </w:pPr>
          </w:p>
        </w:tc>
        <w:tc>
          <w:tcPr>
            <w:tcW w:w="990" w:type="dxa"/>
          </w:tcPr>
          <w:p w14:paraId="42A92674" w14:textId="77777777" w:rsidR="0061524D" w:rsidRPr="00283A38" w:rsidRDefault="0061524D" w:rsidP="001B2204">
            <w:pPr>
              <w:jc w:val="center"/>
              <w:rPr>
                <w:rFonts w:cstheme="minorHAnsi"/>
                <w:szCs w:val="20"/>
              </w:rPr>
            </w:pPr>
          </w:p>
        </w:tc>
        <w:tc>
          <w:tcPr>
            <w:tcW w:w="1103" w:type="dxa"/>
          </w:tcPr>
          <w:p w14:paraId="0AB0ACFC" w14:textId="77777777" w:rsidR="0061524D" w:rsidRPr="00283A38" w:rsidRDefault="0061524D" w:rsidP="001B2204">
            <w:pPr>
              <w:jc w:val="center"/>
              <w:rPr>
                <w:rFonts w:cstheme="minorHAnsi"/>
                <w:szCs w:val="20"/>
              </w:rPr>
            </w:pPr>
          </w:p>
        </w:tc>
        <w:tc>
          <w:tcPr>
            <w:tcW w:w="1103" w:type="dxa"/>
          </w:tcPr>
          <w:p w14:paraId="06CFB070" w14:textId="77777777" w:rsidR="0061524D" w:rsidRPr="00283A38" w:rsidRDefault="0061524D" w:rsidP="001B2204">
            <w:pPr>
              <w:jc w:val="center"/>
              <w:rPr>
                <w:rFonts w:cstheme="minorHAnsi"/>
                <w:szCs w:val="20"/>
              </w:rPr>
            </w:pPr>
          </w:p>
        </w:tc>
      </w:tr>
      <w:tr w:rsidR="0061524D" w:rsidRPr="00487927" w14:paraId="1E722942" w14:textId="088B077B" w:rsidTr="0061524D">
        <w:tc>
          <w:tcPr>
            <w:tcW w:w="1255" w:type="dxa"/>
          </w:tcPr>
          <w:p w14:paraId="7EBC1959" w14:textId="7E30EAA4" w:rsidR="0061524D" w:rsidRDefault="0061524D"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61524D" w:rsidRPr="00283A38" w:rsidRDefault="0061524D" w:rsidP="001B2204">
            <w:pPr>
              <w:jc w:val="center"/>
              <w:rPr>
                <w:rFonts w:cstheme="minorHAnsi"/>
                <w:szCs w:val="20"/>
              </w:rPr>
            </w:pPr>
          </w:p>
        </w:tc>
        <w:tc>
          <w:tcPr>
            <w:tcW w:w="990" w:type="dxa"/>
          </w:tcPr>
          <w:p w14:paraId="62144A1A" w14:textId="77777777" w:rsidR="0061524D" w:rsidRPr="00487927" w:rsidRDefault="0061524D" w:rsidP="001B2204">
            <w:pPr>
              <w:jc w:val="center"/>
              <w:rPr>
                <w:rFonts w:cstheme="minorHAnsi"/>
                <w:szCs w:val="20"/>
              </w:rPr>
            </w:pPr>
          </w:p>
        </w:tc>
        <w:tc>
          <w:tcPr>
            <w:tcW w:w="990" w:type="dxa"/>
          </w:tcPr>
          <w:p w14:paraId="3F6BBF2E" w14:textId="77777777" w:rsidR="0061524D" w:rsidRPr="00487927" w:rsidRDefault="0061524D" w:rsidP="001B2204">
            <w:pPr>
              <w:jc w:val="center"/>
              <w:rPr>
                <w:rFonts w:cstheme="minorHAnsi"/>
                <w:szCs w:val="20"/>
              </w:rPr>
            </w:pPr>
          </w:p>
        </w:tc>
        <w:tc>
          <w:tcPr>
            <w:tcW w:w="990" w:type="dxa"/>
          </w:tcPr>
          <w:p w14:paraId="23922B98" w14:textId="77777777" w:rsidR="0061524D" w:rsidRPr="00487927" w:rsidRDefault="0061524D" w:rsidP="001B2204">
            <w:pPr>
              <w:jc w:val="center"/>
              <w:rPr>
                <w:rFonts w:cstheme="minorHAnsi"/>
                <w:szCs w:val="20"/>
              </w:rPr>
            </w:pPr>
          </w:p>
        </w:tc>
        <w:tc>
          <w:tcPr>
            <w:tcW w:w="990" w:type="dxa"/>
          </w:tcPr>
          <w:p w14:paraId="399F1E91" w14:textId="77777777" w:rsidR="0061524D" w:rsidRPr="00487927" w:rsidRDefault="0061524D" w:rsidP="001B2204">
            <w:pPr>
              <w:jc w:val="center"/>
              <w:rPr>
                <w:rFonts w:cstheme="minorHAnsi"/>
                <w:szCs w:val="20"/>
              </w:rPr>
            </w:pPr>
          </w:p>
        </w:tc>
        <w:tc>
          <w:tcPr>
            <w:tcW w:w="990" w:type="dxa"/>
          </w:tcPr>
          <w:p w14:paraId="28646AEE" w14:textId="77777777" w:rsidR="0061524D" w:rsidRPr="00487927" w:rsidRDefault="0061524D" w:rsidP="001B2204">
            <w:pPr>
              <w:jc w:val="center"/>
              <w:rPr>
                <w:rFonts w:cstheme="minorHAnsi"/>
                <w:szCs w:val="20"/>
              </w:rPr>
            </w:pPr>
          </w:p>
        </w:tc>
        <w:tc>
          <w:tcPr>
            <w:tcW w:w="1080" w:type="dxa"/>
          </w:tcPr>
          <w:p w14:paraId="2F670687" w14:textId="7ADE35D5" w:rsidR="0061524D" w:rsidRPr="00283A38" w:rsidRDefault="0061524D" w:rsidP="001B2204">
            <w:pPr>
              <w:jc w:val="center"/>
              <w:rPr>
                <w:rFonts w:cstheme="minorHAnsi"/>
                <w:szCs w:val="20"/>
              </w:rPr>
            </w:pPr>
            <w:r w:rsidRPr="00283A38">
              <w:rPr>
                <w:rFonts w:cstheme="minorHAnsi"/>
                <w:szCs w:val="20"/>
              </w:rPr>
              <w:t>•</w:t>
            </w:r>
          </w:p>
        </w:tc>
        <w:tc>
          <w:tcPr>
            <w:tcW w:w="990" w:type="dxa"/>
          </w:tcPr>
          <w:p w14:paraId="27BC2C7C" w14:textId="77777777" w:rsidR="0061524D" w:rsidRPr="00283A38" w:rsidRDefault="0061524D" w:rsidP="001B2204">
            <w:pPr>
              <w:jc w:val="center"/>
              <w:rPr>
                <w:rFonts w:cstheme="minorHAnsi"/>
                <w:szCs w:val="20"/>
              </w:rPr>
            </w:pPr>
          </w:p>
        </w:tc>
        <w:tc>
          <w:tcPr>
            <w:tcW w:w="990" w:type="dxa"/>
          </w:tcPr>
          <w:p w14:paraId="04F1E6AB" w14:textId="77777777" w:rsidR="0061524D" w:rsidRPr="00283A38" w:rsidRDefault="0061524D" w:rsidP="001B2204">
            <w:pPr>
              <w:jc w:val="center"/>
              <w:rPr>
                <w:rFonts w:cstheme="minorHAnsi"/>
                <w:szCs w:val="20"/>
              </w:rPr>
            </w:pPr>
          </w:p>
        </w:tc>
        <w:tc>
          <w:tcPr>
            <w:tcW w:w="1103" w:type="dxa"/>
          </w:tcPr>
          <w:p w14:paraId="220ABB7E" w14:textId="77777777" w:rsidR="0061524D" w:rsidRPr="00283A38" w:rsidRDefault="0061524D" w:rsidP="001B2204">
            <w:pPr>
              <w:jc w:val="center"/>
              <w:rPr>
                <w:rFonts w:cstheme="minorHAnsi"/>
                <w:szCs w:val="20"/>
              </w:rPr>
            </w:pPr>
          </w:p>
        </w:tc>
        <w:tc>
          <w:tcPr>
            <w:tcW w:w="1103" w:type="dxa"/>
          </w:tcPr>
          <w:p w14:paraId="58AAB088" w14:textId="77777777" w:rsidR="0061524D" w:rsidRPr="00283A38" w:rsidRDefault="0061524D" w:rsidP="001B2204">
            <w:pPr>
              <w:jc w:val="center"/>
              <w:rPr>
                <w:rFonts w:cstheme="minorHAnsi"/>
                <w:szCs w:val="20"/>
              </w:rPr>
            </w:pPr>
          </w:p>
        </w:tc>
      </w:tr>
      <w:tr w:rsidR="0061524D" w:rsidRPr="00487927" w14:paraId="44DCAA48" w14:textId="21FFBE87" w:rsidTr="0061524D">
        <w:tc>
          <w:tcPr>
            <w:tcW w:w="1255" w:type="dxa"/>
          </w:tcPr>
          <w:p w14:paraId="4BB630B0" w14:textId="54343B29" w:rsidR="0061524D" w:rsidRDefault="0061524D"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61524D" w:rsidRPr="00283A38" w:rsidRDefault="0061524D" w:rsidP="001B2204">
            <w:pPr>
              <w:jc w:val="center"/>
              <w:rPr>
                <w:rFonts w:cstheme="minorHAnsi"/>
                <w:szCs w:val="20"/>
              </w:rPr>
            </w:pPr>
          </w:p>
        </w:tc>
        <w:tc>
          <w:tcPr>
            <w:tcW w:w="990" w:type="dxa"/>
          </w:tcPr>
          <w:p w14:paraId="0C8D3DCA" w14:textId="77777777" w:rsidR="0061524D" w:rsidRPr="00487927" w:rsidRDefault="0061524D" w:rsidP="001B2204">
            <w:pPr>
              <w:jc w:val="center"/>
              <w:rPr>
                <w:rFonts w:cstheme="minorHAnsi"/>
                <w:szCs w:val="20"/>
              </w:rPr>
            </w:pPr>
          </w:p>
        </w:tc>
        <w:tc>
          <w:tcPr>
            <w:tcW w:w="990" w:type="dxa"/>
          </w:tcPr>
          <w:p w14:paraId="21882CBA" w14:textId="77777777" w:rsidR="0061524D" w:rsidRPr="00487927" w:rsidRDefault="0061524D" w:rsidP="001B2204">
            <w:pPr>
              <w:jc w:val="center"/>
              <w:rPr>
                <w:rFonts w:cstheme="minorHAnsi"/>
                <w:szCs w:val="20"/>
              </w:rPr>
            </w:pPr>
          </w:p>
        </w:tc>
        <w:tc>
          <w:tcPr>
            <w:tcW w:w="990" w:type="dxa"/>
          </w:tcPr>
          <w:p w14:paraId="002893D8" w14:textId="77777777" w:rsidR="0061524D" w:rsidRPr="00487927" w:rsidRDefault="0061524D" w:rsidP="001B2204">
            <w:pPr>
              <w:jc w:val="center"/>
              <w:rPr>
                <w:rFonts w:cstheme="minorHAnsi"/>
                <w:szCs w:val="20"/>
              </w:rPr>
            </w:pPr>
          </w:p>
        </w:tc>
        <w:tc>
          <w:tcPr>
            <w:tcW w:w="990" w:type="dxa"/>
          </w:tcPr>
          <w:p w14:paraId="2FBC88C1" w14:textId="77777777" w:rsidR="0061524D" w:rsidRPr="00487927" w:rsidRDefault="0061524D" w:rsidP="001B2204">
            <w:pPr>
              <w:jc w:val="center"/>
              <w:rPr>
                <w:rFonts w:cstheme="minorHAnsi"/>
                <w:szCs w:val="20"/>
              </w:rPr>
            </w:pPr>
          </w:p>
        </w:tc>
        <w:tc>
          <w:tcPr>
            <w:tcW w:w="990" w:type="dxa"/>
          </w:tcPr>
          <w:p w14:paraId="6ED7324C" w14:textId="77777777" w:rsidR="0061524D" w:rsidRPr="00487927" w:rsidRDefault="0061524D" w:rsidP="001B2204">
            <w:pPr>
              <w:jc w:val="center"/>
              <w:rPr>
                <w:rFonts w:cstheme="minorHAnsi"/>
                <w:szCs w:val="20"/>
              </w:rPr>
            </w:pPr>
          </w:p>
        </w:tc>
        <w:tc>
          <w:tcPr>
            <w:tcW w:w="1080" w:type="dxa"/>
          </w:tcPr>
          <w:p w14:paraId="50B18232" w14:textId="39C41AD3" w:rsidR="0061524D" w:rsidRPr="00283A38" w:rsidRDefault="0061524D" w:rsidP="001B2204">
            <w:pPr>
              <w:jc w:val="center"/>
              <w:rPr>
                <w:rFonts w:cstheme="minorHAnsi"/>
                <w:szCs w:val="20"/>
              </w:rPr>
            </w:pPr>
            <w:r w:rsidRPr="00283A38">
              <w:rPr>
                <w:rFonts w:cstheme="minorHAnsi"/>
                <w:szCs w:val="20"/>
              </w:rPr>
              <w:t>•</w:t>
            </w:r>
          </w:p>
        </w:tc>
        <w:tc>
          <w:tcPr>
            <w:tcW w:w="990" w:type="dxa"/>
          </w:tcPr>
          <w:p w14:paraId="10FD911A" w14:textId="77777777" w:rsidR="0061524D" w:rsidRPr="00283A38" w:rsidRDefault="0061524D" w:rsidP="001B2204">
            <w:pPr>
              <w:jc w:val="center"/>
              <w:rPr>
                <w:rFonts w:cstheme="minorHAnsi"/>
                <w:szCs w:val="20"/>
              </w:rPr>
            </w:pPr>
          </w:p>
        </w:tc>
        <w:tc>
          <w:tcPr>
            <w:tcW w:w="990" w:type="dxa"/>
          </w:tcPr>
          <w:p w14:paraId="3B4B7A2F" w14:textId="77777777" w:rsidR="0061524D" w:rsidRPr="00283A38" w:rsidRDefault="0061524D" w:rsidP="001B2204">
            <w:pPr>
              <w:jc w:val="center"/>
              <w:rPr>
                <w:rFonts w:cstheme="minorHAnsi"/>
                <w:szCs w:val="20"/>
              </w:rPr>
            </w:pPr>
          </w:p>
        </w:tc>
        <w:tc>
          <w:tcPr>
            <w:tcW w:w="1103" w:type="dxa"/>
          </w:tcPr>
          <w:p w14:paraId="5248CFFD" w14:textId="77777777" w:rsidR="0061524D" w:rsidRPr="00283A38" w:rsidRDefault="0061524D" w:rsidP="001B2204">
            <w:pPr>
              <w:jc w:val="center"/>
              <w:rPr>
                <w:rFonts w:cstheme="minorHAnsi"/>
                <w:szCs w:val="20"/>
              </w:rPr>
            </w:pPr>
          </w:p>
        </w:tc>
        <w:tc>
          <w:tcPr>
            <w:tcW w:w="1103" w:type="dxa"/>
          </w:tcPr>
          <w:p w14:paraId="6B3D07C6" w14:textId="77777777" w:rsidR="0061524D" w:rsidRPr="00283A38" w:rsidRDefault="0061524D" w:rsidP="001B2204">
            <w:pPr>
              <w:jc w:val="center"/>
              <w:rPr>
                <w:rFonts w:cstheme="minorHAnsi"/>
                <w:szCs w:val="20"/>
              </w:rPr>
            </w:pPr>
          </w:p>
        </w:tc>
      </w:tr>
      <w:tr w:rsidR="0061524D" w:rsidRPr="00487927" w14:paraId="27CE892C" w14:textId="22A44E2E" w:rsidTr="0061524D">
        <w:tc>
          <w:tcPr>
            <w:tcW w:w="1255" w:type="dxa"/>
          </w:tcPr>
          <w:p w14:paraId="267C0133" w14:textId="778D91D9" w:rsidR="0061524D" w:rsidRDefault="0061524D"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61524D" w:rsidRPr="00283A38" w:rsidRDefault="0061524D" w:rsidP="001B2204">
            <w:pPr>
              <w:jc w:val="center"/>
              <w:rPr>
                <w:rFonts w:cstheme="minorHAnsi"/>
                <w:szCs w:val="20"/>
              </w:rPr>
            </w:pPr>
          </w:p>
        </w:tc>
        <w:tc>
          <w:tcPr>
            <w:tcW w:w="990" w:type="dxa"/>
          </w:tcPr>
          <w:p w14:paraId="7C2FDB49" w14:textId="77777777" w:rsidR="0061524D" w:rsidRPr="00487927" w:rsidRDefault="0061524D" w:rsidP="001B2204">
            <w:pPr>
              <w:jc w:val="center"/>
              <w:rPr>
                <w:rFonts w:cstheme="minorHAnsi"/>
                <w:szCs w:val="20"/>
              </w:rPr>
            </w:pPr>
          </w:p>
        </w:tc>
        <w:tc>
          <w:tcPr>
            <w:tcW w:w="990" w:type="dxa"/>
          </w:tcPr>
          <w:p w14:paraId="52FC8A83" w14:textId="77777777" w:rsidR="0061524D" w:rsidRPr="00487927" w:rsidRDefault="0061524D" w:rsidP="001B2204">
            <w:pPr>
              <w:jc w:val="center"/>
              <w:rPr>
                <w:rFonts w:cstheme="minorHAnsi"/>
                <w:szCs w:val="20"/>
              </w:rPr>
            </w:pPr>
          </w:p>
        </w:tc>
        <w:tc>
          <w:tcPr>
            <w:tcW w:w="990" w:type="dxa"/>
          </w:tcPr>
          <w:p w14:paraId="3D5A9B55" w14:textId="77777777" w:rsidR="0061524D" w:rsidRPr="00487927" w:rsidRDefault="0061524D" w:rsidP="001B2204">
            <w:pPr>
              <w:jc w:val="center"/>
              <w:rPr>
                <w:rFonts w:cstheme="minorHAnsi"/>
                <w:szCs w:val="20"/>
              </w:rPr>
            </w:pPr>
          </w:p>
        </w:tc>
        <w:tc>
          <w:tcPr>
            <w:tcW w:w="990" w:type="dxa"/>
          </w:tcPr>
          <w:p w14:paraId="5805DA41" w14:textId="77777777" w:rsidR="0061524D" w:rsidRPr="00487927" w:rsidRDefault="0061524D" w:rsidP="001B2204">
            <w:pPr>
              <w:jc w:val="center"/>
              <w:rPr>
                <w:rFonts w:cstheme="minorHAnsi"/>
                <w:szCs w:val="20"/>
              </w:rPr>
            </w:pPr>
          </w:p>
        </w:tc>
        <w:tc>
          <w:tcPr>
            <w:tcW w:w="990" w:type="dxa"/>
          </w:tcPr>
          <w:p w14:paraId="7392C94D" w14:textId="77777777" w:rsidR="0061524D" w:rsidRPr="00487927" w:rsidRDefault="0061524D" w:rsidP="001B2204">
            <w:pPr>
              <w:jc w:val="center"/>
              <w:rPr>
                <w:rFonts w:cstheme="minorHAnsi"/>
                <w:szCs w:val="20"/>
              </w:rPr>
            </w:pPr>
          </w:p>
        </w:tc>
        <w:tc>
          <w:tcPr>
            <w:tcW w:w="1080" w:type="dxa"/>
          </w:tcPr>
          <w:p w14:paraId="61417912" w14:textId="3345E09A"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5312C6" w14:textId="77777777" w:rsidR="0061524D" w:rsidRPr="00283A38" w:rsidRDefault="0061524D" w:rsidP="001B2204">
            <w:pPr>
              <w:jc w:val="center"/>
              <w:rPr>
                <w:rFonts w:cstheme="minorHAnsi"/>
                <w:szCs w:val="20"/>
              </w:rPr>
            </w:pPr>
          </w:p>
        </w:tc>
        <w:tc>
          <w:tcPr>
            <w:tcW w:w="990" w:type="dxa"/>
          </w:tcPr>
          <w:p w14:paraId="34232ED5" w14:textId="77777777" w:rsidR="0061524D" w:rsidRPr="00283A38" w:rsidRDefault="0061524D" w:rsidP="001B2204">
            <w:pPr>
              <w:jc w:val="center"/>
              <w:rPr>
                <w:rFonts w:cstheme="minorHAnsi"/>
                <w:szCs w:val="20"/>
              </w:rPr>
            </w:pPr>
          </w:p>
        </w:tc>
        <w:tc>
          <w:tcPr>
            <w:tcW w:w="1103" w:type="dxa"/>
          </w:tcPr>
          <w:p w14:paraId="53F42520" w14:textId="77777777" w:rsidR="0061524D" w:rsidRPr="00283A38" w:rsidRDefault="0061524D" w:rsidP="001B2204">
            <w:pPr>
              <w:jc w:val="center"/>
              <w:rPr>
                <w:rFonts w:cstheme="minorHAnsi"/>
                <w:szCs w:val="20"/>
              </w:rPr>
            </w:pPr>
          </w:p>
        </w:tc>
        <w:tc>
          <w:tcPr>
            <w:tcW w:w="1103" w:type="dxa"/>
          </w:tcPr>
          <w:p w14:paraId="14581201" w14:textId="77777777" w:rsidR="0061524D" w:rsidRPr="00283A38" w:rsidRDefault="0061524D" w:rsidP="001B2204">
            <w:pPr>
              <w:jc w:val="center"/>
              <w:rPr>
                <w:rFonts w:cstheme="minorHAnsi"/>
                <w:szCs w:val="20"/>
              </w:rPr>
            </w:pPr>
          </w:p>
        </w:tc>
      </w:tr>
      <w:tr w:rsidR="0061524D" w:rsidRPr="00487927" w14:paraId="685045DE" w14:textId="28082376" w:rsidTr="0061524D">
        <w:tc>
          <w:tcPr>
            <w:tcW w:w="1255" w:type="dxa"/>
          </w:tcPr>
          <w:p w14:paraId="039C01DB" w14:textId="4E750A69" w:rsidR="0061524D" w:rsidRDefault="0061524D"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61524D" w:rsidRPr="00283A38" w:rsidRDefault="0061524D" w:rsidP="001B2204">
            <w:pPr>
              <w:jc w:val="center"/>
              <w:rPr>
                <w:rFonts w:cstheme="minorHAnsi"/>
                <w:szCs w:val="20"/>
              </w:rPr>
            </w:pPr>
          </w:p>
        </w:tc>
        <w:tc>
          <w:tcPr>
            <w:tcW w:w="990" w:type="dxa"/>
          </w:tcPr>
          <w:p w14:paraId="7C617284" w14:textId="77777777" w:rsidR="0061524D" w:rsidRPr="00487927" w:rsidRDefault="0061524D" w:rsidP="001B2204">
            <w:pPr>
              <w:jc w:val="center"/>
              <w:rPr>
                <w:rFonts w:cstheme="minorHAnsi"/>
                <w:szCs w:val="20"/>
              </w:rPr>
            </w:pPr>
          </w:p>
        </w:tc>
        <w:tc>
          <w:tcPr>
            <w:tcW w:w="990" w:type="dxa"/>
          </w:tcPr>
          <w:p w14:paraId="41733C6C" w14:textId="77777777" w:rsidR="0061524D" w:rsidRPr="00487927" w:rsidRDefault="0061524D" w:rsidP="001B2204">
            <w:pPr>
              <w:jc w:val="center"/>
              <w:rPr>
                <w:rFonts w:cstheme="minorHAnsi"/>
                <w:szCs w:val="20"/>
              </w:rPr>
            </w:pPr>
          </w:p>
        </w:tc>
        <w:tc>
          <w:tcPr>
            <w:tcW w:w="990" w:type="dxa"/>
          </w:tcPr>
          <w:p w14:paraId="7CE1C87B" w14:textId="77777777" w:rsidR="0061524D" w:rsidRPr="00487927" w:rsidRDefault="0061524D" w:rsidP="001B2204">
            <w:pPr>
              <w:jc w:val="center"/>
              <w:rPr>
                <w:rFonts w:cstheme="minorHAnsi"/>
                <w:szCs w:val="20"/>
              </w:rPr>
            </w:pPr>
          </w:p>
        </w:tc>
        <w:tc>
          <w:tcPr>
            <w:tcW w:w="990" w:type="dxa"/>
          </w:tcPr>
          <w:p w14:paraId="7CD5214C" w14:textId="77777777" w:rsidR="0061524D" w:rsidRPr="00487927" w:rsidRDefault="0061524D" w:rsidP="001B2204">
            <w:pPr>
              <w:jc w:val="center"/>
              <w:rPr>
                <w:rFonts w:cstheme="minorHAnsi"/>
                <w:szCs w:val="20"/>
              </w:rPr>
            </w:pPr>
          </w:p>
        </w:tc>
        <w:tc>
          <w:tcPr>
            <w:tcW w:w="990" w:type="dxa"/>
          </w:tcPr>
          <w:p w14:paraId="176B6250" w14:textId="77777777" w:rsidR="0061524D" w:rsidRPr="00487927" w:rsidRDefault="0061524D" w:rsidP="001B2204">
            <w:pPr>
              <w:jc w:val="center"/>
              <w:rPr>
                <w:rFonts w:cstheme="minorHAnsi"/>
                <w:szCs w:val="20"/>
              </w:rPr>
            </w:pPr>
          </w:p>
        </w:tc>
        <w:tc>
          <w:tcPr>
            <w:tcW w:w="1080" w:type="dxa"/>
          </w:tcPr>
          <w:p w14:paraId="0DA75ABA" w14:textId="1AC64685"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827C6B" w14:textId="77777777" w:rsidR="0061524D" w:rsidRPr="00283A38" w:rsidRDefault="0061524D" w:rsidP="001B2204">
            <w:pPr>
              <w:jc w:val="center"/>
              <w:rPr>
                <w:rFonts w:cstheme="minorHAnsi"/>
                <w:szCs w:val="20"/>
              </w:rPr>
            </w:pPr>
          </w:p>
        </w:tc>
        <w:tc>
          <w:tcPr>
            <w:tcW w:w="990" w:type="dxa"/>
          </w:tcPr>
          <w:p w14:paraId="5B1D5A27" w14:textId="77777777" w:rsidR="0061524D" w:rsidRPr="00283A38" w:rsidRDefault="0061524D" w:rsidP="001B2204">
            <w:pPr>
              <w:jc w:val="center"/>
              <w:rPr>
                <w:rFonts w:cstheme="minorHAnsi"/>
                <w:szCs w:val="20"/>
              </w:rPr>
            </w:pPr>
          </w:p>
        </w:tc>
        <w:tc>
          <w:tcPr>
            <w:tcW w:w="1103" w:type="dxa"/>
          </w:tcPr>
          <w:p w14:paraId="56A286E6" w14:textId="77777777" w:rsidR="0061524D" w:rsidRPr="00283A38" w:rsidRDefault="0061524D" w:rsidP="001B2204">
            <w:pPr>
              <w:jc w:val="center"/>
              <w:rPr>
                <w:rFonts w:cstheme="minorHAnsi"/>
                <w:szCs w:val="20"/>
              </w:rPr>
            </w:pPr>
          </w:p>
        </w:tc>
        <w:tc>
          <w:tcPr>
            <w:tcW w:w="1103" w:type="dxa"/>
          </w:tcPr>
          <w:p w14:paraId="5B453644" w14:textId="77777777" w:rsidR="0061524D" w:rsidRPr="00283A38" w:rsidRDefault="0061524D" w:rsidP="001B2204">
            <w:pPr>
              <w:jc w:val="center"/>
              <w:rPr>
                <w:rFonts w:cstheme="minorHAnsi"/>
                <w:szCs w:val="20"/>
              </w:rPr>
            </w:pPr>
          </w:p>
        </w:tc>
      </w:tr>
      <w:tr w:rsidR="0061524D" w:rsidRPr="00487927" w14:paraId="7B8A0EEF" w14:textId="16EC6897" w:rsidTr="0061524D">
        <w:tc>
          <w:tcPr>
            <w:tcW w:w="1255" w:type="dxa"/>
          </w:tcPr>
          <w:p w14:paraId="73F1A18F" w14:textId="2D0D584B" w:rsidR="0061524D" w:rsidRDefault="0061524D"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61524D" w:rsidRPr="00283A38" w:rsidRDefault="0061524D" w:rsidP="001B2204">
            <w:pPr>
              <w:jc w:val="center"/>
              <w:rPr>
                <w:rFonts w:cstheme="minorHAnsi"/>
                <w:szCs w:val="20"/>
              </w:rPr>
            </w:pPr>
          </w:p>
        </w:tc>
        <w:tc>
          <w:tcPr>
            <w:tcW w:w="990" w:type="dxa"/>
          </w:tcPr>
          <w:p w14:paraId="1D71B505" w14:textId="77777777" w:rsidR="0061524D" w:rsidRPr="00487927" w:rsidRDefault="0061524D" w:rsidP="001B2204">
            <w:pPr>
              <w:jc w:val="center"/>
              <w:rPr>
                <w:rFonts w:cstheme="minorHAnsi"/>
                <w:szCs w:val="20"/>
              </w:rPr>
            </w:pPr>
          </w:p>
        </w:tc>
        <w:tc>
          <w:tcPr>
            <w:tcW w:w="990" w:type="dxa"/>
          </w:tcPr>
          <w:p w14:paraId="2E3A4168" w14:textId="77777777" w:rsidR="0061524D" w:rsidRPr="00487927" w:rsidRDefault="0061524D" w:rsidP="001B2204">
            <w:pPr>
              <w:jc w:val="center"/>
              <w:rPr>
                <w:rFonts w:cstheme="minorHAnsi"/>
                <w:szCs w:val="20"/>
              </w:rPr>
            </w:pPr>
          </w:p>
        </w:tc>
        <w:tc>
          <w:tcPr>
            <w:tcW w:w="990" w:type="dxa"/>
          </w:tcPr>
          <w:p w14:paraId="0BEBFC4A" w14:textId="77777777" w:rsidR="0061524D" w:rsidRPr="00487927" w:rsidRDefault="0061524D" w:rsidP="001B2204">
            <w:pPr>
              <w:jc w:val="center"/>
              <w:rPr>
                <w:rFonts w:cstheme="minorHAnsi"/>
                <w:szCs w:val="20"/>
              </w:rPr>
            </w:pPr>
          </w:p>
        </w:tc>
        <w:tc>
          <w:tcPr>
            <w:tcW w:w="990" w:type="dxa"/>
          </w:tcPr>
          <w:p w14:paraId="773A5DA0" w14:textId="77777777" w:rsidR="0061524D" w:rsidRPr="00487927" w:rsidRDefault="0061524D" w:rsidP="001B2204">
            <w:pPr>
              <w:jc w:val="center"/>
              <w:rPr>
                <w:rFonts w:cstheme="minorHAnsi"/>
                <w:szCs w:val="20"/>
              </w:rPr>
            </w:pPr>
          </w:p>
        </w:tc>
        <w:tc>
          <w:tcPr>
            <w:tcW w:w="990" w:type="dxa"/>
          </w:tcPr>
          <w:p w14:paraId="1526AC8D" w14:textId="77777777" w:rsidR="0061524D" w:rsidRPr="00487927" w:rsidRDefault="0061524D" w:rsidP="001B2204">
            <w:pPr>
              <w:jc w:val="center"/>
              <w:rPr>
                <w:rFonts w:cstheme="minorHAnsi"/>
                <w:szCs w:val="20"/>
              </w:rPr>
            </w:pPr>
          </w:p>
        </w:tc>
        <w:tc>
          <w:tcPr>
            <w:tcW w:w="1080" w:type="dxa"/>
          </w:tcPr>
          <w:p w14:paraId="07B66695" w14:textId="438C163C" w:rsidR="0061524D" w:rsidRPr="00283A38" w:rsidRDefault="0061524D" w:rsidP="001B2204">
            <w:pPr>
              <w:jc w:val="center"/>
              <w:rPr>
                <w:rFonts w:cstheme="minorHAnsi"/>
                <w:szCs w:val="20"/>
              </w:rPr>
            </w:pPr>
            <w:r w:rsidRPr="00283A38">
              <w:rPr>
                <w:rFonts w:cstheme="minorHAnsi"/>
                <w:szCs w:val="20"/>
              </w:rPr>
              <w:t>•</w:t>
            </w:r>
          </w:p>
        </w:tc>
        <w:tc>
          <w:tcPr>
            <w:tcW w:w="990" w:type="dxa"/>
          </w:tcPr>
          <w:p w14:paraId="5348E3C6" w14:textId="77777777" w:rsidR="0061524D" w:rsidRPr="00283A38" w:rsidRDefault="0061524D" w:rsidP="001B2204">
            <w:pPr>
              <w:jc w:val="center"/>
              <w:rPr>
                <w:rFonts w:cstheme="minorHAnsi"/>
                <w:szCs w:val="20"/>
              </w:rPr>
            </w:pPr>
          </w:p>
        </w:tc>
        <w:tc>
          <w:tcPr>
            <w:tcW w:w="990" w:type="dxa"/>
          </w:tcPr>
          <w:p w14:paraId="128DB4BB" w14:textId="77777777" w:rsidR="0061524D" w:rsidRPr="00283A38" w:rsidRDefault="0061524D" w:rsidP="001B2204">
            <w:pPr>
              <w:jc w:val="center"/>
              <w:rPr>
                <w:rFonts w:cstheme="minorHAnsi"/>
                <w:szCs w:val="20"/>
              </w:rPr>
            </w:pPr>
          </w:p>
        </w:tc>
        <w:tc>
          <w:tcPr>
            <w:tcW w:w="1103" w:type="dxa"/>
          </w:tcPr>
          <w:p w14:paraId="7E3D52F6" w14:textId="77777777" w:rsidR="0061524D" w:rsidRPr="00283A38" w:rsidRDefault="0061524D" w:rsidP="001B2204">
            <w:pPr>
              <w:jc w:val="center"/>
              <w:rPr>
                <w:rFonts w:cstheme="minorHAnsi"/>
                <w:szCs w:val="20"/>
              </w:rPr>
            </w:pPr>
          </w:p>
        </w:tc>
        <w:tc>
          <w:tcPr>
            <w:tcW w:w="1103" w:type="dxa"/>
          </w:tcPr>
          <w:p w14:paraId="067523FA" w14:textId="77777777" w:rsidR="0061524D" w:rsidRPr="00283A38" w:rsidRDefault="0061524D" w:rsidP="001B2204">
            <w:pPr>
              <w:jc w:val="center"/>
              <w:rPr>
                <w:rFonts w:cstheme="minorHAnsi"/>
                <w:szCs w:val="20"/>
              </w:rPr>
            </w:pPr>
          </w:p>
        </w:tc>
      </w:tr>
      <w:tr w:rsidR="0061524D" w:rsidRPr="00487927" w14:paraId="7AC08720" w14:textId="1B1025F2" w:rsidTr="0061524D">
        <w:tc>
          <w:tcPr>
            <w:tcW w:w="1255" w:type="dxa"/>
          </w:tcPr>
          <w:p w14:paraId="4D91F3DA" w14:textId="2B0642F0" w:rsidR="0061524D" w:rsidRDefault="0061524D"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61524D" w:rsidRPr="00283A38" w:rsidRDefault="0061524D" w:rsidP="001B2204">
            <w:pPr>
              <w:jc w:val="center"/>
              <w:rPr>
                <w:rFonts w:cstheme="minorHAnsi"/>
                <w:szCs w:val="20"/>
              </w:rPr>
            </w:pPr>
          </w:p>
        </w:tc>
        <w:tc>
          <w:tcPr>
            <w:tcW w:w="990" w:type="dxa"/>
          </w:tcPr>
          <w:p w14:paraId="327C599F" w14:textId="77777777" w:rsidR="0061524D" w:rsidRPr="00487927" w:rsidRDefault="0061524D" w:rsidP="001B2204">
            <w:pPr>
              <w:jc w:val="center"/>
              <w:rPr>
                <w:rFonts w:cstheme="minorHAnsi"/>
                <w:szCs w:val="20"/>
              </w:rPr>
            </w:pPr>
          </w:p>
        </w:tc>
        <w:tc>
          <w:tcPr>
            <w:tcW w:w="990" w:type="dxa"/>
          </w:tcPr>
          <w:p w14:paraId="6786FFC0" w14:textId="77777777" w:rsidR="0061524D" w:rsidRPr="00487927" w:rsidRDefault="0061524D" w:rsidP="001B2204">
            <w:pPr>
              <w:jc w:val="center"/>
              <w:rPr>
                <w:rFonts w:cstheme="minorHAnsi"/>
                <w:szCs w:val="20"/>
              </w:rPr>
            </w:pPr>
          </w:p>
        </w:tc>
        <w:tc>
          <w:tcPr>
            <w:tcW w:w="990" w:type="dxa"/>
          </w:tcPr>
          <w:p w14:paraId="410E6488" w14:textId="77777777" w:rsidR="0061524D" w:rsidRPr="00487927" w:rsidRDefault="0061524D" w:rsidP="001B2204">
            <w:pPr>
              <w:jc w:val="center"/>
              <w:rPr>
                <w:rFonts w:cstheme="minorHAnsi"/>
                <w:szCs w:val="20"/>
              </w:rPr>
            </w:pPr>
          </w:p>
        </w:tc>
        <w:tc>
          <w:tcPr>
            <w:tcW w:w="990" w:type="dxa"/>
          </w:tcPr>
          <w:p w14:paraId="603391F1" w14:textId="77777777" w:rsidR="0061524D" w:rsidRPr="00487927" w:rsidRDefault="0061524D" w:rsidP="001B2204">
            <w:pPr>
              <w:jc w:val="center"/>
              <w:rPr>
                <w:rFonts w:cstheme="minorHAnsi"/>
                <w:szCs w:val="20"/>
              </w:rPr>
            </w:pPr>
          </w:p>
        </w:tc>
        <w:tc>
          <w:tcPr>
            <w:tcW w:w="990" w:type="dxa"/>
          </w:tcPr>
          <w:p w14:paraId="3572B0E7" w14:textId="77777777" w:rsidR="0061524D" w:rsidRPr="00487927" w:rsidRDefault="0061524D" w:rsidP="001B2204">
            <w:pPr>
              <w:jc w:val="center"/>
              <w:rPr>
                <w:rFonts w:cstheme="minorHAnsi"/>
                <w:szCs w:val="20"/>
              </w:rPr>
            </w:pPr>
          </w:p>
        </w:tc>
        <w:tc>
          <w:tcPr>
            <w:tcW w:w="1080" w:type="dxa"/>
          </w:tcPr>
          <w:p w14:paraId="0BF96C68" w14:textId="703DE54B" w:rsidR="0061524D" w:rsidRPr="00283A38" w:rsidRDefault="0061524D" w:rsidP="001B2204">
            <w:pPr>
              <w:jc w:val="center"/>
              <w:rPr>
                <w:rFonts w:cstheme="minorHAnsi"/>
                <w:szCs w:val="20"/>
              </w:rPr>
            </w:pPr>
            <w:r w:rsidRPr="00283A38">
              <w:rPr>
                <w:rFonts w:cstheme="minorHAnsi"/>
                <w:szCs w:val="20"/>
              </w:rPr>
              <w:t>•</w:t>
            </w:r>
          </w:p>
        </w:tc>
        <w:tc>
          <w:tcPr>
            <w:tcW w:w="990" w:type="dxa"/>
          </w:tcPr>
          <w:p w14:paraId="5B9BD2AF" w14:textId="77777777" w:rsidR="0061524D" w:rsidRPr="00283A38" w:rsidRDefault="0061524D" w:rsidP="001B2204">
            <w:pPr>
              <w:jc w:val="center"/>
              <w:rPr>
                <w:rFonts w:cstheme="minorHAnsi"/>
                <w:szCs w:val="20"/>
              </w:rPr>
            </w:pPr>
          </w:p>
        </w:tc>
        <w:tc>
          <w:tcPr>
            <w:tcW w:w="990" w:type="dxa"/>
          </w:tcPr>
          <w:p w14:paraId="7F111BFC" w14:textId="77777777" w:rsidR="0061524D" w:rsidRPr="00283A38" w:rsidRDefault="0061524D" w:rsidP="001B2204">
            <w:pPr>
              <w:jc w:val="center"/>
              <w:rPr>
                <w:rFonts w:cstheme="minorHAnsi"/>
                <w:szCs w:val="20"/>
              </w:rPr>
            </w:pPr>
          </w:p>
        </w:tc>
        <w:tc>
          <w:tcPr>
            <w:tcW w:w="1103" w:type="dxa"/>
          </w:tcPr>
          <w:p w14:paraId="76ABC78A" w14:textId="77777777" w:rsidR="0061524D" w:rsidRPr="00283A38" w:rsidRDefault="0061524D" w:rsidP="001B2204">
            <w:pPr>
              <w:jc w:val="center"/>
              <w:rPr>
                <w:rFonts w:cstheme="minorHAnsi"/>
                <w:szCs w:val="20"/>
              </w:rPr>
            </w:pPr>
          </w:p>
        </w:tc>
        <w:tc>
          <w:tcPr>
            <w:tcW w:w="1103" w:type="dxa"/>
          </w:tcPr>
          <w:p w14:paraId="558C72BB" w14:textId="77777777" w:rsidR="0061524D" w:rsidRPr="00283A38" w:rsidRDefault="0061524D" w:rsidP="001B2204">
            <w:pPr>
              <w:jc w:val="center"/>
              <w:rPr>
                <w:rFonts w:cstheme="minorHAnsi"/>
                <w:szCs w:val="20"/>
              </w:rPr>
            </w:pPr>
          </w:p>
        </w:tc>
      </w:tr>
      <w:tr w:rsidR="0061524D" w:rsidRPr="00487927" w14:paraId="37EE060A" w14:textId="3508A189" w:rsidTr="0061524D">
        <w:tc>
          <w:tcPr>
            <w:tcW w:w="1255" w:type="dxa"/>
          </w:tcPr>
          <w:p w14:paraId="1620FA74" w14:textId="4DAD08DD" w:rsidR="0061524D" w:rsidRDefault="0061524D"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61524D" w:rsidRPr="00283A38" w:rsidRDefault="0061524D" w:rsidP="001B2204">
            <w:pPr>
              <w:jc w:val="center"/>
              <w:rPr>
                <w:rFonts w:cstheme="minorHAnsi"/>
                <w:szCs w:val="20"/>
              </w:rPr>
            </w:pPr>
          </w:p>
        </w:tc>
        <w:tc>
          <w:tcPr>
            <w:tcW w:w="990" w:type="dxa"/>
          </w:tcPr>
          <w:p w14:paraId="2ED979B4" w14:textId="77777777" w:rsidR="0061524D" w:rsidRPr="00487927" w:rsidRDefault="0061524D" w:rsidP="001B2204">
            <w:pPr>
              <w:jc w:val="center"/>
              <w:rPr>
                <w:rFonts w:cstheme="minorHAnsi"/>
                <w:szCs w:val="20"/>
              </w:rPr>
            </w:pPr>
          </w:p>
        </w:tc>
        <w:tc>
          <w:tcPr>
            <w:tcW w:w="990" w:type="dxa"/>
          </w:tcPr>
          <w:p w14:paraId="681EC109" w14:textId="77777777" w:rsidR="0061524D" w:rsidRPr="00487927" w:rsidRDefault="0061524D" w:rsidP="001B2204">
            <w:pPr>
              <w:jc w:val="center"/>
              <w:rPr>
                <w:rFonts w:cstheme="minorHAnsi"/>
                <w:szCs w:val="20"/>
              </w:rPr>
            </w:pPr>
          </w:p>
        </w:tc>
        <w:tc>
          <w:tcPr>
            <w:tcW w:w="990" w:type="dxa"/>
          </w:tcPr>
          <w:p w14:paraId="7EE05D84" w14:textId="77777777" w:rsidR="0061524D" w:rsidRPr="00487927" w:rsidRDefault="0061524D" w:rsidP="001B2204">
            <w:pPr>
              <w:jc w:val="center"/>
              <w:rPr>
                <w:rFonts w:cstheme="minorHAnsi"/>
                <w:szCs w:val="20"/>
              </w:rPr>
            </w:pPr>
          </w:p>
        </w:tc>
        <w:tc>
          <w:tcPr>
            <w:tcW w:w="990" w:type="dxa"/>
          </w:tcPr>
          <w:p w14:paraId="00709CB3" w14:textId="77777777" w:rsidR="0061524D" w:rsidRPr="00487927" w:rsidRDefault="0061524D" w:rsidP="001B2204">
            <w:pPr>
              <w:jc w:val="center"/>
              <w:rPr>
                <w:rFonts w:cstheme="minorHAnsi"/>
                <w:szCs w:val="20"/>
              </w:rPr>
            </w:pPr>
          </w:p>
        </w:tc>
        <w:tc>
          <w:tcPr>
            <w:tcW w:w="990" w:type="dxa"/>
          </w:tcPr>
          <w:p w14:paraId="7B38295C" w14:textId="77777777" w:rsidR="0061524D" w:rsidRPr="00487927" w:rsidRDefault="0061524D" w:rsidP="001B2204">
            <w:pPr>
              <w:jc w:val="center"/>
              <w:rPr>
                <w:rFonts w:cstheme="minorHAnsi"/>
                <w:szCs w:val="20"/>
              </w:rPr>
            </w:pPr>
          </w:p>
        </w:tc>
        <w:tc>
          <w:tcPr>
            <w:tcW w:w="1080" w:type="dxa"/>
          </w:tcPr>
          <w:p w14:paraId="3497A051" w14:textId="119264DC" w:rsidR="0061524D" w:rsidRPr="00283A38" w:rsidRDefault="0061524D" w:rsidP="001B2204">
            <w:pPr>
              <w:jc w:val="center"/>
              <w:rPr>
                <w:rFonts w:cstheme="minorHAnsi"/>
                <w:szCs w:val="20"/>
              </w:rPr>
            </w:pPr>
            <w:r w:rsidRPr="00283A38">
              <w:rPr>
                <w:rFonts w:cstheme="minorHAnsi"/>
                <w:szCs w:val="20"/>
              </w:rPr>
              <w:t>•</w:t>
            </w:r>
          </w:p>
        </w:tc>
        <w:tc>
          <w:tcPr>
            <w:tcW w:w="990" w:type="dxa"/>
          </w:tcPr>
          <w:p w14:paraId="6BE12D66" w14:textId="77777777" w:rsidR="0061524D" w:rsidRPr="00283A38" w:rsidRDefault="0061524D" w:rsidP="001B2204">
            <w:pPr>
              <w:jc w:val="center"/>
              <w:rPr>
                <w:rFonts w:cstheme="minorHAnsi"/>
                <w:szCs w:val="20"/>
              </w:rPr>
            </w:pPr>
          </w:p>
        </w:tc>
        <w:tc>
          <w:tcPr>
            <w:tcW w:w="990" w:type="dxa"/>
          </w:tcPr>
          <w:p w14:paraId="118D4E9E" w14:textId="77777777" w:rsidR="0061524D" w:rsidRPr="00283A38" w:rsidRDefault="0061524D" w:rsidP="001B2204">
            <w:pPr>
              <w:jc w:val="center"/>
              <w:rPr>
                <w:rFonts w:cstheme="minorHAnsi"/>
                <w:szCs w:val="20"/>
              </w:rPr>
            </w:pPr>
          </w:p>
        </w:tc>
        <w:tc>
          <w:tcPr>
            <w:tcW w:w="1103" w:type="dxa"/>
          </w:tcPr>
          <w:p w14:paraId="6C30DE5E" w14:textId="77777777" w:rsidR="0061524D" w:rsidRPr="00283A38" w:rsidRDefault="0061524D" w:rsidP="001B2204">
            <w:pPr>
              <w:jc w:val="center"/>
              <w:rPr>
                <w:rFonts w:cstheme="minorHAnsi"/>
                <w:szCs w:val="20"/>
              </w:rPr>
            </w:pPr>
          </w:p>
        </w:tc>
        <w:tc>
          <w:tcPr>
            <w:tcW w:w="1103" w:type="dxa"/>
          </w:tcPr>
          <w:p w14:paraId="2729DD69" w14:textId="77777777" w:rsidR="0061524D" w:rsidRPr="00283A38" w:rsidRDefault="0061524D" w:rsidP="001B2204">
            <w:pPr>
              <w:jc w:val="center"/>
              <w:rPr>
                <w:rFonts w:cstheme="minorHAnsi"/>
                <w:szCs w:val="20"/>
              </w:rPr>
            </w:pPr>
          </w:p>
        </w:tc>
      </w:tr>
      <w:tr w:rsidR="0061524D" w:rsidRPr="00487927" w14:paraId="2D7A8171" w14:textId="65B77167" w:rsidTr="0061524D">
        <w:tc>
          <w:tcPr>
            <w:tcW w:w="1255" w:type="dxa"/>
          </w:tcPr>
          <w:p w14:paraId="289F50C9" w14:textId="3809DB9B" w:rsidR="0061524D" w:rsidRDefault="0061524D"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61524D" w:rsidRPr="00283A38" w:rsidRDefault="0061524D" w:rsidP="0017445F">
            <w:pPr>
              <w:jc w:val="center"/>
              <w:rPr>
                <w:rFonts w:cstheme="minorHAnsi"/>
                <w:szCs w:val="20"/>
              </w:rPr>
            </w:pPr>
          </w:p>
        </w:tc>
        <w:tc>
          <w:tcPr>
            <w:tcW w:w="990" w:type="dxa"/>
          </w:tcPr>
          <w:p w14:paraId="08C64AE4" w14:textId="77777777" w:rsidR="0061524D" w:rsidRPr="00487927" w:rsidRDefault="0061524D" w:rsidP="0017445F">
            <w:pPr>
              <w:jc w:val="center"/>
              <w:rPr>
                <w:rFonts w:cstheme="minorHAnsi"/>
                <w:szCs w:val="20"/>
              </w:rPr>
            </w:pPr>
          </w:p>
        </w:tc>
        <w:tc>
          <w:tcPr>
            <w:tcW w:w="990" w:type="dxa"/>
          </w:tcPr>
          <w:p w14:paraId="3A33B00C" w14:textId="77777777" w:rsidR="0061524D" w:rsidRPr="00487927" w:rsidRDefault="0061524D" w:rsidP="0017445F">
            <w:pPr>
              <w:jc w:val="center"/>
              <w:rPr>
                <w:rFonts w:cstheme="minorHAnsi"/>
                <w:szCs w:val="20"/>
              </w:rPr>
            </w:pPr>
          </w:p>
        </w:tc>
        <w:tc>
          <w:tcPr>
            <w:tcW w:w="990" w:type="dxa"/>
          </w:tcPr>
          <w:p w14:paraId="6BF59510" w14:textId="77777777" w:rsidR="0061524D" w:rsidRPr="00487927" w:rsidRDefault="0061524D" w:rsidP="0017445F">
            <w:pPr>
              <w:jc w:val="center"/>
              <w:rPr>
                <w:rFonts w:cstheme="minorHAnsi"/>
                <w:szCs w:val="20"/>
              </w:rPr>
            </w:pPr>
          </w:p>
        </w:tc>
        <w:tc>
          <w:tcPr>
            <w:tcW w:w="990" w:type="dxa"/>
          </w:tcPr>
          <w:p w14:paraId="47647A21" w14:textId="77777777" w:rsidR="0061524D" w:rsidRPr="00487927" w:rsidRDefault="0061524D" w:rsidP="0017445F">
            <w:pPr>
              <w:jc w:val="center"/>
              <w:rPr>
                <w:rFonts w:cstheme="minorHAnsi"/>
                <w:szCs w:val="20"/>
              </w:rPr>
            </w:pPr>
          </w:p>
        </w:tc>
        <w:tc>
          <w:tcPr>
            <w:tcW w:w="990" w:type="dxa"/>
          </w:tcPr>
          <w:p w14:paraId="74AE0C71" w14:textId="77777777" w:rsidR="0061524D" w:rsidRPr="00487927" w:rsidRDefault="0061524D" w:rsidP="0017445F">
            <w:pPr>
              <w:jc w:val="center"/>
              <w:rPr>
                <w:rFonts w:cstheme="minorHAnsi"/>
                <w:szCs w:val="20"/>
              </w:rPr>
            </w:pPr>
          </w:p>
        </w:tc>
        <w:tc>
          <w:tcPr>
            <w:tcW w:w="1080" w:type="dxa"/>
          </w:tcPr>
          <w:p w14:paraId="54203DB1" w14:textId="51EB2BDA"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EB85D7" w14:textId="77777777" w:rsidR="0061524D" w:rsidRPr="00283A38" w:rsidRDefault="0061524D" w:rsidP="0017445F">
            <w:pPr>
              <w:jc w:val="center"/>
              <w:rPr>
                <w:rFonts w:cstheme="minorHAnsi"/>
                <w:szCs w:val="20"/>
              </w:rPr>
            </w:pPr>
          </w:p>
        </w:tc>
        <w:tc>
          <w:tcPr>
            <w:tcW w:w="990" w:type="dxa"/>
          </w:tcPr>
          <w:p w14:paraId="2CF940D9" w14:textId="77777777" w:rsidR="0061524D" w:rsidRPr="00283A38" w:rsidRDefault="0061524D" w:rsidP="0017445F">
            <w:pPr>
              <w:jc w:val="center"/>
              <w:rPr>
                <w:rFonts w:cstheme="minorHAnsi"/>
                <w:szCs w:val="20"/>
              </w:rPr>
            </w:pPr>
          </w:p>
        </w:tc>
        <w:tc>
          <w:tcPr>
            <w:tcW w:w="1103" w:type="dxa"/>
          </w:tcPr>
          <w:p w14:paraId="1CF8EE61" w14:textId="77777777" w:rsidR="0061524D" w:rsidRPr="00283A38" w:rsidRDefault="0061524D" w:rsidP="0017445F">
            <w:pPr>
              <w:jc w:val="center"/>
              <w:rPr>
                <w:rFonts w:cstheme="minorHAnsi"/>
                <w:szCs w:val="20"/>
              </w:rPr>
            </w:pPr>
          </w:p>
        </w:tc>
        <w:tc>
          <w:tcPr>
            <w:tcW w:w="1103" w:type="dxa"/>
          </w:tcPr>
          <w:p w14:paraId="49865A27" w14:textId="77777777" w:rsidR="0061524D" w:rsidRPr="00283A38" w:rsidRDefault="0061524D" w:rsidP="0017445F">
            <w:pPr>
              <w:jc w:val="center"/>
              <w:rPr>
                <w:rFonts w:cstheme="minorHAnsi"/>
                <w:szCs w:val="20"/>
              </w:rPr>
            </w:pPr>
          </w:p>
        </w:tc>
      </w:tr>
      <w:tr w:rsidR="0061524D" w:rsidRPr="00487927" w14:paraId="68B612F3" w14:textId="1516C570" w:rsidTr="0061524D">
        <w:tc>
          <w:tcPr>
            <w:tcW w:w="1255" w:type="dxa"/>
          </w:tcPr>
          <w:p w14:paraId="39CEAD44" w14:textId="02075569" w:rsidR="0061524D" w:rsidRDefault="0061524D"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61524D" w:rsidRPr="00283A38" w:rsidRDefault="0061524D" w:rsidP="0017445F">
            <w:pPr>
              <w:jc w:val="center"/>
              <w:rPr>
                <w:rFonts w:cstheme="minorHAnsi"/>
                <w:szCs w:val="20"/>
              </w:rPr>
            </w:pPr>
          </w:p>
        </w:tc>
        <w:tc>
          <w:tcPr>
            <w:tcW w:w="990" w:type="dxa"/>
          </w:tcPr>
          <w:p w14:paraId="6629C923" w14:textId="77777777" w:rsidR="0061524D" w:rsidRPr="00487927" w:rsidRDefault="0061524D" w:rsidP="0017445F">
            <w:pPr>
              <w:jc w:val="center"/>
              <w:rPr>
                <w:rFonts w:cstheme="minorHAnsi"/>
                <w:szCs w:val="20"/>
              </w:rPr>
            </w:pPr>
          </w:p>
        </w:tc>
        <w:tc>
          <w:tcPr>
            <w:tcW w:w="990" w:type="dxa"/>
          </w:tcPr>
          <w:p w14:paraId="6C16312F" w14:textId="77777777" w:rsidR="0061524D" w:rsidRPr="00487927" w:rsidRDefault="0061524D" w:rsidP="0017445F">
            <w:pPr>
              <w:jc w:val="center"/>
              <w:rPr>
                <w:rFonts w:cstheme="minorHAnsi"/>
                <w:szCs w:val="20"/>
              </w:rPr>
            </w:pPr>
          </w:p>
        </w:tc>
        <w:tc>
          <w:tcPr>
            <w:tcW w:w="990" w:type="dxa"/>
          </w:tcPr>
          <w:p w14:paraId="2A69C060" w14:textId="77777777" w:rsidR="0061524D" w:rsidRPr="00487927" w:rsidRDefault="0061524D" w:rsidP="0017445F">
            <w:pPr>
              <w:jc w:val="center"/>
              <w:rPr>
                <w:rFonts w:cstheme="minorHAnsi"/>
                <w:szCs w:val="20"/>
              </w:rPr>
            </w:pPr>
          </w:p>
        </w:tc>
        <w:tc>
          <w:tcPr>
            <w:tcW w:w="990" w:type="dxa"/>
          </w:tcPr>
          <w:p w14:paraId="3605F6B8" w14:textId="77777777" w:rsidR="0061524D" w:rsidRPr="00487927" w:rsidRDefault="0061524D" w:rsidP="0017445F">
            <w:pPr>
              <w:jc w:val="center"/>
              <w:rPr>
                <w:rFonts w:cstheme="minorHAnsi"/>
                <w:szCs w:val="20"/>
              </w:rPr>
            </w:pPr>
          </w:p>
        </w:tc>
        <w:tc>
          <w:tcPr>
            <w:tcW w:w="990" w:type="dxa"/>
          </w:tcPr>
          <w:p w14:paraId="1DD6D480" w14:textId="77777777" w:rsidR="0061524D" w:rsidRPr="00487927" w:rsidRDefault="0061524D" w:rsidP="0017445F">
            <w:pPr>
              <w:jc w:val="center"/>
              <w:rPr>
                <w:rFonts w:cstheme="minorHAnsi"/>
                <w:szCs w:val="20"/>
              </w:rPr>
            </w:pPr>
          </w:p>
        </w:tc>
        <w:tc>
          <w:tcPr>
            <w:tcW w:w="1080" w:type="dxa"/>
          </w:tcPr>
          <w:p w14:paraId="55A2FC4E" w14:textId="3834141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8C177C" w14:textId="77777777" w:rsidR="0061524D" w:rsidRPr="00283A38" w:rsidRDefault="0061524D" w:rsidP="0017445F">
            <w:pPr>
              <w:jc w:val="center"/>
              <w:rPr>
                <w:rFonts w:cstheme="minorHAnsi"/>
                <w:szCs w:val="20"/>
              </w:rPr>
            </w:pPr>
          </w:p>
        </w:tc>
        <w:tc>
          <w:tcPr>
            <w:tcW w:w="990" w:type="dxa"/>
          </w:tcPr>
          <w:p w14:paraId="462DB056" w14:textId="77777777" w:rsidR="0061524D" w:rsidRPr="00283A38" w:rsidRDefault="0061524D" w:rsidP="0017445F">
            <w:pPr>
              <w:jc w:val="center"/>
              <w:rPr>
                <w:rFonts w:cstheme="minorHAnsi"/>
                <w:szCs w:val="20"/>
              </w:rPr>
            </w:pPr>
          </w:p>
        </w:tc>
        <w:tc>
          <w:tcPr>
            <w:tcW w:w="1103" w:type="dxa"/>
          </w:tcPr>
          <w:p w14:paraId="1A936BD5" w14:textId="77777777" w:rsidR="0061524D" w:rsidRPr="00283A38" w:rsidRDefault="0061524D" w:rsidP="0017445F">
            <w:pPr>
              <w:jc w:val="center"/>
              <w:rPr>
                <w:rFonts w:cstheme="minorHAnsi"/>
                <w:szCs w:val="20"/>
              </w:rPr>
            </w:pPr>
          </w:p>
        </w:tc>
        <w:tc>
          <w:tcPr>
            <w:tcW w:w="1103" w:type="dxa"/>
          </w:tcPr>
          <w:p w14:paraId="25A107C5" w14:textId="77777777" w:rsidR="0061524D" w:rsidRPr="00283A38" w:rsidRDefault="0061524D" w:rsidP="0017445F">
            <w:pPr>
              <w:jc w:val="center"/>
              <w:rPr>
                <w:rFonts w:cstheme="minorHAnsi"/>
                <w:szCs w:val="20"/>
              </w:rPr>
            </w:pPr>
          </w:p>
        </w:tc>
      </w:tr>
      <w:tr w:rsidR="0061524D" w:rsidRPr="00487927" w14:paraId="4D19FF91" w14:textId="48C2BED2" w:rsidTr="0061524D">
        <w:tc>
          <w:tcPr>
            <w:tcW w:w="1255" w:type="dxa"/>
          </w:tcPr>
          <w:p w14:paraId="00F58836" w14:textId="586C644D" w:rsidR="0061524D" w:rsidRDefault="0061524D"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61524D" w:rsidRPr="00283A38" w:rsidRDefault="0061524D" w:rsidP="0017445F">
            <w:pPr>
              <w:jc w:val="center"/>
              <w:rPr>
                <w:rFonts w:cstheme="minorHAnsi"/>
                <w:szCs w:val="20"/>
              </w:rPr>
            </w:pPr>
          </w:p>
        </w:tc>
        <w:tc>
          <w:tcPr>
            <w:tcW w:w="990" w:type="dxa"/>
          </w:tcPr>
          <w:p w14:paraId="04240616" w14:textId="77777777" w:rsidR="0061524D" w:rsidRPr="00487927" w:rsidRDefault="0061524D" w:rsidP="0017445F">
            <w:pPr>
              <w:jc w:val="center"/>
              <w:rPr>
                <w:rFonts w:cstheme="minorHAnsi"/>
                <w:szCs w:val="20"/>
              </w:rPr>
            </w:pPr>
          </w:p>
        </w:tc>
        <w:tc>
          <w:tcPr>
            <w:tcW w:w="990" w:type="dxa"/>
          </w:tcPr>
          <w:p w14:paraId="750A3FAC" w14:textId="77777777" w:rsidR="0061524D" w:rsidRPr="00487927" w:rsidRDefault="0061524D" w:rsidP="0017445F">
            <w:pPr>
              <w:jc w:val="center"/>
              <w:rPr>
                <w:rFonts w:cstheme="minorHAnsi"/>
                <w:szCs w:val="20"/>
              </w:rPr>
            </w:pPr>
          </w:p>
        </w:tc>
        <w:tc>
          <w:tcPr>
            <w:tcW w:w="990" w:type="dxa"/>
          </w:tcPr>
          <w:p w14:paraId="2539A6D7" w14:textId="77777777" w:rsidR="0061524D" w:rsidRPr="00487927" w:rsidRDefault="0061524D" w:rsidP="0017445F">
            <w:pPr>
              <w:jc w:val="center"/>
              <w:rPr>
                <w:rFonts w:cstheme="minorHAnsi"/>
                <w:szCs w:val="20"/>
              </w:rPr>
            </w:pPr>
          </w:p>
        </w:tc>
        <w:tc>
          <w:tcPr>
            <w:tcW w:w="990" w:type="dxa"/>
          </w:tcPr>
          <w:p w14:paraId="2FC25B9A" w14:textId="77777777" w:rsidR="0061524D" w:rsidRPr="00487927" w:rsidRDefault="0061524D" w:rsidP="0017445F">
            <w:pPr>
              <w:jc w:val="center"/>
              <w:rPr>
                <w:rFonts w:cstheme="minorHAnsi"/>
                <w:szCs w:val="20"/>
              </w:rPr>
            </w:pPr>
          </w:p>
        </w:tc>
        <w:tc>
          <w:tcPr>
            <w:tcW w:w="990" w:type="dxa"/>
          </w:tcPr>
          <w:p w14:paraId="4E40E016" w14:textId="77777777" w:rsidR="0061524D" w:rsidRPr="00487927" w:rsidRDefault="0061524D" w:rsidP="0017445F">
            <w:pPr>
              <w:jc w:val="center"/>
              <w:rPr>
                <w:rFonts w:cstheme="minorHAnsi"/>
                <w:szCs w:val="20"/>
              </w:rPr>
            </w:pPr>
          </w:p>
        </w:tc>
        <w:tc>
          <w:tcPr>
            <w:tcW w:w="1080" w:type="dxa"/>
          </w:tcPr>
          <w:p w14:paraId="29E18E3A" w14:textId="40F31A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64B0949D" w14:textId="77777777" w:rsidR="0061524D" w:rsidRPr="00283A38" w:rsidRDefault="0061524D" w:rsidP="0017445F">
            <w:pPr>
              <w:jc w:val="center"/>
              <w:rPr>
                <w:rFonts w:cstheme="minorHAnsi"/>
                <w:szCs w:val="20"/>
              </w:rPr>
            </w:pPr>
          </w:p>
        </w:tc>
        <w:tc>
          <w:tcPr>
            <w:tcW w:w="990" w:type="dxa"/>
          </w:tcPr>
          <w:p w14:paraId="6863E606" w14:textId="77777777" w:rsidR="0061524D" w:rsidRPr="00283A38" w:rsidRDefault="0061524D" w:rsidP="0017445F">
            <w:pPr>
              <w:jc w:val="center"/>
              <w:rPr>
                <w:rFonts w:cstheme="minorHAnsi"/>
                <w:szCs w:val="20"/>
              </w:rPr>
            </w:pPr>
          </w:p>
        </w:tc>
        <w:tc>
          <w:tcPr>
            <w:tcW w:w="1103" w:type="dxa"/>
          </w:tcPr>
          <w:p w14:paraId="253E4D95" w14:textId="77777777" w:rsidR="0061524D" w:rsidRPr="00283A38" w:rsidRDefault="0061524D" w:rsidP="0017445F">
            <w:pPr>
              <w:jc w:val="center"/>
              <w:rPr>
                <w:rFonts w:cstheme="minorHAnsi"/>
                <w:szCs w:val="20"/>
              </w:rPr>
            </w:pPr>
          </w:p>
        </w:tc>
        <w:tc>
          <w:tcPr>
            <w:tcW w:w="1103" w:type="dxa"/>
          </w:tcPr>
          <w:p w14:paraId="721F616B" w14:textId="77777777" w:rsidR="0061524D" w:rsidRPr="00283A38" w:rsidRDefault="0061524D" w:rsidP="0017445F">
            <w:pPr>
              <w:jc w:val="center"/>
              <w:rPr>
                <w:rFonts w:cstheme="minorHAnsi"/>
                <w:szCs w:val="20"/>
              </w:rPr>
            </w:pPr>
          </w:p>
        </w:tc>
      </w:tr>
      <w:tr w:rsidR="0061524D" w:rsidRPr="00487927" w14:paraId="63F84AA9" w14:textId="55D35521" w:rsidTr="0061524D">
        <w:tc>
          <w:tcPr>
            <w:tcW w:w="1255" w:type="dxa"/>
          </w:tcPr>
          <w:p w14:paraId="7F679F16" w14:textId="20AB581B" w:rsidR="0061524D" w:rsidRDefault="0061524D"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61524D" w:rsidRPr="00283A38" w:rsidRDefault="0061524D" w:rsidP="0017445F">
            <w:pPr>
              <w:jc w:val="center"/>
              <w:rPr>
                <w:rFonts w:cstheme="minorHAnsi"/>
                <w:szCs w:val="20"/>
              </w:rPr>
            </w:pPr>
          </w:p>
        </w:tc>
        <w:tc>
          <w:tcPr>
            <w:tcW w:w="990" w:type="dxa"/>
          </w:tcPr>
          <w:p w14:paraId="05E6F8D4" w14:textId="77777777" w:rsidR="0061524D" w:rsidRPr="00487927" w:rsidRDefault="0061524D" w:rsidP="0017445F">
            <w:pPr>
              <w:jc w:val="center"/>
              <w:rPr>
                <w:rFonts w:cstheme="minorHAnsi"/>
                <w:szCs w:val="20"/>
              </w:rPr>
            </w:pPr>
          </w:p>
        </w:tc>
        <w:tc>
          <w:tcPr>
            <w:tcW w:w="990" w:type="dxa"/>
          </w:tcPr>
          <w:p w14:paraId="08E4887A" w14:textId="77777777" w:rsidR="0061524D" w:rsidRPr="00487927" w:rsidRDefault="0061524D" w:rsidP="0017445F">
            <w:pPr>
              <w:jc w:val="center"/>
              <w:rPr>
                <w:rFonts w:cstheme="minorHAnsi"/>
                <w:szCs w:val="20"/>
              </w:rPr>
            </w:pPr>
          </w:p>
        </w:tc>
        <w:tc>
          <w:tcPr>
            <w:tcW w:w="990" w:type="dxa"/>
          </w:tcPr>
          <w:p w14:paraId="42547149" w14:textId="77777777" w:rsidR="0061524D" w:rsidRPr="00487927" w:rsidRDefault="0061524D" w:rsidP="0017445F">
            <w:pPr>
              <w:jc w:val="center"/>
              <w:rPr>
                <w:rFonts w:cstheme="minorHAnsi"/>
                <w:szCs w:val="20"/>
              </w:rPr>
            </w:pPr>
          </w:p>
        </w:tc>
        <w:tc>
          <w:tcPr>
            <w:tcW w:w="990" w:type="dxa"/>
          </w:tcPr>
          <w:p w14:paraId="3C8AC381" w14:textId="77777777" w:rsidR="0061524D" w:rsidRPr="00487927" w:rsidRDefault="0061524D" w:rsidP="0017445F">
            <w:pPr>
              <w:jc w:val="center"/>
              <w:rPr>
                <w:rFonts w:cstheme="minorHAnsi"/>
                <w:szCs w:val="20"/>
              </w:rPr>
            </w:pPr>
          </w:p>
        </w:tc>
        <w:tc>
          <w:tcPr>
            <w:tcW w:w="990" w:type="dxa"/>
          </w:tcPr>
          <w:p w14:paraId="327AF85E" w14:textId="77777777" w:rsidR="0061524D" w:rsidRPr="00487927" w:rsidRDefault="0061524D" w:rsidP="0017445F">
            <w:pPr>
              <w:jc w:val="center"/>
              <w:rPr>
                <w:rFonts w:cstheme="minorHAnsi"/>
                <w:szCs w:val="20"/>
              </w:rPr>
            </w:pPr>
          </w:p>
        </w:tc>
        <w:tc>
          <w:tcPr>
            <w:tcW w:w="1080" w:type="dxa"/>
          </w:tcPr>
          <w:p w14:paraId="3296F315" w14:textId="493A8BC8"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6ACD17" w14:textId="77777777" w:rsidR="0061524D" w:rsidRPr="00283A38" w:rsidRDefault="0061524D" w:rsidP="0017445F">
            <w:pPr>
              <w:jc w:val="center"/>
              <w:rPr>
                <w:rFonts w:cstheme="minorHAnsi"/>
                <w:szCs w:val="20"/>
              </w:rPr>
            </w:pPr>
          </w:p>
        </w:tc>
        <w:tc>
          <w:tcPr>
            <w:tcW w:w="990" w:type="dxa"/>
          </w:tcPr>
          <w:p w14:paraId="50BD62F2" w14:textId="77777777" w:rsidR="0061524D" w:rsidRPr="00283A38" w:rsidRDefault="0061524D" w:rsidP="0017445F">
            <w:pPr>
              <w:jc w:val="center"/>
              <w:rPr>
                <w:rFonts w:cstheme="minorHAnsi"/>
                <w:szCs w:val="20"/>
              </w:rPr>
            </w:pPr>
          </w:p>
        </w:tc>
        <w:tc>
          <w:tcPr>
            <w:tcW w:w="1103" w:type="dxa"/>
          </w:tcPr>
          <w:p w14:paraId="5CB608EF" w14:textId="77777777" w:rsidR="0061524D" w:rsidRPr="00283A38" w:rsidRDefault="0061524D" w:rsidP="0017445F">
            <w:pPr>
              <w:jc w:val="center"/>
              <w:rPr>
                <w:rFonts w:cstheme="minorHAnsi"/>
                <w:szCs w:val="20"/>
              </w:rPr>
            </w:pPr>
          </w:p>
        </w:tc>
        <w:tc>
          <w:tcPr>
            <w:tcW w:w="1103" w:type="dxa"/>
          </w:tcPr>
          <w:p w14:paraId="2775AE2E" w14:textId="77777777" w:rsidR="0061524D" w:rsidRPr="00283A38" w:rsidRDefault="0061524D" w:rsidP="0017445F">
            <w:pPr>
              <w:jc w:val="center"/>
              <w:rPr>
                <w:rFonts w:cstheme="minorHAnsi"/>
                <w:szCs w:val="20"/>
              </w:rPr>
            </w:pPr>
          </w:p>
        </w:tc>
      </w:tr>
      <w:tr w:rsidR="0061524D" w:rsidRPr="00487927" w14:paraId="4F89D177" w14:textId="2898DF64" w:rsidTr="0061524D">
        <w:tc>
          <w:tcPr>
            <w:tcW w:w="1255" w:type="dxa"/>
          </w:tcPr>
          <w:p w14:paraId="47B321C8" w14:textId="4017A2DE" w:rsidR="0061524D" w:rsidRDefault="0061524D"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61524D" w:rsidRPr="00283A38" w:rsidRDefault="0061524D" w:rsidP="0017445F">
            <w:pPr>
              <w:jc w:val="center"/>
              <w:rPr>
                <w:rFonts w:cstheme="minorHAnsi"/>
                <w:szCs w:val="20"/>
              </w:rPr>
            </w:pPr>
          </w:p>
        </w:tc>
        <w:tc>
          <w:tcPr>
            <w:tcW w:w="990" w:type="dxa"/>
          </w:tcPr>
          <w:p w14:paraId="01B90BD6" w14:textId="77777777" w:rsidR="0061524D" w:rsidRPr="00487927" w:rsidRDefault="0061524D" w:rsidP="0017445F">
            <w:pPr>
              <w:jc w:val="center"/>
              <w:rPr>
                <w:rFonts w:cstheme="minorHAnsi"/>
                <w:szCs w:val="20"/>
              </w:rPr>
            </w:pPr>
          </w:p>
        </w:tc>
        <w:tc>
          <w:tcPr>
            <w:tcW w:w="990" w:type="dxa"/>
          </w:tcPr>
          <w:p w14:paraId="3307B4B5" w14:textId="77777777" w:rsidR="0061524D" w:rsidRPr="00487927" w:rsidRDefault="0061524D" w:rsidP="0017445F">
            <w:pPr>
              <w:jc w:val="center"/>
              <w:rPr>
                <w:rFonts w:cstheme="minorHAnsi"/>
                <w:szCs w:val="20"/>
              </w:rPr>
            </w:pPr>
          </w:p>
        </w:tc>
        <w:tc>
          <w:tcPr>
            <w:tcW w:w="990" w:type="dxa"/>
          </w:tcPr>
          <w:p w14:paraId="49AC64CA" w14:textId="77777777" w:rsidR="0061524D" w:rsidRPr="00487927" w:rsidRDefault="0061524D" w:rsidP="0017445F">
            <w:pPr>
              <w:jc w:val="center"/>
              <w:rPr>
                <w:rFonts w:cstheme="minorHAnsi"/>
                <w:szCs w:val="20"/>
              </w:rPr>
            </w:pPr>
          </w:p>
        </w:tc>
        <w:tc>
          <w:tcPr>
            <w:tcW w:w="990" w:type="dxa"/>
          </w:tcPr>
          <w:p w14:paraId="75A36C7A" w14:textId="77777777" w:rsidR="0061524D" w:rsidRPr="00487927" w:rsidRDefault="0061524D" w:rsidP="0017445F">
            <w:pPr>
              <w:jc w:val="center"/>
              <w:rPr>
                <w:rFonts w:cstheme="minorHAnsi"/>
                <w:szCs w:val="20"/>
              </w:rPr>
            </w:pPr>
          </w:p>
        </w:tc>
        <w:tc>
          <w:tcPr>
            <w:tcW w:w="990" w:type="dxa"/>
          </w:tcPr>
          <w:p w14:paraId="19856F05" w14:textId="77777777" w:rsidR="0061524D" w:rsidRPr="00487927" w:rsidRDefault="0061524D" w:rsidP="0017445F">
            <w:pPr>
              <w:jc w:val="center"/>
              <w:rPr>
                <w:rFonts w:cstheme="minorHAnsi"/>
                <w:szCs w:val="20"/>
              </w:rPr>
            </w:pPr>
          </w:p>
        </w:tc>
        <w:tc>
          <w:tcPr>
            <w:tcW w:w="1080" w:type="dxa"/>
          </w:tcPr>
          <w:p w14:paraId="2F00DF78" w14:textId="6611608E"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DB1396" w14:textId="77777777" w:rsidR="0061524D" w:rsidRPr="00283A38" w:rsidRDefault="0061524D" w:rsidP="0017445F">
            <w:pPr>
              <w:jc w:val="center"/>
              <w:rPr>
                <w:rFonts w:cstheme="minorHAnsi"/>
                <w:szCs w:val="20"/>
              </w:rPr>
            </w:pPr>
          </w:p>
        </w:tc>
        <w:tc>
          <w:tcPr>
            <w:tcW w:w="990" w:type="dxa"/>
          </w:tcPr>
          <w:p w14:paraId="1AABB52B" w14:textId="77777777" w:rsidR="0061524D" w:rsidRPr="00283A38" w:rsidRDefault="0061524D" w:rsidP="0017445F">
            <w:pPr>
              <w:jc w:val="center"/>
              <w:rPr>
                <w:rFonts w:cstheme="minorHAnsi"/>
                <w:szCs w:val="20"/>
              </w:rPr>
            </w:pPr>
          </w:p>
        </w:tc>
        <w:tc>
          <w:tcPr>
            <w:tcW w:w="1103" w:type="dxa"/>
          </w:tcPr>
          <w:p w14:paraId="5B2F3D93" w14:textId="77777777" w:rsidR="0061524D" w:rsidRPr="00283A38" w:rsidRDefault="0061524D" w:rsidP="0017445F">
            <w:pPr>
              <w:jc w:val="center"/>
              <w:rPr>
                <w:rFonts w:cstheme="minorHAnsi"/>
                <w:szCs w:val="20"/>
              </w:rPr>
            </w:pPr>
          </w:p>
        </w:tc>
        <w:tc>
          <w:tcPr>
            <w:tcW w:w="1103" w:type="dxa"/>
          </w:tcPr>
          <w:p w14:paraId="0BBED86C" w14:textId="77777777" w:rsidR="0061524D" w:rsidRPr="00283A38" w:rsidRDefault="0061524D" w:rsidP="0017445F">
            <w:pPr>
              <w:jc w:val="center"/>
              <w:rPr>
                <w:rFonts w:cstheme="minorHAnsi"/>
                <w:szCs w:val="20"/>
              </w:rPr>
            </w:pPr>
          </w:p>
        </w:tc>
      </w:tr>
      <w:tr w:rsidR="0061524D" w:rsidRPr="00487927" w14:paraId="562C5FA6" w14:textId="0C06EF6A" w:rsidTr="0061524D">
        <w:tc>
          <w:tcPr>
            <w:tcW w:w="1255" w:type="dxa"/>
          </w:tcPr>
          <w:p w14:paraId="2E5D7422" w14:textId="73D92379" w:rsidR="0061524D" w:rsidRDefault="0061524D"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61524D" w:rsidRPr="00283A38" w:rsidRDefault="0061524D" w:rsidP="0017445F">
            <w:pPr>
              <w:jc w:val="center"/>
              <w:rPr>
                <w:rFonts w:cstheme="minorHAnsi"/>
                <w:szCs w:val="20"/>
              </w:rPr>
            </w:pPr>
          </w:p>
        </w:tc>
        <w:tc>
          <w:tcPr>
            <w:tcW w:w="990" w:type="dxa"/>
          </w:tcPr>
          <w:p w14:paraId="0A500115" w14:textId="77777777" w:rsidR="0061524D" w:rsidRPr="00487927" w:rsidRDefault="0061524D" w:rsidP="0017445F">
            <w:pPr>
              <w:jc w:val="center"/>
              <w:rPr>
                <w:rFonts w:cstheme="minorHAnsi"/>
                <w:szCs w:val="20"/>
              </w:rPr>
            </w:pPr>
          </w:p>
        </w:tc>
        <w:tc>
          <w:tcPr>
            <w:tcW w:w="990" w:type="dxa"/>
          </w:tcPr>
          <w:p w14:paraId="3A463FFF" w14:textId="77777777" w:rsidR="0061524D" w:rsidRPr="00487927" w:rsidRDefault="0061524D" w:rsidP="0017445F">
            <w:pPr>
              <w:jc w:val="center"/>
              <w:rPr>
                <w:rFonts w:cstheme="minorHAnsi"/>
                <w:szCs w:val="20"/>
              </w:rPr>
            </w:pPr>
          </w:p>
        </w:tc>
        <w:tc>
          <w:tcPr>
            <w:tcW w:w="990" w:type="dxa"/>
          </w:tcPr>
          <w:p w14:paraId="3411EA69" w14:textId="77777777" w:rsidR="0061524D" w:rsidRPr="00487927" w:rsidRDefault="0061524D" w:rsidP="0017445F">
            <w:pPr>
              <w:jc w:val="center"/>
              <w:rPr>
                <w:rFonts w:cstheme="minorHAnsi"/>
                <w:szCs w:val="20"/>
              </w:rPr>
            </w:pPr>
          </w:p>
        </w:tc>
        <w:tc>
          <w:tcPr>
            <w:tcW w:w="990" w:type="dxa"/>
          </w:tcPr>
          <w:p w14:paraId="2E5A90A4" w14:textId="77777777" w:rsidR="0061524D" w:rsidRPr="00487927" w:rsidRDefault="0061524D" w:rsidP="0017445F">
            <w:pPr>
              <w:jc w:val="center"/>
              <w:rPr>
                <w:rFonts w:cstheme="minorHAnsi"/>
                <w:szCs w:val="20"/>
              </w:rPr>
            </w:pPr>
          </w:p>
        </w:tc>
        <w:tc>
          <w:tcPr>
            <w:tcW w:w="990" w:type="dxa"/>
          </w:tcPr>
          <w:p w14:paraId="636BBCE4" w14:textId="77777777" w:rsidR="0061524D" w:rsidRPr="00487927" w:rsidRDefault="0061524D" w:rsidP="0017445F">
            <w:pPr>
              <w:jc w:val="center"/>
              <w:rPr>
                <w:rFonts w:cstheme="minorHAnsi"/>
                <w:szCs w:val="20"/>
              </w:rPr>
            </w:pPr>
          </w:p>
        </w:tc>
        <w:tc>
          <w:tcPr>
            <w:tcW w:w="1080" w:type="dxa"/>
          </w:tcPr>
          <w:p w14:paraId="373A6473" w14:textId="43B20CD0" w:rsidR="0061524D" w:rsidRPr="00283A38" w:rsidRDefault="0061524D" w:rsidP="0017445F">
            <w:pPr>
              <w:jc w:val="center"/>
              <w:rPr>
                <w:rFonts w:cstheme="minorHAnsi"/>
                <w:szCs w:val="20"/>
              </w:rPr>
            </w:pPr>
            <w:r w:rsidRPr="00283A38">
              <w:rPr>
                <w:rFonts w:cstheme="minorHAnsi"/>
                <w:szCs w:val="20"/>
              </w:rPr>
              <w:t>•</w:t>
            </w:r>
          </w:p>
        </w:tc>
        <w:tc>
          <w:tcPr>
            <w:tcW w:w="990" w:type="dxa"/>
          </w:tcPr>
          <w:p w14:paraId="65AEB82C" w14:textId="77777777" w:rsidR="0061524D" w:rsidRPr="00283A38" w:rsidRDefault="0061524D" w:rsidP="0017445F">
            <w:pPr>
              <w:jc w:val="center"/>
              <w:rPr>
                <w:rFonts w:cstheme="minorHAnsi"/>
                <w:szCs w:val="20"/>
              </w:rPr>
            </w:pPr>
          </w:p>
        </w:tc>
        <w:tc>
          <w:tcPr>
            <w:tcW w:w="990" w:type="dxa"/>
          </w:tcPr>
          <w:p w14:paraId="08D8600D" w14:textId="77777777" w:rsidR="0061524D" w:rsidRPr="00283A38" w:rsidRDefault="0061524D" w:rsidP="0017445F">
            <w:pPr>
              <w:jc w:val="center"/>
              <w:rPr>
                <w:rFonts w:cstheme="minorHAnsi"/>
                <w:szCs w:val="20"/>
              </w:rPr>
            </w:pPr>
          </w:p>
        </w:tc>
        <w:tc>
          <w:tcPr>
            <w:tcW w:w="1103" w:type="dxa"/>
          </w:tcPr>
          <w:p w14:paraId="23A02C26" w14:textId="77777777" w:rsidR="0061524D" w:rsidRPr="00283A38" w:rsidRDefault="0061524D" w:rsidP="0017445F">
            <w:pPr>
              <w:jc w:val="center"/>
              <w:rPr>
                <w:rFonts w:cstheme="minorHAnsi"/>
                <w:szCs w:val="20"/>
              </w:rPr>
            </w:pPr>
          </w:p>
        </w:tc>
        <w:tc>
          <w:tcPr>
            <w:tcW w:w="1103" w:type="dxa"/>
          </w:tcPr>
          <w:p w14:paraId="011B7E1E" w14:textId="77777777" w:rsidR="0061524D" w:rsidRPr="00283A38" w:rsidRDefault="0061524D" w:rsidP="0017445F">
            <w:pPr>
              <w:jc w:val="center"/>
              <w:rPr>
                <w:rFonts w:cstheme="minorHAnsi"/>
                <w:szCs w:val="20"/>
              </w:rPr>
            </w:pPr>
          </w:p>
        </w:tc>
      </w:tr>
      <w:tr w:rsidR="0061524D" w:rsidRPr="00487927" w14:paraId="5C16D01A" w14:textId="3F7F8D34" w:rsidTr="0061524D">
        <w:tc>
          <w:tcPr>
            <w:tcW w:w="1255" w:type="dxa"/>
          </w:tcPr>
          <w:p w14:paraId="673F683F" w14:textId="71581E8A" w:rsidR="0061524D" w:rsidRPr="00283A38" w:rsidRDefault="0061524D"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61524D" w:rsidRPr="00487927" w:rsidRDefault="0061524D" w:rsidP="0017445F">
            <w:pPr>
              <w:jc w:val="center"/>
              <w:rPr>
                <w:rFonts w:cstheme="minorHAnsi"/>
                <w:szCs w:val="20"/>
              </w:rPr>
            </w:pPr>
          </w:p>
        </w:tc>
        <w:tc>
          <w:tcPr>
            <w:tcW w:w="990" w:type="dxa"/>
          </w:tcPr>
          <w:p w14:paraId="3B04AD47" w14:textId="77777777" w:rsidR="0061524D" w:rsidRPr="00487927" w:rsidRDefault="0061524D" w:rsidP="0017445F">
            <w:pPr>
              <w:jc w:val="center"/>
              <w:rPr>
                <w:rFonts w:cstheme="minorHAnsi"/>
                <w:szCs w:val="20"/>
              </w:rPr>
            </w:pPr>
          </w:p>
        </w:tc>
        <w:tc>
          <w:tcPr>
            <w:tcW w:w="990" w:type="dxa"/>
          </w:tcPr>
          <w:p w14:paraId="3D783F1B" w14:textId="77777777" w:rsidR="0061524D" w:rsidRPr="00487927" w:rsidRDefault="0061524D" w:rsidP="0017445F">
            <w:pPr>
              <w:jc w:val="center"/>
              <w:rPr>
                <w:rFonts w:cstheme="minorHAnsi"/>
                <w:szCs w:val="20"/>
              </w:rPr>
            </w:pPr>
          </w:p>
        </w:tc>
        <w:tc>
          <w:tcPr>
            <w:tcW w:w="990" w:type="dxa"/>
          </w:tcPr>
          <w:p w14:paraId="4919BF22" w14:textId="77777777" w:rsidR="0061524D" w:rsidRPr="00487927" w:rsidRDefault="0061524D" w:rsidP="0017445F">
            <w:pPr>
              <w:jc w:val="center"/>
              <w:rPr>
                <w:rFonts w:cstheme="minorHAnsi"/>
                <w:szCs w:val="20"/>
              </w:rPr>
            </w:pPr>
          </w:p>
        </w:tc>
        <w:tc>
          <w:tcPr>
            <w:tcW w:w="990" w:type="dxa"/>
          </w:tcPr>
          <w:p w14:paraId="7BC64A66" w14:textId="77777777" w:rsidR="0061524D" w:rsidRPr="00487927" w:rsidRDefault="0061524D" w:rsidP="0017445F">
            <w:pPr>
              <w:jc w:val="center"/>
              <w:rPr>
                <w:rFonts w:cstheme="minorHAnsi"/>
                <w:szCs w:val="20"/>
              </w:rPr>
            </w:pPr>
          </w:p>
        </w:tc>
        <w:tc>
          <w:tcPr>
            <w:tcW w:w="990" w:type="dxa"/>
          </w:tcPr>
          <w:p w14:paraId="01211D1A" w14:textId="77777777" w:rsidR="0061524D" w:rsidRPr="00487927" w:rsidRDefault="0061524D" w:rsidP="0017445F">
            <w:pPr>
              <w:jc w:val="center"/>
              <w:rPr>
                <w:rFonts w:cstheme="minorHAnsi"/>
                <w:szCs w:val="20"/>
              </w:rPr>
            </w:pPr>
          </w:p>
        </w:tc>
        <w:tc>
          <w:tcPr>
            <w:tcW w:w="1080" w:type="dxa"/>
          </w:tcPr>
          <w:p w14:paraId="6E660D3D"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757836BA" w14:textId="77777777" w:rsidR="0061524D" w:rsidRPr="00283A38" w:rsidRDefault="0061524D" w:rsidP="0017445F">
            <w:pPr>
              <w:jc w:val="center"/>
              <w:rPr>
                <w:rFonts w:cstheme="minorHAnsi"/>
                <w:szCs w:val="20"/>
              </w:rPr>
            </w:pPr>
          </w:p>
        </w:tc>
        <w:tc>
          <w:tcPr>
            <w:tcW w:w="990" w:type="dxa"/>
          </w:tcPr>
          <w:p w14:paraId="6D2A200F" w14:textId="77777777" w:rsidR="0061524D" w:rsidRPr="00283A38" w:rsidRDefault="0061524D" w:rsidP="0017445F">
            <w:pPr>
              <w:jc w:val="center"/>
              <w:rPr>
                <w:rFonts w:cstheme="minorHAnsi"/>
                <w:szCs w:val="20"/>
              </w:rPr>
            </w:pPr>
          </w:p>
        </w:tc>
        <w:tc>
          <w:tcPr>
            <w:tcW w:w="1103" w:type="dxa"/>
          </w:tcPr>
          <w:p w14:paraId="3B671D48" w14:textId="77777777" w:rsidR="0061524D" w:rsidRPr="00283A38" w:rsidRDefault="0061524D" w:rsidP="0017445F">
            <w:pPr>
              <w:jc w:val="center"/>
              <w:rPr>
                <w:rFonts w:cstheme="minorHAnsi"/>
                <w:szCs w:val="20"/>
              </w:rPr>
            </w:pPr>
          </w:p>
        </w:tc>
        <w:tc>
          <w:tcPr>
            <w:tcW w:w="1103" w:type="dxa"/>
          </w:tcPr>
          <w:p w14:paraId="1B58E2A4" w14:textId="77777777" w:rsidR="0061524D" w:rsidRPr="00283A38" w:rsidRDefault="0061524D" w:rsidP="0017445F">
            <w:pPr>
              <w:jc w:val="center"/>
              <w:rPr>
                <w:rFonts w:cstheme="minorHAnsi"/>
                <w:szCs w:val="20"/>
              </w:rPr>
            </w:pPr>
          </w:p>
        </w:tc>
      </w:tr>
      <w:tr w:rsidR="0061524D" w:rsidRPr="00487927" w14:paraId="75567A1E" w14:textId="206E627B" w:rsidTr="0061524D">
        <w:tc>
          <w:tcPr>
            <w:tcW w:w="1255" w:type="dxa"/>
          </w:tcPr>
          <w:p w14:paraId="54952FB9" w14:textId="7CD0A0FC" w:rsidR="0061524D" w:rsidRDefault="0061524D"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61524D" w:rsidRPr="00283A38" w:rsidRDefault="0061524D" w:rsidP="0017445F">
            <w:pPr>
              <w:jc w:val="center"/>
              <w:rPr>
                <w:rFonts w:cstheme="minorHAnsi"/>
                <w:szCs w:val="20"/>
              </w:rPr>
            </w:pPr>
          </w:p>
        </w:tc>
        <w:tc>
          <w:tcPr>
            <w:tcW w:w="990" w:type="dxa"/>
          </w:tcPr>
          <w:p w14:paraId="1E3ED757" w14:textId="77777777" w:rsidR="0061524D" w:rsidRPr="00487927" w:rsidRDefault="0061524D" w:rsidP="0017445F">
            <w:pPr>
              <w:jc w:val="center"/>
              <w:rPr>
                <w:rFonts w:cstheme="minorHAnsi"/>
                <w:szCs w:val="20"/>
              </w:rPr>
            </w:pPr>
          </w:p>
        </w:tc>
        <w:tc>
          <w:tcPr>
            <w:tcW w:w="990" w:type="dxa"/>
          </w:tcPr>
          <w:p w14:paraId="6BD7F6F3" w14:textId="77777777" w:rsidR="0061524D" w:rsidRPr="00487927" w:rsidRDefault="0061524D" w:rsidP="0017445F">
            <w:pPr>
              <w:jc w:val="center"/>
              <w:rPr>
                <w:rFonts w:cstheme="minorHAnsi"/>
                <w:szCs w:val="20"/>
              </w:rPr>
            </w:pPr>
          </w:p>
        </w:tc>
        <w:tc>
          <w:tcPr>
            <w:tcW w:w="990" w:type="dxa"/>
          </w:tcPr>
          <w:p w14:paraId="5729BA04" w14:textId="77777777" w:rsidR="0061524D" w:rsidRPr="00487927" w:rsidRDefault="0061524D" w:rsidP="0017445F">
            <w:pPr>
              <w:jc w:val="center"/>
              <w:rPr>
                <w:rFonts w:cstheme="minorHAnsi"/>
                <w:szCs w:val="20"/>
              </w:rPr>
            </w:pPr>
          </w:p>
        </w:tc>
        <w:tc>
          <w:tcPr>
            <w:tcW w:w="990" w:type="dxa"/>
          </w:tcPr>
          <w:p w14:paraId="76D22176" w14:textId="77777777" w:rsidR="0061524D" w:rsidRPr="00487927" w:rsidRDefault="0061524D" w:rsidP="0017445F">
            <w:pPr>
              <w:jc w:val="center"/>
              <w:rPr>
                <w:rFonts w:cstheme="minorHAnsi"/>
                <w:szCs w:val="20"/>
              </w:rPr>
            </w:pPr>
          </w:p>
        </w:tc>
        <w:tc>
          <w:tcPr>
            <w:tcW w:w="990" w:type="dxa"/>
          </w:tcPr>
          <w:p w14:paraId="765AAF4A" w14:textId="77777777" w:rsidR="0061524D" w:rsidRPr="00487927" w:rsidRDefault="0061524D" w:rsidP="0017445F">
            <w:pPr>
              <w:jc w:val="center"/>
              <w:rPr>
                <w:rFonts w:cstheme="minorHAnsi"/>
                <w:szCs w:val="20"/>
              </w:rPr>
            </w:pPr>
          </w:p>
        </w:tc>
        <w:tc>
          <w:tcPr>
            <w:tcW w:w="1080" w:type="dxa"/>
          </w:tcPr>
          <w:p w14:paraId="10039ACE" w14:textId="3C14A9EE" w:rsidR="0061524D" w:rsidRPr="00283A38" w:rsidRDefault="0061524D" w:rsidP="0017445F">
            <w:pPr>
              <w:jc w:val="center"/>
              <w:rPr>
                <w:rFonts w:cstheme="minorHAnsi"/>
                <w:szCs w:val="20"/>
              </w:rPr>
            </w:pPr>
            <w:r w:rsidRPr="00283A38">
              <w:rPr>
                <w:rFonts w:cstheme="minorHAnsi"/>
                <w:szCs w:val="20"/>
              </w:rPr>
              <w:t>•</w:t>
            </w:r>
          </w:p>
        </w:tc>
        <w:tc>
          <w:tcPr>
            <w:tcW w:w="990" w:type="dxa"/>
          </w:tcPr>
          <w:p w14:paraId="4F5DE6AD" w14:textId="77777777" w:rsidR="0061524D" w:rsidRPr="00283A38" w:rsidRDefault="0061524D" w:rsidP="0017445F">
            <w:pPr>
              <w:jc w:val="center"/>
              <w:rPr>
                <w:rFonts w:cstheme="minorHAnsi"/>
                <w:szCs w:val="20"/>
              </w:rPr>
            </w:pPr>
          </w:p>
        </w:tc>
        <w:tc>
          <w:tcPr>
            <w:tcW w:w="990" w:type="dxa"/>
          </w:tcPr>
          <w:p w14:paraId="602D78E6" w14:textId="77777777" w:rsidR="0061524D" w:rsidRPr="00283A38" w:rsidRDefault="0061524D" w:rsidP="0017445F">
            <w:pPr>
              <w:jc w:val="center"/>
              <w:rPr>
                <w:rFonts w:cstheme="minorHAnsi"/>
                <w:szCs w:val="20"/>
              </w:rPr>
            </w:pPr>
          </w:p>
        </w:tc>
        <w:tc>
          <w:tcPr>
            <w:tcW w:w="1103" w:type="dxa"/>
          </w:tcPr>
          <w:p w14:paraId="5CF81D32" w14:textId="77777777" w:rsidR="0061524D" w:rsidRPr="00283A38" w:rsidRDefault="0061524D" w:rsidP="0017445F">
            <w:pPr>
              <w:jc w:val="center"/>
              <w:rPr>
                <w:rFonts w:cstheme="minorHAnsi"/>
                <w:szCs w:val="20"/>
              </w:rPr>
            </w:pPr>
          </w:p>
        </w:tc>
        <w:tc>
          <w:tcPr>
            <w:tcW w:w="1103" w:type="dxa"/>
          </w:tcPr>
          <w:p w14:paraId="45C4D423" w14:textId="77777777" w:rsidR="0061524D" w:rsidRPr="00283A38" w:rsidRDefault="0061524D" w:rsidP="0017445F">
            <w:pPr>
              <w:jc w:val="center"/>
              <w:rPr>
                <w:rFonts w:cstheme="minorHAnsi"/>
                <w:szCs w:val="20"/>
              </w:rPr>
            </w:pPr>
          </w:p>
        </w:tc>
      </w:tr>
      <w:tr w:rsidR="0061524D" w:rsidRPr="00487927" w14:paraId="3B8AA14B" w14:textId="0734314A" w:rsidTr="0061524D">
        <w:tc>
          <w:tcPr>
            <w:tcW w:w="1255" w:type="dxa"/>
          </w:tcPr>
          <w:p w14:paraId="5F5FA15A" w14:textId="6A719A64" w:rsidR="0061524D" w:rsidRDefault="0061524D"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61524D" w:rsidRPr="00283A38" w:rsidRDefault="0061524D" w:rsidP="0017445F">
            <w:pPr>
              <w:jc w:val="center"/>
              <w:rPr>
                <w:rFonts w:cstheme="minorHAnsi"/>
                <w:szCs w:val="20"/>
              </w:rPr>
            </w:pPr>
          </w:p>
        </w:tc>
        <w:tc>
          <w:tcPr>
            <w:tcW w:w="990" w:type="dxa"/>
          </w:tcPr>
          <w:p w14:paraId="77D63B86" w14:textId="77777777" w:rsidR="0061524D" w:rsidRPr="00487927" w:rsidRDefault="0061524D" w:rsidP="0017445F">
            <w:pPr>
              <w:jc w:val="center"/>
              <w:rPr>
                <w:rFonts w:cstheme="minorHAnsi"/>
                <w:szCs w:val="20"/>
              </w:rPr>
            </w:pPr>
          </w:p>
        </w:tc>
        <w:tc>
          <w:tcPr>
            <w:tcW w:w="990" w:type="dxa"/>
          </w:tcPr>
          <w:p w14:paraId="70B68048" w14:textId="77777777" w:rsidR="0061524D" w:rsidRPr="00487927" w:rsidRDefault="0061524D" w:rsidP="0017445F">
            <w:pPr>
              <w:jc w:val="center"/>
              <w:rPr>
                <w:rFonts w:cstheme="minorHAnsi"/>
                <w:szCs w:val="20"/>
              </w:rPr>
            </w:pPr>
          </w:p>
        </w:tc>
        <w:tc>
          <w:tcPr>
            <w:tcW w:w="990" w:type="dxa"/>
          </w:tcPr>
          <w:p w14:paraId="24644D0F" w14:textId="77777777" w:rsidR="0061524D" w:rsidRPr="00487927" w:rsidRDefault="0061524D" w:rsidP="0017445F">
            <w:pPr>
              <w:jc w:val="center"/>
              <w:rPr>
                <w:rFonts w:cstheme="minorHAnsi"/>
                <w:szCs w:val="20"/>
              </w:rPr>
            </w:pPr>
          </w:p>
        </w:tc>
        <w:tc>
          <w:tcPr>
            <w:tcW w:w="990" w:type="dxa"/>
          </w:tcPr>
          <w:p w14:paraId="36ECF884" w14:textId="77777777" w:rsidR="0061524D" w:rsidRPr="00487927" w:rsidRDefault="0061524D" w:rsidP="0017445F">
            <w:pPr>
              <w:jc w:val="center"/>
              <w:rPr>
                <w:rFonts w:cstheme="minorHAnsi"/>
                <w:szCs w:val="20"/>
              </w:rPr>
            </w:pPr>
          </w:p>
        </w:tc>
        <w:tc>
          <w:tcPr>
            <w:tcW w:w="990" w:type="dxa"/>
          </w:tcPr>
          <w:p w14:paraId="3C069F0B" w14:textId="77777777" w:rsidR="0061524D" w:rsidRPr="00487927" w:rsidRDefault="0061524D" w:rsidP="0017445F">
            <w:pPr>
              <w:jc w:val="center"/>
              <w:rPr>
                <w:rFonts w:cstheme="minorHAnsi"/>
                <w:szCs w:val="20"/>
              </w:rPr>
            </w:pPr>
          </w:p>
        </w:tc>
        <w:tc>
          <w:tcPr>
            <w:tcW w:w="1080" w:type="dxa"/>
          </w:tcPr>
          <w:p w14:paraId="65104096" w14:textId="6CFA059E" w:rsidR="0061524D" w:rsidRPr="00283A38" w:rsidRDefault="0061524D" w:rsidP="0017445F">
            <w:pPr>
              <w:jc w:val="center"/>
              <w:rPr>
                <w:rFonts w:cstheme="minorHAnsi"/>
                <w:szCs w:val="20"/>
              </w:rPr>
            </w:pPr>
            <w:r w:rsidRPr="00283A38">
              <w:rPr>
                <w:rFonts w:cstheme="minorHAnsi"/>
                <w:szCs w:val="20"/>
              </w:rPr>
              <w:t>•</w:t>
            </w:r>
          </w:p>
        </w:tc>
        <w:tc>
          <w:tcPr>
            <w:tcW w:w="990" w:type="dxa"/>
          </w:tcPr>
          <w:p w14:paraId="7822CA5B" w14:textId="77777777" w:rsidR="0061524D" w:rsidRPr="00283A38" w:rsidRDefault="0061524D" w:rsidP="0017445F">
            <w:pPr>
              <w:jc w:val="center"/>
              <w:rPr>
                <w:rFonts w:cstheme="minorHAnsi"/>
                <w:szCs w:val="20"/>
              </w:rPr>
            </w:pPr>
          </w:p>
        </w:tc>
        <w:tc>
          <w:tcPr>
            <w:tcW w:w="990" w:type="dxa"/>
          </w:tcPr>
          <w:p w14:paraId="226C0D86" w14:textId="77777777" w:rsidR="0061524D" w:rsidRPr="00283A38" w:rsidRDefault="0061524D" w:rsidP="0017445F">
            <w:pPr>
              <w:jc w:val="center"/>
              <w:rPr>
                <w:rFonts w:cstheme="minorHAnsi"/>
                <w:szCs w:val="20"/>
              </w:rPr>
            </w:pPr>
          </w:p>
        </w:tc>
        <w:tc>
          <w:tcPr>
            <w:tcW w:w="1103" w:type="dxa"/>
          </w:tcPr>
          <w:p w14:paraId="46316F9A" w14:textId="77777777" w:rsidR="0061524D" w:rsidRPr="00283A38" w:rsidRDefault="0061524D" w:rsidP="0017445F">
            <w:pPr>
              <w:jc w:val="center"/>
              <w:rPr>
                <w:rFonts w:cstheme="minorHAnsi"/>
                <w:szCs w:val="20"/>
              </w:rPr>
            </w:pPr>
          </w:p>
        </w:tc>
        <w:tc>
          <w:tcPr>
            <w:tcW w:w="1103" w:type="dxa"/>
          </w:tcPr>
          <w:p w14:paraId="7853A13F" w14:textId="77777777" w:rsidR="0061524D" w:rsidRPr="00283A38" w:rsidRDefault="0061524D" w:rsidP="0017445F">
            <w:pPr>
              <w:jc w:val="center"/>
              <w:rPr>
                <w:rFonts w:cstheme="minorHAnsi"/>
                <w:szCs w:val="20"/>
              </w:rPr>
            </w:pPr>
          </w:p>
        </w:tc>
      </w:tr>
      <w:tr w:rsidR="0061524D" w:rsidRPr="00487927" w14:paraId="03F1E9D4" w14:textId="42422AE7" w:rsidTr="0061524D">
        <w:tc>
          <w:tcPr>
            <w:tcW w:w="1255" w:type="dxa"/>
          </w:tcPr>
          <w:p w14:paraId="7E7C99E6" w14:textId="0729B78A" w:rsidR="0061524D" w:rsidRDefault="0061524D"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61524D" w:rsidRPr="00283A38" w:rsidRDefault="0061524D" w:rsidP="0017445F">
            <w:pPr>
              <w:jc w:val="center"/>
              <w:rPr>
                <w:rFonts w:cstheme="minorHAnsi"/>
                <w:szCs w:val="20"/>
              </w:rPr>
            </w:pPr>
          </w:p>
        </w:tc>
        <w:tc>
          <w:tcPr>
            <w:tcW w:w="990" w:type="dxa"/>
          </w:tcPr>
          <w:p w14:paraId="77CA839A" w14:textId="77777777" w:rsidR="0061524D" w:rsidRPr="00487927" w:rsidRDefault="0061524D" w:rsidP="0017445F">
            <w:pPr>
              <w:jc w:val="center"/>
              <w:rPr>
                <w:rFonts w:cstheme="minorHAnsi"/>
                <w:szCs w:val="20"/>
              </w:rPr>
            </w:pPr>
          </w:p>
        </w:tc>
        <w:tc>
          <w:tcPr>
            <w:tcW w:w="990" w:type="dxa"/>
          </w:tcPr>
          <w:p w14:paraId="2F279EC9" w14:textId="77777777" w:rsidR="0061524D" w:rsidRPr="00487927" w:rsidRDefault="0061524D" w:rsidP="0017445F">
            <w:pPr>
              <w:jc w:val="center"/>
              <w:rPr>
                <w:rFonts w:cstheme="minorHAnsi"/>
                <w:szCs w:val="20"/>
              </w:rPr>
            </w:pPr>
          </w:p>
        </w:tc>
        <w:tc>
          <w:tcPr>
            <w:tcW w:w="990" w:type="dxa"/>
          </w:tcPr>
          <w:p w14:paraId="1E0357F8" w14:textId="77777777" w:rsidR="0061524D" w:rsidRPr="00487927" w:rsidRDefault="0061524D" w:rsidP="0017445F">
            <w:pPr>
              <w:jc w:val="center"/>
              <w:rPr>
                <w:rFonts w:cstheme="minorHAnsi"/>
                <w:szCs w:val="20"/>
              </w:rPr>
            </w:pPr>
          </w:p>
        </w:tc>
        <w:tc>
          <w:tcPr>
            <w:tcW w:w="990" w:type="dxa"/>
          </w:tcPr>
          <w:p w14:paraId="01527B7F" w14:textId="77777777" w:rsidR="0061524D" w:rsidRPr="00487927" w:rsidRDefault="0061524D" w:rsidP="0017445F">
            <w:pPr>
              <w:jc w:val="center"/>
              <w:rPr>
                <w:rFonts w:cstheme="minorHAnsi"/>
                <w:szCs w:val="20"/>
              </w:rPr>
            </w:pPr>
          </w:p>
        </w:tc>
        <w:tc>
          <w:tcPr>
            <w:tcW w:w="990" w:type="dxa"/>
          </w:tcPr>
          <w:p w14:paraId="545865AB" w14:textId="77777777" w:rsidR="0061524D" w:rsidRPr="00487927" w:rsidRDefault="0061524D" w:rsidP="0017445F">
            <w:pPr>
              <w:jc w:val="center"/>
              <w:rPr>
                <w:rFonts w:cstheme="minorHAnsi"/>
                <w:szCs w:val="20"/>
              </w:rPr>
            </w:pPr>
          </w:p>
        </w:tc>
        <w:tc>
          <w:tcPr>
            <w:tcW w:w="1080" w:type="dxa"/>
          </w:tcPr>
          <w:p w14:paraId="5E41233E" w14:textId="6F8B08D5" w:rsidR="0061524D" w:rsidRPr="00283A38" w:rsidRDefault="0061524D" w:rsidP="0017445F">
            <w:pPr>
              <w:jc w:val="center"/>
              <w:rPr>
                <w:rFonts w:cstheme="minorHAnsi"/>
                <w:szCs w:val="20"/>
              </w:rPr>
            </w:pPr>
            <w:r w:rsidRPr="00283A38">
              <w:rPr>
                <w:rFonts w:cstheme="minorHAnsi"/>
                <w:szCs w:val="20"/>
              </w:rPr>
              <w:t>•</w:t>
            </w:r>
          </w:p>
        </w:tc>
        <w:tc>
          <w:tcPr>
            <w:tcW w:w="990" w:type="dxa"/>
          </w:tcPr>
          <w:p w14:paraId="1E5AA4AE" w14:textId="77777777" w:rsidR="0061524D" w:rsidRPr="00283A38" w:rsidRDefault="0061524D" w:rsidP="0017445F">
            <w:pPr>
              <w:jc w:val="center"/>
              <w:rPr>
                <w:rFonts w:cstheme="minorHAnsi"/>
                <w:szCs w:val="20"/>
              </w:rPr>
            </w:pPr>
          </w:p>
        </w:tc>
        <w:tc>
          <w:tcPr>
            <w:tcW w:w="990" w:type="dxa"/>
          </w:tcPr>
          <w:p w14:paraId="5664E74F" w14:textId="77777777" w:rsidR="0061524D" w:rsidRPr="00283A38" w:rsidRDefault="0061524D" w:rsidP="0017445F">
            <w:pPr>
              <w:jc w:val="center"/>
              <w:rPr>
                <w:rFonts w:cstheme="minorHAnsi"/>
                <w:szCs w:val="20"/>
              </w:rPr>
            </w:pPr>
          </w:p>
        </w:tc>
        <w:tc>
          <w:tcPr>
            <w:tcW w:w="1103" w:type="dxa"/>
          </w:tcPr>
          <w:p w14:paraId="3BE69123" w14:textId="77777777" w:rsidR="0061524D" w:rsidRPr="00283A38" w:rsidRDefault="0061524D" w:rsidP="0017445F">
            <w:pPr>
              <w:jc w:val="center"/>
              <w:rPr>
                <w:rFonts w:cstheme="minorHAnsi"/>
                <w:szCs w:val="20"/>
              </w:rPr>
            </w:pPr>
          </w:p>
        </w:tc>
        <w:tc>
          <w:tcPr>
            <w:tcW w:w="1103" w:type="dxa"/>
          </w:tcPr>
          <w:p w14:paraId="7F74C54B" w14:textId="77777777" w:rsidR="0061524D" w:rsidRPr="00283A38" w:rsidRDefault="0061524D" w:rsidP="0017445F">
            <w:pPr>
              <w:jc w:val="center"/>
              <w:rPr>
                <w:rFonts w:cstheme="minorHAnsi"/>
                <w:szCs w:val="20"/>
              </w:rPr>
            </w:pPr>
          </w:p>
        </w:tc>
      </w:tr>
      <w:tr w:rsidR="0061524D" w:rsidRPr="00487927" w14:paraId="5619C8DF" w14:textId="3362AB9E" w:rsidTr="0061524D">
        <w:tc>
          <w:tcPr>
            <w:tcW w:w="1255" w:type="dxa"/>
          </w:tcPr>
          <w:p w14:paraId="1CB728EE" w14:textId="57141CDC" w:rsidR="0061524D" w:rsidRDefault="0061524D"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61524D" w:rsidRPr="00283A38" w:rsidRDefault="0061524D" w:rsidP="0017445F">
            <w:pPr>
              <w:jc w:val="center"/>
              <w:rPr>
                <w:rFonts w:cstheme="minorHAnsi"/>
                <w:szCs w:val="20"/>
              </w:rPr>
            </w:pPr>
          </w:p>
        </w:tc>
        <w:tc>
          <w:tcPr>
            <w:tcW w:w="990" w:type="dxa"/>
          </w:tcPr>
          <w:p w14:paraId="4A2B48B7" w14:textId="77777777" w:rsidR="0061524D" w:rsidRPr="00487927" w:rsidRDefault="0061524D" w:rsidP="0017445F">
            <w:pPr>
              <w:jc w:val="center"/>
              <w:rPr>
                <w:rFonts w:cstheme="minorHAnsi"/>
                <w:szCs w:val="20"/>
              </w:rPr>
            </w:pPr>
          </w:p>
        </w:tc>
        <w:tc>
          <w:tcPr>
            <w:tcW w:w="990" w:type="dxa"/>
          </w:tcPr>
          <w:p w14:paraId="799174C3" w14:textId="77777777" w:rsidR="0061524D" w:rsidRPr="00487927" w:rsidRDefault="0061524D" w:rsidP="0017445F">
            <w:pPr>
              <w:jc w:val="center"/>
              <w:rPr>
                <w:rFonts w:cstheme="minorHAnsi"/>
                <w:szCs w:val="20"/>
              </w:rPr>
            </w:pPr>
          </w:p>
        </w:tc>
        <w:tc>
          <w:tcPr>
            <w:tcW w:w="990" w:type="dxa"/>
          </w:tcPr>
          <w:p w14:paraId="5C394656" w14:textId="77777777" w:rsidR="0061524D" w:rsidRPr="00487927" w:rsidRDefault="0061524D" w:rsidP="0017445F">
            <w:pPr>
              <w:jc w:val="center"/>
              <w:rPr>
                <w:rFonts w:cstheme="minorHAnsi"/>
                <w:szCs w:val="20"/>
              </w:rPr>
            </w:pPr>
          </w:p>
        </w:tc>
        <w:tc>
          <w:tcPr>
            <w:tcW w:w="990" w:type="dxa"/>
          </w:tcPr>
          <w:p w14:paraId="1C4C47DB" w14:textId="77777777" w:rsidR="0061524D" w:rsidRPr="00487927" w:rsidRDefault="0061524D" w:rsidP="0017445F">
            <w:pPr>
              <w:jc w:val="center"/>
              <w:rPr>
                <w:rFonts w:cstheme="minorHAnsi"/>
                <w:szCs w:val="20"/>
              </w:rPr>
            </w:pPr>
          </w:p>
        </w:tc>
        <w:tc>
          <w:tcPr>
            <w:tcW w:w="990" w:type="dxa"/>
          </w:tcPr>
          <w:p w14:paraId="356D64A4" w14:textId="77777777" w:rsidR="0061524D" w:rsidRPr="00487927" w:rsidRDefault="0061524D" w:rsidP="0017445F">
            <w:pPr>
              <w:jc w:val="center"/>
              <w:rPr>
                <w:rFonts w:cstheme="minorHAnsi"/>
                <w:szCs w:val="20"/>
              </w:rPr>
            </w:pPr>
          </w:p>
        </w:tc>
        <w:tc>
          <w:tcPr>
            <w:tcW w:w="1080" w:type="dxa"/>
          </w:tcPr>
          <w:p w14:paraId="40BAB761" w14:textId="21A179E5" w:rsidR="0061524D" w:rsidRPr="00283A38" w:rsidRDefault="0061524D" w:rsidP="0017445F">
            <w:pPr>
              <w:jc w:val="center"/>
              <w:rPr>
                <w:rFonts w:cstheme="minorHAnsi"/>
                <w:szCs w:val="20"/>
              </w:rPr>
            </w:pPr>
            <w:r w:rsidRPr="00283A38">
              <w:rPr>
                <w:rFonts w:cstheme="minorHAnsi"/>
                <w:szCs w:val="20"/>
              </w:rPr>
              <w:t>•</w:t>
            </w:r>
          </w:p>
        </w:tc>
        <w:tc>
          <w:tcPr>
            <w:tcW w:w="990" w:type="dxa"/>
          </w:tcPr>
          <w:p w14:paraId="599758CD" w14:textId="77777777" w:rsidR="0061524D" w:rsidRPr="00283A38" w:rsidRDefault="0061524D" w:rsidP="0017445F">
            <w:pPr>
              <w:jc w:val="center"/>
              <w:rPr>
                <w:rFonts w:cstheme="minorHAnsi"/>
                <w:szCs w:val="20"/>
              </w:rPr>
            </w:pPr>
          </w:p>
        </w:tc>
        <w:tc>
          <w:tcPr>
            <w:tcW w:w="990" w:type="dxa"/>
          </w:tcPr>
          <w:p w14:paraId="4CF1CCCB" w14:textId="77777777" w:rsidR="0061524D" w:rsidRPr="00283A38" w:rsidRDefault="0061524D" w:rsidP="0017445F">
            <w:pPr>
              <w:jc w:val="center"/>
              <w:rPr>
                <w:rFonts w:cstheme="minorHAnsi"/>
                <w:szCs w:val="20"/>
              </w:rPr>
            </w:pPr>
          </w:p>
        </w:tc>
        <w:tc>
          <w:tcPr>
            <w:tcW w:w="1103" w:type="dxa"/>
          </w:tcPr>
          <w:p w14:paraId="0F17B8BF" w14:textId="77777777" w:rsidR="0061524D" w:rsidRPr="00283A38" w:rsidRDefault="0061524D" w:rsidP="0017445F">
            <w:pPr>
              <w:jc w:val="center"/>
              <w:rPr>
                <w:rFonts w:cstheme="minorHAnsi"/>
                <w:szCs w:val="20"/>
              </w:rPr>
            </w:pPr>
          </w:p>
        </w:tc>
        <w:tc>
          <w:tcPr>
            <w:tcW w:w="1103" w:type="dxa"/>
          </w:tcPr>
          <w:p w14:paraId="6B5E92E7" w14:textId="77777777" w:rsidR="0061524D" w:rsidRPr="00283A38" w:rsidRDefault="0061524D" w:rsidP="0017445F">
            <w:pPr>
              <w:jc w:val="center"/>
              <w:rPr>
                <w:rFonts w:cstheme="minorHAnsi"/>
                <w:szCs w:val="20"/>
              </w:rPr>
            </w:pPr>
          </w:p>
        </w:tc>
      </w:tr>
      <w:tr w:rsidR="0061524D" w:rsidRPr="00487927" w14:paraId="6CF994BF" w14:textId="6E444E7A" w:rsidTr="0061524D">
        <w:tc>
          <w:tcPr>
            <w:tcW w:w="1255" w:type="dxa"/>
          </w:tcPr>
          <w:p w14:paraId="5499EBD3" w14:textId="0D467B6F" w:rsidR="0061524D" w:rsidRDefault="0061524D"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61524D" w:rsidRPr="00283A38" w:rsidRDefault="0061524D" w:rsidP="0017445F">
            <w:pPr>
              <w:jc w:val="center"/>
              <w:rPr>
                <w:rFonts w:cstheme="minorHAnsi"/>
                <w:szCs w:val="20"/>
              </w:rPr>
            </w:pPr>
          </w:p>
        </w:tc>
        <w:tc>
          <w:tcPr>
            <w:tcW w:w="990" w:type="dxa"/>
          </w:tcPr>
          <w:p w14:paraId="7B35CE80" w14:textId="77777777" w:rsidR="0061524D" w:rsidRPr="00487927" w:rsidRDefault="0061524D" w:rsidP="0017445F">
            <w:pPr>
              <w:jc w:val="center"/>
              <w:rPr>
                <w:rFonts w:cstheme="minorHAnsi"/>
                <w:szCs w:val="20"/>
              </w:rPr>
            </w:pPr>
          </w:p>
        </w:tc>
        <w:tc>
          <w:tcPr>
            <w:tcW w:w="990" w:type="dxa"/>
          </w:tcPr>
          <w:p w14:paraId="5A3FEFCC" w14:textId="77777777" w:rsidR="0061524D" w:rsidRPr="00487927" w:rsidRDefault="0061524D" w:rsidP="0017445F">
            <w:pPr>
              <w:jc w:val="center"/>
              <w:rPr>
                <w:rFonts w:cstheme="minorHAnsi"/>
                <w:szCs w:val="20"/>
              </w:rPr>
            </w:pPr>
          </w:p>
        </w:tc>
        <w:tc>
          <w:tcPr>
            <w:tcW w:w="990" w:type="dxa"/>
          </w:tcPr>
          <w:p w14:paraId="61DF4325" w14:textId="77777777" w:rsidR="0061524D" w:rsidRPr="00487927" w:rsidRDefault="0061524D" w:rsidP="0017445F">
            <w:pPr>
              <w:jc w:val="center"/>
              <w:rPr>
                <w:rFonts w:cstheme="minorHAnsi"/>
                <w:szCs w:val="20"/>
              </w:rPr>
            </w:pPr>
          </w:p>
        </w:tc>
        <w:tc>
          <w:tcPr>
            <w:tcW w:w="990" w:type="dxa"/>
          </w:tcPr>
          <w:p w14:paraId="4D1FBAB5" w14:textId="77777777" w:rsidR="0061524D" w:rsidRPr="00487927" w:rsidRDefault="0061524D" w:rsidP="0017445F">
            <w:pPr>
              <w:jc w:val="center"/>
              <w:rPr>
                <w:rFonts w:cstheme="minorHAnsi"/>
                <w:szCs w:val="20"/>
              </w:rPr>
            </w:pPr>
          </w:p>
        </w:tc>
        <w:tc>
          <w:tcPr>
            <w:tcW w:w="990" w:type="dxa"/>
          </w:tcPr>
          <w:p w14:paraId="554A8A8B" w14:textId="77777777" w:rsidR="0061524D" w:rsidRPr="00487927" w:rsidRDefault="0061524D" w:rsidP="0017445F">
            <w:pPr>
              <w:jc w:val="center"/>
              <w:rPr>
                <w:rFonts w:cstheme="minorHAnsi"/>
                <w:szCs w:val="20"/>
              </w:rPr>
            </w:pPr>
          </w:p>
        </w:tc>
        <w:tc>
          <w:tcPr>
            <w:tcW w:w="1080" w:type="dxa"/>
          </w:tcPr>
          <w:p w14:paraId="27B1D9B4" w14:textId="6C415D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E03428" w14:textId="77777777" w:rsidR="0061524D" w:rsidRPr="00283A38" w:rsidRDefault="0061524D" w:rsidP="0017445F">
            <w:pPr>
              <w:jc w:val="center"/>
              <w:rPr>
                <w:rFonts w:cstheme="minorHAnsi"/>
                <w:szCs w:val="20"/>
              </w:rPr>
            </w:pPr>
          </w:p>
        </w:tc>
        <w:tc>
          <w:tcPr>
            <w:tcW w:w="990" w:type="dxa"/>
          </w:tcPr>
          <w:p w14:paraId="060D5A7F" w14:textId="77777777" w:rsidR="0061524D" w:rsidRPr="00283A38" w:rsidRDefault="0061524D" w:rsidP="0017445F">
            <w:pPr>
              <w:jc w:val="center"/>
              <w:rPr>
                <w:rFonts w:cstheme="minorHAnsi"/>
                <w:szCs w:val="20"/>
              </w:rPr>
            </w:pPr>
          </w:p>
        </w:tc>
        <w:tc>
          <w:tcPr>
            <w:tcW w:w="1103" w:type="dxa"/>
          </w:tcPr>
          <w:p w14:paraId="3FF0F0AA" w14:textId="77777777" w:rsidR="0061524D" w:rsidRPr="00283A38" w:rsidRDefault="0061524D" w:rsidP="0017445F">
            <w:pPr>
              <w:jc w:val="center"/>
              <w:rPr>
                <w:rFonts w:cstheme="minorHAnsi"/>
                <w:szCs w:val="20"/>
              </w:rPr>
            </w:pPr>
          </w:p>
        </w:tc>
        <w:tc>
          <w:tcPr>
            <w:tcW w:w="1103" w:type="dxa"/>
          </w:tcPr>
          <w:p w14:paraId="4D83844C" w14:textId="77777777" w:rsidR="0061524D" w:rsidRPr="00283A38" w:rsidRDefault="0061524D" w:rsidP="0017445F">
            <w:pPr>
              <w:jc w:val="center"/>
              <w:rPr>
                <w:rFonts w:cstheme="minorHAnsi"/>
                <w:szCs w:val="20"/>
              </w:rPr>
            </w:pPr>
          </w:p>
        </w:tc>
      </w:tr>
      <w:tr w:rsidR="0061524D" w:rsidRPr="00487927" w14:paraId="65C864B7" w14:textId="09FAC725" w:rsidTr="0061524D">
        <w:tc>
          <w:tcPr>
            <w:tcW w:w="1255" w:type="dxa"/>
          </w:tcPr>
          <w:p w14:paraId="011798AA" w14:textId="5F8AF4D7" w:rsidR="0061524D" w:rsidRDefault="0061524D"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61524D" w:rsidRPr="00283A38" w:rsidRDefault="0061524D" w:rsidP="0017445F">
            <w:pPr>
              <w:jc w:val="center"/>
              <w:rPr>
                <w:rFonts w:cstheme="minorHAnsi"/>
                <w:szCs w:val="20"/>
              </w:rPr>
            </w:pPr>
          </w:p>
        </w:tc>
        <w:tc>
          <w:tcPr>
            <w:tcW w:w="990" w:type="dxa"/>
          </w:tcPr>
          <w:p w14:paraId="518B9E87" w14:textId="77777777" w:rsidR="0061524D" w:rsidRPr="00487927" w:rsidRDefault="0061524D" w:rsidP="0017445F">
            <w:pPr>
              <w:jc w:val="center"/>
              <w:rPr>
                <w:rFonts w:cstheme="minorHAnsi"/>
                <w:szCs w:val="20"/>
              </w:rPr>
            </w:pPr>
          </w:p>
        </w:tc>
        <w:tc>
          <w:tcPr>
            <w:tcW w:w="990" w:type="dxa"/>
          </w:tcPr>
          <w:p w14:paraId="744D94D7" w14:textId="77777777" w:rsidR="0061524D" w:rsidRPr="00487927" w:rsidRDefault="0061524D" w:rsidP="0017445F">
            <w:pPr>
              <w:jc w:val="center"/>
              <w:rPr>
                <w:rFonts w:cstheme="minorHAnsi"/>
                <w:szCs w:val="20"/>
              </w:rPr>
            </w:pPr>
          </w:p>
        </w:tc>
        <w:tc>
          <w:tcPr>
            <w:tcW w:w="990" w:type="dxa"/>
          </w:tcPr>
          <w:p w14:paraId="5F53EDFF" w14:textId="77777777" w:rsidR="0061524D" w:rsidRPr="00487927" w:rsidRDefault="0061524D" w:rsidP="0017445F">
            <w:pPr>
              <w:jc w:val="center"/>
              <w:rPr>
                <w:rFonts w:cstheme="minorHAnsi"/>
                <w:szCs w:val="20"/>
              </w:rPr>
            </w:pPr>
          </w:p>
        </w:tc>
        <w:tc>
          <w:tcPr>
            <w:tcW w:w="990" w:type="dxa"/>
          </w:tcPr>
          <w:p w14:paraId="31DE2D13" w14:textId="77777777" w:rsidR="0061524D" w:rsidRPr="00487927" w:rsidRDefault="0061524D" w:rsidP="0017445F">
            <w:pPr>
              <w:jc w:val="center"/>
              <w:rPr>
                <w:rFonts w:cstheme="minorHAnsi"/>
                <w:szCs w:val="20"/>
              </w:rPr>
            </w:pPr>
          </w:p>
        </w:tc>
        <w:tc>
          <w:tcPr>
            <w:tcW w:w="990" w:type="dxa"/>
          </w:tcPr>
          <w:p w14:paraId="3373F8C9" w14:textId="77777777" w:rsidR="0061524D" w:rsidRPr="00487927" w:rsidRDefault="0061524D" w:rsidP="0017445F">
            <w:pPr>
              <w:jc w:val="center"/>
              <w:rPr>
                <w:rFonts w:cstheme="minorHAnsi"/>
                <w:szCs w:val="20"/>
              </w:rPr>
            </w:pPr>
          </w:p>
        </w:tc>
        <w:tc>
          <w:tcPr>
            <w:tcW w:w="1080" w:type="dxa"/>
          </w:tcPr>
          <w:p w14:paraId="031C0A6B" w14:textId="66220DCD" w:rsidR="0061524D" w:rsidRPr="00283A38" w:rsidRDefault="0061524D" w:rsidP="0017445F">
            <w:pPr>
              <w:jc w:val="center"/>
              <w:rPr>
                <w:rFonts w:cstheme="minorHAnsi"/>
                <w:szCs w:val="20"/>
              </w:rPr>
            </w:pPr>
            <w:r w:rsidRPr="00283A38">
              <w:rPr>
                <w:rFonts w:cstheme="minorHAnsi"/>
                <w:szCs w:val="20"/>
              </w:rPr>
              <w:t>•</w:t>
            </w:r>
          </w:p>
        </w:tc>
        <w:tc>
          <w:tcPr>
            <w:tcW w:w="990" w:type="dxa"/>
          </w:tcPr>
          <w:p w14:paraId="221DABFA" w14:textId="77777777" w:rsidR="0061524D" w:rsidRPr="00283A38" w:rsidRDefault="0061524D" w:rsidP="0017445F">
            <w:pPr>
              <w:jc w:val="center"/>
              <w:rPr>
                <w:rFonts w:cstheme="minorHAnsi"/>
                <w:szCs w:val="20"/>
              </w:rPr>
            </w:pPr>
          </w:p>
        </w:tc>
        <w:tc>
          <w:tcPr>
            <w:tcW w:w="990" w:type="dxa"/>
          </w:tcPr>
          <w:p w14:paraId="6F8E585B" w14:textId="77777777" w:rsidR="0061524D" w:rsidRPr="00283A38" w:rsidRDefault="0061524D" w:rsidP="0017445F">
            <w:pPr>
              <w:jc w:val="center"/>
              <w:rPr>
                <w:rFonts w:cstheme="minorHAnsi"/>
                <w:szCs w:val="20"/>
              </w:rPr>
            </w:pPr>
          </w:p>
        </w:tc>
        <w:tc>
          <w:tcPr>
            <w:tcW w:w="1103" w:type="dxa"/>
          </w:tcPr>
          <w:p w14:paraId="4D3FDBF2" w14:textId="77777777" w:rsidR="0061524D" w:rsidRPr="00283A38" w:rsidRDefault="0061524D" w:rsidP="0017445F">
            <w:pPr>
              <w:jc w:val="center"/>
              <w:rPr>
                <w:rFonts w:cstheme="minorHAnsi"/>
                <w:szCs w:val="20"/>
              </w:rPr>
            </w:pPr>
          </w:p>
        </w:tc>
        <w:tc>
          <w:tcPr>
            <w:tcW w:w="1103" w:type="dxa"/>
          </w:tcPr>
          <w:p w14:paraId="74B68139" w14:textId="77777777" w:rsidR="0061524D" w:rsidRPr="00283A38" w:rsidRDefault="0061524D" w:rsidP="0017445F">
            <w:pPr>
              <w:jc w:val="center"/>
              <w:rPr>
                <w:rFonts w:cstheme="minorHAnsi"/>
                <w:szCs w:val="20"/>
              </w:rPr>
            </w:pPr>
          </w:p>
        </w:tc>
      </w:tr>
      <w:tr w:rsidR="0061524D" w:rsidRPr="00487927" w14:paraId="4CD65051" w14:textId="6B9FED68" w:rsidTr="0061524D">
        <w:tc>
          <w:tcPr>
            <w:tcW w:w="1255" w:type="dxa"/>
          </w:tcPr>
          <w:p w14:paraId="723A4CE2" w14:textId="62071570" w:rsidR="0061524D" w:rsidRDefault="0061524D" w:rsidP="0017445F">
            <w:pPr>
              <w:jc w:val="center"/>
              <w:rPr>
                <w:szCs w:val="20"/>
              </w:rPr>
            </w:pPr>
            <w:r>
              <w:rPr>
                <w:szCs w:val="20"/>
              </w:rPr>
              <w:t>2005</w:t>
            </w:r>
            <w:r w:rsidRPr="00283A38">
              <w:rPr>
                <w:szCs w:val="20"/>
              </w:rPr>
              <w:t>_0</w:t>
            </w:r>
            <w:r>
              <w:rPr>
                <w:szCs w:val="20"/>
              </w:rPr>
              <w:t>1</w:t>
            </w:r>
          </w:p>
        </w:tc>
        <w:tc>
          <w:tcPr>
            <w:tcW w:w="990" w:type="dxa"/>
          </w:tcPr>
          <w:p w14:paraId="41A47954" w14:textId="1E833371" w:rsidR="0061524D" w:rsidRPr="00283A38" w:rsidRDefault="0061524D" w:rsidP="0017445F">
            <w:pPr>
              <w:jc w:val="center"/>
              <w:rPr>
                <w:rFonts w:cstheme="minorHAnsi"/>
                <w:szCs w:val="20"/>
              </w:rPr>
            </w:pPr>
          </w:p>
        </w:tc>
        <w:tc>
          <w:tcPr>
            <w:tcW w:w="990" w:type="dxa"/>
          </w:tcPr>
          <w:p w14:paraId="5DCF75D6" w14:textId="77777777" w:rsidR="0061524D" w:rsidRPr="00487927" w:rsidRDefault="0061524D" w:rsidP="0017445F">
            <w:pPr>
              <w:jc w:val="center"/>
              <w:rPr>
                <w:rFonts w:cstheme="minorHAnsi"/>
                <w:szCs w:val="20"/>
              </w:rPr>
            </w:pPr>
          </w:p>
        </w:tc>
        <w:tc>
          <w:tcPr>
            <w:tcW w:w="990" w:type="dxa"/>
          </w:tcPr>
          <w:p w14:paraId="7AE88947" w14:textId="77777777" w:rsidR="0061524D" w:rsidRPr="00487927" w:rsidRDefault="0061524D" w:rsidP="0017445F">
            <w:pPr>
              <w:jc w:val="center"/>
              <w:rPr>
                <w:rFonts w:cstheme="minorHAnsi"/>
                <w:szCs w:val="20"/>
              </w:rPr>
            </w:pPr>
          </w:p>
        </w:tc>
        <w:tc>
          <w:tcPr>
            <w:tcW w:w="990" w:type="dxa"/>
          </w:tcPr>
          <w:p w14:paraId="45E75045" w14:textId="77777777" w:rsidR="0061524D" w:rsidRPr="00487927" w:rsidRDefault="0061524D" w:rsidP="0017445F">
            <w:pPr>
              <w:jc w:val="center"/>
              <w:rPr>
                <w:rFonts w:cstheme="minorHAnsi"/>
                <w:szCs w:val="20"/>
              </w:rPr>
            </w:pPr>
          </w:p>
        </w:tc>
        <w:tc>
          <w:tcPr>
            <w:tcW w:w="990" w:type="dxa"/>
          </w:tcPr>
          <w:p w14:paraId="55FF3B0F" w14:textId="77777777" w:rsidR="0061524D" w:rsidRPr="00487927" w:rsidRDefault="0061524D" w:rsidP="0017445F">
            <w:pPr>
              <w:jc w:val="center"/>
              <w:rPr>
                <w:rFonts w:cstheme="minorHAnsi"/>
                <w:szCs w:val="20"/>
              </w:rPr>
            </w:pPr>
          </w:p>
        </w:tc>
        <w:tc>
          <w:tcPr>
            <w:tcW w:w="990" w:type="dxa"/>
          </w:tcPr>
          <w:p w14:paraId="3B89A00B" w14:textId="77777777" w:rsidR="0061524D" w:rsidRPr="00487927" w:rsidRDefault="0061524D" w:rsidP="0017445F">
            <w:pPr>
              <w:jc w:val="center"/>
              <w:rPr>
                <w:rFonts w:cstheme="minorHAnsi"/>
                <w:szCs w:val="20"/>
              </w:rPr>
            </w:pPr>
          </w:p>
        </w:tc>
        <w:tc>
          <w:tcPr>
            <w:tcW w:w="1080" w:type="dxa"/>
          </w:tcPr>
          <w:p w14:paraId="29CD878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148364" w14:textId="77777777" w:rsidR="0061524D" w:rsidRPr="00283A38" w:rsidRDefault="0061524D" w:rsidP="0017445F">
            <w:pPr>
              <w:jc w:val="center"/>
              <w:rPr>
                <w:rFonts w:cstheme="minorHAnsi"/>
                <w:szCs w:val="20"/>
              </w:rPr>
            </w:pPr>
          </w:p>
        </w:tc>
        <w:tc>
          <w:tcPr>
            <w:tcW w:w="990" w:type="dxa"/>
          </w:tcPr>
          <w:p w14:paraId="3D4F6F7C" w14:textId="77777777" w:rsidR="0061524D" w:rsidRPr="00283A38" w:rsidRDefault="0061524D" w:rsidP="0017445F">
            <w:pPr>
              <w:jc w:val="center"/>
              <w:rPr>
                <w:rFonts w:cstheme="minorHAnsi"/>
                <w:szCs w:val="20"/>
              </w:rPr>
            </w:pPr>
          </w:p>
        </w:tc>
        <w:tc>
          <w:tcPr>
            <w:tcW w:w="1103" w:type="dxa"/>
          </w:tcPr>
          <w:p w14:paraId="757D8CAA" w14:textId="77777777" w:rsidR="0061524D" w:rsidRPr="00283A38" w:rsidRDefault="0061524D" w:rsidP="0017445F">
            <w:pPr>
              <w:jc w:val="center"/>
              <w:rPr>
                <w:rFonts w:cstheme="minorHAnsi"/>
                <w:szCs w:val="20"/>
              </w:rPr>
            </w:pPr>
          </w:p>
        </w:tc>
        <w:tc>
          <w:tcPr>
            <w:tcW w:w="1103" w:type="dxa"/>
          </w:tcPr>
          <w:p w14:paraId="7163B187" w14:textId="77777777" w:rsidR="0061524D" w:rsidRPr="00283A38" w:rsidRDefault="0061524D" w:rsidP="0017445F">
            <w:pPr>
              <w:jc w:val="center"/>
              <w:rPr>
                <w:rFonts w:cstheme="minorHAnsi"/>
                <w:szCs w:val="20"/>
              </w:rPr>
            </w:pPr>
          </w:p>
        </w:tc>
      </w:tr>
      <w:tr w:rsidR="0061524D" w:rsidRPr="00487927" w14:paraId="22383A93" w14:textId="55F4772D" w:rsidTr="0061524D">
        <w:tc>
          <w:tcPr>
            <w:tcW w:w="1255" w:type="dxa"/>
          </w:tcPr>
          <w:p w14:paraId="3FB8EE60" w14:textId="72D70788" w:rsidR="0061524D" w:rsidRDefault="0061524D"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61524D" w:rsidRPr="00283A38" w:rsidRDefault="0061524D" w:rsidP="0017445F">
            <w:pPr>
              <w:jc w:val="center"/>
              <w:rPr>
                <w:rFonts w:cstheme="minorHAnsi"/>
                <w:szCs w:val="20"/>
              </w:rPr>
            </w:pPr>
          </w:p>
        </w:tc>
        <w:tc>
          <w:tcPr>
            <w:tcW w:w="990" w:type="dxa"/>
          </w:tcPr>
          <w:p w14:paraId="227615CA" w14:textId="77777777" w:rsidR="0061524D" w:rsidRPr="00487927" w:rsidRDefault="0061524D" w:rsidP="0017445F">
            <w:pPr>
              <w:jc w:val="center"/>
              <w:rPr>
                <w:rFonts w:cstheme="minorHAnsi"/>
                <w:szCs w:val="20"/>
              </w:rPr>
            </w:pPr>
          </w:p>
        </w:tc>
        <w:tc>
          <w:tcPr>
            <w:tcW w:w="990" w:type="dxa"/>
          </w:tcPr>
          <w:p w14:paraId="272EB609" w14:textId="77777777" w:rsidR="0061524D" w:rsidRPr="00487927" w:rsidRDefault="0061524D" w:rsidP="0017445F">
            <w:pPr>
              <w:jc w:val="center"/>
              <w:rPr>
                <w:rFonts w:cstheme="minorHAnsi"/>
                <w:szCs w:val="20"/>
              </w:rPr>
            </w:pPr>
          </w:p>
        </w:tc>
        <w:tc>
          <w:tcPr>
            <w:tcW w:w="990" w:type="dxa"/>
          </w:tcPr>
          <w:p w14:paraId="460A2DF8" w14:textId="77777777" w:rsidR="0061524D" w:rsidRPr="00487927" w:rsidRDefault="0061524D" w:rsidP="0017445F">
            <w:pPr>
              <w:jc w:val="center"/>
              <w:rPr>
                <w:rFonts w:cstheme="minorHAnsi"/>
                <w:szCs w:val="20"/>
              </w:rPr>
            </w:pPr>
          </w:p>
        </w:tc>
        <w:tc>
          <w:tcPr>
            <w:tcW w:w="990" w:type="dxa"/>
          </w:tcPr>
          <w:p w14:paraId="0F924D80" w14:textId="77777777" w:rsidR="0061524D" w:rsidRPr="00487927" w:rsidRDefault="0061524D" w:rsidP="0017445F">
            <w:pPr>
              <w:jc w:val="center"/>
              <w:rPr>
                <w:rFonts w:cstheme="minorHAnsi"/>
                <w:szCs w:val="20"/>
              </w:rPr>
            </w:pPr>
          </w:p>
        </w:tc>
        <w:tc>
          <w:tcPr>
            <w:tcW w:w="990" w:type="dxa"/>
          </w:tcPr>
          <w:p w14:paraId="7AB3E922" w14:textId="77777777" w:rsidR="0061524D" w:rsidRPr="00487927" w:rsidRDefault="0061524D" w:rsidP="0017445F">
            <w:pPr>
              <w:jc w:val="center"/>
              <w:rPr>
                <w:rFonts w:cstheme="minorHAnsi"/>
                <w:szCs w:val="20"/>
              </w:rPr>
            </w:pPr>
          </w:p>
        </w:tc>
        <w:tc>
          <w:tcPr>
            <w:tcW w:w="1080" w:type="dxa"/>
          </w:tcPr>
          <w:p w14:paraId="6303C20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A07DF9" w14:textId="77777777" w:rsidR="0061524D" w:rsidRPr="00283A38" w:rsidRDefault="0061524D" w:rsidP="0017445F">
            <w:pPr>
              <w:jc w:val="center"/>
              <w:rPr>
                <w:rFonts w:cstheme="minorHAnsi"/>
                <w:szCs w:val="20"/>
              </w:rPr>
            </w:pPr>
          </w:p>
        </w:tc>
        <w:tc>
          <w:tcPr>
            <w:tcW w:w="990" w:type="dxa"/>
          </w:tcPr>
          <w:p w14:paraId="38395EE8" w14:textId="77777777" w:rsidR="0061524D" w:rsidRPr="00283A38" w:rsidRDefault="0061524D" w:rsidP="0017445F">
            <w:pPr>
              <w:jc w:val="center"/>
              <w:rPr>
                <w:rFonts w:cstheme="minorHAnsi"/>
                <w:szCs w:val="20"/>
              </w:rPr>
            </w:pPr>
          </w:p>
        </w:tc>
        <w:tc>
          <w:tcPr>
            <w:tcW w:w="1103" w:type="dxa"/>
          </w:tcPr>
          <w:p w14:paraId="102DA5D8" w14:textId="77777777" w:rsidR="0061524D" w:rsidRPr="00283A38" w:rsidRDefault="0061524D" w:rsidP="0017445F">
            <w:pPr>
              <w:jc w:val="center"/>
              <w:rPr>
                <w:rFonts w:cstheme="minorHAnsi"/>
                <w:szCs w:val="20"/>
              </w:rPr>
            </w:pPr>
          </w:p>
        </w:tc>
        <w:tc>
          <w:tcPr>
            <w:tcW w:w="1103" w:type="dxa"/>
          </w:tcPr>
          <w:p w14:paraId="1E8CE313" w14:textId="77777777" w:rsidR="0061524D" w:rsidRPr="00283A38" w:rsidRDefault="0061524D" w:rsidP="0017445F">
            <w:pPr>
              <w:jc w:val="center"/>
              <w:rPr>
                <w:rFonts w:cstheme="minorHAnsi"/>
                <w:szCs w:val="20"/>
              </w:rPr>
            </w:pPr>
          </w:p>
        </w:tc>
      </w:tr>
      <w:tr w:rsidR="0061524D" w:rsidRPr="00487927" w14:paraId="684E7CFF" w14:textId="7FAD4685" w:rsidTr="0061524D">
        <w:tc>
          <w:tcPr>
            <w:tcW w:w="1255" w:type="dxa"/>
          </w:tcPr>
          <w:p w14:paraId="622BE8AD" w14:textId="747C04A7" w:rsidR="0061524D" w:rsidRDefault="0061524D"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61524D" w:rsidRPr="00283A38" w:rsidRDefault="0061524D" w:rsidP="0017445F">
            <w:pPr>
              <w:jc w:val="center"/>
              <w:rPr>
                <w:rFonts w:cstheme="minorHAnsi"/>
                <w:szCs w:val="20"/>
              </w:rPr>
            </w:pPr>
          </w:p>
        </w:tc>
        <w:tc>
          <w:tcPr>
            <w:tcW w:w="990" w:type="dxa"/>
          </w:tcPr>
          <w:p w14:paraId="5164FBF8" w14:textId="77777777" w:rsidR="0061524D" w:rsidRPr="00487927" w:rsidRDefault="0061524D" w:rsidP="0017445F">
            <w:pPr>
              <w:jc w:val="center"/>
              <w:rPr>
                <w:rFonts w:cstheme="minorHAnsi"/>
                <w:szCs w:val="20"/>
              </w:rPr>
            </w:pPr>
          </w:p>
        </w:tc>
        <w:tc>
          <w:tcPr>
            <w:tcW w:w="990" w:type="dxa"/>
          </w:tcPr>
          <w:p w14:paraId="2A233F39" w14:textId="77777777" w:rsidR="0061524D" w:rsidRPr="00487927" w:rsidRDefault="0061524D" w:rsidP="0017445F">
            <w:pPr>
              <w:jc w:val="center"/>
              <w:rPr>
                <w:rFonts w:cstheme="minorHAnsi"/>
                <w:szCs w:val="20"/>
              </w:rPr>
            </w:pPr>
          </w:p>
        </w:tc>
        <w:tc>
          <w:tcPr>
            <w:tcW w:w="990" w:type="dxa"/>
          </w:tcPr>
          <w:p w14:paraId="253D374A" w14:textId="77777777" w:rsidR="0061524D" w:rsidRPr="00487927" w:rsidRDefault="0061524D" w:rsidP="0017445F">
            <w:pPr>
              <w:jc w:val="center"/>
              <w:rPr>
                <w:rFonts w:cstheme="minorHAnsi"/>
                <w:szCs w:val="20"/>
              </w:rPr>
            </w:pPr>
          </w:p>
        </w:tc>
        <w:tc>
          <w:tcPr>
            <w:tcW w:w="990" w:type="dxa"/>
          </w:tcPr>
          <w:p w14:paraId="387ED399" w14:textId="77777777" w:rsidR="0061524D" w:rsidRPr="00487927" w:rsidRDefault="0061524D" w:rsidP="0017445F">
            <w:pPr>
              <w:jc w:val="center"/>
              <w:rPr>
                <w:rFonts w:cstheme="minorHAnsi"/>
                <w:szCs w:val="20"/>
              </w:rPr>
            </w:pPr>
          </w:p>
        </w:tc>
        <w:tc>
          <w:tcPr>
            <w:tcW w:w="990" w:type="dxa"/>
          </w:tcPr>
          <w:p w14:paraId="74885385" w14:textId="77777777" w:rsidR="0061524D" w:rsidRPr="00487927" w:rsidRDefault="0061524D" w:rsidP="0017445F">
            <w:pPr>
              <w:jc w:val="center"/>
              <w:rPr>
                <w:rFonts w:cstheme="minorHAnsi"/>
                <w:szCs w:val="20"/>
              </w:rPr>
            </w:pPr>
          </w:p>
        </w:tc>
        <w:tc>
          <w:tcPr>
            <w:tcW w:w="1080" w:type="dxa"/>
          </w:tcPr>
          <w:p w14:paraId="2CF90556"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30EE2CE" w14:textId="77777777" w:rsidR="0061524D" w:rsidRPr="00283A38" w:rsidRDefault="0061524D" w:rsidP="0017445F">
            <w:pPr>
              <w:jc w:val="center"/>
              <w:rPr>
                <w:rFonts w:cstheme="minorHAnsi"/>
                <w:szCs w:val="20"/>
              </w:rPr>
            </w:pPr>
          </w:p>
        </w:tc>
        <w:tc>
          <w:tcPr>
            <w:tcW w:w="990" w:type="dxa"/>
          </w:tcPr>
          <w:p w14:paraId="2CE6DA95" w14:textId="77777777" w:rsidR="0061524D" w:rsidRPr="00283A38" w:rsidRDefault="0061524D" w:rsidP="0017445F">
            <w:pPr>
              <w:jc w:val="center"/>
              <w:rPr>
                <w:rFonts w:cstheme="minorHAnsi"/>
                <w:szCs w:val="20"/>
              </w:rPr>
            </w:pPr>
          </w:p>
        </w:tc>
        <w:tc>
          <w:tcPr>
            <w:tcW w:w="1103" w:type="dxa"/>
          </w:tcPr>
          <w:p w14:paraId="2DFFC11A" w14:textId="77777777" w:rsidR="0061524D" w:rsidRPr="00283A38" w:rsidRDefault="0061524D" w:rsidP="0017445F">
            <w:pPr>
              <w:jc w:val="center"/>
              <w:rPr>
                <w:rFonts w:cstheme="minorHAnsi"/>
                <w:szCs w:val="20"/>
              </w:rPr>
            </w:pPr>
          </w:p>
        </w:tc>
        <w:tc>
          <w:tcPr>
            <w:tcW w:w="1103" w:type="dxa"/>
          </w:tcPr>
          <w:p w14:paraId="3577631D" w14:textId="77777777" w:rsidR="0061524D" w:rsidRPr="00283A38" w:rsidRDefault="0061524D" w:rsidP="0017445F">
            <w:pPr>
              <w:jc w:val="center"/>
              <w:rPr>
                <w:rFonts w:cstheme="minorHAnsi"/>
                <w:szCs w:val="20"/>
              </w:rPr>
            </w:pPr>
          </w:p>
        </w:tc>
      </w:tr>
      <w:tr w:rsidR="0061524D" w:rsidRPr="00487927" w14:paraId="28BB108A" w14:textId="2FEAEDEF" w:rsidTr="0061524D">
        <w:tc>
          <w:tcPr>
            <w:tcW w:w="1255" w:type="dxa"/>
          </w:tcPr>
          <w:p w14:paraId="261E2ACA" w14:textId="1A1392C5" w:rsidR="0061524D" w:rsidRDefault="0061524D"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61524D" w:rsidRPr="00283A38" w:rsidRDefault="0061524D" w:rsidP="0017445F">
            <w:pPr>
              <w:jc w:val="center"/>
              <w:rPr>
                <w:rFonts w:cstheme="minorHAnsi"/>
                <w:szCs w:val="20"/>
              </w:rPr>
            </w:pPr>
          </w:p>
        </w:tc>
        <w:tc>
          <w:tcPr>
            <w:tcW w:w="990" w:type="dxa"/>
          </w:tcPr>
          <w:p w14:paraId="660DFBC7" w14:textId="77777777" w:rsidR="0061524D" w:rsidRPr="00487927" w:rsidRDefault="0061524D" w:rsidP="0017445F">
            <w:pPr>
              <w:jc w:val="center"/>
              <w:rPr>
                <w:rFonts w:cstheme="minorHAnsi"/>
                <w:szCs w:val="20"/>
              </w:rPr>
            </w:pPr>
          </w:p>
        </w:tc>
        <w:tc>
          <w:tcPr>
            <w:tcW w:w="990" w:type="dxa"/>
          </w:tcPr>
          <w:p w14:paraId="4180F0B6" w14:textId="77777777" w:rsidR="0061524D" w:rsidRPr="00487927" w:rsidRDefault="0061524D" w:rsidP="0017445F">
            <w:pPr>
              <w:jc w:val="center"/>
              <w:rPr>
                <w:rFonts w:cstheme="minorHAnsi"/>
                <w:szCs w:val="20"/>
              </w:rPr>
            </w:pPr>
          </w:p>
        </w:tc>
        <w:tc>
          <w:tcPr>
            <w:tcW w:w="990" w:type="dxa"/>
          </w:tcPr>
          <w:p w14:paraId="0A9F53C8" w14:textId="77777777" w:rsidR="0061524D" w:rsidRPr="00487927" w:rsidRDefault="0061524D" w:rsidP="0017445F">
            <w:pPr>
              <w:jc w:val="center"/>
              <w:rPr>
                <w:rFonts w:cstheme="minorHAnsi"/>
                <w:szCs w:val="20"/>
              </w:rPr>
            </w:pPr>
          </w:p>
        </w:tc>
        <w:tc>
          <w:tcPr>
            <w:tcW w:w="990" w:type="dxa"/>
          </w:tcPr>
          <w:p w14:paraId="1D5DD515" w14:textId="77777777" w:rsidR="0061524D" w:rsidRPr="00487927" w:rsidRDefault="0061524D" w:rsidP="0017445F">
            <w:pPr>
              <w:jc w:val="center"/>
              <w:rPr>
                <w:rFonts w:cstheme="minorHAnsi"/>
                <w:szCs w:val="20"/>
              </w:rPr>
            </w:pPr>
          </w:p>
        </w:tc>
        <w:tc>
          <w:tcPr>
            <w:tcW w:w="990" w:type="dxa"/>
          </w:tcPr>
          <w:p w14:paraId="33C44DA9" w14:textId="77777777" w:rsidR="0061524D" w:rsidRPr="00487927" w:rsidRDefault="0061524D" w:rsidP="0017445F">
            <w:pPr>
              <w:jc w:val="center"/>
              <w:rPr>
                <w:rFonts w:cstheme="minorHAnsi"/>
                <w:szCs w:val="20"/>
              </w:rPr>
            </w:pPr>
          </w:p>
        </w:tc>
        <w:tc>
          <w:tcPr>
            <w:tcW w:w="1080" w:type="dxa"/>
          </w:tcPr>
          <w:p w14:paraId="0CE42DBB"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E23408" w14:textId="77777777" w:rsidR="0061524D" w:rsidRPr="00283A38" w:rsidRDefault="0061524D" w:rsidP="0017445F">
            <w:pPr>
              <w:jc w:val="center"/>
              <w:rPr>
                <w:rFonts w:cstheme="minorHAnsi"/>
                <w:szCs w:val="20"/>
              </w:rPr>
            </w:pPr>
          </w:p>
        </w:tc>
        <w:tc>
          <w:tcPr>
            <w:tcW w:w="990" w:type="dxa"/>
          </w:tcPr>
          <w:p w14:paraId="05C65FAD" w14:textId="77777777" w:rsidR="0061524D" w:rsidRPr="00283A38" w:rsidRDefault="0061524D" w:rsidP="0017445F">
            <w:pPr>
              <w:jc w:val="center"/>
              <w:rPr>
                <w:rFonts w:cstheme="minorHAnsi"/>
                <w:szCs w:val="20"/>
              </w:rPr>
            </w:pPr>
          </w:p>
        </w:tc>
        <w:tc>
          <w:tcPr>
            <w:tcW w:w="1103" w:type="dxa"/>
          </w:tcPr>
          <w:p w14:paraId="5A937109" w14:textId="77777777" w:rsidR="0061524D" w:rsidRPr="00283A38" w:rsidRDefault="0061524D" w:rsidP="0017445F">
            <w:pPr>
              <w:jc w:val="center"/>
              <w:rPr>
                <w:rFonts w:cstheme="minorHAnsi"/>
                <w:szCs w:val="20"/>
              </w:rPr>
            </w:pPr>
          </w:p>
        </w:tc>
        <w:tc>
          <w:tcPr>
            <w:tcW w:w="1103" w:type="dxa"/>
          </w:tcPr>
          <w:p w14:paraId="62B6B307" w14:textId="77777777" w:rsidR="0061524D" w:rsidRPr="00283A38" w:rsidRDefault="0061524D" w:rsidP="0017445F">
            <w:pPr>
              <w:jc w:val="center"/>
              <w:rPr>
                <w:rFonts w:cstheme="minorHAnsi"/>
                <w:szCs w:val="20"/>
              </w:rPr>
            </w:pPr>
          </w:p>
        </w:tc>
      </w:tr>
      <w:tr w:rsidR="0061524D" w:rsidRPr="00487927" w14:paraId="6696F4F7" w14:textId="6D8C50E7" w:rsidTr="0061524D">
        <w:tc>
          <w:tcPr>
            <w:tcW w:w="1255" w:type="dxa"/>
          </w:tcPr>
          <w:p w14:paraId="2B763B0D" w14:textId="17C67163" w:rsidR="0061524D" w:rsidRDefault="0061524D"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61524D" w:rsidRPr="00283A38" w:rsidRDefault="0061524D" w:rsidP="0017445F">
            <w:pPr>
              <w:jc w:val="center"/>
              <w:rPr>
                <w:rFonts w:cstheme="minorHAnsi"/>
                <w:szCs w:val="20"/>
              </w:rPr>
            </w:pPr>
          </w:p>
        </w:tc>
        <w:tc>
          <w:tcPr>
            <w:tcW w:w="990" w:type="dxa"/>
          </w:tcPr>
          <w:p w14:paraId="0E4DCA96" w14:textId="77777777" w:rsidR="0061524D" w:rsidRPr="00487927" w:rsidRDefault="0061524D" w:rsidP="0017445F">
            <w:pPr>
              <w:jc w:val="center"/>
              <w:rPr>
                <w:rFonts w:cstheme="minorHAnsi"/>
                <w:szCs w:val="20"/>
              </w:rPr>
            </w:pPr>
          </w:p>
        </w:tc>
        <w:tc>
          <w:tcPr>
            <w:tcW w:w="990" w:type="dxa"/>
          </w:tcPr>
          <w:p w14:paraId="59618D45" w14:textId="77777777" w:rsidR="0061524D" w:rsidRPr="00487927" w:rsidRDefault="0061524D" w:rsidP="0017445F">
            <w:pPr>
              <w:jc w:val="center"/>
              <w:rPr>
                <w:rFonts w:cstheme="minorHAnsi"/>
                <w:szCs w:val="20"/>
              </w:rPr>
            </w:pPr>
          </w:p>
        </w:tc>
        <w:tc>
          <w:tcPr>
            <w:tcW w:w="990" w:type="dxa"/>
          </w:tcPr>
          <w:p w14:paraId="0E75736D" w14:textId="77777777" w:rsidR="0061524D" w:rsidRPr="00487927" w:rsidRDefault="0061524D" w:rsidP="0017445F">
            <w:pPr>
              <w:jc w:val="center"/>
              <w:rPr>
                <w:rFonts w:cstheme="minorHAnsi"/>
                <w:szCs w:val="20"/>
              </w:rPr>
            </w:pPr>
          </w:p>
        </w:tc>
        <w:tc>
          <w:tcPr>
            <w:tcW w:w="990" w:type="dxa"/>
          </w:tcPr>
          <w:p w14:paraId="4AD9CA87" w14:textId="77777777" w:rsidR="0061524D" w:rsidRPr="00487927" w:rsidRDefault="0061524D" w:rsidP="0017445F">
            <w:pPr>
              <w:jc w:val="center"/>
              <w:rPr>
                <w:rFonts w:cstheme="minorHAnsi"/>
                <w:szCs w:val="20"/>
              </w:rPr>
            </w:pPr>
          </w:p>
        </w:tc>
        <w:tc>
          <w:tcPr>
            <w:tcW w:w="990" w:type="dxa"/>
          </w:tcPr>
          <w:p w14:paraId="203B8426" w14:textId="77777777" w:rsidR="0061524D" w:rsidRPr="00487927" w:rsidRDefault="0061524D" w:rsidP="0017445F">
            <w:pPr>
              <w:jc w:val="center"/>
              <w:rPr>
                <w:rFonts w:cstheme="minorHAnsi"/>
                <w:szCs w:val="20"/>
              </w:rPr>
            </w:pPr>
          </w:p>
        </w:tc>
        <w:tc>
          <w:tcPr>
            <w:tcW w:w="1080" w:type="dxa"/>
          </w:tcPr>
          <w:p w14:paraId="264956E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729EEF" w14:textId="77777777" w:rsidR="0061524D" w:rsidRPr="00283A38" w:rsidRDefault="0061524D" w:rsidP="0017445F">
            <w:pPr>
              <w:jc w:val="center"/>
              <w:rPr>
                <w:rFonts w:cstheme="minorHAnsi"/>
                <w:szCs w:val="20"/>
              </w:rPr>
            </w:pPr>
          </w:p>
        </w:tc>
        <w:tc>
          <w:tcPr>
            <w:tcW w:w="990" w:type="dxa"/>
          </w:tcPr>
          <w:p w14:paraId="1046AA07" w14:textId="77777777" w:rsidR="0061524D" w:rsidRPr="00283A38" w:rsidRDefault="0061524D" w:rsidP="0017445F">
            <w:pPr>
              <w:jc w:val="center"/>
              <w:rPr>
                <w:rFonts w:cstheme="minorHAnsi"/>
                <w:szCs w:val="20"/>
              </w:rPr>
            </w:pPr>
          </w:p>
        </w:tc>
        <w:tc>
          <w:tcPr>
            <w:tcW w:w="1103" w:type="dxa"/>
          </w:tcPr>
          <w:p w14:paraId="5401AC90" w14:textId="77777777" w:rsidR="0061524D" w:rsidRPr="00283A38" w:rsidRDefault="0061524D" w:rsidP="0017445F">
            <w:pPr>
              <w:jc w:val="center"/>
              <w:rPr>
                <w:rFonts w:cstheme="minorHAnsi"/>
                <w:szCs w:val="20"/>
              </w:rPr>
            </w:pPr>
          </w:p>
        </w:tc>
        <w:tc>
          <w:tcPr>
            <w:tcW w:w="1103" w:type="dxa"/>
          </w:tcPr>
          <w:p w14:paraId="3B08AEB8" w14:textId="77777777" w:rsidR="0061524D" w:rsidRPr="00283A38" w:rsidRDefault="0061524D" w:rsidP="0017445F">
            <w:pPr>
              <w:jc w:val="center"/>
              <w:rPr>
                <w:rFonts w:cstheme="minorHAnsi"/>
                <w:szCs w:val="20"/>
              </w:rPr>
            </w:pPr>
          </w:p>
        </w:tc>
      </w:tr>
      <w:tr w:rsidR="0061524D" w:rsidRPr="00487927" w14:paraId="784FD7EB" w14:textId="4596C5B8" w:rsidTr="0061524D">
        <w:tc>
          <w:tcPr>
            <w:tcW w:w="1255" w:type="dxa"/>
          </w:tcPr>
          <w:p w14:paraId="1DFBBFC5" w14:textId="375D3241" w:rsidR="0061524D" w:rsidRDefault="0061524D"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61524D" w:rsidRPr="00283A38" w:rsidRDefault="0061524D" w:rsidP="0017445F">
            <w:pPr>
              <w:jc w:val="center"/>
              <w:rPr>
                <w:rFonts w:cstheme="minorHAnsi"/>
                <w:szCs w:val="20"/>
              </w:rPr>
            </w:pPr>
          </w:p>
        </w:tc>
        <w:tc>
          <w:tcPr>
            <w:tcW w:w="990" w:type="dxa"/>
          </w:tcPr>
          <w:p w14:paraId="24DAAB6E" w14:textId="77777777" w:rsidR="0061524D" w:rsidRPr="00487927" w:rsidRDefault="0061524D" w:rsidP="0017445F">
            <w:pPr>
              <w:jc w:val="center"/>
              <w:rPr>
                <w:rFonts w:cstheme="minorHAnsi"/>
                <w:szCs w:val="20"/>
              </w:rPr>
            </w:pPr>
          </w:p>
        </w:tc>
        <w:tc>
          <w:tcPr>
            <w:tcW w:w="990" w:type="dxa"/>
          </w:tcPr>
          <w:p w14:paraId="73EF5F11" w14:textId="77777777" w:rsidR="0061524D" w:rsidRPr="00487927" w:rsidRDefault="0061524D" w:rsidP="0017445F">
            <w:pPr>
              <w:jc w:val="center"/>
              <w:rPr>
                <w:rFonts w:cstheme="minorHAnsi"/>
                <w:szCs w:val="20"/>
              </w:rPr>
            </w:pPr>
          </w:p>
        </w:tc>
        <w:tc>
          <w:tcPr>
            <w:tcW w:w="990" w:type="dxa"/>
          </w:tcPr>
          <w:p w14:paraId="411F13A6" w14:textId="77777777" w:rsidR="0061524D" w:rsidRPr="00487927" w:rsidRDefault="0061524D" w:rsidP="0017445F">
            <w:pPr>
              <w:jc w:val="center"/>
              <w:rPr>
                <w:rFonts w:cstheme="minorHAnsi"/>
                <w:szCs w:val="20"/>
              </w:rPr>
            </w:pPr>
          </w:p>
        </w:tc>
        <w:tc>
          <w:tcPr>
            <w:tcW w:w="990" w:type="dxa"/>
          </w:tcPr>
          <w:p w14:paraId="6041A689" w14:textId="77777777" w:rsidR="0061524D" w:rsidRPr="00487927" w:rsidRDefault="0061524D" w:rsidP="0017445F">
            <w:pPr>
              <w:jc w:val="center"/>
              <w:rPr>
                <w:rFonts w:cstheme="minorHAnsi"/>
                <w:szCs w:val="20"/>
              </w:rPr>
            </w:pPr>
          </w:p>
        </w:tc>
        <w:tc>
          <w:tcPr>
            <w:tcW w:w="990" w:type="dxa"/>
          </w:tcPr>
          <w:p w14:paraId="519ED0CD" w14:textId="77777777" w:rsidR="0061524D" w:rsidRPr="00487927" w:rsidRDefault="0061524D" w:rsidP="0017445F">
            <w:pPr>
              <w:jc w:val="center"/>
              <w:rPr>
                <w:rFonts w:cstheme="minorHAnsi"/>
                <w:szCs w:val="20"/>
              </w:rPr>
            </w:pPr>
          </w:p>
        </w:tc>
        <w:tc>
          <w:tcPr>
            <w:tcW w:w="1080" w:type="dxa"/>
          </w:tcPr>
          <w:p w14:paraId="54BD2C0D" w14:textId="7F91552C" w:rsidR="0061524D" w:rsidRPr="00283A38" w:rsidRDefault="0061524D" w:rsidP="0017445F">
            <w:pPr>
              <w:jc w:val="center"/>
              <w:rPr>
                <w:rFonts w:cstheme="minorHAnsi"/>
                <w:szCs w:val="20"/>
              </w:rPr>
            </w:pPr>
            <w:r w:rsidRPr="00283A38">
              <w:rPr>
                <w:rFonts w:cstheme="minorHAnsi"/>
                <w:szCs w:val="20"/>
              </w:rPr>
              <w:t>•</w:t>
            </w:r>
          </w:p>
        </w:tc>
        <w:tc>
          <w:tcPr>
            <w:tcW w:w="990" w:type="dxa"/>
          </w:tcPr>
          <w:p w14:paraId="7594A85C" w14:textId="77777777" w:rsidR="0061524D" w:rsidRPr="00283A38" w:rsidRDefault="0061524D" w:rsidP="0017445F">
            <w:pPr>
              <w:jc w:val="center"/>
              <w:rPr>
                <w:rFonts w:cstheme="minorHAnsi"/>
                <w:szCs w:val="20"/>
              </w:rPr>
            </w:pPr>
          </w:p>
        </w:tc>
        <w:tc>
          <w:tcPr>
            <w:tcW w:w="990" w:type="dxa"/>
          </w:tcPr>
          <w:p w14:paraId="441F1941" w14:textId="77777777" w:rsidR="0061524D" w:rsidRPr="00283A38" w:rsidRDefault="0061524D" w:rsidP="0017445F">
            <w:pPr>
              <w:jc w:val="center"/>
              <w:rPr>
                <w:rFonts w:cstheme="minorHAnsi"/>
                <w:szCs w:val="20"/>
              </w:rPr>
            </w:pPr>
          </w:p>
        </w:tc>
        <w:tc>
          <w:tcPr>
            <w:tcW w:w="1103" w:type="dxa"/>
          </w:tcPr>
          <w:p w14:paraId="1BF4C0A6" w14:textId="77777777" w:rsidR="0061524D" w:rsidRPr="00283A38" w:rsidRDefault="0061524D" w:rsidP="0017445F">
            <w:pPr>
              <w:jc w:val="center"/>
              <w:rPr>
                <w:rFonts w:cstheme="minorHAnsi"/>
                <w:szCs w:val="20"/>
              </w:rPr>
            </w:pPr>
          </w:p>
        </w:tc>
        <w:tc>
          <w:tcPr>
            <w:tcW w:w="1103" w:type="dxa"/>
          </w:tcPr>
          <w:p w14:paraId="442BFA29" w14:textId="77777777" w:rsidR="0061524D" w:rsidRPr="00283A38" w:rsidRDefault="0061524D" w:rsidP="0017445F">
            <w:pPr>
              <w:jc w:val="center"/>
              <w:rPr>
                <w:rFonts w:cstheme="minorHAnsi"/>
                <w:szCs w:val="20"/>
              </w:rPr>
            </w:pPr>
          </w:p>
        </w:tc>
      </w:tr>
      <w:tr w:rsidR="0061524D" w:rsidRPr="00487927" w14:paraId="0D336415" w14:textId="39742E7D" w:rsidTr="0061524D">
        <w:tc>
          <w:tcPr>
            <w:tcW w:w="1255" w:type="dxa"/>
          </w:tcPr>
          <w:p w14:paraId="484091E7" w14:textId="071A6E6E" w:rsidR="0061524D" w:rsidRDefault="0061524D"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61524D" w:rsidRPr="00283A38" w:rsidRDefault="0061524D" w:rsidP="0017445F">
            <w:pPr>
              <w:jc w:val="center"/>
              <w:rPr>
                <w:rFonts w:cstheme="minorHAnsi"/>
                <w:szCs w:val="20"/>
              </w:rPr>
            </w:pPr>
          </w:p>
        </w:tc>
        <w:tc>
          <w:tcPr>
            <w:tcW w:w="990" w:type="dxa"/>
          </w:tcPr>
          <w:p w14:paraId="1E073EAC" w14:textId="77777777" w:rsidR="0061524D" w:rsidRPr="00487927" w:rsidRDefault="0061524D" w:rsidP="0017445F">
            <w:pPr>
              <w:jc w:val="center"/>
              <w:rPr>
                <w:rFonts w:cstheme="minorHAnsi"/>
                <w:szCs w:val="20"/>
              </w:rPr>
            </w:pPr>
          </w:p>
        </w:tc>
        <w:tc>
          <w:tcPr>
            <w:tcW w:w="990" w:type="dxa"/>
          </w:tcPr>
          <w:p w14:paraId="16FC1FBC" w14:textId="77777777" w:rsidR="0061524D" w:rsidRPr="00487927" w:rsidRDefault="0061524D" w:rsidP="0017445F">
            <w:pPr>
              <w:jc w:val="center"/>
              <w:rPr>
                <w:rFonts w:cstheme="minorHAnsi"/>
                <w:szCs w:val="20"/>
              </w:rPr>
            </w:pPr>
          </w:p>
        </w:tc>
        <w:tc>
          <w:tcPr>
            <w:tcW w:w="990" w:type="dxa"/>
          </w:tcPr>
          <w:p w14:paraId="615A1B34" w14:textId="77777777" w:rsidR="0061524D" w:rsidRPr="00487927" w:rsidRDefault="0061524D" w:rsidP="0017445F">
            <w:pPr>
              <w:jc w:val="center"/>
              <w:rPr>
                <w:rFonts w:cstheme="minorHAnsi"/>
                <w:szCs w:val="20"/>
              </w:rPr>
            </w:pPr>
          </w:p>
        </w:tc>
        <w:tc>
          <w:tcPr>
            <w:tcW w:w="990" w:type="dxa"/>
          </w:tcPr>
          <w:p w14:paraId="58D284AA" w14:textId="77777777" w:rsidR="0061524D" w:rsidRPr="00487927" w:rsidRDefault="0061524D" w:rsidP="0017445F">
            <w:pPr>
              <w:jc w:val="center"/>
              <w:rPr>
                <w:rFonts w:cstheme="minorHAnsi"/>
                <w:szCs w:val="20"/>
              </w:rPr>
            </w:pPr>
          </w:p>
        </w:tc>
        <w:tc>
          <w:tcPr>
            <w:tcW w:w="990" w:type="dxa"/>
          </w:tcPr>
          <w:p w14:paraId="1F384161" w14:textId="77777777" w:rsidR="0061524D" w:rsidRPr="00487927" w:rsidRDefault="0061524D" w:rsidP="0017445F">
            <w:pPr>
              <w:jc w:val="center"/>
              <w:rPr>
                <w:rFonts w:cstheme="minorHAnsi"/>
                <w:szCs w:val="20"/>
              </w:rPr>
            </w:pPr>
          </w:p>
        </w:tc>
        <w:tc>
          <w:tcPr>
            <w:tcW w:w="1080" w:type="dxa"/>
          </w:tcPr>
          <w:p w14:paraId="4C30F4F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E90AB8" w14:textId="77777777" w:rsidR="0061524D" w:rsidRPr="00283A38" w:rsidRDefault="0061524D" w:rsidP="0017445F">
            <w:pPr>
              <w:jc w:val="center"/>
              <w:rPr>
                <w:rFonts w:cstheme="minorHAnsi"/>
                <w:szCs w:val="20"/>
              </w:rPr>
            </w:pPr>
          </w:p>
        </w:tc>
        <w:tc>
          <w:tcPr>
            <w:tcW w:w="990" w:type="dxa"/>
          </w:tcPr>
          <w:p w14:paraId="64B3F14A" w14:textId="77777777" w:rsidR="0061524D" w:rsidRPr="00283A38" w:rsidRDefault="0061524D" w:rsidP="0017445F">
            <w:pPr>
              <w:jc w:val="center"/>
              <w:rPr>
                <w:rFonts w:cstheme="minorHAnsi"/>
                <w:szCs w:val="20"/>
              </w:rPr>
            </w:pPr>
          </w:p>
        </w:tc>
        <w:tc>
          <w:tcPr>
            <w:tcW w:w="1103" w:type="dxa"/>
          </w:tcPr>
          <w:p w14:paraId="712EEA15" w14:textId="77777777" w:rsidR="0061524D" w:rsidRPr="00283A38" w:rsidRDefault="0061524D" w:rsidP="0017445F">
            <w:pPr>
              <w:jc w:val="center"/>
              <w:rPr>
                <w:rFonts w:cstheme="minorHAnsi"/>
                <w:szCs w:val="20"/>
              </w:rPr>
            </w:pPr>
          </w:p>
        </w:tc>
        <w:tc>
          <w:tcPr>
            <w:tcW w:w="1103" w:type="dxa"/>
          </w:tcPr>
          <w:p w14:paraId="3928493A" w14:textId="77777777" w:rsidR="0061524D" w:rsidRPr="00283A38" w:rsidRDefault="0061524D" w:rsidP="0017445F">
            <w:pPr>
              <w:jc w:val="center"/>
              <w:rPr>
                <w:rFonts w:cstheme="minorHAnsi"/>
                <w:szCs w:val="20"/>
              </w:rPr>
            </w:pPr>
          </w:p>
        </w:tc>
      </w:tr>
      <w:tr w:rsidR="0061524D" w:rsidRPr="00487927" w14:paraId="4DFFDA21" w14:textId="1B743E61" w:rsidTr="0061524D">
        <w:tc>
          <w:tcPr>
            <w:tcW w:w="1255" w:type="dxa"/>
          </w:tcPr>
          <w:p w14:paraId="079328C3" w14:textId="301D25E8" w:rsidR="0061524D" w:rsidRDefault="0061524D"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61524D" w:rsidRPr="00283A38" w:rsidRDefault="0061524D" w:rsidP="0017445F">
            <w:pPr>
              <w:jc w:val="center"/>
              <w:rPr>
                <w:rFonts w:cstheme="minorHAnsi"/>
                <w:szCs w:val="20"/>
              </w:rPr>
            </w:pPr>
          </w:p>
        </w:tc>
        <w:tc>
          <w:tcPr>
            <w:tcW w:w="990" w:type="dxa"/>
          </w:tcPr>
          <w:p w14:paraId="22E0E86B" w14:textId="77777777" w:rsidR="0061524D" w:rsidRPr="00487927" w:rsidRDefault="0061524D" w:rsidP="0017445F">
            <w:pPr>
              <w:jc w:val="center"/>
              <w:rPr>
                <w:rFonts w:cstheme="minorHAnsi"/>
                <w:szCs w:val="20"/>
              </w:rPr>
            </w:pPr>
          </w:p>
        </w:tc>
        <w:tc>
          <w:tcPr>
            <w:tcW w:w="990" w:type="dxa"/>
          </w:tcPr>
          <w:p w14:paraId="2941095E" w14:textId="77777777" w:rsidR="0061524D" w:rsidRPr="00487927" w:rsidRDefault="0061524D" w:rsidP="0017445F">
            <w:pPr>
              <w:jc w:val="center"/>
              <w:rPr>
                <w:rFonts w:cstheme="minorHAnsi"/>
                <w:szCs w:val="20"/>
              </w:rPr>
            </w:pPr>
          </w:p>
        </w:tc>
        <w:tc>
          <w:tcPr>
            <w:tcW w:w="990" w:type="dxa"/>
          </w:tcPr>
          <w:p w14:paraId="3F113357" w14:textId="77777777" w:rsidR="0061524D" w:rsidRPr="00487927" w:rsidRDefault="0061524D" w:rsidP="0017445F">
            <w:pPr>
              <w:jc w:val="center"/>
              <w:rPr>
                <w:rFonts w:cstheme="minorHAnsi"/>
                <w:szCs w:val="20"/>
              </w:rPr>
            </w:pPr>
          </w:p>
        </w:tc>
        <w:tc>
          <w:tcPr>
            <w:tcW w:w="990" w:type="dxa"/>
          </w:tcPr>
          <w:p w14:paraId="11EB626E" w14:textId="77777777" w:rsidR="0061524D" w:rsidRPr="00487927" w:rsidRDefault="0061524D" w:rsidP="0017445F">
            <w:pPr>
              <w:jc w:val="center"/>
              <w:rPr>
                <w:rFonts w:cstheme="minorHAnsi"/>
                <w:szCs w:val="20"/>
              </w:rPr>
            </w:pPr>
          </w:p>
        </w:tc>
        <w:tc>
          <w:tcPr>
            <w:tcW w:w="990" w:type="dxa"/>
          </w:tcPr>
          <w:p w14:paraId="0E2BD6ED" w14:textId="77777777" w:rsidR="0061524D" w:rsidRPr="00487927" w:rsidRDefault="0061524D" w:rsidP="0017445F">
            <w:pPr>
              <w:jc w:val="center"/>
              <w:rPr>
                <w:rFonts w:cstheme="minorHAnsi"/>
                <w:szCs w:val="20"/>
              </w:rPr>
            </w:pPr>
          </w:p>
        </w:tc>
        <w:tc>
          <w:tcPr>
            <w:tcW w:w="1080" w:type="dxa"/>
          </w:tcPr>
          <w:p w14:paraId="42E1081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3081A2" w14:textId="77777777" w:rsidR="0061524D" w:rsidRPr="00283A38" w:rsidRDefault="0061524D" w:rsidP="0017445F">
            <w:pPr>
              <w:jc w:val="center"/>
              <w:rPr>
                <w:rFonts w:cstheme="minorHAnsi"/>
                <w:szCs w:val="20"/>
              </w:rPr>
            </w:pPr>
          </w:p>
        </w:tc>
        <w:tc>
          <w:tcPr>
            <w:tcW w:w="990" w:type="dxa"/>
          </w:tcPr>
          <w:p w14:paraId="3C4AD5E0" w14:textId="77777777" w:rsidR="0061524D" w:rsidRPr="00283A38" w:rsidRDefault="0061524D" w:rsidP="0017445F">
            <w:pPr>
              <w:jc w:val="center"/>
              <w:rPr>
                <w:rFonts w:cstheme="minorHAnsi"/>
                <w:szCs w:val="20"/>
              </w:rPr>
            </w:pPr>
          </w:p>
        </w:tc>
        <w:tc>
          <w:tcPr>
            <w:tcW w:w="1103" w:type="dxa"/>
          </w:tcPr>
          <w:p w14:paraId="6BF7A9EF" w14:textId="77777777" w:rsidR="0061524D" w:rsidRPr="00283A38" w:rsidRDefault="0061524D" w:rsidP="0017445F">
            <w:pPr>
              <w:jc w:val="center"/>
              <w:rPr>
                <w:rFonts w:cstheme="minorHAnsi"/>
                <w:szCs w:val="20"/>
              </w:rPr>
            </w:pPr>
          </w:p>
        </w:tc>
        <w:tc>
          <w:tcPr>
            <w:tcW w:w="1103" w:type="dxa"/>
          </w:tcPr>
          <w:p w14:paraId="5589C6FC" w14:textId="77777777" w:rsidR="0061524D" w:rsidRPr="00283A38" w:rsidRDefault="0061524D" w:rsidP="0017445F">
            <w:pPr>
              <w:jc w:val="center"/>
              <w:rPr>
                <w:rFonts w:cstheme="minorHAnsi"/>
                <w:szCs w:val="20"/>
              </w:rPr>
            </w:pPr>
          </w:p>
        </w:tc>
      </w:tr>
      <w:tr w:rsidR="0061524D" w:rsidRPr="00487927" w14:paraId="05EA2DCF" w14:textId="6ECFDCBB" w:rsidTr="0061524D">
        <w:tc>
          <w:tcPr>
            <w:tcW w:w="1255" w:type="dxa"/>
          </w:tcPr>
          <w:p w14:paraId="6B600F49" w14:textId="703EE9E0" w:rsidR="0061524D" w:rsidRDefault="0061524D"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61524D" w:rsidRPr="00283A38" w:rsidRDefault="0061524D" w:rsidP="0017445F">
            <w:pPr>
              <w:jc w:val="center"/>
              <w:rPr>
                <w:rFonts w:cstheme="minorHAnsi"/>
                <w:szCs w:val="20"/>
              </w:rPr>
            </w:pPr>
          </w:p>
        </w:tc>
        <w:tc>
          <w:tcPr>
            <w:tcW w:w="990" w:type="dxa"/>
          </w:tcPr>
          <w:p w14:paraId="65DABCED" w14:textId="77777777" w:rsidR="0061524D" w:rsidRPr="00487927" w:rsidRDefault="0061524D" w:rsidP="0017445F">
            <w:pPr>
              <w:jc w:val="center"/>
              <w:rPr>
                <w:rFonts w:cstheme="minorHAnsi"/>
                <w:szCs w:val="20"/>
              </w:rPr>
            </w:pPr>
          </w:p>
        </w:tc>
        <w:tc>
          <w:tcPr>
            <w:tcW w:w="990" w:type="dxa"/>
          </w:tcPr>
          <w:p w14:paraId="138EAFDC" w14:textId="77777777" w:rsidR="0061524D" w:rsidRPr="00487927" w:rsidRDefault="0061524D" w:rsidP="0017445F">
            <w:pPr>
              <w:jc w:val="center"/>
              <w:rPr>
                <w:rFonts w:cstheme="minorHAnsi"/>
                <w:szCs w:val="20"/>
              </w:rPr>
            </w:pPr>
          </w:p>
        </w:tc>
        <w:tc>
          <w:tcPr>
            <w:tcW w:w="990" w:type="dxa"/>
          </w:tcPr>
          <w:p w14:paraId="63FD43A4" w14:textId="77777777" w:rsidR="0061524D" w:rsidRPr="00487927" w:rsidRDefault="0061524D" w:rsidP="0017445F">
            <w:pPr>
              <w:jc w:val="center"/>
              <w:rPr>
                <w:rFonts w:cstheme="minorHAnsi"/>
                <w:szCs w:val="20"/>
              </w:rPr>
            </w:pPr>
          </w:p>
        </w:tc>
        <w:tc>
          <w:tcPr>
            <w:tcW w:w="990" w:type="dxa"/>
          </w:tcPr>
          <w:p w14:paraId="0618D7AD" w14:textId="77777777" w:rsidR="0061524D" w:rsidRPr="00487927" w:rsidRDefault="0061524D" w:rsidP="0017445F">
            <w:pPr>
              <w:jc w:val="center"/>
              <w:rPr>
                <w:rFonts w:cstheme="minorHAnsi"/>
                <w:szCs w:val="20"/>
              </w:rPr>
            </w:pPr>
          </w:p>
        </w:tc>
        <w:tc>
          <w:tcPr>
            <w:tcW w:w="990" w:type="dxa"/>
          </w:tcPr>
          <w:p w14:paraId="0216CD4F" w14:textId="77777777" w:rsidR="0061524D" w:rsidRPr="00487927" w:rsidRDefault="0061524D" w:rsidP="0017445F">
            <w:pPr>
              <w:jc w:val="center"/>
              <w:rPr>
                <w:rFonts w:cstheme="minorHAnsi"/>
                <w:szCs w:val="20"/>
              </w:rPr>
            </w:pPr>
          </w:p>
        </w:tc>
        <w:tc>
          <w:tcPr>
            <w:tcW w:w="1080" w:type="dxa"/>
          </w:tcPr>
          <w:p w14:paraId="3FCF11C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77F4C8F" w14:textId="77777777" w:rsidR="0061524D" w:rsidRPr="00283A38" w:rsidRDefault="0061524D" w:rsidP="0017445F">
            <w:pPr>
              <w:jc w:val="center"/>
              <w:rPr>
                <w:rFonts w:cstheme="minorHAnsi"/>
                <w:szCs w:val="20"/>
              </w:rPr>
            </w:pPr>
          </w:p>
        </w:tc>
        <w:tc>
          <w:tcPr>
            <w:tcW w:w="990" w:type="dxa"/>
          </w:tcPr>
          <w:p w14:paraId="6037E741" w14:textId="77777777" w:rsidR="0061524D" w:rsidRPr="00283A38" w:rsidRDefault="0061524D" w:rsidP="0017445F">
            <w:pPr>
              <w:jc w:val="center"/>
              <w:rPr>
                <w:rFonts w:cstheme="minorHAnsi"/>
                <w:szCs w:val="20"/>
              </w:rPr>
            </w:pPr>
          </w:p>
        </w:tc>
        <w:tc>
          <w:tcPr>
            <w:tcW w:w="1103" w:type="dxa"/>
          </w:tcPr>
          <w:p w14:paraId="6D2871CF" w14:textId="77777777" w:rsidR="0061524D" w:rsidRPr="00283A38" w:rsidRDefault="0061524D" w:rsidP="0017445F">
            <w:pPr>
              <w:jc w:val="center"/>
              <w:rPr>
                <w:rFonts w:cstheme="minorHAnsi"/>
                <w:szCs w:val="20"/>
              </w:rPr>
            </w:pPr>
          </w:p>
        </w:tc>
        <w:tc>
          <w:tcPr>
            <w:tcW w:w="1103" w:type="dxa"/>
          </w:tcPr>
          <w:p w14:paraId="3753DB22" w14:textId="77777777" w:rsidR="0061524D" w:rsidRPr="00283A38" w:rsidRDefault="0061524D" w:rsidP="0017445F">
            <w:pPr>
              <w:jc w:val="center"/>
              <w:rPr>
                <w:rFonts w:cstheme="minorHAnsi"/>
                <w:szCs w:val="20"/>
              </w:rPr>
            </w:pPr>
          </w:p>
        </w:tc>
      </w:tr>
      <w:tr w:rsidR="0061524D" w:rsidRPr="00487927" w14:paraId="1E4FDDC0" w14:textId="42512009" w:rsidTr="0061524D">
        <w:tc>
          <w:tcPr>
            <w:tcW w:w="1255" w:type="dxa"/>
          </w:tcPr>
          <w:p w14:paraId="03EC03E4" w14:textId="6564122C" w:rsidR="0061524D" w:rsidRDefault="0061524D"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61524D" w:rsidRPr="00283A38" w:rsidRDefault="0061524D" w:rsidP="0017445F">
            <w:pPr>
              <w:jc w:val="center"/>
              <w:rPr>
                <w:rFonts w:cstheme="minorHAnsi"/>
                <w:szCs w:val="20"/>
              </w:rPr>
            </w:pPr>
          </w:p>
        </w:tc>
        <w:tc>
          <w:tcPr>
            <w:tcW w:w="990" w:type="dxa"/>
          </w:tcPr>
          <w:p w14:paraId="01B20AD4" w14:textId="77777777" w:rsidR="0061524D" w:rsidRPr="00487927" w:rsidRDefault="0061524D" w:rsidP="0017445F">
            <w:pPr>
              <w:jc w:val="center"/>
              <w:rPr>
                <w:rFonts w:cstheme="minorHAnsi"/>
                <w:szCs w:val="20"/>
              </w:rPr>
            </w:pPr>
          </w:p>
        </w:tc>
        <w:tc>
          <w:tcPr>
            <w:tcW w:w="990" w:type="dxa"/>
          </w:tcPr>
          <w:p w14:paraId="265616AC" w14:textId="77777777" w:rsidR="0061524D" w:rsidRPr="00487927" w:rsidRDefault="0061524D" w:rsidP="0017445F">
            <w:pPr>
              <w:jc w:val="center"/>
              <w:rPr>
                <w:rFonts w:cstheme="minorHAnsi"/>
                <w:szCs w:val="20"/>
              </w:rPr>
            </w:pPr>
          </w:p>
        </w:tc>
        <w:tc>
          <w:tcPr>
            <w:tcW w:w="990" w:type="dxa"/>
          </w:tcPr>
          <w:p w14:paraId="4FB08C0B" w14:textId="77777777" w:rsidR="0061524D" w:rsidRPr="00487927" w:rsidRDefault="0061524D" w:rsidP="0017445F">
            <w:pPr>
              <w:jc w:val="center"/>
              <w:rPr>
                <w:rFonts w:cstheme="minorHAnsi"/>
                <w:szCs w:val="20"/>
              </w:rPr>
            </w:pPr>
          </w:p>
        </w:tc>
        <w:tc>
          <w:tcPr>
            <w:tcW w:w="990" w:type="dxa"/>
          </w:tcPr>
          <w:p w14:paraId="42F95E62" w14:textId="77777777" w:rsidR="0061524D" w:rsidRPr="00487927" w:rsidRDefault="0061524D" w:rsidP="0017445F">
            <w:pPr>
              <w:jc w:val="center"/>
              <w:rPr>
                <w:rFonts w:cstheme="minorHAnsi"/>
                <w:szCs w:val="20"/>
              </w:rPr>
            </w:pPr>
          </w:p>
        </w:tc>
        <w:tc>
          <w:tcPr>
            <w:tcW w:w="990" w:type="dxa"/>
          </w:tcPr>
          <w:p w14:paraId="73A6AE04" w14:textId="77777777" w:rsidR="0061524D" w:rsidRPr="00487927" w:rsidRDefault="0061524D" w:rsidP="0017445F">
            <w:pPr>
              <w:jc w:val="center"/>
              <w:rPr>
                <w:rFonts w:cstheme="minorHAnsi"/>
                <w:szCs w:val="20"/>
              </w:rPr>
            </w:pPr>
          </w:p>
        </w:tc>
        <w:tc>
          <w:tcPr>
            <w:tcW w:w="1080" w:type="dxa"/>
          </w:tcPr>
          <w:p w14:paraId="5C6EB62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0C71C13" w14:textId="77777777" w:rsidR="0061524D" w:rsidRPr="00283A38" w:rsidRDefault="0061524D" w:rsidP="0017445F">
            <w:pPr>
              <w:jc w:val="center"/>
              <w:rPr>
                <w:rFonts w:cstheme="minorHAnsi"/>
                <w:szCs w:val="20"/>
              </w:rPr>
            </w:pPr>
          </w:p>
        </w:tc>
        <w:tc>
          <w:tcPr>
            <w:tcW w:w="990" w:type="dxa"/>
          </w:tcPr>
          <w:p w14:paraId="791AD791" w14:textId="77777777" w:rsidR="0061524D" w:rsidRPr="00283A38" w:rsidRDefault="0061524D" w:rsidP="0017445F">
            <w:pPr>
              <w:jc w:val="center"/>
              <w:rPr>
                <w:rFonts w:cstheme="minorHAnsi"/>
                <w:szCs w:val="20"/>
              </w:rPr>
            </w:pPr>
          </w:p>
        </w:tc>
        <w:tc>
          <w:tcPr>
            <w:tcW w:w="1103" w:type="dxa"/>
          </w:tcPr>
          <w:p w14:paraId="619B7006" w14:textId="77777777" w:rsidR="0061524D" w:rsidRPr="00283A38" w:rsidRDefault="0061524D" w:rsidP="0017445F">
            <w:pPr>
              <w:jc w:val="center"/>
              <w:rPr>
                <w:rFonts w:cstheme="minorHAnsi"/>
                <w:szCs w:val="20"/>
              </w:rPr>
            </w:pPr>
          </w:p>
        </w:tc>
        <w:tc>
          <w:tcPr>
            <w:tcW w:w="1103" w:type="dxa"/>
          </w:tcPr>
          <w:p w14:paraId="3D46CBFE" w14:textId="77777777" w:rsidR="0061524D" w:rsidRPr="00283A38" w:rsidRDefault="0061524D" w:rsidP="0017445F">
            <w:pPr>
              <w:jc w:val="center"/>
              <w:rPr>
                <w:rFonts w:cstheme="minorHAnsi"/>
                <w:szCs w:val="20"/>
              </w:rPr>
            </w:pPr>
          </w:p>
        </w:tc>
      </w:tr>
      <w:tr w:rsidR="0061524D" w:rsidRPr="00487927" w14:paraId="6AFD957C" w14:textId="743F77E2" w:rsidTr="0061524D">
        <w:tc>
          <w:tcPr>
            <w:tcW w:w="1255" w:type="dxa"/>
          </w:tcPr>
          <w:p w14:paraId="78FADCD2" w14:textId="4012317D" w:rsidR="0061524D" w:rsidRDefault="0061524D"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61524D" w:rsidRPr="00283A38" w:rsidRDefault="0061524D" w:rsidP="0017445F">
            <w:pPr>
              <w:jc w:val="center"/>
              <w:rPr>
                <w:rFonts w:cstheme="minorHAnsi"/>
                <w:szCs w:val="20"/>
              </w:rPr>
            </w:pPr>
          </w:p>
        </w:tc>
        <w:tc>
          <w:tcPr>
            <w:tcW w:w="990" w:type="dxa"/>
          </w:tcPr>
          <w:p w14:paraId="6B06B5AC" w14:textId="77777777" w:rsidR="0061524D" w:rsidRPr="00487927" w:rsidRDefault="0061524D" w:rsidP="0017445F">
            <w:pPr>
              <w:jc w:val="center"/>
              <w:rPr>
                <w:rFonts w:cstheme="minorHAnsi"/>
                <w:szCs w:val="20"/>
              </w:rPr>
            </w:pPr>
          </w:p>
        </w:tc>
        <w:tc>
          <w:tcPr>
            <w:tcW w:w="990" w:type="dxa"/>
          </w:tcPr>
          <w:p w14:paraId="7B746E95" w14:textId="77777777" w:rsidR="0061524D" w:rsidRPr="00487927" w:rsidRDefault="0061524D" w:rsidP="0017445F">
            <w:pPr>
              <w:jc w:val="center"/>
              <w:rPr>
                <w:rFonts w:cstheme="minorHAnsi"/>
                <w:szCs w:val="20"/>
              </w:rPr>
            </w:pPr>
          </w:p>
        </w:tc>
        <w:tc>
          <w:tcPr>
            <w:tcW w:w="990" w:type="dxa"/>
          </w:tcPr>
          <w:p w14:paraId="3CC347EF" w14:textId="77777777" w:rsidR="0061524D" w:rsidRPr="00487927" w:rsidRDefault="0061524D" w:rsidP="0017445F">
            <w:pPr>
              <w:jc w:val="center"/>
              <w:rPr>
                <w:rFonts w:cstheme="minorHAnsi"/>
                <w:szCs w:val="20"/>
              </w:rPr>
            </w:pPr>
          </w:p>
        </w:tc>
        <w:tc>
          <w:tcPr>
            <w:tcW w:w="990" w:type="dxa"/>
          </w:tcPr>
          <w:p w14:paraId="2AAB74C4" w14:textId="77777777" w:rsidR="0061524D" w:rsidRPr="00487927" w:rsidRDefault="0061524D" w:rsidP="0017445F">
            <w:pPr>
              <w:jc w:val="center"/>
              <w:rPr>
                <w:rFonts w:cstheme="minorHAnsi"/>
                <w:szCs w:val="20"/>
              </w:rPr>
            </w:pPr>
          </w:p>
        </w:tc>
        <w:tc>
          <w:tcPr>
            <w:tcW w:w="990" w:type="dxa"/>
          </w:tcPr>
          <w:p w14:paraId="0EAB4DFC" w14:textId="77777777" w:rsidR="0061524D" w:rsidRPr="00487927" w:rsidRDefault="0061524D" w:rsidP="0017445F">
            <w:pPr>
              <w:jc w:val="center"/>
              <w:rPr>
                <w:rFonts w:cstheme="minorHAnsi"/>
                <w:szCs w:val="20"/>
              </w:rPr>
            </w:pPr>
          </w:p>
        </w:tc>
        <w:tc>
          <w:tcPr>
            <w:tcW w:w="1080" w:type="dxa"/>
          </w:tcPr>
          <w:p w14:paraId="5CDB7AA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5D0ABB" w14:textId="77777777" w:rsidR="0061524D" w:rsidRPr="00283A38" w:rsidRDefault="0061524D" w:rsidP="0017445F">
            <w:pPr>
              <w:jc w:val="center"/>
              <w:rPr>
                <w:rFonts w:cstheme="minorHAnsi"/>
                <w:szCs w:val="20"/>
              </w:rPr>
            </w:pPr>
          </w:p>
        </w:tc>
        <w:tc>
          <w:tcPr>
            <w:tcW w:w="990" w:type="dxa"/>
          </w:tcPr>
          <w:p w14:paraId="6B674AD0" w14:textId="77777777" w:rsidR="0061524D" w:rsidRPr="00283A38" w:rsidRDefault="0061524D" w:rsidP="0017445F">
            <w:pPr>
              <w:jc w:val="center"/>
              <w:rPr>
                <w:rFonts w:cstheme="minorHAnsi"/>
                <w:szCs w:val="20"/>
              </w:rPr>
            </w:pPr>
          </w:p>
        </w:tc>
        <w:tc>
          <w:tcPr>
            <w:tcW w:w="1103" w:type="dxa"/>
          </w:tcPr>
          <w:p w14:paraId="70274BE3" w14:textId="77777777" w:rsidR="0061524D" w:rsidRPr="00283A38" w:rsidRDefault="0061524D" w:rsidP="0017445F">
            <w:pPr>
              <w:jc w:val="center"/>
              <w:rPr>
                <w:rFonts w:cstheme="minorHAnsi"/>
                <w:szCs w:val="20"/>
              </w:rPr>
            </w:pPr>
          </w:p>
        </w:tc>
        <w:tc>
          <w:tcPr>
            <w:tcW w:w="1103" w:type="dxa"/>
          </w:tcPr>
          <w:p w14:paraId="41E70081" w14:textId="77777777" w:rsidR="0061524D" w:rsidRPr="00283A38" w:rsidRDefault="0061524D" w:rsidP="0017445F">
            <w:pPr>
              <w:jc w:val="center"/>
              <w:rPr>
                <w:rFonts w:cstheme="minorHAnsi"/>
                <w:szCs w:val="20"/>
              </w:rPr>
            </w:pPr>
          </w:p>
        </w:tc>
      </w:tr>
      <w:tr w:rsidR="0061524D" w:rsidRPr="00487927" w14:paraId="1BB5D277" w14:textId="6B13F701" w:rsidTr="0061524D">
        <w:tc>
          <w:tcPr>
            <w:tcW w:w="1255" w:type="dxa"/>
          </w:tcPr>
          <w:p w14:paraId="1D5CAC10" w14:textId="6E3A846A" w:rsidR="0061524D" w:rsidRDefault="0061524D" w:rsidP="0017445F">
            <w:pPr>
              <w:jc w:val="center"/>
              <w:rPr>
                <w:szCs w:val="20"/>
              </w:rPr>
            </w:pPr>
            <w:r>
              <w:rPr>
                <w:szCs w:val="20"/>
              </w:rPr>
              <w:lastRenderedPageBreak/>
              <w:t>2008</w:t>
            </w:r>
            <w:r w:rsidRPr="00283A38">
              <w:rPr>
                <w:szCs w:val="20"/>
              </w:rPr>
              <w:t>_0</w:t>
            </w:r>
            <w:r>
              <w:rPr>
                <w:szCs w:val="20"/>
              </w:rPr>
              <w:t>4</w:t>
            </w:r>
          </w:p>
        </w:tc>
        <w:tc>
          <w:tcPr>
            <w:tcW w:w="990" w:type="dxa"/>
          </w:tcPr>
          <w:p w14:paraId="07419897" w14:textId="66D82FE2" w:rsidR="0061524D" w:rsidRPr="00283A38" w:rsidRDefault="0061524D" w:rsidP="0017445F">
            <w:pPr>
              <w:jc w:val="center"/>
              <w:rPr>
                <w:rFonts w:cstheme="minorHAnsi"/>
                <w:szCs w:val="20"/>
              </w:rPr>
            </w:pPr>
          </w:p>
        </w:tc>
        <w:tc>
          <w:tcPr>
            <w:tcW w:w="990" w:type="dxa"/>
          </w:tcPr>
          <w:p w14:paraId="7A8783DC" w14:textId="77777777" w:rsidR="0061524D" w:rsidRPr="00487927" w:rsidRDefault="0061524D" w:rsidP="0017445F">
            <w:pPr>
              <w:jc w:val="center"/>
              <w:rPr>
                <w:rFonts w:cstheme="minorHAnsi"/>
                <w:szCs w:val="20"/>
              </w:rPr>
            </w:pPr>
          </w:p>
        </w:tc>
        <w:tc>
          <w:tcPr>
            <w:tcW w:w="990" w:type="dxa"/>
          </w:tcPr>
          <w:p w14:paraId="3BDA992A" w14:textId="77777777" w:rsidR="0061524D" w:rsidRPr="00487927" w:rsidRDefault="0061524D" w:rsidP="0017445F">
            <w:pPr>
              <w:jc w:val="center"/>
              <w:rPr>
                <w:rFonts w:cstheme="minorHAnsi"/>
                <w:szCs w:val="20"/>
              </w:rPr>
            </w:pPr>
          </w:p>
        </w:tc>
        <w:tc>
          <w:tcPr>
            <w:tcW w:w="990" w:type="dxa"/>
          </w:tcPr>
          <w:p w14:paraId="4C32BF0B" w14:textId="77777777" w:rsidR="0061524D" w:rsidRPr="00487927" w:rsidRDefault="0061524D" w:rsidP="0017445F">
            <w:pPr>
              <w:jc w:val="center"/>
              <w:rPr>
                <w:rFonts w:cstheme="minorHAnsi"/>
                <w:szCs w:val="20"/>
              </w:rPr>
            </w:pPr>
          </w:p>
        </w:tc>
        <w:tc>
          <w:tcPr>
            <w:tcW w:w="990" w:type="dxa"/>
          </w:tcPr>
          <w:p w14:paraId="51D7DA38" w14:textId="77777777" w:rsidR="0061524D" w:rsidRPr="00487927" w:rsidRDefault="0061524D" w:rsidP="0017445F">
            <w:pPr>
              <w:jc w:val="center"/>
              <w:rPr>
                <w:rFonts w:cstheme="minorHAnsi"/>
                <w:szCs w:val="20"/>
              </w:rPr>
            </w:pPr>
          </w:p>
        </w:tc>
        <w:tc>
          <w:tcPr>
            <w:tcW w:w="990" w:type="dxa"/>
          </w:tcPr>
          <w:p w14:paraId="60DB6C49" w14:textId="77777777" w:rsidR="0061524D" w:rsidRPr="00487927" w:rsidRDefault="0061524D" w:rsidP="0017445F">
            <w:pPr>
              <w:jc w:val="center"/>
              <w:rPr>
                <w:rFonts w:cstheme="minorHAnsi"/>
                <w:szCs w:val="20"/>
              </w:rPr>
            </w:pPr>
          </w:p>
        </w:tc>
        <w:tc>
          <w:tcPr>
            <w:tcW w:w="1080" w:type="dxa"/>
          </w:tcPr>
          <w:p w14:paraId="5CD6137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2D18303" w14:textId="77777777" w:rsidR="0061524D" w:rsidRPr="00283A38" w:rsidRDefault="0061524D" w:rsidP="0017445F">
            <w:pPr>
              <w:jc w:val="center"/>
              <w:rPr>
                <w:rFonts w:cstheme="minorHAnsi"/>
                <w:szCs w:val="20"/>
              </w:rPr>
            </w:pPr>
          </w:p>
        </w:tc>
        <w:tc>
          <w:tcPr>
            <w:tcW w:w="990" w:type="dxa"/>
          </w:tcPr>
          <w:p w14:paraId="54784831" w14:textId="77777777" w:rsidR="0061524D" w:rsidRPr="00283A38" w:rsidRDefault="0061524D" w:rsidP="0017445F">
            <w:pPr>
              <w:jc w:val="center"/>
              <w:rPr>
                <w:rFonts w:cstheme="minorHAnsi"/>
                <w:szCs w:val="20"/>
              </w:rPr>
            </w:pPr>
          </w:p>
        </w:tc>
        <w:tc>
          <w:tcPr>
            <w:tcW w:w="1103" w:type="dxa"/>
          </w:tcPr>
          <w:p w14:paraId="7C53A58E" w14:textId="77777777" w:rsidR="0061524D" w:rsidRPr="00283A38" w:rsidRDefault="0061524D" w:rsidP="0017445F">
            <w:pPr>
              <w:jc w:val="center"/>
              <w:rPr>
                <w:rFonts w:cstheme="minorHAnsi"/>
                <w:szCs w:val="20"/>
              </w:rPr>
            </w:pPr>
          </w:p>
        </w:tc>
        <w:tc>
          <w:tcPr>
            <w:tcW w:w="1103" w:type="dxa"/>
          </w:tcPr>
          <w:p w14:paraId="77F7E23D" w14:textId="77777777" w:rsidR="0061524D" w:rsidRPr="00283A38" w:rsidRDefault="0061524D" w:rsidP="0017445F">
            <w:pPr>
              <w:jc w:val="center"/>
              <w:rPr>
                <w:rFonts w:cstheme="minorHAnsi"/>
                <w:szCs w:val="20"/>
              </w:rPr>
            </w:pPr>
          </w:p>
        </w:tc>
      </w:tr>
      <w:tr w:rsidR="0061524D" w:rsidRPr="00487927" w14:paraId="6F2F12A5" w14:textId="2A729D34" w:rsidTr="0061524D">
        <w:tc>
          <w:tcPr>
            <w:tcW w:w="1255" w:type="dxa"/>
          </w:tcPr>
          <w:p w14:paraId="2957D9FA" w14:textId="7881027B" w:rsidR="0061524D" w:rsidRDefault="0061524D"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61524D" w:rsidRPr="00283A38" w:rsidRDefault="0061524D" w:rsidP="0017445F">
            <w:pPr>
              <w:jc w:val="center"/>
              <w:rPr>
                <w:rFonts w:cstheme="minorHAnsi"/>
                <w:szCs w:val="20"/>
              </w:rPr>
            </w:pPr>
          </w:p>
        </w:tc>
        <w:tc>
          <w:tcPr>
            <w:tcW w:w="990" w:type="dxa"/>
          </w:tcPr>
          <w:p w14:paraId="2911BD62" w14:textId="77777777" w:rsidR="0061524D" w:rsidRPr="00487927" w:rsidRDefault="0061524D" w:rsidP="0017445F">
            <w:pPr>
              <w:jc w:val="center"/>
              <w:rPr>
                <w:rFonts w:cstheme="minorHAnsi"/>
                <w:szCs w:val="20"/>
              </w:rPr>
            </w:pPr>
          </w:p>
        </w:tc>
        <w:tc>
          <w:tcPr>
            <w:tcW w:w="990" w:type="dxa"/>
          </w:tcPr>
          <w:p w14:paraId="289B24CE" w14:textId="77777777" w:rsidR="0061524D" w:rsidRPr="00487927" w:rsidRDefault="0061524D" w:rsidP="0017445F">
            <w:pPr>
              <w:jc w:val="center"/>
              <w:rPr>
                <w:rFonts w:cstheme="minorHAnsi"/>
                <w:szCs w:val="20"/>
              </w:rPr>
            </w:pPr>
          </w:p>
        </w:tc>
        <w:tc>
          <w:tcPr>
            <w:tcW w:w="990" w:type="dxa"/>
          </w:tcPr>
          <w:p w14:paraId="62DFC242" w14:textId="77777777" w:rsidR="0061524D" w:rsidRPr="00487927" w:rsidRDefault="0061524D" w:rsidP="0017445F">
            <w:pPr>
              <w:jc w:val="center"/>
              <w:rPr>
                <w:rFonts w:cstheme="minorHAnsi"/>
                <w:szCs w:val="20"/>
              </w:rPr>
            </w:pPr>
          </w:p>
        </w:tc>
        <w:tc>
          <w:tcPr>
            <w:tcW w:w="990" w:type="dxa"/>
          </w:tcPr>
          <w:p w14:paraId="3D2C4C7F" w14:textId="77777777" w:rsidR="0061524D" w:rsidRPr="00487927" w:rsidRDefault="0061524D" w:rsidP="0017445F">
            <w:pPr>
              <w:jc w:val="center"/>
              <w:rPr>
                <w:rFonts w:cstheme="minorHAnsi"/>
                <w:szCs w:val="20"/>
              </w:rPr>
            </w:pPr>
          </w:p>
        </w:tc>
        <w:tc>
          <w:tcPr>
            <w:tcW w:w="990" w:type="dxa"/>
          </w:tcPr>
          <w:p w14:paraId="677F7AE7" w14:textId="77777777" w:rsidR="0061524D" w:rsidRPr="00487927" w:rsidRDefault="0061524D" w:rsidP="0017445F">
            <w:pPr>
              <w:jc w:val="center"/>
              <w:rPr>
                <w:rFonts w:cstheme="minorHAnsi"/>
                <w:szCs w:val="20"/>
              </w:rPr>
            </w:pPr>
          </w:p>
        </w:tc>
        <w:tc>
          <w:tcPr>
            <w:tcW w:w="1080" w:type="dxa"/>
          </w:tcPr>
          <w:p w14:paraId="209AD6C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99174B" w14:textId="77777777" w:rsidR="0061524D" w:rsidRPr="00283A38" w:rsidRDefault="0061524D" w:rsidP="0017445F">
            <w:pPr>
              <w:jc w:val="center"/>
              <w:rPr>
                <w:rFonts w:cstheme="minorHAnsi"/>
                <w:szCs w:val="20"/>
              </w:rPr>
            </w:pPr>
          </w:p>
        </w:tc>
        <w:tc>
          <w:tcPr>
            <w:tcW w:w="990" w:type="dxa"/>
          </w:tcPr>
          <w:p w14:paraId="4BC392EF" w14:textId="77777777" w:rsidR="0061524D" w:rsidRPr="00283A38" w:rsidRDefault="0061524D" w:rsidP="0017445F">
            <w:pPr>
              <w:jc w:val="center"/>
              <w:rPr>
                <w:rFonts w:cstheme="minorHAnsi"/>
                <w:szCs w:val="20"/>
              </w:rPr>
            </w:pPr>
          </w:p>
        </w:tc>
        <w:tc>
          <w:tcPr>
            <w:tcW w:w="1103" w:type="dxa"/>
          </w:tcPr>
          <w:p w14:paraId="0863FB2A" w14:textId="77777777" w:rsidR="0061524D" w:rsidRPr="00283A38" w:rsidRDefault="0061524D" w:rsidP="0017445F">
            <w:pPr>
              <w:jc w:val="center"/>
              <w:rPr>
                <w:rFonts w:cstheme="minorHAnsi"/>
                <w:szCs w:val="20"/>
              </w:rPr>
            </w:pPr>
          </w:p>
        </w:tc>
        <w:tc>
          <w:tcPr>
            <w:tcW w:w="1103" w:type="dxa"/>
          </w:tcPr>
          <w:p w14:paraId="0A05A92A" w14:textId="77777777" w:rsidR="0061524D" w:rsidRPr="00283A38" w:rsidRDefault="0061524D" w:rsidP="0017445F">
            <w:pPr>
              <w:jc w:val="center"/>
              <w:rPr>
                <w:rFonts w:cstheme="minorHAnsi"/>
                <w:szCs w:val="20"/>
              </w:rPr>
            </w:pPr>
          </w:p>
        </w:tc>
      </w:tr>
      <w:tr w:rsidR="0061524D" w:rsidRPr="00487927" w14:paraId="0DDE1D8E" w14:textId="23F59BE3" w:rsidTr="0061524D">
        <w:tc>
          <w:tcPr>
            <w:tcW w:w="1255" w:type="dxa"/>
          </w:tcPr>
          <w:p w14:paraId="7BEB292B" w14:textId="4DA5D836" w:rsidR="0061524D" w:rsidRDefault="0061524D"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61524D" w:rsidRPr="00283A38" w:rsidRDefault="0061524D" w:rsidP="0017445F">
            <w:pPr>
              <w:jc w:val="center"/>
              <w:rPr>
                <w:rFonts w:cstheme="minorHAnsi"/>
                <w:szCs w:val="20"/>
              </w:rPr>
            </w:pPr>
          </w:p>
        </w:tc>
        <w:tc>
          <w:tcPr>
            <w:tcW w:w="990" w:type="dxa"/>
          </w:tcPr>
          <w:p w14:paraId="5075563B" w14:textId="77777777" w:rsidR="0061524D" w:rsidRPr="00487927" w:rsidRDefault="0061524D" w:rsidP="0017445F">
            <w:pPr>
              <w:jc w:val="center"/>
              <w:rPr>
                <w:rFonts w:cstheme="minorHAnsi"/>
                <w:szCs w:val="20"/>
              </w:rPr>
            </w:pPr>
          </w:p>
        </w:tc>
        <w:tc>
          <w:tcPr>
            <w:tcW w:w="990" w:type="dxa"/>
          </w:tcPr>
          <w:p w14:paraId="4079F917" w14:textId="77777777" w:rsidR="0061524D" w:rsidRPr="00487927" w:rsidRDefault="0061524D" w:rsidP="0017445F">
            <w:pPr>
              <w:jc w:val="center"/>
              <w:rPr>
                <w:rFonts w:cstheme="minorHAnsi"/>
                <w:szCs w:val="20"/>
              </w:rPr>
            </w:pPr>
          </w:p>
        </w:tc>
        <w:tc>
          <w:tcPr>
            <w:tcW w:w="990" w:type="dxa"/>
          </w:tcPr>
          <w:p w14:paraId="2255B129" w14:textId="77777777" w:rsidR="0061524D" w:rsidRPr="00487927" w:rsidRDefault="0061524D" w:rsidP="0017445F">
            <w:pPr>
              <w:jc w:val="center"/>
              <w:rPr>
                <w:rFonts w:cstheme="minorHAnsi"/>
                <w:szCs w:val="20"/>
              </w:rPr>
            </w:pPr>
          </w:p>
        </w:tc>
        <w:tc>
          <w:tcPr>
            <w:tcW w:w="990" w:type="dxa"/>
          </w:tcPr>
          <w:p w14:paraId="4C7A4883" w14:textId="77777777" w:rsidR="0061524D" w:rsidRPr="00487927" w:rsidRDefault="0061524D" w:rsidP="0017445F">
            <w:pPr>
              <w:jc w:val="center"/>
              <w:rPr>
                <w:rFonts w:cstheme="minorHAnsi"/>
                <w:szCs w:val="20"/>
              </w:rPr>
            </w:pPr>
          </w:p>
        </w:tc>
        <w:tc>
          <w:tcPr>
            <w:tcW w:w="990" w:type="dxa"/>
          </w:tcPr>
          <w:p w14:paraId="0A3CA289" w14:textId="77777777" w:rsidR="0061524D" w:rsidRPr="00487927" w:rsidRDefault="0061524D" w:rsidP="0017445F">
            <w:pPr>
              <w:jc w:val="center"/>
              <w:rPr>
                <w:rFonts w:cstheme="minorHAnsi"/>
                <w:szCs w:val="20"/>
              </w:rPr>
            </w:pPr>
          </w:p>
        </w:tc>
        <w:tc>
          <w:tcPr>
            <w:tcW w:w="1080" w:type="dxa"/>
          </w:tcPr>
          <w:p w14:paraId="5334062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CDFCB1" w14:textId="77777777" w:rsidR="0061524D" w:rsidRPr="00283A38" w:rsidRDefault="0061524D" w:rsidP="0017445F">
            <w:pPr>
              <w:jc w:val="center"/>
              <w:rPr>
                <w:rFonts w:cstheme="minorHAnsi"/>
                <w:szCs w:val="20"/>
              </w:rPr>
            </w:pPr>
          </w:p>
        </w:tc>
        <w:tc>
          <w:tcPr>
            <w:tcW w:w="990" w:type="dxa"/>
          </w:tcPr>
          <w:p w14:paraId="04505973" w14:textId="77777777" w:rsidR="0061524D" w:rsidRPr="00283A38" w:rsidRDefault="0061524D" w:rsidP="0017445F">
            <w:pPr>
              <w:jc w:val="center"/>
              <w:rPr>
                <w:rFonts w:cstheme="minorHAnsi"/>
                <w:szCs w:val="20"/>
              </w:rPr>
            </w:pPr>
          </w:p>
        </w:tc>
        <w:tc>
          <w:tcPr>
            <w:tcW w:w="1103" w:type="dxa"/>
          </w:tcPr>
          <w:p w14:paraId="6CDA8AC1" w14:textId="77777777" w:rsidR="0061524D" w:rsidRPr="00283A38" w:rsidRDefault="0061524D" w:rsidP="0017445F">
            <w:pPr>
              <w:jc w:val="center"/>
              <w:rPr>
                <w:rFonts w:cstheme="minorHAnsi"/>
                <w:szCs w:val="20"/>
              </w:rPr>
            </w:pPr>
          </w:p>
        </w:tc>
        <w:tc>
          <w:tcPr>
            <w:tcW w:w="1103" w:type="dxa"/>
          </w:tcPr>
          <w:p w14:paraId="206A0FDC" w14:textId="77777777" w:rsidR="0061524D" w:rsidRPr="00283A38" w:rsidRDefault="0061524D" w:rsidP="0017445F">
            <w:pPr>
              <w:jc w:val="center"/>
              <w:rPr>
                <w:rFonts w:cstheme="minorHAnsi"/>
                <w:szCs w:val="20"/>
              </w:rPr>
            </w:pPr>
          </w:p>
        </w:tc>
      </w:tr>
      <w:tr w:rsidR="0061524D" w:rsidRPr="00487927" w14:paraId="52E2C3CF" w14:textId="5AC7EE6F" w:rsidTr="0061524D">
        <w:tc>
          <w:tcPr>
            <w:tcW w:w="1255" w:type="dxa"/>
          </w:tcPr>
          <w:p w14:paraId="1D209A51" w14:textId="34DB8943" w:rsidR="0061524D" w:rsidRDefault="0061524D"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61524D" w:rsidRPr="00283A38" w:rsidRDefault="0061524D" w:rsidP="0017445F">
            <w:pPr>
              <w:jc w:val="center"/>
              <w:rPr>
                <w:rFonts w:cstheme="minorHAnsi"/>
                <w:szCs w:val="20"/>
              </w:rPr>
            </w:pPr>
          </w:p>
        </w:tc>
        <w:tc>
          <w:tcPr>
            <w:tcW w:w="990" w:type="dxa"/>
          </w:tcPr>
          <w:p w14:paraId="7D7CE6F6" w14:textId="77777777" w:rsidR="0061524D" w:rsidRPr="00487927" w:rsidRDefault="0061524D" w:rsidP="0017445F">
            <w:pPr>
              <w:jc w:val="center"/>
              <w:rPr>
                <w:rFonts w:cstheme="minorHAnsi"/>
                <w:szCs w:val="20"/>
              </w:rPr>
            </w:pPr>
          </w:p>
        </w:tc>
        <w:tc>
          <w:tcPr>
            <w:tcW w:w="990" w:type="dxa"/>
          </w:tcPr>
          <w:p w14:paraId="3BB55C23" w14:textId="77777777" w:rsidR="0061524D" w:rsidRPr="00487927" w:rsidRDefault="0061524D" w:rsidP="0017445F">
            <w:pPr>
              <w:jc w:val="center"/>
              <w:rPr>
                <w:rFonts w:cstheme="minorHAnsi"/>
                <w:szCs w:val="20"/>
              </w:rPr>
            </w:pPr>
          </w:p>
        </w:tc>
        <w:tc>
          <w:tcPr>
            <w:tcW w:w="990" w:type="dxa"/>
          </w:tcPr>
          <w:p w14:paraId="379C6C6E" w14:textId="77777777" w:rsidR="0061524D" w:rsidRPr="00487927" w:rsidRDefault="0061524D" w:rsidP="0017445F">
            <w:pPr>
              <w:jc w:val="center"/>
              <w:rPr>
                <w:rFonts w:cstheme="minorHAnsi"/>
                <w:szCs w:val="20"/>
              </w:rPr>
            </w:pPr>
          </w:p>
        </w:tc>
        <w:tc>
          <w:tcPr>
            <w:tcW w:w="990" w:type="dxa"/>
          </w:tcPr>
          <w:p w14:paraId="06F876E8" w14:textId="77777777" w:rsidR="0061524D" w:rsidRPr="00487927" w:rsidRDefault="0061524D" w:rsidP="0017445F">
            <w:pPr>
              <w:jc w:val="center"/>
              <w:rPr>
                <w:rFonts w:cstheme="minorHAnsi"/>
                <w:szCs w:val="20"/>
              </w:rPr>
            </w:pPr>
          </w:p>
        </w:tc>
        <w:tc>
          <w:tcPr>
            <w:tcW w:w="990" w:type="dxa"/>
          </w:tcPr>
          <w:p w14:paraId="04F64594" w14:textId="77777777" w:rsidR="0061524D" w:rsidRPr="00487927" w:rsidRDefault="0061524D" w:rsidP="0017445F">
            <w:pPr>
              <w:jc w:val="center"/>
              <w:rPr>
                <w:rFonts w:cstheme="minorHAnsi"/>
                <w:szCs w:val="20"/>
              </w:rPr>
            </w:pPr>
          </w:p>
        </w:tc>
        <w:tc>
          <w:tcPr>
            <w:tcW w:w="1080" w:type="dxa"/>
          </w:tcPr>
          <w:p w14:paraId="76D7E11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D532E5" w14:textId="77777777" w:rsidR="0061524D" w:rsidRPr="00283A38" w:rsidRDefault="0061524D" w:rsidP="0017445F">
            <w:pPr>
              <w:jc w:val="center"/>
              <w:rPr>
                <w:rFonts w:cstheme="minorHAnsi"/>
                <w:szCs w:val="20"/>
              </w:rPr>
            </w:pPr>
          </w:p>
        </w:tc>
        <w:tc>
          <w:tcPr>
            <w:tcW w:w="990" w:type="dxa"/>
          </w:tcPr>
          <w:p w14:paraId="00A8D565" w14:textId="77777777" w:rsidR="0061524D" w:rsidRPr="00283A38" w:rsidRDefault="0061524D" w:rsidP="0017445F">
            <w:pPr>
              <w:jc w:val="center"/>
              <w:rPr>
                <w:rFonts w:cstheme="minorHAnsi"/>
                <w:szCs w:val="20"/>
              </w:rPr>
            </w:pPr>
          </w:p>
        </w:tc>
        <w:tc>
          <w:tcPr>
            <w:tcW w:w="1103" w:type="dxa"/>
          </w:tcPr>
          <w:p w14:paraId="7486F131" w14:textId="77777777" w:rsidR="0061524D" w:rsidRPr="00283A38" w:rsidRDefault="0061524D" w:rsidP="0017445F">
            <w:pPr>
              <w:jc w:val="center"/>
              <w:rPr>
                <w:rFonts w:cstheme="minorHAnsi"/>
                <w:szCs w:val="20"/>
              </w:rPr>
            </w:pPr>
          </w:p>
        </w:tc>
        <w:tc>
          <w:tcPr>
            <w:tcW w:w="1103" w:type="dxa"/>
          </w:tcPr>
          <w:p w14:paraId="43130D5D" w14:textId="77777777" w:rsidR="0061524D" w:rsidRPr="00283A38" w:rsidRDefault="0061524D" w:rsidP="0017445F">
            <w:pPr>
              <w:jc w:val="center"/>
              <w:rPr>
                <w:rFonts w:cstheme="minorHAnsi"/>
                <w:szCs w:val="20"/>
              </w:rPr>
            </w:pPr>
          </w:p>
        </w:tc>
      </w:tr>
      <w:tr w:rsidR="0061524D" w:rsidRPr="00487927" w14:paraId="339BCE06" w14:textId="30908007" w:rsidTr="0061524D">
        <w:tc>
          <w:tcPr>
            <w:tcW w:w="1255" w:type="dxa"/>
          </w:tcPr>
          <w:p w14:paraId="64A998A3" w14:textId="244A152D" w:rsidR="0061524D" w:rsidRPr="00283A38" w:rsidRDefault="0061524D"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61524D" w:rsidRPr="00487927" w:rsidRDefault="0061524D" w:rsidP="0017445F">
            <w:pPr>
              <w:jc w:val="center"/>
              <w:rPr>
                <w:rFonts w:cstheme="minorHAnsi"/>
                <w:szCs w:val="20"/>
              </w:rPr>
            </w:pPr>
          </w:p>
        </w:tc>
        <w:tc>
          <w:tcPr>
            <w:tcW w:w="990" w:type="dxa"/>
          </w:tcPr>
          <w:p w14:paraId="287DF700" w14:textId="77777777" w:rsidR="0061524D" w:rsidRPr="00487927" w:rsidRDefault="0061524D" w:rsidP="0017445F">
            <w:pPr>
              <w:jc w:val="center"/>
              <w:rPr>
                <w:rFonts w:cstheme="minorHAnsi"/>
                <w:szCs w:val="20"/>
              </w:rPr>
            </w:pPr>
          </w:p>
        </w:tc>
        <w:tc>
          <w:tcPr>
            <w:tcW w:w="990" w:type="dxa"/>
          </w:tcPr>
          <w:p w14:paraId="037971A0" w14:textId="77777777" w:rsidR="0061524D" w:rsidRPr="00487927" w:rsidRDefault="0061524D" w:rsidP="0017445F">
            <w:pPr>
              <w:jc w:val="center"/>
              <w:rPr>
                <w:rFonts w:cstheme="minorHAnsi"/>
                <w:szCs w:val="20"/>
              </w:rPr>
            </w:pPr>
          </w:p>
        </w:tc>
        <w:tc>
          <w:tcPr>
            <w:tcW w:w="990" w:type="dxa"/>
          </w:tcPr>
          <w:p w14:paraId="6508CA8F" w14:textId="77777777" w:rsidR="0061524D" w:rsidRPr="00487927" w:rsidRDefault="0061524D" w:rsidP="0017445F">
            <w:pPr>
              <w:jc w:val="center"/>
              <w:rPr>
                <w:rFonts w:cstheme="minorHAnsi"/>
                <w:szCs w:val="20"/>
              </w:rPr>
            </w:pPr>
          </w:p>
        </w:tc>
        <w:tc>
          <w:tcPr>
            <w:tcW w:w="990" w:type="dxa"/>
          </w:tcPr>
          <w:p w14:paraId="1D4FBC13" w14:textId="77777777" w:rsidR="0061524D" w:rsidRPr="00487927" w:rsidRDefault="0061524D" w:rsidP="0017445F">
            <w:pPr>
              <w:jc w:val="center"/>
              <w:rPr>
                <w:rFonts w:cstheme="minorHAnsi"/>
                <w:szCs w:val="20"/>
              </w:rPr>
            </w:pPr>
          </w:p>
        </w:tc>
        <w:tc>
          <w:tcPr>
            <w:tcW w:w="990" w:type="dxa"/>
          </w:tcPr>
          <w:p w14:paraId="16EEDC81" w14:textId="77777777" w:rsidR="0061524D" w:rsidRPr="00487927" w:rsidRDefault="0061524D" w:rsidP="0017445F">
            <w:pPr>
              <w:jc w:val="center"/>
              <w:rPr>
                <w:rFonts w:cstheme="minorHAnsi"/>
                <w:szCs w:val="20"/>
              </w:rPr>
            </w:pPr>
          </w:p>
        </w:tc>
        <w:tc>
          <w:tcPr>
            <w:tcW w:w="1080" w:type="dxa"/>
          </w:tcPr>
          <w:p w14:paraId="648DEBCC"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266D93BC" w14:textId="77777777" w:rsidR="0061524D" w:rsidRPr="00283A38" w:rsidRDefault="0061524D" w:rsidP="0017445F">
            <w:pPr>
              <w:jc w:val="center"/>
              <w:rPr>
                <w:rFonts w:cstheme="minorHAnsi"/>
                <w:szCs w:val="20"/>
              </w:rPr>
            </w:pPr>
          </w:p>
        </w:tc>
        <w:tc>
          <w:tcPr>
            <w:tcW w:w="990" w:type="dxa"/>
          </w:tcPr>
          <w:p w14:paraId="2AEC7C7C" w14:textId="77777777" w:rsidR="0061524D" w:rsidRPr="00283A38" w:rsidRDefault="0061524D" w:rsidP="0017445F">
            <w:pPr>
              <w:jc w:val="center"/>
              <w:rPr>
                <w:rFonts w:cstheme="minorHAnsi"/>
                <w:szCs w:val="20"/>
              </w:rPr>
            </w:pPr>
          </w:p>
        </w:tc>
        <w:tc>
          <w:tcPr>
            <w:tcW w:w="1103" w:type="dxa"/>
          </w:tcPr>
          <w:p w14:paraId="61F41975" w14:textId="77777777" w:rsidR="0061524D" w:rsidRPr="00283A38" w:rsidRDefault="0061524D" w:rsidP="0017445F">
            <w:pPr>
              <w:jc w:val="center"/>
              <w:rPr>
                <w:rFonts w:cstheme="minorHAnsi"/>
                <w:szCs w:val="20"/>
              </w:rPr>
            </w:pPr>
          </w:p>
        </w:tc>
        <w:tc>
          <w:tcPr>
            <w:tcW w:w="1103" w:type="dxa"/>
          </w:tcPr>
          <w:p w14:paraId="328C4BEF" w14:textId="77777777" w:rsidR="0061524D" w:rsidRPr="00283A38" w:rsidRDefault="0061524D" w:rsidP="0017445F">
            <w:pPr>
              <w:jc w:val="center"/>
              <w:rPr>
                <w:rFonts w:cstheme="minorHAnsi"/>
                <w:szCs w:val="20"/>
              </w:rPr>
            </w:pPr>
          </w:p>
        </w:tc>
      </w:tr>
      <w:tr w:rsidR="0061524D" w:rsidRPr="00487927" w14:paraId="5B9E8483" w14:textId="717333EF" w:rsidTr="0061524D">
        <w:tc>
          <w:tcPr>
            <w:tcW w:w="1255" w:type="dxa"/>
          </w:tcPr>
          <w:p w14:paraId="7BCECC99" w14:textId="508D96F5" w:rsidR="0061524D" w:rsidRDefault="0061524D"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61524D" w:rsidRPr="00283A38" w:rsidRDefault="0061524D" w:rsidP="0017445F">
            <w:pPr>
              <w:jc w:val="center"/>
              <w:rPr>
                <w:rFonts w:cstheme="minorHAnsi"/>
                <w:szCs w:val="20"/>
              </w:rPr>
            </w:pPr>
          </w:p>
        </w:tc>
        <w:tc>
          <w:tcPr>
            <w:tcW w:w="990" w:type="dxa"/>
          </w:tcPr>
          <w:p w14:paraId="63C4A5BA" w14:textId="77777777" w:rsidR="0061524D" w:rsidRPr="00487927" w:rsidRDefault="0061524D" w:rsidP="0017445F">
            <w:pPr>
              <w:jc w:val="center"/>
              <w:rPr>
                <w:rFonts w:cstheme="minorHAnsi"/>
                <w:szCs w:val="20"/>
              </w:rPr>
            </w:pPr>
          </w:p>
        </w:tc>
        <w:tc>
          <w:tcPr>
            <w:tcW w:w="990" w:type="dxa"/>
          </w:tcPr>
          <w:p w14:paraId="0A16CB02" w14:textId="77777777" w:rsidR="0061524D" w:rsidRPr="00487927" w:rsidRDefault="0061524D" w:rsidP="0017445F">
            <w:pPr>
              <w:jc w:val="center"/>
              <w:rPr>
                <w:rFonts w:cstheme="minorHAnsi"/>
                <w:szCs w:val="20"/>
              </w:rPr>
            </w:pPr>
          </w:p>
        </w:tc>
        <w:tc>
          <w:tcPr>
            <w:tcW w:w="990" w:type="dxa"/>
          </w:tcPr>
          <w:p w14:paraId="2776B790" w14:textId="77777777" w:rsidR="0061524D" w:rsidRPr="00487927" w:rsidRDefault="0061524D" w:rsidP="0017445F">
            <w:pPr>
              <w:jc w:val="center"/>
              <w:rPr>
                <w:rFonts w:cstheme="minorHAnsi"/>
                <w:szCs w:val="20"/>
              </w:rPr>
            </w:pPr>
          </w:p>
        </w:tc>
        <w:tc>
          <w:tcPr>
            <w:tcW w:w="990" w:type="dxa"/>
          </w:tcPr>
          <w:p w14:paraId="106CCCC2" w14:textId="77777777" w:rsidR="0061524D" w:rsidRPr="00487927" w:rsidRDefault="0061524D" w:rsidP="0017445F">
            <w:pPr>
              <w:jc w:val="center"/>
              <w:rPr>
                <w:rFonts w:cstheme="minorHAnsi"/>
                <w:szCs w:val="20"/>
              </w:rPr>
            </w:pPr>
          </w:p>
        </w:tc>
        <w:tc>
          <w:tcPr>
            <w:tcW w:w="990" w:type="dxa"/>
          </w:tcPr>
          <w:p w14:paraId="38F7DFDB" w14:textId="77777777" w:rsidR="0061524D" w:rsidRPr="00487927" w:rsidRDefault="0061524D" w:rsidP="0017445F">
            <w:pPr>
              <w:jc w:val="center"/>
              <w:rPr>
                <w:rFonts w:cstheme="minorHAnsi"/>
                <w:szCs w:val="20"/>
              </w:rPr>
            </w:pPr>
          </w:p>
        </w:tc>
        <w:tc>
          <w:tcPr>
            <w:tcW w:w="1080" w:type="dxa"/>
          </w:tcPr>
          <w:p w14:paraId="1853A2F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9E60BD" w14:textId="77777777" w:rsidR="0061524D" w:rsidRPr="00283A38" w:rsidRDefault="0061524D" w:rsidP="0017445F">
            <w:pPr>
              <w:jc w:val="center"/>
              <w:rPr>
                <w:rFonts w:cstheme="minorHAnsi"/>
                <w:szCs w:val="20"/>
              </w:rPr>
            </w:pPr>
          </w:p>
        </w:tc>
        <w:tc>
          <w:tcPr>
            <w:tcW w:w="990" w:type="dxa"/>
          </w:tcPr>
          <w:p w14:paraId="6DE8167D" w14:textId="77777777" w:rsidR="0061524D" w:rsidRPr="00283A38" w:rsidRDefault="0061524D" w:rsidP="0017445F">
            <w:pPr>
              <w:jc w:val="center"/>
              <w:rPr>
                <w:rFonts w:cstheme="minorHAnsi"/>
                <w:szCs w:val="20"/>
              </w:rPr>
            </w:pPr>
          </w:p>
        </w:tc>
        <w:tc>
          <w:tcPr>
            <w:tcW w:w="1103" w:type="dxa"/>
          </w:tcPr>
          <w:p w14:paraId="416F92BD" w14:textId="77777777" w:rsidR="0061524D" w:rsidRPr="00283A38" w:rsidRDefault="0061524D" w:rsidP="0017445F">
            <w:pPr>
              <w:jc w:val="center"/>
              <w:rPr>
                <w:rFonts w:cstheme="minorHAnsi"/>
                <w:szCs w:val="20"/>
              </w:rPr>
            </w:pPr>
          </w:p>
        </w:tc>
        <w:tc>
          <w:tcPr>
            <w:tcW w:w="1103" w:type="dxa"/>
          </w:tcPr>
          <w:p w14:paraId="6B9C5986" w14:textId="77777777" w:rsidR="0061524D" w:rsidRPr="00283A38" w:rsidRDefault="0061524D" w:rsidP="0017445F">
            <w:pPr>
              <w:jc w:val="center"/>
              <w:rPr>
                <w:rFonts w:cstheme="minorHAnsi"/>
                <w:szCs w:val="20"/>
              </w:rPr>
            </w:pPr>
          </w:p>
        </w:tc>
      </w:tr>
      <w:tr w:rsidR="0061524D" w:rsidRPr="00487927" w14:paraId="318A7C29" w14:textId="2704F98E" w:rsidTr="0061524D">
        <w:tc>
          <w:tcPr>
            <w:tcW w:w="1255" w:type="dxa"/>
          </w:tcPr>
          <w:p w14:paraId="6B4E7FB0" w14:textId="01F8F046" w:rsidR="0061524D" w:rsidRDefault="0061524D"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61524D" w:rsidRPr="00283A38" w:rsidRDefault="0061524D" w:rsidP="0017445F">
            <w:pPr>
              <w:jc w:val="center"/>
              <w:rPr>
                <w:rFonts w:cstheme="minorHAnsi"/>
                <w:szCs w:val="20"/>
              </w:rPr>
            </w:pPr>
          </w:p>
        </w:tc>
        <w:tc>
          <w:tcPr>
            <w:tcW w:w="990" w:type="dxa"/>
          </w:tcPr>
          <w:p w14:paraId="41700297" w14:textId="77777777" w:rsidR="0061524D" w:rsidRPr="00487927" w:rsidRDefault="0061524D" w:rsidP="0017445F">
            <w:pPr>
              <w:jc w:val="center"/>
              <w:rPr>
                <w:rFonts w:cstheme="minorHAnsi"/>
                <w:szCs w:val="20"/>
              </w:rPr>
            </w:pPr>
          </w:p>
        </w:tc>
        <w:tc>
          <w:tcPr>
            <w:tcW w:w="990" w:type="dxa"/>
          </w:tcPr>
          <w:p w14:paraId="012034A0" w14:textId="77777777" w:rsidR="0061524D" w:rsidRPr="00487927" w:rsidRDefault="0061524D" w:rsidP="0017445F">
            <w:pPr>
              <w:jc w:val="center"/>
              <w:rPr>
                <w:rFonts w:cstheme="minorHAnsi"/>
                <w:szCs w:val="20"/>
              </w:rPr>
            </w:pPr>
          </w:p>
        </w:tc>
        <w:tc>
          <w:tcPr>
            <w:tcW w:w="990" w:type="dxa"/>
          </w:tcPr>
          <w:p w14:paraId="4B8F8277" w14:textId="77777777" w:rsidR="0061524D" w:rsidRPr="00487927" w:rsidRDefault="0061524D" w:rsidP="0017445F">
            <w:pPr>
              <w:jc w:val="center"/>
              <w:rPr>
                <w:rFonts w:cstheme="minorHAnsi"/>
                <w:szCs w:val="20"/>
              </w:rPr>
            </w:pPr>
          </w:p>
        </w:tc>
        <w:tc>
          <w:tcPr>
            <w:tcW w:w="990" w:type="dxa"/>
          </w:tcPr>
          <w:p w14:paraId="5B8CECBE" w14:textId="77777777" w:rsidR="0061524D" w:rsidRPr="00487927" w:rsidRDefault="0061524D" w:rsidP="0017445F">
            <w:pPr>
              <w:jc w:val="center"/>
              <w:rPr>
                <w:rFonts w:cstheme="minorHAnsi"/>
                <w:szCs w:val="20"/>
              </w:rPr>
            </w:pPr>
          </w:p>
        </w:tc>
        <w:tc>
          <w:tcPr>
            <w:tcW w:w="990" w:type="dxa"/>
          </w:tcPr>
          <w:p w14:paraId="48630E56" w14:textId="77777777" w:rsidR="0061524D" w:rsidRPr="00487927" w:rsidRDefault="0061524D" w:rsidP="0017445F">
            <w:pPr>
              <w:jc w:val="center"/>
              <w:rPr>
                <w:rFonts w:cstheme="minorHAnsi"/>
                <w:szCs w:val="20"/>
              </w:rPr>
            </w:pPr>
          </w:p>
        </w:tc>
        <w:tc>
          <w:tcPr>
            <w:tcW w:w="1080" w:type="dxa"/>
          </w:tcPr>
          <w:p w14:paraId="1B29E6D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A29E7F" w14:textId="77777777" w:rsidR="0061524D" w:rsidRPr="00283A38" w:rsidRDefault="0061524D" w:rsidP="0017445F">
            <w:pPr>
              <w:jc w:val="center"/>
              <w:rPr>
                <w:rFonts w:cstheme="minorHAnsi"/>
                <w:szCs w:val="20"/>
              </w:rPr>
            </w:pPr>
          </w:p>
        </w:tc>
        <w:tc>
          <w:tcPr>
            <w:tcW w:w="990" w:type="dxa"/>
          </w:tcPr>
          <w:p w14:paraId="386333AD" w14:textId="77777777" w:rsidR="0061524D" w:rsidRPr="00283A38" w:rsidRDefault="0061524D" w:rsidP="0017445F">
            <w:pPr>
              <w:jc w:val="center"/>
              <w:rPr>
                <w:rFonts w:cstheme="minorHAnsi"/>
                <w:szCs w:val="20"/>
              </w:rPr>
            </w:pPr>
          </w:p>
        </w:tc>
        <w:tc>
          <w:tcPr>
            <w:tcW w:w="1103" w:type="dxa"/>
          </w:tcPr>
          <w:p w14:paraId="441491C2" w14:textId="77777777" w:rsidR="0061524D" w:rsidRPr="00283A38" w:rsidRDefault="0061524D" w:rsidP="0017445F">
            <w:pPr>
              <w:jc w:val="center"/>
              <w:rPr>
                <w:rFonts w:cstheme="minorHAnsi"/>
                <w:szCs w:val="20"/>
              </w:rPr>
            </w:pPr>
          </w:p>
        </w:tc>
        <w:tc>
          <w:tcPr>
            <w:tcW w:w="1103" w:type="dxa"/>
          </w:tcPr>
          <w:p w14:paraId="04E68AE4" w14:textId="77777777" w:rsidR="0061524D" w:rsidRPr="00283A38" w:rsidRDefault="0061524D" w:rsidP="0017445F">
            <w:pPr>
              <w:jc w:val="center"/>
              <w:rPr>
                <w:rFonts w:cstheme="minorHAnsi"/>
                <w:szCs w:val="20"/>
              </w:rPr>
            </w:pPr>
          </w:p>
        </w:tc>
      </w:tr>
      <w:tr w:rsidR="0061524D" w:rsidRPr="00487927" w14:paraId="78939711" w14:textId="30221481" w:rsidTr="0061524D">
        <w:tc>
          <w:tcPr>
            <w:tcW w:w="1255" w:type="dxa"/>
          </w:tcPr>
          <w:p w14:paraId="28C9FC80" w14:textId="4B885D20" w:rsidR="0061524D" w:rsidRDefault="0061524D"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61524D" w:rsidRPr="00283A38" w:rsidRDefault="0061524D" w:rsidP="0017445F">
            <w:pPr>
              <w:jc w:val="center"/>
              <w:rPr>
                <w:rFonts w:cstheme="minorHAnsi"/>
                <w:szCs w:val="20"/>
              </w:rPr>
            </w:pPr>
          </w:p>
        </w:tc>
        <w:tc>
          <w:tcPr>
            <w:tcW w:w="990" w:type="dxa"/>
          </w:tcPr>
          <w:p w14:paraId="5C652F41" w14:textId="77777777" w:rsidR="0061524D" w:rsidRPr="00487927" w:rsidRDefault="0061524D" w:rsidP="0017445F">
            <w:pPr>
              <w:jc w:val="center"/>
              <w:rPr>
                <w:rFonts w:cstheme="minorHAnsi"/>
                <w:szCs w:val="20"/>
              </w:rPr>
            </w:pPr>
          </w:p>
        </w:tc>
        <w:tc>
          <w:tcPr>
            <w:tcW w:w="990" w:type="dxa"/>
          </w:tcPr>
          <w:p w14:paraId="30D2CABF" w14:textId="77777777" w:rsidR="0061524D" w:rsidRPr="00487927" w:rsidRDefault="0061524D" w:rsidP="0017445F">
            <w:pPr>
              <w:jc w:val="center"/>
              <w:rPr>
                <w:rFonts w:cstheme="minorHAnsi"/>
                <w:szCs w:val="20"/>
              </w:rPr>
            </w:pPr>
          </w:p>
        </w:tc>
        <w:tc>
          <w:tcPr>
            <w:tcW w:w="990" w:type="dxa"/>
          </w:tcPr>
          <w:p w14:paraId="21B8DE13" w14:textId="77777777" w:rsidR="0061524D" w:rsidRPr="00487927" w:rsidRDefault="0061524D" w:rsidP="0017445F">
            <w:pPr>
              <w:jc w:val="center"/>
              <w:rPr>
                <w:rFonts w:cstheme="minorHAnsi"/>
                <w:szCs w:val="20"/>
              </w:rPr>
            </w:pPr>
          </w:p>
        </w:tc>
        <w:tc>
          <w:tcPr>
            <w:tcW w:w="990" w:type="dxa"/>
          </w:tcPr>
          <w:p w14:paraId="4C2C4CD4" w14:textId="77777777" w:rsidR="0061524D" w:rsidRPr="00487927" w:rsidRDefault="0061524D" w:rsidP="0017445F">
            <w:pPr>
              <w:jc w:val="center"/>
              <w:rPr>
                <w:rFonts w:cstheme="minorHAnsi"/>
                <w:szCs w:val="20"/>
              </w:rPr>
            </w:pPr>
          </w:p>
        </w:tc>
        <w:tc>
          <w:tcPr>
            <w:tcW w:w="990" w:type="dxa"/>
          </w:tcPr>
          <w:p w14:paraId="5A8C3742" w14:textId="77777777" w:rsidR="0061524D" w:rsidRPr="00487927" w:rsidRDefault="0061524D" w:rsidP="0017445F">
            <w:pPr>
              <w:jc w:val="center"/>
              <w:rPr>
                <w:rFonts w:cstheme="minorHAnsi"/>
                <w:szCs w:val="20"/>
              </w:rPr>
            </w:pPr>
          </w:p>
        </w:tc>
        <w:tc>
          <w:tcPr>
            <w:tcW w:w="1080" w:type="dxa"/>
          </w:tcPr>
          <w:p w14:paraId="5030BB7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DCDD686" w14:textId="77777777" w:rsidR="0061524D" w:rsidRPr="00283A38" w:rsidRDefault="0061524D" w:rsidP="0017445F">
            <w:pPr>
              <w:jc w:val="center"/>
              <w:rPr>
                <w:rFonts w:cstheme="minorHAnsi"/>
                <w:szCs w:val="20"/>
              </w:rPr>
            </w:pPr>
          </w:p>
        </w:tc>
        <w:tc>
          <w:tcPr>
            <w:tcW w:w="990" w:type="dxa"/>
          </w:tcPr>
          <w:p w14:paraId="4A3F1E32" w14:textId="77777777" w:rsidR="0061524D" w:rsidRPr="00283A38" w:rsidRDefault="0061524D" w:rsidP="0017445F">
            <w:pPr>
              <w:jc w:val="center"/>
              <w:rPr>
                <w:rFonts w:cstheme="minorHAnsi"/>
                <w:szCs w:val="20"/>
              </w:rPr>
            </w:pPr>
          </w:p>
        </w:tc>
        <w:tc>
          <w:tcPr>
            <w:tcW w:w="1103" w:type="dxa"/>
          </w:tcPr>
          <w:p w14:paraId="02B71F50" w14:textId="77777777" w:rsidR="0061524D" w:rsidRPr="00283A38" w:rsidRDefault="0061524D" w:rsidP="0017445F">
            <w:pPr>
              <w:jc w:val="center"/>
              <w:rPr>
                <w:rFonts w:cstheme="minorHAnsi"/>
                <w:szCs w:val="20"/>
              </w:rPr>
            </w:pPr>
          </w:p>
        </w:tc>
        <w:tc>
          <w:tcPr>
            <w:tcW w:w="1103" w:type="dxa"/>
          </w:tcPr>
          <w:p w14:paraId="26796A03" w14:textId="77777777" w:rsidR="0061524D" w:rsidRPr="00283A38" w:rsidRDefault="0061524D" w:rsidP="0017445F">
            <w:pPr>
              <w:jc w:val="center"/>
              <w:rPr>
                <w:rFonts w:cstheme="minorHAnsi"/>
                <w:szCs w:val="20"/>
              </w:rPr>
            </w:pPr>
          </w:p>
        </w:tc>
      </w:tr>
      <w:tr w:rsidR="0061524D" w:rsidRPr="00487927" w14:paraId="6D7110AA" w14:textId="73F0C198" w:rsidTr="0061524D">
        <w:tc>
          <w:tcPr>
            <w:tcW w:w="1255" w:type="dxa"/>
          </w:tcPr>
          <w:p w14:paraId="51177025" w14:textId="6C88FF5B" w:rsidR="0061524D" w:rsidRDefault="0061524D"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61524D" w:rsidRPr="00283A38" w:rsidRDefault="0061524D" w:rsidP="0017445F">
            <w:pPr>
              <w:jc w:val="center"/>
              <w:rPr>
                <w:rFonts w:cstheme="minorHAnsi"/>
                <w:szCs w:val="20"/>
              </w:rPr>
            </w:pPr>
          </w:p>
        </w:tc>
        <w:tc>
          <w:tcPr>
            <w:tcW w:w="990" w:type="dxa"/>
          </w:tcPr>
          <w:p w14:paraId="3514BA3E" w14:textId="77777777" w:rsidR="0061524D" w:rsidRPr="00487927" w:rsidRDefault="0061524D" w:rsidP="0017445F">
            <w:pPr>
              <w:jc w:val="center"/>
              <w:rPr>
                <w:rFonts w:cstheme="minorHAnsi"/>
                <w:szCs w:val="20"/>
              </w:rPr>
            </w:pPr>
          </w:p>
        </w:tc>
        <w:tc>
          <w:tcPr>
            <w:tcW w:w="990" w:type="dxa"/>
          </w:tcPr>
          <w:p w14:paraId="7739B037" w14:textId="77777777" w:rsidR="0061524D" w:rsidRPr="00487927" w:rsidRDefault="0061524D" w:rsidP="0017445F">
            <w:pPr>
              <w:jc w:val="center"/>
              <w:rPr>
                <w:rFonts w:cstheme="minorHAnsi"/>
                <w:szCs w:val="20"/>
              </w:rPr>
            </w:pPr>
          </w:p>
        </w:tc>
        <w:tc>
          <w:tcPr>
            <w:tcW w:w="990" w:type="dxa"/>
          </w:tcPr>
          <w:p w14:paraId="7B2A2A0F" w14:textId="77777777" w:rsidR="0061524D" w:rsidRPr="00487927" w:rsidRDefault="0061524D" w:rsidP="0017445F">
            <w:pPr>
              <w:jc w:val="center"/>
              <w:rPr>
                <w:rFonts w:cstheme="minorHAnsi"/>
                <w:szCs w:val="20"/>
              </w:rPr>
            </w:pPr>
          </w:p>
        </w:tc>
        <w:tc>
          <w:tcPr>
            <w:tcW w:w="990" w:type="dxa"/>
          </w:tcPr>
          <w:p w14:paraId="1B9C79DD" w14:textId="77777777" w:rsidR="0061524D" w:rsidRPr="00487927" w:rsidRDefault="0061524D" w:rsidP="0017445F">
            <w:pPr>
              <w:jc w:val="center"/>
              <w:rPr>
                <w:rFonts w:cstheme="minorHAnsi"/>
                <w:szCs w:val="20"/>
              </w:rPr>
            </w:pPr>
          </w:p>
        </w:tc>
        <w:tc>
          <w:tcPr>
            <w:tcW w:w="990" w:type="dxa"/>
          </w:tcPr>
          <w:p w14:paraId="5CFBC2DD" w14:textId="77777777" w:rsidR="0061524D" w:rsidRPr="00487927" w:rsidRDefault="0061524D" w:rsidP="0017445F">
            <w:pPr>
              <w:jc w:val="center"/>
              <w:rPr>
                <w:rFonts w:cstheme="minorHAnsi"/>
                <w:szCs w:val="20"/>
              </w:rPr>
            </w:pPr>
          </w:p>
        </w:tc>
        <w:tc>
          <w:tcPr>
            <w:tcW w:w="1080" w:type="dxa"/>
          </w:tcPr>
          <w:p w14:paraId="416F7F3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3B53D15" w14:textId="77777777" w:rsidR="0061524D" w:rsidRPr="00283A38" w:rsidRDefault="0061524D" w:rsidP="0017445F">
            <w:pPr>
              <w:jc w:val="center"/>
              <w:rPr>
                <w:rFonts w:cstheme="minorHAnsi"/>
                <w:szCs w:val="20"/>
              </w:rPr>
            </w:pPr>
          </w:p>
        </w:tc>
        <w:tc>
          <w:tcPr>
            <w:tcW w:w="990" w:type="dxa"/>
          </w:tcPr>
          <w:p w14:paraId="3B585381" w14:textId="77777777" w:rsidR="0061524D" w:rsidRPr="00283A38" w:rsidRDefault="0061524D" w:rsidP="0017445F">
            <w:pPr>
              <w:jc w:val="center"/>
              <w:rPr>
                <w:rFonts w:cstheme="minorHAnsi"/>
                <w:szCs w:val="20"/>
              </w:rPr>
            </w:pPr>
          </w:p>
        </w:tc>
        <w:tc>
          <w:tcPr>
            <w:tcW w:w="1103" w:type="dxa"/>
          </w:tcPr>
          <w:p w14:paraId="0F9F20EF" w14:textId="77777777" w:rsidR="0061524D" w:rsidRPr="00283A38" w:rsidRDefault="0061524D" w:rsidP="0017445F">
            <w:pPr>
              <w:jc w:val="center"/>
              <w:rPr>
                <w:rFonts w:cstheme="minorHAnsi"/>
                <w:szCs w:val="20"/>
              </w:rPr>
            </w:pPr>
          </w:p>
        </w:tc>
        <w:tc>
          <w:tcPr>
            <w:tcW w:w="1103" w:type="dxa"/>
          </w:tcPr>
          <w:p w14:paraId="763FC8D8" w14:textId="77777777" w:rsidR="0061524D" w:rsidRPr="00283A38" w:rsidRDefault="0061524D" w:rsidP="0017445F">
            <w:pPr>
              <w:jc w:val="center"/>
              <w:rPr>
                <w:rFonts w:cstheme="minorHAnsi"/>
                <w:szCs w:val="20"/>
              </w:rPr>
            </w:pPr>
          </w:p>
        </w:tc>
      </w:tr>
      <w:tr w:rsidR="0061524D" w:rsidRPr="00487927" w14:paraId="451B996F" w14:textId="157B10DB" w:rsidTr="0061524D">
        <w:tc>
          <w:tcPr>
            <w:tcW w:w="1255" w:type="dxa"/>
          </w:tcPr>
          <w:p w14:paraId="5E984835" w14:textId="09EE79BC" w:rsidR="0061524D" w:rsidRDefault="0061524D"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61524D" w:rsidRPr="00283A38" w:rsidRDefault="0061524D" w:rsidP="0017445F">
            <w:pPr>
              <w:jc w:val="center"/>
              <w:rPr>
                <w:rFonts w:cstheme="minorHAnsi"/>
                <w:szCs w:val="20"/>
              </w:rPr>
            </w:pPr>
          </w:p>
        </w:tc>
        <w:tc>
          <w:tcPr>
            <w:tcW w:w="990" w:type="dxa"/>
          </w:tcPr>
          <w:p w14:paraId="73AC438D" w14:textId="77777777" w:rsidR="0061524D" w:rsidRPr="00487927" w:rsidRDefault="0061524D" w:rsidP="0017445F">
            <w:pPr>
              <w:jc w:val="center"/>
              <w:rPr>
                <w:rFonts w:cstheme="minorHAnsi"/>
                <w:szCs w:val="20"/>
              </w:rPr>
            </w:pPr>
          </w:p>
        </w:tc>
        <w:tc>
          <w:tcPr>
            <w:tcW w:w="990" w:type="dxa"/>
          </w:tcPr>
          <w:p w14:paraId="32A86505" w14:textId="77777777" w:rsidR="0061524D" w:rsidRPr="00487927" w:rsidRDefault="0061524D" w:rsidP="0017445F">
            <w:pPr>
              <w:jc w:val="center"/>
              <w:rPr>
                <w:rFonts w:cstheme="minorHAnsi"/>
                <w:szCs w:val="20"/>
              </w:rPr>
            </w:pPr>
          </w:p>
        </w:tc>
        <w:tc>
          <w:tcPr>
            <w:tcW w:w="990" w:type="dxa"/>
          </w:tcPr>
          <w:p w14:paraId="013840C5" w14:textId="77777777" w:rsidR="0061524D" w:rsidRPr="00487927" w:rsidRDefault="0061524D" w:rsidP="0017445F">
            <w:pPr>
              <w:jc w:val="center"/>
              <w:rPr>
                <w:rFonts w:cstheme="minorHAnsi"/>
                <w:szCs w:val="20"/>
              </w:rPr>
            </w:pPr>
          </w:p>
        </w:tc>
        <w:tc>
          <w:tcPr>
            <w:tcW w:w="990" w:type="dxa"/>
          </w:tcPr>
          <w:p w14:paraId="661971C6" w14:textId="77777777" w:rsidR="0061524D" w:rsidRPr="00487927" w:rsidRDefault="0061524D" w:rsidP="0017445F">
            <w:pPr>
              <w:jc w:val="center"/>
              <w:rPr>
                <w:rFonts w:cstheme="minorHAnsi"/>
                <w:szCs w:val="20"/>
              </w:rPr>
            </w:pPr>
          </w:p>
        </w:tc>
        <w:tc>
          <w:tcPr>
            <w:tcW w:w="990" w:type="dxa"/>
          </w:tcPr>
          <w:p w14:paraId="792E9936" w14:textId="77777777" w:rsidR="0061524D" w:rsidRPr="00487927" w:rsidRDefault="0061524D" w:rsidP="0017445F">
            <w:pPr>
              <w:jc w:val="center"/>
              <w:rPr>
                <w:rFonts w:cstheme="minorHAnsi"/>
                <w:szCs w:val="20"/>
              </w:rPr>
            </w:pPr>
          </w:p>
        </w:tc>
        <w:tc>
          <w:tcPr>
            <w:tcW w:w="1080" w:type="dxa"/>
          </w:tcPr>
          <w:p w14:paraId="0BB8A19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6304288" w14:textId="77777777" w:rsidR="0061524D" w:rsidRPr="00283A38" w:rsidRDefault="0061524D" w:rsidP="0017445F">
            <w:pPr>
              <w:jc w:val="center"/>
              <w:rPr>
                <w:rFonts w:cstheme="minorHAnsi"/>
                <w:szCs w:val="20"/>
              </w:rPr>
            </w:pPr>
          </w:p>
        </w:tc>
        <w:tc>
          <w:tcPr>
            <w:tcW w:w="990" w:type="dxa"/>
          </w:tcPr>
          <w:p w14:paraId="764437F5" w14:textId="77777777" w:rsidR="0061524D" w:rsidRPr="00283A38" w:rsidRDefault="0061524D" w:rsidP="0017445F">
            <w:pPr>
              <w:jc w:val="center"/>
              <w:rPr>
                <w:rFonts w:cstheme="minorHAnsi"/>
                <w:szCs w:val="20"/>
              </w:rPr>
            </w:pPr>
          </w:p>
        </w:tc>
        <w:tc>
          <w:tcPr>
            <w:tcW w:w="1103" w:type="dxa"/>
          </w:tcPr>
          <w:p w14:paraId="4F86FCA2" w14:textId="77777777" w:rsidR="0061524D" w:rsidRPr="00283A38" w:rsidRDefault="0061524D" w:rsidP="0017445F">
            <w:pPr>
              <w:jc w:val="center"/>
              <w:rPr>
                <w:rFonts w:cstheme="minorHAnsi"/>
                <w:szCs w:val="20"/>
              </w:rPr>
            </w:pPr>
          </w:p>
        </w:tc>
        <w:tc>
          <w:tcPr>
            <w:tcW w:w="1103" w:type="dxa"/>
          </w:tcPr>
          <w:p w14:paraId="2D42612D" w14:textId="77777777" w:rsidR="0061524D" w:rsidRPr="00283A38" w:rsidRDefault="0061524D" w:rsidP="0017445F">
            <w:pPr>
              <w:jc w:val="center"/>
              <w:rPr>
                <w:rFonts w:cstheme="minorHAnsi"/>
                <w:szCs w:val="20"/>
              </w:rPr>
            </w:pPr>
          </w:p>
        </w:tc>
      </w:tr>
      <w:tr w:rsidR="0061524D" w:rsidRPr="00487927" w14:paraId="5DE32886" w14:textId="239DADA0" w:rsidTr="0061524D">
        <w:tc>
          <w:tcPr>
            <w:tcW w:w="1255" w:type="dxa"/>
          </w:tcPr>
          <w:p w14:paraId="4EDA1C07" w14:textId="5D09321E" w:rsidR="0061524D" w:rsidRDefault="0061524D"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61524D" w:rsidRPr="00283A38" w:rsidRDefault="0061524D" w:rsidP="0017445F">
            <w:pPr>
              <w:jc w:val="center"/>
              <w:rPr>
                <w:rFonts w:cstheme="minorHAnsi"/>
                <w:szCs w:val="20"/>
              </w:rPr>
            </w:pPr>
          </w:p>
        </w:tc>
        <w:tc>
          <w:tcPr>
            <w:tcW w:w="990" w:type="dxa"/>
          </w:tcPr>
          <w:p w14:paraId="53F002FF" w14:textId="77777777" w:rsidR="0061524D" w:rsidRPr="00487927" w:rsidRDefault="0061524D" w:rsidP="0017445F">
            <w:pPr>
              <w:jc w:val="center"/>
              <w:rPr>
                <w:rFonts w:cstheme="minorHAnsi"/>
                <w:szCs w:val="20"/>
              </w:rPr>
            </w:pPr>
          </w:p>
        </w:tc>
        <w:tc>
          <w:tcPr>
            <w:tcW w:w="990" w:type="dxa"/>
          </w:tcPr>
          <w:p w14:paraId="39AFCED3" w14:textId="77777777" w:rsidR="0061524D" w:rsidRPr="00487927" w:rsidRDefault="0061524D" w:rsidP="0017445F">
            <w:pPr>
              <w:jc w:val="center"/>
              <w:rPr>
                <w:rFonts w:cstheme="minorHAnsi"/>
                <w:szCs w:val="20"/>
              </w:rPr>
            </w:pPr>
          </w:p>
        </w:tc>
        <w:tc>
          <w:tcPr>
            <w:tcW w:w="990" w:type="dxa"/>
          </w:tcPr>
          <w:p w14:paraId="289E347E" w14:textId="77777777" w:rsidR="0061524D" w:rsidRPr="00487927" w:rsidRDefault="0061524D" w:rsidP="0017445F">
            <w:pPr>
              <w:jc w:val="center"/>
              <w:rPr>
                <w:rFonts w:cstheme="minorHAnsi"/>
                <w:szCs w:val="20"/>
              </w:rPr>
            </w:pPr>
          </w:p>
        </w:tc>
        <w:tc>
          <w:tcPr>
            <w:tcW w:w="990" w:type="dxa"/>
          </w:tcPr>
          <w:p w14:paraId="58509652" w14:textId="77777777" w:rsidR="0061524D" w:rsidRPr="00487927" w:rsidRDefault="0061524D" w:rsidP="0017445F">
            <w:pPr>
              <w:jc w:val="center"/>
              <w:rPr>
                <w:rFonts w:cstheme="minorHAnsi"/>
                <w:szCs w:val="20"/>
              </w:rPr>
            </w:pPr>
          </w:p>
        </w:tc>
        <w:tc>
          <w:tcPr>
            <w:tcW w:w="990" w:type="dxa"/>
          </w:tcPr>
          <w:p w14:paraId="26A3ABBF" w14:textId="77777777" w:rsidR="0061524D" w:rsidRPr="00487927" w:rsidRDefault="0061524D" w:rsidP="0017445F">
            <w:pPr>
              <w:jc w:val="center"/>
              <w:rPr>
                <w:rFonts w:cstheme="minorHAnsi"/>
                <w:szCs w:val="20"/>
              </w:rPr>
            </w:pPr>
          </w:p>
        </w:tc>
        <w:tc>
          <w:tcPr>
            <w:tcW w:w="1080" w:type="dxa"/>
          </w:tcPr>
          <w:p w14:paraId="70007DB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271EFA" w14:textId="77777777" w:rsidR="0061524D" w:rsidRPr="00283A38" w:rsidRDefault="0061524D" w:rsidP="0017445F">
            <w:pPr>
              <w:jc w:val="center"/>
              <w:rPr>
                <w:rFonts w:cstheme="minorHAnsi"/>
                <w:szCs w:val="20"/>
              </w:rPr>
            </w:pPr>
          </w:p>
        </w:tc>
        <w:tc>
          <w:tcPr>
            <w:tcW w:w="990" w:type="dxa"/>
          </w:tcPr>
          <w:p w14:paraId="1DBAB58A" w14:textId="77777777" w:rsidR="0061524D" w:rsidRPr="00283A38" w:rsidRDefault="0061524D" w:rsidP="0017445F">
            <w:pPr>
              <w:jc w:val="center"/>
              <w:rPr>
                <w:rFonts w:cstheme="minorHAnsi"/>
                <w:szCs w:val="20"/>
              </w:rPr>
            </w:pPr>
          </w:p>
        </w:tc>
        <w:tc>
          <w:tcPr>
            <w:tcW w:w="1103" w:type="dxa"/>
          </w:tcPr>
          <w:p w14:paraId="188E26EA" w14:textId="77777777" w:rsidR="0061524D" w:rsidRPr="00283A38" w:rsidRDefault="0061524D" w:rsidP="0017445F">
            <w:pPr>
              <w:jc w:val="center"/>
              <w:rPr>
                <w:rFonts w:cstheme="minorHAnsi"/>
                <w:szCs w:val="20"/>
              </w:rPr>
            </w:pPr>
          </w:p>
        </w:tc>
        <w:tc>
          <w:tcPr>
            <w:tcW w:w="1103" w:type="dxa"/>
          </w:tcPr>
          <w:p w14:paraId="731AA3D2" w14:textId="77777777" w:rsidR="0061524D" w:rsidRPr="00283A38" w:rsidRDefault="0061524D" w:rsidP="0017445F">
            <w:pPr>
              <w:jc w:val="center"/>
              <w:rPr>
                <w:rFonts w:cstheme="minorHAnsi"/>
                <w:szCs w:val="20"/>
              </w:rPr>
            </w:pPr>
          </w:p>
        </w:tc>
      </w:tr>
      <w:tr w:rsidR="0061524D" w:rsidRPr="00487927" w14:paraId="76F934C2" w14:textId="7E0A5BAF" w:rsidTr="0061524D">
        <w:tc>
          <w:tcPr>
            <w:tcW w:w="1255" w:type="dxa"/>
          </w:tcPr>
          <w:p w14:paraId="6E96771E" w14:textId="280CF9CF" w:rsidR="0061524D" w:rsidRDefault="0061524D"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61524D" w:rsidRPr="00283A38" w:rsidRDefault="0061524D" w:rsidP="0017445F">
            <w:pPr>
              <w:jc w:val="center"/>
              <w:rPr>
                <w:rFonts w:cstheme="minorHAnsi"/>
                <w:szCs w:val="20"/>
              </w:rPr>
            </w:pPr>
          </w:p>
        </w:tc>
        <w:tc>
          <w:tcPr>
            <w:tcW w:w="990" w:type="dxa"/>
          </w:tcPr>
          <w:p w14:paraId="37E61B93" w14:textId="77777777" w:rsidR="0061524D" w:rsidRPr="00487927" w:rsidRDefault="0061524D" w:rsidP="0017445F">
            <w:pPr>
              <w:jc w:val="center"/>
              <w:rPr>
                <w:rFonts w:cstheme="minorHAnsi"/>
                <w:szCs w:val="20"/>
              </w:rPr>
            </w:pPr>
          </w:p>
        </w:tc>
        <w:tc>
          <w:tcPr>
            <w:tcW w:w="990" w:type="dxa"/>
          </w:tcPr>
          <w:p w14:paraId="11BCB590" w14:textId="77777777" w:rsidR="0061524D" w:rsidRPr="00487927" w:rsidRDefault="0061524D" w:rsidP="0017445F">
            <w:pPr>
              <w:jc w:val="center"/>
              <w:rPr>
                <w:rFonts w:cstheme="minorHAnsi"/>
                <w:szCs w:val="20"/>
              </w:rPr>
            </w:pPr>
          </w:p>
        </w:tc>
        <w:tc>
          <w:tcPr>
            <w:tcW w:w="990" w:type="dxa"/>
          </w:tcPr>
          <w:p w14:paraId="0F8E2304" w14:textId="77777777" w:rsidR="0061524D" w:rsidRPr="00487927" w:rsidRDefault="0061524D" w:rsidP="0017445F">
            <w:pPr>
              <w:jc w:val="center"/>
              <w:rPr>
                <w:rFonts w:cstheme="minorHAnsi"/>
                <w:szCs w:val="20"/>
              </w:rPr>
            </w:pPr>
          </w:p>
        </w:tc>
        <w:tc>
          <w:tcPr>
            <w:tcW w:w="990" w:type="dxa"/>
          </w:tcPr>
          <w:p w14:paraId="5AE211CA" w14:textId="77777777" w:rsidR="0061524D" w:rsidRPr="00487927" w:rsidRDefault="0061524D" w:rsidP="0017445F">
            <w:pPr>
              <w:jc w:val="center"/>
              <w:rPr>
                <w:rFonts w:cstheme="minorHAnsi"/>
                <w:szCs w:val="20"/>
              </w:rPr>
            </w:pPr>
          </w:p>
        </w:tc>
        <w:tc>
          <w:tcPr>
            <w:tcW w:w="990" w:type="dxa"/>
          </w:tcPr>
          <w:p w14:paraId="2DD15B35" w14:textId="77777777" w:rsidR="0061524D" w:rsidRPr="00487927" w:rsidRDefault="0061524D" w:rsidP="0017445F">
            <w:pPr>
              <w:jc w:val="center"/>
              <w:rPr>
                <w:rFonts w:cstheme="minorHAnsi"/>
                <w:szCs w:val="20"/>
              </w:rPr>
            </w:pPr>
          </w:p>
        </w:tc>
        <w:tc>
          <w:tcPr>
            <w:tcW w:w="1080" w:type="dxa"/>
          </w:tcPr>
          <w:p w14:paraId="53A4DE8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9CB12D9" w14:textId="77777777" w:rsidR="0061524D" w:rsidRPr="00283A38" w:rsidRDefault="0061524D" w:rsidP="0017445F">
            <w:pPr>
              <w:jc w:val="center"/>
              <w:rPr>
                <w:rFonts w:cstheme="minorHAnsi"/>
                <w:szCs w:val="20"/>
              </w:rPr>
            </w:pPr>
          </w:p>
        </w:tc>
        <w:tc>
          <w:tcPr>
            <w:tcW w:w="990" w:type="dxa"/>
          </w:tcPr>
          <w:p w14:paraId="2661DB25" w14:textId="77777777" w:rsidR="0061524D" w:rsidRPr="00283A38" w:rsidRDefault="0061524D" w:rsidP="0017445F">
            <w:pPr>
              <w:jc w:val="center"/>
              <w:rPr>
                <w:rFonts w:cstheme="minorHAnsi"/>
                <w:szCs w:val="20"/>
              </w:rPr>
            </w:pPr>
          </w:p>
        </w:tc>
        <w:tc>
          <w:tcPr>
            <w:tcW w:w="1103" w:type="dxa"/>
          </w:tcPr>
          <w:p w14:paraId="2707878A" w14:textId="77777777" w:rsidR="0061524D" w:rsidRPr="00283A38" w:rsidRDefault="0061524D" w:rsidP="0017445F">
            <w:pPr>
              <w:jc w:val="center"/>
              <w:rPr>
                <w:rFonts w:cstheme="minorHAnsi"/>
                <w:szCs w:val="20"/>
              </w:rPr>
            </w:pPr>
          </w:p>
        </w:tc>
        <w:tc>
          <w:tcPr>
            <w:tcW w:w="1103" w:type="dxa"/>
          </w:tcPr>
          <w:p w14:paraId="6E6C4255" w14:textId="77777777" w:rsidR="0061524D" w:rsidRPr="00283A38" w:rsidRDefault="0061524D" w:rsidP="0017445F">
            <w:pPr>
              <w:jc w:val="center"/>
              <w:rPr>
                <w:rFonts w:cstheme="minorHAnsi"/>
                <w:szCs w:val="20"/>
              </w:rPr>
            </w:pPr>
          </w:p>
        </w:tc>
      </w:tr>
      <w:tr w:rsidR="0061524D" w:rsidRPr="00487927" w14:paraId="555B0A1E" w14:textId="39D177D0" w:rsidTr="0061524D">
        <w:tc>
          <w:tcPr>
            <w:tcW w:w="1255" w:type="dxa"/>
          </w:tcPr>
          <w:p w14:paraId="5169E944" w14:textId="532BE8B8" w:rsidR="0061524D" w:rsidRDefault="0061524D"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61524D" w:rsidRPr="00283A38" w:rsidRDefault="0061524D" w:rsidP="0017445F">
            <w:pPr>
              <w:jc w:val="center"/>
              <w:rPr>
                <w:rFonts w:cstheme="minorHAnsi"/>
                <w:szCs w:val="20"/>
              </w:rPr>
            </w:pPr>
          </w:p>
        </w:tc>
        <w:tc>
          <w:tcPr>
            <w:tcW w:w="990" w:type="dxa"/>
          </w:tcPr>
          <w:p w14:paraId="53BBA710" w14:textId="77777777" w:rsidR="0061524D" w:rsidRPr="00487927" w:rsidRDefault="0061524D" w:rsidP="0017445F">
            <w:pPr>
              <w:jc w:val="center"/>
              <w:rPr>
                <w:rFonts w:cstheme="minorHAnsi"/>
                <w:szCs w:val="20"/>
              </w:rPr>
            </w:pPr>
          </w:p>
        </w:tc>
        <w:tc>
          <w:tcPr>
            <w:tcW w:w="990" w:type="dxa"/>
          </w:tcPr>
          <w:p w14:paraId="6104E8B4" w14:textId="77777777" w:rsidR="0061524D" w:rsidRPr="00487927" w:rsidRDefault="0061524D" w:rsidP="0017445F">
            <w:pPr>
              <w:jc w:val="center"/>
              <w:rPr>
                <w:rFonts w:cstheme="minorHAnsi"/>
                <w:szCs w:val="20"/>
              </w:rPr>
            </w:pPr>
          </w:p>
        </w:tc>
        <w:tc>
          <w:tcPr>
            <w:tcW w:w="990" w:type="dxa"/>
          </w:tcPr>
          <w:p w14:paraId="14601DB5" w14:textId="77777777" w:rsidR="0061524D" w:rsidRPr="00487927" w:rsidRDefault="0061524D" w:rsidP="0017445F">
            <w:pPr>
              <w:jc w:val="center"/>
              <w:rPr>
                <w:rFonts w:cstheme="minorHAnsi"/>
                <w:szCs w:val="20"/>
              </w:rPr>
            </w:pPr>
          </w:p>
        </w:tc>
        <w:tc>
          <w:tcPr>
            <w:tcW w:w="990" w:type="dxa"/>
          </w:tcPr>
          <w:p w14:paraId="466053D6" w14:textId="77777777" w:rsidR="0061524D" w:rsidRPr="00487927" w:rsidRDefault="0061524D" w:rsidP="0017445F">
            <w:pPr>
              <w:jc w:val="center"/>
              <w:rPr>
                <w:rFonts w:cstheme="minorHAnsi"/>
                <w:szCs w:val="20"/>
              </w:rPr>
            </w:pPr>
          </w:p>
        </w:tc>
        <w:tc>
          <w:tcPr>
            <w:tcW w:w="990" w:type="dxa"/>
          </w:tcPr>
          <w:p w14:paraId="787D2396" w14:textId="77777777" w:rsidR="0061524D" w:rsidRPr="00487927" w:rsidRDefault="0061524D" w:rsidP="0017445F">
            <w:pPr>
              <w:jc w:val="center"/>
              <w:rPr>
                <w:rFonts w:cstheme="minorHAnsi"/>
                <w:szCs w:val="20"/>
              </w:rPr>
            </w:pPr>
          </w:p>
        </w:tc>
        <w:tc>
          <w:tcPr>
            <w:tcW w:w="1080" w:type="dxa"/>
          </w:tcPr>
          <w:p w14:paraId="73CB327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B1C29" w14:textId="77777777" w:rsidR="0061524D" w:rsidRPr="00283A38" w:rsidRDefault="0061524D" w:rsidP="0017445F">
            <w:pPr>
              <w:jc w:val="center"/>
              <w:rPr>
                <w:rFonts w:cstheme="minorHAnsi"/>
                <w:szCs w:val="20"/>
              </w:rPr>
            </w:pPr>
          </w:p>
        </w:tc>
        <w:tc>
          <w:tcPr>
            <w:tcW w:w="990" w:type="dxa"/>
          </w:tcPr>
          <w:p w14:paraId="7090739D" w14:textId="77777777" w:rsidR="0061524D" w:rsidRPr="00283A38" w:rsidRDefault="0061524D" w:rsidP="0017445F">
            <w:pPr>
              <w:jc w:val="center"/>
              <w:rPr>
                <w:rFonts w:cstheme="minorHAnsi"/>
                <w:szCs w:val="20"/>
              </w:rPr>
            </w:pPr>
          </w:p>
        </w:tc>
        <w:tc>
          <w:tcPr>
            <w:tcW w:w="1103" w:type="dxa"/>
          </w:tcPr>
          <w:p w14:paraId="5952366B" w14:textId="77777777" w:rsidR="0061524D" w:rsidRPr="00283A38" w:rsidRDefault="0061524D" w:rsidP="0017445F">
            <w:pPr>
              <w:jc w:val="center"/>
              <w:rPr>
                <w:rFonts w:cstheme="minorHAnsi"/>
                <w:szCs w:val="20"/>
              </w:rPr>
            </w:pPr>
          </w:p>
        </w:tc>
        <w:tc>
          <w:tcPr>
            <w:tcW w:w="1103" w:type="dxa"/>
          </w:tcPr>
          <w:p w14:paraId="33EE2A86" w14:textId="77777777" w:rsidR="0061524D" w:rsidRPr="00283A38" w:rsidRDefault="0061524D" w:rsidP="0017445F">
            <w:pPr>
              <w:jc w:val="center"/>
              <w:rPr>
                <w:rFonts w:cstheme="minorHAnsi"/>
                <w:szCs w:val="20"/>
              </w:rPr>
            </w:pPr>
          </w:p>
        </w:tc>
      </w:tr>
      <w:tr w:rsidR="0061524D" w:rsidRPr="00487927" w14:paraId="3F10CF2E" w14:textId="21FE7A68" w:rsidTr="0061524D">
        <w:tc>
          <w:tcPr>
            <w:tcW w:w="1255" w:type="dxa"/>
          </w:tcPr>
          <w:p w14:paraId="209FFE7C" w14:textId="1D51EB18" w:rsidR="0061524D" w:rsidRDefault="0061524D"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61524D" w:rsidRPr="00283A38" w:rsidRDefault="0061524D" w:rsidP="0017445F">
            <w:pPr>
              <w:jc w:val="center"/>
              <w:rPr>
                <w:rFonts w:cstheme="minorHAnsi"/>
                <w:szCs w:val="20"/>
              </w:rPr>
            </w:pPr>
          </w:p>
        </w:tc>
        <w:tc>
          <w:tcPr>
            <w:tcW w:w="990" w:type="dxa"/>
          </w:tcPr>
          <w:p w14:paraId="5D51A2CD" w14:textId="77777777" w:rsidR="0061524D" w:rsidRPr="00487927" w:rsidRDefault="0061524D" w:rsidP="0017445F">
            <w:pPr>
              <w:jc w:val="center"/>
              <w:rPr>
                <w:rFonts w:cstheme="minorHAnsi"/>
                <w:szCs w:val="20"/>
              </w:rPr>
            </w:pPr>
          </w:p>
        </w:tc>
        <w:tc>
          <w:tcPr>
            <w:tcW w:w="990" w:type="dxa"/>
          </w:tcPr>
          <w:p w14:paraId="1FDF736F" w14:textId="77777777" w:rsidR="0061524D" w:rsidRPr="00487927" w:rsidRDefault="0061524D" w:rsidP="0017445F">
            <w:pPr>
              <w:jc w:val="center"/>
              <w:rPr>
                <w:rFonts w:cstheme="minorHAnsi"/>
                <w:szCs w:val="20"/>
              </w:rPr>
            </w:pPr>
          </w:p>
        </w:tc>
        <w:tc>
          <w:tcPr>
            <w:tcW w:w="990" w:type="dxa"/>
          </w:tcPr>
          <w:p w14:paraId="5A5C1E72" w14:textId="77777777" w:rsidR="0061524D" w:rsidRPr="00487927" w:rsidRDefault="0061524D" w:rsidP="0017445F">
            <w:pPr>
              <w:jc w:val="center"/>
              <w:rPr>
                <w:rFonts w:cstheme="minorHAnsi"/>
                <w:szCs w:val="20"/>
              </w:rPr>
            </w:pPr>
          </w:p>
        </w:tc>
        <w:tc>
          <w:tcPr>
            <w:tcW w:w="990" w:type="dxa"/>
          </w:tcPr>
          <w:p w14:paraId="1B08F34D" w14:textId="77777777" w:rsidR="0061524D" w:rsidRPr="00487927" w:rsidRDefault="0061524D" w:rsidP="0017445F">
            <w:pPr>
              <w:jc w:val="center"/>
              <w:rPr>
                <w:rFonts w:cstheme="minorHAnsi"/>
                <w:szCs w:val="20"/>
              </w:rPr>
            </w:pPr>
          </w:p>
        </w:tc>
        <w:tc>
          <w:tcPr>
            <w:tcW w:w="990" w:type="dxa"/>
          </w:tcPr>
          <w:p w14:paraId="416A9C6D" w14:textId="77777777" w:rsidR="0061524D" w:rsidRPr="00487927" w:rsidRDefault="0061524D" w:rsidP="0017445F">
            <w:pPr>
              <w:jc w:val="center"/>
              <w:rPr>
                <w:rFonts w:cstheme="minorHAnsi"/>
                <w:szCs w:val="20"/>
              </w:rPr>
            </w:pPr>
          </w:p>
        </w:tc>
        <w:tc>
          <w:tcPr>
            <w:tcW w:w="1080" w:type="dxa"/>
          </w:tcPr>
          <w:p w14:paraId="31FFD81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086889F" w14:textId="77777777" w:rsidR="0061524D" w:rsidRPr="00283A38" w:rsidRDefault="0061524D" w:rsidP="0017445F">
            <w:pPr>
              <w:jc w:val="center"/>
              <w:rPr>
                <w:rFonts w:cstheme="minorHAnsi"/>
                <w:szCs w:val="20"/>
              </w:rPr>
            </w:pPr>
          </w:p>
        </w:tc>
        <w:tc>
          <w:tcPr>
            <w:tcW w:w="990" w:type="dxa"/>
          </w:tcPr>
          <w:p w14:paraId="336651FC" w14:textId="77777777" w:rsidR="0061524D" w:rsidRPr="00283A38" w:rsidRDefault="0061524D" w:rsidP="0017445F">
            <w:pPr>
              <w:jc w:val="center"/>
              <w:rPr>
                <w:rFonts w:cstheme="minorHAnsi"/>
                <w:szCs w:val="20"/>
              </w:rPr>
            </w:pPr>
          </w:p>
        </w:tc>
        <w:tc>
          <w:tcPr>
            <w:tcW w:w="1103" w:type="dxa"/>
          </w:tcPr>
          <w:p w14:paraId="5C463028" w14:textId="77777777" w:rsidR="0061524D" w:rsidRPr="00283A38" w:rsidRDefault="0061524D" w:rsidP="0017445F">
            <w:pPr>
              <w:jc w:val="center"/>
              <w:rPr>
                <w:rFonts w:cstheme="minorHAnsi"/>
                <w:szCs w:val="20"/>
              </w:rPr>
            </w:pPr>
          </w:p>
        </w:tc>
        <w:tc>
          <w:tcPr>
            <w:tcW w:w="1103" w:type="dxa"/>
          </w:tcPr>
          <w:p w14:paraId="3AAAAC0B" w14:textId="77777777" w:rsidR="0061524D" w:rsidRPr="00283A38" w:rsidRDefault="0061524D" w:rsidP="0017445F">
            <w:pPr>
              <w:jc w:val="center"/>
              <w:rPr>
                <w:rFonts w:cstheme="minorHAnsi"/>
                <w:szCs w:val="20"/>
              </w:rPr>
            </w:pPr>
          </w:p>
        </w:tc>
      </w:tr>
      <w:tr w:rsidR="0061524D" w:rsidRPr="00487927" w14:paraId="04FB32C7" w14:textId="36FA014F" w:rsidTr="0061524D">
        <w:tc>
          <w:tcPr>
            <w:tcW w:w="1255" w:type="dxa"/>
          </w:tcPr>
          <w:p w14:paraId="02E8EABC" w14:textId="32B91093" w:rsidR="0061524D" w:rsidRDefault="0061524D"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61524D" w:rsidRPr="00283A38" w:rsidRDefault="0061524D" w:rsidP="0017445F">
            <w:pPr>
              <w:jc w:val="center"/>
              <w:rPr>
                <w:rFonts w:cstheme="minorHAnsi"/>
                <w:szCs w:val="20"/>
              </w:rPr>
            </w:pPr>
          </w:p>
        </w:tc>
        <w:tc>
          <w:tcPr>
            <w:tcW w:w="990" w:type="dxa"/>
          </w:tcPr>
          <w:p w14:paraId="5F3AA988" w14:textId="77777777" w:rsidR="0061524D" w:rsidRPr="00487927" w:rsidRDefault="0061524D" w:rsidP="0017445F">
            <w:pPr>
              <w:jc w:val="center"/>
              <w:rPr>
                <w:rFonts w:cstheme="minorHAnsi"/>
                <w:szCs w:val="20"/>
              </w:rPr>
            </w:pPr>
          </w:p>
        </w:tc>
        <w:tc>
          <w:tcPr>
            <w:tcW w:w="990" w:type="dxa"/>
          </w:tcPr>
          <w:p w14:paraId="6886AFE7" w14:textId="77777777" w:rsidR="0061524D" w:rsidRPr="00487927" w:rsidRDefault="0061524D" w:rsidP="0017445F">
            <w:pPr>
              <w:jc w:val="center"/>
              <w:rPr>
                <w:rFonts w:cstheme="minorHAnsi"/>
                <w:szCs w:val="20"/>
              </w:rPr>
            </w:pPr>
          </w:p>
        </w:tc>
        <w:tc>
          <w:tcPr>
            <w:tcW w:w="990" w:type="dxa"/>
          </w:tcPr>
          <w:p w14:paraId="12172788" w14:textId="77777777" w:rsidR="0061524D" w:rsidRPr="00487927" w:rsidRDefault="0061524D" w:rsidP="0017445F">
            <w:pPr>
              <w:jc w:val="center"/>
              <w:rPr>
                <w:rFonts w:cstheme="minorHAnsi"/>
                <w:szCs w:val="20"/>
              </w:rPr>
            </w:pPr>
          </w:p>
        </w:tc>
        <w:tc>
          <w:tcPr>
            <w:tcW w:w="990" w:type="dxa"/>
          </w:tcPr>
          <w:p w14:paraId="1D54547D" w14:textId="77777777" w:rsidR="0061524D" w:rsidRPr="00487927" w:rsidRDefault="0061524D" w:rsidP="0017445F">
            <w:pPr>
              <w:jc w:val="center"/>
              <w:rPr>
                <w:rFonts w:cstheme="minorHAnsi"/>
                <w:szCs w:val="20"/>
              </w:rPr>
            </w:pPr>
          </w:p>
        </w:tc>
        <w:tc>
          <w:tcPr>
            <w:tcW w:w="990" w:type="dxa"/>
          </w:tcPr>
          <w:p w14:paraId="473A0F35" w14:textId="77777777" w:rsidR="0061524D" w:rsidRPr="00487927" w:rsidRDefault="0061524D" w:rsidP="0017445F">
            <w:pPr>
              <w:jc w:val="center"/>
              <w:rPr>
                <w:rFonts w:cstheme="minorHAnsi"/>
                <w:szCs w:val="20"/>
              </w:rPr>
            </w:pPr>
          </w:p>
        </w:tc>
        <w:tc>
          <w:tcPr>
            <w:tcW w:w="1080" w:type="dxa"/>
          </w:tcPr>
          <w:p w14:paraId="19664F4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77F080F" w14:textId="77777777" w:rsidR="0061524D" w:rsidRPr="00283A38" w:rsidRDefault="0061524D" w:rsidP="0017445F">
            <w:pPr>
              <w:jc w:val="center"/>
              <w:rPr>
                <w:rFonts w:cstheme="minorHAnsi"/>
                <w:szCs w:val="20"/>
              </w:rPr>
            </w:pPr>
          </w:p>
        </w:tc>
        <w:tc>
          <w:tcPr>
            <w:tcW w:w="990" w:type="dxa"/>
          </w:tcPr>
          <w:p w14:paraId="5217DED8" w14:textId="77777777" w:rsidR="0061524D" w:rsidRPr="00283A38" w:rsidRDefault="0061524D" w:rsidP="0017445F">
            <w:pPr>
              <w:jc w:val="center"/>
              <w:rPr>
                <w:rFonts w:cstheme="minorHAnsi"/>
                <w:szCs w:val="20"/>
              </w:rPr>
            </w:pPr>
          </w:p>
        </w:tc>
        <w:tc>
          <w:tcPr>
            <w:tcW w:w="1103" w:type="dxa"/>
          </w:tcPr>
          <w:p w14:paraId="554C6B1E" w14:textId="77777777" w:rsidR="0061524D" w:rsidRPr="00283A38" w:rsidRDefault="0061524D" w:rsidP="0017445F">
            <w:pPr>
              <w:jc w:val="center"/>
              <w:rPr>
                <w:rFonts w:cstheme="minorHAnsi"/>
                <w:szCs w:val="20"/>
              </w:rPr>
            </w:pPr>
          </w:p>
        </w:tc>
        <w:tc>
          <w:tcPr>
            <w:tcW w:w="1103" w:type="dxa"/>
          </w:tcPr>
          <w:p w14:paraId="3011103D" w14:textId="77777777" w:rsidR="0061524D" w:rsidRPr="00283A38" w:rsidRDefault="0061524D" w:rsidP="0017445F">
            <w:pPr>
              <w:jc w:val="center"/>
              <w:rPr>
                <w:rFonts w:cstheme="minorHAnsi"/>
                <w:szCs w:val="20"/>
              </w:rPr>
            </w:pPr>
          </w:p>
        </w:tc>
      </w:tr>
      <w:tr w:rsidR="0061524D" w:rsidRPr="00487927" w14:paraId="72530074" w14:textId="308F9699" w:rsidTr="0061524D">
        <w:tc>
          <w:tcPr>
            <w:tcW w:w="1255" w:type="dxa"/>
          </w:tcPr>
          <w:p w14:paraId="33D7BEAE" w14:textId="076AF307" w:rsidR="0061524D" w:rsidRDefault="0061524D"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61524D" w:rsidRPr="00283A38" w:rsidRDefault="0061524D" w:rsidP="0017445F">
            <w:pPr>
              <w:jc w:val="center"/>
              <w:rPr>
                <w:rFonts w:cstheme="minorHAnsi"/>
                <w:szCs w:val="20"/>
              </w:rPr>
            </w:pPr>
          </w:p>
        </w:tc>
        <w:tc>
          <w:tcPr>
            <w:tcW w:w="990" w:type="dxa"/>
          </w:tcPr>
          <w:p w14:paraId="7CA94FCA" w14:textId="77777777" w:rsidR="0061524D" w:rsidRPr="00487927" w:rsidRDefault="0061524D" w:rsidP="0017445F">
            <w:pPr>
              <w:jc w:val="center"/>
              <w:rPr>
                <w:rFonts w:cstheme="minorHAnsi"/>
                <w:szCs w:val="20"/>
              </w:rPr>
            </w:pPr>
          </w:p>
        </w:tc>
        <w:tc>
          <w:tcPr>
            <w:tcW w:w="990" w:type="dxa"/>
          </w:tcPr>
          <w:p w14:paraId="0666EACD" w14:textId="77777777" w:rsidR="0061524D" w:rsidRPr="00487927" w:rsidRDefault="0061524D" w:rsidP="0017445F">
            <w:pPr>
              <w:jc w:val="center"/>
              <w:rPr>
                <w:rFonts w:cstheme="minorHAnsi"/>
                <w:szCs w:val="20"/>
              </w:rPr>
            </w:pPr>
          </w:p>
        </w:tc>
        <w:tc>
          <w:tcPr>
            <w:tcW w:w="990" w:type="dxa"/>
          </w:tcPr>
          <w:p w14:paraId="354A7C09" w14:textId="77777777" w:rsidR="0061524D" w:rsidRPr="00487927" w:rsidRDefault="0061524D" w:rsidP="0017445F">
            <w:pPr>
              <w:jc w:val="center"/>
              <w:rPr>
                <w:rFonts w:cstheme="minorHAnsi"/>
                <w:szCs w:val="20"/>
              </w:rPr>
            </w:pPr>
          </w:p>
        </w:tc>
        <w:tc>
          <w:tcPr>
            <w:tcW w:w="990" w:type="dxa"/>
          </w:tcPr>
          <w:p w14:paraId="05853CA4" w14:textId="77777777" w:rsidR="0061524D" w:rsidRPr="00487927" w:rsidRDefault="0061524D" w:rsidP="0017445F">
            <w:pPr>
              <w:jc w:val="center"/>
              <w:rPr>
                <w:rFonts w:cstheme="minorHAnsi"/>
                <w:szCs w:val="20"/>
              </w:rPr>
            </w:pPr>
          </w:p>
        </w:tc>
        <w:tc>
          <w:tcPr>
            <w:tcW w:w="990" w:type="dxa"/>
          </w:tcPr>
          <w:p w14:paraId="63740B1C" w14:textId="77777777" w:rsidR="0061524D" w:rsidRPr="00487927" w:rsidRDefault="0061524D" w:rsidP="0017445F">
            <w:pPr>
              <w:jc w:val="center"/>
              <w:rPr>
                <w:rFonts w:cstheme="minorHAnsi"/>
                <w:szCs w:val="20"/>
              </w:rPr>
            </w:pPr>
          </w:p>
        </w:tc>
        <w:tc>
          <w:tcPr>
            <w:tcW w:w="1080" w:type="dxa"/>
          </w:tcPr>
          <w:p w14:paraId="75DB1F7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E13D38" w14:textId="77777777" w:rsidR="0061524D" w:rsidRPr="00283A38" w:rsidRDefault="0061524D" w:rsidP="0017445F">
            <w:pPr>
              <w:jc w:val="center"/>
              <w:rPr>
                <w:rFonts w:cstheme="minorHAnsi"/>
                <w:szCs w:val="20"/>
              </w:rPr>
            </w:pPr>
          </w:p>
        </w:tc>
        <w:tc>
          <w:tcPr>
            <w:tcW w:w="990" w:type="dxa"/>
          </w:tcPr>
          <w:p w14:paraId="69FA2605" w14:textId="77777777" w:rsidR="0061524D" w:rsidRPr="00283A38" w:rsidRDefault="0061524D" w:rsidP="0017445F">
            <w:pPr>
              <w:jc w:val="center"/>
              <w:rPr>
                <w:rFonts w:cstheme="minorHAnsi"/>
                <w:szCs w:val="20"/>
              </w:rPr>
            </w:pPr>
          </w:p>
        </w:tc>
        <w:tc>
          <w:tcPr>
            <w:tcW w:w="1103" w:type="dxa"/>
          </w:tcPr>
          <w:p w14:paraId="3DC430FA" w14:textId="77777777" w:rsidR="0061524D" w:rsidRPr="00283A38" w:rsidRDefault="0061524D" w:rsidP="0017445F">
            <w:pPr>
              <w:jc w:val="center"/>
              <w:rPr>
                <w:rFonts w:cstheme="minorHAnsi"/>
                <w:szCs w:val="20"/>
              </w:rPr>
            </w:pPr>
          </w:p>
        </w:tc>
        <w:tc>
          <w:tcPr>
            <w:tcW w:w="1103" w:type="dxa"/>
          </w:tcPr>
          <w:p w14:paraId="0F912BA6" w14:textId="77777777" w:rsidR="0061524D" w:rsidRPr="00283A38" w:rsidRDefault="0061524D" w:rsidP="0017445F">
            <w:pPr>
              <w:jc w:val="center"/>
              <w:rPr>
                <w:rFonts w:cstheme="minorHAnsi"/>
                <w:szCs w:val="20"/>
              </w:rPr>
            </w:pPr>
          </w:p>
        </w:tc>
      </w:tr>
      <w:tr w:rsidR="0061524D" w:rsidRPr="00487927" w14:paraId="30A6926B" w14:textId="7BB830F4" w:rsidTr="0061524D">
        <w:tc>
          <w:tcPr>
            <w:tcW w:w="1255" w:type="dxa"/>
          </w:tcPr>
          <w:p w14:paraId="75455574" w14:textId="0FCC5DE8" w:rsidR="0061524D" w:rsidRDefault="0061524D"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61524D" w:rsidRPr="00283A38" w:rsidRDefault="0061524D" w:rsidP="0017445F">
            <w:pPr>
              <w:jc w:val="center"/>
              <w:rPr>
                <w:rFonts w:cstheme="minorHAnsi"/>
                <w:szCs w:val="20"/>
              </w:rPr>
            </w:pPr>
          </w:p>
        </w:tc>
        <w:tc>
          <w:tcPr>
            <w:tcW w:w="990" w:type="dxa"/>
          </w:tcPr>
          <w:p w14:paraId="234576B9" w14:textId="77777777" w:rsidR="0061524D" w:rsidRPr="00487927" w:rsidRDefault="0061524D" w:rsidP="0017445F">
            <w:pPr>
              <w:jc w:val="center"/>
              <w:rPr>
                <w:rFonts w:cstheme="minorHAnsi"/>
                <w:szCs w:val="20"/>
              </w:rPr>
            </w:pPr>
          </w:p>
        </w:tc>
        <w:tc>
          <w:tcPr>
            <w:tcW w:w="990" w:type="dxa"/>
          </w:tcPr>
          <w:p w14:paraId="3AE84E48" w14:textId="77777777" w:rsidR="0061524D" w:rsidRPr="00487927" w:rsidRDefault="0061524D" w:rsidP="0017445F">
            <w:pPr>
              <w:jc w:val="center"/>
              <w:rPr>
                <w:rFonts w:cstheme="minorHAnsi"/>
                <w:szCs w:val="20"/>
              </w:rPr>
            </w:pPr>
          </w:p>
        </w:tc>
        <w:tc>
          <w:tcPr>
            <w:tcW w:w="990" w:type="dxa"/>
          </w:tcPr>
          <w:p w14:paraId="7D0FE709" w14:textId="77777777" w:rsidR="0061524D" w:rsidRPr="00487927" w:rsidRDefault="0061524D" w:rsidP="0017445F">
            <w:pPr>
              <w:jc w:val="center"/>
              <w:rPr>
                <w:rFonts w:cstheme="minorHAnsi"/>
                <w:szCs w:val="20"/>
              </w:rPr>
            </w:pPr>
          </w:p>
        </w:tc>
        <w:tc>
          <w:tcPr>
            <w:tcW w:w="990" w:type="dxa"/>
          </w:tcPr>
          <w:p w14:paraId="661F3E07" w14:textId="77777777" w:rsidR="0061524D" w:rsidRPr="00487927" w:rsidRDefault="0061524D" w:rsidP="0017445F">
            <w:pPr>
              <w:jc w:val="center"/>
              <w:rPr>
                <w:rFonts w:cstheme="minorHAnsi"/>
                <w:szCs w:val="20"/>
              </w:rPr>
            </w:pPr>
          </w:p>
        </w:tc>
        <w:tc>
          <w:tcPr>
            <w:tcW w:w="990" w:type="dxa"/>
          </w:tcPr>
          <w:p w14:paraId="579B72D3" w14:textId="77777777" w:rsidR="0061524D" w:rsidRPr="00487927" w:rsidRDefault="0061524D" w:rsidP="0017445F">
            <w:pPr>
              <w:jc w:val="center"/>
              <w:rPr>
                <w:rFonts w:cstheme="minorHAnsi"/>
                <w:szCs w:val="20"/>
              </w:rPr>
            </w:pPr>
          </w:p>
        </w:tc>
        <w:tc>
          <w:tcPr>
            <w:tcW w:w="1080" w:type="dxa"/>
          </w:tcPr>
          <w:p w14:paraId="0190F22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89B9CCF" w14:textId="77777777" w:rsidR="0061524D" w:rsidRPr="00283A38" w:rsidRDefault="0061524D" w:rsidP="0017445F">
            <w:pPr>
              <w:jc w:val="center"/>
              <w:rPr>
                <w:rFonts w:cstheme="minorHAnsi"/>
                <w:szCs w:val="20"/>
              </w:rPr>
            </w:pPr>
          </w:p>
        </w:tc>
        <w:tc>
          <w:tcPr>
            <w:tcW w:w="990" w:type="dxa"/>
          </w:tcPr>
          <w:p w14:paraId="33FFCA26" w14:textId="77777777" w:rsidR="0061524D" w:rsidRPr="00283A38" w:rsidRDefault="0061524D" w:rsidP="0017445F">
            <w:pPr>
              <w:jc w:val="center"/>
              <w:rPr>
                <w:rFonts w:cstheme="minorHAnsi"/>
                <w:szCs w:val="20"/>
              </w:rPr>
            </w:pPr>
          </w:p>
        </w:tc>
        <w:tc>
          <w:tcPr>
            <w:tcW w:w="1103" w:type="dxa"/>
          </w:tcPr>
          <w:p w14:paraId="1B28A0AC" w14:textId="77777777" w:rsidR="0061524D" w:rsidRPr="00283A38" w:rsidRDefault="0061524D" w:rsidP="0017445F">
            <w:pPr>
              <w:jc w:val="center"/>
              <w:rPr>
                <w:rFonts w:cstheme="minorHAnsi"/>
                <w:szCs w:val="20"/>
              </w:rPr>
            </w:pPr>
          </w:p>
        </w:tc>
        <w:tc>
          <w:tcPr>
            <w:tcW w:w="1103" w:type="dxa"/>
          </w:tcPr>
          <w:p w14:paraId="643B08EF" w14:textId="77777777" w:rsidR="0061524D" w:rsidRPr="00283A38" w:rsidRDefault="0061524D" w:rsidP="0017445F">
            <w:pPr>
              <w:jc w:val="center"/>
              <w:rPr>
                <w:rFonts w:cstheme="minorHAnsi"/>
                <w:szCs w:val="20"/>
              </w:rPr>
            </w:pPr>
          </w:p>
        </w:tc>
      </w:tr>
      <w:tr w:rsidR="0061524D" w:rsidRPr="00487927" w14:paraId="4E45513E" w14:textId="087D3F9D" w:rsidTr="0061524D">
        <w:tc>
          <w:tcPr>
            <w:tcW w:w="1255" w:type="dxa"/>
          </w:tcPr>
          <w:p w14:paraId="014BDAF5" w14:textId="322334BB" w:rsidR="0061524D" w:rsidRDefault="0061524D"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61524D" w:rsidRPr="00283A38" w:rsidRDefault="0061524D" w:rsidP="0017445F">
            <w:pPr>
              <w:jc w:val="center"/>
              <w:rPr>
                <w:rFonts w:cstheme="minorHAnsi"/>
                <w:szCs w:val="20"/>
              </w:rPr>
            </w:pPr>
          </w:p>
        </w:tc>
        <w:tc>
          <w:tcPr>
            <w:tcW w:w="990" w:type="dxa"/>
          </w:tcPr>
          <w:p w14:paraId="7C86F9D5" w14:textId="77777777" w:rsidR="0061524D" w:rsidRPr="00487927" w:rsidRDefault="0061524D" w:rsidP="0017445F">
            <w:pPr>
              <w:jc w:val="center"/>
              <w:rPr>
                <w:rFonts w:cstheme="minorHAnsi"/>
                <w:szCs w:val="20"/>
              </w:rPr>
            </w:pPr>
          </w:p>
        </w:tc>
        <w:tc>
          <w:tcPr>
            <w:tcW w:w="990" w:type="dxa"/>
          </w:tcPr>
          <w:p w14:paraId="612B54D1" w14:textId="77777777" w:rsidR="0061524D" w:rsidRPr="00487927" w:rsidRDefault="0061524D" w:rsidP="0017445F">
            <w:pPr>
              <w:jc w:val="center"/>
              <w:rPr>
                <w:rFonts w:cstheme="minorHAnsi"/>
                <w:szCs w:val="20"/>
              </w:rPr>
            </w:pPr>
          </w:p>
        </w:tc>
        <w:tc>
          <w:tcPr>
            <w:tcW w:w="990" w:type="dxa"/>
          </w:tcPr>
          <w:p w14:paraId="5661BA41" w14:textId="77777777" w:rsidR="0061524D" w:rsidRPr="00487927" w:rsidRDefault="0061524D" w:rsidP="0017445F">
            <w:pPr>
              <w:jc w:val="center"/>
              <w:rPr>
                <w:rFonts w:cstheme="minorHAnsi"/>
                <w:szCs w:val="20"/>
              </w:rPr>
            </w:pPr>
          </w:p>
        </w:tc>
        <w:tc>
          <w:tcPr>
            <w:tcW w:w="990" w:type="dxa"/>
          </w:tcPr>
          <w:p w14:paraId="7E3331C4" w14:textId="77777777" w:rsidR="0061524D" w:rsidRPr="00487927" w:rsidRDefault="0061524D" w:rsidP="0017445F">
            <w:pPr>
              <w:jc w:val="center"/>
              <w:rPr>
                <w:rFonts w:cstheme="minorHAnsi"/>
                <w:szCs w:val="20"/>
              </w:rPr>
            </w:pPr>
          </w:p>
        </w:tc>
        <w:tc>
          <w:tcPr>
            <w:tcW w:w="990" w:type="dxa"/>
          </w:tcPr>
          <w:p w14:paraId="0D092A76" w14:textId="77777777" w:rsidR="0061524D" w:rsidRPr="00487927" w:rsidRDefault="0061524D" w:rsidP="0017445F">
            <w:pPr>
              <w:jc w:val="center"/>
              <w:rPr>
                <w:rFonts w:cstheme="minorHAnsi"/>
                <w:szCs w:val="20"/>
              </w:rPr>
            </w:pPr>
          </w:p>
        </w:tc>
        <w:tc>
          <w:tcPr>
            <w:tcW w:w="1080" w:type="dxa"/>
          </w:tcPr>
          <w:p w14:paraId="33AEA6E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74F11D6" w14:textId="77777777" w:rsidR="0061524D" w:rsidRPr="00283A38" w:rsidRDefault="0061524D" w:rsidP="0017445F">
            <w:pPr>
              <w:jc w:val="center"/>
              <w:rPr>
                <w:rFonts w:cstheme="minorHAnsi"/>
                <w:szCs w:val="20"/>
              </w:rPr>
            </w:pPr>
          </w:p>
        </w:tc>
        <w:tc>
          <w:tcPr>
            <w:tcW w:w="990" w:type="dxa"/>
          </w:tcPr>
          <w:p w14:paraId="1233F35C" w14:textId="77777777" w:rsidR="0061524D" w:rsidRPr="00283A38" w:rsidRDefault="0061524D" w:rsidP="0017445F">
            <w:pPr>
              <w:jc w:val="center"/>
              <w:rPr>
                <w:rFonts w:cstheme="minorHAnsi"/>
                <w:szCs w:val="20"/>
              </w:rPr>
            </w:pPr>
          </w:p>
        </w:tc>
        <w:tc>
          <w:tcPr>
            <w:tcW w:w="1103" w:type="dxa"/>
          </w:tcPr>
          <w:p w14:paraId="6115ADCB" w14:textId="77777777" w:rsidR="0061524D" w:rsidRPr="00283A38" w:rsidRDefault="0061524D" w:rsidP="0017445F">
            <w:pPr>
              <w:jc w:val="center"/>
              <w:rPr>
                <w:rFonts w:cstheme="minorHAnsi"/>
                <w:szCs w:val="20"/>
              </w:rPr>
            </w:pPr>
          </w:p>
        </w:tc>
        <w:tc>
          <w:tcPr>
            <w:tcW w:w="1103" w:type="dxa"/>
          </w:tcPr>
          <w:p w14:paraId="47FE132C" w14:textId="77777777" w:rsidR="0061524D" w:rsidRPr="00283A38" w:rsidRDefault="0061524D" w:rsidP="0017445F">
            <w:pPr>
              <w:jc w:val="center"/>
              <w:rPr>
                <w:rFonts w:cstheme="minorHAnsi"/>
                <w:szCs w:val="20"/>
              </w:rPr>
            </w:pPr>
          </w:p>
        </w:tc>
      </w:tr>
      <w:tr w:rsidR="0061524D" w:rsidRPr="00487927" w14:paraId="5F17AD29" w14:textId="7507EB40" w:rsidTr="0061524D">
        <w:tc>
          <w:tcPr>
            <w:tcW w:w="1255" w:type="dxa"/>
          </w:tcPr>
          <w:p w14:paraId="3168E04A" w14:textId="30FBA67A" w:rsidR="0061524D" w:rsidRPr="00283A38" w:rsidRDefault="0061524D"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61524D" w:rsidRPr="00487927" w:rsidRDefault="0061524D" w:rsidP="0017445F">
            <w:pPr>
              <w:jc w:val="center"/>
              <w:rPr>
                <w:rFonts w:cstheme="minorHAnsi"/>
                <w:szCs w:val="20"/>
              </w:rPr>
            </w:pPr>
          </w:p>
        </w:tc>
        <w:tc>
          <w:tcPr>
            <w:tcW w:w="990" w:type="dxa"/>
          </w:tcPr>
          <w:p w14:paraId="556CC655" w14:textId="77777777" w:rsidR="0061524D" w:rsidRPr="00487927" w:rsidRDefault="0061524D" w:rsidP="0017445F">
            <w:pPr>
              <w:jc w:val="center"/>
              <w:rPr>
                <w:rFonts w:cstheme="minorHAnsi"/>
                <w:szCs w:val="20"/>
              </w:rPr>
            </w:pPr>
          </w:p>
        </w:tc>
        <w:tc>
          <w:tcPr>
            <w:tcW w:w="990" w:type="dxa"/>
          </w:tcPr>
          <w:p w14:paraId="490187DD" w14:textId="77777777" w:rsidR="0061524D" w:rsidRPr="00487927" w:rsidRDefault="0061524D" w:rsidP="0017445F">
            <w:pPr>
              <w:jc w:val="center"/>
              <w:rPr>
                <w:rFonts w:cstheme="minorHAnsi"/>
                <w:szCs w:val="20"/>
              </w:rPr>
            </w:pPr>
          </w:p>
        </w:tc>
        <w:tc>
          <w:tcPr>
            <w:tcW w:w="990" w:type="dxa"/>
          </w:tcPr>
          <w:p w14:paraId="5AC61315" w14:textId="77777777" w:rsidR="0061524D" w:rsidRPr="00487927" w:rsidRDefault="0061524D" w:rsidP="0017445F">
            <w:pPr>
              <w:jc w:val="center"/>
              <w:rPr>
                <w:rFonts w:cstheme="minorHAnsi"/>
                <w:szCs w:val="20"/>
              </w:rPr>
            </w:pPr>
          </w:p>
        </w:tc>
        <w:tc>
          <w:tcPr>
            <w:tcW w:w="990" w:type="dxa"/>
          </w:tcPr>
          <w:p w14:paraId="7BD6F8BF" w14:textId="77777777" w:rsidR="0061524D" w:rsidRPr="00487927" w:rsidRDefault="0061524D" w:rsidP="0017445F">
            <w:pPr>
              <w:jc w:val="center"/>
              <w:rPr>
                <w:rFonts w:cstheme="minorHAnsi"/>
                <w:szCs w:val="20"/>
              </w:rPr>
            </w:pPr>
          </w:p>
        </w:tc>
        <w:tc>
          <w:tcPr>
            <w:tcW w:w="990" w:type="dxa"/>
          </w:tcPr>
          <w:p w14:paraId="0111BBB7" w14:textId="77777777" w:rsidR="0061524D" w:rsidRPr="00487927" w:rsidRDefault="0061524D" w:rsidP="0017445F">
            <w:pPr>
              <w:jc w:val="center"/>
              <w:rPr>
                <w:rFonts w:cstheme="minorHAnsi"/>
                <w:szCs w:val="20"/>
              </w:rPr>
            </w:pPr>
          </w:p>
        </w:tc>
        <w:tc>
          <w:tcPr>
            <w:tcW w:w="1080" w:type="dxa"/>
          </w:tcPr>
          <w:p w14:paraId="205B0691"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5641C0E3" w14:textId="77777777" w:rsidR="0061524D" w:rsidRPr="00283A38" w:rsidRDefault="0061524D" w:rsidP="0017445F">
            <w:pPr>
              <w:jc w:val="center"/>
              <w:rPr>
                <w:rFonts w:cstheme="minorHAnsi"/>
                <w:szCs w:val="20"/>
              </w:rPr>
            </w:pPr>
          </w:p>
        </w:tc>
        <w:tc>
          <w:tcPr>
            <w:tcW w:w="990" w:type="dxa"/>
          </w:tcPr>
          <w:p w14:paraId="55C010B5" w14:textId="77777777" w:rsidR="0061524D" w:rsidRPr="00283A38" w:rsidRDefault="0061524D" w:rsidP="0017445F">
            <w:pPr>
              <w:jc w:val="center"/>
              <w:rPr>
                <w:rFonts w:cstheme="minorHAnsi"/>
                <w:szCs w:val="20"/>
              </w:rPr>
            </w:pPr>
          </w:p>
        </w:tc>
        <w:tc>
          <w:tcPr>
            <w:tcW w:w="1103" w:type="dxa"/>
          </w:tcPr>
          <w:p w14:paraId="36C85BBF" w14:textId="77777777" w:rsidR="0061524D" w:rsidRPr="00283A38" w:rsidRDefault="0061524D" w:rsidP="0017445F">
            <w:pPr>
              <w:jc w:val="center"/>
              <w:rPr>
                <w:rFonts w:cstheme="minorHAnsi"/>
                <w:szCs w:val="20"/>
              </w:rPr>
            </w:pPr>
          </w:p>
        </w:tc>
        <w:tc>
          <w:tcPr>
            <w:tcW w:w="1103" w:type="dxa"/>
          </w:tcPr>
          <w:p w14:paraId="4BD8E299" w14:textId="77777777" w:rsidR="0061524D" w:rsidRPr="00283A38" w:rsidRDefault="0061524D" w:rsidP="0017445F">
            <w:pPr>
              <w:jc w:val="center"/>
              <w:rPr>
                <w:rFonts w:cstheme="minorHAnsi"/>
                <w:szCs w:val="20"/>
              </w:rPr>
            </w:pPr>
          </w:p>
        </w:tc>
      </w:tr>
      <w:tr w:rsidR="0061524D" w:rsidRPr="00487927" w14:paraId="38D1EEF9" w14:textId="561E79EA" w:rsidTr="0061524D">
        <w:tc>
          <w:tcPr>
            <w:tcW w:w="1255" w:type="dxa"/>
          </w:tcPr>
          <w:p w14:paraId="2A5AE3FC" w14:textId="4F00613B" w:rsidR="0061524D" w:rsidRDefault="0061524D"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61524D" w:rsidRPr="00283A38" w:rsidRDefault="0061524D" w:rsidP="0017445F">
            <w:pPr>
              <w:jc w:val="center"/>
              <w:rPr>
                <w:rFonts w:cstheme="minorHAnsi"/>
                <w:szCs w:val="20"/>
              </w:rPr>
            </w:pPr>
          </w:p>
        </w:tc>
        <w:tc>
          <w:tcPr>
            <w:tcW w:w="990" w:type="dxa"/>
          </w:tcPr>
          <w:p w14:paraId="37ABCC8B" w14:textId="77777777" w:rsidR="0061524D" w:rsidRPr="00487927" w:rsidRDefault="0061524D" w:rsidP="0017445F">
            <w:pPr>
              <w:jc w:val="center"/>
              <w:rPr>
                <w:rFonts w:cstheme="minorHAnsi"/>
                <w:szCs w:val="20"/>
              </w:rPr>
            </w:pPr>
          </w:p>
        </w:tc>
        <w:tc>
          <w:tcPr>
            <w:tcW w:w="990" w:type="dxa"/>
          </w:tcPr>
          <w:p w14:paraId="54D2C072" w14:textId="77777777" w:rsidR="0061524D" w:rsidRPr="00487927" w:rsidRDefault="0061524D" w:rsidP="0017445F">
            <w:pPr>
              <w:jc w:val="center"/>
              <w:rPr>
                <w:rFonts w:cstheme="minorHAnsi"/>
                <w:szCs w:val="20"/>
              </w:rPr>
            </w:pPr>
          </w:p>
        </w:tc>
        <w:tc>
          <w:tcPr>
            <w:tcW w:w="990" w:type="dxa"/>
          </w:tcPr>
          <w:p w14:paraId="342DA7FC" w14:textId="77777777" w:rsidR="0061524D" w:rsidRPr="00487927" w:rsidRDefault="0061524D" w:rsidP="0017445F">
            <w:pPr>
              <w:jc w:val="center"/>
              <w:rPr>
                <w:rFonts w:cstheme="minorHAnsi"/>
                <w:szCs w:val="20"/>
              </w:rPr>
            </w:pPr>
          </w:p>
        </w:tc>
        <w:tc>
          <w:tcPr>
            <w:tcW w:w="990" w:type="dxa"/>
          </w:tcPr>
          <w:p w14:paraId="56924ED4" w14:textId="77777777" w:rsidR="0061524D" w:rsidRPr="00487927" w:rsidRDefault="0061524D" w:rsidP="0017445F">
            <w:pPr>
              <w:jc w:val="center"/>
              <w:rPr>
                <w:rFonts w:cstheme="minorHAnsi"/>
                <w:szCs w:val="20"/>
              </w:rPr>
            </w:pPr>
          </w:p>
        </w:tc>
        <w:tc>
          <w:tcPr>
            <w:tcW w:w="990" w:type="dxa"/>
          </w:tcPr>
          <w:p w14:paraId="45E70484" w14:textId="77777777" w:rsidR="0061524D" w:rsidRPr="00487927" w:rsidRDefault="0061524D" w:rsidP="0017445F">
            <w:pPr>
              <w:jc w:val="center"/>
              <w:rPr>
                <w:rFonts w:cstheme="minorHAnsi"/>
                <w:szCs w:val="20"/>
              </w:rPr>
            </w:pPr>
          </w:p>
        </w:tc>
        <w:tc>
          <w:tcPr>
            <w:tcW w:w="1080" w:type="dxa"/>
          </w:tcPr>
          <w:p w14:paraId="4AA50C3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6B4AE03" w14:textId="77777777" w:rsidR="0061524D" w:rsidRPr="00283A38" w:rsidRDefault="0061524D" w:rsidP="0017445F">
            <w:pPr>
              <w:jc w:val="center"/>
              <w:rPr>
                <w:rFonts w:cstheme="minorHAnsi"/>
                <w:szCs w:val="20"/>
              </w:rPr>
            </w:pPr>
          </w:p>
        </w:tc>
        <w:tc>
          <w:tcPr>
            <w:tcW w:w="990" w:type="dxa"/>
          </w:tcPr>
          <w:p w14:paraId="77D1172A" w14:textId="77777777" w:rsidR="0061524D" w:rsidRPr="00283A38" w:rsidRDefault="0061524D" w:rsidP="0017445F">
            <w:pPr>
              <w:jc w:val="center"/>
              <w:rPr>
                <w:rFonts w:cstheme="minorHAnsi"/>
                <w:szCs w:val="20"/>
              </w:rPr>
            </w:pPr>
          </w:p>
        </w:tc>
        <w:tc>
          <w:tcPr>
            <w:tcW w:w="1103" w:type="dxa"/>
          </w:tcPr>
          <w:p w14:paraId="728162EC" w14:textId="77777777" w:rsidR="0061524D" w:rsidRPr="00283A38" w:rsidRDefault="0061524D" w:rsidP="0017445F">
            <w:pPr>
              <w:jc w:val="center"/>
              <w:rPr>
                <w:rFonts w:cstheme="minorHAnsi"/>
                <w:szCs w:val="20"/>
              </w:rPr>
            </w:pPr>
          </w:p>
        </w:tc>
        <w:tc>
          <w:tcPr>
            <w:tcW w:w="1103" w:type="dxa"/>
          </w:tcPr>
          <w:p w14:paraId="6A37DF05" w14:textId="77777777" w:rsidR="0061524D" w:rsidRPr="00283A38" w:rsidRDefault="0061524D" w:rsidP="0017445F">
            <w:pPr>
              <w:jc w:val="center"/>
              <w:rPr>
                <w:rFonts w:cstheme="minorHAnsi"/>
                <w:szCs w:val="20"/>
              </w:rPr>
            </w:pPr>
          </w:p>
        </w:tc>
      </w:tr>
      <w:tr w:rsidR="0061524D" w:rsidRPr="00487927" w14:paraId="21E46B50" w14:textId="17B9B0C3" w:rsidTr="0061524D">
        <w:tc>
          <w:tcPr>
            <w:tcW w:w="1255" w:type="dxa"/>
          </w:tcPr>
          <w:p w14:paraId="68C99641" w14:textId="2C994603" w:rsidR="0061524D" w:rsidRDefault="0061524D"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61524D" w:rsidRPr="00283A38" w:rsidRDefault="0061524D" w:rsidP="0017445F">
            <w:pPr>
              <w:jc w:val="center"/>
              <w:rPr>
                <w:rFonts w:cstheme="minorHAnsi"/>
                <w:szCs w:val="20"/>
              </w:rPr>
            </w:pPr>
          </w:p>
        </w:tc>
        <w:tc>
          <w:tcPr>
            <w:tcW w:w="990" w:type="dxa"/>
          </w:tcPr>
          <w:p w14:paraId="53541732" w14:textId="77777777" w:rsidR="0061524D" w:rsidRPr="00487927" w:rsidRDefault="0061524D" w:rsidP="0017445F">
            <w:pPr>
              <w:jc w:val="center"/>
              <w:rPr>
                <w:rFonts w:cstheme="minorHAnsi"/>
                <w:szCs w:val="20"/>
              </w:rPr>
            </w:pPr>
          </w:p>
        </w:tc>
        <w:tc>
          <w:tcPr>
            <w:tcW w:w="990" w:type="dxa"/>
          </w:tcPr>
          <w:p w14:paraId="5C0AC1EA" w14:textId="77777777" w:rsidR="0061524D" w:rsidRPr="00487927" w:rsidRDefault="0061524D" w:rsidP="0017445F">
            <w:pPr>
              <w:jc w:val="center"/>
              <w:rPr>
                <w:rFonts w:cstheme="minorHAnsi"/>
                <w:szCs w:val="20"/>
              </w:rPr>
            </w:pPr>
          </w:p>
        </w:tc>
        <w:tc>
          <w:tcPr>
            <w:tcW w:w="990" w:type="dxa"/>
          </w:tcPr>
          <w:p w14:paraId="23BE054D" w14:textId="77777777" w:rsidR="0061524D" w:rsidRPr="00487927" w:rsidRDefault="0061524D" w:rsidP="0017445F">
            <w:pPr>
              <w:jc w:val="center"/>
              <w:rPr>
                <w:rFonts w:cstheme="minorHAnsi"/>
                <w:szCs w:val="20"/>
              </w:rPr>
            </w:pPr>
          </w:p>
        </w:tc>
        <w:tc>
          <w:tcPr>
            <w:tcW w:w="990" w:type="dxa"/>
          </w:tcPr>
          <w:p w14:paraId="4BDE25E7" w14:textId="77777777" w:rsidR="0061524D" w:rsidRPr="00487927" w:rsidRDefault="0061524D" w:rsidP="0017445F">
            <w:pPr>
              <w:jc w:val="center"/>
              <w:rPr>
                <w:rFonts w:cstheme="minorHAnsi"/>
                <w:szCs w:val="20"/>
              </w:rPr>
            </w:pPr>
          </w:p>
        </w:tc>
        <w:tc>
          <w:tcPr>
            <w:tcW w:w="990" w:type="dxa"/>
          </w:tcPr>
          <w:p w14:paraId="2460DAF9" w14:textId="77777777" w:rsidR="0061524D" w:rsidRPr="00487927" w:rsidRDefault="0061524D" w:rsidP="0017445F">
            <w:pPr>
              <w:jc w:val="center"/>
              <w:rPr>
                <w:rFonts w:cstheme="minorHAnsi"/>
                <w:szCs w:val="20"/>
              </w:rPr>
            </w:pPr>
          </w:p>
        </w:tc>
        <w:tc>
          <w:tcPr>
            <w:tcW w:w="1080" w:type="dxa"/>
          </w:tcPr>
          <w:p w14:paraId="32BD43F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4E73C07" w14:textId="77777777" w:rsidR="0061524D" w:rsidRPr="00283A38" w:rsidRDefault="0061524D" w:rsidP="0017445F">
            <w:pPr>
              <w:jc w:val="center"/>
              <w:rPr>
                <w:rFonts w:cstheme="minorHAnsi"/>
                <w:szCs w:val="20"/>
              </w:rPr>
            </w:pPr>
          </w:p>
        </w:tc>
        <w:tc>
          <w:tcPr>
            <w:tcW w:w="990" w:type="dxa"/>
          </w:tcPr>
          <w:p w14:paraId="64F93630" w14:textId="77777777" w:rsidR="0061524D" w:rsidRPr="00283A38" w:rsidRDefault="0061524D" w:rsidP="0017445F">
            <w:pPr>
              <w:jc w:val="center"/>
              <w:rPr>
                <w:rFonts w:cstheme="minorHAnsi"/>
                <w:szCs w:val="20"/>
              </w:rPr>
            </w:pPr>
          </w:p>
        </w:tc>
        <w:tc>
          <w:tcPr>
            <w:tcW w:w="1103" w:type="dxa"/>
          </w:tcPr>
          <w:p w14:paraId="34F09EF7" w14:textId="77777777" w:rsidR="0061524D" w:rsidRPr="00283A38" w:rsidRDefault="0061524D" w:rsidP="0017445F">
            <w:pPr>
              <w:jc w:val="center"/>
              <w:rPr>
                <w:rFonts w:cstheme="minorHAnsi"/>
                <w:szCs w:val="20"/>
              </w:rPr>
            </w:pPr>
          </w:p>
        </w:tc>
        <w:tc>
          <w:tcPr>
            <w:tcW w:w="1103" w:type="dxa"/>
          </w:tcPr>
          <w:p w14:paraId="49BEDC9D" w14:textId="77777777" w:rsidR="0061524D" w:rsidRPr="00283A38" w:rsidRDefault="0061524D" w:rsidP="0017445F">
            <w:pPr>
              <w:jc w:val="center"/>
              <w:rPr>
                <w:rFonts w:cstheme="minorHAnsi"/>
                <w:szCs w:val="20"/>
              </w:rPr>
            </w:pPr>
          </w:p>
        </w:tc>
      </w:tr>
      <w:tr w:rsidR="0061524D" w:rsidRPr="00487927" w14:paraId="47E00AD4" w14:textId="52FB11FE" w:rsidTr="0061524D">
        <w:tc>
          <w:tcPr>
            <w:tcW w:w="1255" w:type="dxa"/>
          </w:tcPr>
          <w:p w14:paraId="52F5B214" w14:textId="4B0EBF47" w:rsidR="0061524D" w:rsidRDefault="0061524D"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61524D" w:rsidRPr="00283A38" w:rsidRDefault="0061524D" w:rsidP="0017445F">
            <w:pPr>
              <w:jc w:val="center"/>
              <w:rPr>
                <w:rFonts w:cstheme="minorHAnsi"/>
                <w:szCs w:val="20"/>
              </w:rPr>
            </w:pPr>
          </w:p>
        </w:tc>
        <w:tc>
          <w:tcPr>
            <w:tcW w:w="990" w:type="dxa"/>
          </w:tcPr>
          <w:p w14:paraId="225DD1D3" w14:textId="77777777" w:rsidR="0061524D" w:rsidRPr="00487927" w:rsidRDefault="0061524D" w:rsidP="0017445F">
            <w:pPr>
              <w:jc w:val="center"/>
              <w:rPr>
                <w:rFonts w:cstheme="minorHAnsi"/>
                <w:szCs w:val="20"/>
              </w:rPr>
            </w:pPr>
          </w:p>
        </w:tc>
        <w:tc>
          <w:tcPr>
            <w:tcW w:w="990" w:type="dxa"/>
          </w:tcPr>
          <w:p w14:paraId="044746C6" w14:textId="77777777" w:rsidR="0061524D" w:rsidRPr="00487927" w:rsidRDefault="0061524D" w:rsidP="0017445F">
            <w:pPr>
              <w:jc w:val="center"/>
              <w:rPr>
                <w:rFonts w:cstheme="minorHAnsi"/>
                <w:szCs w:val="20"/>
              </w:rPr>
            </w:pPr>
          </w:p>
        </w:tc>
        <w:tc>
          <w:tcPr>
            <w:tcW w:w="990" w:type="dxa"/>
          </w:tcPr>
          <w:p w14:paraId="3D72D978" w14:textId="77777777" w:rsidR="0061524D" w:rsidRPr="00487927" w:rsidRDefault="0061524D" w:rsidP="0017445F">
            <w:pPr>
              <w:jc w:val="center"/>
              <w:rPr>
                <w:rFonts w:cstheme="minorHAnsi"/>
                <w:szCs w:val="20"/>
              </w:rPr>
            </w:pPr>
          </w:p>
        </w:tc>
        <w:tc>
          <w:tcPr>
            <w:tcW w:w="990" w:type="dxa"/>
          </w:tcPr>
          <w:p w14:paraId="7A0DABA1" w14:textId="77777777" w:rsidR="0061524D" w:rsidRPr="00487927" w:rsidRDefault="0061524D" w:rsidP="0017445F">
            <w:pPr>
              <w:jc w:val="center"/>
              <w:rPr>
                <w:rFonts w:cstheme="minorHAnsi"/>
                <w:szCs w:val="20"/>
              </w:rPr>
            </w:pPr>
          </w:p>
        </w:tc>
        <w:tc>
          <w:tcPr>
            <w:tcW w:w="990" w:type="dxa"/>
          </w:tcPr>
          <w:p w14:paraId="797E33EC" w14:textId="77777777" w:rsidR="0061524D" w:rsidRPr="00487927" w:rsidRDefault="0061524D" w:rsidP="0017445F">
            <w:pPr>
              <w:jc w:val="center"/>
              <w:rPr>
                <w:rFonts w:cstheme="minorHAnsi"/>
                <w:szCs w:val="20"/>
              </w:rPr>
            </w:pPr>
          </w:p>
        </w:tc>
        <w:tc>
          <w:tcPr>
            <w:tcW w:w="1080" w:type="dxa"/>
          </w:tcPr>
          <w:p w14:paraId="799AEF6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7482731" w14:textId="77777777" w:rsidR="0061524D" w:rsidRPr="00283A38" w:rsidRDefault="0061524D" w:rsidP="0017445F">
            <w:pPr>
              <w:jc w:val="center"/>
              <w:rPr>
                <w:rFonts w:cstheme="minorHAnsi"/>
                <w:szCs w:val="20"/>
              </w:rPr>
            </w:pPr>
          </w:p>
        </w:tc>
        <w:tc>
          <w:tcPr>
            <w:tcW w:w="990" w:type="dxa"/>
          </w:tcPr>
          <w:p w14:paraId="79C737BF" w14:textId="77777777" w:rsidR="0061524D" w:rsidRPr="00283A38" w:rsidRDefault="0061524D" w:rsidP="0017445F">
            <w:pPr>
              <w:jc w:val="center"/>
              <w:rPr>
                <w:rFonts w:cstheme="minorHAnsi"/>
                <w:szCs w:val="20"/>
              </w:rPr>
            </w:pPr>
          </w:p>
        </w:tc>
        <w:tc>
          <w:tcPr>
            <w:tcW w:w="1103" w:type="dxa"/>
          </w:tcPr>
          <w:p w14:paraId="7B8E9EF9" w14:textId="77777777" w:rsidR="0061524D" w:rsidRPr="00283A38" w:rsidRDefault="0061524D" w:rsidP="0017445F">
            <w:pPr>
              <w:jc w:val="center"/>
              <w:rPr>
                <w:rFonts w:cstheme="minorHAnsi"/>
                <w:szCs w:val="20"/>
              </w:rPr>
            </w:pPr>
          </w:p>
        </w:tc>
        <w:tc>
          <w:tcPr>
            <w:tcW w:w="1103" w:type="dxa"/>
          </w:tcPr>
          <w:p w14:paraId="04EE214E" w14:textId="77777777" w:rsidR="0061524D" w:rsidRPr="00283A38" w:rsidRDefault="0061524D" w:rsidP="0017445F">
            <w:pPr>
              <w:jc w:val="center"/>
              <w:rPr>
                <w:rFonts w:cstheme="minorHAnsi"/>
                <w:szCs w:val="20"/>
              </w:rPr>
            </w:pPr>
          </w:p>
        </w:tc>
      </w:tr>
      <w:tr w:rsidR="0061524D" w:rsidRPr="00487927" w14:paraId="6571E0B7" w14:textId="10661CEA" w:rsidTr="0061524D">
        <w:tc>
          <w:tcPr>
            <w:tcW w:w="1255" w:type="dxa"/>
          </w:tcPr>
          <w:p w14:paraId="790C45F2" w14:textId="0B71FCCA" w:rsidR="0061524D" w:rsidRDefault="0061524D"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61524D" w:rsidRPr="00283A38" w:rsidRDefault="0061524D" w:rsidP="0017445F">
            <w:pPr>
              <w:jc w:val="center"/>
              <w:rPr>
                <w:rFonts w:cstheme="minorHAnsi"/>
                <w:szCs w:val="20"/>
              </w:rPr>
            </w:pPr>
          </w:p>
        </w:tc>
        <w:tc>
          <w:tcPr>
            <w:tcW w:w="990" w:type="dxa"/>
          </w:tcPr>
          <w:p w14:paraId="616E4889" w14:textId="77777777" w:rsidR="0061524D" w:rsidRPr="00487927" w:rsidRDefault="0061524D" w:rsidP="0017445F">
            <w:pPr>
              <w:jc w:val="center"/>
              <w:rPr>
                <w:rFonts w:cstheme="minorHAnsi"/>
                <w:szCs w:val="20"/>
              </w:rPr>
            </w:pPr>
          </w:p>
        </w:tc>
        <w:tc>
          <w:tcPr>
            <w:tcW w:w="990" w:type="dxa"/>
          </w:tcPr>
          <w:p w14:paraId="5EE1A568" w14:textId="77777777" w:rsidR="0061524D" w:rsidRPr="00487927" w:rsidRDefault="0061524D" w:rsidP="0017445F">
            <w:pPr>
              <w:jc w:val="center"/>
              <w:rPr>
                <w:rFonts w:cstheme="minorHAnsi"/>
                <w:szCs w:val="20"/>
              </w:rPr>
            </w:pPr>
          </w:p>
        </w:tc>
        <w:tc>
          <w:tcPr>
            <w:tcW w:w="990" w:type="dxa"/>
          </w:tcPr>
          <w:p w14:paraId="1193675E" w14:textId="77777777" w:rsidR="0061524D" w:rsidRPr="00487927" w:rsidRDefault="0061524D" w:rsidP="0017445F">
            <w:pPr>
              <w:jc w:val="center"/>
              <w:rPr>
                <w:rFonts w:cstheme="minorHAnsi"/>
                <w:szCs w:val="20"/>
              </w:rPr>
            </w:pPr>
          </w:p>
        </w:tc>
        <w:tc>
          <w:tcPr>
            <w:tcW w:w="990" w:type="dxa"/>
          </w:tcPr>
          <w:p w14:paraId="5EF139CB" w14:textId="77777777" w:rsidR="0061524D" w:rsidRPr="00487927" w:rsidRDefault="0061524D" w:rsidP="0017445F">
            <w:pPr>
              <w:jc w:val="center"/>
              <w:rPr>
                <w:rFonts w:cstheme="minorHAnsi"/>
                <w:szCs w:val="20"/>
              </w:rPr>
            </w:pPr>
          </w:p>
        </w:tc>
        <w:tc>
          <w:tcPr>
            <w:tcW w:w="990" w:type="dxa"/>
          </w:tcPr>
          <w:p w14:paraId="674306DF" w14:textId="77777777" w:rsidR="0061524D" w:rsidRPr="00487927" w:rsidRDefault="0061524D" w:rsidP="0017445F">
            <w:pPr>
              <w:jc w:val="center"/>
              <w:rPr>
                <w:rFonts w:cstheme="minorHAnsi"/>
                <w:szCs w:val="20"/>
              </w:rPr>
            </w:pPr>
          </w:p>
        </w:tc>
        <w:tc>
          <w:tcPr>
            <w:tcW w:w="1080" w:type="dxa"/>
          </w:tcPr>
          <w:p w14:paraId="116B88F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64CB017" w14:textId="77777777" w:rsidR="0061524D" w:rsidRPr="00283A38" w:rsidRDefault="0061524D" w:rsidP="0017445F">
            <w:pPr>
              <w:jc w:val="center"/>
              <w:rPr>
                <w:rFonts w:cstheme="minorHAnsi"/>
                <w:szCs w:val="20"/>
              </w:rPr>
            </w:pPr>
          </w:p>
        </w:tc>
        <w:tc>
          <w:tcPr>
            <w:tcW w:w="990" w:type="dxa"/>
          </w:tcPr>
          <w:p w14:paraId="5F579665" w14:textId="77777777" w:rsidR="0061524D" w:rsidRPr="00283A38" w:rsidRDefault="0061524D" w:rsidP="0017445F">
            <w:pPr>
              <w:jc w:val="center"/>
              <w:rPr>
                <w:rFonts w:cstheme="minorHAnsi"/>
                <w:szCs w:val="20"/>
              </w:rPr>
            </w:pPr>
          </w:p>
        </w:tc>
        <w:tc>
          <w:tcPr>
            <w:tcW w:w="1103" w:type="dxa"/>
          </w:tcPr>
          <w:p w14:paraId="24579E49" w14:textId="77777777" w:rsidR="0061524D" w:rsidRPr="00283A38" w:rsidRDefault="0061524D" w:rsidP="0017445F">
            <w:pPr>
              <w:jc w:val="center"/>
              <w:rPr>
                <w:rFonts w:cstheme="minorHAnsi"/>
                <w:szCs w:val="20"/>
              </w:rPr>
            </w:pPr>
          </w:p>
        </w:tc>
        <w:tc>
          <w:tcPr>
            <w:tcW w:w="1103" w:type="dxa"/>
          </w:tcPr>
          <w:p w14:paraId="386FFAD3" w14:textId="77777777" w:rsidR="0061524D" w:rsidRPr="00283A38" w:rsidRDefault="0061524D" w:rsidP="0017445F">
            <w:pPr>
              <w:jc w:val="center"/>
              <w:rPr>
                <w:rFonts w:cstheme="minorHAnsi"/>
                <w:szCs w:val="20"/>
              </w:rPr>
            </w:pPr>
          </w:p>
        </w:tc>
      </w:tr>
      <w:tr w:rsidR="0061524D" w:rsidRPr="00487927" w14:paraId="39F6BC6F" w14:textId="31950A01" w:rsidTr="0061524D">
        <w:tc>
          <w:tcPr>
            <w:tcW w:w="1255" w:type="dxa"/>
          </w:tcPr>
          <w:p w14:paraId="5CC6B1C8" w14:textId="661071BB" w:rsidR="0061524D" w:rsidRDefault="0061524D"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61524D" w:rsidRPr="00283A38" w:rsidRDefault="0061524D" w:rsidP="0017445F">
            <w:pPr>
              <w:jc w:val="center"/>
              <w:rPr>
                <w:rFonts w:cstheme="minorHAnsi"/>
                <w:szCs w:val="20"/>
              </w:rPr>
            </w:pPr>
          </w:p>
        </w:tc>
        <w:tc>
          <w:tcPr>
            <w:tcW w:w="990" w:type="dxa"/>
          </w:tcPr>
          <w:p w14:paraId="6FDAF687" w14:textId="77777777" w:rsidR="0061524D" w:rsidRPr="00487927" w:rsidRDefault="0061524D" w:rsidP="0017445F">
            <w:pPr>
              <w:jc w:val="center"/>
              <w:rPr>
                <w:rFonts w:cstheme="minorHAnsi"/>
                <w:szCs w:val="20"/>
              </w:rPr>
            </w:pPr>
          </w:p>
        </w:tc>
        <w:tc>
          <w:tcPr>
            <w:tcW w:w="990" w:type="dxa"/>
          </w:tcPr>
          <w:p w14:paraId="3E307A3A" w14:textId="77777777" w:rsidR="0061524D" w:rsidRPr="00487927" w:rsidRDefault="0061524D" w:rsidP="0017445F">
            <w:pPr>
              <w:jc w:val="center"/>
              <w:rPr>
                <w:rFonts w:cstheme="minorHAnsi"/>
                <w:szCs w:val="20"/>
              </w:rPr>
            </w:pPr>
          </w:p>
        </w:tc>
        <w:tc>
          <w:tcPr>
            <w:tcW w:w="990" w:type="dxa"/>
          </w:tcPr>
          <w:p w14:paraId="64CDCD2C" w14:textId="77777777" w:rsidR="0061524D" w:rsidRPr="00487927" w:rsidRDefault="0061524D" w:rsidP="0017445F">
            <w:pPr>
              <w:jc w:val="center"/>
              <w:rPr>
                <w:rFonts w:cstheme="minorHAnsi"/>
                <w:szCs w:val="20"/>
              </w:rPr>
            </w:pPr>
          </w:p>
        </w:tc>
        <w:tc>
          <w:tcPr>
            <w:tcW w:w="990" w:type="dxa"/>
          </w:tcPr>
          <w:p w14:paraId="4645037A" w14:textId="77777777" w:rsidR="0061524D" w:rsidRPr="00487927" w:rsidRDefault="0061524D" w:rsidP="0017445F">
            <w:pPr>
              <w:jc w:val="center"/>
              <w:rPr>
                <w:rFonts w:cstheme="minorHAnsi"/>
                <w:szCs w:val="20"/>
              </w:rPr>
            </w:pPr>
          </w:p>
        </w:tc>
        <w:tc>
          <w:tcPr>
            <w:tcW w:w="990" w:type="dxa"/>
          </w:tcPr>
          <w:p w14:paraId="60A327C6" w14:textId="77777777" w:rsidR="0061524D" w:rsidRPr="00487927" w:rsidRDefault="0061524D" w:rsidP="0017445F">
            <w:pPr>
              <w:jc w:val="center"/>
              <w:rPr>
                <w:rFonts w:cstheme="minorHAnsi"/>
                <w:szCs w:val="20"/>
              </w:rPr>
            </w:pPr>
          </w:p>
        </w:tc>
        <w:tc>
          <w:tcPr>
            <w:tcW w:w="1080" w:type="dxa"/>
          </w:tcPr>
          <w:p w14:paraId="6E39C99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CDFCA1" w14:textId="77777777" w:rsidR="0061524D" w:rsidRPr="00283A38" w:rsidRDefault="0061524D" w:rsidP="0017445F">
            <w:pPr>
              <w:jc w:val="center"/>
              <w:rPr>
                <w:rFonts w:cstheme="minorHAnsi"/>
                <w:szCs w:val="20"/>
              </w:rPr>
            </w:pPr>
          </w:p>
        </w:tc>
        <w:tc>
          <w:tcPr>
            <w:tcW w:w="990" w:type="dxa"/>
          </w:tcPr>
          <w:p w14:paraId="0B9B208E" w14:textId="77777777" w:rsidR="0061524D" w:rsidRPr="00283A38" w:rsidRDefault="0061524D" w:rsidP="0017445F">
            <w:pPr>
              <w:jc w:val="center"/>
              <w:rPr>
                <w:rFonts w:cstheme="minorHAnsi"/>
                <w:szCs w:val="20"/>
              </w:rPr>
            </w:pPr>
          </w:p>
        </w:tc>
        <w:tc>
          <w:tcPr>
            <w:tcW w:w="1103" w:type="dxa"/>
          </w:tcPr>
          <w:p w14:paraId="0F806C68" w14:textId="77777777" w:rsidR="0061524D" w:rsidRPr="00283A38" w:rsidRDefault="0061524D" w:rsidP="0017445F">
            <w:pPr>
              <w:jc w:val="center"/>
              <w:rPr>
                <w:rFonts w:cstheme="minorHAnsi"/>
                <w:szCs w:val="20"/>
              </w:rPr>
            </w:pPr>
          </w:p>
        </w:tc>
        <w:tc>
          <w:tcPr>
            <w:tcW w:w="1103" w:type="dxa"/>
          </w:tcPr>
          <w:p w14:paraId="3DADA0DB" w14:textId="77777777" w:rsidR="0061524D" w:rsidRPr="00283A38" w:rsidRDefault="0061524D" w:rsidP="0017445F">
            <w:pPr>
              <w:jc w:val="center"/>
              <w:rPr>
                <w:rFonts w:cstheme="minorHAnsi"/>
                <w:szCs w:val="20"/>
              </w:rPr>
            </w:pPr>
          </w:p>
        </w:tc>
      </w:tr>
      <w:tr w:rsidR="0061524D" w:rsidRPr="00487927" w14:paraId="64D3A556" w14:textId="16C862F8" w:rsidTr="0061524D">
        <w:tc>
          <w:tcPr>
            <w:tcW w:w="1255" w:type="dxa"/>
          </w:tcPr>
          <w:p w14:paraId="49A7B26F" w14:textId="0B59CF6C" w:rsidR="0061524D" w:rsidRDefault="0061524D"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61524D" w:rsidRPr="00283A38" w:rsidRDefault="0061524D" w:rsidP="0017445F">
            <w:pPr>
              <w:jc w:val="center"/>
              <w:rPr>
                <w:rFonts w:cstheme="minorHAnsi"/>
                <w:szCs w:val="20"/>
              </w:rPr>
            </w:pPr>
          </w:p>
        </w:tc>
        <w:tc>
          <w:tcPr>
            <w:tcW w:w="990" w:type="dxa"/>
          </w:tcPr>
          <w:p w14:paraId="46E9C38F" w14:textId="77777777" w:rsidR="0061524D" w:rsidRPr="00487927" w:rsidRDefault="0061524D" w:rsidP="0017445F">
            <w:pPr>
              <w:jc w:val="center"/>
              <w:rPr>
                <w:rFonts w:cstheme="minorHAnsi"/>
                <w:szCs w:val="20"/>
              </w:rPr>
            </w:pPr>
          </w:p>
        </w:tc>
        <w:tc>
          <w:tcPr>
            <w:tcW w:w="990" w:type="dxa"/>
          </w:tcPr>
          <w:p w14:paraId="1100199F" w14:textId="77777777" w:rsidR="0061524D" w:rsidRPr="00487927" w:rsidRDefault="0061524D" w:rsidP="0017445F">
            <w:pPr>
              <w:jc w:val="center"/>
              <w:rPr>
                <w:rFonts w:cstheme="minorHAnsi"/>
                <w:szCs w:val="20"/>
              </w:rPr>
            </w:pPr>
          </w:p>
        </w:tc>
        <w:tc>
          <w:tcPr>
            <w:tcW w:w="990" w:type="dxa"/>
          </w:tcPr>
          <w:p w14:paraId="4BE3A5FA" w14:textId="77777777" w:rsidR="0061524D" w:rsidRPr="00487927" w:rsidRDefault="0061524D" w:rsidP="0017445F">
            <w:pPr>
              <w:jc w:val="center"/>
              <w:rPr>
                <w:rFonts w:cstheme="minorHAnsi"/>
                <w:szCs w:val="20"/>
              </w:rPr>
            </w:pPr>
          </w:p>
        </w:tc>
        <w:tc>
          <w:tcPr>
            <w:tcW w:w="990" w:type="dxa"/>
          </w:tcPr>
          <w:p w14:paraId="77635104" w14:textId="77777777" w:rsidR="0061524D" w:rsidRPr="00487927" w:rsidRDefault="0061524D" w:rsidP="0017445F">
            <w:pPr>
              <w:jc w:val="center"/>
              <w:rPr>
                <w:rFonts w:cstheme="minorHAnsi"/>
                <w:szCs w:val="20"/>
              </w:rPr>
            </w:pPr>
          </w:p>
        </w:tc>
        <w:tc>
          <w:tcPr>
            <w:tcW w:w="990" w:type="dxa"/>
          </w:tcPr>
          <w:p w14:paraId="3828078E" w14:textId="77777777" w:rsidR="0061524D" w:rsidRPr="00487927" w:rsidRDefault="0061524D" w:rsidP="0017445F">
            <w:pPr>
              <w:jc w:val="center"/>
              <w:rPr>
                <w:rFonts w:cstheme="minorHAnsi"/>
                <w:szCs w:val="20"/>
              </w:rPr>
            </w:pPr>
          </w:p>
        </w:tc>
        <w:tc>
          <w:tcPr>
            <w:tcW w:w="1080" w:type="dxa"/>
          </w:tcPr>
          <w:p w14:paraId="72B6AB3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94E82FD" w14:textId="77777777" w:rsidR="0061524D" w:rsidRPr="00283A38" w:rsidRDefault="0061524D" w:rsidP="0017445F">
            <w:pPr>
              <w:jc w:val="center"/>
              <w:rPr>
                <w:rFonts w:cstheme="minorHAnsi"/>
                <w:szCs w:val="20"/>
              </w:rPr>
            </w:pPr>
          </w:p>
        </w:tc>
        <w:tc>
          <w:tcPr>
            <w:tcW w:w="990" w:type="dxa"/>
          </w:tcPr>
          <w:p w14:paraId="0665D75B" w14:textId="77777777" w:rsidR="0061524D" w:rsidRPr="00283A38" w:rsidRDefault="0061524D" w:rsidP="0017445F">
            <w:pPr>
              <w:jc w:val="center"/>
              <w:rPr>
                <w:rFonts w:cstheme="minorHAnsi"/>
                <w:szCs w:val="20"/>
              </w:rPr>
            </w:pPr>
          </w:p>
        </w:tc>
        <w:tc>
          <w:tcPr>
            <w:tcW w:w="1103" w:type="dxa"/>
          </w:tcPr>
          <w:p w14:paraId="381FD700" w14:textId="77777777" w:rsidR="0061524D" w:rsidRPr="00283A38" w:rsidRDefault="0061524D" w:rsidP="0017445F">
            <w:pPr>
              <w:jc w:val="center"/>
              <w:rPr>
                <w:rFonts w:cstheme="minorHAnsi"/>
                <w:szCs w:val="20"/>
              </w:rPr>
            </w:pPr>
          </w:p>
        </w:tc>
        <w:tc>
          <w:tcPr>
            <w:tcW w:w="1103" w:type="dxa"/>
          </w:tcPr>
          <w:p w14:paraId="20898283" w14:textId="77777777" w:rsidR="0061524D" w:rsidRPr="00283A38" w:rsidRDefault="0061524D" w:rsidP="0017445F">
            <w:pPr>
              <w:jc w:val="center"/>
              <w:rPr>
                <w:rFonts w:cstheme="minorHAnsi"/>
                <w:szCs w:val="20"/>
              </w:rPr>
            </w:pPr>
          </w:p>
        </w:tc>
      </w:tr>
      <w:tr w:rsidR="0061524D" w:rsidRPr="00487927" w14:paraId="5877B60A" w14:textId="25225F0F" w:rsidTr="0061524D">
        <w:tc>
          <w:tcPr>
            <w:tcW w:w="1255" w:type="dxa"/>
          </w:tcPr>
          <w:p w14:paraId="267AC95B" w14:textId="20FF961B" w:rsidR="0061524D" w:rsidRDefault="0061524D"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61524D" w:rsidRPr="00283A38" w:rsidRDefault="0061524D" w:rsidP="0017445F">
            <w:pPr>
              <w:jc w:val="center"/>
              <w:rPr>
                <w:rFonts w:cstheme="minorHAnsi"/>
                <w:szCs w:val="20"/>
              </w:rPr>
            </w:pPr>
          </w:p>
        </w:tc>
        <w:tc>
          <w:tcPr>
            <w:tcW w:w="990" w:type="dxa"/>
          </w:tcPr>
          <w:p w14:paraId="35764C91" w14:textId="77777777" w:rsidR="0061524D" w:rsidRPr="00487927" w:rsidRDefault="0061524D" w:rsidP="0017445F">
            <w:pPr>
              <w:jc w:val="center"/>
              <w:rPr>
                <w:rFonts w:cstheme="minorHAnsi"/>
                <w:szCs w:val="20"/>
              </w:rPr>
            </w:pPr>
          </w:p>
        </w:tc>
        <w:tc>
          <w:tcPr>
            <w:tcW w:w="990" w:type="dxa"/>
          </w:tcPr>
          <w:p w14:paraId="166413D2" w14:textId="77777777" w:rsidR="0061524D" w:rsidRPr="00487927" w:rsidRDefault="0061524D" w:rsidP="0017445F">
            <w:pPr>
              <w:jc w:val="center"/>
              <w:rPr>
                <w:rFonts w:cstheme="minorHAnsi"/>
                <w:szCs w:val="20"/>
              </w:rPr>
            </w:pPr>
          </w:p>
        </w:tc>
        <w:tc>
          <w:tcPr>
            <w:tcW w:w="990" w:type="dxa"/>
          </w:tcPr>
          <w:p w14:paraId="18591B29" w14:textId="77777777" w:rsidR="0061524D" w:rsidRPr="00487927" w:rsidRDefault="0061524D" w:rsidP="0017445F">
            <w:pPr>
              <w:jc w:val="center"/>
              <w:rPr>
                <w:rFonts w:cstheme="minorHAnsi"/>
                <w:szCs w:val="20"/>
              </w:rPr>
            </w:pPr>
          </w:p>
        </w:tc>
        <w:tc>
          <w:tcPr>
            <w:tcW w:w="990" w:type="dxa"/>
          </w:tcPr>
          <w:p w14:paraId="2D73AC64" w14:textId="77777777" w:rsidR="0061524D" w:rsidRPr="00487927" w:rsidRDefault="0061524D" w:rsidP="0017445F">
            <w:pPr>
              <w:jc w:val="center"/>
              <w:rPr>
                <w:rFonts w:cstheme="minorHAnsi"/>
                <w:szCs w:val="20"/>
              </w:rPr>
            </w:pPr>
          </w:p>
        </w:tc>
        <w:tc>
          <w:tcPr>
            <w:tcW w:w="990" w:type="dxa"/>
          </w:tcPr>
          <w:p w14:paraId="49A95085" w14:textId="77777777" w:rsidR="0061524D" w:rsidRPr="00487927" w:rsidRDefault="0061524D" w:rsidP="0017445F">
            <w:pPr>
              <w:jc w:val="center"/>
              <w:rPr>
                <w:rFonts w:cstheme="minorHAnsi"/>
                <w:szCs w:val="20"/>
              </w:rPr>
            </w:pPr>
          </w:p>
        </w:tc>
        <w:tc>
          <w:tcPr>
            <w:tcW w:w="1080" w:type="dxa"/>
          </w:tcPr>
          <w:p w14:paraId="7F82D02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BF772B" w14:textId="77777777" w:rsidR="0061524D" w:rsidRPr="00283A38" w:rsidRDefault="0061524D" w:rsidP="0017445F">
            <w:pPr>
              <w:jc w:val="center"/>
              <w:rPr>
                <w:rFonts w:cstheme="minorHAnsi"/>
                <w:szCs w:val="20"/>
              </w:rPr>
            </w:pPr>
          </w:p>
        </w:tc>
        <w:tc>
          <w:tcPr>
            <w:tcW w:w="990" w:type="dxa"/>
          </w:tcPr>
          <w:p w14:paraId="7D916AA2" w14:textId="77777777" w:rsidR="0061524D" w:rsidRPr="00283A38" w:rsidRDefault="0061524D" w:rsidP="0017445F">
            <w:pPr>
              <w:jc w:val="center"/>
              <w:rPr>
                <w:rFonts w:cstheme="minorHAnsi"/>
                <w:szCs w:val="20"/>
              </w:rPr>
            </w:pPr>
          </w:p>
        </w:tc>
        <w:tc>
          <w:tcPr>
            <w:tcW w:w="1103" w:type="dxa"/>
          </w:tcPr>
          <w:p w14:paraId="52BA4E6C" w14:textId="77777777" w:rsidR="0061524D" w:rsidRPr="00283A38" w:rsidRDefault="0061524D" w:rsidP="0017445F">
            <w:pPr>
              <w:jc w:val="center"/>
              <w:rPr>
                <w:rFonts w:cstheme="minorHAnsi"/>
                <w:szCs w:val="20"/>
              </w:rPr>
            </w:pPr>
          </w:p>
        </w:tc>
        <w:tc>
          <w:tcPr>
            <w:tcW w:w="1103" w:type="dxa"/>
          </w:tcPr>
          <w:p w14:paraId="32A57EC5" w14:textId="77777777" w:rsidR="0061524D" w:rsidRPr="00283A38" w:rsidRDefault="0061524D" w:rsidP="0017445F">
            <w:pPr>
              <w:jc w:val="center"/>
              <w:rPr>
                <w:rFonts w:cstheme="minorHAnsi"/>
                <w:szCs w:val="20"/>
              </w:rPr>
            </w:pPr>
          </w:p>
        </w:tc>
      </w:tr>
      <w:tr w:rsidR="0061524D" w:rsidRPr="00487927" w14:paraId="02229D63" w14:textId="6B0DA927" w:rsidTr="0061524D">
        <w:tc>
          <w:tcPr>
            <w:tcW w:w="1255" w:type="dxa"/>
          </w:tcPr>
          <w:p w14:paraId="038F8A0F" w14:textId="3689F558" w:rsidR="0061524D" w:rsidRDefault="0061524D"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61524D" w:rsidRPr="00283A38" w:rsidRDefault="0061524D" w:rsidP="0017445F">
            <w:pPr>
              <w:jc w:val="center"/>
              <w:rPr>
                <w:rFonts w:cstheme="minorHAnsi"/>
                <w:szCs w:val="20"/>
              </w:rPr>
            </w:pPr>
          </w:p>
        </w:tc>
        <w:tc>
          <w:tcPr>
            <w:tcW w:w="990" w:type="dxa"/>
          </w:tcPr>
          <w:p w14:paraId="612B44C3" w14:textId="77777777" w:rsidR="0061524D" w:rsidRPr="00487927" w:rsidRDefault="0061524D" w:rsidP="0017445F">
            <w:pPr>
              <w:jc w:val="center"/>
              <w:rPr>
                <w:rFonts w:cstheme="minorHAnsi"/>
                <w:szCs w:val="20"/>
              </w:rPr>
            </w:pPr>
          </w:p>
        </w:tc>
        <w:tc>
          <w:tcPr>
            <w:tcW w:w="990" w:type="dxa"/>
          </w:tcPr>
          <w:p w14:paraId="53F9CB40" w14:textId="77777777" w:rsidR="0061524D" w:rsidRPr="00487927" w:rsidRDefault="0061524D" w:rsidP="0017445F">
            <w:pPr>
              <w:jc w:val="center"/>
              <w:rPr>
                <w:rFonts w:cstheme="minorHAnsi"/>
                <w:szCs w:val="20"/>
              </w:rPr>
            </w:pPr>
          </w:p>
        </w:tc>
        <w:tc>
          <w:tcPr>
            <w:tcW w:w="990" w:type="dxa"/>
          </w:tcPr>
          <w:p w14:paraId="30F72AFF" w14:textId="77777777" w:rsidR="0061524D" w:rsidRPr="00487927" w:rsidRDefault="0061524D" w:rsidP="0017445F">
            <w:pPr>
              <w:jc w:val="center"/>
              <w:rPr>
                <w:rFonts w:cstheme="minorHAnsi"/>
                <w:szCs w:val="20"/>
              </w:rPr>
            </w:pPr>
          </w:p>
        </w:tc>
        <w:tc>
          <w:tcPr>
            <w:tcW w:w="990" w:type="dxa"/>
          </w:tcPr>
          <w:p w14:paraId="15393CD3" w14:textId="77777777" w:rsidR="0061524D" w:rsidRPr="00487927" w:rsidRDefault="0061524D" w:rsidP="0017445F">
            <w:pPr>
              <w:jc w:val="center"/>
              <w:rPr>
                <w:rFonts w:cstheme="minorHAnsi"/>
                <w:szCs w:val="20"/>
              </w:rPr>
            </w:pPr>
          </w:p>
        </w:tc>
        <w:tc>
          <w:tcPr>
            <w:tcW w:w="990" w:type="dxa"/>
          </w:tcPr>
          <w:p w14:paraId="4FDF295E" w14:textId="77777777" w:rsidR="0061524D" w:rsidRPr="00487927" w:rsidRDefault="0061524D" w:rsidP="0017445F">
            <w:pPr>
              <w:jc w:val="center"/>
              <w:rPr>
                <w:rFonts w:cstheme="minorHAnsi"/>
                <w:szCs w:val="20"/>
              </w:rPr>
            </w:pPr>
          </w:p>
        </w:tc>
        <w:tc>
          <w:tcPr>
            <w:tcW w:w="1080" w:type="dxa"/>
          </w:tcPr>
          <w:p w14:paraId="3F42D64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D72108" w14:textId="77777777" w:rsidR="0061524D" w:rsidRPr="00283A38" w:rsidRDefault="0061524D" w:rsidP="0017445F">
            <w:pPr>
              <w:jc w:val="center"/>
              <w:rPr>
                <w:rFonts w:cstheme="minorHAnsi"/>
                <w:szCs w:val="20"/>
              </w:rPr>
            </w:pPr>
          </w:p>
        </w:tc>
        <w:tc>
          <w:tcPr>
            <w:tcW w:w="990" w:type="dxa"/>
          </w:tcPr>
          <w:p w14:paraId="07F3D6E0" w14:textId="77777777" w:rsidR="0061524D" w:rsidRPr="00283A38" w:rsidRDefault="0061524D" w:rsidP="0017445F">
            <w:pPr>
              <w:jc w:val="center"/>
              <w:rPr>
                <w:rFonts w:cstheme="minorHAnsi"/>
                <w:szCs w:val="20"/>
              </w:rPr>
            </w:pPr>
          </w:p>
        </w:tc>
        <w:tc>
          <w:tcPr>
            <w:tcW w:w="1103" w:type="dxa"/>
          </w:tcPr>
          <w:p w14:paraId="78D46AC8" w14:textId="77777777" w:rsidR="0061524D" w:rsidRPr="00283A38" w:rsidRDefault="0061524D" w:rsidP="0017445F">
            <w:pPr>
              <w:jc w:val="center"/>
              <w:rPr>
                <w:rFonts w:cstheme="minorHAnsi"/>
                <w:szCs w:val="20"/>
              </w:rPr>
            </w:pPr>
          </w:p>
        </w:tc>
        <w:tc>
          <w:tcPr>
            <w:tcW w:w="1103" w:type="dxa"/>
          </w:tcPr>
          <w:p w14:paraId="061F35BB" w14:textId="77777777" w:rsidR="0061524D" w:rsidRPr="00283A38" w:rsidRDefault="0061524D" w:rsidP="0017445F">
            <w:pPr>
              <w:jc w:val="center"/>
              <w:rPr>
                <w:rFonts w:cstheme="minorHAnsi"/>
                <w:szCs w:val="20"/>
              </w:rPr>
            </w:pPr>
          </w:p>
        </w:tc>
      </w:tr>
      <w:tr w:rsidR="0061524D" w:rsidRPr="00487927" w14:paraId="0774E3C3" w14:textId="03E71BAB" w:rsidTr="0061524D">
        <w:tc>
          <w:tcPr>
            <w:tcW w:w="1255" w:type="dxa"/>
          </w:tcPr>
          <w:p w14:paraId="04FC98AA" w14:textId="65960A82" w:rsidR="0061524D" w:rsidRDefault="0061524D"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61524D" w:rsidRPr="00283A38" w:rsidRDefault="0061524D" w:rsidP="0017445F">
            <w:pPr>
              <w:jc w:val="center"/>
              <w:rPr>
                <w:rFonts w:cstheme="minorHAnsi"/>
                <w:szCs w:val="20"/>
              </w:rPr>
            </w:pPr>
          </w:p>
        </w:tc>
        <w:tc>
          <w:tcPr>
            <w:tcW w:w="990" w:type="dxa"/>
          </w:tcPr>
          <w:p w14:paraId="70646083" w14:textId="77777777" w:rsidR="0061524D" w:rsidRPr="00487927" w:rsidRDefault="0061524D" w:rsidP="0017445F">
            <w:pPr>
              <w:jc w:val="center"/>
              <w:rPr>
                <w:rFonts w:cstheme="minorHAnsi"/>
                <w:szCs w:val="20"/>
              </w:rPr>
            </w:pPr>
          </w:p>
        </w:tc>
        <w:tc>
          <w:tcPr>
            <w:tcW w:w="990" w:type="dxa"/>
          </w:tcPr>
          <w:p w14:paraId="55D77CEC" w14:textId="77777777" w:rsidR="0061524D" w:rsidRPr="00487927" w:rsidRDefault="0061524D" w:rsidP="0017445F">
            <w:pPr>
              <w:jc w:val="center"/>
              <w:rPr>
                <w:rFonts w:cstheme="minorHAnsi"/>
                <w:szCs w:val="20"/>
              </w:rPr>
            </w:pPr>
          </w:p>
        </w:tc>
        <w:tc>
          <w:tcPr>
            <w:tcW w:w="990" w:type="dxa"/>
          </w:tcPr>
          <w:p w14:paraId="46E042F9" w14:textId="77777777" w:rsidR="0061524D" w:rsidRPr="00487927" w:rsidRDefault="0061524D" w:rsidP="0017445F">
            <w:pPr>
              <w:jc w:val="center"/>
              <w:rPr>
                <w:rFonts w:cstheme="minorHAnsi"/>
                <w:szCs w:val="20"/>
              </w:rPr>
            </w:pPr>
          </w:p>
        </w:tc>
        <w:tc>
          <w:tcPr>
            <w:tcW w:w="990" w:type="dxa"/>
          </w:tcPr>
          <w:p w14:paraId="2476311C" w14:textId="77777777" w:rsidR="0061524D" w:rsidRPr="00487927" w:rsidRDefault="0061524D" w:rsidP="0017445F">
            <w:pPr>
              <w:jc w:val="center"/>
              <w:rPr>
                <w:rFonts w:cstheme="minorHAnsi"/>
                <w:szCs w:val="20"/>
              </w:rPr>
            </w:pPr>
          </w:p>
        </w:tc>
        <w:tc>
          <w:tcPr>
            <w:tcW w:w="990" w:type="dxa"/>
          </w:tcPr>
          <w:p w14:paraId="6546D32A" w14:textId="77777777" w:rsidR="0061524D" w:rsidRPr="00487927" w:rsidRDefault="0061524D" w:rsidP="0017445F">
            <w:pPr>
              <w:jc w:val="center"/>
              <w:rPr>
                <w:rFonts w:cstheme="minorHAnsi"/>
                <w:szCs w:val="20"/>
              </w:rPr>
            </w:pPr>
          </w:p>
        </w:tc>
        <w:tc>
          <w:tcPr>
            <w:tcW w:w="1080" w:type="dxa"/>
          </w:tcPr>
          <w:p w14:paraId="691FE3D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571EC7" w14:textId="77777777" w:rsidR="0061524D" w:rsidRPr="00283A38" w:rsidRDefault="0061524D" w:rsidP="0017445F">
            <w:pPr>
              <w:jc w:val="center"/>
              <w:rPr>
                <w:rFonts w:cstheme="minorHAnsi"/>
                <w:szCs w:val="20"/>
              </w:rPr>
            </w:pPr>
          </w:p>
        </w:tc>
        <w:tc>
          <w:tcPr>
            <w:tcW w:w="990" w:type="dxa"/>
          </w:tcPr>
          <w:p w14:paraId="45ECDDB9" w14:textId="77777777" w:rsidR="0061524D" w:rsidRPr="00283A38" w:rsidRDefault="0061524D" w:rsidP="0017445F">
            <w:pPr>
              <w:jc w:val="center"/>
              <w:rPr>
                <w:rFonts w:cstheme="minorHAnsi"/>
                <w:szCs w:val="20"/>
              </w:rPr>
            </w:pPr>
          </w:p>
        </w:tc>
        <w:tc>
          <w:tcPr>
            <w:tcW w:w="1103" w:type="dxa"/>
          </w:tcPr>
          <w:p w14:paraId="222A35AB" w14:textId="77777777" w:rsidR="0061524D" w:rsidRPr="00283A38" w:rsidRDefault="0061524D" w:rsidP="0017445F">
            <w:pPr>
              <w:jc w:val="center"/>
              <w:rPr>
                <w:rFonts w:cstheme="minorHAnsi"/>
                <w:szCs w:val="20"/>
              </w:rPr>
            </w:pPr>
          </w:p>
        </w:tc>
        <w:tc>
          <w:tcPr>
            <w:tcW w:w="1103" w:type="dxa"/>
          </w:tcPr>
          <w:p w14:paraId="541D22D2" w14:textId="77777777" w:rsidR="0061524D" w:rsidRPr="00283A38" w:rsidRDefault="0061524D" w:rsidP="0017445F">
            <w:pPr>
              <w:jc w:val="center"/>
              <w:rPr>
                <w:rFonts w:cstheme="minorHAnsi"/>
                <w:szCs w:val="20"/>
              </w:rPr>
            </w:pPr>
          </w:p>
        </w:tc>
      </w:tr>
      <w:tr w:rsidR="0061524D" w:rsidRPr="00487927" w14:paraId="41D6F30A" w14:textId="77C66132" w:rsidTr="0061524D">
        <w:tc>
          <w:tcPr>
            <w:tcW w:w="1255" w:type="dxa"/>
          </w:tcPr>
          <w:p w14:paraId="2A5260D8" w14:textId="40F534D7" w:rsidR="0061524D" w:rsidRDefault="0061524D"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61524D" w:rsidRPr="00283A38" w:rsidRDefault="0061524D" w:rsidP="0017445F">
            <w:pPr>
              <w:jc w:val="center"/>
              <w:rPr>
                <w:rFonts w:cstheme="minorHAnsi"/>
                <w:szCs w:val="20"/>
              </w:rPr>
            </w:pPr>
          </w:p>
        </w:tc>
        <w:tc>
          <w:tcPr>
            <w:tcW w:w="990" w:type="dxa"/>
          </w:tcPr>
          <w:p w14:paraId="5B32AE14" w14:textId="77777777" w:rsidR="0061524D" w:rsidRPr="00487927" w:rsidRDefault="0061524D" w:rsidP="0017445F">
            <w:pPr>
              <w:jc w:val="center"/>
              <w:rPr>
                <w:rFonts w:cstheme="minorHAnsi"/>
                <w:szCs w:val="20"/>
              </w:rPr>
            </w:pPr>
          </w:p>
        </w:tc>
        <w:tc>
          <w:tcPr>
            <w:tcW w:w="990" w:type="dxa"/>
          </w:tcPr>
          <w:p w14:paraId="424D1D7E" w14:textId="77777777" w:rsidR="0061524D" w:rsidRPr="00487927" w:rsidRDefault="0061524D" w:rsidP="0017445F">
            <w:pPr>
              <w:jc w:val="center"/>
              <w:rPr>
                <w:rFonts w:cstheme="minorHAnsi"/>
                <w:szCs w:val="20"/>
              </w:rPr>
            </w:pPr>
          </w:p>
        </w:tc>
        <w:tc>
          <w:tcPr>
            <w:tcW w:w="990" w:type="dxa"/>
          </w:tcPr>
          <w:p w14:paraId="237137A7" w14:textId="77777777" w:rsidR="0061524D" w:rsidRPr="00487927" w:rsidRDefault="0061524D" w:rsidP="0017445F">
            <w:pPr>
              <w:jc w:val="center"/>
              <w:rPr>
                <w:rFonts w:cstheme="minorHAnsi"/>
                <w:szCs w:val="20"/>
              </w:rPr>
            </w:pPr>
          </w:p>
        </w:tc>
        <w:tc>
          <w:tcPr>
            <w:tcW w:w="990" w:type="dxa"/>
          </w:tcPr>
          <w:p w14:paraId="4970C315" w14:textId="77777777" w:rsidR="0061524D" w:rsidRPr="00487927" w:rsidRDefault="0061524D" w:rsidP="0017445F">
            <w:pPr>
              <w:jc w:val="center"/>
              <w:rPr>
                <w:rFonts w:cstheme="minorHAnsi"/>
                <w:szCs w:val="20"/>
              </w:rPr>
            </w:pPr>
          </w:p>
        </w:tc>
        <w:tc>
          <w:tcPr>
            <w:tcW w:w="990" w:type="dxa"/>
          </w:tcPr>
          <w:p w14:paraId="05F8C610" w14:textId="77777777" w:rsidR="0061524D" w:rsidRPr="00487927" w:rsidRDefault="0061524D" w:rsidP="0017445F">
            <w:pPr>
              <w:jc w:val="center"/>
              <w:rPr>
                <w:rFonts w:cstheme="minorHAnsi"/>
                <w:szCs w:val="20"/>
              </w:rPr>
            </w:pPr>
          </w:p>
        </w:tc>
        <w:tc>
          <w:tcPr>
            <w:tcW w:w="1080" w:type="dxa"/>
          </w:tcPr>
          <w:p w14:paraId="33D3079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56708E8" w14:textId="77777777" w:rsidR="0061524D" w:rsidRPr="00283A38" w:rsidRDefault="0061524D" w:rsidP="0017445F">
            <w:pPr>
              <w:jc w:val="center"/>
              <w:rPr>
                <w:rFonts w:cstheme="minorHAnsi"/>
                <w:szCs w:val="20"/>
              </w:rPr>
            </w:pPr>
          </w:p>
        </w:tc>
        <w:tc>
          <w:tcPr>
            <w:tcW w:w="990" w:type="dxa"/>
          </w:tcPr>
          <w:p w14:paraId="25EBFF1D" w14:textId="77777777" w:rsidR="0061524D" w:rsidRPr="00283A38" w:rsidRDefault="0061524D" w:rsidP="0017445F">
            <w:pPr>
              <w:jc w:val="center"/>
              <w:rPr>
                <w:rFonts w:cstheme="minorHAnsi"/>
                <w:szCs w:val="20"/>
              </w:rPr>
            </w:pPr>
          </w:p>
        </w:tc>
        <w:tc>
          <w:tcPr>
            <w:tcW w:w="1103" w:type="dxa"/>
          </w:tcPr>
          <w:p w14:paraId="31640F36" w14:textId="77777777" w:rsidR="0061524D" w:rsidRPr="00283A38" w:rsidRDefault="0061524D" w:rsidP="0017445F">
            <w:pPr>
              <w:jc w:val="center"/>
              <w:rPr>
                <w:rFonts w:cstheme="minorHAnsi"/>
                <w:szCs w:val="20"/>
              </w:rPr>
            </w:pPr>
          </w:p>
        </w:tc>
        <w:tc>
          <w:tcPr>
            <w:tcW w:w="1103" w:type="dxa"/>
          </w:tcPr>
          <w:p w14:paraId="108BA2CB" w14:textId="77777777" w:rsidR="0061524D" w:rsidRPr="00283A38" w:rsidRDefault="0061524D" w:rsidP="0017445F">
            <w:pPr>
              <w:jc w:val="center"/>
              <w:rPr>
                <w:rFonts w:cstheme="minorHAnsi"/>
                <w:szCs w:val="20"/>
              </w:rPr>
            </w:pPr>
          </w:p>
        </w:tc>
      </w:tr>
      <w:tr w:rsidR="0061524D" w:rsidRPr="00487927" w14:paraId="521B98F3" w14:textId="5E42FBD1" w:rsidTr="0061524D">
        <w:tc>
          <w:tcPr>
            <w:tcW w:w="1255" w:type="dxa"/>
          </w:tcPr>
          <w:p w14:paraId="6E368F89" w14:textId="7D090D37" w:rsidR="0061524D" w:rsidRDefault="0061524D"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61524D" w:rsidRPr="00283A38" w:rsidRDefault="0061524D" w:rsidP="0017445F">
            <w:pPr>
              <w:jc w:val="center"/>
              <w:rPr>
                <w:rFonts w:cstheme="minorHAnsi"/>
                <w:szCs w:val="20"/>
              </w:rPr>
            </w:pPr>
          </w:p>
        </w:tc>
        <w:tc>
          <w:tcPr>
            <w:tcW w:w="990" w:type="dxa"/>
          </w:tcPr>
          <w:p w14:paraId="704F6596" w14:textId="77777777" w:rsidR="0061524D" w:rsidRPr="00487927" w:rsidRDefault="0061524D" w:rsidP="0017445F">
            <w:pPr>
              <w:jc w:val="center"/>
              <w:rPr>
                <w:rFonts w:cstheme="minorHAnsi"/>
                <w:szCs w:val="20"/>
              </w:rPr>
            </w:pPr>
          </w:p>
        </w:tc>
        <w:tc>
          <w:tcPr>
            <w:tcW w:w="990" w:type="dxa"/>
          </w:tcPr>
          <w:p w14:paraId="30F91824" w14:textId="77777777" w:rsidR="0061524D" w:rsidRPr="00487927" w:rsidRDefault="0061524D" w:rsidP="0017445F">
            <w:pPr>
              <w:jc w:val="center"/>
              <w:rPr>
                <w:rFonts w:cstheme="minorHAnsi"/>
                <w:szCs w:val="20"/>
              </w:rPr>
            </w:pPr>
          </w:p>
        </w:tc>
        <w:tc>
          <w:tcPr>
            <w:tcW w:w="990" w:type="dxa"/>
          </w:tcPr>
          <w:p w14:paraId="5F1FDF3D" w14:textId="77777777" w:rsidR="0061524D" w:rsidRPr="00487927" w:rsidRDefault="0061524D" w:rsidP="0017445F">
            <w:pPr>
              <w:jc w:val="center"/>
              <w:rPr>
                <w:rFonts w:cstheme="minorHAnsi"/>
                <w:szCs w:val="20"/>
              </w:rPr>
            </w:pPr>
          </w:p>
        </w:tc>
        <w:tc>
          <w:tcPr>
            <w:tcW w:w="990" w:type="dxa"/>
          </w:tcPr>
          <w:p w14:paraId="64C40FE8" w14:textId="77777777" w:rsidR="0061524D" w:rsidRPr="00487927" w:rsidRDefault="0061524D" w:rsidP="0017445F">
            <w:pPr>
              <w:jc w:val="center"/>
              <w:rPr>
                <w:rFonts w:cstheme="minorHAnsi"/>
                <w:szCs w:val="20"/>
              </w:rPr>
            </w:pPr>
          </w:p>
        </w:tc>
        <w:tc>
          <w:tcPr>
            <w:tcW w:w="990" w:type="dxa"/>
          </w:tcPr>
          <w:p w14:paraId="50A334EF" w14:textId="77777777" w:rsidR="0061524D" w:rsidRPr="00487927" w:rsidRDefault="0061524D" w:rsidP="0017445F">
            <w:pPr>
              <w:jc w:val="center"/>
              <w:rPr>
                <w:rFonts w:cstheme="minorHAnsi"/>
                <w:szCs w:val="20"/>
              </w:rPr>
            </w:pPr>
          </w:p>
        </w:tc>
        <w:tc>
          <w:tcPr>
            <w:tcW w:w="1080" w:type="dxa"/>
          </w:tcPr>
          <w:p w14:paraId="2032A61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8E93BF" w14:textId="77777777" w:rsidR="0061524D" w:rsidRPr="00283A38" w:rsidRDefault="0061524D" w:rsidP="0017445F">
            <w:pPr>
              <w:jc w:val="center"/>
              <w:rPr>
                <w:rFonts w:cstheme="minorHAnsi"/>
                <w:szCs w:val="20"/>
              </w:rPr>
            </w:pPr>
          </w:p>
        </w:tc>
        <w:tc>
          <w:tcPr>
            <w:tcW w:w="990" w:type="dxa"/>
          </w:tcPr>
          <w:p w14:paraId="3D71D6C9" w14:textId="77777777" w:rsidR="0061524D" w:rsidRPr="00283A38" w:rsidRDefault="0061524D" w:rsidP="0017445F">
            <w:pPr>
              <w:jc w:val="center"/>
              <w:rPr>
                <w:rFonts w:cstheme="minorHAnsi"/>
                <w:szCs w:val="20"/>
              </w:rPr>
            </w:pPr>
          </w:p>
        </w:tc>
        <w:tc>
          <w:tcPr>
            <w:tcW w:w="1103" w:type="dxa"/>
          </w:tcPr>
          <w:p w14:paraId="61543A04" w14:textId="77777777" w:rsidR="0061524D" w:rsidRPr="00283A38" w:rsidRDefault="0061524D" w:rsidP="0017445F">
            <w:pPr>
              <w:jc w:val="center"/>
              <w:rPr>
                <w:rFonts w:cstheme="minorHAnsi"/>
                <w:szCs w:val="20"/>
              </w:rPr>
            </w:pPr>
          </w:p>
        </w:tc>
        <w:tc>
          <w:tcPr>
            <w:tcW w:w="1103" w:type="dxa"/>
          </w:tcPr>
          <w:p w14:paraId="4AC3779D" w14:textId="77777777" w:rsidR="0061524D" w:rsidRPr="00283A38" w:rsidRDefault="0061524D" w:rsidP="0017445F">
            <w:pPr>
              <w:jc w:val="center"/>
              <w:rPr>
                <w:rFonts w:cstheme="minorHAnsi"/>
                <w:szCs w:val="20"/>
              </w:rPr>
            </w:pPr>
          </w:p>
        </w:tc>
      </w:tr>
      <w:tr w:rsidR="0061524D" w:rsidRPr="00487927" w14:paraId="2FB970D2" w14:textId="6037BF7E" w:rsidTr="0061524D">
        <w:tc>
          <w:tcPr>
            <w:tcW w:w="1255" w:type="dxa"/>
          </w:tcPr>
          <w:p w14:paraId="07C78A22" w14:textId="257A45FF" w:rsidR="0061524D" w:rsidRDefault="0061524D"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61524D" w:rsidRPr="00283A38" w:rsidRDefault="0061524D" w:rsidP="0017445F">
            <w:pPr>
              <w:jc w:val="center"/>
              <w:rPr>
                <w:rFonts w:cstheme="minorHAnsi"/>
                <w:szCs w:val="20"/>
              </w:rPr>
            </w:pPr>
          </w:p>
        </w:tc>
        <w:tc>
          <w:tcPr>
            <w:tcW w:w="990" w:type="dxa"/>
          </w:tcPr>
          <w:p w14:paraId="75E87FFB" w14:textId="77777777" w:rsidR="0061524D" w:rsidRPr="00487927" w:rsidRDefault="0061524D" w:rsidP="0017445F">
            <w:pPr>
              <w:jc w:val="center"/>
              <w:rPr>
                <w:rFonts w:cstheme="minorHAnsi"/>
                <w:szCs w:val="20"/>
              </w:rPr>
            </w:pPr>
          </w:p>
        </w:tc>
        <w:tc>
          <w:tcPr>
            <w:tcW w:w="990" w:type="dxa"/>
          </w:tcPr>
          <w:p w14:paraId="7382AE1A" w14:textId="77777777" w:rsidR="0061524D" w:rsidRPr="00487927" w:rsidRDefault="0061524D" w:rsidP="0017445F">
            <w:pPr>
              <w:jc w:val="center"/>
              <w:rPr>
                <w:rFonts w:cstheme="minorHAnsi"/>
                <w:szCs w:val="20"/>
              </w:rPr>
            </w:pPr>
          </w:p>
        </w:tc>
        <w:tc>
          <w:tcPr>
            <w:tcW w:w="990" w:type="dxa"/>
          </w:tcPr>
          <w:p w14:paraId="775E0744" w14:textId="77777777" w:rsidR="0061524D" w:rsidRPr="00487927" w:rsidRDefault="0061524D" w:rsidP="0017445F">
            <w:pPr>
              <w:jc w:val="center"/>
              <w:rPr>
                <w:rFonts w:cstheme="minorHAnsi"/>
                <w:szCs w:val="20"/>
              </w:rPr>
            </w:pPr>
          </w:p>
        </w:tc>
        <w:tc>
          <w:tcPr>
            <w:tcW w:w="990" w:type="dxa"/>
          </w:tcPr>
          <w:p w14:paraId="6D49A43A" w14:textId="77777777" w:rsidR="0061524D" w:rsidRPr="00487927" w:rsidRDefault="0061524D" w:rsidP="0017445F">
            <w:pPr>
              <w:jc w:val="center"/>
              <w:rPr>
                <w:rFonts w:cstheme="minorHAnsi"/>
                <w:szCs w:val="20"/>
              </w:rPr>
            </w:pPr>
          </w:p>
        </w:tc>
        <w:tc>
          <w:tcPr>
            <w:tcW w:w="990" w:type="dxa"/>
          </w:tcPr>
          <w:p w14:paraId="3D2E2DE5" w14:textId="77777777" w:rsidR="0061524D" w:rsidRPr="00487927" w:rsidRDefault="0061524D" w:rsidP="0017445F">
            <w:pPr>
              <w:jc w:val="center"/>
              <w:rPr>
                <w:rFonts w:cstheme="minorHAnsi"/>
                <w:szCs w:val="20"/>
              </w:rPr>
            </w:pPr>
          </w:p>
        </w:tc>
        <w:tc>
          <w:tcPr>
            <w:tcW w:w="1080" w:type="dxa"/>
          </w:tcPr>
          <w:p w14:paraId="2FA3888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C9CA8CF" w14:textId="77777777" w:rsidR="0061524D" w:rsidRPr="00283A38" w:rsidRDefault="0061524D" w:rsidP="0017445F">
            <w:pPr>
              <w:jc w:val="center"/>
              <w:rPr>
                <w:rFonts w:cstheme="minorHAnsi"/>
                <w:szCs w:val="20"/>
              </w:rPr>
            </w:pPr>
          </w:p>
        </w:tc>
        <w:tc>
          <w:tcPr>
            <w:tcW w:w="990" w:type="dxa"/>
          </w:tcPr>
          <w:p w14:paraId="4BA5E25D" w14:textId="77777777" w:rsidR="0061524D" w:rsidRPr="00283A38" w:rsidRDefault="0061524D" w:rsidP="0017445F">
            <w:pPr>
              <w:jc w:val="center"/>
              <w:rPr>
                <w:rFonts w:cstheme="minorHAnsi"/>
                <w:szCs w:val="20"/>
              </w:rPr>
            </w:pPr>
          </w:p>
        </w:tc>
        <w:tc>
          <w:tcPr>
            <w:tcW w:w="1103" w:type="dxa"/>
          </w:tcPr>
          <w:p w14:paraId="50536526" w14:textId="77777777" w:rsidR="0061524D" w:rsidRPr="00283A38" w:rsidRDefault="0061524D" w:rsidP="0017445F">
            <w:pPr>
              <w:jc w:val="center"/>
              <w:rPr>
                <w:rFonts w:cstheme="minorHAnsi"/>
                <w:szCs w:val="20"/>
              </w:rPr>
            </w:pPr>
          </w:p>
        </w:tc>
        <w:tc>
          <w:tcPr>
            <w:tcW w:w="1103" w:type="dxa"/>
          </w:tcPr>
          <w:p w14:paraId="55BA29C7" w14:textId="77777777" w:rsidR="0061524D" w:rsidRPr="00283A38" w:rsidRDefault="0061524D" w:rsidP="0017445F">
            <w:pPr>
              <w:jc w:val="center"/>
              <w:rPr>
                <w:rFonts w:cstheme="minorHAnsi"/>
                <w:szCs w:val="20"/>
              </w:rPr>
            </w:pPr>
          </w:p>
        </w:tc>
      </w:tr>
      <w:tr w:rsidR="0061524D" w:rsidRPr="00487927" w14:paraId="207D9349" w14:textId="6D8C2AE0" w:rsidTr="0061524D">
        <w:tc>
          <w:tcPr>
            <w:tcW w:w="1255" w:type="dxa"/>
          </w:tcPr>
          <w:p w14:paraId="7829F097" w14:textId="38967533" w:rsidR="0061524D" w:rsidRDefault="0061524D"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61524D" w:rsidRPr="00283A38" w:rsidRDefault="0061524D" w:rsidP="0017445F">
            <w:pPr>
              <w:jc w:val="center"/>
              <w:rPr>
                <w:rFonts w:cstheme="minorHAnsi"/>
                <w:szCs w:val="20"/>
              </w:rPr>
            </w:pPr>
          </w:p>
        </w:tc>
        <w:tc>
          <w:tcPr>
            <w:tcW w:w="990" w:type="dxa"/>
          </w:tcPr>
          <w:p w14:paraId="21A4CB5F" w14:textId="77777777" w:rsidR="0061524D" w:rsidRPr="00487927" w:rsidRDefault="0061524D" w:rsidP="0017445F">
            <w:pPr>
              <w:jc w:val="center"/>
              <w:rPr>
                <w:rFonts w:cstheme="minorHAnsi"/>
                <w:szCs w:val="20"/>
              </w:rPr>
            </w:pPr>
          </w:p>
        </w:tc>
        <w:tc>
          <w:tcPr>
            <w:tcW w:w="990" w:type="dxa"/>
          </w:tcPr>
          <w:p w14:paraId="4A1ABEDF" w14:textId="77777777" w:rsidR="0061524D" w:rsidRPr="00487927" w:rsidRDefault="0061524D" w:rsidP="0017445F">
            <w:pPr>
              <w:jc w:val="center"/>
              <w:rPr>
                <w:rFonts w:cstheme="minorHAnsi"/>
                <w:szCs w:val="20"/>
              </w:rPr>
            </w:pPr>
          </w:p>
        </w:tc>
        <w:tc>
          <w:tcPr>
            <w:tcW w:w="990" w:type="dxa"/>
          </w:tcPr>
          <w:p w14:paraId="7F195629" w14:textId="77777777" w:rsidR="0061524D" w:rsidRPr="00487927" w:rsidRDefault="0061524D" w:rsidP="0017445F">
            <w:pPr>
              <w:jc w:val="center"/>
              <w:rPr>
                <w:rFonts w:cstheme="minorHAnsi"/>
                <w:szCs w:val="20"/>
              </w:rPr>
            </w:pPr>
          </w:p>
        </w:tc>
        <w:tc>
          <w:tcPr>
            <w:tcW w:w="990" w:type="dxa"/>
          </w:tcPr>
          <w:p w14:paraId="0A0B6B58" w14:textId="77777777" w:rsidR="0061524D" w:rsidRPr="00487927" w:rsidRDefault="0061524D" w:rsidP="0017445F">
            <w:pPr>
              <w:jc w:val="center"/>
              <w:rPr>
                <w:rFonts w:cstheme="minorHAnsi"/>
                <w:szCs w:val="20"/>
              </w:rPr>
            </w:pPr>
          </w:p>
        </w:tc>
        <w:tc>
          <w:tcPr>
            <w:tcW w:w="990" w:type="dxa"/>
          </w:tcPr>
          <w:p w14:paraId="7321B99A" w14:textId="77777777" w:rsidR="0061524D" w:rsidRPr="00487927" w:rsidRDefault="0061524D" w:rsidP="0017445F">
            <w:pPr>
              <w:jc w:val="center"/>
              <w:rPr>
                <w:rFonts w:cstheme="minorHAnsi"/>
                <w:szCs w:val="20"/>
              </w:rPr>
            </w:pPr>
          </w:p>
        </w:tc>
        <w:tc>
          <w:tcPr>
            <w:tcW w:w="1080" w:type="dxa"/>
          </w:tcPr>
          <w:p w14:paraId="6FDA305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9D0750" w14:textId="77777777" w:rsidR="0061524D" w:rsidRPr="00283A38" w:rsidRDefault="0061524D" w:rsidP="0017445F">
            <w:pPr>
              <w:jc w:val="center"/>
              <w:rPr>
                <w:rFonts w:cstheme="minorHAnsi"/>
                <w:szCs w:val="20"/>
              </w:rPr>
            </w:pPr>
          </w:p>
        </w:tc>
        <w:tc>
          <w:tcPr>
            <w:tcW w:w="990" w:type="dxa"/>
          </w:tcPr>
          <w:p w14:paraId="6A18D3EC" w14:textId="77777777" w:rsidR="0061524D" w:rsidRPr="00283A38" w:rsidRDefault="0061524D" w:rsidP="0017445F">
            <w:pPr>
              <w:jc w:val="center"/>
              <w:rPr>
                <w:rFonts w:cstheme="minorHAnsi"/>
                <w:szCs w:val="20"/>
              </w:rPr>
            </w:pPr>
          </w:p>
        </w:tc>
        <w:tc>
          <w:tcPr>
            <w:tcW w:w="1103" w:type="dxa"/>
          </w:tcPr>
          <w:p w14:paraId="2E2527E9" w14:textId="77777777" w:rsidR="0061524D" w:rsidRPr="00283A38" w:rsidRDefault="0061524D" w:rsidP="0017445F">
            <w:pPr>
              <w:jc w:val="center"/>
              <w:rPr>
                <w:rFonts w:cstheme="minorHAnsi"/>
                <w:szCs w:val="20"/>
              </w:rPr>
            </w:pPr>
          </w:p>
        </w:tc>
        <w:tc>
          <w:tcPr>
            <w:tcW w:w="1103" w:type="dxa"/>
          </w:tcPr>
          <w:p w14:paraId="3555D1DB" w14:textId="77777777" w:rsidR="0061524D" w:rsidRPr="00283A38" w:rsidRDefault="0061524D" w:rsidP="0017445F">
            <w:pPr>
              <w:jc w:val="center"/>
              <w:rPr>
                <w:rFonts w:cstheme="minorHAnsi"/>
                <w:szCs w:val="20"/>
              </w:rPr>
            </w:pPr>
          </w:p>
        </w:tc>
      </w:tr>
      <w:tr w:rsidR="0061524D" w:rsidRPr="00487927" w14:paraId="038FF3E5" w14:textId="7546C8D3" w:rsidTr="0061524D">
        <w:tc>
          <w:tcPr>
            <w:tcW w:w="1255" w:type="dxa"/>
          </w:tcPr>
          <w:p w14:paraId="5153778B" w14:textId="3733375D" w:rsidR="0061524D" w:rsidRDefault="0061524D"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61524D" w:rsidRPr="00283A38" w:rsidRDefault="0061524D" w:rsidP="0017445F">
            <w:pPr>
              <w:jc w:val="center"/>
              <w:rPr>
                <w:rFonts w:cstheme="minorHAnsi"/>
                <w:szCs w:val="20"/>
              </w:rPr>
            </w:pPr>
          </w:p>
        </w:tc>
        <w:tc>
          <w:tcPr>
            <w:tcW w:w="990" w:type="dxa"/>
          </w:tcPr>
          <w:p w14:paraId="374B6866" w14:textId="77777777" w:rsidR="0061524D" w:rsidRPr="00487927" w:rsidRDefault="0061524D" w:rsidP="0017445F">
            <w:pPr>
              <w:jc w:val="center"/>
              <w:rPr>
                <w:rFonts w:cstheme="minorHAnsi"/>
                <w:szCs w:val="20"/>
              </w:rPr>
            </w:pPr>
          </w:p>
        </w:tc>
        <w:tc>
          <w:tcPr>
            <w:tcW w:w="990" w:type="dxa"/>
          </w:tcPr>
          <w:p w14:paraId="62F0EBA4" w14:textId="77777777" w:rsidR="0061524D" w:rsidRPr="00487927" w:rsidRDefault="0061524D" w:rsidP="0017445F">
            <w:pPr>
              <w:jc w:val="center"/>
              <w:rPr>
                <w:rFonts w:cstheme="minorHAnsi"/>
                <w:szCs w:val="20"/>
              </w:rPr>
            </w:pPr>
          </w:p>
        </w:tc>
        <w:tc>
          <w:tcPr>
            <w:tcW w:w="990" w:type="dxa"/>
          </w:tcPr>
          <w:p w14:paraId="4F8CE392" w14:textId="77777777" w:rsidR="0061524D" w:rsidRPr="00487927" w:rsidRDefault="0061524D" w:rsidP="0017445F">
            <w:pPr>
              <w:jc w:val="center"/>
              <w:rPr>
                <w:rFonts w:cstheme="minorHAnsi"/>
                <w:szCs w:val="20"/>
              </w:rPr>
            </w:pPr>
          </w:p>
        </w:tc>
        <w:tc>
          <w:tcPr>
            <w:tcW w:w="990" w:type="dxa"/>
          </w:tcPr>
          <w:p w14:paraId="6B032E94" w14:textId="77777777" w:rsidR="0061524D" w:rsidRPr="00487927" w:rsidRDefault="0061524D" w:rsidP="0017445F">
            <w:pPr>
              <w:jc w:val="center"/>
              <w:rPr>
                <w:rFonts w:cstheme="minorHAnsi"/>
                <w:szCs w:val="20"/>
              </w:rPr>
            </w:pPr>
          </w:p>
        </w:tc>
        <w:tc>
          <w:tcPr>
            <w:tcW w:w="990" w:type="dxa"/>
          </w:tcPr>
          <w:p w14:paraId="741EDC19" w14:textId="77777777" w:rsidR="0061524D" w:rsidRPr="00487927" w:rsidRDefault="0061524D" w:rsidP="0017445F">
            <w:pPr>
              <w:jc w:val="center"/>
              <w:rPr>
                <w:rFonts w:cstheme="minorHAnsi"/>
                <w:szCs w:val="20"/>
              </w:rPr>
            </w:pPr>
          </w:p>
        </w:tc>
        <w:tc>
          <w:tcPr>
            <w:tcW w:w="1080" w:type="dxa"/>
          </w:tcPr>
          <w:p w14:paraId="5EEEA07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DD944" w14:textId="77777777" w:rsidR="0061524D" w:rsidRPr="00283A38" w:rsidRDefault="0061524D" w:rsidP="0017445F">
            <w:pPr>
              <w:jc w:val="center"/>
              <w:rPr>
                <w:rFonts w:cstheme="minorHAnsi"/>
                <w:szCs w:val="20"/>
              </w:rPr>
            </w:pPr>
          </w:p>
        </w:tc>
        <w:tc>
          <w:tcPr>
            <w:tcW w:w="990" w:type="dxa"/>
          </w:tcPr>
          <w:p w14:paraId="35BBB50B" w14:textId="77777777" w:rsidR="0061524D" w:rsidRPr="00283A38" w:rsidRDefault="0061524D" w:rsidP="0017445F">
            <w:pPr>
              <w:jc w:val="center"/>
              <w:rPr>
                <w:rFonts w:cstheme="minorHAnsi"/>
                <w:szCs w:val="20"/>
              </w:rPr>
            </w:pPr>
          </w:p>
        </w:tc>
        <w:tc>
          <w:tcPr>
            <w:tcW w:w="1103" w:type="dxa"/>
          </w:tcPr>
          <w:p w14:paraId="51CAD946" w14:textId="77777777" w:rsidR="0061524D" w:rsidRPr="00283A38" w:rsidRDefault="0061524D" w:rsidP="0017445F">
            <w:pPr>
              <w:jc w:val="center"/>
              <w:rPr>
                <w:rFonts w:cstheme="minorHAnsi"/>
                <w:szCs w:val="20"/>
              </w:rPr>
            </w:pPr>
          </w:p>
        </w:tc>
        <w:tc>
          <w:tcPr>
            <w:tcW w:w="1103" w:type="dxa"/>
          </w:tcPr>
          <w:p w14:paraId="37933D0A" w14:textId="77777777" w:rsidR="0061524D" w:rsidRPr="00283A38" w:rsidRDefault="0061524D" w:rsidP="0017445F">
            <w:pPr>
              <w:jc w:val="center"/>
              <w:rPr>
                <w:rFonts w:cstheme="minorHAnsi"/>
                <w:szCs w:val="20"/>
              </w:rPr>
            </w:pPr>
          </w:p>
        </w:tc>
      </w:tr>
      <w:tr w:rsidR="0061524D" w:rsidRPr="00487927" w14:paraId="24C37AEA" w14:textId="75DCAB50" w:rsidTr="0061524D">
        <w:tc>
          <w:tcPr>
            <w:tcW w:w="1255" w:type="dxa"/>
          </w:tcPr>
          <w:p w14:paraId="4D984E51" w14:textId="5E109F9D" w:rsidR="0061524D" w:rsidRDefault="0061524D"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61524D" w:rsidRPr="00283A38" w:rsidRDefault="0061524D" w:rsidP="0017445F">
            <w:pPr>
              <w:jc w:val="center"/>
              <w:rPr>
                <w:rFonts w:cstheme="minorHAnsi"/>
                <w:szCs w:val="20"/>
              </w:rPr>
            </w:pPr>
          </w:p>
        </w:tc>
        <w:tc>
          <w:tcPr>
            <w:tcW w:w="990" w:type="dxa"/>
          </w:tcPr>
          <w:p w14:paraId="3A5CB86F" w14:textId="77777777" w:rsidR="0061524D" w:rsidRPr="00487927" w:rsidRDefault="0061524D" w:rsidP="0017445F">
            <w:pPr>
              <w:jc w:val="center"/>
              <w:rPr>
                <w:rFonts w:cstheme="minorHAnsi"/>
                <w:szCs w:val="20"/>
              </w:rPr>
            </w:pPr>
          </w:p>
        </w:tc>
        <w:tc>
          <w:tcPr>
            <w:tcW w:w="990" w:type="dxa"/>
          </w:tcPr>
          <w:p w14:paraId="121C50F2" w14:textId="77777777" w:rsidR="0061524D" w:rsidRPr="00487927" w:rsidRDefault="0061524D" w:rsidP="0017445F">
            <w:pPr>
              <w:jc w:val="center"/>
              <w:rPr>
                <w:rFonts w:cstheme="minorHAnsi"/>
                <w:szCs w:val="20"/>
              </w:rPr>
            </w:pPr>
          </w:p>
        </w:tc>
        <w:tc>
          <w:tcPr>
            <w:tcW w:w="990" w:type="dxa"/>
          </w:tcPr>
          <w:p w14:paraId="635A067D" w14:textId="77777777" w:rsidR="0061524D" w:rsidRPr="00487927" w:rsidRDefault="0061524D" w:rsidP="0017445F">
            <w:pPr>
              <w:jc w:val="center"/>
              <w:rPr>
                <w:rFonts w:cstheme="minorHAnsi"/>
                <w:szCs w:val="20"/>
              </w:rPr>
            </w:pPr>
          </w:p>
        </w:tc>
        <w:tc>
          <w:tcPr>
            <w:tcW w:w="990" w:type="dxa"/>
          </w:tcPr>
          <w:p w14:paraId="0FB7DA8E" w14:textId="77777777" w:rsidR="0061524D" w:rsidRPr="00487927" w:rsidRDefault="0061524D" w:rsidP="0017445F">
            <w:pPr>
              <w:jc w:val="center"/>
              <w:rPr>
                <w:rFonts w:cstheme="minorHAnsi"/>
                <w:szCs w:val="20"/>
              </w:rPr>
            </w:pPr>
          </w:p>
        </w:tc>
        <w:tc>
          <w:tcPr>
            <w:tcW w:w="990" w:type="dxa"/>
          </w:tcPr>
          <w:p w14:paraId="1B4837B4" w14:textId="77777777" w:rsidR="0061524D" w:rsidRPr="00487927" w:rsidRDefault="0061524D" w:rsidP="0017445F">
            <w:pPr>
              <w:jc w:val="center"/>
              <w:rPr>
                <w:rFonts w:cstheme="minorHAnsi"/>
                <w:szCs w:val="20"/>
              </w:rPr>
            </w:pPr>
          </w:p>
        </w:tc>
        <w:tc>
          <w:tcPr>
            <w:tcW w:w="1080" w:type="dxa"/>
          </w:tcPr>
          <w:p w14:paraId="3C8DBE1F" w14:textId="7F005F6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1F4056B" w14:textId="77777777" w:rsidR="0061524D" w:rsidRPr="00283A38" w:rsidRDefault="0061524D" w:rsidP="0017445F">
            <w:pPr>
              <w:jc w:val="center"/>
              <w:rPr>
                <w:rFonts w:cstheme="minorHAnsi"/>
                <w:szCs w:val="20"/>
              </w:rPr>
            </w:pPr>
          </w:p>
        </w:tc>
        <w:tc>
          <w:tcPr>
            <w:tcW w:w="990" w:type="dxa"/>
          </w:tcPr>
          <w:p w14:paraId="66BD3E5E" w14:textId="77777777" w:rsidR="0061524D" w:rsidRPr="00283A38" w:rsidRDefault="0061524D" w:rsidP="0017445F">
            <w:pPr>
              <w:jc w:val="center"/>
              <w:rPr>
                <w:rFonts w:cstheme="minorHAnsi"/>
                <w:szCs w:val="20"/>
              </w:rPr>
            </w:pPr>
          </w:p>
        </w:tc>
        <w:tc>
          <w:tcPr>
            <w:tcW w:w="1103" w:type="dxa"/>
          </w:tcPr>
          <w:p w14:paraId="4C1A578C" w14:textId="77777777" w:rsidR="0061524D" w:rsidRPr="00283A38" w:rsidRDefault="0061524D" w:rsidP="0017445F">
            <w:pPr>
              <w:jc w:val="center"/>
              <w:rPr>
                <w:rFonts w:cstheme="minorHAnsi"/>
                <w:szCs w:val="20"/>
              </w:rPr>
            </w:pPr>
          </w:p>
        </w:tc>
        <w:tc>
          <w:tcPr>
            <w:tcW w:w="1103" w:type="dxa"/>
          </w:tcPr>
          <w:p w14:paraId="2DA50F27" w14:textId="77777777" w:rsidR="0061524D" w:rsidRPr="00283A38" w:rsidRDefault="0061524D" w:rsidP="0017445F">
            <w:pPr>
              <w:jc w:val="center"/>
              <w:rPr>
                <w:rFonts w:cstheme="minorHAnsi"/>
                <w:szCs w:val="20"/>
              </w:rPr>
            </w:pPr>
          </w:p>
        </w:tc>
      </w:tr>
      <w:tr w:rsidR="0061524D" w:rsidRPr="00487927" w14:paraId="6343B9E1" w14:textId="735D1571" w:rsidTr="0061524D">
        <w:tc>
          <w:tcPr>
            <w:tcW w:w="1255" w:type="dxa"/>
          </w:tcPr>
          <w:p w14:paraId="4B5851F8" w14:textId="234549CF" w:rsidR="0061524D" w:rsidRDefault="0061524D"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61524D" w:rsidRPr="00283A38" w:rsidRDefault="0061524D" w:rsidP="0017445F">
            <w:pPr>
              <w:jc w:val="center"/>
              <w:rPr>
                <w:rFonts w:cstheme="minorHAnsi"/>
                <w:szCs w:val="20"/>
              </w:rPr>
            </w:pPr>
          </w:p>
        </w:tc>
        <w:tc>
          <w:tcPr>
            <w:tcW w:w="990" w:type="dxa"/>
          </w:tcPr>
          <w:p w14:paraId="3382378A" w14:textId="77777777" w:rsidR="0061524D" w:rsidRPr="00487927" w:rsidRDefault="0061524D" w:rsidP="0017445F">
            <w:pPr>
              <w:jc w:val="center"/>
              <w:rPr>
                <w:rFonts w:cstheme="minorHAnsi"/>
                <w:szCs w:val="20"/>
              </w:rPr>
            </w:pPr>
          </w:p>
        </w:tc>
        <w:tc>
          <w:tcPr>
            <w:tcW w:w="990" w:type="dxa"/>
          </w:tcPr>
          <w:p w14:paraId="259989CB" w14:textId="77777777" w:rsidR="0061524D" w:rsidRPr="00487927" w:rsidRDefault="0061524D" w:rsidP="0017445F">
            <w:pPr>
              <w:jc w:val="center"/>
              <w:rPr>
                <w:rFonts w:cstheme="minorHAnsi"/>
                <w:szCs w:val="20"/>
              </w:rPr>
            </w:pPr>
          </w:p>
        </w:tc>
        <w:tc>
          <w:tcPr>
            <w:tcW w:w="990" w:type="dxa"/>
          </w:tcPr>
          <w:p w14:paraId="0E47F05D" w14:textId="77777777" w:rsidR="0061524D" w:rsidRPr="00487927" w:rsidRDefault="0061524D" w:rsidP="0017445F">
            <w:pPr>
              <w:jc w:val="center"/>
              <w:rPr>
                <w:rFonts w:cstheme="minorHAnsi"/>
                <w:szCs w:val="20"/>
              </w:rPr>
            </w:pPr>
          </w:p>
        </w:tc>
        <w:tc>
          <w:tcPr>
            <w:tcW w:w="990" w:type="dxa"/>
          </w:tcPr>
          <w:p w14:paraId="78DCDB6D" w14:textId="77777777" w:rsidR="0061524D" w:rsidRPr="00487927" w:rsidRDefault="0061524D" w:rsidP="0017445F">
            <w:pPr>
              <w:jc w:val="center"/>
              <w:rPr>
                <w:rFonts w:cstheme="minorHAnsi"/>
                <w:szCs w:val="20"/>
              </w:rPr>
            </w:pPr>
          </w:p>
        </w:tc>
        <w:tc>
          <w:tcPr>
            <w:tcW w:w="990" w:type="dxa"/>
          </w:tcPr>
          <w:p w14:paraId="4BDAD4EA" w14:textId="77777777" w:rsidR="0061524D" w:rsidRPr="00487927" w:rsidRDefault="0061524D" w:rsidP="0017445F">
            <w:pPr>
              <w:jc w:val="center"/>
              <w:rPr>
                <w:rFonts w:cstheme="minorHAnsi"/>
                <w:szCs w:val="20"/>
              </w:rPr>
            </w:pPr>
          </w:p>
        </w:tc>
        <w:tc>
          <w:tcPr>
            <w:tcW w:w="1080" w:type="dxa"/>
          </w:tcPr>
          <w:p w14:paraId="2526F9A3" w14:textId="4C58690D" w:rsidR="0061524D" w:rsidRPr="00283A38" w:rsidRDefault="0061524D" w:rsidP="0017445F">
            <w:pPr>
              <w:jc w:val="center"/>
              <w:rPr>
                <w:rFonts w:cstheme="minorHAnsi"/>
                <w:szCs w:val="20"/>
              </w:rPr>
            </w:pPr>
            <w:r w:rsidRPr="00283A38">
              <w:rPr>
                <w:rFonts w:cstheme="minorHAnsi"/>
                <w:szCs w:val="20"/>
              </w:rPr>
              <w:t>•</w:t>
            </w:r>
          </w:p>
        </w:tc>
        <w:tc>
          <w:tcPr>
            <w:tcW w:w="990" w:type="dxa"/>
          </w:tcPr>
          <w:p w14:paraId="48C05595" w14:textId="77777777" w:rsidR="0061524D" w:rsidRPr="00283A38" w:rsidRDefault="0061524D" w:rsidP="0017445F">
            <w:pPr>
              <w:jc w:val="center"/>
              <w:rPr>
                <w:rFonts w:cstheme="minorHAnsi"/>
                <w:szCs w:val="20"/>
              </w:rPr>
            </w:pPr>
          </w:p>
        </w:tc>
        <w:tc>
          <w:tcPr>
            <w:tcW w:w="990" w:type="dxa"/>
          </w:tcPr>
          <w:p w14:paraId="1B6BC790" w14:textId="77777777" w:rsidR="0061524D" w:rsidRPr="00283A38" w:rsidRDefault="0061524D" w:rsidP="0017445F">
            <w:pPr>
              <w:jc w:val="center"/>
              <w:rPr>
                <w:rFonts w:cstheme="minorHAnsi"/>
                <w:szCs w:val="20"/>
              </w:rPr>
            </w:pPr>
          </w:p>
        </w:tc>
        <w:tc>
          <w:tcPr>
            <w:tcW w:w="1103" w:type="dxa"/>
          </w:tcPr>
          <w:p w14:paraId="1800F5A2" w14:textId="77777777" w:rsidR="0061524D" w:rsidRPr="00283A38" w:rsidRDefault="0061524D" w:rsidP="0017445F">
            <w:pPr>
              <w:jc w:val="center"/>
              <w:rPr>
                <w:rFonts w:cstheme="minorHAnsi"/>
                <w:szCs w:val="20"/>
              </w:rPr>
            </w:pPr>
          </w:p>
        </w:tc>
        <w:tc>
          <w:tcPr>
            <w:tcW w:w="1103" w:type="dxa"/>
          </w:tcPr>
          <w:p w14:paraId="550C84A3" w14:textId="77777777" w:rsidR="0061524D" w:rsidRPr="00283A38" w:rsidRDefault="0061524D" w:rsidP="0017445F">
            <w:pPr>
              <w:jc w:val="center"/>
              <w:rPr>
                <w:rFonts w:cstheme="minorHAnsi"/>
                <w:szCs w:val="20"/>
              </w:rPr>
            </w:pPr>
          </w:p>
        </w:tc>
      </w:tr>
      <w:tr w:rsidR="0061524D" w:rsidRPr="00487927" w14:paraId="51F811B0" w14:textId="427D4571" w:rsidTr="0061524D">
        <w:tc>
          <w:tcPr>
            <w:tcW w:w="1255" w:type="dxa"/>
          </w:tcPr>
          <w:p w14:paraId="29382737" w14:textId="4BEDCA9B" w:rsidR="0061524D" w:rsidRDefault="0061524D"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61524D" w:rsidRPr="00283A38" w:rsidRDefault="0061524D" w:rsidP="0017445F">
            <w:pPr>
              <w:jc w:val="center"/>
              <w:rPr>
                <w:rFonts w:cstheme="minorHAnsi"/>
                <w:szCs w:val="20"/>
              </w:rPr>
            </w:pPr>
          </w:p>
        </w:tc>
        <w:tc>
          <w:tcPr>
            <w:tcW w:w="990" w:type="dxa"/>
          </w:tcPr>
          <w:p w14:paraId="7C219AFA" w14:textId="77777777" w:rsidR="0061524D" w:rsidRPr="00487927" w:rsidRDefault="0061524D" w:rsidP="0017445F">
            <w:pPr>
              <w:jc w:val="center"/>
              <w:rPr>
                <w:rFonts w:cstheme="minorHAnsi"/>
                <w:szCs w:val="20"/>
              </w:rPr>
            </w:pPr>
          </w:p>
        </w:tc>
        <w:tc>
          <w:tcPr>
            <w:tcW w:w="990" w:type="dxa"/>
          </w:tcPr>
          <w:p w14:paraId="30436D38" w14:textId="77777777" w:rsidR="0061524D" w:rsidRPr="00487927" w:rsidRDefault="0061524D" w:rsidP="0017445F">
            <w:pPr>
              <w:jc w:val="center"/>
              <w:rPr>
                <w:rFonts w:cstheme="minorHAnsi"/>
                <w:szCs w:val="20"/>
              </w:rPr>
            </w:pPr>
          </w:p>
        </w:tc>
        <w:tc>
          <w:tcPr>
            <w:tcW w:w="990" w:type="dxa"/>
          </w:tcPr>
          <w:p w14:paraId="25C1D5B0" w14:textId="77777777" w:rsidR="0061524D" w:rsidRPr="00487927" w:rsidRDefault="0061524D" w:rsidP="0017445F">
            <w:pPr>
              <w:jc w:val="center"/>
              <w:rPr>
                <w:rFonts w:cstheme="minorHAnsi"/>
                <w:szCs w:val="20"/>
              </w:rPr>
            </w:pPr>
          </w:p>
        </w:tc>
        <w:tc>
          <w:tcPr>
            <w:tcW w:w="990" w:type="dxa"/>
          </w:tcPr>
          <w:p w14:paraId="182F7A56" w14:textId="77777777" w:rsidR="0061524D" w:rsidRPr="00487927" w:rsidRDefault="0061524D" w:rsidP="0017445F">
            <w:pPr>
              <w:jc w:val="center"/>
              <w:rPr>
                <w:rFonts w:cstheme="minorHAnsi"/>
                <w:szCs w:val="20"/>
              </w:rPr>
            </w:pPr>
          </w:p>
        </w:tc>
        <w:tc>
          <w:tcPr>
            <w:tcW w:w="990" w:type="dxa"/>
          </w:tcPr>
          <w:p w14:paraId="7074EDF6" w14:textId="77777777" w:rsidR="0061524D" w:rsidRPr="00487927" w:rsidRDefault="0061524D" w:rsidP="0017445F">
            <w:pPr>
              <w:jc w:val="center"/>
              <w:rPr>
                <w:rFonts w:cstheme="minorHAnsi"/>
                <w:szCs w:val="20"/>
              </w:rPr>
            </w:pPr>
          </w:p>
        </w:tc>
        <w:tc>
          <w:tcPr>
            <w:tcW w:w="1080" w:type="dxa"/>
          </w:tcPr>
          <w:p w14:paraId="50D9E376" w14:textId="76C2FCF3"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87FBFC" w14:textId="77777777" w:rsidR="0061524D" w:rsidRPr="00283A38" w:rsidRDefault="0061524D" w:rsidP="0017445F">
            <w:pPr>
              <w:jc w:val="center"/>
              <w:rPr>
                <w:rFonts w:cstheme="minorHAnsi"/>
                <w:szCs w:val="20"/>
              </w:rPr>
            </w:pPr>
          </w:p>
        </w:tc>
        <w:tc>
          <w:tcPr>
            <w:tcW w:w="990" w:type="dxa"/>
          </w:tcPr>
          <w:p w14:paraId="1F62A4AE" w14:textId="77777777" w:rsidR="0061524D" w:rsidRPr="00283A38" w:rsidRDefault="0061524D" w:rsidP="0017445F">
            <w:pPr>
              <w:jc w:val="center"/>
              <w:rPr>
                <w:rFonts w:cstheme="minorHAnsi"/>
                <w:szCs w:val="20"/>
              </w:rPr>
            </w:pPr>
          </w:p>
        </w:tc>
        <w:tc>
          <w:tcPr>
            <w:tcW w:w="1103" w:type="dxa"/>
          </w:tcPr>
          <w:p w14:paraId="4ED24557" w14:textId="77777777" w:rsidR="0061524D" w:rsidRPr="00283A38" w:rsidRDefault="0061524D" w:rsidP="0017445F">
            <w:pPr>
              <w:jc w:val="center"/>
              <w:rPr>
                <w:rFonts w:cstheme="minorHAnsi"/>
                <w:szCs w:val="20"/>
              </w:rPr>
            </w:pPr>
          </w:p>
        </w:tc>
        <w:tc>
          <w:tcPr>
            <w:tcW w:w="1103" w:type="dxa"/>
          </w:tcPr>
          <w:p w14:paraId="5ADDD492" w14:textId="77777777" w:rsidR="0061524D" w:rsidRPr="00283A38" w:rsidRDefault="0061524D" w:rsidP="0017445F">
            <w:pPr>
              <w:jc w:val="center"/>
              <w:rPr>
                <w:rFonts w:cstheme="minorHAnsi"/>
                <w:szCs w:val="20"/>
              </w:rPr>
            </w:pPr>
          </w:p>
        </w:tc>
      </w:tr>
      <w:tr w:rsidR="0061524D" w:rsidRPr="00487927" w14:paraId="01027352" w14:textId="4B7E5EA8" w:rsidTr="0061524D">
        <w:tc>
          <w:tcPr>
            <w:tcW w:w="1255" w:type="dxa"/>
          </w:tcPr>
          <w:p w14:paraId="78E95AB3" w14:textId="363D277C" w:rsidR="0061524D" w:rsidRDefault="0061524D" w:rsidP="0017445F">
            <w:pPr>
              <w:jc w:val="center"/>
              <w:rPr>
                <w:szCs w:val="20"/>
              </w:rPr>
            </w:pPr>
            <w:r>
              <w:rPr>
                <w:szCs w:val="20"/>
              </w:rPr>
              <w:lastRenderedPageBreak/>
              <w:t>2018</w:t>
            </w:r>
            <w:r w:rsidRPr="00283A38">
              <w:rPr>
                <w:szCs w:val="20"/>
              </w:rPr>
              <w:t>_0</w:t>
            </w:r>
            <w:r>
              <w:rPr>
                <w:szCs w:val="20"/>
              </w:rPr>
              <w:t>4</w:t>
            </w:r>
          </w:p>
        </w:tc>
        <w:tc>
          <w:tcPr>
            <w:tcW w:w="990" w:type="dxa"/>
          </w:tcPr>
          <w:p w14:paraId="2B496FBA" w14:textId="77777777" w:rsidR="0061524D" w:rsidRPr="00283A38" w:rsidRDefault="0061524D" w:rsidP="0017445F">
            <w:pPr>
              <w:jc w:val="center"/>
              <w:rPr>
                <w:rFonts w:cstheme="minorHAnsi"/>
                <w:szCs w:val="20"/>
              </w:rPr>
            </w:pPr>
          </w:p>
        </w:tc>
        <w:tc>
          <w:tcPr>
            <w:tcW w:w="990" w:type="dxa"/>
          </w:tcPr>
          <w:p w14:paraId="3B4FFF39" w14:textId="77777777" w:rsidR="0061524D" w:rsidRPr="00487927" w:rsidRDefault="0061524D" w:rsidP="0017445F">
            <w:pPr>
              <w:jc w:val="center"/>
              <w:rPr>
                <w:rFonts w:cstheme="minorHAnsi"/>
                <w:szCs w:val="20"/>
              </w:rPr>
            </w:pPr>
          </w:p>
        </w:tc>
        <w:tc>
          <w:tcPr>
            <w:tcW w:w="990" w:type="dxa"/>
          </w:tcPr>
          <w:p w14:paraId="06FF0095" w14:textId="77777777" w:rsidR="0061524D" w:rsidRPr="00487927" w:rsidRDefault="0061524D" w:rsidP="0017445F">
            <w:pPr>
              <w:jc w:val="center"/>
              <w:rPr>
                <w:rFonts w:cstheme="minorHAnsi"/>
                <w:szCs w:val="20"/>
              </w:rPr>
            </w:pPr>
          </w:p>
        </w:tc>
        <w:tc>
          <w:tcPr>
            <w:tcW w:w="990" w:type="dxa"/>
          </w:tcPr>
          <w:p w14:paraId="7FC6038E" w14:textId="77777777" w:rsidR="0061524D" w:rsidRPr="00487927" w:rsidRDefault="0061524D" w:rsidP="0017445F">
            <w:pPr>
              <w:jc w:val="center"/>
              <w:rPr>
                <w:rFonts w:cstheme="minorHAnsi"/>
                <w:szCs w:val="20"/>
              </w:rPr>
            </w:pPr>
          </w:p>
        </w:tc>
        <w:tc>
          <w:tcPr>
            <w:tcW w:w="990" w:type="dxa"/>
          </w:tcPr>
          <w:p w14:paraId="6A835DF6" w14:textId="77777777" w:rsidR="0061524D" w:rsidRPr="00487927" w:rsidRDefault="0061524D" w:rsidP="0017445F">
            <w:pPr>
              <w:jc w:val="center"/>
              <w:rPr>
                <w:rFonts w:cstheme="minorHAnsi"/>
                <w:szCs w:val="20"/>
              </w:rPr>
            </w:pPr>
          </w:p>
        </w:tc>
        <w:tc>
          <w:tcPr>
            <w:tcW w:w="990" w:type="dxa"/>
          </w:tcPr>
          <w:p w14:paraId="4CB89E7A" w14:textId="77777777" w:rsidR="0061524D" w:rsidRPr="00487927" w:rsidRDefault="0061524D" w:rsidP="0017445F">
            <w:pPr>
              <w:jc w:val="center"/>
              <w:rPr>
                <w:rFonts w:cstheme="minorHAnsi"/>
                <w:szCs w:val="20"/>
              </w:rPr>
            </w:pPr>
          </w:p>
        </w:tc>
        <w:tc>
          <w:tcPr>
            <w:tcW w:w="1080" w:type="dxa"/>
          </w:tcPr>
          <w:p w14:paraId="61A48EAD" w14:textId="316EDF54" w:rsidR="0061524D" w:rsidRPr="00283A38" w:rsidRDefault="0061524D" w:rsidP="0017445F">
            <w:pPr>
              <w:jc w:val="center"/>
              <w:rPr>
                <w:rFonts w:cstheme="minorHAnsi"/>
                <w:szCs w:val="20"/>
              </w:rPr>
            </w:pPr>
            <w:r w:rsidRPr="00283A38">
              <w:rPr>
                <w:rFonts w:cstheme="minorHAnsi"/>
                <w:szCs w:val="20"/>
              </w:rPr>
              <w:t>•</w:t>
            </w:r>
          </w:p>
        </w:tc>
        <w:tc>
          <w:tcPr>
            <w:tcW w:w="990" w:type="dxa"/>
          </w:tcPr>
          <w:p w14:paraId="3FDA866D" w14:textId="77777777" w:rsidR="0061524D" w:rsidRPr="00283A38" w:rsidRDefault="0061524D" w:rsidP="0017445F">
            <w:pPr>
              <w:jc w:val="center"/>
              <w:rPr>
                <w:rFonts w:cstheme="minorHAnsi"/>
                <w:szCs w:val="20"/>
              </w:rPr>
            </w:pPr>
          </w:p>
        </w:tc>
        <w:tc>
          <w:tcPr>
            <w:tcW w:w="990" w:type="dxa"/>
          </w:tcPr>
          <w:p w14:paraId="0D2223DF" w14:textId="77777777" w:rsidR="0061524D" w:rsidRPr="00283A38" w:rsidRDefault="0061524D" w:rsidP="0017445F">
            <w:pPr>
              <w:jc w:val="center"/>
              <w:rPr>
                <w:rFonts w:cstheme="minorHAnsi"/>
                <w:szCs w:val="20"/>
              </w:rPr>
            </w:pPr>
          </w:p>
        </w:tc>
        <w:tc>
          <w:tcPr>
            <w:tcW w:w="1103" w:type="dxa"/>
          </w:tcPr>
          <w:p w14:paraId="67320038" w14:textId="77777777" w:rsidR="0061524D" w:rsidRPr="00283A38" w:rsidRDefault="0061524D" w:rsidP="0017445F">
            <w:pPr>
              <w:jc w:val="center"/>
              <w:rPr>
                <w:rFonts w:cstheme="minorHAnsi"/>
                <w:szCs w:val="20"/>
              </w:rPr>
            </w:pPr>
          </w:p>
        </w:tc>
        <w:tc>
          <w:tcPr>
            <w:tcW w:w="1103" w:type="dxa"/>
          </w:tcPr>
          <w:p w14:paraId="4A0232A4" w14:textId="77777777" w:rsidR="0061524D" w:rsidRPr="00283A38" w:rsidRDefault="0061524D" w:rsidP="0017445F">
            <w:pPr>
              <w:jc w:val="center"/>
              <w:rPr>
                <w:rFonts w:cstheme="minorHAnsi"/>
                <w:szCs w:val="20"/>
              </w:rPr>
            </w:pPr>
          </w:p>
        </w:tc>
      </w:tr>
      <w:tr w:rsidR="0061524D" w:rsidRPr="00487927" w14:paraId="4AC6200D" w14:textId="69077391" w:rsidTr="0061524D">
        <w:tc>
          <w:tcPr>
            <w:tcW w:w="1255" w:type="dxa"/>
          </w:tcPr>
          <w:p w14:paraId="7807B81C" w14:textId="714712F7" w:rsidR="0061524D" w:rsidRDefault="0061524D"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61524D" w:rsidRPr="00283A38" w:rsidRDefault="0061524D" w:rsidP="0017445F">
            <w:pPr>
              <w:jc w:val="center"/>
              <w:rPr>
                <w:rFonts w:cstheme="minorHAnsi"/>
                <w:szCs w:val="20"/>
              </w:rPr>
            </w:pPr>
          </w:p>
        </w:tc>
        <w:tc>
          <w:tcPr>
            <w:tcW w:w="990" w:type="dxa"/>
          </w:tcPr>
          <w:p w14:paraId="372C50EF" w14:textId="77777777" w:rsidR="0061524D" w:rsidRPr="00487927" w:rsidRDefault="0061524D" w:rsidP="0017445F">
            <w:pPr>
              <w:jc w:val="center"/>
              <w:rPr>
                <w:rFonts w:cstheme="minorHAnsi"/>
                <w:szCs w:val="20"/>
              </w:rPr>
            </w:pPr>
          </w:p>
        </w:tc>
        <w:tc>
          <w:tcPr>
            <w:tcW w:w="990" w:type="dxa"/>
          </w:tcPr>
          <w:p w14:paraId="3A29A54F" w14:textId="77777777" w:rsidR="0061524D" w:rsidRPr="00487927" w:rsidRDefault="0061524D" w:rsidP="0017445F">
            <w:pPr>
              <w:jc w:val="center"/>
              <w:rPr>
                <w:rFonts w:cstheme="minorHAnsi"/>
                <w:szCs w:val="20"/>
              </w:rPr>
            </w:pPr>
          </w:p>
        </w:tc>
        <w:tc>
          <w:tcPr>
            <w:tcW w:w="990" w:type="dxa"/>
          </w:tcPr>
          <w:p w14:paraId="6AB7A249" w14:textId="77777777" w:rsidR="0061524D" w:rsidRPr="00487927" w:rsidRDefault="0061524D" w:rsidP="0017445F">
            <w:pPr>
              <w:jc w:val="center"/>
              <w:rPr>
                <w:rFonts w:cstheme="minorHAnsi"/>
                <w:szCs w:val="20"/>
              </w:rPr>
            </w:pPr>
          </w:p>
        </w:tc>
        <w:tc>
          <w:tcPr>
            <w:tcW w:w="990" w:type="dxa"/>
          </w:tcPr>
          <w:p w14:paraId="21D9BB83" w14:textId="77777777" w:rsidR="0061524D" w:rsidRPr="00487927" w:rsidRDefault="0061524D" w:rsidP="0017445F">
            <w:pPr>
              <w:jc w:val="center"/>
              <w:rPr>
                <w:rFonts w:cstheme="minorHAnsi"/>
                <w:szCs w:val="20"/>
              </w:rPr>
            </w:pPr>
          </w:p>
        </w:tc>
        <w:tc>
          <w:tcPr>
            <w:tcW w:w="990" w:type="dxa"/>
          </w:tcPr>
          <w:p w14:paraId="38FB6722" w14:textId="77777777" w:rsidR="0061524D" w:rsidRPr="00487927" w:rsidRDefault="0061524D" w:rsidP="0017445F">
            <w:pPr>
              <w:jc w:val="center"/>
              <w:rPr>
                <w:rFonts w:cstheme="minorHAnsi"/>
                <w:szCs w:val="20"/>
              </w:rPr>
            </w:pPr>
          </w:p>
        </w:tc>
        <w:tc>
          <w:tcPr>
            <w:tcW w:w="1080" w:type="dxa"/>
          </w:tcPr>
          <w:p w14:paraId="1FB05553" w14:textId="057A6679"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8C2ADC" w14:textId="77777777" w:rsidR="0061524D" w:rsidRPr="00283A38" w:rsidRDefault="0061524D" w:rsidP="0017445F">
            <w:pPr>
              <w:jc w:val="center"/>
              <w:rPr>
                <w:rFonts w:cstheme="minorHAnsi"/>
                <w:szCs w:val="20"/>
              </w:rPr>
            </w:pPr>
          </w:p>
        </w:tc>
        <w:tc>
          <w:tcPr>
            <w:tcW w:w="990" w:type="dxa"/>
          </w:tcPr>
          <w:p w14:paraId="7523E0A1" w14:textId="77777777" w:rsidR="0061524D" w:rsidRPr="00283A38" w:rsidRDefault="0061524D" w:rsidP="0017445F">
            <w:pPr>
              <w:jc w:val="center"/>
              <w:rPr>
                <w:rFonts w:cstheme="minorHAnsi"/>
                <w:szCs w:val="20"/>
              </w:rPr>
            </w:pPr>
          </w:p>
        </w:tc>
        <w:tc>
          <w:tcPr>
            <w:tcW w:w="1103" w:type="dxa"/>
          </w:tcPr>
          <w:p w14:paraId="0ED3229B" w14:textId="77777777" w:rsidR="0061524D" w:rsidRPr="00283A38" w:rsidRDefault="0061524D" w:rsidP="0017445F">
            <w:pPr>
              <w:jc w:val="center"/>
              <w:rPr>
                <w:rFonts w:cstheme="minorHAnsi"/>
                <w:szCs w:val="20"/>
              </w:rPr>
            </w:pPr>
          </w:p>
        </w:tc>
        <w:tc>
          <w:tcPr>
            <w:tcW w:w="1103" w:type="dxa"/>
          </w:tcPr>
          <w:p w14:paraId="5DE9712B" w14:textId="77777777" w:rsidR="0061524D" w:rsidRPr="00283A38" w:rsidRDefault="0061524D" w:rsidP="0017445F">
            <w:pPr>
              <w:jc w:val="center"/>
              <w:rPr>
                <w:rFonts w:cstheme="minorHAnsi"/>
                <w:szCs w:val="20"/>
              </w:rPr>
            </w:pPr>
          </w:p>
        </w:tc>
      </w:tr>
      <w:tr w:rsidR="0061524D" w:rsidRPr="00487927" w14:paraId="35589E44" w14:textId="522DAFC7" w:rsidTr="0061524D">
        <w:tc>
          <w:tcPr>
            <w:tcW w:w="1255" w:type="dxa"/>
          </w:tcPr>
          <w:p w14:paraId="052E038F" w14:textId="405216A8" w:rsidR="0061524D" w:rsidRDefault="0061524D"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61524D" w:rsidRPr="00283A38" w:rsidRDefault="0061524D" w:rsidP="0017445F">
            <w:pPr>
              <w:jc w:val="center"/>
              <w:rPr>
                <w:rFonts w:cstheme="minorHAnsi"/>
                <w:szCs w:val="20"/>
              </w:rPr>
            </w:pPr>
          </w:p>
        </w:tc>
        <w:tc>
          <w:tcPr>
            <w:tcW w:w="990" w:type="dxa"/>
          </w:tcPr>
          <w:p w14:paraId="4B6D7A0A" w14:textId="77777777" w:rsidR="0061524D" w:rsidRPr="00487927" w:rsidRDefault="0061524D" w:rsidP="0017445F">
            <w:pPr>
              <w:jc w:val="center"/>
              <w:rPr>
                <w:rFonts w:cstheme="minorHAnsi"/>
                <w:szCs w:val="20"/>
              </w:rPr>
            </w:pPr>
          </w:p>
        </w:tc>
        <w:tc>
          <w:tcPr>
            <w:tcW w:w="990" w:type="dxa"/>
          </w:tcPr>
          <w:p w14:paraId="41EFB417" w14:textId="77777777" w:rsidR="0061524D" w:rsidRPr="00487927" w:rsidRDefault="0061524D" w:rsidP="0017445F">
            <w:pPr>
              <w:jc w:val="center"/>
              <w:rPr>
                <w:rFonts w:cstheme="minorHAnsi"/>
                <w:szCs w:val="20"/>
              </w:rPr>
            </w:pPr>
          </w:p>
        </w:tc>
        <w:tc>
          <w:tcPr>
            <w:tcW w:w="990" w:type="dxa"/>
          </w:tcPr>
          <w:p w14:paraId="23DCA3C2" w14:textId="77777777" w:rsidR="0061524D" w:rsidRPr="00487927" w:rsidRDefault="0061524D" w:rsidP="0017445F">
            <w:pPr>
              <w:jc w:val="center"/>
              <w:rPr>
                <w:rFonts w:cstheme="minorHAnsi"/>
                <w:szCs w:val="20"/>
              </w:rPr>
            </w:pPr>
          </w:p>
        </w:tc>
        <w:tc>
          <w:tcPr>
            <w:tcW w:w="990" w:type="dxa"/>
          </w:tcPr>
          <w:p w14:paraId="6283154D" w14:textId="77777777" w:rsidR="0061524D" w:rsidRPr="00487927" w:rsidRDefault="0061524D" w:rsidP="0017445F">
            <w:pPr>
              <w:jc w:val="center"/>
              <w:rPr>
                <w:rFonts w:cstheme="minorHAnsi"/>
                <w:szCs w:val="20"/>
              </w:rPr>
            </w:pPr>
          </w:p>
        </w:tc>
        <w:tc>
          <w:tcPr>
            <w:tcW w:w="990" w:type="dxa"/>
          </w:tcPr>
          <w:p w14:paraId="59D52448" w14:textId="77777777" w:rsidR="0061524D" w:rsidRPr="00487927" w:rsidRDefault="0061524D" w:rsidP="0017445F">
            <w:pPr>
              <w:jc w:val="center"/>
              <w:rPr>
                <w:rFonts w:cstheme="minorHAnsi"/>
                <w:szCs w:val="20"/>
              </w:rPr>
            </w:pPr>
          </w:p>
        </w:tc>
        <w:tc>
          <w:tcPr>
            <w:tcW w:w="1080" w:type="dxa"/>
          </w:tcPr>
          <w:p w14:paraId="60DDBAEA" w14:textId="43B9D1F9" w:rsidR="0061524D" w:rsidRPr="00283A38" w:rsidRDefault="0061524D" w:rsidP="0017445F">
            <w:pPr>
              <w:jc w:val="center"/>
              <w:rPr>
                <w:rFonts w:cstheme="minorHAnsi"/>
                <w:szCs w:val="20"/>
              </w:rPr>
            </w:pPr>
            <w:r w:rsidRPr="00283A38">
              <w:rPr>
                <w:rFonts w:cstheme="minorHAnsi"/>
                <w:szCs w:val="20"/>
              </w:rPr>
              <w:t>•</w:t>
            </w:r>
          </w:p>
        </w:tc>
        <w:tc>
          <w:tcPr>
            <w:tcW w:w="990" w:type="dxa"/>
          </w:tcPr>
          <w:p w14:paraId="1225E308" w14:textId="77777777" w:rsidR="0061524D" w:rsidRPr="00283A38" w:rsidRDefault="0061524D" w:rsidP="0017445F">
            <w:pPr>
              <w:jc w:val="center"/>
              <w:rPr>
                <w:rFonts w:cstheme="minorHAnsi"/>
                <w:szCs w:val="20"/>
              </w:rPr>
            </w:pPr>
          </w:p>
        </w:tc>
        <w:tc>
          <w:tcPr>
            <w:tcW w:w="990" w:type="dxa"/>
          </w:tcPr>
          <w:p w14:paraId="0EE663F3" w14:textId="77777777" w:rsidR="0061524D" w:rsidRPr="00283A38" w:rsidRDefault="0061524D" w:rsidP="0017445F">
            <w:pPr>
              <w:jc w:val="center"/>
              <w:rPr>
                <w:rFonts w:cstheme="minorHAnsi"/>
                <w:szCs w:val="20"/>
              </w:rPr>
            </w:pPr>
          </w:p>
        </w:tc>
        <w:tc>
          <w:tcPr>
            <w:tcW w:w="1103" w:type="dxa"/>
          </w:tcPr>
          <w:p w14:paraId="2C968F17" w14:textId="77777777" w:rsidR="0061524D" w:rsidRPr="00283A38" w:rsidRDefault="0061524D" w:rsidP="0017445F">
            <w:pPr>
              <w:jc w:val="center"/>
              <w:rPr>
                <w:rFonts w:cstheme="minorHAnsi"/>
                <w:szCs w:val="20"/>
              </w:rPr>
            </w:pPr>
          </w:p>
        </w:tc>
        <w:tc>
          <w:tcPr>
            <w:tcW w:w="1103" w:type="dxa"/>
          </w:tcPr>
          <w:p w14:paraId="3DBD431B" w14:textId="77777777" w:rsidR="0061524D" w:rsidRPr="00283A38" w:rsidRDefault="0061524D" w:rsidP="0017445F">
            <w:pPr>
              <w:jc w:val="center"/>
              <w:rPr>
                <w:rFonts w:cstheme="minorHAnsi"/>
                <w:szCs w:val="20"/>
              </w:rPr>
            </w:pPr>
          </w:p>
        </w:tc>
      </w:tr>
      <w:tr w:rsidR="0061524D" w:rsidRPr="00487927" w14:paraId="0158439E" w14:textId="3404A203" w:rsidTr="0061524D">
        <w:tc>
          <w:tcPr>
            <w:tcW w:w="1255" w:type="dxa"/>
          </w:tcPr>
          <w:p w14:paraId="244D3F3C" w14:textId="22150ADE" w:rsidR="0061524D" w:rsidRDefault="0061524D"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61524D" w:rsidRPr="00283A38" w:rsidRDefault="0061524D" w:rsidP="0017445F">
            <w:pPr>
              <w:jc w:val="center"/>
              <w:rPr>
                <w:rFonts w:cstheme="minorHAnsi"/>
                <w:szCs w:val="20"/>
              </w:rPr>
            </w:pPr>
          </w:p>
        </w:tc>
        <w:tc>
          <w:tcPr>
            <w:tcW w:w="990" w:type="dxa"/>
          </w:tcPr>
          <w:p w14:paraId="35173FB4" w14:textId="77777777" w:rsidR="0061524D" w:rsidRPr="00487927" w:rsidRDefault="0061524D" w:rsidP="0017445F">
            <w:pPr>
              <w:jc w:val="center"/>
              <w:rPr>
                <w:rFonts w:cstheme="minorHAnsi"/>
                <w:szCs w:val="20"/>
              </w:rPr>
            </w:pPr>
          </w:p>
        </w:tc>
        <w:tc>
          <w:tcPr>
            <w:tcW w:w="990" w:type="dxa"/>
          </w:tcPr>
          <w:p w14:paraId="57F3B16F" w14:textId="77777777" w:rsidR="0061524D" w:rsidRPr="00487927" w:rsidRDefault="0061524D" w:rsidP="0017445F">
            <w:pPr>
              <w:jc w:val="center"/>
              <w:rPr>
                <w:rFonts w:cstheme="minorHAnsi"/>
                <w:szCs w:val="20"/>
              </w:rPr>
            </w:pPr>
          </w:p>
        </w:tc>
        <w:tc>
          <w:tcPr>
            <w:tcW w:w="990" w:type="dxa"/>
          </w:tcPr>
          <w:p w14:paraId="3AEACF62" w14:textId="77777777" w:rsidR="0061524D" w:rsidRPr="00487927" w:rsidRDefault="0061524D" w:rsidP="0017445F">
            <w:pPr>
              <w:jc w:val="center"/>
              <w:rPr>
                <w:rFonts w:cstheme="minorHAnsi"/>
                <w:szCs w:val="20"/>
              </w:rPr>
            </w:pPr>
          </w:p>
        </w:tc>
        <w:tc>
          <w:tcPr>
            <w:tcW w:w="990" w:type="dxa"/>
          </w:tcPr>
          <w:p w14:paraId="5D22B732" w14:textId="77777777" w:rsidR="0061524D" w:rsidRPr="00487927" w:rsidRDefault="0061524D" w:rsidP="0017445F">
            <w:pPr>
              <w:jc w:val="center"/>
              <w:rPr>
                <w:rFonts w:cstheme="minorHAnsi"/>
                <w:szCs w:val="20"/>
              </w:rPr>
            </w:pPr>
          </w:p>
        </w:tc>
        <w:tc>
          <w:tcPr>
            <w:tcW w:w="990" w:type="dxa"/>
          </w:tcPr>
          <w:p w14:paraId="17DAD5C7" w14:textId="77777777" w:rsidR="0061524D" w:rsidRPr="00487927" w:rsidRDefault="0061524D" w:rsidP="0017445F">
            <w:pPr>
              <w:jc w:val="center"/>
              <w:rPr>
                <w:rFonts w:cstheme="minorHAnsi"/>
                <w:szCs w:val="20"/>
              </w:rPr>
            </w:pPr>
          </w:p>
        </w:tc>
        <w:tc>
          <w:tcPr>
            <w:tcW w:w="1080" w:type="dxa"/>
          </w:tcPr>
          <w:p w14:paraId="4147FA40" w14:textId="4AB92921"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630D1F" w14:textId="77777777" w:rsidR="0061524D" w:rsidRPr="00283A38" w:rsidRDefault="0061524D" w:rsidP="0017445F">
            <w:pPr>
              <w:jc w:val="center"/>
              <w:rPr>
                <w:rFonts w:cstheme="minorHAnsi"/>
                <w:szCs w:val="20"/>
              </w:rPr>
            </w:pPr>
          </w:p>
        </w:tc>
        <w:tc>
          <w:tcPr>
            <w:tcW w:w="990" w:type="dxa"/>
          </w:tcPr>
          <w:p w14:paraId="6D9A7E29" w14:textId="77777777" w:rsidR="0061524D" w:rsidRPr="00283A38" w:rsidRDefault="0061524D" w:rsidP="0017445F">
            <w:pPr>
              <w:jc w:val="center"/>
              <w:rPr>
                <w:rFonts w:cstheme="minorHAnsi"/>
                <w:szCs w:val="20"/>
              </w:rPr>
            </w:pPr>
          </w:p>
        </w:tc>
        <w:tc>
          <w:tcPr>
            <w:tcW w:w="1103" w:type="dxa"/>
          </w:tcPr>
          <w:p w14:paraId="36A6AC1D" w14:textId="77777777" w:rsidR="0061524D" w:rsidRPr="00283A38" w:rsidRDefault="0061524D" w:rsidP="0017445F">
            <w:pPr>
              <w:jc w:val="center"/>
              <w:rPr>
                <w:rFonts w:cstheme="minorHAnsi"/>
                <w:szCs w:val="20"/>
              </w:rPr>
            </w:pPr>
          </w:p>
        </w:tc>
        <w:tc>
          <w:tcPr>
            <w:tcW w:w="1103" w:type="dxa"/>
          </w:tcPr>
          <w:p w14:paraId="30C81E03" w14:textId="77777777" w:rsidR="0061524D" w:rsidRPr="00283A38" w:rsidRDefault="0061524D" w:rsidP="0017445F">
            <w:pPr>
              <w:jc w:val="center"/>
              <w:rPr>
                <w:rFonts w:cstheme="minorHAnsi"/>
                <w:szCs w:val="20"/>
              </w:rPr>
            </w:pPr>
          </w:p>
        </w:tc>
      </w:tr>
      <w:tr w:rsidR="0061524D" w:rsidRPr="00487927" w14:paraId="6B050CFC" w14:textId="5E30A61E" w:rsidTr="0061524D">
        <w:tc>
          <w:tcPr>
            <w:tcW w:w="1255" w:type="dxa"/>
          </w:tcPr>
          <w:p w14:paraId="1CCC4FCF" w14:textId="0F5EA515" w:rsidR="0061524D" w:rsidRDefault="0061524D" w:rsidP="0017445F">
            <w:pPr>
              <w:jc w:val="center"/>
              <w:rPr>
                <w:szCs w:val="20"/>
              </w:rPr>
            </w:pPr>
            <w:r>
              <w:rPr>
                <w:szCs w:val="20"/>
              </w:rPr>
              <w:t>2019</w:t>
            </w:r>
            <w:r w:rsidRPr="00283A38">
              <w:rPr>
                <w:szCs w:val="20"/>
              </w:rPr>
              <w:t>_0</w:t>
            </w:r>
            <w:r>
              <w:rPr>
                <w:szCs w:val="20"/>
              </w:rPr>
              <w:t>4</w:t>
            </w:r>
          </w:p>
        </w:tc>
        <w:tc>
          <w:tcPr>
            <w:tcW w:w="990" w:type="dxa"/>
          </w:tcPr>
          <w:p w14:paraId="651E7411" w14:textId="77777777" w:rsidR="0061524D" w:rsidRPr="00283A38" w:rsidRDefault="0061524D" w:rsidP="0017445F">
            <w:pPr>
              <w:jc w:val="center"/>
              <w:rPr>
                <w:rFonts w:cstheme="minorHAnsi"/>
                <w:szCs w:val="20"/>
              </w:rPr>
            </w:pPr>
          </w:p>
        </w:tc>
        <w:tc>
          <w:tcPr>
            <w:tcW w:w="990" w:type="dxa"/>
          </w:tcPr>
          <w:p w14:paraId="5C578F09" w14:textId="77777777" w:rsidR="0061524D" w:rsidRPr="00487927" w:rsidRDefault="0061524D" w:rsidP="0017445F">
            <w:pPr>
              <w:jc w:val="center"/>
              <w:rPr>
                <w:rFonts w:cstheme="minorHAnsi"/>
                <w:szCs w:val="20"/>
              </w:rPr>
            </w:pPr>
          </w:p>
        </w:tc>
        <w:tc>
          <w:tcPr>
            <w:tcW w:w="990" w:type="dxa"/>
          </w:tcPr>
          <w:p w14:paraId="26172476" w14:textId="77777777" w:rsidR="0061524D" w:rsidRPr="00487927" w:rsidRDefault="0061524D" w:rsidP="0017445F">
            <w:pPr>
              <w:jc w:val="center"/>
              <w:rPr>
                <w:rFonts w:cstheme="minorHAnsi"/>
                <w:szCs w:val="20"/>
              </w:rPr>
            </w:pPr>
          </w:p>
        </w:tc>
        <w:tc>
          <w:tcPr>
            <w:tcW w:w="990" w:type="dxa"/>
          </w:tcPr>
          <w:p w14:paraId="60DE94B0" w14:textId="77777777" w:rsidR="0061524D" w:rsidRPr="00487927" w:rsidRDefault="0061524D" w:rsidP="0017445F">
            <w:pPr>
              <w:jc w:val="center"/>
              <w:rPr>
                <w:rFonts w:cstheme="minorHAnsi"/>
                <w:szCs w:val="20"/>
              </w:rPr>
            </w:pPr>
          </w:p>
        </w:tc>
        <w:tc>
          <w:tcPr>
            <w:tcW w:w="990" w:type="dxa"/>
          </w:tcPr>
          <w:p w14:paraId="55FB0B43" w14:textId="77777777" w:rsidR="0061524D" w:rsidRPr="00487927" w:rsidRDefault="0061524D" w:rsidP="0017445F">
            <w:pPr>
              <w:jc w:val="center"/>
              <w:rPr>
                <w:rFonts w:cstheme="minorHAnsi"/>
                <w:szCs w:val="20"/>
              </w:rPr>
            </w:pPr>
          </w:p>
        </w:tc>
        <w:tc>
          <w:tcPr>
            <w:tcW w:w="990" w:type="dxa"/>
          </w:tcPr>
          <w:p w14:paraId="1AEBF5B0" w14:textId="77777777" w:rsidR="0061524D" w:rsidRPr="00487927" w:rsidRDefault="0061524D" w:rsidP="0017445F">
            <w:pPr>
              <w:jc w:val="center"/>
              <w:rPr>
                <w:rFonts w:cstheme="minorHAnsi"/>
                <w:szCs w:val="20"/>
              </w:rPr>
            </w:pPr>
          </w:p>
        </w:tc>
        <w:tc>
          <w:tcPr>
            <w:tcW w:w="1080" w:type="dxa"/>
          </w:tcPr>
          <w:p w14:paraId="693D2D70" w14:textId="3C6BB18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AE9BA0D" w14:textId="77777777" w:rsidR="0061524D" w:rsidRPr="00283A38" w:rsidRDefault="0061524D" w:rsidP="0017445F">
            <w:pPr>
              <w:jc w:val="center"/>
              <w:rPr>
                <w:rFonts w:cstheme="minorHAnsi"/>
                <w:szCs w:val="20"/>
              </w:rPr>
            </w:pPr>
          </w:p>
        </w:tc>
        <w:tc>
          <w:tcPr>
            <w:tcW w:w="990" w:type="dxa"/>
          </w:tcPr>
          <w:p w14:paraId="67B9311F" w14:textId="77777777" w:rsidR="0061524D" w:rsidRPr="00283A38" w:rsidRDefault="0061524D" w:rsidP="0017445F">
            <w:pPr>
              <w:jc w:val="center"/>
              <w:rPr>
                <w:rFonts w:cstheme="minorHAnsi"/>
                <w:szCs w:val="20"/>
              </w:rPr>
            </w:pPr>
          </w:p>
        </w:tc>
        <w:tc>
          <w:tcPr>
            <w:tcW w:w="1103" w:type="dxa"/>
          </w:tcPr>
          <w:p w14:paraId="442FD21F" w14:textId="77777777" w:rsidR="0061524D" w:rsidRPr="00283A38" w:rsidRDefault="0061524D" w:rsidP="0017445F">
            <w:pPr>
              <w:jc w:val="center"/>
              <w:rPr>
                <w:rFonts w:cstheme="minorHAnsi"/>
                <w:szCs w:val="20"/>
              </w:rPr>
            </w:pPr>
          </w:p>
        </w:tc>
        <w:tc>
          <w:tcPr>
            <w:tcW w:w="1103" w:type="dxa"/>
          </w:tcPr>
          <w:p w14:paraId="0B61BC18" w14:textId="77777777" w:rsidR="0061524D" w:rsidRPr="00283A38" w:rsidRDefault="0061524D" w:rsidP="0017445F">
            <w:pPr>
              <w:jc w:val="center"/>
              <w:rPr>
                <w:rFonts w:cstheme="minorHAnsi"/>
                <w:szCs w:val="20"/>
              </w:rPr>
            </w:pPr>
          </w:p>
        </w:tc>
      </w:tr>
      <w:tr w:rsidR="0061524D" w:rsidRPr="00487927" w14:paraId="207E52E1" w14:textId="4F156F14" w:rsidTr="0061524D">
        <w:tc>
          <w:tcPr>
            <w:tcW w:w="1255" w:type="dxa"/>
          </w:tcPr>
          <w:p w14:paraId="525D2F3C" w14:textId="47C90EF5" w:rsidR="0061524D" w:rsidRDefault="0061524D"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61524D" w:rsidRPr="00283A38" w:rsidRDefault="0061524D" w:rsidP="0017445F">
            <w:pPr>
              <w:jc w:val="center"/>
              <w:rPr>
                <w:rFonts w:cstheme="minorHAnsi"/>
                <w:szCs w:val="20"/>
              </w:rPr>
            </w:pPr>
          </w:p>
        </w:tc>
        <w:tc>
          <w:tcPr>
            <w:tcW w:w="990" w:type="dxa"/>
          </w:tcPr>
          <w:p w14:paraId="36A7AEBA" w14:textId="77777777" w:rsidR="0061524D" w:rsidRPr="00487927" w:rsidRDefault="0061524D" w:rsidP="0017445F">
            <w:pPr>
              <w:jc w:val="center"/>
              <w:rPr>
                <w:rFonts w:cstheme="minorHAnsi"/>
                <w:szCs w:val="20"/>
              </w:rPr>
            </w:pPr>
          </w:p>
        </w:tc>
        <w:tc>
          <w:tcPr>
            <w:tcW w:w="990" w:type="dxa"/>
          </w:tcPr>
          <w:p w14:paraId="59E6DB8D" w14:textId="77777777" w:rsidR="0061524D" w:rsidRPr="00487927" w:rsidRDefault="0061524D" w:rsidP="0017445F">
            <w:pPr>
              <w:jc w:val="center"/>
              <w:rPr>
                <w:rFonts w:cstheme="minorHAnsi"/>
                <w:szCs w:val="20"/>
              </w:rPr>
            </w:pPr>
          </w:p>
        </w:tc>
        <w:tc>
          <w:tcPr>
            <w:tcW w:w="990" w:type="dxa"/>
          </w:tcPr>
          <w:p w14:paraId="0881A317" w14:textId="77777777" w:rsidR="0061524D" w:rsidRPr="00487927" w:rsidRDefault="0061524D" w:rsidP="0017445F">
            <w:pPr>
              <w:jc w:val="center"/>
              <w:rPr>
                <w:rFonts w:cstheme="minorHAnsi"/>
                <w:szCs w:val="20"/>
              </w:rPr>
            </w:pPr>
          </w:p>
        </w:tc>
        <w:tc>
          <w:tcPr>
            <w:tcW w:w="990" w:type="dxa"/>
          </w:tcPr>
          <w:p w14:paraId="705A6E49" w14:textId="77777777" w:rsidR="0061524D" w:rsidRPr="00487927" w:rsidRDefault="0061524D" w:rsidP="0017445F">
            <w:pPr>
              <w:jc w:val="center"/>
              <w:rPr>
                <w:rFonts w:cstheme="minorHAnsi"/>
                <w:szCs w:val="20"/>
              </w:rPr>
            </w:pPr>
          </w:p>
        </w:tc>
        <w:tc>
          <w:tcPr>
            <w:tcW w:w="990" w:type="dxa"/>
          </w:tcPr>
          <w:p w14:paraId="5845EAEB" w14:textId="77777777" w:rsidR="0061524D" w:rsidRPr="00487927" w:rsidRDefault="0061524D" w:rsidP="0017445F">
            <w:pPr>
              <w:jc w:val="center"/>
              <w:rPr>
                <w:rFonts w:cstheme="minorHAnsi"/>
                <w:szCs w:val="20"/>
              </w:rPr>
            </w:pPr>
          </w:p>
        </w:tc>
        <w:tc>
          <w:tcPr>
            <w:tcW w:w="1080" w:type="dxa"/>
          </w:tcPr>
          <w:p w14:paraId="0D5211B7" w14:textId="0A85658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B5FA0CA" w14:textId="77777777" w:rsidR="0061524D" w:rsidRPr="00283A38" w:rsidRDefault="0061524D" w:rsidP="0017445F">
            <w:pPr>
              <w:jc w:val="center"/>
              <w:rPr>
                <w:rFonts w:cstheme="minorHAnsi"/>
                <w:szCs w:val="20"/>
              </w:rPr>
            </w:pPr>
          </w:p>
        </w:tc>
        <w:tc>
          <w:tcPr>
            <w:tcW w:w="990" w:type="dxa"/>
          </w:tcPr>
          <w:p w14:paraId="4341A2F4" w14:textId="77777777" w:rsidR="0061524D" w:rsidRPr="00283A38" w:rsidRDefault="0061524D" w:rsidP="0017445F">
            <w:pPr>
              <w:jc w:val="center"/>
              <w:rPr>
                <w:rFonts w:cstheme="minorHAnsi"/>
                <w:szCs w:val="20"/>
              </w:rPr>
            </w:pPr>
          </w:p>
        </w:tc>
        <w:tc>
          <w:tcPr>
            <w:tcW w:w="1103" w:type="dxa"/>
          </w:tcPr>
          <w:p w14:paraId="0E0CC56F" w14:textId="77777777" w:rsidR="0061524D" w:rsidRPr="00283A38" w:rsidRDefault="0061524D" w:rsidP="0017445F">
            <w:pPr>
              <w:jc w:val="center"/>
              <w:rPr>
                <w:rFonts w:cstheme="minorHAnsi"/>
                <w:szCs w:val="20"/>
              </w:rPr>
            </w:pPr>
          </w:p>
        </w:tc>
        <w:tc>
          <w:tcPr>
            <w:tcW w:w="1103" w:type="dxa"/>
          </w:tcPr>
          <w:p w14:paraId="04533E2B" w14:textId="77777777" w:rsidR="0061524D" w:rsidRPr="00283A38" w:rsidRDefault="0061524D" w:rsidP="0017445F">
            <w:pPr>
              <w:jc w:val="center"/>
              <w:rPr>
                <w:rFonts w:cstheme="minorHAnsi"/>
                <w:szCs w:val="20"/>
              </w:rPr>
            </w:pPr>
          </w:p>
        </w:tc>
      </w:tr>
      <w:tr w:rsidR="0061524D" w:rsidRPr="00487927" w14:paraId="7D7B4284" w14:textId="1F5AB0FF" w:rsidTr="0061524D">
        <w:tc>
          <w:tcPr>
            <w:tcW w:w="1255" w:type="dxa"/>
          </w:tcPr>
          <w:p w14:paraId="3BEC8B0E" w14:textId="1545520B" w:rsidR="0061524D" w:rsidRDefault="0061524D"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61524D" w:rsidRPr="00283A38" w:rsidRDefault="0061524D" w:rsidP="0017445F">
            <w:pPr>
              <w:jc w:val="center"/>
              <w:rPr>
                <w:rFonts w:cstheme="minorHAnsi"/>
                <w:szCs w:val="20"/>
              </w:rPr>
            </w:pPr>
          </w:p>
        </w:tc>
        <w:tc>
          <w:tcPr>
            <w:tcW w:w="990" w:type="dxa"/>
          </w:tcPr>
          <w:p w14:paraId="0B0ACC79" w14:textId="77777777" w:rsidR="0061524D" w:rsidRPr="00487927" w:rsidRDefault="0061524D" w:rsidP="0017445F">
            <w:pPr>
              <w:jc w:val="center"/>
              <w:rPr>
                <w:rFonts w:cstheme="minorHAnsi"/>
                <w:szCs w:val="20"/>
              </w:rPr>
            </w:pPr>
          </w:p>
        </w:tc>
        <w:tc>
          <w:tcPr>
            <w:tcW w:w="990" w:type="dxa"/>
          </w:tcPr>
          <w:p w14:paraId="3852F33B" w14:textId="77777777" w:rsidR="0061524D" w:rsidRPr="00487927" w:rsidRDefault="0061524D" w:rsidP="0017445F">
            <w:pPr>
              <w:jc w:val="center"/>
              <w:rPr>
                <w:rFonts w:cstheme="minorHAnsi"/>
                <w:szCs w:val="20"/>
              </w:rPr>
            </w:pPr>
          </w:p>
        </w:tc>
        <w:tc>
          <w:tcPr>
            <w:tcW w:w="990" w:type="dxa"/>
          </w:tcPr>
          <w:p w14:paraId="6149FDE4" w14:textId="77777777" w:rsidR="0061524D" w:rsidRPr="00487927" w:rsidRDefault="0061524D" w:rsidP="0017445F">
            <w:pPr>
              <w:jc w:val="center"/>
              <w:rPr>
                <w:rFonts w:cstheme="minorHAnsi"/>
                <w:szCs w:val="20"/>
              </w:rPr>
            </w:pPr>
          </w:p>
        </w:tc>
        <w:tc>
          <w:tcPr>
            <w:tcW w:w="990" w:type="dxa"/>
          </w:tcPr>
          <w:p w14:paraId="6E9DFD66" w14:textId="77777777" w:rsidR="0061524D" w:rsidRPr="00487927" w:rsidRDefault="0061524D" w:rsidP="0017445F">
            <w:pPr>
              <w:jc w:val="center"/>
              <w:rPr>
                <w:rFonts w:cstheme="minorHAnsi"/>
                <w:szCs w:val="20"/>
              </w:rPr>
            </w:pPr>
          </w:p>
        </w:tc>
        <w:tc>
          <w:tcPr>
            <w:tcW w:w="990" w:type="dxa"/>
          </w:tcPr>
          <w:p w14:paraId="3E0F2FA3" w14:textId="77777777" w:rsidR="0061524D" w:rsidRPr="00487927" w:rsidRDefault="0061524D" w:rsidP="0017445F">
            <w:pPr>
              <w:jc w:val="center"/>
              <w:rPr>
                <w:rFonts w:cstheme="minorHAnsi"/>
                <w:szCs w:val="20"/>
              </w:rPr>
            </w:pPr>
          </w:p>
        </w:tc>
        <w:tc>
          <w:tcPr>
            <w:tcW w:w="1080" w:type="dxa"/>
          </w:tcPr>
          <w:p w14:paraId="67A3442C" w14:textId="3A94A058" w:rsidR="0061524D" w:rsidRPr="00283A38" w:rsidRDefault="0061524D" w:rsidP="0017445F">
            <w:pPr>
              <w:jc w:val="center"/>
              <w:rPr>
                <w:rFonts w:cstheme="minorHAnsi"/>
                <w:szCs w:val="20"/>
              </w:rPr>
            </w:pPr>
            <w:r w:rsidRPr="00283A38">
              <w:rPr>
                <w:rFonts w:cstheme="minorHAnsi"/>
                <w:szCs w:val="20"/>
              </w:rPr>
              <w:t>•</w:t>
            </w:r>
          </w:p>
        </w:tc>
        <w:tc>
          <w:tcPr>
            <w:tcW w:w="990" w:type="dxa"/>
          </w:tcPr>
          <w:p w14:paraId="182F3824" w14:textId="77777777" w:rsidR="0061524D" w:rsidRPr="00283A38" w:rsidRDefault="0061524D" w:rsidP="0017445F">
            <w:pPr>
              <w:jc w:val="center"/>
              <w:rPr>
                <w:rFonts w:cstheme="minorHAnsi"/>
                <w:szCs w:val="20"/>
              </w:rPr>
            </w:pPr>
          </w:p>
        </w:tc>
        <w:tc>
          <w:tcPr>
            <w:tcW w:w="990" w:type="dxa"/>
          </w:tcPr>
          <w:p w14:paraId="706A3173" w14:textId="77777777" w:rsidR="0061524D" w:rsidRPr="00283A38" w:rsidRDefault="0061524D" w:rsidP="0017445F">
            <w:pPr>
              <w:jc w:val="center"/>
              <w:rPr>
                <w:rFonts w:cstheme="minorHAnsi"/>
                <w:szCs w:val="20"/>
              </w:rPr>
            </w:pPr>
          </w:p>
        </w:tc>
        <w:tc>
          <w:tcPr>
            <w:tcW w:w="1103" w:type="dxa"/>
          </w:tcPr>
          <w:p w14:paraId="3E56AA40" w14:textId="77777777" w:rsidR="0061524D" w:rsidRPr="00283A38" w:rsidRDefault="0061524D" w:rsidP="0017445F">
            <w:pPr>
              <w:jc w:val="center"/>
              <w:rPr>
                <w:rFonts w:cstheme="minorHAnsi"/>
                <w:szCs w:val="20"/>
              </w:rPr>
            </w:pPr>
          </w:p>
        </w:tc>
        <w:tc>
          <w:tcPr>
            <w:tcW w:w="1103" w:type="dxa"/>
          </w:tcPr>
          <w:p w14:paraId="7544EDAA" w14:textId="77777777" w:rsidR="0061524D" w:rsidRPr="00283A38" w:rsidRDefault="0061524D" w:rsidP="0017445F">
            <w:pPr>
              <w:jc w:val="center"/>
              <w:rPr>
                <w:rFonts w:cstheme="minorHAnsi"/>
                <w:szCs w:val="20"/>
              </w:rPr>
            </w:pPr>
          </w:p>
        </w:tc>
      </w:tr>
      <w:tr w:rsidR="0061524D" w:rsidRPr="00487927" w14:paraId="39226837" w14:textId="69A3CB08" w:rsidTr="0061524D">
        <w:tc>
          <w:tcPr>
            <w:tcW w:w="1255" w:type="dxa"/>
          </w:tcPr>
          <w:p w14:paraId="4B07AFC2" w14:textId="6091FAA8" w:rsidR="0061524D" w:rsidRDefault="0061524D"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61524D" w:rsidRPr="00283A38" w:rsidRDefault="0061524D" w:rsidP="0017445F">
            <w:pPr>
              <w:jc w:val="center"/>
              <w:rPr>
                <w:rFonts w:cstheme="minorHAnsi"/>
                <w:szCs w:val="20"/>
              </w:rPr>
            </w:pPr>
          </w:p>
        </w:tc>
        <w:tc>
          <w:tcPr>
            <w:tcW w:w="990" w:type="dxa"/>
          </w:tcPr>
          <w:p w14:paraId="57552695" w14:textId="77777777" w:rsidR="0061524D" w:rsidRPr="00487927" w:rsidRDefault="0061524D" w:rsidP="0017445F">
            <w:pPr>
              <w:jc w:val="center"/>
              <w:rPr>
                <w:rFonts w:cstheme="minorHAnsi"/>
                <w:szCs w:val="20"/>
              </w:rPr>
            </w:pPr>
          </w:p>
        </w:tc>
        <w:tc>
          <w:tcPr>
            <w:tcW w:w="990" w:type="dxa"/>
          </w:tcPr>
          <w:p w14:paraId="78B5FCB7" w14:textId="77777777" w:rsidR="0061524D" w:rsidRPr="00487927" w:rsidRDefault="0061524D" w:rsidP="0017445F">
            <w:pPr>
              <w:jc w:val="center"/>
              <w:rPr>
                <w:rFonts w:cstheme="minorHAnsi"/>
                <w:szCs w:val="20"/>
              </w:rPr>
            </w:pPr>
          </w:p>
        </w:tc>
        <w:tc>
          <w:tcPr>
            <w:tcW w:w="990" w:type="dxa"/>
          </w:tcPr>
          <w:p w14:paraId="78ACF4EF" w14:textId="77777777" w:rsidR="0061524D" w:rsidRPr="00487927" w:rsidRDefault="0061524D" w:rsidP="0017445F">
            <w:pPr>
              <w:jc w:val="center"/>
              <w:rPr>
                <w:rFonts w:cstheme="minorHAnsi"/>
                <w:szCs w:val="20"/>
              </w:rPr>
            </w:pPr>
          </w:p>
        </w:tc>
        <w:tc>
          <w:tcPr>
            <w:tcW w:w="990" w:type="dxa"/>
          </w:tcPr>
          <w:p w14:paraId="1E3D69CA" w14:textId="77777777" w:rsidR="0061524D" w:rsidRPr="00487927" w:rsidRDefault="0061524D" w:rsidP="0017445F">
            <w:pPr>
              <w:jc w:val="center"/>
              <w:rPr>
                <w:rFonts w:cstheme="minorHAnsi"/>
                <w:szCs w:val="20"/>
              </w:rPr>
            </w:pPr>
          </w:p>
        </w:tc>
        <w:tc>
          <w:tcPr>
            <w:tcW w:w="990" w:type="dxa"/>
          </w:tcPr>
          <w:p w14:paraId="351032B1" w14:textId="77777777" w:rsidR="0061524D" w:rsidRPr="00487927" w:rsidRDefault="0061524D" w:rsidP="0017445F">
            <w:pPr>
              <w:jc w:val="center"/>
              <w:rPr>
                <w:rFonts w:cstheme="minorHAnsi"/>
                <w:szCs w:val="20"/>
              </w:rPr>
            </w:pPr>
          </w:p>
        </w:tc>
        <w:tc>
          <w:tcPr>
            <w:tcW w:w="1080" w:type="dxa"/>
          </w:tcPr>
          <w:p w14:paraId="49756EA4" w14:textId="72D82190" w:rsidR="0061524D" w:rsidRPr="00283A38" w:rsidRDefault="0061524D" w:rsidP="0017445F">
            <w:pPr>
              <w:jc w:val="center"/>
              <w:rPr>
                <w:rFonts w:cstheme="minorHAnsi"/>
                <w:szCs w:val="20"/>
              </w:rPr>
            </w:pPr>
            <w:r w:rsidRPr="00283A38">
              <w:rPr>
                <w:rFonts w:cstheme="minorHAnsi"/>
                <w:szCs w:val="20"/>
              </w:rPr>
              <w:t>•</w:t>
            </w:r>
          </w:p>
        </w:tc>
        <w:tc>
          <w:tcPr>
            <w:tcW w:w="990" w:type="dxa"/>
          </w:tcPr>
          <w:p w14:paraId="418D4ACF" w14:textId="77777777" w:rsidR="0061524D" w:rsidRPr="00283A38" w:rsidRDefault="0061524D" w:rsidP="0017445F">
            <w:pPr>
              <w:jc w:val="center"/>
              <w:rPr>
                <w:rFonts w:cstheme="minorHAnsi"/>
                <w:szCs w:val="20"/>
              </w:rPr>
            </w:pPr>
          </w:p>
        </w:tc>
        <w:tc>
          <w:tcPr>
            <w:tcW w:w="990" w:type="dxa"/>
          </w:tcPr>
          <w:p w14:paraId="2B662C62" w14:textId="77777777" w:rsidR="0061524D" w:rsidRPr="00283A38" w:rsidRDefault="0061524D" w:rsidP="0017445F">
            <w:pPr>
              <w:jc w:val="center"/>
              <w:rPr>
                <w:rFonts w:cstheme="minorHAnsi"/>
                <w:szCs w:val="20"/>
              </w:rPr>
            </w:pPr>
          </w:p>
        </w:tc>
        <w:tc>
          <w:tcPr>
            <w:tcW w:w="1103" w:type="dxa"/>
          </w:tcPr>
          <w:p w14:paraId="0AB30938" w14:textId="77777777" w:rsidR="0061524D" w:rsidRPr="00283A38" w:rsidRDefault="0061524D" w:rsidP="0017445F">
            <w:pPr>
              <w:jc w:val="center"/>
              <w:rPr>
                <w:rFonts w:cstheme="minorHAnsi"/>
                <w:szCs w:val="20"/>
              </w:rPr>
            </w:pPr>
          </w:p>
        </w:tc>
        <w:tc>
          <w:tcPr>
            <w:tcW w:w="1103" w:type="dxa"/>
          </w:tcPr>
          <w:p w14:paraId="4BB0E884" w14:textId="77777777" w:rsidR="0061524D" w:rsidRPr="00283A38" w:rsidRDefault="0061524D" w:rsidP="0017445F">
            <w:pPr>
              <w:jc w:val="center"/>
              <w:rPr>
                <w:rFonts w:cstheme="minorHAnsi"/>
                <w:szCs w:val="20"/>
              </w:rPr>
            </w:pPr>
          </w:p>
        </w:tc>
      </w:tr>
      <w:tr w:rsidR="0061524D" w:rsidRPr="00487927" w14:paraId="09A19CFA" w14:textId="44B3BC31" w:rsidTr="0061524D">
        <w:tc>
          <w:tcPr>
            <w:tcW w:w="1255" w:type="dxa"/>
          </w:tcPr>
          <w:p w14:paraId="132B6769" w14:textId="5C8FB41A" w:rsidR="0061524D" w:rsidRDefault="0061524D"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61524D" w:rsidRPr="00283A38" w:rsidRDefault="0061524D" w:rsidP="0017445F">
            <w:pPr>
              <w:jc w:val="center"/>
              <w:rPr>
                <w:rFonts w:cstheme="minorHAnsi"/>
                <w:szCs w:val="20"/>
              </w:rPr>
            </w:pPr>
          </w:p>
        </w:tc>
        <w:tc>
          <w:tcPr>
            <w:tcW w:w="990" w:type="dxa"/>
          </w:tcPr>
          <w:p w14:paraId="213F52D6" w14:textId="77777777" w:rsidR="0061524D" w:rsidRPr="00487927" w:rsidRDefault="0061524D" w:rsidP="0017445F">
            <w:pPr>
              <w:jc w:val="center"/>
              <w:rPr>
                <w:rFonts w:cstheme="minorHAnsi"/>
                <w:szCs w:val="20"/>
              </w:rPr>
            </w:pPr>
          </w:p>
        </w:tc>
        <w:tc>
          <w:tcPr>
            <w:tcW w:w="990" w:type="dxa"/>
          </w:tcPr>
          <w:p w14:paraId="1559A5C7" w14:textId="77777777" w:rsidR="0061524D" w:rsidRPr="00487927" w:rsidRDefault="0061524D" w:rsidP="0017445F">
            <w:pPr>
              <w:jc w:val="center"/>
              <w:rPr>
                <w:rFonts w:cstheme="minorHAnsi"/>
                <w:szCs w:val="20"/>
              </w:rPr>
            </w:pPr>
          </w:p>
        </w:tc>
        <w:tc>
          <w:tcPr>
            <w:tcW w:w="990" w:type="dxa"/>
          </w:tcPr>
          <w:p w14:paraId="2B397918" w14:textId="77777777" w:rsidR="0061524D" w:rsidRPr="00487927" w:rsidRDefault="0061524D" w:rsidP="0017445F">
            <w:pPr>
              <w:jc w:val="center"/>
              <w:rPr>
                <w:rFonts w:cstheme="minorHAnsi"/>
                <w:szCs w:val="20"/>
              </w:rPr>
            </w:pPr>
          </w:p>
        </w:tc>
        <w:tc>
          <w:tcPr>
            <w:tcW w:w="990" w:type="dxa"/>
          </w:tcPr>
          <w:p w14:paraId="56E7513A" w14:textId="77777777" w:rsidR="0061524D" w:rsidRPr="00487927" w:rsidRDefault="0061524D" w:rsidP="0017445F">
            <w:pPr>
              <w:jc w:val="center"/>
              <w:rPr>
                <w:rFonts w:cstheme="minorHAnsi"/>
                <w:szCs w:val="20"/>
              </w:rPr>
            </w:pPr>
          </w:p>
        </w:tc>
        <w:tc>
          <w:tcPr>
            <w:tcW w:w="990" w:type="dxa"/>
          </w:tcPr>
          <w:p w14:paraId="0324112A" w14:textId="77777777" w:rsidR="0061524D" w:rsidRPr="00487927" w:rsidRDefault="0061524D" w:rsidP="0017445F">
            <w:pPr>
              <w:jc w:val="center"/>
              <w:rPr>
                <w:rFonts w:cstheme="minorHAnsi"/>
                <w:szCs w:val="20"/>
              </w:rPr>
            </w:pPr>
          </w:p>
        </w:tc>
        <w:tc>
          <w:tcPr>
            <w:tcW w:w="1080" w:type="dxa"/>
          </w:tcPr>
          <w:p w14:paraId="19B32BBC" w14:textId="688C8A18" w:rsidR="0061524D" w:rsidRPr="00283A38" w:rsidRDefault="0061524D" w:rsidP="0017445F">
            <w:pPr>
              <w:jc w:val="center"/>
              <w:rPr>
                <w:rFonts w:cstheme="minorHAnsi"/>
                <w:szCs w:val="20"/>
              </w:rPr>
            </w:pPr>
            <w:r w:rsidRPr="00283A38">
              <w:rPr>
                <w:rFonts w:cstheme="minorHAnsi"/>
                <w:szCs w:val="20"/>
              </w:rPr>
              <w:t>•</w:t>
            </w:r>
          </w:p>
        </w:tc>
        <w:tc>
          <w:tcPr>
            <w:tcW w:w="990" w:type="dxa"/>
          </w:tcPr>
          <w:p w14:paraId="7C419BF0" w14:textId="77777777" w:rsidR="0061524D" w:rsidRPr="00283A38" w:rsidRDefault="0061524D" w:rsidP="0017445F">
            <w:pPr>
              <w:jc w:val="center"/>
              <w:rPr>
                <w:rFonts w:cstheme="minorHAnsi"/>
                <w:szCs w:val="20"/>
              </w:rPr>
            </w:pPr>
          </w:p>
        </w:tc>
        <w:tc>
          <w:tcPr>
            <w:tcW w:w="990" w:type="dxa"/>
          </w:tcPr>
          <w:p w14:paraId="5C0FE0ED" w14:textId="77777777" w:rsidR="0061524D" w:rsidRPr="00283A38" w:rsidRDefault="0061524D" w:rsidP="0017445F">
            <w:pPr>
              <w:jc w:val="center"/>
              <w:rPr>
                <w:rFonts w:cstheme="minorHAnsi"/>
                <w:szCs w:val="20"/>
              </w:rPr>
            </w:pPr>
          </w:p>
        </w:tc>
        <w:tc>
          <w:tcPr>
            <w:tcW w:w="1103" w:type="dxa"/>
          </w:tcPr>
          <w:p w14:paraId="613F95E3" w14:textId="77777777" w:rsidR="0061524D" w:rsidRPr="00283A38" w:rsidRDefault="0061524D" w:rsidP="0017445F">
            <w:pPr>
              <w:jc w:val="center"/>
              <w:rPr>
                <w:rFonts w:cstheme="minorHAnsi"/>
                <w:szCs w:val="20"/>
              </w:rPr>
            </w:pPr>
          </w:p>
        </w:tc>
        <w:tc>
          <w:tcPr>
            <w:tcW w:w="1103" w:type="dxa"/>
          </w:tcPr>
          <w:p w14:paraId="3E478C54" w14:textId="77777777" w:rsidR="0061524D" w:rsidRPr="00283A38" w:rsidRDefault="0061524D" w:rsidP="0017445F">
            <w:pPr>
              <w:jc w:val="center"/>
              <w:rPr>
                <w:rFonts w:cstheme="minorHAnsi"/>
                <w:szCs w:val="20"/>
              </w:rPr>
            </w:pPr>
          </w:p>
        </w:tc>
      </w:tr>
      <w:tr w:rsidR="0061524D" w:rsidRPr="00487927" w14:paraId="014B19FE" w14:textId="2C54378C" w:rsidTr="0061524D">
        <w:tc>
          <w:tcPr>
            <w:tcW w:w="1255" w:type="dxa"/>
          </w:tcPr>
          <w:p w14:paraId="21318F7A" w14:textId="79216BFD" w:rsidR="0061524D" w:rsidRDefault="0061524D"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61524D" w:rsidRPr="00283A38" w:rsidRDefault="0061524D" w:rsidP="0017445F">
            <w:pPr>
              <w:jc w:val="center"/>
              <w:rPr>
                <w:rFonts w:cstheme="minorHAnsi"/>
                <w:szCs w:val="20"/>
              </w:rPr>
            </w:pPr>
          </w:p>
        </w:tc>
        <w:tc>
          <w:tcPr>
            <w:tcW w:w="990" w:type="dxa"/>
          </w:tcPr>
          <w:p w14:paraId="6780EA64" w14:textId="77777777" w:rsidR="0061524D" w:rsidRPr="00487927" w:rsidRDefault="0061524D" w:rsidP="0017445F">
            <w:pPr>
              <w:jc w:val="center"/>
              <w:rPr>
                <w:rFonts w:cstheme="minorHAnsi"/>
                <w:szCs w:val="20"/>
              </w:rPr>
            </w:pPr>
          </w:p>
        </w:tc>
        <w:tc>
          <w:tcPr>
            <w:tcW w:w="990" w:type="dxa"/>
          </w:tcPr>
          <w:p w14:paraId="57ACE009" w14:textId="77777777" w:rsidR="0061524D" w:rsidRPr="00487927" w:rsidRDefault="0061524D" w:rsidP="0017445F">
            <w:pPr>
              <w:jc w:val="center"/>
              <w:rPr>
                <w:rFonts w:cstheme="minorHAnsi"/>
                <w:szCs w:val="20"/>
              </w:rPr>
            </w:pPr>
          </w:p>
        </w:tc>
        <w:tc>
          <w:tcPr>
            <w:tcW w:w="990" w:type="dxa"/>
          </w:tcPr>
          <w:p w14:paraId="1E1B8DB7" w14:textId="77777777" w:rsidR="0061524D" w:rsidRPr="00487927" w:rsidRDefault="0061524D" w:rsidP="0017445F">
            <w:pPr>
              <w:jc w:val="center"/>
              <w:rPr>
                <w:rFonts w:cstheme="minorHAnsi"/>
                <w:szCs w:val="20"/>
              </w:rPr>
            </w:pPr>
          </w:p>
        </w:tc>
        <w:tc>
          <w:tcPr>
            <w:tcW w:w="990" w:type="dxa"/>
          </w:tcPr>
          <w:p w14:paraId="22187428" w14:textId="77777777" w:rsidR="0061524D" w:rsidRPr="00487927" w:rsidRDefault="0061524D" w:rsidP="0017445F">
            <w:pPr>
              <w:jc w:val="center"/>
              <w:rPr>
                <w:rFonts w:cstheme="minorHAnsi"/>
                <w:szCs w:val="20"/>
              </w:rPr>
            </w:pPr>
          </w:p>
        </w:tc>
        <w:tc>
          <w:tcPr>
            <w:tcW w:w="990" w:type="dxa"/>
          </w:tcPr>
          <w:p w14:paraId="1F2CF1BC" w14:textId="77777777" w:rsidR="0061524D" w:rsidRPr="00487927" w:rsidRDefault="0061524D" w:rsidP="0017445F">
            <w:pPr>
              <w:jc w:val="center"/>
              <w:rPr>
                <w:rFonts w:cstheme="minorHAnsi"/>
                <w:szCs w:val="20"/>
              </w:rPr>
            </w:pPr>
          </w:p>
        </w:tc>
        <w:tc>
          <w:tcPr>
            <w:tcW w:w="1080" w:type="dxa"/>
          </w:tcPr>
          <w:p w14:paraId="1A426C8D" w14:textId="729AB36D" w:rsidR="0061524D" w:rsidRPr="00283A38" w:rsidRDefault="0061524D" w:rsidP="0017445F">
            <w:pPr>
              <w:jc w:val="center"/>
              <w:rPr>
                <w:rFonts w:cstheme="minorHAnsi"/>
                <w:szCs w:val="20"/>
              </w:rPr>
            </w:pPr>
            <w:r w:rsidRPr="00283A38">
              <w:rPr>
                <w:rFonts w:cstheme="minorHAnsi"/>
                <w:szCs w:val="20"/>
              </w:rPr>
              <w:t>•</w:t>
            </w:r>
          </w:p>
        </w:tc>
        <w:tc>
          <w:tcPr>
            <w:tcW w:w="990" w:type="dxa"/>
          </w:tcPr>
          <w:p w14:paraId="62FA4DA9" w14:textId="77777777" w:rsidR="0061524D" w:rsidRPr="00283A38" w:rsidRDefault="0061524D" w:rsidP="0017445F">
            <w:pPr>
              <w:jc w:val="center"/>
              <w:rPr>
                <w:rFonts w:cstheme="minorHAnsi"/>
                <w:szCs w:val="20"/>
              </w:rPr>
            </w:pPr>
          </w:p>
        </w:tc>
        <w:tc>
          <w:tcPr>
            <w:tcW w:w="990" w:type="dxa"/>
          </w:tcPr>
          <w:p w14:paraId="4B89C4CC" w14:textId="77777777" w:rsidR="0061524D" w:rsidRPr="00283A38" w:rsidRDefault="0061524D" w:rsidP="0017445F">
            <w:pPr>
              <w:jc w:val="center"/>
              <w:rPr>
                <w:rFonts w:cstheme="minorHAnsi"/>
                <w:szCs w:val="20"/>
              </w:rPr>
            </w:pPr>
          </w:p>
        </w:tc>
        <w:tc>
          <w:tcPr>
            <w:tcW w:w="1103" w:type="dxa"/>
          </w:tcPr>
          <w:p w14:paraId="68FFCDFC" w14:textId="77777777" w:rsidR="0061524D" w:rsidRPr="00283A38" w:rsidRDefault="0061524D" w:rsidP="0017445F">
            <w:pPr>
              <w:jc w:val="center"/>
              <w:rPr>
                <w:rFonts w:cstheme="minorHAnsi"/>
                <w:szCs w:val="20"/>
              </w:rPr>
            </w:pPr>
          </w:p>
        </w:tc>
        <w:tc>
          <w:tcPr>
            <w:tcW w:w="1103" w:type="dxa"/>
          </w:tcPr>
          <w:p w14:paraId="35E3C1EA" w14:textId="77777777" w:rsidR="0061524D" w:rsidRPr="00283A38" w:rsidRDefault="0061524D" w:rsidP="0017445F">
            <w:pPr>
              <w:jc w:val="center"/>
              <w:rPr>
                <w:rFonts w:cstheme="minorHAnsi"/>
                <w:szCs w:val="20"/>
              </w:rPr>
            </w:pPr>
          </w:p>
        </w:tc>
      </w:tr>
      <w:tr w:rsidR="0061524D" w:rsidRPr="00487927" w14:paraId="3FC1AD1D" w14:textId="13937CDD" w:rsidTr="0061524D">
        <w:tc>
          <w:tcPr>
            <w:tcW w:w="1255" w:type="dxa"/>
          </w:tcPr>
          <w:p w14:paraId="646AE365" w14:textId="718098FD" w:rsidR="0061524D" w:rsidRDefault="0061524D"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61524D" w:rsidRPr="00283A38" w:rsidRDefault="0061524D" w:rsidP="0017445F">
            <w:pPr>
              <w:jc w:val="center"/>
              <w:rPr>
                <w:rFonts w:cstheme="minorHAnsi"/>
                <w:szCs w:val="20"/>
              </w:rPr>
            </w:pPr>
          </w:p>
        </w:tc>
        <w:tc>
          <w:tcPr>
            <w:tcW w:w="990" w:type="dxa"/>
          </w:tcPr>
          <w:p w14:paraId="3EF40381" w14:textId="77777777" w:rsidR="0061524D" w:rsidRPr="00487927" w:rsidRDefault="0061524D" w:rsidP="0017445F">
            <w:pPr>
              <w:jc w:val="center"/>
              <w:rPr>
                <w:rFonts w:cstheme="minorHAnsi"/>
                <w:szCs w:val="20"/>
              </w:rPr>
            </w:pPr>
          </w:p>
        </w:tc>
        <w:tc>
          <w:tcPr>
            <w:tcW w:w="990" w:type="dxa"/>
          </w:tcPr>
          <w:p w14:paraId="32373884" w14:textId="77777777" w:rsidR="0061524D" w:rsidRPr="00487927" w:rsidRDefault="0061524D" w:rsidP="0017445F">
            <w:pPr>
              <w:jc w:val="center"/>
              <w:rPr>
                <w:rFonts w:cstheme="minorHAnsi"/>
                <w:szCs w:val="20"/>
              </w:rPr>
            </w:pPr>
          </w:p>
        </w:tc>
        <w:tc>
          <w:tcPr>
            <w:tcW w:w="990" w:type="dxa"/>
          </w:tcPr>
          <w:p w14:paraId="0B7FF2D4" w14:textId="77777777" w:rsidR="0061524D" w:rsidRPr="00487927" w:rsidRDefault="0061524D" w:rsidP="0017445F">
            <w:pPr>
              <w:jc w:val="center"/>
              <w:rPr>
                <w:rFonts w:cstheme="minorHAnsi"/>
                <w:szCs w:val="20"/>
              </w:rPr>
            </w:pPr>
          </w:p>
        </w:tc>
        <w:tc>
          <w:tcPr>
            <w:tcW w:w="990" w:type="dxa"/>
          </w:tcPr>
          <w:p w14:paraId="46935E72" w14:textId="77777777" w:rsidR="0061524D" w:rsidRPr="00487927" w:rsidRDefault="0061524D" w:rsidP="0017445F">
            <w:pPr>
              <w:jc w:val="center"/>
              <w:rPr>
                <w:rFonts w:cstheme="minorHAnsi"/>
                <w:szCs w:val="20"/>
              </w:rPr>
            </w:pPr>
          </w:p>
        </w:tc>
        <w:tc>
          <w:tcPr>
            <w:tcW w:w="990" w:type="dxa"/>
          </w:tcPr>
          <w:p w14:paraId="1E9B146E" w14:textId="77777777" w:rsidR="0061524D" w:rsidRPr="00487927" w:rsidRDefault="0061524D" w:rsidP="0017445F">
            <w:pPr>
              <w:jc w:val="center"/>
              <w:rPr>
                <w:rFonts w:cstheme="minorHAnsi"/>
                <w:szCs w:val="20"/>
              </w:rPr>
            </w:pPr>
          </w:p>
        </w:tc>
        <w:tc>
          <w:tcPr>
            <w:tcW w:w="1080" w:type="dxa"/>
          </w:tcPr>
          <w:p w14:paraId="3E6B91B5" w14:textId="33E24E5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B7F69BE" w14:textId="77777777" w:rsidR="0061524D" w:rsidRPr="00283A38" w:rsidRDefault="0061524D" w:rsidP="0017445F">
            <w:pPr>
              <w:jc w:val="center"/>
              <w:rPr>
                <w:rFonts w:cstheme="minorHAnsi"/>
                <w:szCs w:val="20"/>
              </w:rPr>
            </w:pPr>
          </w:p>
        </w:tc>
        <w:tc>
          <w:tcPr>
            <w:tcW w:w="990" w:type="dxa"/>
          </w:tcPr>
          <w:p w14:paraId="2D8415C5" w14:textId="77777777" w:rsidR="0061524D" w:rsidRPr="00283A38" w:rsidRDefault="0061524D" w:rsidP="0017445F">
            <w:pPr>
              <w:jc w:val="center"/>
              <w:rPr>
                <w:rFonts w:cstheme="minorHAnsi"/>
                <w:szCs w:val="20"/>
              </w:rPr>
            </w:pPr>
          </w:p>
        </w:tc>
        <w:tc>
          <w:tcPr>
            <w:tcW w:w="1103" w:type="dxa"/>
          </w:tcPr>
          <w:p w14:paraId="42F9EC37" w14:textId="77777777" w:rsidR="0061524D" w:rsidRPr="00283A38" w:rsidRDefault="0061524D" w:rsidP="0017445F">
            <w:pPr>
              <w:jc w:val="center"/>
              <w:rPr>
                <w:rFonts w:cstheme="minorHAnsi"/>
                <w:szCs w:val="20"/>
              </w:rPr>
            </w:pPr>
          </w:p>
        </w:tc>
        <w:tc>
          <w:tcPr>
            <w:tcW w:w="1103" w:type="dxa"/>
          </w:tcPr>
          <w:p w14:paraId="1C29F8D0" w14:textId="77777777" w:rsidR="0061524D" w:rsidRPr="00283A38" w:rsidRDefault="0061524D" w:rsidP="0017445F">
            <w:pPr>
              <w:jc w:val="center"/>
              <w:rPr>
                <w:rFonts w:cstheme="minorHAnsi"/>
                <w:szCs w:val="20"/>
              </w:rPr>
            </w:pPr>
          </w:p>
        </w:tc>
      </w:tr>
      <w:tr w:rsidR="0061524D" w:rsidRPr="00487927" w14:paraId="7F5676D2" w14:textId="2A95019C" w:rsidTr="0061524D">
        <w:tc>
          <w:tcPr>
            <w:tcW w:w="1255" w:type="dxa"/>
          </w:tcPr>
          <w:p w14:paraId="2BD5C962" w14:textId="4AF6C4BB" w:rsidR="0061524D" w:rsidRDefault="0061524D"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61524D" w:rsidRPr="00283A38" w:rsidRDefault="0061524D" w:rsidP="0017445F">
            <w:pPr>
              <w:jc w:val="center"/>
              <w:rPr>
                <w:rFonts w:cstheme="minorHAnsi"/>
                <w:szCs w:val="20"/>
              </w:rPr>
            </w:pPr>
          </w:p>
        </w:tc>
        <w:tc>
          <w:tcPr>
            <w:tcW w:w="990" w:type="dxa"/>
          </w:tcPr>
          <w:p w14:paraId="40166959" w14:textId="77777777" w:rsidR="0061524D" w:rsidRPr="00487927" w:rsidRDefault="0061524D" w:rsidP="0017445F">
            <w:pPr>
              <w:jc w:val="center"/>
              <w:rPr>
                <w:rFonts w:cstheme="minorHAnsi"/>
                <w:szCs w:val="20"/>
              </w:rPr>
            </w:pPr>
          </w:p>
        </w:tc>
        <w:tc>
          <w:tcPr>
            <w:tcW w:w="990" w:type="dxa"/>
          </w:tcPr>
          <w:p w14:paraId="36D44058" w14:textId="77777777" w:rsidR="0061524D" w:rsidRPr="00487927" w:rsidRDefault="0061524D" w:rsidP="0017445F">
            <w:pPr>
              <w:jc w:val="center"/>
              <w:rPr>
                <w:rFonts w:cstheme="minorHAnsi"/>
                <w:szCs w:val="20"/>
              </w:rPr>
            </w:pPr>
          </w:p>
        </w:tc>
        <w:tc>
          <w:tcPr>
            <w:tcW w:w="990" w:type="dxa"/>
          </w:tcPr>
          <w:p w14:paraId="07B52E9D" w14:textId="77777777" w:rsidR="0061524D" w:rsidRPr="00487927" w:rsidRDefault="0061524D" w:rsidP="0017445F">
            <w:pPr>
              <w:jc w:val="center"/>
              <w:rPr>
                <w:rFonts w:cstheme="minorHAnsi"/>
                <w:szCs w:val="20"/>
              </w:rPr>
            </w:pPr>
          </w:p>
        </w:tc>
        <w:tc>
          <w:tcPr>
            <w:tcW w:w="990" w:type="dxa"/>
          </w:tcPr>
          <w:p w14:paraId="4CC9EAD1" w14:textId="77777777" w:rsidR="0061524D" w:rsidRPr="00487927" w:rsidRDefault="0061524D" w:rsidP="0017445F">
            <w:pPr>
              <w:jc w:val="center"/>
              <w:rPr>
                <w:rFonts w:cstheme="minorHAnsi"/>
                <w:szCs w:val="20"/>
              </w:rPr>
            </w:pPr>
          </w:p>
        </w:tc>
        <w:tc>
          <w:tcPr>
            <w:tcW w:w="990" w:type="dxa"/>
          </w:tcPr>
          <w:p w14:paraId="79422D16" w14:textId="77777777" w:rsidR="0061524D" w:rsidRPr="00487927" w:rsidRDefault="0061524D" w:rsidP="0017445F">
            <w:pPr>
              <w:jc w:val="center"/>
              <w:rPr>
                <w:rFonts w:cstheme="minorHAnsi"/>
                <w:szCs w:val="20"/>
              </w:rPr>
            </w:pPr>
          </w:p>
        </w:tc>
        <w:tc>
          <w:tcPr>
            <w:tcW w:w="1080" w:type="dxa"/>
          </w:tcPr>
          <w:p w14:paraId="7AC8AB09" w14:textId="0BE42F42"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482BE2" w14:textId="77777777" w:rsidR="0061524D" w:rsidRPr="00283A38" w:rsidRDefault="0061524D" w:rsidP="0017445F">
            <w:pPr>
              <w:jc w:val="center"/>
              <w:rPr>
                <w:rFonts w:cstheme="minorHAnsi"/>
                <w:szCs w:val="20"/>
              </w:rPr>
            </w:pPr>
          </w:p>
        </w:tc>
        <w:tc>
          <w:tcPr>
            <w:tcW w:w="990" w:type="dxa"/>
          </w:tcPr>
          <w:p w14:paraId="2B27519D" w14:textId="77777777" w:rsidR="0061524D" w:rsidRPr="00283A38" w:rsidRDefault="0061524D" w:rsidP="0017445F">
            <w:pPr>
              <w:jc w:val="center"/>
              <w:rPr>
                <w:rFonts w:cstheme="minorHAnsi"/>
                <w:szCs w:val="20"/>
              </w:rPr>
            </w:pPr>
          </w:p>
        </w:tc>
        <w:tc>
          <w:tcPr>
            <w:tcW w:w="1103" w:type="dxa"/>
          </w:tcPr>
          <w:p w14:paraId="42651D90" w14:textId="77777777" w:rsidR="0061524D" w:rsidRPr="00283A38" w:rsidRDefault="0061524D" w:rsidP="0017445F">
            <w:pPr>
              <w:jc w:val="center"/>
              <w:rPr>
                <w:rFonts w:cstheme="minorHAnsi"/>
                <w:szCs w:val="20"/>
              </w:rPr>
            </w:pPr>
          </w:p>
        </w:tc>
        <w:tc>
          <w:tcPr>
            <w:tcW w:w="1103" w:type="dxa"/>
          </w:tcPr>
          <w:p w14:paraId="316B841B" w14:textId="77777777" w:rsidR="0061524D" w:rsidRPr="00283A38" w:rsidRDefault="0061524D" w:rsidP="0017445F">
            <w:pPr>
              <w:jc w:val="center"/>
              <w:rPr>
                <w:rFonts w:cstheme="minorHAnsi"/>
                <w:szCs w:val="20"/>
              </w:rPr>
            </w:pPr>
          </w:p>
        </w:tc>
      </w:tr>
      <w:tr w:rsidR="0061524D" w:rsidRPr="00487927" w14:paraId="012B5CA6" w14:textId="0A6964A5" w:rsidTr="0061524D">
        <w:tc>
          <w:tcPr>
            <w:tcW w:w="1255" w:type="dxa"/>
          </w:tcPr>
          <w:p w14:paraId="5882DE82" w14:textId="22EE8847" w:rsidR="0061524D" w:rsidRDefault="0061524D"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61524D" w:rsidRPr="00283A38" w:rsidRDefault="0061524D" w:rsidP="0017445F">
            <w:pPr>
              <w:jc w:val="center"/>
              <w:rPr>
                <w:rFonts w:cstheme="minorHAnsi"/>
                <w:szCs w:val="20"/>
              </w:rPr>
            </w:pPr>
          </w:p>
        </w:tc>
        <w:tc>
          <w:tcPr>
            <w:tcW w:w="990" w:type="dxa"/>
          </w:tcPr>
          <w:p w14:paraId="0448B354" w14:textId="77777777" w:rsidR="0061524D" w:rsidRPr="00487927" w:rsidRDefault="0061524D" w:rsidP="0017445F">
            <w:pPr>
              <w:jc w:val="center"/>
              <w:rPr>
                <w:rFonts w:cstheme="minorHAnsi"/>
                <w:szCs w:val="20"/>
              </w:rPr>
            </w:pPr>
          </w:p>
        </w:tc>
        <w:tc>
          <w:tcPr>
            <w:tcW w:w="990" w:type="dxa"/>
          </w:tcPr>
          <w:p w14:paraId="74145329" w14:textId="77777777" w:rsidR="0061524D" w:rsidRPr="00487927" w:rsidRDefault="0061524D" w:rsidP="0017445F">
            <w:pPr>
              <w:jc w:val="center"/>
              <w:rPr>
                <w:rFonts w:cstheme="minorHAnsi"/>
                <w:szCs w:val="20"/>
              </w:rPr>
            </w:pPr>
          </w:p>
        </w:tc>
        <w:tc>
          <w:tcPr>
            <w:tcW w:w="990" w:type="dxa"/>
          </w:tcPr>
          <w:p w14:paraId="4AC74E32" w14:textId="77777777" w:rsidR="0061524D" w:rsidRPr="00487927" w:rsidRDefault="0061524D" w:rsidP="0017445F">
            <w:pPr>
              <w:jc w:val="center"/>
              <w:rPr>
                <w:rFonts w:cstheme="minorHAnsi"/>
                <w:szCs w:val="20"/>
              </w:rPr>
            </w:pPr>
          </w:p>
        </w:tc>
        <w:tc>
          <w:tcPr>
            <w:tcW w:w="990" w:type="dxa"/>
          </w:tcPr>
          <w:p w14:paraId="5B0FA935" w14:textId="77777777" w:rsidR="0061524D" w:rsidRPr="00487927" w:rsidRDefault="0061524D" w:rsidP="0017445F">
            <w:pPr>
              <w:jc w:val="center"/>
              <w:rPr>
                <w:rFonts w:cstheme="minorHAnsi"/>
                <w:szCs w:val="20"/>
              </w:rPr>
            </w:pPr>
          </w:p>
        </w:tc>
        <w:tc>
          <w:tcPr>
            <w:tcW w:w="990" w:type="dxa"/>
          </w:tcPr>
          <w:p w14:paraId="02DB3651" w14:textId="77777777" w:rsidR="0061524D" w:rsidRPr="00487927" w:rsidRDefault="0061524D" w:rsidP="0017445F">
            <w:pPr>
              <w:jc w:val="center"/>
              <w:rPr>
                <w:rFonts w:cstheme="minorHAnsi"/>
                <w:szCs w:val="20"/>
              </w:rPr>
            </w:pPr>
          </w:p>
        </w:tc>
        <w:tc>
          <w:tcPr>
            <w:tcW w:w="1080" w:type="dxa"/>
          </w:tcPr>
          <w:p w14:paraId="2EBF6FA8" w14:textId="4BF5ADAC"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7E0C22" w14:textId="77777777" w:rsidR="0061524D" w:rsidRPr="00283A38" w:rsidRDefault="0061524D" w:rsidP="0017445F">
            <w:pPr>
              <w:jc w:val="center"/>
              <w:rPr>
                <w:rFonts w:cstheme="minorHAnsi"/>
                <w:szCs w:val="20"/>
              </w:rPr>
            </w:pPr>
          </w:p>
        </w:tc>
        <w:tc>
          <w:tcPr>
            <w:tcW w:w="990" w:type="dxa"/>
          </w:tcPr>
          <w:p w14:paraId="355C5B88" w14:textId="77777777" w:rsidR="0061524D" w:rsidRPr="00283A38" w:rsidRDefault="0061524D" w:rsidP="0017445F">
            <w:pPr>
              <w:jc w:val="center"/>
              <w:rPr>
                <w:rFonts w:cstheme="minorHAnsi"/>
                <w:szCs w:val="20"/>
              </w:rPr>
            </w:pPr>
          </w:p>
        </w:tc>
        <w:tc>
          <w:tcPr>
            <w:tcW w:w="1103" w:type="dxa"/>
          </w:tcPr>
          <w:p w14:paraId="7CFD6D1D" w14:textId="77777777" w:rsidR="0061524D" w:rsidRPr="00283A38" w:rsidRDefault="0061524D" w:rsidP="0017445F">
            <w:pPr>
              <w:jc w:val="center"/>
              <w:rPr>
                <w:rFonts w:cstheme="minorHAnsi"/>
                <w:szCs w:val="20"/>
              </w:rPr>
            </w:pPr>
          </w:p>
        </w:tc>
        <w:tc>
          <w:tcPr>
            <w:tcW w:w="1103" w:type="dxa"/>
          </w:tcPr>
          <w:p w14:paraId="0846D115" w14:textId="77777777" w:rsidR="0061524D" w:rsidRPr="00283A38" w:rsidRDefault="0061524D" w:rsidP="0017445F">
            <w:pPr>
              <w:jc w:val="center"/>
              <w:rPr>
                <w:rFonts w:cstheme="minorHAnsi"/>
                <w:szCs w:val="20"/>
              </w:rPr>
            </w:pPr>
          </w:p>
        </w:tc>
      </w:tr>
      <w:tr w:rsidR="0061524D" w:rsidRPr="00487927" w14:paraId="27192870" w14:textId="67291511" w:rsidTr="0061524D">
        <w:tc>
          <w:tcPr>
            <w:tcW w:w="1255" w:type="dxa"/>
          </w:tcPr>
          <w:p w14:paraId="74E098AB" w14:textId="6F5042C9" w:rsidR="0061524D" w:rsidRDefault="0061524D"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61524D" w:rsidRPr="00283A38" w:rsidRDefault="0061524D" w:rsidP="0017445F">
            <w:pPr>
              <w:jc w:val="center"/>
              <w:rPr>
                <w:rFonts w:cstheme="minorHAnsi"/>
                <w:szCs w:val="20"/>
              </w:rPr>
            </w:pPr>
          </w:p>
        </w:tc>
        <w:tc>
          <w:tcPr>
            <w:tcW w:w="990" w:type="dxa"/>
          </w:tcPr>
          <w:p w14:paraId="2E62B17E" w14:textId="77777777" w:rsidR="0061524D" w:rsidRPr="00487927" w:rsidRDefault="0061524D" w:rsidP="0017445F">
            <w:pPr>
              <w:jc w:val="center"/>
              <w:rPr>
                <w:rFonts w:cstheme="minorHAnsi"/>
                <w:szCs w:val="20"/>
              </w:rPr>
            </w:pPr>
          </w:p>
        </w:tc>
        <w:tc>
          <w:tcPr>
            <w:tcW w:w="990" w:type="dxa"/>
          </w:tcPr>
          <w:p w14:paraId="1B3FFB0E" w14:textId="77777777" w:rsidR="0061524D" w:rsidRPr="00487927" w:rsidRDefault="0061524D" w:rsidP="0017445F">
            <w:pPr>
              <w:jc w:val="center"/>
              <w:rPr>
                <w:rFonts w:cstheme="minorHAnsi"/>
                <w:szCs w:val="20"/>
              </w:rPr>
            </w:pPr>
          </w:p>
        </w:tc>
        <w:tc>
          <w:tcPr>
            <w:tcW w:w="990" w:type="dxa"/>
          </w:tcPr>
          <w:p w14:paraId="008EF81F" w14:textId="77777777" w:rsidR="0061524D" w:rsidRPr="00487927" w:rsidRDefault="0061524D" w:rsidP="0017445F">
            <w:pPr>
              <w:jc w:val="center"/>
              <w:rPr>
                <w:rFonts w:cstheme="minorHAnsi"/>
                <w:szCs w:val="20"/>
              </w:rPr>
            </w:pPr>
          </w:p>
        </w:tc>
        <w:tc>
          <w:tcPr>
            <w:tcW w:w="990" w:type="dxa"/>
          </w:tcPr>
          <w:p w14:paraId="07D15AF0" w14:textId="77777777" w:rsidR="0061524D" w:rsidRPr="00487927" w:rsidRDefault="0061524D" w:rsidP="0017445F">
            <w:pPr>
              <w:jc w:val="center"/>
              <w:rPr>
                <w:rFonts w:cstheme="minorHAnsi"/>
                <w:szCs w:val="20"/>
              </w:rPr>
            </w:pPr>
          </w:p>
        </w:tc>
        <w:tc>
          <w:tcPr>
            <w:tcW w:w="990" w:type="dxa"/>
          </w:tcPr>
          <w:p w14:paraId="059A59F9" w14:textId="77777777" w:rsidR="0061524D" w:rsidRPr="00487927" w:rsidRDefault="0061524D" w:rsidP="0017445F">
            <w:pPr>
              <w:jc w:val="center"/>
              <w:rPr>
                <w:rFonts w:cstheme="minorHAnsi"/>
                <w:szCs w:val="20"/>
              </w:rPr>
            </w:pPr>
          </w:p>
        </w:tc>
        <w:tc>
          <w:tcPr>
            <w:tcW w:w="1080" w:type="dxa"/>
          </w:tcPr>
          <w:p w14:paraId="0D7A4797" w14:textId="2B14904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2590200" w14:textId="77777777" w:rsidR="0061524D" w:rsidRPr="00283A38" w:rsidRDefault="0061524D" w:rsidP="0017445F">
            <w:pPr>
              <w:jc w:val="center"/>
              <w:rPr>
                <w:rFonts w:cstheme="minorHAnsi"/>
                <w:szCs w:val="20"/>
              </w:rPr>
            </w:pPr>
          </w:p>
        </w:tc>
        <w:tc>
          <w:tcPr>
            <w:tcW w:w="990" w:type="dxa"/>
          </w:tcPr>
          <w:p w14:paraId="5C1381C9" w14:textId="77777777" w:rsidR="0061524D" w:rsidRPr="00283A38" w:rsidRDefault="0061524D" w:rsidP="0017445F">
            <w:pPr>
              <w:jc w:val="center"/>
              <w:rPr>
                <w:rFonts w:cstheme="minorHAnsi"/>
                <w:szCs w:val="20"/>
              </w:rPr>
            </w:pPr>
          </w:p>
        </w:tc>
        <w:tc>
          <w:tcPr>
            <w:tcW w:w="1103" w:type="dxa"/>
          </w:tcPr>
          <w:p w14:paraId="12307A76" w14:textId="77777777" w:rsidR="0061524D" w:rsidRPr="00283A38" w:rsidRDefault="0061524D" w:rsidP="0017445F">
            <w:pPr>
              <w:jc w:val="center"/>
              <w:rPr>
                <w:rFonts w:cstheme="minorHAnsi"/>
                <w:szCs w:val="20"/>
              </w:rPr>
            </w:pPr>
          </w:p>
        </w:tc>
        <w:tc>
          <w:tcPr>
            <w:tcW w:w="1103" w:type="dxa"/>
          </w:tcPr>
          <w:p w14:paraId="2E1A1840" w14:textId="77777777" w:rsidR="0061524D" w:rsidRPr="00283A38" w:rsidRDefault="0061524D" w:rsidP="0017445F">
            <w:pPr>
              <w:jc w:val="center"/>
              <w:rPr>
                <w:rFonts w:cstheme="minorHAnsi"/>
                <w:szCs w:val="20"/>
              </w:rPr>
            </w:pPr>
          </w:p>
        </w:tc>
      </w:tr>
      <w:tr w:rsidR="0061524D" w:rsidRPr="00487927" w14:paraId="262B480D" w14:textId="01068D52" w:rsidTr="0061524D">
        <w:tc>
          <w:tcPr>
            <w:tcW w:w="1255" w:type="dxa"/>
          </w:tcPr>
          <w:p w14:paraId="748FF205" w14:textId="08C98829" w:rsidR="0061524D" w:rsidRDefault="0061524D"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61524D" w:rsidRPr="00283A38" w:rsidRDefault="0061524D" w:rsidP="0017445F">
            <w:pPr>
              <w:jc w:val="center"/>
              <w:rPr>
                <w:rFonts w:cstheme="minorHAnsi"/>
                <w:szCs w:val="20"/>
              </w:rPr>
            </w:pPr>
          </w:p>
        </w:tc>
        <w:tc>
          <w:tcPr>
            <w:tcW w:w="990" w:type="dxa"/>
          </w:tcPr>
          <w:p w14:paraId="51F376DF" w14:textId="77777777" w:rsidR="0061524D" w:rsidRPr="00487927" w:rsidRDefault="0061524D" w:rsidP="0017445F">
            <w:pPr>
              <w:jc w:val="center"/>
              <w:rPr>
                <w:rFonts w:cstheme="minorHAnsi"/>
                <w:szCs w:val="20"/>
              </w:rPr>
            </w:pPr>
          </w:p>
        </w:tc>
        <w:tc>
          <w:tcPr>
            <w:tcW w:w="990" w:type="dxa"/>
          </w:tcPr>
          <w:p w14:paraId="04242447" w14:textId="77777777" w:rsidR="0061524D" w:rsidRPr="00487927" w:rsidRDefault="0061524D" w:rsidP="0017445F">
            <w:pPr>
              <w:jc w:val="center"/>
              <w:rPr>
                <w:rFonts w:cstheme="minorHAnsi"/>
                <w:szCs w:val="20"/>
              </w:rPr>
            </w:pPr>
          </w:p>
        </w:tc>
        <w:tc>
          <w:tcPr>
            <w:tcW w:w="990" w:type="dxa"/>
          </w:tcPr>
          <w:p w14:paraId="79907468" w14:textId="77777777" w:rsidR="0061524D" w:rsidRPr="00487927" w:rsidRDefault="0061524D" w:rsidP="0017445F">
            <w:pPr>
              <w:jc w:val="center"/>
              <w:rPr>
                <w:rFonts w:cstheme="minorHAnsi"/>
                <w:szCs w:val="20"/>
              </w:rPr>
            </w:pPr>
          </w:p>
        </w:tc>
        <w:tc>
          <w:tcPr>
            <w:tcW w:w="990" w:type="dxa"/>
          </w:tcPr>
          <w:p w14:paraId="35CEB7F6" w14:textId="77777777" w:rsidR="0061524D" w:rsidRPr="00487927" w:rsidRDefault="0061524D" w:rsidP="0017445F">
            <w:pPr>
              <w:jc w:val="center"/>
              <w:rPr>
                <w:rFonts w:cstheme="minorHAnsi"/>
                <w:szCs w:val="20"/>
              </w:rPr>
            </w:pPr>
          </w:p>
        </w:tc>
        <w:tc>
          <w:tcPr>
            <w:tcW w:w="990" w:type="dxa"/>
          </w:tcPr>
          <w:p w14:paraId="56742DB6" w14:textId="77777777" w:rsidR="0061524D" w:rsidRPr="00487927" w:rsidRDefault="0061524D" w:rsidP="0017445F">
            <w:pPr>
              <w:jc w:val="center"/>
              <w:rPr>
                <w:rFonts w:cstheme="minorHAnsi"/>
                <w:szCs w:val="20"/>
              </w:rPr>
            </w:pPr>
          </w:p>
        </w:tc>
        <w:tc>
          <w:tcPr>
            <w:tcW w:w="1080" w:type="dxa"/>
          </w:tcPr>
          <w:p w14:paraId="420A74AF" w14:textId="4EEECF40"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44646B" w14:textId="77777777" w:rsidR="0061524D" w:rsidRPr="00283A38" w:rsidRDefault="0061524D" w:rsidP="0017445F">
            <w:pPr>
              <w:jc w:val="center"/>
              <w:rPr>
                <w:rFonts w:cstheme="minorHAnsi"/>
                <w:szCs w:val="20"/>
              </w:rPr>
            </w:pPr>
          </w:p>
        </w:tc>
        <w:tc>
          <w:tcPr>
            <w:tcW w:w="990" w:type="dxa"/>
          </w:tcPr>
          <w:p w14:paraId="4CAE1901" w14:textId="77777777" w:rsidR="0061524D" w:rsidRPr="00283A38" w:rsidRDefault="0061524D" w:rsidP="0017445F">
            <w:pPr>
              <w:jc w:val="center"/>
              <w:rPr>
                <w:rFonts w:cstheme="minorHAnsi"/>
                <w:szCs w:val="20"/>
              </w:rPr>
            </w:pPr>
          </w:p>
        </w:tc>
        <w:tc>
          <w:tcPr>
            <w:tcW w:w="1103" w:type="dxa"/>
          </w:tcPr>
          <w:p w14:paraId="13C817FE" w14:textId="77777777" w:rsidR="0061524D" w:rsidRPr="00283A38" w:rsidRDefault="0061524D" w:rsidP="0017445F">
            <w:pPr>
              <w:jc w:val="center"/>
              <w:rPr>
                <w:rFonts w:cstheme="minorHAnsi"/>
                <w:szCs w:val="20"/>
              </w:rPr>
            </w:pPr>
          </w:p>
        </w:tc>
        <w:tc>
          <w:tcPr>
            <w:tcW w:w="1103" w:type="dxa"/>
          </w:tcPr>
          <w:p w14:paraId="736823D4" w14:textId="77777777" w:rsidR="0061524D" w:rsidRPr="00283A38" w:rsidRDefault="0061524D" w:rsidP="0017445F">
            <w:pPr>
              <w:jc w:val="center"/>
              <w:rPr>
                <w:rFonts w:cstheme="minorHAnsi"/>
                <w:szCs w:val="20"/>
              </w:rPr>
            </w:pPr>
          </w:p>
        </w:tc>
      </w:tr>
      <w:tr w:rsidR="0061524D" w:rsidRPr="00487927" w14:paraId="01B8F45A" w14:textId="420D0535" w:rsidTr="0061524D">
        <w:tc>
          <w:tcPr>
            <w:tcW w:w="1255" w:type="dxa"/>
          </w:tcPr>
          <w:p w14:paraId="37270ED3" w14:textId="36EC96AC" w:rsidR="0061524D" w:rsidRDefault="0061524D"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61524D" w:rsidRPr="00283A38" w:rsidRDefault="0061524D" w:rsidP="0017445F">
            <w:pPr>
              <w:jc w:val="center"/>
              <w:rPr>
                <w:rFonts w:cstheme="minorHAnsi"/>
                <w:szCs w:val="20"/>
              </w:rPr>
            </w:pPr>
          </w:p>
        </w:tc>
        <w:tc>
          <w:tcPr>
            <w:tcW w:w="990" w:type="dxa"/>
          </w:tcPr>
          <w:p w14:paraId="2A43ABE5" w14:textId="77777777" w:rsidR="0061524D" w:rsidRPr="00487927" w:rsidRDefault="0061524D" w:rsidP="0017445F">
            <w:pPr>
              <w:jc w:val="center"/>
              <w:rPr>
                <w:rFonts w:cstheme="minorHAnsi"/>
                <w:szCs w:val="20"/>
              </w:rPr>
            </w:pPr>
          </w:p>
        </w:tc>
        <w:tc>
          <w:tcPr>
            <w:tcW w:w="990" w:type="dxa"/>
          </w:tcPr>
          <w:p w14:paraId="01263D72" w14:textId="77777777" w:rsidR="0061524D" w:rsidRPr="00487927" w:rsidRDefault="0061524D" w:rsidP="0017445F">
            <w:pPr>
              <w:jc w:val="center"/>
              <w:rPr>
                <w:rFonts w:cstheme="minorHAnsi"/>
                <w:szCs w:val="20"/>
              </w:rPr>
            </w:pPr>
          </w:p>
        </w:tc>
        <w:tc>
          <w:tcPr>
            <w:tcW w:w="990" w:type="dxa"/>
          </w:tcPr>
          <w:p w14:paraId="330FFC4E" w14:textId="77777777" w:rsidR="0061524D" w:rsidRPr="00487927" w:rsidRDefault="0061524D" w:rsidP="0017445F">
            <w:pPr>
              <w:jc w:val="center"/>
              <w:rPr>
                <w:rFonts w:cstheme="minorHAnsi"/>
                <w:szCs w:val="20"/>
              </w:rPr>
            </w:pPr>
          </w:p>
        </w:tc>
        <w:tc>
          <w:tcPr>
            <w:tcW w:w="990" w:type="dxa"/>
          </w:tcPr>
          <w:p w14:paraId="074F1787" w14:textId="77777777" w:rsidR="0061524D" w:rsidRPr="00487927" w:rsidRDefault="0061524D" w:rsidP="0017445F">
            <w:pPr>
              <w:jc w:val="center"/>
              <w:rPr>
                <w:rFonts w:cstheme="minorHAnsi"/>
                <w:szCs w:val="20"/>
              </w:rPr>
            </w:pPr>
          </w:p>
        </w:tc>
        <w:tc>
          <w:tcPr>
            <w:tcW w:w="990" w:type="dxa"/>
          </w:tcPr>
          <w:p w14:paraId="00465733" w14:textId="77777777" w:rsidR="0061524D" w:rsidRPr="00487927" w:rsidRDefault="0061524D" w:rsidP="0017445F">
            <w:pPr>
              <w:jc w:val="center"/>
              <w:rPr>
                <w:rFonts w:cstheme="minorHAnsi"/>
                <w:szCs w:val="20"/>
              </w:rPr>
            </w:pPr>
          </w:p>
        </w:tc>
        <w:tc>
          <w:tcPr>
            <w:tcW w:w="1080" w:type="dxa"/>
          </w:tcPr>
          <w:p w14:paraId="258BDD63" w14:textId="3A91A896" w:rsidR="0061524D" w:rsidRPr="00283A38" w:rsidRDefault="0061524D" w:rsidP="0017445F">
            <w:pPr>
              <w:jc w:val="center"/>
              <w:rPr>
                <w:rFonts w:cstheme="minorHAnsi"/>
                <w:szCs w:val="20"/>
              </w:rPr>
            </w:pPr>
            <w:r w:rsidRPr="00283A38">
              <w:rPr>
                <w:rFonts w:cstheme="minorHAnsi"/>
                <w:szCs w:val="20"/>
              </w:rPr>
              <w:t>•</w:t>
            </w:r>
          </w:p>
        </w:tc>
        <w:tc>
          <w:tcPr>
            <w:tcW w:w="990" w:type="dxa"/>
          </w:tcPr>
          <w:p w14:paraId="3D8A8C59" w14:textId="77777777" w:rsidR="0061524D" w:rsidRPr="00283A38" w:rsidRDefault="0061524D" w:rsidP="0017445F">
            <w:pPr>
              <w:jc w:val="center"/>
              <w:rPr>
                <w:rFonts w:cstheme="minorHAnsi"/>
                <w:szCs w:val="20"/>
              </w:rPr>
            </w:pPr>
          </w:p>
        </w:tc>
        <w:tc>
          <w:tcPr>
            <w:tcW w:w="990" w:type="dxa"/>
          </w:tcPr>
          <w:p w14:paraId="4327A437" w14:textId="77777777" w:rsidR="0061524D" w:rsidRPr="00283A38" w:rsidRDefault="0061524D" w:rsidP="0017445F">
            <w:pPr>
              <w:jc w:val="center"/>
              <w:rPr>
                <w:rFonts w:cstheme="minorHAnsi"/>
                <w:szCs w:val="20"/>
              </w:rPr>
            </w:pPr>
          </w:p>
        </w:tc>
        <w:tc>
          <w:tcPr>
            <w:tcW w:w="1103" w:type="dxa"/>
          </w:tcPr>
          <w:p w14:paraId="700618E5" w14:textId="77777777" w:rsidR="0061524D" w:rsidRPr="00283A38" w:rsidRDefault="0061524D" w:rsidP="0017445F">
            <w:pPr>
              <w:jc w:val="center"/>
              <w:rPr>
                <w:rFonts w:cstheme="minorHAnsi"/>
                <w:szCs w:val="20"/>
              </w:rPr>
            </w:pPr>
          </w:p>
        </w:tc>
        <w:tc>
          <w:tcPr>
            <w:tcW w:w="1103" w:type="dxa"/>
          </w:tcPr>
          <w:p w14:paraId="088D967A" w14:textId="77777777" w:rsidR="0061524D" w:rsidRPr="00283A38" w:rsidRDefault="0061524D" w:rsidP="0017445F">
            <w:pPr>
              <w:jc w:val="center"/>
              <w:rPr>
                <w:rFonts w:cstheme="minorHAnsi"/>
                <w:szCs w:val="20"/>
              </w:rPr>
            </w:pPr>
          </w:p>
        </w:tc>
      </w:tr>
      <w:tr w:rsidR="0061524D" w:rsidRPr="00487927" w14:paraId="2A79B290" w14:textId="735088DC" w:rsidTr="0061524D">
        <w:tc>
          <w:tcPr>
            <w:tcW w:w="1255" w:type="dxa"/>
          </w:tcPr>
          <w:p w14:paraId="201399C0" w14:textId="7BCC78CA" w:rsidR="0061524D" w:rsidRDefault="0061524D"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61524D" w:rsidRPr="00283A38" w:rsidRDefault="0061524D" w:rsidP="00391D5B">
            <w:pPr>
              <w:jc w:val="center"/>
              <w:rPr>
                <w:rFonts w:cstheme="minorHAnsi"/>
                <w:szCs w:val="20"/>
              </w:rPr>
            </w:pPr>
          </w:p>
        </w:tc>
        <w:tc>
          <w:tcPr>
            <w:tcW w:w="990" w:type="dxa"/>
          </w:tcPr>
          <w:p w14:paraId="71B09F01" w14:textId="77777777" w:rsidR="0061524D" w:rsidRPr="00487927" w:rsidRDefault="0061524D" w:rsidP="00391D5B">
            <w:pPr>
              <w:jc w:val="center"/>
              <w:rPr>
                <w:rFonts w:cstheme="minorHAnsi"/>
                <w:szCs w:val="20"/>
              </w:rPr>
            </w:pPr>
          </w:p>
        </w:tc>
        <w:tc>
          <w:tcPr>
            <w:tcW w:w="990" w:type="dxa"/>
          </w:tcPr>
          <w:p w14:paraId="1FD0DAA8" w14:textId="77777777" w:rsidR="0061524D" w:rsidRPr="00487927" w:rsidRDefault="0061524D" w:rsidP="00391D5B">
            <w:pPr>
              <w:jc w:val="center"/>
              <w:rPr>
                <w:rFonts w:cstheme="minorHAnsi"/>
                <w:szCs w:val="20"/>
              </w:rPr>
            </w:pPr>
          </w:p>
        </w:tc>
        <w:tc>
          <w:tcPr>
            <w:tcW w:w="990" w:type="dxa"/>
          </w:tcPr>
          <w:p w14:paraId="2A612B16" w14:textId="77777777" w:rsidR="0061524D" w:rsidRPr="00487927" w:rsidRDefault="0061524D" w:rsidP="00391D5B">
            <w:pPr>
              <w:jc w:val="center"/>
              <w:rPr>
                <w:rFonts w:cstheme="minorHAnsi"/>
                <w:szCs w:val="20"/>
              </w:rPr>
            </w:pPr>
          </w:p>
        </w:tc>
        <w:tc>
          <w:tcPr>
            <w:tcW w:w="990" w:type="dxa"/>
          </w:tcPr>
          <w:p w14:paraId="6CBEAC7A" w14:textId="77777777" w:rsidR="0061524D" w:rsidRPr="00487927" w:rsidRDefault="0061524D" w:rsidP="00391D5B">
            <w:pPr>
              <w:jc w:val="center"/>
              <w:rPr>
                <w:rFonts w:cstheme="minorHAnsi"/>
                <w:szCs w:val="20"/>
              </w:rPr>
            </w:pPr>
          </w:p>
        </w:tc>
        <w:tc>
          <w:tcPr>
            <w:tcW w:w="990" w:type="dxa"/>
          </w:tcPr>
          <w:p w14:paraId="69EBBB14" w14:textId="77777777" w:rsidR="0061524D" w:rsidRPr="00487927" w:rsidRDefault="0061524D" w:rsidP="00391D5B">
            <w:pPr>
              <w:jc w:val="center"/>
              <w:rPr>
                <w:rFonts w:cstheme="minorHAnsi"/>
                <w:szCs w:val="20"/>
              </w:rPr>
            </w:pPr>
          </w:p>
        </w:tc>
        <w:tc>
          <w:tcPr>
            <w:tcW w:w="1080" w:type="dxa"/>
          </w:tcPr>
          <w:p w14:paraId="1374EAB9" w14:textId="6E42D02C" w:rsidR="0061524D" w:rsidRPr="00283A38" w:rsidRDefault="0061524D" w:rsidP="00391D5B">
            <w:pPr>
              <w:jc w:val="center"/>
              <w:rPr>
                <w:rFonts w:cstheme="minorHAnsi"/>
                <w:szCs w:val="20"/>
              </w:rPr>
            </w:pPr>
            <w:r w:rsidRPr="00283A38">
              <w:rPr>
                <w:rFonts w:cstheme="minorHAnsi"/>
                <w:szCs w:val="20"/>
              </w:rPr>
              <w:t>•</w:t>
            </w:r>
          </w:p>
        </w:tc>
        <w:tc>
          <w:tcPr>
            <w:tcW w:w="990" w:type="dxa"/>
          </w:tcPr>
          <w:p w14:paraId="075D89BC" w14:textId="77777777" w:rsidR="0061524D" w:rsidRPr="00283A38" w:rsidRDefault="0061524D" w:rsidP="00391D5B">
            <w:pPr>
              <w:jc w:val="center"/>
              <w:rPr>
                <w:rFonts w:cstheme="minorHAnsi"/>
                <w:szCs w:val="20"/>
              </w:rPr>
            </w:pPr>
          </w:p>
        </w:tc>
        <w:tc>
          <w:tcPr>
            <w:tcW w:w="990" w:type="dxa"/>
          </w:tcPr>
          <w:p w14:paraId="6D11AD5B" w14:textId="77777777" w:rsidR="0061524D" w:rsidRPr="00283A38" w:rsidRDefault="0061524D" w:rsidP="00391D5B">
            <w:pPr>
              <w:jc w:val="center"/>
              <w:rPr>
                <w:rFonts w:cstheme="minorHAnsi"/>
                <w:szCs w:val="20"/>
              </w:rPr>
            </w:pPr>
          </w:p>
        </w:tc>
        <w:tc>
          <w:tcPr>
            <w:tcW w:w="1103" w:type="dxa"/>
          </w:tcPr>
          <w:p w14:paraId="5966AC64" w14:textId="77777777" w:rsidR="0061524D" w:rsidRPr="00283A38" w:rsidRDefault="0061524D" w:rsidP="00391D5B">
            <w:pPr>
              <w:jc w:val="center"/>
              <w:rPr>
                <w:rFonts w:cstheme="minorHAnsi"/>
                <w:szCs w:val="20"/>
              </w:rPr>
            </w:pPr>
          </w:p>
        </w:tc>
        <w:tc>
          <w:tcPr>
            <w:tcW w:w="1103" w:type="dxa"/>
          </w:tcPr>
          <w:p w14:paraId="739F4D9D" w14:textId="77777777" w:rsidR="0061524D" w:rsidRPr="00283A38" w:rsidRDefault="0061524D" w:rsidP="00391D5B">
            <w:pPr>
              <w:jc w:val="center"/>
              <w:rPr>
                <w:rFonts w:cstheme="minorHAnsi"/>
                <w:szCs w:val="20"/>
              </w:rPr>
            </w:pPr>
          </w:p>
        </w:tc>
      </w:tr>
      <w:tr w:rsidR="0061524D" w:rsidRPr="00487927" w14:paraId="46439D3A" w14:textId="27249A04" w:rsidTr="0061524D">
        <w:tc>
          <w:tcPr>
            <w:tcW w:w="1255" w:type="dxa"/>
            <w:tcBorders>
              <w:bottom w:val="single" w:sz="4" w:space="0" w:color="auto"/>
            </w:tcBorders>
          </w:tcPr>
          <w:p w14:paraId="1EEF761A" w14:textId="6B9A3B4B" w:rsidR="0061524D" w:rsidRDefault="0061524D"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0592A5C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65EE8FB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C0C6A2D"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5351FC24"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B42C8F9" w14:textId="77777777" w:rsidR="0061524D" w:rsidRPr="00487927" w:rsidRDefault="0061524D" w:rsidP="00391D5B">
            <w:pPr>
              <w:jc w:val="center"/>
              <w:rPr>
                <w:rFonts w:cstheme="minorHAnsi"/>
                <w:szCs w:val="20"/>
              </w:rPr>
            </w:pPr>
          </w:p>
        </w:tc>
        <w:tc>
          <w:tcPr>
            <w:tcW w:w="1080" w:type="dxa"/>
            <w:tcBorders>
              <w:bottom w:val="single" w:sz="4" w:space="0" w:color="auto"/>
            </w:tcBorders>
          </w:tcPr>
          <w:p w14:paraId="1C24AE68" w14:textId="00FD5046" w:rsidR="0061524D" w:rsidRPr="00283A38" w:rsidRDefault="0061524D"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287EFFE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6B644C9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42354692" w14:textId="77777777" w:rsidR="0061524D" w:rsidRPr="00283A38" w:rsidRDefault="0061524D" w:rsidP="00391D5B">
            <w:pPr>
              <w:jc w:val="center"/>
              <w:rPr>
                <w:rFonts w:cstheme="minorHAnsi"/>
                <w:szCs w:val="20"/>
              </w:rPr>
            </w:pPr>
          </w:p>
        </w:tc>
      </w:tr>
      <w:tr w:rsidR="0061524D" w:rsidRPr="00487927" w14:paraId="79226F31" w14:textId="10F35AEF" w:rsidTr="0061524D">
        <w:tc>
          <w:tcPr>
            <w:tcW w:w="1255" w:type="dxa"/>
            <w:shd w:val="clear" w:color="auto" w:fill="FFFFFF" w:themeFill="background1"/>
          </w:tcPr>
          <w:p w14:paraId="5C3C81B5" w14:textId="3AD3E3B5" w:rsidR="0061524D" w:rsidRPr="00CA3296" w:rsidRDefault="0061524D"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E856992"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1F2FDC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0A3C717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BD94FC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AD72B16"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5B9CCCFF" w14:textId="62F3E6CD"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8EDC57E"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34ECB1E4"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2F440A3" w14:textId="77777777" w:rsidR="0061524D" w:rsidRPr="001B2204" w:rsidRDefault="0061524D" w:rsidP="00D92B57">
            <w:pPr>
              <w:jc w:val="center"/>
              <w:rPr>
                <w:rFonts w:cstheme="minorHAnsi"/>
                <w:bCs/>
                <w:sz w:val="18"/>
                <w:szCs w:val="18"/>
              </w:rPr>
            </w:pPr>
          </w:p>
        </w:tc>
      </w:tr>
      <w:tr w:rsidR="0061524D" w:rsidRPr="00487927" w14:paraId="15A49777" w14:textId="33F8AF16" w:rsidTr="0061524D">
        <w:tc>
          <w:tcPr>
            <w:tcW w:w="1255" w:type="dxa"/>
            <w:shd w:val="clear" w:color="auto" w:fill="FFFFFF" w:themeFill="background1"/>
          </w:tcPr>
          <w:p w14:paraId="7BE26CA0" w14:textId="3B47E391" w:rsidR="0061524D" w:rsidRPr="00CA3296" w:rsidRDefault="0061524D" w:rsidP="00D92B57">
            <w:pPr>
              <w:jc w:val="center"/>
              <w:rPr>
                <w:bCs/>
                <w:szCs w:val="20"/>
              </w:rPr>
            </w:pPr>
            <w:r>
              <w:rPr>
                <w:bCs/>
                <w:szCs w:val="20"/>
              </w:rPr>
              <w:t>2021-10</w:t>
            </w:r>
          </w:p>
        </w:tc>
        <w:tc>
          <w:tcPr>
            <w:tcW w:w="990" w:type="dxa"/>
            <w:shd w:val="clear" w:color="auto" w:fill="FFFFFF" w:themeFill="background1"/>
          </w:tcPr>
          <w:p w14:paraId="386E3D39"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782F7A5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07626A3"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FB527EF"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3C9EB2B"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44FA750"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6ED287F8" w14:textId="41EA3870"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0DEF39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5006A4E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661B77B" w14:textId="77777777" w:rsidR="0061524D" w:rsidRPr="001B2204" w:rsidRDefault="0061524D" w:rsidP="00D92B57">
            <w:pPr>
              <w:jc w:val="center"/>
              <w:rPr>
                <w:rFonts w:cstheme="minorHAnsi"/>
                <w:bCs/>
                <w:sz w:val="18"/>
                <w:szCs w:val="18"/>
              </w:rPr>
            </w:pPr>
          </w:p>
        </w:tc>
      </w:tr>
      <w:tr w:rsidR="0061524D" w:rsidRPr="00487927" w14:paraId="17DF4FFE" w14:textId="46AD9C1C" w:rsidTr="0061524D">
        <w:tc>
          <w:tcPr>
            <w:tcW w:w="1255" w:type="dxa"/>
            <w:shd w:val="clear" w:color="auto" w:fill="D6E3BC" w:themeFill="accent3" w:themeFillTint="66"/>
          </w:tcPr>
          <w:p w14:paraId="0FEA0B93" w14:textId="6A3F091A" w:rsidR="0061524D" w:rsidRPr="007B756C" w:rsidRDefault="0061524D" w:rsidP="00D92B57">
            <w:pPr>
              <w:jc w:val="center"/>
              <w:rPr>
                <w:b/>
                <w:szCs w:val="20"/>
              </w:rPr>
            </w:pPr>
            <w:bookmarkStart w:id="94" w:name="_Hlk96932351"/>
            <w:r>
              <w:rPr>
                <w:b/>
                <w:szCs w:val="20"/>
              </w:rPr>
              <w:t>Secure</w:t>
            </w:r>
          </w:p>
        </w:tc>
        <w:tc>
          <w:tcPr>
            <w:tcW w:w="990" w:type="dxa"/>
            <w:shd w:val="clear" w:color="auto" w:fill="D6E3BC" w:themeFill="accent3" w:themeFillTint="66"/>
          </w:tcPr>
          <w:p w14:paraId="20CAB65C" w14:textId="17C88D11" w:rsidR="0061524D" w:rsidRPr="001B2204" w:rsidRDefault="0061524D"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61524D" w:rsidRPr="001B2204" w:rsidRDefault="0061524D"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61524D" w:rsidRPr="001B2204" w:rsidRDefault="0061524D"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61524D" w:rsidRPr="001B2204" w:rsidRDefault="0061524D"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61524D" w:rsidRPr="001B2204" w:rsidRDefault="0061524D"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61524D" w:rsidRPr="001B2204" w:rsidRDefault="0061524D"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61524D" w:rsidRPr="001B2204" w:rsidRDefault="0061524D"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61524D" w:rsidRPr="001B2204" w:rsidRDefault="0061524D" w:rsidP="00D92B57">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78234" w14:textId="157FC184" w:rsidR="0061524D" w:rsidRPr="001B2204" w:rsidRDefault="0061524D" w:rsidP="00D92B57">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3B2C0A6" w14:textId="655E0E3E" w:rsidR="0061524D" w:rsidRDefault="0061524D" w:rsidP="00D92B57">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D4AC2F4" w14:textId="3ABF5146" w:rsidR="0061524D" w:rsidRDefault="0061524D" w:rsidP="00D92B57">
            <w:pPr>
              <w:jc w:val="center"/>
              <w:rPr>
                <w:rFonts w:cstheme="minorHAnsi"/>
                <w:bCs/>
                <w:sz w:val="18"/>
                <w:szCs w:val="18"/>
              </w:rPr>
            </w:pPr>
            <w:r>
              <w:rPr>
                <w:rFonts w:cstheme="minorHAnsi"/>
                <w:bCs/>
                <w:sz w:val="18"/>
                <w:szCs w:val="18"/>
              </w:rPr>
              <w:t>Suite 11</w:t>
            </w:r>
          </w:p>
        </w:tc>
      </w:tr>
      <w:bookmarkEnd w:id="94"/>
      <w:tr w:rsidR="0061524D" w:rsidRPr="00487927" w14:paraId="59427289" w14:textId="2863E944" w:rsidTr="0061524D">
        <w:tc>
          <w:tcPr>
            <w:tcW w:w="1255" w:type="dxa"/>
          </w:tcPr>
          <w:p w14:paraId="20F6A2F4" w14:textId="0B369579" w:rsidR="0061524D" w:rsidRDefault="0061524D" w:rsidP="00D92B57">
            <w:pPr>
              <w:jc w:val="center"/>
              <w:rPr>
                <w:szCs w:val="20"/>
              </w:rPr>
            </w:pPr>
            <w:r>
              <w:rPr>
                <w:szCs w:val="20"/>
              </w:rPr>
              <w:t>2101_01</w:t>
            </w:r>
          </w:p>
        </w:tc>
        <w:tc>
          <w:tcPr>
            <w:tcW w:w="990" w:type="dxa"/>
          </w:tcPr>
          <w:p w14:paraId="30D62E3A" w14:textId="77777777" w:rsidR="0061524D" w:rsidRPr="00283A38" w:rsidRDefault="0061524D" w:rsidP="00D92B57">
            <w:pPr>
              <w:jc w:val="center"/>
              <w:rPr>
                <w:rFonts w:cstheme="minorHAnsi"/>
                <w:szCs w:val="20"/>
              </w:rPr>
            </w:pPr>
          </w:p>
        </w:tc>
        <w:tc>
          <w:tcPr>
            <w:tcW w:w="990" w:type="dxa"/>
          </w:tcPr>
          <w:p w14:paraId="23B83AC4" w14:textId="77777777" w:rsidR="0061524D" w:rsidRPr="00487927" w:rsidRDefault="0061524D" w:rsidP="00D92B57">
            <w:pPr>
              <w:jc w:val="center"/>
              <w:rPr>
                <w:rFonts w:cstheme="minorHAnsi"/>
                <w:szCs w:val="20"/>
              </w:rPr>
            </w:pPr>
          </w:p>
        </w:tc>
        <w:tc>
          <w:tcPr>
            <w:tcW w:w="990" w:type="dxa"/>
          </w:tcPr>
          <w:p w14:paraId="6DB346EB" w14:textId="77777777" w:rsidR="0061524D" w:rsidRPr="00487927" w:rsidRDefault="0061524D" w:rsidP="00D92B57">
            <w:pPr>
              <w:jc w:val="center"/>
              <w:rPr>
                <w:rFonts w:cstheme="minorHAnsi"/>
                <w:szCs w:val="20"/>
              </w:rPr>
            </w:pPr>
          </w:p>
        </w:tc>
        <w:tc>
          <w:tcPr>
            <w:tcW w:w="990" w:type="dxa"/>
          </w:tcPr>
          <w:p w14:paraId="11B49DC9" w14:textId="77777777" w:rsidR="0061524D" w:rsidRPr="00487927" w:rsidRDefault="0061524D" w:rsidP="00D92B57">
            <w:pPr>
              <w:jc w:val="center"/>
              <w:rPr>
                <w:rFonts w:cstheme="minorHAnsi"/>
                <w:szCs w:val="20"/>
              </w:rPr>
            </w:pPr>
          </w:p>
        </w:tc>
        <w:tc>
          <w:tcPr>
            <w:tcW w:w="990" w:type="dxa"/>
          </w:tcPr>
          <w:p w14:paraId="5915D799" w14:textId="77777777" w:rsidR="0061524D" w:rsidRPr="00487927" w:rsidRDefault="0061524D" w:rsidP="00D92B57">
            <w:pPr>
              <w:jc w:val="center"/>
              <w:rPr>
                <w:rFonts w:cstheme="minorHAnsi"/>
                <w:szCs w:val="20"/>
              </w:rPr>
            </w:pPr>
          </w:p>
        </w:tc>
        <w:tc>
          <w:tcPr>
            <w:tcW w:w="990" w:type="dxa"/>
          </w:tcPr>
          <w:p w14:paraId="35FCEF89" w14:textId="77777777" w:rsidR="0061524D" w:rsidRPr="00487927" w:rsidRDefault="0061524D" w:rsidP="00D92B57">
            <w:pPr>
              <w:jc w:val="center"/>
              <w:rPr>
                <w:rFonts w:cstheme="minorHAnsi"/>
                <w:szCs w:val="20"/>
              </w:rPr>
            </w:pPr>
          </w:p>
        </w:tc>
        <w:tc>
          <w:tcPr>
            <w:tcW w:w="1080" w:type="dxa"/>
          </w:tcPr>
          <w:p w14:paraId="437E2446" w14:textId="700E22F7" w:rsidR="0061524D" w:rsidRPr="00283A38" w:rsidRDefault="0061524D" w:rsidP="00D92B57">
            <w:pPr>
              <w:jc w:val="center"/>
              <w:rPr>
                <w:rFonts w:cstheme="minorHAnsi"/>
                <w:szCs w:val="20"/>
              </w:rPr>
            </w:pPr>
          </w:p>
        </w:tc>
        <w:tc>
          <w:tcPr>
            <w:tcW w:w="990" w:type="dxa"/>
          </w:tcPr>
          <w:p w14:paraId="0B6257AC" w14:textId="35D9D7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2A09B7B7" w14:textId="77777777" w:rsidR="0061524D" w:rsidRPr="00283A38" w:rsidRDefault="0061524D" w:rsidP="00D92B57">
            <w:pPr>
              <w:jc w:val="center"/>
              <w:rPr>
                <w:rFonts w:cstheme="minorHAnsi"/>
                <w:szCs w:val="20"/>
              </w:rPr>
            </w:pPr>
          </w:p>
        </w:tc>
        <w:tc>
          <w:tcPr>
            <w:tcW w:w="1103" w:type="dxa"/>
          </w:tcPr>
          <w:p w14:paraId="729DD68A" w14:textId="77777777" w:rsidR="0061524D" w:rsidRPr="00283A38" w:rsidRDefault="0061524D" w:rsidP="00D92B57">
            <w:pPr>
              <w:jc w:val="center"/>
              <w:rPr>
                <w:rFonts w:cstheme="minorHAnsi"/>
                <w:szCs w:val="20"/>
              </w:rPr>
            </w:pPr>
          </w:p>
        </w:tc>
        <w:tc>
          <w:tcPr>
            <w:tcW w:w="1103" w:type="dxa"/>
          </w:tcPr>
          <w:p w14:paraId="1BF89206" w14:textId="77777777" w:rsidR="0061524D" w:rsidRPr="00283A38" w:rsidRDefault="0061524D" w:rsidP="00D92B57">
            <w:pPr>
              <w:jc w:val="center"/>
              <w:rPr>
                <w:rFonts w:cstheme="minorHAnsi"/>
                <w:szCs w:val="20"/>
              </w:rPr>
            </w:pPr>
          </w:p>
        </w:tc>
      </w:tr>
      <w:tr w:rsidR="0061524D" w:rsidRPr="00487927" w14:paraId="116665A9" w14:textId="4B4AD16D" w:rsidTr="0061524D">
        <w:tc>
          <w:tcPr>
            <w:tcW w:w="1255" w:type="dxa"/>
          </w:tcPr>
          <w:p w14:paraId="63DC7BE7" w14:textId="6E6FFE04" w:rsidR="0061524D" w:rsidRDefault="0061524D" w:rsidP="00D92B57">
            <w:pPr>
              <w:jc w:val="center"/>
              <w:rPr>
                <w:szCs w:val="20"/>
              </w:rPr>
            </w:pPr>
            <w:r>
              <w:rPr>
                <w:szCs w:val="20"/>
              </w:rPr>
              <w:t>2101_02</w:t>
            </w:r>
          </w:p>
        </w:tc>
        <w:tc>
          <w:tcPr>
            <w:tcW w:w="990" w:type="dxa"/>
          </w:tcPr>
          <w:p w14:paraId="1C8A32AC" w14:textId="77777777" w:rsidR="0061524D" w:rsidRPr="00283A38" w:rsidRDefault="0061524D" w:rsidP="00D92B57">
            <w:pPr>
              <w:jc w:val="center"/>
              <w:rPr>
                <w:rFonts w:cstheme="minorHAnsi"/>
                <w:szCs w:val="20"/>
              </w:rPr>
            </w:pPr>
          </w:p>
        </w:tc>
        <w:tc>
          <w:tcPr>
            <w:tcW w:w="990" w:type="dxa"/>
          </w:tcPr>
          <w:p w14:paraId="7CC6BD95" w14:textId="77777777" w:rsidR="0061524D" w:rsidRPr="00487927" w:rsidRDefault="0061524D" w:rsidP="00D92B57">
            <w:pPr>
              <w:jc w:val="center"/>
              <w:rPr>
                <w:rFonts w:cstheme="minorHAnsi"/>
                <w:szCs w:val="20"/>
              </w:rPr>
            </w:pPr>
          </w:p>
        </w:tc>
        <w:tc>
          <w:tcPr>
            <w:tcW w:w="990" w:type="dxa"/>
          </w:tcPr>
          <w:p w14:paraId="6F63F9CF" w14:textId="77777777" w:rsidR="0061524D" w:rsidRPr="00487927" w:rsidRDefault="0061524D" w:rsidP="00D92B57">
            <w:pPr>
              <w:jc w:val="center"/>
              <w:rPr>
                <w:rFonts w:cstheme="minorHAnsi"/>
                <w:szCs w:val="20"/>
              </w:rPr>
            </w:pPr>
          </w:p>
        </w:tc>
        <w:tc>
          <w:tcPr>
            <w:tcW w:w="990" w:type="dxa"/>
          </w:tcPr>
          <w:p w14:paraId="69735DA0" w14:textId="77777777" w:rsidR="0061524D" w:rsidRPr="00487927" w:rsidRDefault="0061524D" w:rsidP="00D92B57">
            <w:pPr>
              <w:jc w:val="center"/>
              <w:rPr>
                <w:rFonts w:cstheme="minorHAnsi"/>
                <w:szCs w:val="20"/>
              </w:rPr>
            </w:pPr>
          </w:p>
        </w:tc>
        <w:tc>
          <w:tcPr>
            <w:tcW w:w="990" w:type="dxa"/>
          </w:tcPr>
          <w:p w14:paraId="09DBC4D4" w14:textId="77777777" w:rsidR="0061524D" w:rsidRPr="00487927" w:rsidRDefault="0061524D" w:rsidP="00D92B57">
            <w:pPr>
              <w:jc w:val="center"/>
              <w:rPr>
                <w:rFonts w:cstheme="minorHAnsi"/>
                <w:szCs w:val="20"/>
              </w:rPr>
            </w:pPr>
          </w:p>
        </w:tc>
        <w:tc>
          <w:tcPr>
            <w:tcW w:w="990" w:type="dxa"/>
          </w:tcPr>
          <w:p w14:paraId="4F1ABC9A" w14:textId="77777777" w:rsidR="0061524D" w:rsidRPr="00487927" w:rsidRDefault="0061524D" w:rsidP="00D92B57">
            <w:pPr>
              <w:jc w:val="center"/>
              <w:rPr>
                <w:rFonts w:cstheme="minorHAnsi"/>
                <w:szCs w:val="20"/>
              </w:rPr>
            </w:pPr>
          </w:p>
        </w:tc>
        <w:tc>
          <w:tcPr>
            <w:tcW w:w="1080" w:type="dxa"/>
          </w:tcPr>
          <w:p w14:paraId="4FC233A4" w14:textId="77777777" w:rsidR="0061524D" w:rsidRPr="00283A38" w:rsidDel="00B92203" w:rsidRDefault="0061524D" w:rsidP="00D92B57">
            <w:pPr>
              <w:jc w:val="center"/>
              <w:rPr>
                <w:rFonts w:cstheme="minorHAnsi"/>
                <w:szCs w:val="20"/>
              </w:rPr>
            </w:pPr>
          </w:p>
        </w:tc>
        <w:tc>
          <w:tcPr>
            <w:tcW w:w="990" w:type="dxa"/>
          </w:tcPr>
          <w:p w14:paraId="6843F04B" w14:textId="315372EE" w:rsidR="0061524D" w:rsidRPr="00283A38" w:rsidRDefault="0061524D" w:rsidP="00D92B57">
            <w:pPr>
              <w:jc w:val="center"/>
              <w:rPr>
                <w:rFonts w:cstheme="minorHAnsi"/>
                <w:szCs w:val="20"/>
              </w:rPr>
            </w:pPr>
            <w:r w:rsidRPr="00283A38">
              <w:rPr>
                <w:rFonts w:cstheme="minorHAnsi"/>
                <w:szCs w:val="20"/>
              </w:rPr>
              <w:t>•</w:t>
            </w:r>
          </w:p>
        </w:tc>
        <w:tc>
          <w:tcPr>
            <w:tcW w:w="990" w:type="dxa"/>
          </w:tcPr>
          <w:p w14:paraId="270E78AA" w14:textId="77777777" w:rsidR="0061524D" w:rsidRPr="00283A38" w:rsidRDefault="0061524D" w:rsidP="00D92B57">
            <w:pPr>
              <w:jc w:val="center"/>
              <w:rPr>
                <w:rFonts w:cstheme="minorHAnsi"/>
                <w:szCs w:val="20"/>
              </w:rPr>
            </w:pPr>
          </w:p>
        </w:tc>
        <w:tc>
          <w:tcPr>
            <w:tcW w:w="1103" w:type="dxa"/>
          </w:tcPr>
          <w:p w14:paraId="22A80CED" w14:textId="77777777" w:rsidR="0061524D" w:rsidRPr="00283A38" w:rsidRDefault="0061524D" w:rsidP="00D92B57">
            <w:pPr>
              <w:jc w:val="center"/>
              <w:rPr>
                <w:rFonts w:cstheme="minorHAnsi"/>
                <w:szCs w:val="20"/>
              </w:rPr>
            </w:pPr>
          </w:p>
        </w:tc>
        <w:tc>
          <w:tcPr>
            <w:tcW w:w="1103" w:type="dxa"/>
          </w:tcPr>
          <w:p w14:paraId="105114CC" w14:textId="77777777" w:rsidR="0061524D" w:rsidRPr="00283A38" w:rsidRDefault="0061524D" w:rsidP="00D92B57">
            <w:pPr>
              <w:jc w:val="center"/>
              <w:rPr>
                <w:rFonts w:cstheme="minorHAnsi"/>
                <w:szCs w:val="20"/>
              </w:rPr>
            </w:pPr>
          </w:p>
        </w:tc>
      </w:tr>
      <w:tr w:rsidR="0061524D" w:rsidRPr="00487927" w14:paraId="154F9958" w14:textId="65E2551A" w:rsidTr="0061524D">
        <w:tc>
          <w:tcPr>
            <w:tcW w:w="1255" w:type="dxa"/>
          </w:tcPr>
          <w:p w14:paraId="16DC8907" w14:textId="5598175F" w:rsidR="0061524D" w:rsidRDefault="0061524D" w:rsidP="00D92B57">
            <w:pPr>
              <w:jc w:val="center"/>
              <w:rPr>
                <w:szCs w:val="20"/>
              </w:rPr>
            </w:pPr>
            <w:r>
              <w:rPr>
                <w:szCs w:val="20"/>
              </w:rPr>
              <w:t>2101_03</w:t>
            </w:r>
          </w:p>
        </w:tc>
        <w:tc>
          <w:tcPr>
            <w:tcW w:w="990" w:type="dxa"/>
          </w:tcPr>
          <w:p w14:paraId="258198CD" w14:textId="77777777" w:rsidR="0061524D" w:rsidRPr="00283A38" w:rsidRDefault="0061524D" w:rsidP="00D92B57">
            <w:pPr>
              <w:jc w:val="center"/>
              <w:rPr>
                <w:rFonts w:cstheme="minorHAnsi"/>
                <w:szCs w:val="20"/>
              </w:rPr>
            </w:pPr>
          </w:p>
        </w:tc>
        <w:tc>
          <w:tcPr>
            <w:tcW w:w="990" w:type="dxa"/>
          </w:tcPr>
          <w:p w14:paraId="77CFC058" w14:textId="77777777" w:rsidR="0061524D" w:rsidRPr="00487927" w:rsidRDefault="0061524D" w:rsidP="00D92B57">
            <w:pPr>
              <w:jc w:val="center"/>
              <w:rPr>
                <w:rFonts w:cstheme="minorHAnsi"/>
                <w:szCs w:val="20"/>
              </w:rPr>
            </w:pPr>
          </w:p>
        </w:tc>
        <w:tc>
          <w:tcPr>
            <w:tcW w:w="990" w:type="dxa"/>
          </w:tcPr>
          <w:p w14:paraId="7812E1EE" w14:textId="77777777" w:rsidR="0061524D" w:rsidRPr="00487927" w:rsidRDefault="0061524D" w:rsidP="00D92B57">
            <w:pPr>
              <w:jc w:val="center"/>
              <w:rPr>
                <w:rFonts w:cstheme="minorHAnsi"/>
                <w:szCs w:val="20"/>
              </w:rPr>
            </w:pPr>
          </w:p>
        </w:tc>
        <w:tc>
          <w:tcPr>
            <w:tcW w:w="990" w:type="dxa"/>
          </w:tcPr>
          <w:p w14:paraId="0772724F" w14:textId="77777777" w:rsidR="0061524D" w:rsidRPr="00487927" w:rsidRDefault="0061524D" w:rsidP="00D92B57">
            <w:pPr>
              <w:jc w:val="center"/>
              <w:rPr>
                <w:rFonts w:cstheme="minorHAnsi"/>
                <w:szCs w:val="20"/>
              </w:rPr>
            </w:pPr>
          </w:p>
        </w:tc>
        <w:tc>
          <w:tcPr>
            <w:tcW w:w="990" w:type="dxa"/>
          </w:tcPr>
          <w:p w14:paraId="4C97E424" w14:textId="77777777" w:rsidR="0061524D" w:rsidRPr="00487927" w:rsidRDefault="0061524D" w:rsidP="00D92B57">
            <w:pPr>
              <w:jc w:val="center"/>
              <w:rPr>
                <w:rFonts w:cstheme="minorHAnsi"/>
                <w:szCs w:val="20"/>
              </w:rPr>
            </w:pPr>
          </w:p>
        </w:tc>
        <w:tc>
          <w:tcPr>
            <w:tcW w:w="990" w:type="dxa"/>
          </w:tcPr>
          <w:p w14:paraId="7A180FB1" w14:textId="77777777" w:rsidR="0061524D" w:rsidRPr="00487927" w:rsidRDefault="0061524D" w:rsidP="00D92B57">
            <w:pPr>
              <w:jc w:val="center"/>
              <w:rPr>
                <w:rFonts w:cstheme="minorHAnsi"/>
                <w:szCs w:val="20"/>
              </w:rPr>
            </w:pPr>
          </w:p>
        </w:tc>
        <w:tc>
          <w:tcPr>
            <w:tcW w:w="1080" w:type="dxa"/>
          </w:tcPr>
          <w:p w14:paraId="081EF89C" w14:textId="77777777" w:rsidR="0061524D" w:rsidRPr="00283A38" w:rsidDel="00B92203" w:rsidRDefault="0061524D" w:rsidP="00D92B57">
            <w:pPr>
              <w:jc w:val="center"/>
              <w:rPr>
                <w:rFonts w:cstheme="minorHAnsi"/>
                <w:szCs w:val="20"/>
              </w:rPr>
            </w:pPr>
          </w:p>
        </w:tc>
        <w:tc>
          <w:tcPr>
            <w:tcW w:w="990" w:type="dxa"/>
          </w:tcPr>
          <w:p w14:paraId="27341D2A" w14:textId="696CEA6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7D20FB7" w14:textId="77777777" w:rsidR="0061524D" w:rsidRPr="00283A38" w:rsidRDefault="0061524D" w:rsidP="00D92B57">
            <w:pPr>
              <w:jc w:val="center"/>
              <w:rPr>
                <w:rFonts w:cstheme="minorHAnsi"/>
                <w:szCs w:val="20"/>
              </w:rPr>
            </w:pPr>
          </w:p>
        </w:tc>
        <w:tc>
          <w:tcPr>
            <w:tcW w:w="1103" w:type="dxa"/>
          </w:tcPr>
          <w:p w14:paraId="60C3475F" w14:textId="77777777" w:rsidR="0061524D" w:rsidRPr="00283A38" w:rsidRDefault="0061524D" w:rsidP="00D92B57">
            <w:pPr>
              <w:jc w:val="center"/>
              <w:rPr>
                <w:rFonts w:cstheme="minorHAnsi"/>
                <w:szCs w:val="20"/>
              </w:rPr>
            </w:pPr>
          </w:p>
        </w:tc>
        <w:tc>
          <w:tcPr>
            <w:tcW w:w="1103" w:type="dxa"/>
          </w:tcPr>
          <w:p w14:paraId="36E7C6A6" w14:textId="77777777" w:rsidR="0061524D" w:rsidRPr="00283A38" w:rsidRDefault="0061524D" w:rsidP="00D92B57">
            <w:pPr>
              <w:jc w:val="center"/>
              <w:rPr>
                <w:rFonts w:cstheme="minorHAnsi"/>
                <w:szCs w:val="20"/>
              </w:rPr>
            </w:pPr>
          </w:p>
        </w:tc>
      </w:tr>
      <w:tr w:rsidR="0061524D" w:rsidRPr="00487927" w14:paraId="69526401" w14:textId="7EB7CCEA" w:rsidTr="0061524D">
        <w:tc>
          <w:tcPr>
            <w:tcW w:w="1255" w:type="dxa"/>
          </w:tcPr>
          <w:p w14:paraId="0E3D2FC0" w14:textId="201626DD" w:rsidR="0061524D" w:rsidRDefault="0061524D" w:rsidP="00D92B57">
            <w:pPr>
              <w:jc w:val="center"/>
              <w:rPr>
                <w:szCs w:val="20"/>
              </w:rPr>
            </w:pPr>
            <w:r>
              <w:rPr>
                <w:szCs w:val="20"/>
              </w:rPr>
              <w:t>2102_01</w:t>
            </w:r>
          </w:p>
        </w:tc>
        <w:tc>
          <w:tcPr>
            <w:tcW w:w="990" w:type="dxa"/>
          </w:tcPr>
          <w:p w14:paraId="5C5D8F85" w14:textId="77777777" w:rsidR="0061524D" w:rsidRPr="00283A38" w:rsidRDefault="0061524D" w:rsidP="00D92B57">
            <w:pPr>
              <w:jc w:val="center"/>
              <w:rPr>
                <w:rFonts w:cstheme="minorHAnsi"/>
                <w:szCs w:val="20"/>
              </w:rPr>
            </w:pPr>
          </w:p>
        </w:tc>
        <w:tc>
          <w:tcPr>
            <w:tcW w:w="990" w:type="dxa"/>
          </w:tcPr>
          <w:p w14:paraId="0C57D90E" w14:textId="77777777" w:rsidR="0061524D" w:rsidRPr="00487927" w:rsidRDefault="0061524D" w:rsidP="00D92B57">
            <w:pPr>
              <w:jc w:val="center"/>
              <w:rPr>
                <w:rFonts w:cstheme="minorHAnsi"/>
                <w:szCs w:val="20"/>
              </w:rPr>
            </w:pPr>
          </w:p>
        </w:tc>
        <w:tc>
          <w:tcPr>
            <w:tcW w:w="990" w:type="dxa"/>
          </w:tcPr>
          <w:p w14:paraId="212EAB9B" w14:textId="77777777" w:rsidR="0061524D" w:rsidRPr="00487927" w:rsidRDefault="0061524D" w:rsidP="00D92B57">
            <w:pPr>
              <w:jc w:val="center"/>
              <w:rPr>
                <w:rFonts w:cstheme="minorHAnsi"/>
                <w:szCs w:val="20"/>
              </w:rPr>
            </w:pPr>
          </w:p>
        </w:tc>
        <w:tc>
          <w:tcPr>
            <w:tcW w:w="990" w:type="dxa"/>
          </w:tcPr>
          <w:p w14:paraId="167A11A8" w14:textId="77777777" w:rsidR="0061524D" w:rsidRPr="00487927" w:rsidRDefault="0061524D" w:rsidP="00D92B57">
            <w:pPr>
              <w:jc w:val="center"/>
              <w:rPr>
                <w:rFonts w:cstheme="minorHAnsi"/>
                <w:szCs w:val="20"/>
              </w:rPr>
            </w:pPr>
          </w:p>
        </w:tc>
        <w:tc>
          <w:tcPr>
            <w:tcW w:w="990" w:type="dxa"/>
          </w:tcPr>
          <w:p w14:paraId="64042449" w14:textId="77777777" w:rsidR="0061524D" w:rsidRPr="00487927" w:rsidRDefault="0061524D" w:rsidP="00D92B57">
            <w:pPr>
              <w:jc w:val="center"/>
              <w:rPr>
                <w:rFonts w:cstheme="minorHAnsi"/>
                <w:szCs w:val="20"/>
              </w:rPr>
            </w:pPr>
          </w:p>
        </w:tc>
        <w:tc>
          <w:tcPr>
            <w:tcW w:w="990" w:type="dxa"/>
          </w:tcPr>
          <w:p w14:paraId="0DF0DE96" w14:textId="77777777" w:rsidR="0061524D" w:rsidRPr="00487927" w:rsidRDefault="0061524D" w:rsidP="00D92B57">
            <w:pPr>
              <w:jc w:val="center"/>
              <w:rPr>
                <w:rFonts w:cstheme="minorHAnsi"/>
                <w:szCs w:val="20"/>
              </w:rPr>
            </w:pPr>
          </w:p>
        </w:tc>
        <w:tc>
          <w:tcPr>
            <w:tcW w:w="1080" w:type="dxa"/>
          </w:tcPr>
          <w:p w14:paraId="6C97E0B4" w14:textId="77777777" w:rsidR="0061524D" w:rsidRPr="00283A38" w:rsidDel="00B92203" w:rsidRDefault="0061524D" w:rsidP="00D92B57">
            <w:pPr>
              <w:jc w:val="center"/>
              <w:rPr>
                <w:rFonts w:cstheme="minorHAnsi"/>
                <w:szCs w:val="20"/>
              </w:rPr>
            </w:pPr>
          </w:p>
        </w:tc>
        <w:tc>
          <w:tcPr>
            <w:tcW w:w="990" w:type="dxa"/>
          </w:tcPr>
          <w:p w14:paraId="19944CC8" w14:textId="43462CDF" w:rsidR="0061524D" w:rsidRPr="00283A38" w:rsidRDefault="0061524D" w:rsidP="00D92B57">
            <w:pPr>
              <w:jc w:val="center"/>
              <w:rPr>
                <w:rFonts w:cstheme="minorHAnsi"/>
                <w:szCs w:val="20"/>
              </w:rPr>
            </w:pPr>
            <w:r w:rsidRPr="00283A38">
              <w:rPr>
                <w:rFonts w:cstheme="minorHAnsi"/>
                <w:szCs w:val="20"/>
              </w:rPr>
              <w:t>•</w:t>
            </w:r>
          </w:p>
        </w:tc>
        <w:tc>
          <w:tcPr>
            <w:tcW w:w="990" w:type="dxa"/>
          </w:tcPr>
          <w:p w14:paraId="5A33F216" w14:textId="77777777" w:rsidR="0061524D" w:rsidRPr="00283A38" w:rsidRDefault="0061524D" w:rsidP="00D92B57">
            <w:pPr>
              <w:jc w:val="center"/>
              <w:rPr>
                <w:rFonts w:cstheme="minorHAnsi"/>
                <w:szCs w:val="20"/>
              </w:rPr>
            </w:pPr>
          </w:p>
        </w:tc>
        <w:tc>
          <w:tcPr>
            <w:tcW w:w="1103" w:type="dxa"/>
          </w:tcPr>
          <w:p w14:paraId="19A7CC34" w14:textId="77777777" w:rsidR="0061524D" w:rsidRPr="00283A38" w:rsidRDefault="0061524D" w:rsidP="00D92B57">
            <w:pPr>
              <w:jc w:val="center"/>
              <w:rPr>
                <w:rFonts w:cstheme="minorHAnsi"/>
                <w:szCs w:val="20"/>
              </w:rPr>
            </w:pPr>
          </w:p>
        </w:tc>
        <w:tc>
          <w:tcPr>
            <w:tcW w:w="1103" w:type="dxa"/>
          </w:tcPr>
          <w:p w14:paraId="6C3D2618" w14:textId="77777777" w:rsidR="0061524D" w:rsidRPr="00283A38" w:rsidRDefault="0061524D" w:rsidP="00D92B57">
            <w:pPr>
              <w:jc w:val="center"/>
              <w:rPr>
                <w:rFonts w:cstheme="minorHAnsi"/>
                <w:szCs w:val="20"/>
              </w:rPr>
            </w:pPr>
          </w:p>
        </w:tc>
      </w:tr>
      <w:tr w:rsidR="0061524D" w:rsidRPr="00487927" w14:paraId="615C7BA9" w14:textId="7D9BD096" w:rsidTr="0061524D">
        <w:tc>
          <w:tcPr>
            <w:tcW w:w="1255" w:type="dxa"/>
          </w:tcPr>
          <w:p w14:paraId="1880A60C" w14:textId="01ACE493" w:rsidR="0061524D" w:rsidRDefault="0061524D" w:rsidP="00D92B57">
            <w:pPr>
              <w:jc w:val="center"/>
              <w:rPr>
                <w:szCs w:val="20"/>
              </w:rPr>
            </w:pPr>
            <w:r>
              <w:rPr>
                <w:szCs w:val="20"/>
              </w:rPr>
              <w:t>2102_02</w:t>
            </w:r>
          </w:p>
        </w:tc>
        <w:tc>
          <w:tcPr>
            <w:tcW w:w="990" w:type="dxa"/>
          </w:tcPr>
          <w:p w14:paraId="1A6ECDD6" w14:textId="77777777" w:rsidR="0061524D" w:rsidRPr="00283A38" w:rsidRDefault="0061524D" w:rsidP="00D92B57">
            <w:pPr>
              <w:jc w:val="center"/>
              <w:rPr>
                <w:rFonts w:cstheme="minorHAnsi"/>
                <w:szCs w:val="20"/>
              </w:rPr>
            </w:pPr>
          </w:p>
        </w:tc>
        <w:tc>
          <w:tcPr>
            <w:tcW w:w="990" w:type="dxa"/>
          </w:tcPr>
          <w:p w14:paraId="27DB5C6A" w14:textId="77777777" w:rsidR="0061524D" w:rsidRPr="00487927" w:rsidRDefault="0061524D" w:rsidP="00D92B57">
            <w:pPr>
              <w:jc w:val="center"/>
              <w:rPr>
                <w:rFonts w:cstheme="minorHAnsi"/>
                <w:szCs w:val="20"/>
              </w:rPr>
            </w:pPr>
          </w:p>
        </w:tc>
        <w:tc>
          <w:tcPr>
            <w:tcW w:w="990" w:type="dxa"/>
          </w:tcPr>
          <w:p w14:paraId="257527E6" w14:textId="77777777" w:rsidR="0061524D" w:rsidRPr="00487927" w:rsidRDefault="0061524D" w:rsidP="00D92B57">
            <w:pPr>
              <w:jc w:val="center"/>
              <w:rPr>
                <w:rFonts w:cstheme="minorHAnsi"/>
                <w:szCs w:val="20"/>
              </w:rPr>
            </w:pPr>
          </w:p>
        </w:tc>
        <w:tc>
          <w:tcPr>
            <w:tcW w:w="990" w:type="dxa"/>
          </w:tcPr>
          <w:p w14:paraId="1A8870C8" w14:textId="77777777" w:rsidR="0061524D" w:rsidRPr="00487927" w:rsidRDefault="0061524D" w:rsidP="00D92B57">
            <w:pPr>
              <w:jc w:val="center"/>
              <w:rPr>
                <w:rFonts w:cstheme="minorHAnsi"/>
                <w:szCs w:val="20"/>
              </w:rPr>
            </w:pPr>
          </w:p>
        </w:tc>
        <w:tc>
          <w:tcPr>
            <w:tcW w:w="990" w:type="dxa"/>
          </w:tcPr>
          <w:p w14:paraId="7F5B7468" w14:textId="77777777" w:rsidR="0061524D" w:rsidRPr="00487927" w:rsidRDefault="0061524D" w:rsidP="00D92B57">
            <w:pPr>
              <w:jc w:val="center"/>
              <w:rPr>
                <w:rFonts w:cstheme="minorHAnsi"/>
                <w:szCs w:val="20"/>
              </w:rPr>
            </w:pPr>
          </w:p>
        </w:tc>
        <w:tc>
          <w:tcPr>
            <w:tcW w:w="990" w:type="dxa"/>
          </w:tcPr>
          <w:p w14:paraId="728DAC1E" w14:textId="77777777" w:rsidR="0061524D" w:rsidRPr="00487927" w:rsidRDefault="0061524D" w:rsidP="00D92B57">
            <w:pPr>
              <w:jc w:val="center"/>
              <w:rPr>
                <w:rFonts w:cstheme="minorHAnsi"/>
                <w:szCs w:val="20"/>
              </w:rPr>
            </w:pPr>
          </w:p>
        </w:tc>
        <w:tc>
          <w:tcPr>
            <w:tcW w:w="1080" w:type="dxa"/>
          </w:tcPr>
          <w:p w14:paraId="4011024B" w14:textId="77777777" w:rsidR="0061524D" w:rsidRPr="00283A38" w:rsidDel="00B92203" w:rsidRDefault="0061524D" w:rsidP="00D92B57">
            <w:pPr>
              <w:jc w:val="center"/>
              <w:rPr>
                <w:rFonts w:cstheme="minorHAnsi"/>
                <w:szCs w:val="20"/>
              </w:rPr>
            </w:pPr>
          </w:p>
        </w:tc>
        <w:tc>
          <w:tcPr>
            <w:tcW w:w="990" w:type="dxa"/>
          </w:tcPr>
          <w:p w14:paraId="6791D9C6" w14:textId="4FD383E8"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82757C" w14:textId="77777777" w:rsidR="0061524D" w:rsidRPr="00283A38" w:rsidRDefault="0061524D" w:rsidP="00D92B57">
            <w:pPr>
              <w:jc w:val="center"/>
              <w:rPr>
                <w:rFonts w:cstheme="minorHAnsi"/>
                <w:szCs w:val="20"/>
              </w:rPr>
            </w:pPr>
          </w:p>
        </w:tc>
        <w:tc>
          <w:tcPr>
            <w:tcW w:w="1103" w:type="dxa"/>
          </w:tcPr>
          <w:p w14:paraId="372E733A" w14:textId="77777777" w:rsidR="0061524D" w:rsidRPr="00283A38" w:rsidRDefault="0061524D" w:rsidP="00D92B57">
            <w:pPr>
              <w:jc w:val="center"/>
              <w:rPr>
                <w:rFonts w:cstheme="minorHAnsi"/>
                <w:szCs w:val="20"/>
              </w:rPr>
            </w:pPr>
          </w:p>
        </w:tc>
        <w:tc>
          <w:tcPr>
            <w:tcW w:w="1103" w:type="dxa"/>
          </w:tcPr>
          <w:p w14:paraId="5D9DF989" w14:textId="77777777" w:rsidR="0061524D" w:rsidRPr="00283A38" w:rsidRDefault="0061524D" w:rsidP="00D92B57">
            <w:pPr>
              <w:jc w:val="center"/>
              <w:rPr>
                <w:rFonts w:cstheme="minorHAnsi"/>
                <w:szCs w:val="20"/>
              </w:rPr>
            </w:pPr>
          </w:p>
        </w:tc>
      </w:tr>
      <w:tr w:rsidR="0061524D" w:rsidRPr="00487927" w14:paraId="2E0F7F86" w14:textId="349D966D" w:rsidTr="0061524D">
        <w:tc>
          <w:tcPr>
            <w:tcW w:w="1255" w:type="dxa"/>
          </w:tcPr>
          <w:p w14:paraId="54FC7018" w14:textId="776AED80" w:rsidR="0061524D" w:rsidRDefault="0061524D" w:rsidP="00D92B57">
            <w:pPr>
              <w:jc w:val="center"/>
              <w:rPr>
                <w:szCs w:val="20"/>
              </w:rPr>
            </w:pPr>
            <w:r>
              <w:rPr>
                <w:szCs w:val="20"/>
              </w:rPr>
              <w:t>2103_01</w:t>
            </w:r>
          </w:p>
        </w:tc>
        <w:tc>
          <w:tcPr>
            <w:tcW w:w="990" w:type="dxa"/>
          </w:tcPr>
          <w:p w14:paraId="73652D32" w14:textId="77777777" w:rsidR="0061524D" w:rsidRPr="00283A38" w:rsidRDefault="0061524D" w:rsidP="00D92B57">
            <w:pPr>
              <w:jc w:val="center"/>
              <w:rPr>
                <w:rFonts w:cstheme="minorHAnsi"/>
                <w:szCs w:val="20"/>
              </w:rPr>
            </w:pPr>
          </w:p>
        </w:tc>
        <w:tc>
          <w:tcPr>
            <w:tcW w:w="990" w:type="dxa"/>
          </w:tcPr>
          <w:p w14:paraId="0B83C743" w14:textId="77777777" w:rsidR="0061524D" w:rsidRPr="00487927" w:rsidRDefault="0061524D" w:rsidP="00D92B57">
            <w:pPr>
              <w:jc w:val="center"/>
              <w:rPr>
                <w:rFonts w:cstheme="minorHAnsi"/>
                <w:szCs w:val="20"/>
              </w:rPr>
            </w:pPr>
          </w:p>
        </w:tc>
        <w:tc>
          <w:tcPr>
            <w:tcW w:w="990" w:type="dxa"/>
          </w:tcPr>
          <w:p w14:paraId="597FFEA0" w14:textId="77777777" w:rsidR="0061524D" w:rsidRPr="00487927" w:rsidRDefault="0061524D" w:rsidP="00D92B57">
            <w:pPr>
              <w:jc w:val="center"/>
              <w:rPr>
                <w:rFonts w:cstheme="minorHAnsi"/>
                <w:szCs w:val="20"/>
              </w:rPr>
            </w:pPr>
          </w:p>
        </w:tc>
        <w:tc>
          <w:tcPr>
            <w:tcW w:w="990" w:type="dxa"/>
          </w:tcPr>
          <w:p w14:paraId="1E581D30" w14:textId="77777777" w:rsidR="0061524D" w:rsidRPr="00487927" w:rsidRDefault="0061524D" w:rsidP="00D92B57">
            <w:pPr>
              <w:jc w:val="center"/>
              <w:rPr>
                <w:rFonts w:cstheme="minorHAnsi"/>
                <w:szCs w:val="20"/>
              </w:rPr>
            </w:pPr>
          </w:p>
        </w:tc>
        <w:tc>
          <w:tcPr>
            <w:tcW w:w="990" w:type="dxa"/>
          </w:tcPr>
          <w:p w14:paraId="356484D8" w14:textId="77777777" w:rsidR="0061524D" w:rsidRPr="00487927" w:rsidRDefault="0061524D" w:rsidP="00D92B57">
            <w:pPr>
              <w:jc w:val="center"/>
              <w:rPr>
                <w:rFonts w:cstheme="minorHAnsi"/>
                <w:szCs w:val="20"/>
              </w:rPr>
            </w:pPr>
          </w:p>
        </w:tc>
        <w:tc>
          <w:tcPr>
            <w:tcW w:w="990" w:type="dxa"/>
          </w:tcPr>
          <w:p w14:paraId="6C49141B" w14:textId="77777777" w:rsidR="0061524D" w:rsidRPr="00487927" w:rsidRDefault="0061524D" w:rsidP="00D92B57">
            <w:pPr>
              <w:jc w:val="center"/>
              <w:rPr>
                <w:rFonts w:cstheme="minorHAnsi"/>
                <w:szCs w:val="20"/>
              </w:rPr>
            </w:pPr>
          </w:p>
        </w:tc>
        <w:tc>
          <w:tcPr>
            <w:tcW w:w="1080" w:type="dxa"/>
          </w:tcPr>
          <w:p w14:paraId="4A952E25" w14:textId="77777777" w:rsidR="0061524D" w:rsidRPr="00283A38" w:rsidDel="00B92203" w:rsidRDefault="0061524D" w:rsidP="00D92B57">
            <w:pPr>
              <w:jc w:val="center"/>
              <w:rPr>
                <w:rFonts w:cstheme="minorHAnsi"/>
                <w:szCs w:val="20"/>
              </w:rPr>
            </w:pPr>
          </w:p>
        </w:tc>
        <w:tc>
          <w:tcPr>
            <w:tcW w:w="990" w:type="dxa"/>
          </w:tcPr>
          <w:p w14:paraId="58180F4A" w14:textId="532D0B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DCCA3E" w14:textId="77777777" w:rsidR="0061524D" w:rsidRPr="00283A38" w:rsidRDefault="0061524D" w:rsidP="00D92B57">
            <w:pPr>
              <w:jc w:val="center"/>
              <w:rPr>
                <w:rFonts w:cstheme="minorHAnsi"/>
                <w:szCs w:val="20"/>
              </w:rPr>
            </w:pPr>
          </w:p>
        </w:tc>
        <w:tc>
          <w:tcPr>
            <w:tcW w:w="1103" w:type="dxa"/>
          </w:tcPr>
          <w:p w14:paraId="0D0CA9C8" w14:textId="77777777" w:rsidR="0061524D" w:rsidRPr="00283A38" w:rsidRDefault="0061524D" w:rsidP="00D92B57">
            <w:pPr>
              <w:jc w:val="center"/>
              <w:rPr>
                <w:rFonts w:cstheme="minorHAnsi"/>
                <w:szCs w:val="20"/>
              </w:rPr>
            </w:pPr>
          </w:p>
        </w:tc>
        <w:tc>
          <w:tcPr>
            <w:tcW w:w="1103" w:type="dxa"/>
          </w:tcPr>
          <w:p w14:paraId="1CA0A0ED" w14:textId="77777777" w:rsidR="0061524D" w:rsidRPr="00283A38" w:rsidRDefault="0061524D" w:rsidP="00D92B57">
            <w:pPr>
              <w:jc w:val="center"/>
              <w:rPr>
                <w:rFonts w:cstheme="minorHAnsi"/>
                <w:szCs w:val="20"/>
              </w:rPr>
            </w:pPr>
          </w:p>
        </w:tc>
      </w:tr>
      <w:tr w:rsidR="0061524D" w:rsidRPr="00487927" w14:paraId="701DF642" w14:textId="7957CCEC" w:rsidTr="0061524D">
        <w:tc>
          <w:tcPr>
            <w:tcW w:w="1255" w:type="dxa"/>
          </w:tcPr>
          <w:p w14:paraId="20DDC9FF" w14:textId="5CFB1410" w:rsidR="0061524D" w:rsidRDefault="0061524D" w:rsidP="00D92B57">
            <w:pPr>
              <w:jc w:val="center"/>
              <w:rPr>
                <w:szCs w:val="20"/>
              </w:rPr>
            </w:pPr>
            <w:r>
              <w:rPr>
                <w:szCs w:val="20"/>
              </w:rPr>
              <w:t>2104_01</w:t>
            </w:r>
          </w:p>
        </w:tc>
        <w:tc>
          <w:tcPr>
            <w:tcW w:w="990" w:type="dxa"/>
          </w:tcPr>
          <w:p w14:paraId="779B00CB" w14:textId="77777777" w:rsidR="0061524D" w:rsidRPr="00283A38" w:rsidRDefault="0061524D" w:rsidP="00D92B57">
            <w:pPr>
              <w:jc w:val="center"/>
              <w:rPr>
                <w:rFonts w:cstheme="minorHAnsi"/>
                <w:szCs w:val="20"/>
              </w:rPr>
            </w:pPr>
          </w:p>
        </w:tc>
        <w:tc>
          <w:tcPr>
            <w:tcW w:w="990" w:type="dxa"/>
          </w:tcPr>
          <w:p w14:paraId="107A5EB0" w14:textId="77777777" w:rsidR="0061524D" w:rsidRPr="00487927" w:rsidRDefault="0061524D" w:rsidP="00D92B57">
            <w:pPr>
              <w:jc w:val="center"/>
              <w:rPr>
                <w:rFonts w:cstheme="minorHAnsi"/>
                <w:szCs w:val="20"/>
              </w:rPr>
            </w:pPr>
          </w:p>
        </w:tc>
        <w:tc>
          <w:tcPr>
            <w:tcW w:w="990" w:type="dxa"/>
          </w:tcPr>
          <w:p w14:paraId="418F51FD" w14:textId="77777777" w:rsidR="0061524D" w:rsidRPr="00487927" w:rsidRDefault="0061524D" w:rsidP="00D92B57">
            <w:pPr>
              <w:jc w:val="center"/>
              <w:rPr>
                <w:rFonts w:cstheme="minorHAnsi"/>
                <w:szCs w:val="20"/>
              </w:rPr>
            </w:pPr>
          </w:p>
        </w:tc>
        <w:tc>
          <w:tcPr>
            <w:tcW w:w="990" w:type="dxa"/>
          </w:tcPr>
          <w:p w14:paraId="32493EC3" w14:textId="77777777" w:rsidR="0061524D" w:rsidRPr="00487927" w:rsidRDefault="0061524D" w:rsidP="00D92B57">
            <w:pPr>
              <w:jc w:val="center"/>
              <w:rPr>
                <w:rFonts w:cstheme="minorHAnsi"/>
                <w:szCs w:val="20"/>
              </w:rPr>
            </w:pPr>
          </w:p>
        </w:tc>
        <w:tc>
          <w:tcPr>
            <w:tcW w:w="990" w:type="dxa"/>
          </w:tcPr>
          <w:p w14:paraId="3EF98F3D" w14:textId="77777777" w:rsidR="0061524D" w:rsidRPr="00487927" w:rsidRDefault="0061524D" w:rsidP="00D92B57">
            <w:pPr>
              <w:jc w:val="center"/>
              <w:rPr>
                <w:rFonts w:cstheme="minorHAnsi"/>
                <w:szCs w:val="20"/>
              </w:rPr>
            </w:pPr>
          </w:p>
        </w:tc>
        <w:tc>
          <w:tcPr>
            <w:tcW w:w="990" w:type="dxa"/>
          </w:tcPr>
          <w:p w14:paraId="06F8ED2F" w14:textId="77777777" w:rsidR="0061524D" w:rsidRPr="00487927" w:rsidRDefault="0061524D" w:rsidP="00D92B57">
            <w:pPr>
              <w:jc w:val="center"/>
              <w:rPr>
                <w:rFonts w:cstheme="minorHAnsi"/>
                <w:szCs w:val="20"/>
              </w:rPr>
            </w:pPr>
          </w:p>
        </w:tc>
        <w:tc>
          <w:tcPr>
            <w:tcW w:w="1080" w:type="dxa"/>
          </w:tcPr>
          <w:p w14:paraId="16AFC545" w14:textId="77777777" w:rsidR="0061524D" w:rsidRPr="00283A38" w:rsidDel="00B92203" w:rsidRDefault="0061524D" w:rsidP="00D92B57">
            <w:pPr>
              <w:jc w:val="center"/>
              <w:rPr>
                <w:rFonts w:cstheme="minorHAnsi"/>
                <w:szCs w:val="20"/>
              </w:rPr>
            </w:pPr>
          </w:p>
        </w:tc>
        <w:tc>
          <w:tcPr>
            <w:tcW w:w="990" w:type="dxa"/>
          </w:tcPr>
          <w:p w14:paraId="702FAD73" w14:textId="2B68DEE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FC90F1F" w14:textId="77777777" w:rsidR="0061524D" w:rsidRPr="00283A38" w:rsidRDefault="0061524D" w:rsidP="00D92B57">
            <w:pPr>
              <w:jc w:val="center"/>
              <w:rPr>
                <w:rFonts w:cstheme="minorHAnsi"/>
                <w:szCs w:val="20"/>
              </w:rPr>
            </w:pPr>
          </w:p>
        </w:tc>
        <w:tc>
          <w:tcPr>
            <w:tcW w:w="1103" w:type="dxa"/>
          </w:tcPr>
          <w:p w14:paraId="7D883A41" w14:textId="77777777" w:rsidR="0061524D" w:rsidRPr="00283A38" w:rsidRDefault="0061524D" w:rsidP="00D92B57">
            <w:pPr>
              <w:jc w:val="center"/>
              <w:rPr>
                <w:rFonts w:cstheme="minorHAnsi"/>
                <w:szCs w:val="20"/>
              </w:rPr>
            </w:pPr>
          </w:p>
        </w:tc>
        <w:tc>
          <w:tcPr>
            <w:tcW w:w="1103" w:type="dxa"/>
          </w:tcPr>
          <w:p w14:paraId="385D7884" w14:textId="77777777" w:rsidR="0061524D" w:rsidRPr="00283A38" w:rsidRDefault="0061524D" w:rsidP="00D92B57">
            <w:pPr>
              <w:jc w:val="center"/>
              <w:rPr>
                <w:rFonts w:cstheme="minorHAnsi"/>
                <w:szCs w:val="20"/>
              </w:rPr>
            </w:pPr>
          </w:p>
        </w:tc>
      </w:tr>
      <w:tr w:rsidR="0061524D" w:rsidRPr="00487927" w14:paraId="1283A0E0" w14:textId="796A2995" w:rsidTr="0061524D">
        <w:tc>
          <w:tcPr>
            <w:tcW w:w="1255" w:type="dxa"/>
          </w:tcPr>
          <w:p w14:paraId="3CE84C8B" w14:textId="01EFC14E" w:rsidR="0061524D" w:rsidRDefault="0061524D" w:rsidP="00D92B57">
            <w:pPr>
              <w:jc w:val="center"/>
              <w:rPr>
                <w:szCs w:val="20"/>
              </w:rPr>
            </w:pPr>
            <w:r>
              <w:rPr>
                <w:szCs w:val="20"/>
              </w:rPr>
              <w:t>2104_02</w:t>
            </w:r>
          </w:p>
        </w:tc>
        <w:tc>
          <w:tcPr>
            <w:tcW w:w="990" w:type="dxa"/>
          </w:tcPr>
          <w:p w14:paraId="36CD3608" w14:textId="77777777" w:rsidR="0061524D" w:rsidRPr="00283A38" w:rsidRDefault="0061524D" w:rsidP="00D92B57">
            <w:pPr>
              <w:jc w:val="center"/>
              <w:rPr>
                <w:rFonts w:cstheme="minorHAnsi"/>
                <w:szCs w:val="20"/>
              </w:rPr>
            </w:pPr>
          </w:p>
        </w:tc>
        <w:tc>
          <w:tcPr>
            <w:tcW w:w="990" w:type="dxa"/>
          </w:tcPr>
          <w:p w14:paraId="799E99F5" w14:textId="77777777" w:rsidR="0061524D" w:rsidRPr="00487927" w:rsidRDefault="0061524D" w:rsidP="00D92B57">
            <w:pPr>
              <w:jc w:val="center"/>
              <w:rPr>
                <w:rFonts w:cstheme="minorHAnsi"/>
                <w:szCs w:val="20"/>
              </w:rPr>
            </w:pPr>
          </w:p>
        </w:tc>
        <w:tc>
          <w:tcPr>
            <w:tcW w:w="990" w:type="dxa"/>
          </w:tcPr>
          <w:p w14:paraId="54855007" w14:textId="77777777" w:rsidR="0061524D" w:rsidRPr="00487927" w:rsidRDefault="0061524D" w:rsidP="00D92B57">
            <w:pPr>
              <w:jc w:val="center"/>
              <w:rPr>
                <w:rFonts w:cstheme="minorHAnsi"/>
                <w:szCs w:val="20"/>
              </w:rPr>
            </w:pPr>
          </w:p>
        </w:tc>
        <w:tc>
          <w:tcPr>
            <w:tcW w:w="990" w:type="dxa"/>
          </w:tcPr>
          <w:p w14:paraId="195BF87C" w14:textId="77777777" w:rsidR="0061524D" w:rsidRPr="00487927" w:rsidRDefault="0061524D" w:rsidP="00D92B57">
            <w:pPr>
              <w:jc w:val="center"/>
              <w:rPr>
                <w:rFonts w:cstheme="minorHAnsi"/>
                <w:szCs w:val="20"/>
              </w:rPr>
            </w:pPr>
          </w:p>
        </w:tc>
        <w:tc>
          <w:tcPr>
            <w:tcW w:w="990" w:type="dxa"/>
          </w:tcPr>
          <w:p w14:paraId="78585BA6" w14:textId="77777777" w:rsidR="0061524D" w:rsidRPr="00487927" w:rsidRDefault="0061524D" w:rsidP="00D92B57">
            <w:pPr>
              <w:jc w:val="center"/>
              <w:rPr>
                <w:rFonts w:cstheme="minorHAnsi"/>
                <w:szCs w:val="20"/>
              </w:rPr>
            </w:pPr>
          </w:p>
        </w:tc>
        <w:tc>
          <w:tcPr>
            <w:tcW w:w="990" w:type="dxa"/>
          </w:tcPr>
          <w:p w14:paraId="70C0EEC1" w14:textId="77777777" w:rsidR="0061524D" w:rsidRPr="00487927" w:rsidRDefault="0061524D" w:rsidP="00D92B57">
            <w:pPr>
              <w:jc w:val="center"/>
              <w:rPr>
                <w:rFonts w:cstheme="minorHAnsi"/>
                <w:szCs w:val="20"/>
              </w:rPr>
            </w:pPr>
          </w:p>
        </w:tc>
        <w:tc>
          <w:tcPr>
            <w:tcW w:w="1080" w:type="dxa"/>
          </w:tcPr>
          <w:p w14:paraId="34946145" w14:textId="77777777" w:rsidR="0061524D" w:rsidRPr="00283A38" w:rsidDel="00B92203" w:rsidRDefault="0061524D" w:rsidP="00D92B57">
            <w:pPr>
              <w:jc w:val="center"/>
              <w:rPr>
                <w:rFonts w:cstheme="minorHAnsi"/>
                <w:szCs w:val="20"/>
              </w:rPr>
            </w:pPr>
          </w:p>
        </w:tc>
        <w:tc>
          <w:tcPr>
            <w:tcW w:w="990" w:type="dxa"/>
          </w:tcPr>
          <w:p w14:paraId="3B6450FC" w14:textId="09682814" w:rsidR="0061524D" w:rsidRPr="00283A38" w:rsidRDefault="0061524D" w:rsidP="00D92B57">
            <w:pPr>
              <w:jc w:val="center"/>
              <w:rPr>
                <w:rFonts w:cstheme="minorHAnsi"/>
                <w:szCs w:val="20"/>
              </w:rPr>
            </w:pPr>
            <w:r w:rsidRPr="00283A38">
              <w:rPr>
                <w:rFonts w:cstheme="minorHAnsi"/>
                <w:szCs w:val="20"/>
              </w:rPr>
              <w:t>•</w:t>
            </w:r>
          </w:p>
        </w:tc>
        <w:tc>
          <w:tcPr>
            <w:tcW w:w="990" w:type="dxa"/>
          </w:tcPr>
          <w:p w14:paraId="75B8D62E" w14:textId="77777777" w:rsidR="0061524D" w:rsidRPr="00283A38" w:rsidRDefault="0061524D" w:rsidP="00D92B57">
            <w:pPr>
              <w:jc w:val="center"/>
              <w:rPr>
                <w:rFonts w:cstheme="minorHAnsi"/>
                <w:szCs w:val="20"/>
              </w:rPr>
            </w:pPr>
          </w:p>
        </w:tc>
        <w:tc>
          <w:tcPr>
            <w:tcW w:w="1103" w:type="dxa"/>
          </w:tcPr>
          <w:p w14:paraId="39644C32" w14:textId="77777777" w:rsidR="0061524D" w:rsidRPr="00283A38" w:rsidRDefault="0061524D" w:rsidP="00D92B57">
            <w:pPr>
              <w:jc w:val="center"/>
              <w:rPr>
                <w:rFonts w:cstheme="minorHAnsi"/>
                <w:szCs w:val="20"/>
              </w:rPr>
            </w:pPr>
          </w:p>
        </w:tc>
        <w:tc>
          <w:tcPr>
            <w:tcW w:w="1103" w:type="dxa"/>
          </w:tcPr>
          <w:p w14:paraId="78CA2F5D" w14:textId="77777777" w:rsidR="0061524D" w:rsidRPr="00283A38" w:rsidRDefault="0061524D" w:rsidP="00D92B57">
            <w:pPr>
              <w:jc w:val="center"/>
              <w:rPr>
                <w:rFonts w:cstheme="minorHAnsi"/>
                <w:szCs w:val="20"/>
              </w:rPr>
            </w:pPr>
          </w:p>
        </w:tc>
      </w:tr>
      <w:tr w:rsidR="0061524D" w:rsidRPr="00487927" w14:paraId="4D1CDD11" w14:textId="11E3CB06" w:rsidTr="0061524D">
        <w:tc>
          <w:tcPr>
            <w:tcW w:w="1255" w:type="dxa"/>
          </w:tcPr>
          <w:p w14:paraId="5AFE547A" w14:textId="15FFCE0D" w:rsidR="0061524D" w:rsidRDefault="0061524D" w:rsidP="00D92B57">
            <w:pPr>
              <w:jc w:val="center"/>
              <w:rPr>
                <w:szCs w:val="20"/>
              </w:rPr>
            </w:pPr>
            <w:r>
              <w:rPr>
                <w:szCs w:val="20"/>
              </w:rPr>
              <w:t>2104_03</w:t>
            </w:r>
          </w:p>
        </w:tc>
        <w:tc>
          <w:tcPr>
            <w:tcW w:w="990" w:type="dxa"/>
          </w:tcPr>
          <w:p w14:paraId="69FBACC0" w14:textId="77777777" w:rsidR="0061524D" w:rsidRPr="00283A38" w:rsidRDefault="0061524D" w:rsidP="00D92B57">
            <w:pPr>
              <w:jc w:val="center"/>
              <w:rPr>
                <w:rFonts w:cstheme="minorHAnsi"/>
                <w:szCs w:val="20"/>
              </w:rPr>
            </w:pPr>
          </w:p>
        </w:tc>
        <w:tc>
          <w:tcPr>
            <w:tcW w:w="990" w:type="dxa"/>
          </w:tcPr>
          <w:p w14:paraId="771F392F" w14:textId="77777777" w:rsidR="0061524D" w:rsidRPr="00487927" w:rsidRDefault="0061524D" w:rsidP="00D92B57">
            <w:pPr>
              <w:jc w:val="center"/>
              <w:rPr>
                <w:rFonts w:cstheme="minorHAnsi"/>
                <w:szCs w:val="20"/>
              </w:rPr>
            </w:pPr>
          </w:p>
        </w:tc>
        <w:tc>
          <w:tcPr>
            <w:tcW w:w="990" w:type="dxa"/>
          </w:tcPr>
          <w:p w14:paraId="03E1AE73" w14:textId="77777777" w:rsidR="0061524D" w:rsidRPr="00487927" w:rsidRDefault="0061524D" w:rsidP="00D92B57">
            <w:pPr>
              <w:jc w:val="center"/>
              <w:rPr>
                <w:rFonts w:cstheme="minorHAnsi"/>
                <w:szCs w:val="20"/>
              </w:rPr>
            </w:pPr>
          </w:p>
        </w:tc>
        <w:tc>
          <w:tcPr>
            <w:tcW w:w="990" w:type="dxa"/>
          </w:tcPr>
          <w:p w14:paraId="03EE1453" w14:textId="77777777" w:rsidR="0061524D" w:rsidRPr="00487927" w:rsidRDefault="0061524D" w:rsidP="00D92B57">
            <w:pPr>
              <w:jc w:val="center"/>
              <w:rPr>
                <w:rFonts w:cstheme="minorHAnsi"/>
                <w:szCs w:val="20"/>
              </w:rPr>
            </w:pPr>
          </w:p>
        </w:tc>
        <w:tc>
          <w:tcPr>
            <w:tcW w:w="990" w:type="dxa"/>
          </w:tcPr>
          <w:p w14:paraId="5F8E5D83" w14:textId="77777777" w:rsidR="0061524D" w:rsidRPr="00487927" w:rsidRDefault="0061524D" w:rsidP="00D92B57">
            <w:pPr>
              <w:jc w:val="center"/>
              <w:rPr>
                <w:rFonts w:cstheme="minorHAnsi"/>
                <w:szCs w:val="20"/>
              </w:rPr>
            </w:pPr>
          </w:p>
        </w:tc>
        <w:tc>
          <w:tcPr>
            <w:tcW w:w="990" w:type="dxa"/>
          </w:tcPr>
          <w:p w14:paraId="73A64E9E" w14:textId="77777777" w:rsidR="0061524D" w:rsidRPr="00487927" w:rsidRDefault="0061524D" w:rsidP="00D92B57">
            <w:pPr>
              <w:jc w:val="center"/>
              <w:rPr>
                <w:rFonts w:cstheme="minorHAnsi"/>
                <w:szCs w:val="20"/>
              </w:rPr>
            </w:pPr>
          </w:p>
        </w:tc>
        <w:tc>
          <w:tcPr>
            <w:tcW w:w="1080" w:type="dxa"/>
          </w:tcPr>
          <w:p w14:paraId="4E22F00B" w14:textId="77777777" w:rsidR="0061524D" w:rsidRPr="00283A38" w:rsidDel="00B92203" w:rsidRDefault="0061524D" w:rsidP="00D92B57">
            <w:pPr>
              <w:jc w:val="center"/>
              <w:rPr>
                <w:rFonts w:cstheme="minorHAnsi"/>
                <w:szCs w:val="20"/>
              </w:rPr>
            </w:pPr>
          </w:p>
        </w:tc>
        <w:tc>
          <w:tcPr>
            <w:tcW w:w="990" w:type="dxa"/>
          </w:tcPr>
          <w:p w14:paraId="2D5FBE86" w14:textId="63116E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729965C0" w14:textId="77777777" w:rsidR="0061524D" w:rsidRPr="00283A38" w:rsidRDefault="0061524D" w:rsidP="00D92B57">
            <w:pPr>
              <w:jc w:val="center"/>
              <w:rPr>
                <w:rFonts w:cstheme="minorHAnsi"/>
                <w:szCs w:val="20"/>
              </w:rPr>
            </w:pPr>
          </w:p>
        </w:tc>
        <w:tc>
          <w:tcPr>
            <w:tcW w:w="1103" w:type="dxa"/>
          </w:tcPr>
          <w:p w14:paraId="45F520B1" w14:textId="77777777" w:rsidR="0061524D" w:rsidRPr="00283A38" w:rsidRDefault="0061524D" w:rsidP="00D92B57">
            <w:pPr>
              <w:jc w:val="center"/>
              <w:rPr>
                <w:rFonts w:cstheme="minorHAnsi"/>
                <w:szCs w:val="20"/>
              </w:rPr>
            </w:pPr>
          </w:p>
        </w:tc>
        <w:tc>
          <w:tcPr>
            <w:tcW w:w="1103" w:type="dxa"/>
          </w:tcPr>
          <w:p w14:paraId="6AF0562E" w14:textId="77777777" w:rsidR="0061524D" w:rsidRPr="00283A38" w:rsidRDefault="0061524D" w:rsidP="00D92B57">
            <w:pPr>
              <w:jc w:val="center"/>
              <w:rPr>
                <w:rFonts w:cstheme="minorHAnsi"/>
                <w:szCs w:val="20"/>
              </w:rPr>
            </w:pPr>
          </w:p>
        </w:tc>
      </w:tr>
      <w:tr w:rsidR="0061524D" w:rsidRPr="00487927" w14:paraId="230FE849" w14:textId="37C6C010" w:rsidTr="0061524D">
        <w:tc>
          <w:tcPr>
            <w:tcW w:w="1255" w:type="dxa"/>
          </w:tcPr>
          <w:p w14:paraId="663FF09D" w14:textId="7226FD99" w:rsidR="0061524D" w:rsidRDefault="0061524D" w:rsidP="00D92B57">
            <w:pPr>
              <w:jc w:val="center"/>
              <w:rPr>
                <w:szCs w:val="20"/>
              </w:rPr>
            </w:pPr>
            <w:r>
              <w:rPr>
                <w:szCs w:val="20"/>
              </w:rPr>
              <w:t>2104_04</w:t>
            </w:r>
          </w:p>
        </w:tc>
        <w:tc>
          <w:tcPr>
            <w:tcW w:w="990" w:type="dxa"/>
          </w:tcPr>
          <w:p w14:paraId="3DFE9752" w14:textId="77777777" w:rsidR="0061524D" w:rsidRPr="00283A38" w:rsidRDefault="0061524D" w:rsidP="00D92B57">
            <w:pPr>
              <w:jc w:val="center"/>
              <w:rPr>
                <w:rFonts w:cstheme="minorHAnsi"/>
                <w:szCs w:val="20"/>
              </w:rPr>
            </w:pPr>
          </w:p>
        </w:tc>
        <w:tc>
          <w:tcPr>
            <w:tcW w:w="990" w:type="dxa"/>
          </w:tcPr>
          <w:p w14:paraId="6AFFE7EC" w14:textId="77777777" w:rsidR="0061524D" w:rsidRPr="00487927" w:rsidRDefault="0061524D" w:rsidP="00D92B57">
            <w:pPr>
              <w:jc w:val="center"/>
              <w:rPr>
                <w:rFonts w:cstheme="minorHAnsi"/>
                <w:szCs w:val="20"/>
              </w:rPr>
            </w:pPr>
          </w:p>
        </w:tc>
        <w:tc>
          <w:tcPr>
            <w:tcW w:w="990" w:type="dxa"/>
          </w:tcPr>
          <w:p w14:paraId="76713F58" w14:textId="77777777" w:rsidR="0061524D" w:rsidRPr="00487927" w:rsidRDefault="0061524D" w:rsidP="00D92B57">
            <w:pPr>
              <w:jc w:val="center"/>
              <w:rPr>
                <w:rFonts w:cstheme="minorHAnsi"/>
                <w:szCs w:val="20"/>
              </w:rPr>
            </w:pPr>
          </w:p>
        </w:tc>
        <w:tc>
          <w:tcPr>
            <w:tcW w:w="990" w:type="dxa"/>
          </w:tcPr>
          <w:p w14:paraId="7198017C" w14:textId="77777777" w:rsidR="0061524D" w:rsidRPr="00487927" w:rsidRDefault="0061524D" w:rsidP="00D92B57">
            <w:pPr>
              <w:jc w:val="center"/>
              <w:rPr>
                <w:rFonts w:cstheme="minorHAnsi"/>
                <w:szCs w:val="20"/>
              </w:rPr>
            </w:pPr>
          </w:p>
        </w:tc>
        <w:tc>
          <w:tcPr>
            <w:tcW w:w="990" w:type="dxa"/>
          </w:tcPr>
          <w:p w14:paraId="6F7DEF40" w14:textId="77777777" w:rsidR="0061524D" w:rsidRPr="00487927" w:rsidRDefault="0061524D" w:rsidP="00D92B57">
            <w:pPr>
              <w:jc w:val="center"/>
              <w:rPr>
                <w:rFonts w:cstheme="minorHAnsi"/>
                <w:szCs w:val="20"/>
              </w:rPr>
            </w:pPr>
          </w:p>
        </w:tc>
        <w:tc>
          <w:tcPr>
            <w:tcW w:w="990" w:type="dxa"/>
          </w:tcPr>
          <w:p w14:paraId="4D50582B" w14:textId="77777777" w:rsidR="0061524D" w:rsidRPr="00487927" w:rsidRDefault="0061524D" w:rsidP="00D92B57">
            <w:pPr>
              <w:jc w:val="center"/>
              <w:rPr>
                <w:rFonts w:cstheme="minorHAnsi"/>
                <w:szCs w:val="20"/>
              </w:rPr>
            </w:pPr>
          </w:p>
        </w:tc>
        <w:tc>
          <w:tcPr>
            <w:tcW w:w="1080" w:type="dxa"/>
          </w:tcPr>
          <w:p w14:paraId="1E535572" w14:textId="77777777" w:rsidR="0061524D" w:rsidRPr="00283A38" w:rsidDel="00B92203" w:rsidRDefault="0061524D" w:rsidP="00D92B57">
            <w:pPr>
              <w:jc w:val="center"/>
              <w:rPr>
                <w:rFonts w:cstheme="minorHAnsi"/>
                <w:szCs w:val="20"/>
              </w:rPr>
            </w:pPr>
          </w:p>
        </w:tc>
        <w:tc>
          <w:tcPr>
            <w:tcW w:w="990" w:type="dxa"/>
          </w:tcPr>
          <w:p w14:paraId="7E01B87F" w14:textId="053DA50E" w:rsidR="0061524D" w:rsidRPr="00283A38" w:rsidRDefault="0061524D" w:rsidP="00D92B57">
            <w:pPr>
              <w:jc w:val="center"/>
              <w:rPr>
                <w:rFonts w:cstheme="minorHAnsi"/>
                <w:szCs w:val="20"/>
              </w:rPr>
            </w:pPr>
            <w:r w:rsidRPr="00283A38">
              <w:rPr>
                <w:rFonts w:cstheme="minorHAnsi"/>
                <w:szCs w:val="20"/>
              </w:rPr>
              <w:t>•</w:t>
            </w:r>
          </w:p>
        </w:tc>
        <w:tc>
          <w:tcPr>
            <w:tcW w:w="990" w:type="dxa"/>
          </w:tcPr>
          <w:p w14:paraId="4041701C" w14:textId="77777777" w:rsidR="0061524D" w:rsidRPr="00283A38" w:rsidRDefault="0061524D" w:rsidP="00D92B57">
            <w:pPr>
              <w:jc w:val="center"/>
              <w:rPr>
                <w:rFonts w:cstheme="minorHAnsi"/>
                <w:szCs w:val="20"/>
              </w:rPr>
            </w:pPr>
          </w:p>
        </w:tc>
        <w:tc>
          <w:tcPr>
            <w:tcW w:w="1103" w:type="dxa"/>
          </w:tcPr>
          <w:p w14:paraId="15E18053" w14:textId="77777777" w:rsidR="0061524D" w:rsidRPr="00283A38" w:rsidRDefault="0061524D" w:rsidP="00D92B57">
            <w:pPr>
              <w:jc w:val="center"/>
              <w:rPr>
                <w:rFonts w:cstheme="minorHAnsi"/>
                <w:szCs w:val="20"/>
              </w:rPr>
            </w:pPr>
          </w:p>
        </w:tc>
        <w:tc>
          <w:tcPr>
            <w:tcW w:w="1103" w:type="dxa"/>
          </w:tcPr>
          <w:p w14:paraId="5EC2EE91" w14:textId="77777777" w:rsidR="0061524D" w:rsidRPr="00283A38" w:rsidRDefault="0061524D" w:rsidP="00D92B57">
            <w:pPr>
              <w:jc w:val="center"/>
              <w:rPr>
                <w:rFonts w:cstheme="minorHAnsi"/>
                <w:szCs w:val="20"/>
              </w:rPr>
            </w:pPr>
          </w:p>
        </w:tc>
      </w:tr>
      <w:tr w:rsidR="0061524D" w:rsidRPr="00487927" w14:paraId="1C6B0E1D" w14:textId="226443B5" w:rsidTr="0061524D">
        <w:tc>
          <w:tcPr>
            <w:tcW w:w="1255" w:type="dxa"/>
          </w:tcPr>
          <w:p w14:paraId="13DF8AA6" w14:textId="766D29FA" w:rsidR="0061524D" w:rsidRDefault="0061524D" w:rsidP="00D92B57">
            <w:pPr>
              <w:jc w:val="center"/>
              <w:rPr>
                <w:szCs w:val="20"/>
              </w:rPr>
            </w:pPr>
            <w:r>
              <w:rPr>
                <w:szCs w:val="20"/>
              </w:rPr>
              <w:t>2104_05</w:t>
            </w:r>
          </w:p>
        </w:tc>
        <w:tc>
          <w:tcPr>
            <w:tcW w:w="990" w:type="dxa"/>
          </w:tcPr>
          <w:p w14:paraId="01D6C991" w14:textId="77777777" w:rsidR="0061524D" w:rsidRPr="00283A38" w:rsidRDefault="0061524D" w:rsidP="00D92B57">
            <w:pPr>
              <w:jc w:val="center"/>
              <w:rPr>
                <w:rFonts w:cstheme="minorHAnsi"/>
                <w:szCs w:val="20"/>
              </w:rPr>
            </w:pPr>
          </w:p>
        </w:tc>
        <w:tc>
          <w:tcPr>
            <w:tcW w:w="990" w:type="dxa"/>
          </w:tcPr>
          <w:p w14:paraId="27FF6930" w14:textId="77777777" w:rsidR="0061524D" w:rsidRPr="00487927" w:rsidRDefault="0061524D" w:rsidP="00D92B57">
            <w:pPr>
              <w:jc w:val="center"/>
              <w:rPr>
                <w:rFonts w:cstheme="minorHAnsi"/>
                <w:szCs w:val="20"/>
              </w:rPr>
            </w:pPr>
          </w:p>
        </w:tc>
        <w:tc>
          <w:tcPr>
            <w:tcW w:w="990" w:type="dxa"/>
          </w:tcPr>
          <w:p w14:paraId="0C73220C" w14:textId="77777777" w:rsidR="0061524D" w:rsidRPr="00487927" w:rsidRDefault="0061524D" w:rsidP="00D92B57">
            <w:pPr>
              <w:jc w:val="center"/>
              <w:rPr>
                <w:rFonts w:cstheme="minorHAnsi"/>
                <w:szCs w:val="20"/>
              </w:rPr>
            </w:pPr>
          </w:p>
        </w:tc>
        <w:tc>
          <w:tcPr>
            <w:tcW w:w="990" w:type="dxa"/>
          </w:tcPr>
          <w:p w14:paraId="37EDD50A" w14:textId="77777777" w:rsidR="0061524D" w:rsidRPr="00487927" w:rsidRDefault="0061524D" w:rsidP="00D92B57">
            <w:pPr>
              <w:jc w:val="center"/>
              <w:rPr>
                <w:rFonts w:cstheme="minorHAnsi"/>
                <w:szCs w:val="20"/>
              </w:rPr>
            </w:pPr>
          </w:p>
        </w:tc>
        <w:tc>
          <w:tcPr>
            <w:tcW w:w="990" w:type="dxa"/>
          </w:tcPr>
          <w:p w14:paraId="3A12C0B1" w14:textId="77777777" w:rsidR="0061524D" w:rsidRPr="00487927" w:rsidRDefault="0061524D" w:rsidP="00D92B57">
            <w:pPr>
              <w:jc w:val="center"/>
              <w:rPr>
                <w:rFonts w:cstheme="minorHAnsi"/>
                <w:szCs w:val="20"/>
              </w:rPr>
            </w:pPr>
          </w:p>
        </w:tc>
        <w:tc>
          <w:tcPr>
            <w:tcW w:w="990" w:type="dxa"/>
          </w:tcPr>
          <w:p w14:paraId="7C771AE4" w14:textId="77777777" w:rsidR="0061524D" w:rsidRPr="00487927" w:rsidRDefault="0061524D" w:rsidP="00D92B57">
            <w:pPr>
              <w:jc w:val="center"/>
              <w:rPr>
                <w:rFonts w:cstheme="minorHAnsi"/>
                <w:szCs w:val="20"/>
              </w:rPr>
            </w:pPr>
          </w:p>
        </w:tc>
        <w:tc>
          <w:tcPr>
            <w:tcW w:w="1080" w:type="dxa"/>
          </w:tcPr>
          <w:p w14:paraId="004F9FCF" w14:textId="77777777" w:rsidR="0061524D" w:rsidRPr="00283A38" w:rsidDel="00B92203" w:rsidRDefault="0061524D" w:rsidP="00D92B57">
            <w:pPr>
              <w:jc w:val="center"/>
              <w:rPr>
                <w:rFonts w:cstheme="minorHAnsi"/>
                <w:szCs w:val="20"/>
              </w:rPr>
            </w:pPr>
          </w:p>
        </w:tc>
        <w:tc>
          <w:tcPr>
            <w:tcW w:w="990" w:type="dxa"/>
          </w:tcPr>
          <w:p w14:paraId="09B268CC" w14:textId="5D528B5D" w:rsidR="0061524D" w:rsidRPr="00283A38" w:rsidRDefault="0061524D" w:rsidP="00D92B57">
            <w:pPr>
              <w:jc w:val="center"/>
              <w:rPr>
                <w:rFonts w:cstheme="minorHAnsi"/>
                <w:szCs w:val="20"/>
              </w:rPr>
            </w:pPr>
            <w:r w:rsidRPr="00283A38">
              <w:rPr>
                <w:rFonts w:cstheme="minorHAnsi"/>
                <w:szCs w:val="20"/>
              </w:rPr>
              <w:t>•</w:t>
            </w:r>
          </w:p>
        </w:tc>
        <w:tc>
          <w:tcPr>
            <w:tcW w:w="990" w:type="dxa"/>
          </w:tcPr>
          <w:p w14:paraId="4D1A309D" w14:textId="77777777" w:rsidR="0061524D" w:rsidRPr="00283A38" w:rsidRDefault="0061524D" w:rsidP="00D92B57">
            <w:pPr>
              <w:jc w:val="center"/>
              <w:rPr>
                <w:rFonts w:cstheme="minorHAnsi"/>
                <w:szCs w:val="20"/>
              </w:rPr>
            </w:pPr>
          </w:p>
        </w:tc>
        <w:tc>
          <w:tcPr>
            <w:tcW w:w="1103" w:type="dxa"/>
          </w:tcPr>
          <w:p w14:paraId="57AA2D4C" w14:textId="77777777" w:rsidR="0061524D" w:rsidRPr="00283A38" w:rsidRDefault="0061524D" w:rsidP="00D92B57">
            <w:pPr>
              <w:jc w:val="center"/>
              <w:rPr>
                <w:rFonts w:cstheme="minorHAnsi"/>
                <w:szCs w:val="20"/>
              </w:rPr>
            </w:pPr>
          </w:p>
        </w:tc>
        <w:tc>
          <w:tcPr>
            <w:tcW w:w="1103" w:type="dxa"/>
          </w:tcPr>
          <w:p w14:paraId="7B8646D9" w14:textId="77777777" w:rsidR="0061524D" w:rsidRPr="00283A38" w:rsidRDefault="0061524D" w:rsidP="00D92B57">
            <w:pPr>
              <w:jc w:val="center"/>
              <w:rPr>
                <w:rFonts w:cstheme="minorHAnsi"/>
                <w:szCs w:val="20"/>
              </w:rPr>
            </w:pPr>
          </w:p>
        </w:tc>
      </w:tr>
      <w:tr w:rsidR="0061524D" w:rsidRPr="00487927" w14:paraId="4D73FC03" w14:textId="0F4AD436" w:rsidTr="0061524D">
        <w:tc>
          <w:tcPr>
            <w:tcW w:w="1255" w:type="dxa"/>
          </w:tcPr>
          <w:p w14:paraId="4140464A" w14:textId="4DE0AC31" w:rsidR="0061524D" w:rsidRDefault="0061524D" w:rsidP="00D92B57">
            <w:pPr>
              <w:jc w:val="center"/>
              <w:rPr>
                <w:szCs w:val="20"/>
              </w:rPr>
            </w:pPr>
            <w:r>
              <w:rPr>
                <w:szCs w:val="20"/>
              </w:rPr>
              <w:t>2105_01</w:t>
            </w:r>
          </w:p>
        </w:tc>
        <w:tc>
          <w:tcPr>
            <w:tcW w:w="990" w:type="dxa"/>
          </w:tcPr>
          <w:p w14:paraId="59D567C9" w14:textId="77777777" w:rsidR="0061524D" w:rsidRPr="00283A38" w:rsidRDefault="0061524D" w:rsidP="00D92B57">
            <w:pPr>
              <w:jc w:val="center"/>
              <w:rPr>
                <w:rFonts w:cstheme="minorHAnsi"/>
                <w:szCs w:val="20"/>
              </w:rPr>
            </w:pPr>
          </w:p>
        </w:tc>
        <w:tc>
          <w:tcPr>
            <w:tcW w:w="990" w:type="dxa"/>
          </w:tcPr>
          <w:p w14:paraId="6AFB813A" w14:textId="77777777" w:rsidR="0061524D" w:rsidRPr="00487927" w:rsidRDefault="0061524D" w:rsidP="00D92B57">
            <w:pPr>
              <w:jc w:val="center"/>
              <w:rPr>
                <w:rFonts w:cstheme="minorHAnsi"/>
                <w:szCs w:val="20"/>
              </w:rPr>
            </w:pPr>
          </w:p>
        </w:tc>
        <w:tc>
          <w:tcPr>
            <w:tcW w:w="990" w:type="dxa"/>
          </w:tcPr>
          <w:p w14:paraId="4D998DE6" w14:textId="77777777" w:rsidR="0061524D" w:rsidRPr="00487927" w:rsidRDefault="0061524D" w:rsidP="00D92B57">
            <w:pPr>
              <w:jc w:val="center"/>
              <w:rPr>
                <w:rFonts w:cstheme="minorHAnsi"/>
                <w:szCs w:val="20"/>
              </w:rPr>
            </w:pPr>
          </w:p>
        </w:tc>
        <w:tc>
          <w:tcPr>
            <w:tcW w:w="990" w:type="dxa"/>
          </w:tcPr>
          <w:p w14:paraId="16E585E7" w14:textId="77777777" w:rsidR="0061524D" w:rsidRPr="00487927" w:rsidRDefault="0061524D" w:rsidP="00D92B57">
            <w:pPr>
              <w:jc w:val="center"/>
              <w:rPr>
                <w:rFonts w:cstheme="minorHAnsi"/>
                <w:szCs w:val="20"/>
              </w:rPr>
            </w:pPr>
          </w:p>
        </w:tc>
        <w:tc>
          <w:tcPr>
            <w:tcW w:w="990" w:type="dxa"/>
          </w:tcPr>
          <w:p w14:paraId="7E4E9E1F" w14:textId="77777777" w:rsidR="0061524D" w:rsidRPr="00487927" w:rsidRDefault="0061524D" w:rsidP="00D92B57">
            <w:pPr>
              <w:jc w:val="center"/>
              <w:rPr>
                <w:rFonts w:cstheme="minorHAnsi"/>
                <w:szCs w:val="20"/>
              </w:rPr>
            </w:pPr>
          </w:p>
        </w:tc>
        <w:tc>
          <w:tcPr>
            <w:tcW w:w="990" w:type="dxa"/>
          </w:tcPr>
          <w:p w14:paraId="2914F5BD" w14:textId="77777777" w:rsidR="0061524D" w:rsidRPr="00487927" w:rsidRDefault="0061524D" w:rsidP="00D92B57">
            <w:pPr>
              <w:jc w:val="center"/>
              <w:rPr>
                <w:rFonts w:cstheme="minorHAnsi"/>
                <w:szCs w:val="20"/>
              </w:rPr>
            </w:pPr>
          </w:p>
        </w:tc>
        <w:tc>
          <w:tcPr>
            <w:tcW w:w="1080" w:type="dxa"/>
          </w:tcPr>
          <w:p w14:paraId="24240B7C" w14:textId="77777777" w:rsidR="0061524D" w:rsidRPr="00283A38" w:rsidDel="00B92203" w:rsidRDefault="0061524D" w:rsidP="00D92B57">
            <w:pPr>
              <w:jc w:val="center"/>
              <w:rPr>
                <w:rFonts w:cstheme="minorHAnsi"/>
                <w:szCs w:val="20"/>
              </w:rPr>
            </w:pPr>
          </w:p>
        </w:tc>
        <w:tc>
          <w:tcPr>
            <w:tcW w:w="990" w:type="dxa"/>
          </w:tcPr>
          <w:p w14:paraId="15D953E4" w14:textId="32E25C8C"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A75064" w14:textId="77777777" w:rsidR="0061524D" w:rsidRPr="00283A38" w:rsidRDefault="0061524D" w:rsidP="00D92B57">
            <w:pPr>
              <w:jc w:val="center"/>
              <w:rPr>
                <w:rFonts w:cstheme="minorHAnsi"/>
                <w:szCs w:val="20"/>
              </w:rPr>
            </w:pPr>
          </w:p>
        </w:tc>
        <w:tc>
          <w:tcPr>
            <w:tcW w:w="1103" w:type="dxa"/>
          </w:tcPr>
          <w:p w14:paraId="19432F42" w14:textId="77777777" w:rsidR="0061524D" w:rsidRPr="00283A38" w:rsidRDefault="0061524D" w:rsidP="00D92B57">
            <w:pPr>
              <w:jc w:val="center"/>
              <w:rPr>
                <w:rFonts w:cstheme="minorHAnsi"/>
                <w:szCs w:val="20"/>
              </w:rPr>
            </w:pPr>
          </w:p>
        </w:tc>
        <w:tc>
          <w:tcPr>
            <w:tcW w:w="1103" w:type="dxa"/>
          </w:tcPr>
          <w:p w14:paraId="44BBE4D2" w14:textId="77777777" w:rsidR="0061524D" w:rsidRPr="00283A38" w:rsidRDefault="0061524D" w:rsidP="00D92B57">
            <w:pPr>
              <w:jc w:val="center"/>
              <w:rPr>
                <w:rFonts w:cstheme="minorHAnsi"/>
                <w:szCs w:val="20"/>
              </w:rPr>
            </w:pPr>
          </w:p>
        </w:tc>
      </w:tr>
      <w:tr w:rsidR="0061524D" w:rsidRPr="00487927" w14:paraId="13EBD5D9" w14:textId="74DDE1F1" w:rsidTr="0061524D">
        <w:tc>
          <w:tcPr>
            <w:tcW w:w="1255" w:type="dxa"/>
          </w:tcPr>
          <w:p w14:paraId="7F63E95B" w14:textId="4A04742A" w:rsidR="0061524D" w:rsidRDefault="0061524D" w:rsidP="00D92B57">
            <w:pPr>
              <w:jc w:val="center"/>
              <w:rPr>
                <w:szCs w:val="20"/>
              </w:rPr>
            </w:pPr>
            <w:r>
              <w:rPr>
                <w:szCs w:val="20"/>
              </w:rPr>
              <w:t>2105_02</w:t>
            </w:r>
          </w:p>
        </w:tc>
        <w:tc>
          <w:tcPr>
            <w:tcW w:w="990" w:type="dxa"/>
          </w:tcPr>
          <w:p w14:paraId="36FC46FD" w14:textId="77777777" w:rsidR="0061524D" w:rsidRPr="00283A38" w:rsidRDefault="0061524D" w:rsidP="00D92B57">
            <w:pPr>
              <w:jc w:val="center"/>
              <w:rPr>
                <w:rFonts w:cstheme="minorHAnsi"/>
                <w:szCs w:val="20"/>
              </w:rPr>
            </w:pPr>
          </w:p>
        </w:tc>
        <w:tc>
          <w:tcPr>
            <w:tcW w:w="990" w:type="dxa"/>
          </w:tcPr>
          <w:p w14:paraId="073C265D" w14:textId="77777777" w:rsidR="0061524D" w:rsidRPr="00487927" w:rsidRDefault="0061524D" w:rsidP="00D92B57">
            <w:pPr>
              <w:jc w:val="center"/>
              <w:rPr>
                <w:rFonts w:cstheme="minorHAnsi"/>
                <w:szCs w:val="20"/>
              </w:rPr>
            </w:pPr>
          </w:p>
        </w:tc>
        <w:tc>
          <w:tcPr>
            <w:tcW w:w="990" w:type="dxa"/>
          </w:tcPr>
          <w:p w14:paraId="29987815" w14:textId="77777777" w:rsidR="0061524D" w:rsidRPr="00487927" w:rsidRDefault="0061524D" w:rsidP="00D92B57">
            <w:pPr>
              <w:jc w:val="center"/>
              <w:rPr>
                <w:rFonts w:cstheme="minorHAnsi"/>
                <w:szCs w:val="20"/>
              </w:rPr>
            </w:pPr>
          </w:p>
        </w:tc>
        <w:tc>
          <w:tcPr>
            <w:tcW w:w="990" w:type="dxa"/>
          </w:tcPr>
          <w:p w14:paraId="59437D3E" w14:textId="77777777" w:rsidR="0061524D" w:rsidRPr="00487927" w:rsidRDefault="0061524D" w:rsidP="00D92B57">
            <w:pPr>
              <w:jc w:val="center"/>
              <w:rPr>
                <w:rFonts w:cstheme="minorHAnsi"/>
                <w:szCs w:val="20"/>
              </w:rPr>
            </w:pPr>
          </w:p>
        </w:tc>
        <w:tc>
          <w:tcPr>
            <w:tcW w:w="990" w:type="dxa"/>
          </w:tcPr>
          <w:p w14:paraId="0D289588" w14:textId="77777777" w:rsidR="0061524D" w:rsidRPr="00487927" w:rsidRDefault="0061524D" w:rsidP="00D92B57">
            <w:pPr>
              <w:jc w:val="center"/>
              <w:rPr>
                <w:rFonts w:cstheme="minorHAnsi"/>
                <w:szCs w:val="20"/>
              </w:rPr>
            </w:pPr>
          </w:p>
        </w:tc>
        <w:tc>
          <w:tcPr>
            <w:tcW w:w="990" w:type="dxa"/>
          </w:tcPr>
          <w:p w14:paraId="68FD4C5C" w14:textId="77777777" w:rsidR="0061524D" w:rsidRPr="00487927" w:rsidRDefault="0061524D" w:rsidP="00D92B57">
            <w:pPr>
              <w:jc w:val="center"/>
              <w:rPr>
                <w:rFonts w:cstheme="minorHAnsi"/>
                <w:szCs w:val="20"/>
              </w:rPr>
            </w:pPr>
          </w:p>
        </w:tc>
        <w:tc>
          <w:tcPr>
            <w:tcW w:w="1080" w:type="dxa"/>
          </w:tcPr>
          <w:p w14:paraId="586749F9" w14:textId="77777777" w:rsidR="0061524D" w:rsidRPr="00283A38" w:rsidDel="00B92203" w:rsidRDefault="0061524D" w:rsidP="00D92B57">
            <w:pPr>
              <w:jc w:val="center"/>
              <w:rPr>
                <w:rFonts w:cstheme="minorHAnsi"/>
                <w:szCs w:val="20"/>
              </w:rPr>
            </w:pPr>
          </w:p>
        </w:tc>
        <w:tc>
          <w:tcPr>
            <w:tcW w:w="990" w:type="dxa"/>
          </w:tcPr>
          <w:p w14:paraId="0D8DCC86" w14:textId="2FF1F753" w:rsidR="0061524D" w:rsidRPr="00283A38" w:rsidRDefault="0061524D" w:rsidP="00D92B57">
            <w:pPr>
              <w:jc w:val="center"/>
              <w:rPr>
                <w:rFonts w:cstheme="minorHAnsi"/>
                <w:szCs w:val="20"/>
              </w:rPr>
            </w:pPr>
            <w:r w:rsidRPr="00283A38">
              <w:rPr>
                <w:rFonts w:cstheme="minorHAnsi"/>
                <w:szCs w:val="20"/>
              </w:rPr>
              <w:t>•</w:t>
            </w:r>
          </w:p>
        </w:tc>
        <w:tc>
          <w:tcPr>
            <w:tcW w:w="990" w:type="dxa"/>
          </w:tcPr>
          <w:p w14:paraId="11C751D2" w14:textId="77777777" w:rsidR="0061524D" w:rsidRPr="00283A38" w:rsidRDefault="0061524D" w:rsidP="00D92B57">
            <w:pPr>
              <w:jc w:val="center"/>
              <w:rPr>
                <w:rFonts w:cstheme="minorHAnsi"/>
                <w:szCs w:val="20"/>
              </w:rPr>
            </w:pPr>
          </w:p>
        </w:tc>
        <w:tc>
          <w:tcPr>
            <w:tcW w:w="1103" w:type="dxa"/>
          </w:tcPr>
          <w:p w14:paraId="5077500C" w14:textId="77777777" w:rsidR="0061524D" w:rsidRPr="00283A38" w:rsidRDefault="0061524D" w:rsidP="00D92B57">
            <w:pPr>
              <w:jc w:val="center"/>
              <w:rPr>
                <w:rFonts w:cstheme="minorHAnsi"/>
                <w:szCs w:val="20"/>
              </w:rPr>
            </w:pPr>
          </w:p>
        </w:tc>
        <w:tc>
          <w:tcPr>
            <w:tcW w:w="1103" w:type="dxa"/>
          </w:tcPr>
          <w:p w14:paraId="7F31E22B" w14:textId="77777777" w:rsidR="0061524D" w:rsidRPr="00283A38" w:rsidRDefault="0061524D" w:rsidP="00D92B57">
            <w:pPr>
              <w:jc w:val="center"/>
              <w:rPr>
                <w:rFonts w:cstheme="minorHAnsi"/>
                <w:szCs w:val="20"/>
              </w:rPr>
            </w:pPr>
          </w:p>
        </w:tc>
      </w:tr>
      <w:tr w:rsidR="0061524D" w:rsidRPr="00487927" w14:paraId="138BA0D5" w14:textId="41330119" w:rsidTr="0061524D">
        <w:tc>
          <w:tcPr>
            <w:tcW w:w="1255" w:type="dxa"/>
          </w:tcPr>
          <w:p w14:paraId="42666F25" w14:textId="39672F9F" w:rsidR="0061524D" w:rsidRDefault="0061524D" w:rsidP="00D92B57">
            <w:pPr>
              <w:jc w:val="center"/>
              <w:rPr>
                <w:szCs w:val="20"/>
              </w:rPr>
            </w:pPr>
            <w:r>
              <w:rPr>
                <w:szCs w:val="20"/>
              </w:rPr>
              <w:t>2105_03</w:t>
            </w:r>
          </w:p>
        </w:tc>
        <w:tc>
          <w:tcPr>
            <w:tcW w:w="990" w:type="dxa"/>
          </w:tcPr>
          <w:p w14:paraId="6EC2B967" w14:textId="77777777" w:rsidR="0061524D" w:rsidRPr="00283A38" w:rsidRDefault="0061524D" w:rsidP="00D92B57">
            <w:pPr>
              <w:jc w:val="center"/>
              <w:rPr>
                <w:rFonts w:cstheme="minorHAnsi"/>
                <w:szCs w:val="20"/>
              </w:rPr>
            </w:pPr>
          </w:p>
        </w:tc>
        <w:tc>
          <w:tcPr>
            <w:tcW w:w="990" w:type="dxa"/>
          </w:tcPr>
          <w:p w14:paraId="3F4F91E3" w14:textId="77777777" w:rsidR="0061524D" w:rsidRPr="00487927" w:rsidRDefault="0061524D" w:rsidP="00D92B57">
            <w:pPr>
              <w:jc w:val="center"/>
              <w:rPr>
                <w:rFonts w:cstheme="minorHAnsi"/>
                <w:szCs w:val="20"/>
              </w:rPr>
            </w:pPr>
          </w:p>
        </w:tc>
        <w:tc>
          <w:tcPr>
            <w:tcW w:w="990" w:type="dxa"/>
          </w:tcPr>
          <w:p w14:paraId="6A9C99D6" w14:textId="77777777" w:rsidR="0061524D" w:rsidRPr="00487927" w:rsidRDefault="0061524D" w:rsidP="00D92B57">
            <w:pPr>
              <w:jc w:val="center"/>
              <w:rPr>
                <w:rFonts w:cstheme="minorHAnsi"/>
                <w:szCs w:val="20"/>
              </w:rPr>
            </w:pPr>
          </w:p>
        </w:tc>
        <w:tc>
          <w:tcPr>
            <w:tcW w:w="990" w:type="dxa"/>
          </w:tcPr>
          <w:p w14:paraId="14C6A7EC" w14:textId="77777777" w:rsidR="0061524D" w:rsidRPr="00487927" w:rsidRDefault="0061524D" w:rsidP="00D92B57">
            <w:pPr>
              <w:jc w:val="center"/>
              <w:rPr>
                <w:rFonts w:cstheme="minorHAnsi"/>
                <w:szCs w:val="20"/>
              </w:rPr>
            </w:pPr>
          </w:p>
        </w:tc>
        <w:tc>
          <w:tcPr>
            <w:tcW w:w="990" w:type="dxa"/>
          </w:tcPr>
          <w:p w14:paraId="2424C1E8" w14:textId="77777777" w:rsidR="0061524D" w:rsidRPr="00487927" w:rsidRDefault="0061524D" w:rsidP="00D92B57">
            <w:pPr>
              <w:jc w:val="center"/>
              <w:rPr>
                <w:rFonts w:cstheme="minorHAnsi"/>
                <w:szCs w:val="20"/>
              </w:rPr>
            </w:pPr>
          </w:p>
        </w:tc>
        <w:tc>
          <w:tcPr>
            <w:tcW w:w="990" w:type="dxa"/>
          </w:tcPr>
          <w:p w14:paraId="312FAB76" w14:textId="77777777" w:rsidR="0061524D" w:rsidRPr="00487927" w:rsidRDefault="0061524D" w:rsidP="00D92B57">
            <w:pPr>
              <w:jc w:val="center"/>
              <w:rPr>
                <w:rFonts w:cstheme="minorHAnsi"/>
                <w:szCs w:val="20"/>
              </w:rPr>
            </w:pPr>
          </w:p>
        </w:tc>
        <w:tc>
          <w:tcPr>
            <w:tcW w:w="1080" w:type="dxa"/>
          </w:tcPr>
          <w:p w14:paraId="0CD1A0F7" w14:textId="77777777" w:rsidR="0061524D" w:rsidRPr="00283A38" w:rsidDel="00B92203" w:rsidRDefault="0061524D" w:rsidP="00D92B57">
            <w:pPr>
              <w:jc w:val="center"/>
              <w:rPr>
                <w:rFonts w:cstheme="minorHAnsi"/>
                <w:szCs w:val="20"/>
              </w:rPr>
            </w:pPr>
          </w:p>
        </w:tc>
        <w:tc>
          <w:tcPr>
            <w:tcW w:w="990" w:type="dxa"/>
          </w:tcPr>
          <w:p w14:paraId="6118E810" w14:textId="426F39E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435D87" w14:textId="77777777" w:rsidR="0061524D" w:rsidRPr="00283A38" w:rsidRDefault="0061524D" w:rsidP="00D92B57">
            <w:pPr>
              <w:jc w:val="center"/>
              <w:rPr>
                <w:rFonts w:cstheme="minorHAnsi"/>
                <w:szCs w:val="20"/>
              </w:rPr>
            </w:pPr>
          </w:p>
        </w:tc>
        <w:tc>
          <w:tcPr>
            <w:tcW w:w="1103" w:type="dxa"/>
          </w:tcPr>
          <w:p w14:paraId="135AAB14" w14:textId="77777777" w:rsidR="0061524D" w:rsidRPr="00283A38" w:rsidRDefault="0061524D" w:rsidP="00D92B57">
            <w:pPr>
              <w:jc w:val="center"/>
              <w:rPr>
                <w:rFonts w:cstheme="minorHAnsi"/>
                <w:szCs w:val="20"/>
              </w:rPr>
            </w:pPr>
          </w:p>
        </w:tc>
        <w:tc>
          <w:tcPr>
            <w:tcW w:w="1103" w:type="dxa"/>
          </w:tcPr>
          <w:p w14:paraId="5CBDE117" w14:textId="77777777" w:rsidR="0061524D" w:rsidRPr="00283A38" w:rsidRDefault="0061524D" w:rsidP="00D92B57">
            <w:pPr>
              <w:jc w:val="center"/>
              <w:rPr>
                <w:rFonts w:cstheme="minorHAnsi"/>
                <w:szCs w:val="20"/>
              </w:rPr>
            </w:pPr>
          </w:p>
        </w:tc>
      </w:tr>
      <w:tr w:rsidR="0061524D" w:rsidRPr="00487927" w14:paraId="23520287" w14:textId="3AA850EB" w:rsidTr="0061524D">
        <w:tc>
          <w:tcPr>
            <w:tcW w:w="1255" w:type="dxa"/>
          </w:tcPr>
          <w:p w14:paraId="03D692BB" w14:textId="1DD44B28" w:rsidR="0061524D" w:rsidRDefault="0061524D" w:rsidP="00D92B57">
            <w:pPr>
              <w:jc w:val="center"/>
              <w:rPr>
                <w:szCs w:val="20"/>
              </w:rPr>
            </w:pPr>
            <w:r>
              <w:rPr>
                <w:szCs w:val="20"/>
              </w:rPr>
              <w:t>2106_01</w:t>
            </w:r>
          </w:p>
        </w:tc>
        <w:tc>
          <w:tcPr>
            <w:tcW w:w="990" w:type="dxa"/>
          </w:tcPr>
          <w:p w14:paraId="59C7B2A0" w14:textId="77777777" w:rsidR="0061524D" w:rsidRPr="00283A38" w:rsidRDefault="0061524D" w:rsidP="00D92B57">
            <w:pPr>
              <w:jc w:val="center"/>
              <w:rPr>
                <w:rFonts w:cstheme="minorHAnsi"/>
                <w:szCs w:val="20"/>
              </w:rPr>
            </w:pPr>
          </w:p>
        </w:tc>
        <w:tc>
          <w:tcPr>
            <w:tcW w:w="990" w:type="dxa"/>
          </w:tcPr>
          <w:p w14:paraId="5D1C81C9" w14:textId="77777777" w:rsidR="0061524D" w:rsidRPr="00487927" w:rsidRDefault="0061524D" w:rsidP="00D92B57">
            <w:pPr>
              <w:jc w:val="center"/>
              <w:rPr>
                <w:rFonts w:cstheme="minorHAnsi"/>
                <w:szCs w:val="20"/>
              </w:rPr>
            </w:pPr>
          </w:p>
        </w:tc>
        <w:tc>
          <w:tcPr>
            <w:tcW w:w="990" w:type="dxa"/>
          </w:tcPr>
          <w:p w14:paraId="29ABD7CF" w14:textId="77777777" w:rsidR="0061524D" w:rsidRPr="00487927" w:rsidRDefault="0061524D" w:rsidP="00D92B57">
            <w:pPr>
              <w:jc w:val="center"/>
              <w:rPr>
                <w:rFonts w:cstheme="minorHAnsi"/>
                <w:szCs w:val="20"/>
              </w:rPr>
            </w:pPr>
          </w:p>
        </w:tc>
        <w:tc>
          <w:tcPr>
            <w:tcW w:w="990" w:type="dxa"/>
          </w:tcPr>
          <w:p w14:paraId="4082E73B" w14:textId="77777777" w:rsidR="0061524D" w:rsidRPr="00487927" w:rsidRDefault="0061524D" w:rsidP="00D92B57">
            <w:pPr>
              <w:jc w:val="center"/>
              <w:rPr>
                <w:rFonts w:cstheme="minorHAnsi"/>
                <w:szCs w:val="20"/>
              </w:rPr>
            </w:pPr>
          </w:p>
        </w:tc>
        <w:tc>
          <w:tcPr>
            <w:tcW w:w="990" w:type="dxa"/>
          </w:tcPr>
          <w:p w14:paraId="78EDA3C3" w14:textId="77777777" w:rsidR="0061524D" w:rsidRPr="00487927" w:rsidRDefault="0061524D" w:rsidP="00D92B57">
            <w:pPr>
              <w:jc w:val="center"/>
              <w:rPr>
                <w:rFonts w:cstheme="minorHAnsi"/>
                <w:szCs w:val="20"/>
              </w:rPr>
            </w:pPr>
          </w:p>
        </w:tc>
        <w:tc>
          <w:tcPr>
            <w:tcW w:w="990" w:type="dxa"/>
          </w:tcPr>
          <w:p w14:paraId="4FB06E2B" w14:textId="77777777" w:rsidR="0061524D" w:rsidRPr="00487927" w:rsidRDefault="0061524D" w:rsidP="00D92B57">
            <w:pPr>
              <w:jc w:val="center"/>
              <w:rPr>
                <w:rFonts w:cstheme="minorHAnsi"/>
                <w:szCs w:val="20"/>
              </w:rPr>
            </w:pPr>
          </w:p>
        </w:tc>
        <w:tc>
          <w:tcPr>
            <w:tcW w:w="1080" w:type="dxa"/>
          </w:tcPr>
          <w:p w14:paraId="3E7F4B0D" w14:textId="77777777" w:rsidR="0061524D" w:rsidRPr="00283A38" w:rsidDel="00B92203" w:rsidRDefault="0061524D" w:rsidP="00D92B57">
            <w:pPr>
              <w:jc w:val="center"/>
              <w:rPr>
                <w:rFonts w:cstheme="minorHAnsi"/>
                <w:szCs w:val="20"/>
              </w:rPr>
            </w:pPr>
          </w:p>
        </w:tc>
        <w:tc>
          <w:tcPr>
            <w:tcW w:w="990" w:type="dxa"/>
          </w:tcPr>
          <w:p w14:paraId="346F0CFD" w14:textId="3510EB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71A39A50" w14:textId="77777777" w:rsidR="0061524D" w:rsidRPr="00283A38" w:rsidRDefault="0061524D" w:rsidP="00D92B57">
            <w:pPr>
              <w:jc w:val="center"/>
              <w:rPr>
                <w:rFonts w:cstheme="minorHAnsi"/>
                <w:szCs w:val="20"/>
              </w:rPr>
            </w:pPr>
          </w:p>
        </w:tc>
        <w:tc>
          <w:tcPr>
            <w:tcW w:w="1103" w:type="dxa"/>
          </w:tcPr>
          <w:p w14:paraId="7ABB4313" w14:textId="77777777" w:rsidR="0061524D" w:rsidRPr="00283A38" w:rsidRDefault="0061524D" w:rsidP="00D92B57">
            <w:pPr>
              <w:jc w:val="center"/>
              <w:rPr>
                <w:rFonts w:cstheme="minorHAnsi"/>
                <w:szCs w:val="20"/>
              </w:rPr>
            </w:pPr>
          </w:p>
        </w:tc>
        <w:tc>
          <w:tcPr>
            <w:tcW w:w="1103" w:type="dxa"/>
          </w:tcPr>
          <w:p w14:paraId="663507A8" w14:textId="77777777" w:rsidR="0061524D" w:rsidRPr="00283A38" w:rsidRDefault="0061524D" w:rsidP="00D92B57">
            <w:pPr>
              <w:jc w:val="center"/>
              <w:rPr>
                <w:rFonts w:cstheme="minorHAnsi"/>
                <w:szCs w:val="20"/>
              </w:rPr>
            </w:pPr>
          </w:p>
        </w:tc>
      </w:tr>
      <w:tr w:rsidR="0061524D" w:rsidRPr="00487927" w14:paraId="6B5E17CC" w14:textId="5A043C83" w:rsidTr="0061524D">
        <w:tc>
          <w:tcPr>
            <w:tcW w:w="1255" w:type="dxa"/>
          </w:tcPr>
          <w:p w14:paraId="2F3BF831" w14:textId="55BE9AF7" w:rsidR="0061524D" w:rsidRDefault="0061524D" w:rsidP="00D92B57">
            <w:pPr>
              <w:jc w:val="center"/>
              <w:rPr>
                <w:szCs w:val="20"/>
              </w:rPr>
            </w:pPr>
            <w:r>
              <w:rPr>
                <w:szCs w:val="20"/>
              </w:rPr>
              <w:lastRenderedPageBreak/>
              <w:t>2106_02</w:t>
            </w:r>
          </w:p>
        </w:tc>
        <w:tc>
          <w:tcPr>
            <w:tcW w:w="990" w:type="dxa"/>
          </w:tcPr>
          <w:p w14:paraId="2AAD4871" w14:textId="77777777" w:rsidR="0061524D" w:rsidRPr="00283A38" w:rsidRDefault="0061524D" w:rsidP="00D92B57">
            <w:pPr>
              <w:jc w:val="center"/>
              <w:rPr>
                <w:rFonts w:cstheme="minorHAnsi"/>
                <w:szCs w:val="20"/>
              </w:rPr>
            </w:pPr>
          </w:p>
        </w:tc>
        <w:tc>
          <w:tcPr>
            <w:tcW w:w="990" w:type="dxa"/>
          </w:tcPr>
          <w:p w14:paraId="54C0EC51" w14:textId="77777777" w:rsidR="0061524D" w:rsidRPr="00487927" w:rsidRDefault="0061524D" w:rsidP="00D92B57">
            <w:pPr>
              <w:jc w:val="center"/>
              <w:rPr>
                <w:rFonts w:cstheme="minorHAnsi"/>
                <w:szCs w:val="20"/>
              </w:rPr>
            </w:pPr>
          </w:p>
        </w:tc>
        <w:tc>
          <w:tcPr>
            <w:tcW w:w="990" w:type="dxa"/>
          </w:tcPr>
          <w:p w14:paraId="0836D464" w14:textId="77777777" w:rsidR="0061524D" w:rsidRPr="00487927" w:rsidRDefault="0061524D" w:rsidP="00D92B57">
            <w:pPr>
              <w:jc w:val="center"/>
              <w:rPr>
                <w:rFonts w:cstheme="minorHAnsi"/>
                <w:szCs w:val="20"/>
              </w:rPr>
            </w:pPr>
          </w:p>
        </w:tc>
        <w:tc>
          <w:tcPr>
            <w:tcW w:w="990" w:type="dxa"/>
          </w:tcPr>
          <w:p w14:paraId="3A7EC88F" w14:textId="77777777" w:rsidR="0061524D" w:rsidRPr="00487927" w:rsidRDefault="0061524D" w:rsidP="00D92B57">
            <w:pPr>
              <w:jc w:val="center"/>
              <w:rPr>
                <w:rFonts w:cstheme="minorHAnsi"/>
                <w:szCs w:val="20"/>
              </w:rPr>
            </w:pPr>
          </w:p>
        </w:tc>
        <w:tc>
          <w:tcPr>
            <w:tcW w:w="990" w:type="dxa"/>
          </w:tcPr>
          <w:p w14:paraId="2CE0F3B0" w14:textId="77777777" w:rsidR="0061524D" w:rsidRPr="00487927" w:rsidRDefault="0061524D" w:rsidP="00D92B57">
            <w:pPr>
              <w:jc w:val="center"/>
              <w:rPr>
                <w:rFonts w:cstheme="minorHAnsi"/>
                <w:szCs w:val="20"/>
              </w:rPr>
            </w:pPr>
          </w:p>
        </w:tc>
        <w:tc>
          <w:tcPr>
            <w:tcW w:w="990" w:type="dxa"/>
          </w:tcPr>
          <w:p w14:paraId="4CF16354" w14:textId="77777777" w:rsidR="0061524D" w:rsidRPr="00487927" w:rsidRDefault="0061524D" w:rsidP="00D92B57">
            <w:pPr>
              <w:jc w:val="center"/>
              <w:rPr>
                <w:rFonts w:cstheme="minorHAnsi"/>
                <w:szCs w:val="20"/>
              </w:rPr>
            </w:pPr>
          </w:p>
        </w:tc>
        <w:tc>
          <w:tcPr>
            <w:tcW w:w="1080" w:type="dxa"/>
          </w:tcPr>
          <w:p w14:paraId="637C76CA" w14:textId="77777777" w:rsidR="0061524D" w:rsidRPr="00283A38" w:rsidDel="00B92203" w:rsidRDefault="0061524D" w:rsidP="00D92B57">
            <w:pPr>
              <w:jc w:val="center"/>
              <w:rPr>
                <w:rFonts w:cstheme="minorHAnsi"/>
                <w:szCs w:val="20"/>
              </w:rPr>
            </w:pPr>
          </w:p>
        </w:tc>
        <w:tc>
          <w:tcPr>
            <w:tcW w:w="990" w:type="dxa"/>
          </w:tcPr>
          <w:p w14:paraId="38E60517" w14:textId="64889AA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C5F9949" w14:textId="77777777" w:rsidR="0061524D" w:rsidRPr="00283A38" w:rsidRDefault="0061524D" w:rsidP="00D92B57">
            <w:pPr>
              <w:jc w:val="center"/>
              <w:rPr>
                <w:rFonts w:cstheme="minorHAnsi"/>
                <w:szCs w:val="20"/>
              </w:rPr>
            </w:pPr>
          </w:p>
        </w:tc>
        <w:tc>
          <w:tcPr>
            <w:tcW w:w="1103" w:type="dxa"/>
          </w:tcPr>
          <w:p w14:paraId="6151328A" w14:textId="77777777" w:rsidR="0061524D" w:rsidRPr="00283A38" w:rsidRDefault="0061524D" w:rsidP="00D92B57">
            <w:pPr>
              <w:jc w:val="center"/>
              <w:rPr>
                <w:rFonts w:cstheme="minorHAnsi"/>
                <w:szCs w:val="20"/>
              </w:rPr>
            </w:pPr>
          </w:p>
        </w:tc>
        <w:tc>
          <w:tcPr>
            <w:tcW w:w="1103" w:type="dxa"/>
          </w:tcPr>
          <w:p w14:paraId="6F9244F4" w14:textId="77777777" w:rsidR="0061524D" w:rsidRPr="00283A38" w:rsidRDefault="0061524D" w:rsidP="00D92B57">
            <w:pPr>
              <w:jc w:val="center"/>
              <w:rPr>
                <w:rFonts w:cstheme="minorHAnsi"/>
                <w:szCs w:val="20"/>
              </w:rPr>
            </w:pPr>
          </w:p>
        </w:tc>
      </w:tr>
      <w:tr w:rsidR="0061524D" w:rsidRPr="00487927" w14:paraId="306813D7" w14:textId="66AD19ED" w:rsidTr="0061524D">
        <w:tc>
          <w:tcPr>
            <w:tcW w:w="1255" w:type="dxa"/>
          </w:tcPr>
          <w:p w14:paraId="4252C068" w14:textId="545E1A97" w:rsidR="0061524D" w:rsidRDefault="0061524D" w:rsidP="00D92B57">
            <w:pPr>
              <w:jc w:val="center"/>
              <w:rPr>
                <w:szCs w:val="20"/>
              </w:rPr>
            </w:pPr>
            <w:r>
              <w:rPr>
                <w:szCs w:val="20"/>
              </w:rPr>
              <w:t>2106_03</w:t>
            </w:r>
          </w:p>
        </w:tc>
        <w:tc>
          <w:tcPr>
            <w:tcW w:w="990" w:type="dxa"/>
          </w:tcPr>
          <w:p w14:paraId="7BAC1BD6" w14:textId="77777777" w:rsidR="0061524D" w:rsidRPr="00283A38" w:rsidRDefault="0061524D" w:rsidP="00D92B57">
            <w:pPr>
              <w:jc w:val="center"/>
              <w:rPr>
                <w:rFonts w:cstheme="minorHAnsi"/>
                <w:szCs w:val="20"/>
              </w:rPr>
            </w:pPr>
          </w:p>
        </w:tc>
        <w:tc>
          <w:tcPr>
            <w:tcW w:w="990" w:type="dxa"/>
          </w:tcPr>
          <w:p w14:paraId="14B4DA94" w14:textId="77777777" w:rsidR="0061524D" w:rsidRPr="00487927" w:rsidRDefault="0061524D" w:rsidP="00D92B57">
            <w:pPr>
              <w:jc w:val="center"/>
              <w:rPr>
                <w:rFonts w:cstheme="minorHAnsi"/>
                <w:szCs w:val="20"/>
              </w:rPr>
            </w:pPr>
          </w:p>
        </w:tc>
        <w:tc>
          <w:tcPr>
            <w:tcW w:w="990" w:type="dxa"/>
          </w:tcPr>
          <w:p w14:paraId="793220BA" w14:textId="77777777" w:rsidR="0061524D" w:rsidRPr="00487927" w:rsidRDefault="0061524D" w:rsidP="00D92B57">
            <w:pPr>
              <w:jc w:val="center"/>
              <w:rPr>
                <w:rFonts w:cstheme="minorHAnsi"/>
                <w:szCs w:val="20"/>
              </w:rPr>
            </w:pPr>
          </w:p>
        </w:tc>
        <w:tc>
          <w:tcPr>
            <w:tcW w:w="990" w:type="dxa"/>
          </w:tcPr>
          <w:p w14:paraId="131E6BEB" w14:textId="77777777" w:rsidR="0061524D" w:rsidRPr="00487927" w:rsidRDefault="0061524D" w:rsidP="00D92B57">
            <w:pPr>
              <w:jc w:val="center"/>
              <w:rPr>
                <w:rFonts w:cstheme="minorHAnsi"/>
                <w:szCs w:val="20"/>
              </w:rPr>
            </w:pPr>
          </w:p>
        </w:tc>
        <w:tc>
          <w:tcPr>
            <w:tcW w:w="990" w:type="dxa"/>
          </w:tcPr>
          <w:p w14:paraId="111EE307" w14:textId="77777777" w:rsidR="0061524D" w:rsidRPr="00487927" w:rsidRDefault="0061524D" w:rsidP="00D92B57">
            <w:pPr>
              <w:jc w:val="center"/>
              <w:rPr>
                <w:rFonts w:cstheme="minorHAnsi"/>
                <w:szCs w:val="20"/>
              </w:rPr>
            </w:pPr>
          </w:p>
        </w:tc>
        <w:tc>
          <w:tcPr>
            <w:tcW w:w="990" w:type="dxa"/>
          </w:tcPr>
          <w:p w14:paraId="68F8300C" w14:textId="77777777" w:rsidR="0061524D" w:rsidRPr="00487927" w:rsidRDefault="0061524D" w:rsidP="00D92B57">
            <w:pPr>
              <w:jc w:val="center"/>
              <w:rPr>
                <w:rFonts w:cstheme="minorHAnsi"/>
                <w:szCs w:val="20"/>
              </w:rPr>
            </w:pPr>
          </w:p>
        </w:tc>
        <w:tc>
          <w:tcPr>
            <w:tcW w:w="1080" w:type="dxa"/>
          </w:tcPr>
          <w:p w14:paraId="14583885" w14:textId="77777777" w:rsidR="0061524D" w:rsidRPr="00283A38" w:rsidDel="00B92203" w:rsidRDefault="0061524D" w:rsidP="00D92B57">
            <w:pPr>
              <w:jc w:val="center"/>
              <w:rPr>
                <w:rFonts w:cstheme="minorHAnsi"/>
                <w:szCs w:val="20"/>
              </w:rPr>
            </w:pPr>
          </w:p>
        </w:tc>
        <w:tc>
          <w:tcPr>
            <w:tcW w:w="990" w:type="dxa"/>
          </w:tcPr>
          <w:p w14:paraId="177CF8F9" w14:textId="492373B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8A02D8E" w14:textId="77777777" w:rsidR="0061524D" w:rsidRPr="00283A38" w:rsidRDefault="0061524D" w:rsidP="00D92B57">
            <w:pPr>
              <w:jc w:val="center"/>
              <w:rPr>
                <w:rFonts w:cstheme="minorHAnsi"/>
                <w:szCs w:val="20"/>
              </w:rPr>
            </w:pPr>
          </w:p>
        </w:tc>
        <w:tc>
          <w:tcPr>
            <w:tcW w:w="1103" w:type="dxa"/>
          </w:tcPr>
          <w:p w14:paraId="1E38F3E6" w14:textId="77777777" w:rsidR="0061524D" w:rsidRPr="00283A38" w:rsidRDefault="0061524D" w:rsidP="00D92B57">
            <w:pPr>
              <w:jc w:val="center"/>
              <w:rPr>
                <w:rFonts w:cstheme="minorHAnsi"/>
                <w:szCs w:val="20"/>
              </w:rPr>
            </w:pPr>
          </w:p>
        </w:tc>
        <w:tc>
          <w:tcPr>
            <w:tcW w:w="1103" w:type="dxa"/>
          </w:tcPr>
          <w:p w14:paraId="19C88838" w14:textId="77777777" w:rsidR="0061524D" w:rsidRPr="00283A38" w:rsidRDefault="0061524D" w:rsidP="00D92B57">
            <w:pPr>
              <w:jc w:val="center"/>
              <w:rPr>
                <w:rFonts w:cstheme="minorHAnsi"/>
                <w:szCs w:val="20"/>
              </w:rPr>
            </w:pPr>
          </w:p>
        </w:tc>
      </w:tr>
      <w:tr w:rsidR="0061524D" w:rsidRPr="00487927" w14:paraId="2B4C5EE4" w14:textId="155BF3E0" w:rsidTr="0061524D">
        <w:tc>
          <w:tcPr>
            <w:tcW w:w="1255" w:type="dxa"/>
          </w:tcPr>
          <w:p w14:paraId="377F531C" w14:textId="56CB4AE3" w:rsidR="0061524D" w:rsidRDefault="0061524D" w:rsidP="00D92B57">
            <w:pPr>
              <w:jc w:val="center"/>
              <w:rPr>
                <w:szCs w:val="20"/>
              </w:rPr>
            </w:pPr>
            <w:r>
              <w:rPr>
                <w:szCs w:val="20"/>
              </w:rPr>
              <w:t>2106_04</w:t>
            </w:r>
          </w:p>
        </w:tc>
        <w:tc>
          <w:tcPr>
            <w:tcW w:w="990" w:type="dxa"/>
          </w:tcPr>
          <w:p w14:paraId="2AA41BC9" w14:textId="77777777" w:rsidR="0061524D" w:rsidRPr="00283A38" w:rsidRDefault="0061524D" w:rsidP="00D92B57">
            <w:pPr>
              <w:jc w:val="center"/>
              <w:rPr>
                <w:rFonts w:cstheme="minorHAnsi"/>
                <w:szCs w:val="20"/>
              </w:rPr>
            </w:pPr>
          </w:p>
        </w:tc>
        <w:tc>
          <w:tcPr>
            <w:tcW w:w="990" w:type="dxa"/>
          </w:tcPr>
          <w:p w14:paraId="74CAB3DA" w14:textId="77777777" w:rsidR="0061524D" w:rsidRPr="00487927" w:rsidRDefault="0061524D" w:rsidP="00D92B57">
            <w:pPr>
              <w:jc w:val="center"/>
              <w:rPr>
                <w:rFonts w:cstheme="minorHAnsi"/>
                <w:szCs w:val="20"/>
              </w:rPr>
            </w:pPr>
          </w:p>
        </w:tc>
        <w:tc>
          <w:tcPr>
            <w:tcW w:w="990" w:type="dxa"/>
          </w:tcPr>
          <w:p w14:paraId="1F629720" w14:textId="77777777" w:rsidR="0061524D" w:rsidRPr="00487927" w:rsidRDefault="0061524D" w:rsidP="00D92B57">
            <w:pPr>
              <w:jc w:val="center"/>
              <w:rPr>
                <w:rFonts w:cstheme="minorHAnsi"/>
                <w:szCs w:val="20"/>
              </w:rPr>
            </w:pPr>
          </w:p>
        </w:tc>
        <w:tc>
          <w:tcPr>
            <w:tcW w:w="990" w:type="dxa"/>
          </w:tcPr>
          <w:p w14:paraId="244C73E1" w14:textId="77777777" w:rsidR="0061524D" w:rsidRPr="00487927" w:rsidRDefault="0061524D" w:rsidP="00D92B57">
            <w:pPr>
              <w:jc w:val="center"/>
              <w:rPr>
                <w:rFonts w:cstheme="minorHAnsi"/>
                <w:szCs w:val="20"/>
              </w:rPr>
            </w:pPr>
          </w:p>
        </w:tc>
        <w:tc>
          <w:tcPr>
            <w:tcW w:w="990" w:type="dxa"/>
          </w:tcPr>
          <w:p w14:paraId="24063CA2" w14:textId="77777777" w:rsidR="0061524D" w:rsidRPr="00487927" w:rsidRDefault="0061524D" w:rsidP="00D92B57">
            <w:pPr>
              <w:jc w:val="center"/>
              <w:rPr>
                <w:rFonts w:cstheme="minorHAnsi"/>
                <w:szCs w:val="20"/>
              </w:rPr>
            </w:pPr>
          </w:p>
        </w:tc>
        <w:tc>
          <w:tcPr>
            <w:tcW w:w="990" w:type="dxa"/>
          </w:tcPr>
          <w:p w14:paraId="1E50C7AE" w14:textId="77777777" w:rsidR="0061524D" w:rsidRPr="00487927" w:rsidRDefault="0061524D" w:rsidP="00D92B57">
            <w:pPr>
              <w:jc w:val="center"/>
              <w:rPr>
                <w:rFonts w:cstheme="minorHAnsi"/>
                <w:szCs w:val="20"/>
              </w:rPr>
            </w:pPr>
          </w:p>
        </w:tc>
        <w:tc>
          <w:tcPr>
            <w:tcW w:w="1080" w:type="dxa"/>
          </w:tcPr>
          <w:p w14:paraId="1C0913DD" w14:textId="77777777" w:rsidR="0061524D" w:rsidRPr="00283A38" w:rsidDel="00B92203" w:rsidRDefault="0061524D" w:rsidP="00D92B57">
            <w:pPr>
              <w:jc w:val="center"/>
              <w:rPr>
                <w:rFonts w:cstheme="minorHAnsi"/>
                <w:szCs w:val="20"/>
              </w:rPr>
            </w:pPr>
          </w:p>
        </w:tc>
        <w:tc>
          <w:tcPr>
            <w:tcW w:w="990" w:type="dxa"/>
          </w:tcPr>
          <w:p w14:paraId="234BBADC" w14:textId="63071F4A" w:rsidR="0061524D" w:rsidRPr="00283A38" w:rsidRDefault="0061524D" w:rsidP="00D92B57">
            <w:pPr>
              <w:jc w:val="center"/>
              <w:rPr>
                <w:rFonts w:cstheme="minorHAnsi"/>
                <w:szCs w:val="20"/>
              </w:rPr>
            </w:pPr>
            <w:r w:rsidRPr="00283A38">
              <w:rPr>
                <w:rFonts w:cstheme="minorHAnsi"/>
                <w:szCs w:val="20"/>
              </w:rPr>
              <w:t>•</w:t>
            </w:r>
          </w:p>
        </w:tc>
        <w:tc>
          <w:tcPr>
            <w:tcW w:w="990" w:type="dxa"/>
          </w:tcPr>
          <w:p w14:paraId="03C3FDFC" w14:textId="77777777" w:rsidR="0061524D" w:rsidRPr="00283A38" w:rsidRDefault="0061524D" w:rsidP="00D92B57">
            <w:pPr>
              <w:jc w:val="center"/>
              <w:rPr>
                <w:rFonts w:cstheme="minorHAnsi"/>
                <w:szCs w:val="20"/>
              </w:rPr>
            </w:pPr>
          </w:p>
        </w:tc>
        <w:tc>
          <w:tcPr>
            <w:tcW w:w="1103" w:type="dxa"/>
          </w:tcPr>
          <w:p w14:paraId="1339D156" w14:textId="77777777" w:rsidR="0061524D" w:rsidRPr="00283A38" w:rsidRDefault="0061524D" w:rsidP="00D92B57">
            <w:pPr>
              <w:jc w:val="center"/>
              <w:rPr>
                <w:rFonts w:cstheme="minorHAnsi"/>
                <w:szCs w:val="20"/>
              </w:rPr>
            </w:pPr>
          </w:p>
        </w:tc>
        <w:tc>
          <w:tcPr>
            <w:tcW w:w="1103" w:type="dxa"/>
          </w:tcPr>
          <w:p w14:paraId="03A7A16F" w14:textId="77777777" w:rsidR="0061524D" w:rsidRPr="00283A38" w:rsidRDefault="0061524D" w:rsidP="00D92B57">
            <w:pPr>
              <w:jc w:val="center"/>
              <w:rPr>
                <w:rFonts w:cstheme="minorHAnsi"/>
                <w:szCs w:val="20"/>
              </w:rPr>
            </w:pPr>
          </w:p>
        </w:tc>
      </w:tr>
      <w:tr w:rsidR="0061524D" w:rsidRPr="00487927" w14:paraId="4830BB31" w14:textId="003D8142" w:rsidTr="0061524D">
        <w:tc>
          <w:tcPr>
            <w:tcW w:w="1255" w:type="dxa"/>
          </w:tcPr>
          <w:p w14:paraId="4CC9C5C6" w14:textId="6590D11F" w:rsidR="0061524D" w:rsidRDefault="0061524D" w:rsidP="00D92B57">
            <w:pPr>
              <w:jc w:val="center"/>
              <w:rPr>
                <w:szCs w:val="20"/>
              </w:rPr>
            </w:pPr>
            <w:r>
              <w:rPr>
                <w:szCs w:val="20"/>
              </w:rPr>
              <w:t>2106_05</w:t>
            </w:r>
          </w:p>
        </w:tc>
        <w:tc>
          <w:tcPr>
            <w:tcW w:w="990" w:type="dxa"/>
          </w:tcPr>
          <w:p w14:paraId="73B52633" w14:textId="77777777" w:rsidR="0061524D" w:rsidRPr="00283A38" w:rsidRDefault="0061524D" w:rsidP="00D92B57">
            <w:pPr>
              <w:jc w:val="center"/>
              <w:rPr>
                <w:rFonts w:cstheme="minorHAnsi"/>
                <w:szCs w:val="20"/>
              </w:rPr>
            </w:pPr>
          </w:p>
        </w:tc>
        <w:tc>
          <w:tcPr>
            <w:tcW w:w="990" w:type="dxa"/>
          </w:tcPr>
          <w:p w14:paraId="07877A9A" w14:textId="77777777" w:rsidR="0061524D" w:rsidRPr="00487927" w:rsidRDefault="0061524D" w:rsidP="00D92B57">
            <w:pPr>
              <w:jc w:val="center"/>
              <w:rPr>
                <w:rFonts w:cstheme="minorHAnsi"/>
                <w:szCs w:val="20"/>
              </w:rPr>
            </w:pPr>
          </w:p>
        </w:tc>
        <w:tc>
          <w:tcPr>
            <w:tcW w:w="990" w:type="dxa"/>
          </w:tcPr>
          <w:p w14:paraId="73771406" w14:textId="77777777" w:rsidR="0061524D" w:rsidRPr="00487927" w:rsidRDefault="0061524D" w:rsidP="00D92B57">
            <w:pPr>
              <w:jc w:val="center"/>
              <w:rPr>
                <w:rFonts w:cstheme="minorHAnsi"/>
                <w:szCs w:val="20"/>
              </w:rPr>
            </w:pPr>
          </w:p>
        </w:tc>
        <w:tc>
          <w:tcPr>
            <w:tcW w:w="990" w:type="dxa"/>
          </w:tcPr>
          <w:p w14:paraId="3A481F38" w14:textId="77777777" w:rsidR="0061524D" w:rsidRPr="00487927" w:rsidRDefault="0061524D" w:rsidP="00D92B57">
            <w:pPr>
              <w:jc w:val="center"/>
              <w:rPr>
                <w:rFonts w:cstheme="minorHAnsi"/>
                <w:szCs w:val="20"/>
              </w:rPr>
            </w:pPr>
          </w:p>
        </w:tc>
        <w:tc>
          <w:tcPr>
            <w:tcW w:w="990" w:type="dxa"/>
          </w:tcPr>
          <w:p w14:paraId="7BE276B1" w14:textId="77777777" w:rsidR="0061524D" w:rsidRPr="00487927" w:rsidRDefault="0061524D" w:rsidP="00D92B57">
            <w:pPr>
              <w:jc w:val="center"/>
              <w:rPr>
                <w:rFonts w:cstheme="minorHAnsi"/>
                <w:szCs w:val="20"/>
              </w:rPr>
            </w:pPr>
          </w:p>
        </w:tc>
        <w:tc>
          <w:tcPr>
            <w:tcW w:w="990" w:type="dxa"/>
          </w:tcPr>
          <w:p w14:paraId="39F04BDA" w14:textId="77777777" w:rsidR="0061524D" w:rsidRPr="00487927" w:rsidRDefault="0061524D" w:rsidP="00D92B57">
            <w:pPr>
              <w:jc w:val="center"/>
              <w:rPr>
                <w:rFonts w:cstheme="minorHAnsi"/>
                <w:szCs w:val="20"/>
              </w:rPr>
            </w:pPr>
          </w:p>
        </w:tc>
        <w:tc>
          <w:tcPr>
            <w:tcW w:w="1080" w:type="dxa"/>
          </w:tcPr>
          <w:p w14:paraId="529AC53B" w14:textId="77777777" w:rsidR="0061524D" w:rsidRPr="00283A38" w:rsidDel="00B92203" w:rsidRDefault="0061524D" w:rsidP="00D92B57">
            <w:pPr>
              <w:jc w:val="center"/>
              <w:rPr>
                <w:rFonts w:cstheme="minorHAnsi"/>
                <w:szCs w:val="20"/>
              </w:rPr>
            </w:pPr>
          </w:p>
        </w:tc>
        <w:tc>
          <w:tcPr>
            <w:tcW w:w="990" w:type="dxa"/>
          </w:tcPr>
          <w:p w14:paraId="168D5CE0" w14:textId="27C665E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91E283" w14:textId="77777777" w:rsidR="0061524D" w:rsidRPr="00283A38" w:rsidRDefault="0061524D" w:rsidP="00D92B57">
            <w:pPr>
              <w:jc w:val="center"/>
              <w:rPr>
                <w:rFonts w:cstheme="minorHAnsi"/>
                <w:szCs w:val="20"/>
              </w:rPr>
            </w:pPr>
          </w:p>
        </w:tc>
        <w:tc>
          <w:tcPr>
            <w:tcW w:w="1103" w:type="dxa"/>
          </w:tcPr>
          <w:p w14:paraId="7872441B" w14:textId="77777777" w:rsidR="0061524D" w:rsidRPr="00283A38" w:rsidRDefault="0061524D" w:rsidP="00D92B57">
            <w:pPr>
              <w:jc w:val="center"/>
              <w:rPr>
                <w:rFonts w:cstheme="minorHAnsi"/>
                <w:szCs w:val="20"/>
              </w:rPr>
            </w:pPr>
          </w:p>
        </w:tc>
        <w:tc>
          <w:tcPr>
            <w:tcW w:w="1103" w:type="dxa"/>
          </w:tcPr>
          <w:p w14:paraId="52947BF2" w14:textId="77777777" w:rsidR="0061524D" w:rsidRPr="00283A38" w:rsidRDefault="0061524D" w:rsidP="00D92B57">
            <w:pPr>
              <w:jc w:val="center"/>
              <w:rPr>
                <w:rFonts w:cstheme="minorHAnsi"/>
                <w:szCs w:val="20"/>
              </w:rPr>
            </w:pPr>
          </w:p>
        </w:tc>
      </w:tr>
      <w:tr w:rsidR="0061524D" w:rsidRPr="00487927" w14:paraId="2896ACC8" w14:textId="25A15D50" w:rsidTr="0061524D">
        <w:tc>
          <w:tcPr>
            <w:tcW w:w="1255" w:type="dxa"/>
          </w:tcPr>
          <w:p w14:paraId="2998BD1A" w14:textId="39B31CEC" w:rsidR="0061524D" w:rsidRDefault="0061524D" w:rsidP="00D92B57">
            <w:pPr>
              <w:jc w:val="center"/>
              <w:rPr>
                <w:szCs w:val="20"/>
              </w:rPr>
            </w:pPr>
            <w:r>
              <w:rPr>
                <w:szCs w:val="20"/>
              </w:rPr>
              <w:t>2107_01</w:t>
            </w:r>
          </w:p>
        </w:tc>
        <w:tc>
          <w:tcPr>
            <w:tcW w:w="990" w:type="dxa"/>
          </w:tcPr>
          <w:p w14:paraId="639B46B7" w14:textId="77777777" w:rsidR="0061524D" w:rsidRPr="00283A38" w:rsidRDefault="0061524D" w:rsidP="00D92B57">
            <w:pPr>
              <w:jc w:val="center"/>
              <w:rPr>
                <w:rFonts w:cstheme="minorHAnsi"/>
                <w:szCs w:val="20"/>
              </w:rPr>
            </w:pPr>
          </w:p>
        </w:tc>
        <w:tc>
          <w:tcPr>
            <w:tcW w:w="990" w:type="dxa"/>
          </w:tcPr>
          <w:p w14:paraId="56F4C421" w14:textId="77777777" w:rsidR="0061524D" w:rsidRPr="00487927" w:rsidRDefault="0061524D" w:rsidP="00D92B57">
            <w:pPr>
              <w:jc w:val="center"/>
              <w:rPr>
                <w:rFonts w:cstheme="minorHAnsi"/>
                <w:szCs w:val="20"/>
              </w:rPr>
            </w:pPr>
          </w:p>
        </w:tc>
        <w:tc>
          <w:tcPr>
            <w:tcW w:w="990" w:type="dxa"/>
          </w:tcPr>
          <w:p w14:paraId="0715042D" w14:textId="77777777" w:rsidR="0061524D" w:rsidRPr="00487927" w:rsidRDefault="0061524D" w:rsidP="00D92B57">
            <w:pPr>
              <w:jc w:val="center"/>
              <w:rPr>
                <w:rFonts w:cstheme="minorHAnsi"/>
                <w:szCs w:val="20"/>
              </w:rPr>
            </w:pPr>
          </w:p>
        </w:tc>
        <w:tc>
          <w:tcPr>
            <w:tcW w:w="990" w:type="dxa"/>
          </w:tcPr>
          <w:p w14:paraId="4C4DF230" w14:textId="77777777" w:rsidR="0061524D" w:rsidRPr="00487927" w:rsidRDefault="0061524D" w:rsidP="00D92B57">
            <w:pPr>
              <w:jc w:val="center"/>
              <w:rPr>
                <w:rFonts w:cstheme="minorHAnsi"/>
                <w:szCs w:val="20"/>
              </w:rPr>
            </w:pPr>
          </w:p>
        </w:tc>
        <w:tc>
          <w:tcPr>
            <w:tcW w:w="990" w:type="dxa"/>
          </w:tcPr>
          <w:p w14:paraId="6550EBFC" w14:textId="77777777" w:rsidR="0061524D" w:rsidRPr="00487927" w:rsidRDefault="0061524D" w:rsidP="00D92B57">
            <w:pPr>
              <w:jc w:val="center"/>
              <w:rPr>
                <w:rFonts w:cstheme="minorHAnsi"/>
                <w:szCs w:val="20"/>
              </w:rPr>
            </w:pPr>
          </w:p>
        </w:tc>
        <w:tc>
          <w:tcPr>
            <w:tcW w:w="990" w:type="dxa"/>
          </w:tcPr>
          <w:p w14:paraId="6C7A0680" w14:textId="77777777" w:rsidR="0061524D" w:rsidRPr="00487927" w:rsidRDefault="0061524D" w:rsidP="00D92B57">
            <w:pPr>
              <w:jc w:val="center"/>
              <w:rPr>
                <w:rFonts w:cstheme="minorHAnsi"/>
                <w:szCs w:val="20"/>
              </w:rPr>
            </w:pPr>
          </w:p>
        </w:tc>
        <w:tc>
          <w:tcPr>
            <w:tcW w:w="1080" w:type="dxa"/>
          </w:tcPr>
          <w:p w14:paraId="2058422E" w14:textId="77777777" w:rsidR="0061524D" w:rsidRPr="00283A38" w:rsidDel="00B92203" w:rsidRDefault="0061524D" w:rsidP="00D92B57">
            <w:pPr>
              <w:jc w:val="center"/>
              <w:rPr>
                <w:rFonts w:cstheme="minorHAnsi"/>
                <w:szCs w:val="20"/>
              </w:rPr>
            </w:pPr>
          </w:p>
        </w:tc>
        <w:tc>
          <w:tcPr>
            <w:tcW w:w="990" w:type="dxa"/>
          </w:tcPr>
          <w:p w14:paraId="74EFA4EA" w14:textId="724B1D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5B147D2C" w14:textId="77777777" w:rsidR="0061524D" w:rsidRPr="00283A38" w:rsidRDefault="0061524D" w:rsidP="00D92B57">
            <w:pPr>
              <w:jc w:val="center"/>
              <w:rPr>
                <w:rFonts w:cstheme="minorHAnsi"/>
                <w:szCs w:val="20"/>
              </w:rPr>
            </w:pPr>
          </w:p>
        </w:tc>
        <w:tc>
          <w:tcPr>
            <w:tcW w:w="1103" w:type="dxa"/>
          </w:tcPr>
          <w:p w14:paraId="1F54430C" w14:textId="77777777" w:rsidR="0061524D" w:rsidRPr="00283A38" w:rsidRDefault="0061524D" w:rsidP="00D92B57">
            <w:pPr>
              <w:jc w:val="center"/>
              <w:rPr>
                <w:rFonts w:cstheme="minorHAnsi"/>
                <w:szCs w:val="20"/>
              </w:rPr>
            </w:pPr>
          </w:p>
        </w:tc>
        <w:tc>
          <w:tcPr>
            <w:tcW w:w="1103" w:type="dxa"/>
          </w:tcPr>
          <w:p w14:paraId="3A85994F" w14:textId="77777777" w:rsidR="0061524D" w:rsidRPr="00283A38" w:rsidRDefault="0061524D" w:rsidP="00D92B57">
            <w:pPr>
              <w:jc w:val="center"/>
              <w:rPr>
                <w:rFonts w:cstheme="minorHAnsi"/>
                <w:szCs w:val="20"/>
              </w:rPr>
            </w:pPr>
          </w:p>
        </w:tc>
      </w:tr>
      <w:tr w:rsidR="0061524D" w:rsidRPr="00487927" w14:paraId="2B09F35F" w14:textId="7C164F8C" w:rsidTr="0061524D">
        <w:tc>
          <w:tcPr>
            <w:tcW w:w="1255" w:type="dxa"/>
          </w:tcPr>
          <w:p w14:paraId="345D1117" w14:textId="0E6ECEFD" w:rsidR="0061524D" w:rsidRDefault="0061524D" w:rsidP="00D92B57">
            <w:pPr>
              <w:jc w:val="center"/>
              <w:rPr>
                <w:szCs w:val="20"/>
              </w:rPr>
            </w:pPr>
            <w:r>
              <w:rPr>
                <w:szCs w:val="20"/>
              </w:rPr>
              <w:t>2107_02</w:t>
            </w:r>
          </w:p>
        </w:tc>
        <w:tc>
          <w:tcPr>
            <w:tcW w:w="990" w:type="dxa"/>
          </w:tcPr>
          <w:p w14:paraId="716581F5" w14:textId="77777777" w:rsidR="0061524D" w:rsidRPr="00283A38" w:rsidRDefault="0061524D" w:rsidP="00D92B57">
            <w:pPr>
              <w:jc w:val="center"/>
              <w:rPr>
                <w:rFonts w:cstheme="minorHAnsi"/>
                <w:szCs w:val="20"/>
              </w:rPr>
            </w:pPr>
          </w:p>
        </w:tc>
        <w:tc>
          <w:tcPr>
            <w:tcW w:w="990" w:type="dxa"/>
          </w:tcPr>
          <w:p w14:paraId="5E3795B4" w14:textId="77777777" w:rsidR="0061524D" w:rsidRPr="00487927" w:rsidRDefault="0061524D" w:rsidP="00D92B57">
            <w:pPr>
              <w:jc w:val="center"/>
              <w:rPr>
                <w:rFonts w:cstheme="minorHAnsi"/>
                <w:szCs w:val="20"/>
              </w:rPr>
            </w:pPr>
          </w:p>
        </w:tc>
        <w:tc>
          <w:tcPr>
            <w:tcW w:w="990" w:type="dxa"/>
          </w:tcPr>
          <w:p w14:paraId="1577046B" w14:textId="77777777" w:rsidR="0061524D" w:rsidRPr="00487927" w:rsidRDefault="0061524D" w:rsidP="00D92B57">
            <w:pPr>
              <w:jc w:val="center"/>
              <w:rPr>
                <w:rFonts w:cstheme="minorHAnsi"/>
                <w:szCs w:val="20"/>
              </w:rPr>
            </w:pPr>
          </w:p>
        </w:tc>
        <w:tc>
          <w:tcPr>
            <w:tcW w:w="990" w:type="dxa"/>
          </w:tcPr>
          <w:p w14:paraId="11F1312D" w14:textId="77777777" w:rsidR="0061524D" w:rsidRPr="00487927" w:rsidRDefault="0061524D" w:rsidP="00D92B57">
            <w:pPr>
              <w:jc w:val="center"/>
              <w:rPr>
                <w:rFonts w:cstheme="minorHAnsi"/>
                <w:szCs w:val="20"/>
              </w:rPr>
            </w:pPr>
          </w:p>
        </w:tc>
        <w:tc>
          <w:tcPr>
            <w:tcW w:w="990" w:type="dxa"/>
          </w:tcPr>
          <w:p w14:paraId="6CF83694" w14:textId="77777777" w:rsidR="0061524D" w:rsidRPr="00487927" w:rsidRDefault="0061524D" w:rsidP="00D92B57">
            <w:pPr>
              <w:jc w:val="center"/>
              <w:rPr>
                <w:rFonts w:cstheme="minorHAnsi"/>
                <w:szCs w:val="20"/>
              </w:rPr>
            </w:pPr>
          </w:p>
        </w:tc>
        <w:tc>
          <w:tcPr>
            <w:tcW w:w="990" w:type="dxa"/>
          </w:tcPr>
          <w:p w14:paraId="0952C48E" w14:textId="77777777" w:rsidR="0061524D" w:rsidRPr="00487927" w:rsidRDefault="0061524D" w:rsidP="00D92B57">
            <w:pPr>
              <w:jc w:val="center"/>
              <w:rPr>
                <w:rFonts w:cstheme="minorHAnsi"/>
                <w:szCs w:val="20"/>
              </w:rPr>
            </w:pPr>
          </w:p>
        </w:tc>
        <w:tc>
          <w:tcPr>
            <w:tcW w:w="1080" w:type="dxa"/>
          </w:tcPr>
          <w:p w14:paraId="474B2792" w14:textId="77777777" w:rsidR="0061524D" w:rsidRPr="00283A38" w:rsidDel="00B92203" w:rsidRDefault="0061524D" w:rsidP="00D92B57">
            <w:pPr>
              <w:jc w:val="center"/>
              <w:rPr>
                <w:rFonts w:cstheme="minorHAnsi"/>
                <w:szCs w:val="20"/>
              </w:rPr>
            </w:pPr>
          </w:p>
        </w:tc>
        <w:tc>
          <w:tcPr>
            <w:tcW w:w="990" w:type="dxa"/>
          </w:tcPr>
          <w:p w14:paraId="2939D76B" w14:textId="67D109DC" w:rsidR="0061524D" w:rsidRPr="00283A38" w:rsidRDefault="0061524D" w:rsidP="00D92B57">
            <w:pPr>
              <w:jc w:val="center"/>
              <w:rPr>
                <w:rFonts w:cstheme="minorHAnsi"/>
                <w:szCs w:val="20"/>
              </w:rPr>
            </w:pPr>
            <w:r w:rsidRPr="00283A38">
              <w:rPr>
                <w:rFonts w:cstheme="minorHAnsi"/>
                <w:szCs w:val="20"/>
              </w:rPr>
              <w:t>•</w:t>
            </w:r>
          </w:p>
        </w:tc>
        <w:tc>
          <w:tcPr>
            <w:tcW w:w="990" w:type="dxa"/>
          </w:tcPr>
          <w:p w14:paraId="3D2D621F" w14:textId="77777777" w:rsidR="0061524D" w:rsidRPr="00283A38" w:rsidRDefault="0061524D" w:rsidP="00D92B57">
            <w:pPr>
              <w:jc w:val="center"/>
              <w:rPr>
                <w:rFonts w:cstheme="minorHAnsi"/>
                <w:szCs w:val="20"/>
              </w:rPr>
            </w:pPr>
          </w:p>
        </w:tc>
        <w:tc>
          <w:tcPr>
            <w:tcW w:w="1103" w:type="dxa"/>
          </w:tcPr>
          <w:p w14:paraId="641B2832" w14:textId="77777777" w:rsidR="0061524D" w:rsidRPr="00283A38" w:rsidRDefault="0061524D" w:rsidP="00D92B57">
            <w:pPr>
              <w:jc w:val="center"/>
              <w:rPr>
                <w:rFonts w:cstheme="minorHAnsi"/>
                <w:szCs w:val="20"/>
              </w:rPr>
            </w:pPr>
          </w:p>
        </w:tc>
        <w:tc>
          <w:tcPr>
            <w:tcW w:w="1103" w:type="dxa"/>
          </w:tcPr>
          <w:p w14:paraId="7EF6A4FE" w14:textId="77777777" w:rsidR="0061524D" w:rsidRPr="00283A38" w:rsidRDefault="0061524D" w:rsidP="00D92B57">
            <w:pPr>
              <w:jc w:val="center"/>
              <w:rPr>
                <w:rFonts w:cstheme="minorHAnsi"/>
                <w:szCs w:val="20"/>
              </w:rPr>
            </w:pPr>
          </w:p>
        </w:tc>
      </w:tr>
      <w:tr w:rsidR="0061524D" w:rsidRPr="00487927" w14:paraId="77CB3769" w14:textId="0DA8ED09" w:rsidTr="0061524D">
        <w:tc>
          <w:tcPr>
            <w:tcW w:w="1255" w:type="dxa"/>
          </w:tcPr>
          <w:p w14:paraId="001C6B86" w14:textId="52F12502" w:rsidR="0061524D" w:rsidRDefault="0061524D" w:rsidP="00D92B57">
            <w:pPr>
              <w:jc w:val="center"/>
              <w:rPr>
                <w:szCs w:val="20"/>
              </w:rPr>
            </w:pPr>
            <w:r>
              <w:rPr>
                <w:szCs w:val="20"/>
              </w:rPr>
              <w:t>2107_03</w:t>
            </w:r>
          </w:p>
        </w:tc>
        <w:tc>
          <w:tcPr>
            <w:tcW w:w="990" w:type="dxa"/>
          </w:tcPr>
          <w:p w14:paraId="5D55AEDF" w14:textId="77777777" w:rsidR="0061524D" w:rsidRPr="00283A38" w:rsidRDefault="0061524D" w:rsidP="00D92B57">
            <w:pPr>
              <w:jc w:val="center"/>
              <w:rPr>
                <w:rFonts w:cstheme="minorHAnsi"/>
                <w:szCs w:val="20"/>
              </w:rPr>
            </w:pPr>
          </w:p>
        </w:tc>
        <w:tc>
          <w:tcPr>
            <w:tcW w:w="990" w:type="dxa"/>
          </w:tcPr>
          <w:p w14:paraId="3B228DE2" w14:textId="77777777" w:rsidR="0061524D" w:rsidRPr="00487927" w:rsidRDefault="0061524D" w:rsidP="00D92B57">
            <w:pPr>
              <w:jc w:val="center"/>
              <w:rPr>
                <w:rFonts w:cstheme="minorHAnsi"/>
                <w:szCs w:val="20"/>
              </w:rPr>
            </w:pPr>
          </w:p>
        </w:tc>
        <w:tc>
          <w:tcPr>
            <w:tcW w:w="990" w:type="dxa"/>
          </w:tcPr>
          <w:p w14:paraId="37A9FC68" w14:textId="77777777" w:rsidR="0061524D" w:rsidRPr="00487927" w:rsidRDefault="0061524D" w:rsidP="00D92B57">
            <w:pPr>
              <w:jc w:val="center"/>
              <w:rPr>
                <w:rFonts w:cstheme="minorHAnsi"/>
                <w:szCs w:val="20"/>
              </w:rPr>
            </w:pPr>
          </w:p>
        </w:tc>
        <w:tc>
          <w:tcPr>
            <w:tcW w:w="990" w:type="dxa"/>
          </w:tcPr>
          <w:p w14:paraId="0F44EB70" w14:textId="77777777" w:rsidR="0061524D" w:rsidRPr="00487927" w:rsidRDefault="0061524D" w:rsidP="00D92B57">
            <w:pPr>
              <w:jc w:val="center"/>
              <w:rPr>
                <w:rFonts w:cstheme="minorHAnsi"/>
                <w:szCs w:val="20"/>
              </w:rPr>
            </w:pPr>
          </w:p>
        </w:tc>
        <w:tc>
          <w:tcPr>
            <w:tcW w:w="990" w:type="dxa"/>
          </w:tcPr>
          <w:p w14:paraId="6208F05E" w14:textId="77777777" w:rsidR="0061524D" w:rsidRPr="00487927" w:rsidRDefault="0061524D" w:rsidP="00D92B57">
            <w:pPr>
              <w:jc w:val="center"/>
              <w:rPr>
                <w:rFonts w:cstheme="minorHAnsi"/>
                <w:szCs w:val="20"/>
              </w:rPr>
            </w:pPr>
          </w:p>
        </w:tc>
        <w:tc>
          <w:tcPr>
            <w:tcW w:w="990" w:type="dxa"/>
          </w:tcPr>
          <w:p w14:paraId="0BFA2755" w14:textId="77777777" w:rsidR="0061524D" w:rsidRPr="00487927" w:rsidRDefault="0061524D" w:rsidP="00D92B57">
            <w:pPr>
              <w:jc w:val="center"/>
              <w:rPr>
                <w:rFonts w:cstheme="minorHAnsi"/>
                <w:szCs w:val="20"/>
              </w:rPr>
            </w:pPr>
          </w:p>
        </w:tc>
        <w:tc>
          <w:tcPr>
            <w:tcW w:w="1080" w:type="dxa"/>
          </w:tcPr>
          <w:p w14:paraId="16C3B1E9" w14:textId="77777777" w:rsidR="0061524D" w:rsidRPr="00283A38" w:rsidDel="00B92203" w:rsidRDefault="0061524D" w:rsidP="00D92B57">
            <w:pPr>
              <w:jc w:val="center"/>
              <w:rPr>
                <w:rFonts w:cstheme="minorHAnsi"/>
                <w:szCs w:val="20"/>
              </w:rPr>
            </w:pPr>
          </w:p>
        </w:tc>
        <w:tc>
          <w:tcPr>
            <w:tcW w:w="990" w:type="dxa"/>
          </w:tcPr>
          <w:p w14:paraId="6C8CFCCD" w14:textId="558ABAE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2A35C36" w14:textId="77777777" w:rsidR="0061524D" w:rsidRPr="00283A38" w:rsidRDefault="0061524D" w:rsidP="00D92B57">
            <w:pPr>
              <w:jc w:val="center"/>
              <w:rPr>
                <w:rFonts w:cstheme="minorHAnsi"/>
                <w:szCs w:val="20"/>
              </w:rPr>
            </w:pPr>
          </w:p>
        </w:tc>
        <w:tc>
          <w:tcPr>
            <w:tcW w:w="1103" w:type="dxa"/>
          </w:tcPr>
          <w:p w14:paraId="749A9530" w14:textId="77777777" w:rsidR="0061524D" w:rsidRPr="00283A38" w:rsidRDefault="0061524D" w:rsidP="00D92B57">
            <w:pPr>
              <w:jc w:val="center"/>
              <w:rPr>
                <w:rFonts w:cstheme="minorHAnsi"/>
                <w:szCs w:val="20"/>
              </w:rPr>
            </w:pPr>
          </w:p>
        </w:tc>
        <w:tc>
          <w:tcPr>
            <w:tcW w:w="1103" w:type="dxa"/>
          </w:tcPr>
          <w:p w14:paraId="249A1869" w14:textId="77777777" w:rsidR="0061524D" w:rsidRPr="00283A38" w:rsidRDefault="0061524D" w:rsidP="00D92B57">
            <w:pPr>
              <w:jc w:val="center"/>
              <w:rPr>
                <w:rFonts w:cstheme="minorHAnsi"/>
                <w:szCs w:val="20"/>
              </w:rPr>
            </w:pPr>
          </w:p>
        </w:tc>
      </w:tr>
      <w:tr w:rsidR="0061524D" w:rsidRPr="00487927" w14:paraId="4F93FC6B" w14:textId="400A6C3D" w:rsidTr="0061524D">
        <w:tc>
          <w:tcPr>
            <w:tcW w:w="1255" w:type="dxa"/>
          </w:tcPr>
          <w:p w14:paraId="7E0375C5" w14:textId="7EE120A1" w:rsidR="0061524D" w:rsidRDefault="0061524D" w:rsidP="00D92B57">
            <w:pPr>
              <w:jc w:val="center"/>
              <w:rPr>
                <w:szCs w:val="20"/>
              </w:rPr>
            </w:pPr>
            <w:r>
              <w:rPr>
                <w:szCs w:val="20"/>
              </w:rPr>
              <w:t>2108_01</w:t>
            </w:r>
          </w:p>
        </w:tc>
        <w:tc>
          <w:tcPr>
            <w:tcW w:w="990" w:type="dxa"/>
          </w:tcPr>
          <w:p w14:paraId="65C9F71B" w14:textId="77777777" w:rsidR="0061524D" w:rsidRPr="00283A38" w:rsidRDefault="0061524D" w:rsidP="00D92B57">
            <w:pPr>
              <w:jc w:val="center"/>
              <w:rPr>
                <w:rFonts w:cstheme="minorHAnsi"/>
                <w:szCs w:val="20"/>
              </w:rPr>
            </w:pPr>
          </w:p>
        </w:tc>
        <w:tc>
          <w:tcPr>
            <w:tcW w:w="990" w:type="dxa"/>
          </w:tcPr>
          <w:p w14:paraId="1019C06C" w14:textId="77777777" w:rsidR="0061524D" w:rsidRPr="00487927" w:rsidRDefault="0061524D" w:rsidP="00D92B57">
            <w:pPr>
              <w:jc w:val="center"/>
              <w:rPr>
                <w:rFonts w:cstheme="minorHAnsi"/>
                <w:szCs w:val="20"/>
              </w:rPr>
            </w:pPr>
          </w:p>
        </w:tc>
        <w:tc>
          <w:tcPr>
            <w:tcW w:w="990" w:type="dxa"/>
          </w:tcPr>
          <w:p w14:paraId="46F79B24" w14:textId="77777777" w:rsidR="0061524D" w:rsidRPr="00487927" w:rsidRDefault="0061524D" w:rsidP="00D92B57">
            <w:pPr>
              <w:jc w:val="center"/>
              <w:rPr>
                <w:rFonts w:cstheme="minorHAnsi"/>
                <w:szCs w:val="20"/>
              </w:rPr>
            </w:pPr>
          </w:p>
        </w:tc>
        <w:tc>
          <w:tcPr>
            <w:tcW w:w="990" w:type="dxa"/>
          </w:tcPr>
          <w:p w14:paraId="24079EDA" w14:textId="77777777" w:rsidR="0061524D" w:rsidRPr="00487927" w:rsidRDefault="0061524D" w:rsidP="00D92B57">
            <w:pPr>
              <w:jc w:val="center"/>
              <w:rPr>
                <w:rFonts w:cstheme="minorHAnsi"/>
                <w:szCs w:val="20"/>
              </w:rPr>
            </w:pPr>
          </w:p>
        </w:tc>
        <w:tc>
          <w:tcPr>
            <w:tcW w:w="990" w:type="dxa"/>
          </w:tcPr>
          <w:p w14:paraId="5365E4D0" w14:textId="77777777" w:rsidR="0061524D" w:rsidRPr="00487927" w:rsidRDefault="0061524D" w:rsidP="00D92B57">
            <w:pPr>
              <w:jc w:val="center"/>
              <w:rPr>
                <w:rFonts w:cstheme="minorHAnsi"/>
                <w:szCs w:val="20"/>
              </w:rPr>
            </w:pPr>
          </w:p>
        </w:tc>
        <w:tc>
          <w:tcPr>
            <w:tcW w:w="990" w:type="dxa"/>
          </w:tcPr>
          <w:p w14:paraId="0707F4AE" w14:textId="77777777" w:rsidR="0061524D" w:rsidRPr="00487927" w:rsidRDefault="0061524D" w:rsidP="00D92B57">
            <w:pPr>
              <w:jc w:val="center"/>
              <w:rPr>
                <w:rFonts w:cstheme="minorHAnsi"/>
                <w:szCs w:val="20"/>
              </w:rPr>
            </w:pPr>
          </w:p>
        </w:tc>
        <w:tc>
          <w:tcPr>
            <w:tcW w:w="1080" w:type="dxa"/>
          </w:tcPr>
          <w:p w14:paraId="57426704" w14:textId="77777777" w:rsidR="0061524D" w:rsidRPr="00283A38" w:rsidDel="00B92203" w:rsidRDefault="0061524D" w:rsidP="00D92B57">
            <w:pPr>
              <w:jc w:val="center"/>
              <w:rPr>
                <w:rFonts w:cstheme="minorHAnsi"/>
                <w:szCs w:val="20"/>
              </w:rPr>
            </w:pPr>
          </w:p>
        </w:tc>
        <w:tc>
          <w:tcPr>
            <w:tcW w:w="990" w:type="dxa"/>
          </w:tcPr>
          <w:p w14:paraId="2976D9F3" w14:textId="47E45B50" w:rsidR="0061524D" w:rsidRPr="00283A38" w:rsidRDefault="0061524D" w:rsidP="00D92B57">
            <w:pPr>
              <w:jc w:val="center"/>
              <w:rPr>
                <w:rFonts w:cstheme="minorHAnsi"/>
                <w:szCs w:val="20"/>
              </w:rPr>
            </w:pPr>
            <w:r w:rsidRPr="00283A38">
              <w:rPr>
                <w:rFonts w:cstheme="minorHAnsi"/>
                <w:szCs w:val="20"/>
              </w:rPr>
              <w:t>•</w:t>
            </w:r>
          </w:p>
        </w:tc>
        <w:tc>
          <w:tcPr>
            <w:tcW w:w="990" w:type="dxa"/>
          </w:tcPr>
          <w:p w14:paraId="0D64920D" w14:textId="77777777" w:rsidR="0061524D" w:rsidRPr="00283A38" w:rsidRDefault="0061524D" w:rsidP="00D92B57">
            <w:pPr>
              <w:jc w:val="center"/>
              <w:rPr>
                <w:rFonts w:cstheme="minorHAnsi"/>
                <w:szCs w:val="20"/>
              </w:rPr>
            </w:pPr>
          </w:p>
        </w:tc>
        <w:tc>
          <w:tcPr>
            <w:tcW w:w="1103" w:type="dxa"/>
          </w:tcPr>
          <w:p w14:paraId="46F953B2" w14:textId="77777777" w:rsidR="0061524D" w:rsidRPr="00283A38" w:rsidRDefault="0061524D" w:rsidP="00D92B57">
            <w:pPr>
              <w:jc w:val="center"/>
              <w:rPr>
                <w:rFonts w:cstheme="minorHAnsi"/>
                <w:szCs w:val="20"/>
              </w:rPr>
            </w:pPr>
          </w:p>
        </w:tc>
        <w:tc>
          <w:tcPr>
            <w:tcW w:w="1103" w:type="dxa"/>
          </w:tcPr>
          <w:p w14:paraId="6AE738F3" w14:textId="77777777" w:rsidR="0061524D" w:rsidRPr="00283A38" w:rsidRDefault="0061524D" w:rsidP="00D92B57">
            <w:pPr>
              <w:jc w:val="center"/>
              <w:rPr>
                <w:rFonts w:cstheme="minorHAnsi"/>
                <w:szCs w:val="20"/>
              </w:rPr>
            </w:pPr>
          </w:p>
        </w:tc>
      </w:tr>
      <w:tr w:rsidR="0061524D" w:rsidRPr="00487927" w14:paraId="17D9DFE6" w14:textId="31D4FAC3" w:rsidTr="0061524D">
        <w:tc>
          <w:tcPr>
            <w:tcW w:w="1255" w:type="dxa"/>
          </w:tcPr>
          <w:p w14:paraId="5B6B02F0" w14:textId="2A7E61CD" w:rsidR="0061524D" w:rsidRDefault="0061524D" w:rsidP="00D92B57">
            <w:pPr>
              <w:jc w:val="center"/>
              <w:rPr>
                <w:szCs w:val="20"/>
              </w:rPr>
            </w:pPr>
            <w:r>
              <w:rPr>
                <w:szCs w:val="20"/>
              </w:rPr>
              <w:t>2108_02</w:t>
            </w:r>
          </w:p>
        </w:tc>
        <w:tc>
          <w:tcPr>
            <w:tcW w:w="990" w:type="dxa"/>
          </w:tcPr>
          <w:p w14:paraId="335C9E6F" w14:textId="77777777" w:rsidR="0061524D" w:rsidRPr="00283A38" w:rsidRDefault="0061524D" w:rsidP="00D92B57">
            <w:pPr>
              <w:jc w:val="center"/>
              <w:rPr>
                <w:rFonts w:cstheme="minorHAnsi"/>
                <w:szCs w:val="20"/>
              </w:rPr>
            </w:pPr>
          </w:p>
        </w:tc>
        <w:tc>
          <w:tcPr>
            <w:tcW w:w="990" w:type="dxa"/>
          </w:tcPr>
          <w:p w14:paraId="0336DBB9" w14:textId="77777777" w:rsidR="0061524D" w:rsidRPr="00487927" w:rsidRDefault="0061524D" w:rsidP="00D92B57">
            <w:pPr>
              <w:jc w:val="center"/>
              <w:rPr>
                <w:rFonts w:cstheme="minorHAnsi"/>
                <w:szCs w:val="20"/>
              </w:rPr>
            </w:pPr>
          </w:p>
        </w:tc>
        <w:tc>
          <w:tcPr>
            <w:tcW w:w="990" w:type="dxa"/>
          </w:tcPr>
          <w:p w14:paraId="6A98020D" w14:textId="77777777" w:rsidR="0061524D" w:rsidRPr="00487927" w:rsidRDefault="0061524D" w:rsidP="00D92B57">
            <w:pPr>
              <w:jc w:val="center"/>
              <w:rPr>
                <w:rFonts w:cstheme="minorHAnsi"/>
                <w:szCs w:val="20"/>
              </w:rPr>
            </w:pPr>
          </w:p>
        </w:tc>
        <w:tc>
          <w:tcPr>
            <w:tcW w:w="990" w:type="dxa"/>
          </w:tcPr>
          <w:p w14:paraId="64938F41" w14:textId="77777777" w:rsidR="0061524D" w:rsidRPr="00487927" w:rsidRDefault="0061524D" w:rsidP="00D92B57">
            <w:pPr>
              <w:jc w:val="center"/>
              <w:rPr>
                <w:rFonts w:cstheme="minorHAnsi"/>
                <w:szCs w:val="20"/>
              </w:rPr>
            </w:pPr>
          </w:p>
        </w:tc>
        <w:tc>
          <w:tcPr>
            <w:tcW w:w="990" w:type="dxa"/>
          </w:tcPr>
          <w:p w14:paraId="0BEB9BFD" w14:textId="77777777" w:rsidR="0061524D" w:rsidRPr="00487927" w:rsidRDefault="0061524D" w:rsidP="00D92B57">
            <w:pPr>
              <w:jc w:val="center"/>
              <w:rPr>
                <w:rFonts w:cstheme="minorHAnsi"/>
                <w:szCs w:val="20"/>
              </w:rPr>
            </w:pPr>
          </w:p>
        </w:tc>
        <w:tc>
          <w:tcPr>
            <w:tcW w:w="990" w:type="dxa"/>
          </w:tcPr>
          <w:p w14:paraId="68CBF78C" w14:textId="77777777" w:rsidR="0061524D" w:rsidRPr="00487927" w:rsidRDefault="0061524D" w:rsidP="00D92B57">
            <w:pPr>
              <w:jc w:val="center"/>
              <w:rPr>
                <w:rFonts w:cstheme="minorHAnsi"/>
                <w:szCs w:val="20"/>
              </w:rPr>
            </w:pPr>
          </w:p>
        </w:tc>
        <w:tc>
          <w:tcPr>
            <w:tcW w:w="1080" w:type="dxa"/>
          </w:tcPr>
          <w:p w14:paraId="73E4B05D" w14:textId="77777777" w:rsidR="0061524D" w:rsidRPr="00283A38" w:rsidDel="00B92203" w:rsidRDefault="0061524D" w:rsidP="00D92B57">
            <w:pPr>
              <w:jc w:val="center"/>
              <w:rPr>
                <w:rFonts w:cstheme="minorHAnsi"/>
                <w:szCs w:val="20"/>
              </w:rPr>
            </w:pPr>
          </w:p>
        </w:tc>
        <w:tc>
          <w:tcPr>
            <w:tcW w:w="990" w:type="dxa"/>
          </w:tcPr>
          <w:p w14:paraId="274EDF51" w14:textId="145C1F19" w:rsidR="0061524D" w:rsidRPr="00283A38" w:rsidRDefault="0061524D" w:rsidP="00D92B57">
            <w:pPr>
              <w:jc w:val="center"/>
              <w:rPr>
                <w:rFonts w:cstheme="minorHAnsi"/>
                <w:szCs w:val="20"/>
              </w:rPr>
            </w:pPr>
            <w:r w:rsidRPr="00283A38">
              <w:rPr>
                <w:rFonts w:cstheme="minorHAnsi"/>
                <w:szCs w:val="20"/>
              </w:rPr>
              <w:t>•</w:t>
            </w:r>
          </w:p>
        </w:tc>
        <w:tc>
          <w:tcPr>
            <w:tcW w:w="990" w:type="dxa"/>
          </w:tcPr>
          <w:p w14:paraId="4FC26F91" w14:textId="77777777" w:rsidR="0061524D" w:rsidRPr="00283A38" w:rsidRDefault="0061524D" w:rsidP="00D92B57">
            <w:pPr>
              <w:jc w:val="center"/>
              <w:rPr>
                <w:rFonts w:cstheme="minorHAnsi"/>
                <w:szCs w:val="20"/>
              </w:rPr>
            </w:pPr>
          </w:p>
        </w:tc>
        <w:tc>
          <w:tcPr>
            <w:tcW w:w="1103" w:type="dxa"/>
          </w:tcPr>
          <w:p w14:paraId="0E12EEEE" w14:textId="77777777" w:rsidR="0061524D" w:rsidRPr="00283A38" w:rsidRDefault="0061524D" w:rsidP="00D92B57">
            <w:pPr>
              <w:jc w:val="center"/>
              <w:rPr>
                <w:rFonts w:cstheme="minorHAnsi"/>
                <w:szCs w:val="20"/>
              </w:rPr>
            </w:pPr>
          </w:p>
        </w:tc>
        <w:tc>
          <w:tcPr>
            <w:tcW w:w="1103" w:type="dxa"/>
          </w:tcPr>
          <w:p w14:paraId="52A4E188" w14:textId="77777777" w:rsidR="0061524D" w:rsidRPr="00283A38" w:rsidRDefault="0061524D" w:rsidP="00D92B57">
            <w:pPr>
              <w:jc w:val="center"/>
              <w:rPr>
                <w:rFonts w:cstheme="minorHAnsi"/>
                <w:szCs w:val="20"/>
              </w:rPr>
            </w:pPr>
          </w:p>
        </w:tc>
      </w:tr>
      <w:tr w:rsidR="0061524D" w:rsidRPr="00487927" w14:paraId="41A0679B" w14:textId="5EF27A7B" w:rsidTr="0061524D">
        <w:tc>
          <w:tcPr>
            <w:tcW w:w="1255" w:type="dxa"/>
          </w:tcPr>
          <w:p w14:paraId="796E02FA" w14:textId="207F4556" w:rsidR="0061524D" w:rsidRDefault="0061524D" w:rsidP="00D92B57">
            <w:pPr>
              <w:jc w:val="center"/>
              <w:rPr>
                <w:szCs w:val="20"/>
              </w:rPr>
            </w:pPr>
            <w:r>
              <w:rPr>
                <w:szCs w:val="20"/>
              </w:rPr>
              <w:t>2108_03</w:t>
            </w:r>
          </w:p>
        </w:tc>
        <w:tc>
          <w:tcPr>
            <w:tcW w:w="990" w:type="dxa"/>
          </w:tcPr>
          <w:p w14:paraId="0C753047" w14:textId="77777777" w:rsidR="0061524D" w:rsidRPr="00283A38" w:rsidRDefault="0061524D" w:rsidP="00D92B57">
            <w:pPr>
              <w:jc w:val="center"/>
              <w:rPr>
                <w:rFonts w:cstheme="minorHAnsi"/>
                <w:szCs w:val="20"/>
              </w:rPr>
            </w:pPr>
          </w:p>
        </w:tc>
        <w:tc>
          <w:tcPr>
            <w:tcW w:w="990" w:type="dxa"/>
          </w:tcPr>
          <w:p w14:paraId="06C9C639" w14:textId="77777777" w:rsidR="0061524D" w:rsidRPr="00487927" w:rsidRDefault="0061524D" w:rsidP="00D92B57">
            <w:pPr>
              <w:jc w:val="center"/>
              <w:rPr>
                <w:rFonts w:cstheme="minorHAnsi"/>
                <w:szCs w:val="20"/>
              </w:rPr>
            </w:pPr>
          </w:p>
        </w:tc>
        <w:tc>
          <w:tcPr>
            <w:tcW w:w="990" w:type="dxa"/>
          </w:tcPr>
          <w:p w14:paraId="05C6358D" w14:textId="77777777" w:rsidR="0061524D" w:rsidRPr="00487927" w:rsidRDefault="0061524D" w:rsidP="00D92B57">
            <w:pPr>
              <w:jc w:val="center"/>
              <w:rPr>
                <w:rFonts w:cstheme="minorHAnsi"/>
                <w:szCs w:val="20"/>
              </w:rPr>
            </w:pPr>
          </w:p>
        </w:tc>
        <w:tc>
          <w:tcPr>
            <w:tcW w:w="990" w:type="dxa"/>
          </w:tcPr>
          <w:p w14:paraId="20012895" w14:textId="77777777" w:rsidR="0061524D" w:rsidRPr="00487927" w:rsidRDefault="0061524D" w:rsidP="00D92B57">
            <w:pPr>
              <w:jc w:val="center"/>
              <w:rPr>
                <w:rFonts w:cstheme="minorHAnsi"/>
                <w:szCs w:val="20"/>
              </w:rPr>
            </w:pPr>
          </w:p>
        </w:tc>
        <w:tc>
          <w:tcPr>
            <w:tcW w:w="990" w:type="dxa"/>
          </w:tcPr>
          <w:p w14:paraId="677EA51B" w14:textId="77777777" w:rsidR="0061524D" w:rsidRPr="00487927" w:rsidRDefault="0061524D" w:rsidP="00D92B57">
            <w:pPr>
              <w:jc w:val="center"/>
              <w:rPr>
                <w:rFonts w:cstheme="minorHAnsi"/>
                <w:szCs w:val="20"/>
              </w:rPr>
            </w:pPr>
          </w:p>
        </w:tc>
        <w:tc>
          <w:tcPr>
            <w:tcW w:w="990" w:type="dxa"/>
          </w:tcPr>
          <w:p w14:paraId="0090F9DE" w14:textId="77777777" w:rsidR="0061524D" w:rsidRPr="00487927" w:rsidRDefault="0061524D" w:rsidP="00D92B57">
            <w:pPr>
              <w:jc w:val="center"/>
              <w:rPr>
                <w:rFonts w:cstheme="minorHAnsi"/>
                <w:szCs w:val="20"/>
              </w:rPr>
            </w:pPr>
          </w:p>
        </w:tc>
        <w:tc>
          <w:tcPr>
            <w:tcW w:w="1080" w:type="dxa"/>
          </w:tcPr>
          <w:p w14:paraId="54CE7331" w14:textId="77777777" w:rsidR="0061524D" w:rsidRPr="00283A38" w:rsidDel="00B92203" w:rsidRDefault="0061524D" w:rsidP="00D92B57">
            <w:pPr>
              <w:jc w:val="center"/>
              <w:rPr>
                <w:rFonts w:cstheme="minorHAnsi"/>
                <w:szCs w:val="20"/>
              </w:rPr>
            </w:pPr>
          </w:p>
        </w:tc>
        <w:tc>
          <w:tcPr>
            <w:tcW w:w="990" w:type="dxa"/>
          </w:tcPr>
          <w:p w14:paraId="0F260BD3" w14:textId="023355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5B5815" w14:textId="77777777" w:rsidR="0061524D" w:rsidRPr="00283A38" w:rsidRDefault="0061524D" w:rsidP="00D92B57">
            <w:pPr>
              <w:jc w:val="center"/>
              <w:rPr>
                <w:rFonts w:cstheme="minorHAnsi"/>
                <w:szCs w:val="20"/>
              </w:rPr>
            </w:pPr>
          </w:p>
        </w:tc>
        <w:tc>
          <w:tcPr>
            <w:tcW w:w="1103" w:type="dxa"/>
          </w:tcPr>
          <w:p w14:paraId="40D31EFE" w14:textId="77777777" w:rsidR="0061524D" w:rsidRPr="00283A38" w:rsidRDefault="0061524D" w:rsidP="00D92B57">
            <w:pPr>
              <w:jc w:val="center"/>
              <w:rPr>
                <w:rFonts w:cstheme="minorHAnsi"/>
                <w:szCs w:val="20"/>
              </w:rPr>
            </w:pPr>
          </w:p>
        </w:tc>
        <w:tc>
          <w:tcPr>
            <w:tcW w:w="1103" w:type="dxa"/>
          </w:tcPr>
          <w:p w14:paraId="1751AD42" w14:textId="77777777" w:rsidR="0061524D" w:rsidRPr="00283A38" w:rsidRDefault="0061524D" w:rsidP="00D92B57">
            <w:pPr>
              <w:jc w:val="center"/>
              <w:rPr>
                <w:rFonts w:cstheme="minorHAnsi"/>
                <w:szCs w:val="20"/>
              </w:rPr>
            </w:pPr>
          </w:p>
        </w:tc>
      </w:tr>
      <w:tr w:rsidR="0061524D" w:rsidRPr="00487927" w14:paraId="1C9F4116" w14:textId="687642E8" w:rsidTr="0061524D">
        <w:tc>
          <w:tcPr>
            <w:tcW w:w="1255" w:type="dxa"/>
          </w:tcPr>
          <w:p w14:paraId="272B3237" w14:textId="2F3BCF64" w:rsidR="0061524D" w:rsidRDefault="0061524D" w:rsidP="00D92B57">
            <w:pPr>
              <w:jc w:val="center"/>
              <w:rPr>
                <w:szCs w:val="20"/>
              </w:rPr>
            </w:pPr>
            <w:r>
              <w:rPr>
                <w:szCs w:val="20"/>
              </w:rPr>
              <w:t>2109_01</w:t>
            </w:r>
          </w:p>
        </w:tc>
        <w:tc>
          <w:tcPr>
            <w:tcW w:w="990" w:type="dxa"/>
          </w:tcPr>
          <w:p w14:paraId="3F323B4D" w14:textId="77777777" w:rsidR="0061524D" w:rsidRPr="00283A38" w:rsidRDefault="0061524D" w:rsidP="00D92B57">
            <w:pPr>
              <w:jc w:val="center"/>
              <w:rPr>
                <w:rFonts w:cstheme="minorHAnsi"/>
                <w:szCs w:val="20"/>
              </w:rPr>
            </w:pPr>
          </w:p>
        </w:tc>
        <w:tc>
          <w:tcPr>
            <w:tcW w:w="990" w:type="dxa"/>
          </w:tcPr>
          <w:p w14:paraId="0519D237" w14:textId="77777777" w:rsidR="0061524D" w:rsidRPr="00487927" w:rsidRDefault="0061524D" w:rsidP="00D92B57">
            <w:pPr>
              <w:jc w:val="center"/>
              <w:rPr>
                <w:rFonts w:cstheme="minorHAnsi"/>
                <w:szCs w:val="20"/>
              </w:rPr>
            </w:pPr>
          </w:p>
        </w:tc>
        <w:tc>
          <w:tcPr>
            <w:tcW w:w="990" w:type="dxa"/>
          </w:tcPr>
          <w:p w14:paraId="4AA24845" w14:textId="77777777" w:rsidR="0061524D" w:rsidRPr="00487927" w:rsidRDefault="0061524D" w:rsidP="00D92B57">
            <w:pPr>
              <w:jc w:val="center"/>
              <w:rPr>
                <w:rFonts w:cstheme="minorHAnsi"/>
                <w:szCs w:val="20"/>
              </w:rPr>
            </w:pPr>
          </w:p>
        </w:tc>
        <w:tc>
          <w:tcPr>
            <w:tcW w:w="990" w:type="dxa"/>
          </w:tcPr>
          <w:p w14:paraId="4EBB530F" w14:textId="77777777" w:rsidR="0061524D" w:rsidRPr="00487927" w:rsidRDefault="0061524D" w:rsidP="00D92B57">
            <w:pPr>
              <w:jc w:val="center"/>
              <w:rPr>
                <w:rFonts w:cstheme="minorHAnsi"/>
                <w:szCs w:val="20"/>
              </w:rPr>
            </w:pPr>
          </w:p>
        </w:tc>
        <w:tc>
          <w:tcPr>
            <w:tcW w:w="990" w:type="dxa"/>
          </w:tcPr>
          <w:p w14:paraId="036E580B" w14:textId="77777777" w:rsidR="0061524D" w:rsidRPr="00487927" w:rsidRDefault="0061524D" w:rsidP="00D92B57">
            <w:pPr>
              <w:jc w:val="center"/>
              <w:rPr>
                <w:rFonts w:cstheme="minorHAnsi"/>
                <w:szCs w:val="20"/>
              </w:rPr>
            </w:pPr>
          </w:p>
        </w:tc>
        <w:tc>
          <w:tcPr>
            <w:tcW w:w="990" w:type="dxa"/>
          </w:tcPr>
          <w:p w14:paraId="3B345F8F" w14:textId="77777777" w:rsidR="0061524D" w:rsidRPr="00487927" w:rsidRDefault="0061524D" w:rsidP="00D92B57">
            <w:pPr>
              <w:jc w:val="center"/>
              <w:rPr>
                <w:rFonts w:cstheme="minorHAnsi"/>
                <w:szCs w:val="20"/>
              </w:rPr>
            </w:pPr>
          </w:p>
        </w:tc>
        <w:tc>
          <w:tcPr>
            <w:tcW w:w="1080" w:type="dxa"/>
          </w:tcPr>
          <w:p w14:paraId="6342C850" w14:textId="77777777" w:rsidR="0061524D" w:rsidRPr="00283A38" w:rsidDel="00B92203" w:rsidRDefault="0061524D" w:rsidP="00D92B57">
            <w:pPr>
              <w:jc w:val="center"/>
              <w:rPr>
                <w:rFonts w:cstheme="minorHAnsi"/>
                <w:szCs w:val="20"/>
              </w:rPr>
            </w:pPr>
          </w:p>
        </w:tc>
        <w:tc>
          <w:tcPr>
            <w:tcW w:w="990" w:type="dxa"/>
          </w:tcPr>
          <w:p w14:paraId="140B9D53" w14:textId="76DCCCEB" w:rsidR="0061524D" w:rsidRPr="00283A38" w:rsidRDefault="0061524D" w:rsidP="00D92B57">
            <w:pPr>
              <w:jc w:val="center"/>
              <w:rPr>
                <w:rFonts w:cstheme="minorHAnsi"/>
                <w:szCs w:val="20"/>
              </w:rPr>
            </w:pPr>
            <w:r w:rsidRPr="00283A38">
              <w:rPr>
                <w:rFonts w:cstheme="minorHAnsi"/>
                <w:szCs w:val="20"/>
              </w:rPr>
              <w:t>•</w:t>
            </w:r>
          </w:p>
        </w:tc>
        <w:tc>
          <w:tcPr>
            <w:tcW w:w="990" w:type="dxa"/>
          </w:tcPr>
          <w:p w14:paraId="730024B7" w14:textId="77777777" w:rsidR="0061524D" w:rsidRPr="00283A38" w:rsidRDefault="0061524D" w:rsidP="00D92B57">
            <w:pPr>
              <w:jc w:val="center"/>
              <w:rPr>
                <w:rFonts w:cstheme="minorHAnsi"/>
                <w:szCs w:val="20"/>
              </w:rPr>
            </w:pPr>
          </w:p>
        </w:tc>
        <w:tc>
          <w:tcPr>
            <w:tcW w:w="1103" w:type="dxa"/>
          </w:tcPr>
          <w:p w14:paraId="2DA83791" w14:textId="77777777" w:rsidR="0061524D" w:rsidRPr="00283A38" w:rsidRDefault="0061524D" w:rsidP="00D92B57">
            <w:pPr>
              <w:jc w:val="center"/>
              <w:rPr>
                <w:rFonts w:cstheme="minorHAnsi"/>
                <w:szCs w:val="20"/>
              </w:rPr>
            </w:pPr>
          </w:p>
        </w:tc>
        <w:tc>
          <w:tcPr>
            <w:tcW w:w="1103" w:type="dxa"/>
          </w:tcPr>
          <w:p w14:paraId="1BF1B27F" w14:textId="77777777" w:rsidR="0061524D" w:rsidRPr="00283A38" w:rsidRDefault="0061524D" w:rsidP="00D92B57">
            <w:pPr>
              <w:jc w:val="center"/>
              <w:rPr>
                <w:rFonts w:cstheme="minorHAnsi"/>
                <w:szCs w:val="20"/>
              </w:rPr>
            </w:pPr>
          </w:p>
        </w:tc>
      </w:tr>
      <w:tr w:rsidR="0061524D" w:rsidRPr="00487927" w14:paraId="5D3AB3C7" w14:textId="7F38B393" w:rsidTr="0061524D">
        <w:tc>
          <w:tcPr>
            <w:tcW w:w="1255" w:type="dxa"/>
          </w:tcPr>
          <w:p w14:paraId="15A3568D" w14:textId="77CFF0E0" w:rsidR="0061524D" w:rsidRDefault="0061524D" w:rsidP="00D92B57">
            <w:pPr>
              <w:jc w:val="center"/>
              <w:rPr>
                <w:szCs w:val="20"/>
              </w:rPr>
            </w:pPr>
            <w:r>
              <w:rPr>
                <w:szCs w:val="20"/>
              </w:rPr>
              <w:t>2110_01</w:t>
            </w:r>
          </w:p>
        </w:tc>
        <w:tc>
          <w:tcPr>
            <w:tcW w:w="990" w:type="dxa"/>
          </w:tcPr>
          <w:p w14:paraId="363C213C" w14:textId="77777777" w:rsidR="0061524D" w:rsidRPr="00283A38" w:rsidRDefault="0061524D" w:rsidP="00D92B57">
            <w:pPr>
              <w:jc w:val="center"/>
              <w:rPr>
                <w:rFonts w:cstheme="minorHAnsi"/>
                <w:szCs w:val="20"/>
              </w:rPr>
            </w:pPr>
          </w:p>
        </w:tc>
        <w:tc>
          <w:tcPr>
            <w:tcW w:w="990" w:type="dxa"/>
          </w:tcPr>
          <w:p w14:paraId="3BD3D59C" w14:textId="77777777" w:rsidR="0061524D" w:rsidRPr="00487927" w:rsidRDefault="0061524D" w:rsidP="00D92B57">
            <w:pPr>
              <w:jc w:val="center"/>
              <w:rPr>
                <w:rFonts w:cstheme="minorHAnsi"/>
                <w:szCs w:val="20"/>
              </w:rPr>
            </w:pPr>
          </w:p>
        </w:tc>
        <w:tc>
          <w:tcPr>
            <w:tcW w:w="990" w:type="dxa"/>
          </w:tcPr>
          <w:p w14:paraId="48B6A135" w14:textId="77777777" w:rsidR="0061524D" w:rsidRPr="00487927" w:rsidRDefault="0061524D" w:rsidP="00D92B57">
            <w:pPr>
              <w:jc w:val="center"/>
              <w:rPr>
                <w:rFonts w:cstheme="minorHAnsi"/>
                <w:szCs w:val="20"/>
              </w:rPr>
            </w:pPr>
          </w:p>
        </w:tc>
        <w:tc>
          <w:tcPr>
            <w:tcW w:w="990" w:type="dxa"/>
          </w:tcPr>
          <w:p w14:paraId="2153386F" w14:textId="77777777" w:rsidR="0061524D" w:rsidRPr="00487927" w:rsidRDefault="0061524D" w:rsidP="00D92B57">
            <w:pPr>
              <w:jc w:val="center"/>
              <w:rPr>
                <w:rFonts w:cstheme="minorHAnsi"/>
                <w:szCs w:val="20"/>
              </w:rPr>
            </w:pPr>
          </w:p>
        </w:tc>
        <w:tc>
          <w:tcPr>
            <w:tcW w:w="990" w:type="dxa"/>
          </w:tcPr>
          <w:p w14:paraId="10A8CD6C" w14:textId="77777777" w:rsidR="0061524D" w:rsidRPr="00487927" w:rsidRDefault="0061524D" w:rsidP="00D92B57">
            <w:pPr>
              <w:jc w:val="center"/>
              <w:rPr>
                <w:rFonts w:cstheme="minorHAnsi"/>
                <w:szCs w:val="20"/>
              </w:rPr>
            </w:pPr>
          </w:p>
        </w:tc>
        <w:tc>
          <w:tcPr>
            <w:tcW w:w="990" w:type="dxa"/>
          </w:tcPr>
          <w:p w14:paraId="36DD6C92" w14:textId="77777777" w:rsidR="0061524D" w:rsidRPr="00487927" w:rsidRDefault="0061524D" w:rsidP="00D92B57">
            <w:pPr>
              <w:jc w:val="center"/>
              <w:rPr>
                <w:rFonts w:cstheme="minorHAnsi"/>
                <w:szCs w:val="20"/>
              </w:rPr>
            </w:pPr>
          </w:p>
        </w:tc>
        <w:tc>
          <w:tcPr>
            <w:tcW w:w="1080" w:type="dxa"/>
          </w:tcPr>
          <w:p w14:paraId="679AE9B0" w14:textId="77777777" w:rsidR="0061524D" w:rsidRPr="00283A38" w:rsidDel="00B92203" w:rsidRDefault="0061524D" w:rsidP="00D92B57">
            <w:pPr>
              <w:jc w:val="center"/>
              <w:rPr>
                <w:rFonts w:cstheme="minorHAnsi"/>
                <w:szCs w:val="20"/>
              </w:rPr>
            </w:pPr>
          </w:p>
        </w:tc>
        <w:tc>
          <w:tcPr>
            <w:tcW w:w="990" w:type="dxa"/>
          </w:tcPr>
          <w:p w14:paraId="3D03FE2C" w14:textId="0CFE9A0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860E469" w14:textId="77777777" w:rsidR="0061524D" w:rsidRPr="00283A38" w:rsidRDefault="0061524D" w:rsidP="00D92B57">
            <w:pPr>
              <w:jc w:val="center"/>
              <w:rPr>
                <w:rFonts w:cstheme="minorHAnsi"/>
                <w:szCs w:val="20"/>
              </w:rPr>
            </w:pPr>
          </w:p>
        </w:tc>
        <w:tc>
          <w:tcPr>
            <w:tcW w:w="1103" w:type="dxa"/>
          </w:tcPr>
          <w:p w14:paraId="27BEB603" w14:textId="77777777" w:rsidR="0061524D" w:rsidRPr="00283A38" w:rsidRDefault="0061524D" w:rsidP="00D92B57">
            <w:pPr>
              <w:jc w:val="center"/>
              <w:rPr>
                <w:rFonts w:cstheme="minorHAnsi"/>
                <w:szCs w:val="20"/>
              </w:rPr>
            </w:pPr>
          </w:p>
        </w:tc>
        <w:tc>
          <w:tcPr>
            <w:tcW w:w="1103" w:type="dxa"/>
          </w:tcPr>
          <w:p w14:paraId="3D4E1AE5" w14:textId="77777777" w:rsidR="0061524D" w:rsidRPr="00283A38" w:rsidRDefault="0061524D" w:rsidP="00D92B57">
            <w:pPr>
              <w:jc w:val="center"/>
              <w:rPr>
                <w:rFonts w:cstheme="minorHAnsi"/>
                <w:szCs w:val="20"/>
              </w:rPr>
            </w:pPr>
          </w:p>
        </w:tc>
      </w:tr>
      <w:tr w:rsidR="0061524D" w:rsidRPr="00487927" w14:paraId="3D425F4E" w14:textId="5D0767EC" w:rsidTr="0061524D">
        <w:tc>
          <w:tcPr>
            <w:tcW w:w="1255" w:type="dxa"/>
          </w:tcPr>
          <w:p w14:paraId="0BAC12FF" w14:textId="7F58C073" w:rsidR="0061524D" w:rsidRDefault="0061524D" w:rsidP="00D92B57">
            <w:pPr>
              <w:jc w:val="center"/>
              <w:rPr>
                <w:szCs w:val="20"/>
              </w:rPr>
            </w:pPr>
            <w:r>
              <w:rPr>
                <w:szCs w:val="20"/>
              </w:rPr>
              <w:t>2110_02</w:t>
            </w:r>
          </w:p>
        </w:tc>
        <w:tc>
          <w:tcPr>
            <w:tcW w:w="990" w:type="dxa"/>
          </w:tcPr>
          <w:p w14:paraId="63618079" w14:textId="77777777" w:rsidR="0061524D" w:rsidRPr="00283A38" w:rsidRDefault="0061524D" w:rsidP="00D92B57">
            <w:pPr>
              <w:jc w:val="center"/>
              <w:rPr>
                <w:rFonts w:cstheme="minorHAnsi"/>
                <w:szCs w:val="20"/>
              </w:rPr>
            </w:pPr>
          </w:p>
        </w:tc>
        <w:tc>
          <w:tcPr>
            <w:tcW w:w="990" w:type="dxa"/>
          </w:tcPr>
          <w:p w14:paraId="2E8A98DF" w14:textId="77777777" w:rsidR="0061524D" w:rsidRPr="00487927" w:rsidRDefault="0061524D" w:rsidP="00D92B57">
            <w:pPr>
              <w:jc w:val="center"/>
              <w:rPr>
                <w:rFonts w:cstheme="minorHAnsi"/>
                <w:szCs w:val="20"/>
              </w:rPr>
            </w:pPr>
          </w:p>
        </w:tc>
        <w:tc>
          <w:tcPr>
            <w:tcW w:w="990" w:type="dxa"/>
          </w:tcPr>
          <w:p w14:paraId="1617609B" w14:textId="77777777" w:rsidR="0061524D" w:rsidRPr="00487927" w:rsidRDefault="0061524D" w:rsidP="00D92B57">
            <w:pPr>
              <w:jc w:val="center"/>
              <w:rPr>
                <w:rFonts w:cstheme="minorHAnsi"/>
                <w:szCs w:val="20"/>
              </w:rPr>
            </w:pPr>
          </w:p>
        </w:tc>
        <w:tc>
          <w:tcPr>
            <w:tcW w:w="990" w:type="dxa"/>
          </w:tcPr>
          <w:p w14:paraId="19E1D9A0" w14:textId="77777777" w:rsidR="0061524D" w:rsidRPr="00487927" w:rsidRDefault="0061524D" w:rsidP="00D92B57">
            <w:pPr>
              <w:jc w:val="center"/>
              <w:rPr>
                <w:rFonts w:cstheme="minorHAnsi"/>
                <w:szCs w:val="20"/>
              </w:rPr>
            </w:pPr>
          </w:p>
        </w:tc>
        <w:tc>
          <w:tcPr>
            <w:tcW w:w="990" w:type="dxa"/>
          </w:tcPr>
          <w:p w14:paraId="08669543" w14:textId="77777777" w:rsidR="0061524D" w:rsidRPr="00487927" w:rsidRDefault="0061524D" w:rsidP="00D92B57">
            <w:pPr>
              <w:jc w:val="center"/>
              <w:rPr>
                <w:rFonts w:cstheme="minorHAnsi"/>
                <w:szCs w:val="20"/>
              </w:rPr>
            </w:pPr>
          </w:p>
        </w:tc>
        <w:tc>
          <w:tcPr>
            <w:tcW w:w="990" w:type="dxa"/>
          </w:tcPr>
          <w:p w14:paraId="6278DF6A" w14:textId="77777777" w:rsidR="0061524D" w:rsidRPr="00487927" w:rsidRDefault="0061524D" w:rsidP="00D92B57">
            <w:pPr>
              <w:jc w:val="center"/>
              <w:rPr>
                <w:rFonts w:cstheme="minorHAnsi"/>
                <w:szCs w:val="20"/>
              </w:rPr>
            </w:pPr>
          </w:p>
        </w:tc>
        <w:tc>
          <w:tcPr>
            <w:tcW w:w="1080" w:type="dxa"/>
          </w:tcPr>
          <w:p w14:paraId="521FC890" w14:textId="77777777" w:rsidR="0061524D" w:rsidRPr="00283A38" w:rsidDel="00B92203" w:rsidRDefault="0061524D" w:rsidP="00D92B57">
            <w:pPr>
              <w:jc w:val="center"/>
              <w:rPr>
                <w:rFonts w:cstheme="minorHAnsi"/>
                <w:szCs w:val="20"/>
              </w:rPr>
            </w:pPr>
          </w:p>
        </w:tc>
        <w:tc>
          <w:tcPr>
            <w:tcW w:w="990" w:type="dxa"/>
          </w:tcPr>
          <w:p w14:paraId="285E1B19" w14:textId="6470D9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B281993" w14:textId="77777777" w:rsidR="0061524D" w:rsidRPr="00283A38" w:rsidRDefault="0061524D" w:rsidP="00D92B57">
            <w:pPr>
              <w:jc w:val="center"/>
              <w:rPr>
                <w:rFonts w:cstheme="minorHAnsi"/>
                <w:szCs w:val="20"/>
              </w:rPr>
            </w:pPr>
          </w:p>
        </w:tc>
        <w:tc>
          <w:tcPr>
            <w:tcW w:w="1103" w:type="dxa"/>
          </w:tcPr>
          <w:p w14:paraId="2FBEE84B" w14:textId="77777777" w:rsidR="0061524D" w:rsidRPr="00283A38" w:rsidRDefault="0061524D" w:rsidP="00D92B57">
            <w:pPr>
              <w:jc w:val="center"/>
              <w:rPr>
                <w:rFonts w:cstheme="minorHAnsi"/>
                <w:szCs w:val="20"/>
              </w:rPr>
            </w:pPr>
          </w:p>
        </w:tc>
        <w:tc>
          <w:tcPr>
            <w:tcW w:w="1103" w:type="dxa"/>
          </w:tcPr>
          <w:p w14:paraId="002AA0B4" w14:textId="77777777" w:rsidR="0061524D" w:rsidRPr="00283A38" w:rsidRDefault="0061524D" w:rsidP="00D92B57">
            <w:pPr>
              <w:jc w:val="center"/>
              <w:rPr>
                <w:rFonts w:cstheme="minorHAnsi"/>
                <w:szCs w:val="20"/>
              </w:rPr>
            </w:pPr>
          </w:p>
        </w:tc>
      </w:tr>
      <w:tr w:rsidR="0061524D" w:rsidRPr="00487927" w14:paraId="74A86D3A" w14:textId="36BA79CA" w:rsidTr="0061524D">
        <w:tc>
          <w:tcPr>
            <w:tcW w:w="1255" w:type="dxa"/>
          </w:tcPr>
          <w:p w14:paraId="5834CA4C" w14:textId="0ADBFE62" w:rsidR="0061524D" w:rsidRDefault="0061524D" w:rsidP="00D92B57">
            <w:pPr>
              <w:jc w:val="center"/>
              <w:rPr>
                <w:szCs w:val="20"/>
              </w:rPr>
            </w:pPr>
            <w:r>
              <w:rPr>
                <w:szCs w:val="20"/>
              </w:rPr>
              <w:t>2110_03</w:t>
            </w:r>
          </w:p>
        </w:tc>
        <w:tc>
          <w:tcPr>
            <w:tcW w:w="990" w:type="dxa"/>
          </w:tcPr>
          <w:p w14:paraId="7C4197E1" w14:textId="77777777" w:rsidR="0061524D" w:rsidRPr="00283A38" w:rsidRDefault="0061524D" w:rsidP="00D92B57">
            <w:pPr>
              <w:jc w:val="center"/>
              <w:rPr>
                <w:rFonts w:cstheme="minorHAnsi"/>
                <w:szCs w:val="20"/>
              </w:rPr>
            </w:pPr>
          </w:p>
        </w:tc>
        <w:tc>
          <w:tcPr>
            <w:tcW w:w="990" w:type="dxa"/>
          </w:tcPr>
          <w:p w14:paraId="7B6C7D82" w14:textId="77777777" w:rsidR="0061524D" w:rsidRPr="00487927" w:rsidRDefault="0061524D" w:rsidP="00D92B57">
            <w:pPr>
              <w:jc w:val="center"/>
              <w:rPr>
                <w:rFonts w:cstheme="minorHAnsi"/>
                <w:szCs w:val="20"/>
              </w:rPr>
            </w:pPr>
          </w:p>
        </w:tc>
        <w:tc>
          <w:tcPr>
            <w:tcW w:w="990" w:type="dxa"/>
          </w:tcPr>
          <w:p w14:paraId="0C17DE4A" w14:textId="77777777" w:rsidR="0061524D" w:rsidRPr="00487927" w:rsidRDefault="0061524D" w:rsidP="00D92B57">
            <w:pPr>
              <w:jc w:val="center"/>
              <w:rPr>
                <w:rFonts w:cstheme="minorHAnsi"/>
                <w:szCs w:val="20"/>
              </w:rPr>
            </w:pPr>
          </w:p>
        </w:tc>
        <w:tc>
          <w:tcPr>
            <w:tcW w:w="990" w:type="dxa"/>
          </w:tcPr>
          <w:p w14:paraId="0AB76C51" w14:textId="77777777" w:rsidR="0061524D" w:rsidRPr="00487927" w:rsidRDefault="0061524D" w:rsidP="00D92B57">
            <w:pPr>
              <w:jc w:val="center"/>
              <w:rPr>
                <w:rFonts w:cstheme="minorHAnsi"/>
                <w:szCs w:val="20"/>
              </w:rPr>
            </w:pPr>
          </w:p>
        </w:tc>
        <w:tc>
          <w:tcPr>
            <w:tcW w:w="990" w:type="dxa"/>
          </w:tcPr>
          <w:p w14:paraId="39C31214" w14:textId="77777777" w:rsidR="0061524D" w:rsidRPr="00487927" w:rsidRDefault="0061524D" w:rsidP="00D92B57">
            <w:pPr>
              <w:jc w:val="center"/>
              <w:rPr>
                <w:rFonts w:cstheme="minorHAnsi"/>
                <w:szCs w:val="20"/>
              </w:rPr>
            </w:pPr>
          </w:p>
        </w:tc>
        <w:tc>
          <w:tcPr>
            <w:tcW w:w="990" w:type="dxa"/>
          </w:tcPr>
          <w:p w14:paraId="0B995B04" w14:textId="77777777" w:rsidR="0061524D" w:rsidRPr="00487927" w:rsidRDefault="0061524D" w:rsidP="00D92B57">
            <w:pPr>
              <w:jc w:val="center"/>
              <w:rPr>
                <w:rFonts w:cstheme="minorHAnsi"/>
                <w:szCs w:val="20"/>
              </w:rPr>
            </w:pPr>
          </w:p>
        </w:tc>
        <w:tc>
          <w:tcPr>
            <w:tcW w:w="1080" w:type="dxa"/>
          </w:tcPr>
          <w:p w14:paraId="15456273" w14:textId="77777777" w:rsidR="0061524D" w:rsidRPr="00283A38" w:rsidDel="00B92203" w:rsidRDefault="0061524D" w:rsidP="00D92B57">
            <w:pPr>
              <w:jc w:val="center"/>
              <w:rPr>
                <w:rFonts w:cstheme="minorHAnsi"/>
                <w:szCs w:val="20"/>
              </w:rPr>
            </w:pPr>
          </w:p>
        </w:tc>
        <w:tc>
          <w:tcPr>
            <w:tcW w:w="990" w:type="dxa"/>
          </w:tcPr>
          <w:p w14:paraId="21DE9FE2" w14:textId="7EDAB2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34F39E68" w14:textId="77777777" w:rsidR="0061524D" w:rsidRPr="00283A38" w:rsidRDefault="0061524D" w:rsidP="00D92B57">
            <w:pPr>
              <w:jc w:val="center"/>
              <w:rPr>
                <w:rFonts w:cstheme="minorHAnsi"/>
                <w:szCs w:val="20"/>
              </w:rPr>
            </w:pPr>
          </w:p>
        </w:tc>
        <w:tc>
          <w:tcPr>
            <w:tcW w:w="1103" w:type="dxa"/>
          </w:tcPr>
          <w:p w14:paraId="0C722026" w14:textId="77777777" w:rsidR="0061524D" w:rsidRPr="00283A38" w:rsidRDefault="0061524D" w:rsidP="00D92B57">
            <w:pPr>
              <w:jc w:val="center"/>
              <w:rPr>
                <w:rFonts w:cstheme="minorHAnsi"/>
                <w:szCs w:val="20"/>
              </w:rPr>
            </w:pPr>
          </w:p>
        </w:tc>
        <w:tc>
          <w:tcPr>
            <w:tcW w:w="1103" w:type="dxa"/>
          </w:tcPr>
          <w:p w14:paraId="2ADF0CA8" w14:textId="77777777" w:rsidR="0061524D" w:rsidRPr="00283A38" w:rsidRDefault="0061524D" w:rsidP="00D92B57">
            <w:pPr>
              <w:jc w:val="center"/>
              <w:rPr>
                <w:rFonts w:cstheme="minorHAnsi"/>
                <w:szCs w:val="20"/>
              </w:rPr>
            </w:pPr>
          </w:p>
        </w:tc>
      </w:tr>
      <w:tr w:rsidR="0061524D" w:rsidRPr="00487927" w14:paraId="73FFF7F7" w14:textId="7E34843B" w:rsidTr="0061524D">
        <w:tc>
          <w:tcPr>
            <w:tcW w:w="1255" w:type="dxa"/>
          </w:tcPr>
          <w:p w14:paraId="343773CB" w14:textId="153E1826" w:rsidR="0061524D" w:rsidRDefault="0061524D" w:rsidP="00D92B57">
            <w:pPr>
              <w:jc w:val="center"/>
              <w:rPr>
                <w:szCs w:val="20"/>
              </w:rPr>
            </w:pPr>
            <w:r>
              <w:rPr>
                <w:szCs w:val="20"/>
              </w:rPr>
              <w:t>2111_01</w:t>
            </w:r>
          </w:p>
        </w:tc>
        <w:tc>
          <w:tcPr>
            <w:tcW w:w="990" w:type="dxa"/>
          </w:tcPr>
          <w:p w14:paraId="4E620577" w14:textId="77777777" w:rsidR="0061524D" w:rsidRPr="00283A38" w:rsidRDefault="0061524D" w:rsidP="00D92B57">
            <w:pPr>
              <w:jc w:val="center"/>
              <w:rPr>
                <w:rFonts w:cstheme="minorHAnsi"/>
                <w:szCs w:val="20"/>
              </w:rPr>
            </w:pPr>
          </w:p>
        </w:tc>
        <w:tc>
          <w:tcPr>
            <w:tcW w:w="990" w:type="dxa"/>
          </w:tcPr>
          <w:p w14:paraId="21789474" w14:textId="77777777" w:rsidR="0061524D" w:rsidRPr="00487927" w:rsidRDefault="0061524D" w:rsidP="00D92B57">
            <w:pPr>
              <w:jc w:val="center"/>
              <w:rPr>
                <w:rFonts w:cstheme="minorHAnsi"/>
                <w:szCs w:val="20"/>
              </w:rPr>
            </w:pPr>
          </w:p>
        </w:tc>
        <w:tc>
          <w:tcPr>
            <w:tcW w:w="990" w:type="dxa"/>
          </w:tcPr>
          <w:p w14:paraId="29E3E109" w14:textId="77777777" w:rsidR="0061524D" w:rsidRPr="00487927" w:rsidRDefault="0061524D" w:rsidP="00D92B57">
            <w:pPr>
              <w:jc w:val="center"/>
              <w:rPr>
                <w:rFonts w:cstheme="minorHAnsi"/>
                <w:szCs w:val="20"/>
              </w:rPr>
            </w:pPr>
          </w:p>
        </w:tc>
        <w:tc>
          <w:tcPr>
            <w:tcW w:w="990" w:type="dxa"/>
          </w:tcPr>
          <w:p w14:paraId="263CE745" w14:textId="77777777" w:rsidR="0061524D" w:rsidRPr="00487927" w:rsidRDefault="0061524D" w:rsidP="00D92B57">
            <w:pPr>
              <w:jc w:val="center"/>
              <w:rPr>
                <w:rFonts w:cstheme="minorHAnsi"/>
                <w:szCs w:val="20"/>
              </w:rPr>
            </w:pPr>
          </w:p>
        </w:tc>
        <w:tc>
          <w:tcPr>
            <w:tcW w:w="990" w:type="dxa"/>
          </w:tcPr>
          <w:p w14:paraId="0981031C" w14:textId="77777777" w:rsidR="0061524D" w:rsidRPr="00487927" w:rsidRDefault="0061524D" w:rsidP="00D92B57">
            <w:pPr>
              <w:jc w:val="center"/>
              <w:rPr>
                <w:rFonts w:cstheme="minorHAnsi"/>
                <w:szCs w:val="20"/>
              </w:rPr>
            </w:pPr>
          </w:p>
        </w:tc>
        <w:tc>
          <w:tcPr>
            <w:tcW w:w="990" w:type="dxa"/>
          </w:tcPr>
          <w:p w14:paraId="3560EFC3" w14:textId="77777777" w:rsidR="0061524D" w:rsidRPr="00487927" w:rsidRDefault="0061524D" w:rsidP="00D92B57">
            <w:pPr>
              <w:jc w:val="center"/>
              <w:rPr>
                <w:rFonts w:cstheme="minorHAnsi"/>
                <w:szCs w:val="20"/>
              </w:rPr>
            </w:pPr>
          </w:p>
        </w:tc>
        <w:tc>
          <w:tcPr>
            <w:tcW w:w="1080" w:type="dxa"/>
          </w:tcPr>
          <w:p w14:paraId="62DAD438" w14:textId="77777777" w:rsidR="0061524D" w:rsidRPr="00283A38" w:rsidDel="00B92203" w:rsidRDefault="0061524D" w:rsidP="00D92B57">
            <w:pPr>
              <w:jc w:val="center"/>
              <w:rPr>
                <w:rFonts w:cstheme="minorHAnsi"/>
                <w:szCs w:val="20"/>
              </w:rPr>
            </w:pPr>
          </w:p>
        </w:tc>
        <w:tc>
          <w:tcPr>
            <w:tcW w:w="990" w:type="dxa"/>
          </w:tcPr>
          <w:p w14:paraId="000C5405" w14:textId="7AA8F71F" w:rsidR="0061524D" w:rsidRPr="00283A38" w:rsidRDefault="0061524D" w:rsidP="00D92B57">
            <w:pPr>
              <w:jc w:val="center"/>
              <w:rPr>
                <w:rFonts w:cstheme="minorHAnsi"/>
                <w:szCs w:val="20"/>
              </w:rPr>
            </w:pPr>
            <w:r w:rsidRPr="00283A38">
              <w:rPr>
                <w:rFonts w:cstheme="minorHAnsi"/>
                <w:szCs w:val="20"/>
              </w:rPr>
              <w:t>•</w:t>
            </w:r>
          </w:p>
        </w:tc>
        <w:tc>
          <w:tcPr>
            <w:tcW w:w="990" w:type="dxa"/>
          </w:tcPr>
          <w:p w14:paraId="7E4781C6" w14:textId="77777777" w:rsidR="0061524D" w:rsidRPr="00283A38" w:rsidRDefault="0061524D" w:rsidP="00D92B57">
            <w:pPr>
              <w:jc w:val="center"/>
              <w:rPr>
                <w:rFonts w:cstheme="minorHAnsi"/>
                <w:szCs w:val="20"/>
              </w:rPr>
            </w:pPr>
          </w:p>
        </w:tc>
        <w:tc>
          <w:tcPr>
            <w:tcW w:w="1103" w:type="dxa"/>
          </w:tcPr>
          <w:p w14:paraId="163587D8" w14:textId="77777777" w:rsidR="0061524D" w:rsidRPr="00283A38" w:rsidRDefault="0061524D" w:rsidP="00D92B57">
            <w:pPr>
              <w:jc w:val="center"/>
              <w:rPr>
                <w:rFonts w:cstheme="minorHAnsi"/>
                <w:szCs w:val="20"/>
              </w:rPr>
            </w:pPr>
          </w:p>
        </w:tc>
        <w:tc>
          <w:tcPr>
            <w:tcW w:w="1103" w:type="dxa"/>
          </w:tcPr>
          <w:p w14:paraId="3FC1C7F7" w14:textId="77777777" w:rsidR="0061524D" w:rsidRPr="00283A38" w:rsidRDefault="0061524D" w:rsidP="00D92B57">
            <w:pPr>
              <w:jc w:val="center"/>
              <w:rPr>
                <w:rFonts w:cstheme="minorHAnsi"/>
                <w:szCs w:val="20"/>
              </w:rPr>
            </w:pPr>
          </w:p>
        </w:tc>
      </w:tr>
      <w:tr w:rsidR="0061524D" w:rsidRPr="00487927" w14:paraId="5AE5472C" w14:textId="325807A1" w:rsidTr="0061524D">
        <w:tc>
          <w:tcPr>
            <w:tcW w:w="1255" w:type="dxa"/>
          </w:tcPr>
          <w:p w14:paraId="325BFE65" w14:textId="1CD7DB51" w:rsidR="0061524D" w:rsidRDefault="0061524D" w:rsidP="00D92B57">
            <w:pPr>
              <w:jc w:val="center"/>
              <w:rPr>
                <w:szCs w:val="20"/>
              </w:rPr>
            </w:pPr>
            <w:r>
              <w:rPr>
                <w:szCs w:val="20"/>
              </w:rPr>
              <w:t>2111_02</w:t>
            </w:r>
          </w:p>
        </w:tc>
        <w:tc>
          <w:tcPr>
            <w:tcW w:w="990" w:type="dxa"/>
          </w:tcPr>
          <w:p w14:paraId="0E3B3EDD" w14:textId="77777777" w:rsidR="0061524D" w:rsidRPr="00283A38" w:rsidRDefault="0061524D" w:rsidP="00D92B57">
            <w:pPr>
              <w:jc w:val="center"/>
              <w:rPr>
                <w:rFonts w:cstheme="minorHAnsi"/>
                <w:szCs w:val="20"/>
              </w:rPr>
            </w:pPr>
          </w:p>
        </w:tc>
        <w:tc>
          <w:tcPr>
            <w:tcW w:w="990" w:type="dxa"/>
          </w:tcPr>
          <w:p w14:paraId="11E7536B" w14:textId="77777777" w:rsidR="0061524D" w:rsidRPr="00487927" w:rsidRDefault="0061524D" w:rsidP="00D92B57">
            <w:pPr>
              <w:jc w:val="center"/>
              <w:rPr>
                <w:rFonts w:cstheme="minorHAnsi"/>
                <w:szCs w:val="20"/>
              </w:rPr>
            </w:pPr>
          </w:p>
        </w:tc>
        <w:tc>
          <w:tcPr>
            <w:tcW w:w="990" w:type="dxa"/>
          </w:tcPr>
          <w:p w14:paraId="7277ED03" w14:textId="77777777" w:rsidR="0061524D" w:rsidRPr="00487927" w:rsidRDefault="0061524D" w:rsidP="00D92B57">
            <w:pPr>
              <w:jc w:val="center"/>
              <w:rPr>
                <w:rFonts w:cstheme="minorHAnsi"/>
                <w:szCs w:val="20"/>
              </w:rPr>
            </w:pPr>
          </w:p>
        </w:tc>
        <w:tc>
          <w:tcPr>
            <w:tcW w:w="990" w:type="dxa"/>
          </w:tcPr>
          <w:p w14:paraId="7DCC6E51" w14:textId="77777777" w:rsidR="0061524D" w:rsidRPr="00487927" w:rsidRDefault="0061524D" w:rsidP="00D92B57">
            <w:pPr>
              <w:jc w:val="center"/>
              <w:rPr>
                <w:rFonts w:cstheme="minorHAnsi"/>
                <w:szCs w:val="20"/>
              </w:rPr>
            </w:pPr>
          </w:p>
        </w:tc>
        <w:tc>
          <w:tcPr>
            <w:tcW w:w="990" w:type="dxa"/>
          </w:tcPr>
          <w:p w14:paraId="26B11EBA" w14:textId="77777777" w:rsidR="0061524D" w:rsidRPr="00487927" w:rsidRDefault="0061524D" w:rsidP="00D92B57">
            <w:pPr>
              <w:jc w:val="center"/>
              <w:rPr>
                <w:rFonts w:cstheme="minorHAnsi"/>
                <w:szCs w:val="20"/>
              </w:rPr>
            </w:pPr>
          </w:p>
        </w:tc>
        <w:tc>
          <w:tcPr>
            <w:tcW w:w="990" w:type="dxa"/>
          </w:tcPr>
          <w:p w14:paraId="73F47E70" w14:textId="77777777" w:rsidR="0061524D" w:rsidRPr="00487927" w:rsidRDefault="0061524D" w:rsidP="00D92B57">
            <w:pPr>
              <w:jc w:val="center"/>
              <w:rPr>
                <w:rFonts w:cstheme="minorHAnsi"/>
                <w:szCs w:val="20"/>
              </w:rPr>
            </w:pPr>
          </w:p>
        </w:tc>
        <w:tc>
          <w:tcPr>
            <w:tcW w:w="1080" w:type="dxa"/>
          </w:tcPr>
          <w:p w14:paraId="05A389B9" w14:textId="77777777" w:rsidR="0061524D" w:rsidRPr="00283A38" w:rsidDel="00B92203" w:rsidRDefault="0061524D" w:rsidP="00D92B57">
            <w:pPr>
              <w:jc w:val="center"/>
              <w:rPr>
                <w:rFonts w:cstheme="minorHAnsi"/>
                <w:szCs w:val="20"/>
              </w:rPr>
            </w:pPr>
          </w:p>
        </w:tc>
        <w:tc>
          <w:tcPr>
            <w:tcW w:w="990" w:type="dxa"/>
          </w:tcPr>
          <w:p w14:paraId="6DE73B92" w14:textId="66637775" w:rsidR="0061524D" w:rsidRPr="00283A38" w:rsidRDefault="0061524D" w:rsidP="00D92B57">
            <w:pPr>
              <w:jc w:val="center"/>
              <w:rPr>
                <w:rFonts w:cstheme="minorHAnsi"/>
                <w:szCs w:val="20"/>
              </w:rPr>
            </w:pPr>
            <w:r w:rsidRPr="00283A38">
              <w:rPr>
                <w:rFonts w:cstheme="minorHAnsi"/>
                <w:szCs w:val="20"/>
              </w:rPr>
              <w:t>•</w:t>
            </w:r>
          </w:p>
        </w:tc>
        <w:tc>
          <w:tcPr>
            <w:tcW w:w="990" w:type="dxa"/>
          </w:tcPr>
          <w:p w14:paraId="7F2DF29E" w14:textId="77777777" w:rsidR="0061524D" w:rsidRPr="00283A38" w:rsidRDefault="0061524D" w:rsidP="00D92B57">
            <w:pPr>
              <w:jc w:val="center"/>
              <w:rPr>
                <w:rFonts w:cstheme="minorHAnsi"/>
                <w:szCs w:val="20"/>
              </w:rPr>
            </w:pPr>
          </w:p>
        </w:tc>
        <w:tc>
          <w:tcPr>
            <w:tcW w:w="1103" w:type="dxa"/>
          </w:tcPr>
          <w:p w14:paraId="5A4F2FFF" w14:textId="77777777" w:rsidR="0061524D" w:rsidRPr="00283A38" w:rsidRDefault="0061524D" w:rsidP="00D92B57">
            <w:pPr>
              <w:jc w:val="center"/>
              <w:rPr>
                <w:rFonts w:cstheme="minorHAnsi"/>
                <w:szCs w:val="20"/>
              </w:rPr>
            </w:pPr>
          </w:p>
        </w:tc>
        <w:tc>
          <w:tcPr>
            <w:tcW w:w="1103" w:type="dxa"/>
          </w:tcPr>
          <w:p w14:paraId="76298B2B" w14:textId="77777777" w:rsidR="0061524D" w:rsidRPr="00283A38" w:rsidRDefault="0061524D" w:rsidP="00D92B57">
            <w:pPr>
              <w:jc w:val="center"/>
              <w:rPr>
                <w:rFonts w:cstheme="minorHAnsi"/>
                <w:szCs w:val="20"/>
              </w:rPr>
            </w:pPr>
          </w:p>
        </w:tc>
      </w:tr>
      <w:tr w:rsidR="0061524D" w:rsidRPr="00487927" w14:paraId="37B050EF" w14:textId="6AA2E60E" w:rsidTr="0061524D">
        <w:tc>
          <w:tcPr>
            <w:tcW w:w="1255" w:type="dxa"/>
            <w:shd w:val="clear" w:color="auto" w:fill="D6E3BC" w:themeFill="accent3" w:themeFillTint="66"/>
          </w:tcPr>
          <w:p w14:paraId="448DA6A2" w14:textId="04395441" w:rsidR="0061524D" w:rsidRPr="007B756C" w:rsidRDefault="0061524D" w:rsidP="00CE3569">
            <w:pPr>
              <w:jc w:val="center"/>
              <w:rPr>
                <w:b/>
                <w:szCs w:val="20"/>
              </w:rPr>
            </w:pPr>
            <w:r>
              <w:rPr>
                <w:b/>
                <w:szCs w:val="20"/>
              </w:rPr>
              <w:t>Core 1.3</w:t>
            </w:r>
          </w:p>
        </w:tc>
        <w:tc>
          <w:tcPr>
            <w:tcW w:w="990" w:type="dxa"/>
            <w:shd w:val="clear" w:color="auto" w:fill="D6E3BC" w:themeFill="accent3" w:themeFillTint="66"/>
          </w:tcPr>
          <w:p w14:paraId="093E6EFE" w14:textId="77777777" w:rsidR="0061524D" w:rsidRPr="001B2204" w:rsidRDefault="0061524D"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3B34CD75" w14:textId="77777777" w:rsidR="0061524D" w:rsidRPr="001B2204" w:rsidRDefault="0061524D"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BACA68" w14:textId="77777777" w:rsidR="0061524D" w:rsidRPr="001B2204" w:rsidRDefault="0061524D"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FF3EDDE" w14:textId="77777777" w:rsidR="0061524D" w:rsidRPr="001B2204" w:rsidRDefault="0061524D"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BF941AE" w14:textId="77777777" w:rsidR="0061524D" w:rsidRPr="001B2204" w:rsidRDefault="0061524D"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459767F" w14:textId="77777777" w:rsidR="0061524D" w:rsidRPr="001B2204" w:rsidRDefault="0061524D"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723A826" w14:textId="77777777" w:rsidR="0061524D" w:rsidRPr="001B2204" w:rsidRDefault="0061524D"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DF6949E" w14:textId="77777777" w:rsidR="0061524D" w:rsidRPr="001B2204" w:rsidRDefault="0061524D"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14FA8" w14:textId="612F98E0" w:rsidR="0061524D" w:rsidRPr="001B2204" w:rsidRDefault="0061524D" w:rsidP="00CE3569">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21877E8" w14:textId="268BA1DC" w:rsidR="0061524D" w:rsidRDefault="0061524D" w:rsidP="00CE3569">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6609336" w14:textId="37AB2807" w:rsidR="0061524D" w:rsidRDefault="0061524D" w:rsidP="00CE3569">
            <w:pPr>
              <w:jc w:val="center"/>
              <w:rPr>
                <w:rFonts w:cstheme="minorHAnsi"/>
                <w:bCs/>
                <w:sz w:val="18"/>
                <w:szCs w:val="18"/>
              </w:rPr>
            </w:pPr>
            <w:r>
              <w:rPr>
                <w:rFonts w:cstheme="minorHAnsi"/>
                <w:bCs/>
                <w:sz w:val="18"/>
                <w:szCs w:val="18"/>
              </w:rPr>
              <w:t>Suite 11</w:t>
            </w:r>
          </w:p>
        </w:tc>
      </w:tr>
      <w:tr w:rsidR="0061524D" w:rsidRPr="00487927" w14:paraId="472EA61D" w14:textId="5EDC59B4" w:rsidTr="0061524D">
        <w:tc>
          <w:tcPr>
            <w:tcW w:w="1255" w:type="dxa"/>
          </w:tcPr>
          <w:p w14:paraId="46132A2C" w14:textId="2F8391FB" w:rsidR="0061524D" w:rsidRDefault="0061524D" w:rsidP="00D92B57">
            <w:pPr>
              <w:jc w:val="center"/>
              <w:rPr>
                <w:szCs w:val="20"/>
              </w:rPr>
            </w:pPr>
            <w:r>
              <w:rPr>
                <w:szCs w:val="20"/>
              </w:rPr>
              <w:t>2200_01</w:t>
            </w:r>
          </w:p>
        </w:tc>
        <w:tc>
          <w:tcPr>
            <w:tcW w:w="990" w:type="dxa"/>
          </w:tcPr>
          <w:p w14:paraId="6845C1E8" w14:textId="77777777" w:rsidR="0061524D" w:rsidRPr="00283A38" w:rsidRDefault="0061524D" w:rsidP="00D92B57">
            <w:pPr>
              <w:jc w:val="center"/>
              <w:rPr>
                <w:rFonts w:cstheme="minorHAnsi"/>
                <w:szCs w:val="20"/>
              </w:rPr>
            </w:pPr>
          </w:p>
        </w:tc>
        <w:tc>
          <w:tcPr>
            <w:tcW w:w="990" w:type="dxa"/>
          </w:tcPr>
          <w:p w14:paraId="572CDF03" w14:textId="77777777" w:rsidR="0061524D" w:rsidRPr="00487927" w:rsidRDefault="0061524D" w:rsidP="00D92B57">
            <w:pPr>
              <w:jc w:val="center"/>
              <w:rPr>
                <w:rFonts w:cstheme="minorHAnsi"/>
                <w:szCs w:val="20"/>
              </w:rPr>
            </w:pPr>
          </w:p>
        </w:tc>
        <w:tc>
          <w:tcPr>
            <w:tcW w:w="990" w:type="dxa"/>
          </w:tcPr>
          <w:p w14:paraId="6F7447FC" w14:textId="77777777" w:rsidR="0061524D" w:rsidRPr="00487927" w:rsidRDefault="0061524D" w:rsidP="00D92B57">
            <w:pPr>
              <w:jc w:val="center"/>
              <w:rPr>
                <w:rFonts w:cstheme="minorHAnsi"/>
                <w:szCs w:val="20"/>
              </w:rPr>
            </w:pPr>
          </w:p>
        </w:tc>
        <w:tc>
          <w:tcPr>
            <w:tcW w:w="990" w:type="dxa"/>
          </w:tcPr>
          <w:p w14:paraId="5AFA7CD7" w14:textId="77777777" w:rsidR="0061524D" w:rsidRPr="00487927" w:rsidRDefault="0061524D" w:rsidP="00D92B57">
            <w:pPr>
              <w:jc w:val="center"/>
              <w:rPr>
                <w:rFonts w:cstheme="minorHAnsi"/>
                <w:szCs w:val="20"/>
              </w:rPr>
            </w:pPr>
          </w:p>
        </w:tc>
        <w:tc>
          <w:tcPr>
            <w:tcW w:w="990" w:type="dxa"/>
          </w:tcPr>
          <w:p w14:paraId="56942C54" w14:textId="77777777" w:rsidR="0061524D" w:rsidRPr="00487927" w:rsidRDefault="0061524D" w:rsidP="00D92B57">
            <w:pPr>
              <w:jc w:val="center"/>
              <w:rPr>
                <w:rFonts w:cstheme="minorHAnsi"/>
                <w:szCs w:val="20"/>
              </w:rPr>
            </w:pPr>
          </w:p>
        </w:tc>
        <w:tc>
          <w:tcPr>
            <w:tcW w:w="990" w:type="dxa"/>
          </w:tcPr>
          <w:p w14:paraId="0D7585C2" w14:textId="77777777" w:rsidR="0061524D" w:rsidRPr="00487927" w:rsidRDefault="0061524D" w:rsidP="00D92B57">
            <w:pPr>
              <w:jc w:val="center"/>
              <w:rPr>
                <w:rFonts w:cstheme="minorHAnsi"/>
                <w:szCs w:val="20"/>
              </w:rPr>
            </w:pPr>
          </w:p>
        </w:tc>
        <w:tc>
          <w:tcPr>
            <w:tcW w:w="1080" w:type="dxa"/>
          </w:tcPr>
          <w:p w14:paraId="709924E3" w14:textId="77777777" w:rsidR="0061524D" w:rsidRPr="00283A38" w:rsidDel="00B92203" w:rsidRDefault="0061524D" w:rsidP="00D92B57">
            <w:pPr>
              <w:jc w:val="center"/>
              <w:rPr>
                <w:rFonts w:cstheme="minorHAnsi"/>
                <w:szCs w:val="20"/>
              </w:rPr>
            </w:pPr>
          </w:p>
        </w:tc>
        <w:tc>
          <w:tcPr>
            <w:tcW w:w="990" w:type="dxa"/>
          </w:tcPr>
          <w:p w14:paraId="3E290842" w14:textId="77777777" w:rsidR="0061524D" w:rsidRPr="00283A38" w:rsidRDefault="0061524D" w:rsidP="00D92B57">
            <w:pPr>
              <w:jc w:val="center"/>
              <w:rPr>
                <w:rFonts w:cstheme="minorHAnsi"/>
                <w:szCs w:val="20"/>
              </w:rPr>
            </w:pPr>
          </w:p>
        </w:tc>
        <w:tc>
          <w:tcPr>
            <w:tcW w:w="990" w:type="dxa"/>
          </w:tcPr>
          <w:p w14:paraId="1BFFB2FB" w14:textId="73CCD62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5FD0453" w14:textId="77777777" w:rsidR="0061524D" w:rsidRPr="00283A38" w:rsidRDefault="0061524D" w:rsidP="00D92B57">
            <w:pPr>
              <w:jc w:val="center"/>
              <w:rPr>
                <w:rFonts w:cstheme="minorHAnsi"/>
                <w:szCs w:val="20"/>
              </w:rPr>
            </w:pPr>
          </w:p>
        </w:tc>
        <w:tc>
          <w:tcPr>
            <w:tcW w:w="1103" w:type="dxa"/>
          </w:tcPr>
          <w:p w14:paraId="466A3139" w14:textId="77777777" w:rsidR="0061524D" w:rsidRPr="00283A38" w:rsidRDefault="0061524D" w:rsidP="00D92B57">
            <w:pPr>
              <w:jc w:val="center"/>
              <w:rPr>
                <w:rFonts w:cstheme="minorHAnsi"/>
                <w:szCs w:val="20"/>
              </w:rPr>
            </w:pPr>
          </w:p>
        </w:tc>
      </w:tr>
      <w:tr w:rsidR="0061524D" w:rsidRPr="00487927" w14:paraId="440DFB18" w14:textId="1E14B529" w:rsidTr="0061524D">
        <w:tc>
          <w:tcPr>
            <w:tcW w:w="1255" w:type="dxa"/>
          </w:tcPr>
          <w:p w14:paraId="515C64C9" w14:textId="70289ACD" w:rsidR="0061524D" w:rsidRDefault="0061524D" w:rsidP="00D92B57">
            <w:pPr>
              <w:jc w:val="center"/>
              <w:rPr>
                <w:szCs w:val="20"/>
              </w:rPr>
            </w:pPr>
            <w:r>
              <w:rPr>
                <w:szCs w:val="20"/>
              </w:rPr>
              <w:t>2200_02</w:t>
            </w:r>
          </w:p>
        </w:tc>
        <w:tc>
          <w:tcPr>
            <w:tcW w:w="990" w:type="dxa"/>
          </w:tcPr>
          <w:p w14:paraId="60935A32" w14:textId="77777777" w:rsidR="0061524D" w:rsidRPr="00283A38" w:rsidRDefault="0061524D" w:rsidP="00D92B57">
            <w:pPr>
              <w:jc w:val="center"/>
              <w:rPr>
                <w:rFonts w:cstheme="minorHAnsi"/>
                <w:szCs w:val="20"/>
              </w:rPr>
            </w:pPr>
          </w:p>
        </w:tc>
        <w:tc>
          <w:tcPr>
            <w:tcW w:w="990" w:type="dxa"/>
          </w:tcPr>
          <w:p w14:paraId="0FF80E94" w14:textId="77777777" w:rsidR="0061524D" w:rsidRPr="00487927" w:rsidRDefault="0061524D" w:rsidP="00D92B57">
            <w:pPr>
              <w:jc w:val="center"/>
              <w:rPr>
                <w:rFonts w:cstheme="minorHAnsi"/>
                <w:szCs w:val="20"/>
              </w:rPr>
            </w:pPr>
          </w:p>
        </w:tc>
        <w:tc>
          <w:tcPr>
            <w:tcW w:w="990" w:type="dxa"/>
          </w:tcPr>
          <w:p w14:paraId="3A53F226" w14:textId="77777777" w:rsidR="0061524D" w:rsidRPr="00487927" w:rsidRDefault="0061524D" w:rsidP="00D92B57">
            <w:pPr>
              <w:jc w:val="center"/>
              <w:rPr>
                <w:rFonts w:cstheme="minorHAnsi"/>
                <w:szCs w:val="20"/>
              </w:rPr>
            </w:pPr>
          </w:p>
        </w:tc>
        <w:tc>
          <w:tcPr>
            <w:tcW w:w="990" w:type="dxa"/>
          </w:tcPr>
          <w:p w14:paraId="417D5FFD" w14:textId="77777777" w:rsidR="0061524D" w:rsidRPr="00487927" w:rsidRDefault="0061524D" w:rsidP="00D92B57">
            <w:pPr>
              <w:jc w:val="center"/>
              <w:rPr>
                <w:rFonts w:cstheme="minorHAnsi"/>
                <w:szCs w:val="20"/>
              </w:rPr>
            </w:pPr>
          </w:p>
        </w:tc>
        <w:tc>
          <w:tcPr>
            <w:tcW w:w="990" w:type="dxa"/>
          </w:tcPr>
          <w:p w14:paraId="01D851FE" w14:textId="77777777" w:rsidR="0061524D" w:rsidRPr="00487927" w:rsidRDefault="0061524D" w:rsidP="00D92B57">
            <w:pPr>
              <w:jc w:val="center"/>
              <w:rPr>
                <w:rFonts w:cstheme="minorHAnsi"/>
                <w:szCs w:val="20"/>
              </w:rPr>
            </w:pPr>
          </w:p>
        </w:tc>
        <w:tc>
          <w:tcPr>
            <w:tcW w:w="990" w:type="dxa"/>
          </w:tcPr>
          <w:p w14:paraId="62CE3205" w14:textId="77777777" w:rsidR="0061524D" w:rsidRPr="00487927" w:rsidRDefault="0061524D" w:rsidP="00D92B57">
            <w:pPr>
              <w:jc w:val="center"/>
              <w:rPr>
                <w:rFonts w:cstheme="minorHAnsi"/>
                <w:szCs w:val="20"/>
              </w:rPr>
            </w:pPr>
          </w:p>
        </w:tc>
        <w:tc>
          <w:tcPr>
            <w:tcW w:w="1080" w:type="dxa"/>
          </w:tcPr>
          <w:p w14:paraId="1B61E53A" w14:textId="77777777" w:rsidR="0061524D" w:rsidRPr="00283A38" w:rsidDel="00B92203" w:rsidRDefault="0061524D" w:rsidP="00D92B57">
            <w:pPr>
              <w:jc w:val="center"/>
              <w:rPr>
                <w:rFonts w:cstheme="minorHAnsi"/>
                <w:szCs w:val="20"/>
              </w:rPr>
            </w:pPr>
          </w:p>
        </w:tc>
        <w:tc>
          <w:tcPr>
            <w:tcW w:w="990" w:type="dxa"/>
          </w:tcPr>
          <w:p w14:paraId="15A3B2C5" w14:textId="77777777" w:rsidR="0061524D" w:rsidRPr="00283A38" w:rsidRDefault="0061524D" w:rsidP="00D92B57">
            <w:pPr>
              <w:jc w:val="center"/>
              <w:rPr>
                <w:rFonts w:cstheme="minorHAnsi"/>
                <w:szCs w:val="20"/>
              </w:rPr>
            </w:pPr>
          </w:p>
        </w:tc>
        <w:tc>
          <w:tcPr>
            <w:tcW w:w="990" w:type="dxa"/>
          </w:tcPr>
          <w:p w14:paraId="04D5F2EF" w14:textId="14411C1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C8770F8" w14:textId="77777777" w:rsidR="0061524D" w:rsidRPr="00283A38" w:rsidRDefault="0061524D" w:rsidP="00D92B57">
            <w:pPr>
              <w:jc w:val="center"/>
              <w:rPr>
                <w:rFonts w:cstheme="minorHAnsi"/>
                <w:szCs w:val="20"/>
              </w:rPr>
            </w:pPr>
          </w:p>
        </w:tc>
        <w:tc>
          <w:tcPr>
            <w:tcW w:w="1103" w:type="dxa"/>
          </w:tcPr>
          <w:p w14:paraId="1B76B805" w14:textId="77777777" w:rsidR="0061524D" w:rsidRPr="00283A38" w:rsidRDefault="0061524D" w:rsidP="00D92B57">
            <w:pPr>
              <w:jc w:val="center"/>
              <w:rPr>
                <w:rFonts w:cstheme="minorHAnsi"/>
                <w:szCs w:val="20"/>
              </w:rPr>
            </w:pPr>
          </w:p>
        </w:tc>
      </w:tr>
      <w:tr w:rsidR="0061524D" w:rsidRPr="00487927" w14:paraId="579B9323" w14:textId="29899564" w:rsidTr="0061524D">
        <w:tc>
          <w:tcPr>
            <w:tcW w:w="1255" w:type="dxa"/>
          </w:tcPr>
          <w:p w14:paraId="4E5C16BA" w14:textId="55E878FE" w:rsidR="0061524D" w:rsidRDefault="0061524D" w:rsidP="00D92B57">
            <w:pPr>
              <w:jc w:val="center"/>
              <w:rPr>
                <w:szCs w:val="20"/>
              </w:rPr>
            </w:pPr>
            <w:r>
              <w:rPr>
                <w:szCs w:val="20"/>
              </w:rPr>
              <w:t>2200_03</w:t>
            </w:r>
          </w:p>
        </w:tc>
        <w:tc>
          <w:tcPr>
            <w:tcW w:w="990" w:type="dxa"/>
          </w:tcPr>
          <w:p w14:paraId="3DE0AA86" w14:textId="77777777" w:rsidR="0061524D" w:rsidRPr="00283A38" w:rsidRDefault="0061524D" w:rsidP="00D92B57">
            <w:pPr>
              <w:jc w:val="center"/>
              <w:rPr>
                <w:rFonts w:cstheme="minorHAnsi"/>
                <w:szCs w:val="20"/>
              </w:rPr>
            </w:pPr>
          </w:p>
        </w:tc>
        <w:tc>
          <w:tcPr>
            <w:tcW w:w="990" w:type="dxa"/>
          </w:tcPr>
          <w:p w14:paraId="6EFA9F0F" w14:textId="77777777" w:rsidR="0061524D" w:rsidRPr="00487927" w:rsidRDefault="0061524D" w:rsidP="00D92B57">
            <w:pPr>
              <w:jc w:val="center"/>
              <w:rPr>
                <w:rFonts w:cstheme="minorHAnsi"/>
                <w:szCs w:val="20"/>
              </w:rPr>
            </w:pPr>
          </w:p>
        </w:tc>
        <w:tc>
          <w:tcPr>
            <w:tcW w:w="990" w:type="dxa"/>
          </w:tcPr>
          <w:p w14:paraId="1FB4EE20" w14:textId="77777777" w:rsidR="0061524D" w:rsidRPr="00487927" w:rsidRDefault="0061524D" w:rsidP="00D92B57">
            <w:pPr>
              <w:jc w:val="center"/>
              <w:rPr>
                <w:rFonts w:cstheme="minorHAnsi"/>
                <w:szCs w:val="20"/>
              </w:rPr>
            </w:pPr>
          </w:p>
        </w:tc>
        <w:tc>
          <w:tcPr>
            <w:tcW w:w="990" w:type="dxa"/>
          </w:tcPr>
          <w:p w14:paraId="7B1FF5D9" w14:textId="77777777" w:rsidR="0061524D" w:rsidRPr="00487927" w:rsidRDefault="0061524D" w:rsidP="00D92B57">
            <w:pPr>
              <w:jc w:val="center"/>
              <w:rPr>
                <w:rFonts w:cstheme="minorHAnsi"/>
                <w:szCs w:val="20"/>
              </w:rPr>
            </w:pPr>
          </w:p>
        </w:tc>
        <w:tc>
          <w:tcPr>
            <w:tcW w:w="990" w:type="dxa"/>
          </w:tcPr>
          <w:p w14:paraId="142776D4" w14:textId="77777777" w:rsidR="0061524D" w:rsidRPr="00487927" w:rsidRDefault="0061524D" w:rsidP="00D92B57">
            <w:pPr>
              <w:jc w:val="center"/>
              <w:rPr>
                <w:rFonts w:cstheme="minorHAnsi"/>
                <w:szCs w:val="20"/>
              </w:rPr>
            </w:pPr>
          </w:p>
        </w:tc>
        <w:tc>
          <w:tcPr>
            <w:tcW w:w="990" w:type="dxa"/>
          </w:tcPr>
          <w:p w14:paraId="49065332" w14:textId="77777777" w:rsidR="0061524D" w:rsidRPr="00487927" w:rsidRDefault="0061524D" w:rsidP="00D92B57">
            <w:pPr>
              <w:jc w:val="center"/>
              <w:rPr>
                <w:rFonts w:cstheme="minorHAnsi"/>
                <w:szCs w:val="20"/>
              </w:rPr>
            </w:pPr>
          </w:p>
        </w:tc>
        <w:tc>
          <w:tcPr>
            <w:tcW w:w="1080" w:type="dxa"/>
          </w:tcPr>
          <w:p w14:paraId="12B27724" w14:textId="77777777" w:rsidR="0061524D" w:rsidRPr="00283A38" w:rsidDel="00B92203" w:rsidRDefault="0061524D" w:rsidP="00D92B57">
            <w:pPr>
              <w:jc w:val="center"/>
              <w:rPr>
                <w:rFonts w:cstheme="minorHAnsi"/>
                <w:szCs w:val="20"/>
              </w:rPr>
            </w:pPr>
          </w:p>
        </w:tc>
        <w:tc>
          <w:tcPr>
            <w:tcW w:w="990" w:type="dxa"/>
          </w:tcPr>
          <w:p w14:paraId="6391489D" w14:textId="77777777" w:rsidR="0061524D" w:rsidRPr="00283A38" w:rsidRDefault="0061524D" w:rsidP="00D92B57">
            <w:pPr>
              <w:jc w:val="center"/>
              <w:rPr>
                <w:rFonts w:cstheme="minorHAnsi"/>
                <w:szCs w:val="20"/>
              </w:rPr>
            </w:pPr>
          </w:p>
        </w:tc>
        <w:tc>
          <w:tcPr>
            <w:tcW w:w="990" w:type="dxa"/>
          </w:tcPr>
          <w:p w14:paraId="7A602F63" w14:textId="20E0855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A5C45F2" w14:textId="77777777" w:rsidR="0061524D" w:rsidRPr="00283A38" w:rsidRDefault="0061524D" w:rsidP="00D92B57">
            <w:pPr>
              <w:jc w:val="center"/>
              <w:rPr>
                <w:rFonts w:cstheme="minorHAnsi"/>
                <w:szCs w:val="20"/>
              </w:rPr>
            </w:pPr>
          </w:p>
        </w:tc>
        <w:tc>
          <w:tcPr>
            <w:tcW w:w="1103" w:type="dxa"/>
          </w:tcPr>
          <w:p w14:paraId="1E34D441" w14:textId="77777777" w:rsidR="0061524D" w:rsidRPr="00283A38" w:rsidRDefault="0061524D" w:rsidP="00D92B57">
            <w:pPr>
              <w:jc w:val="center"/>
              <w:rPr>
                <w:rFonts w:cstheme="minorHAnsi"/>
                <w:szCs w:val="20"/>
              </w:rPr>
            </w:pPr>
          </w:p>
        </w:tc>
      </w:tr>
      <w:tr w:rsidR="0061524D" w:rsidRPr="00487927" w14:paraId="122B51E4" w14:textId="09D6A908" w:rsidTr="0061524D">
        <w:tc>
          <w:tcPr>
            <w:tcW w:w="1255" w:type="dxa"/>
          </w:tcPr>
          <w:p w14:paraId="4C5C8D05" w14:textId="695ED6FF" w:rsidR="0061524D" w:rsidRDefault="0061524D" w:rsidP="00D92B57">
            <w:pPr>
              <w:jc w:val="center"/>
              <w:rPr>
                <w:szCs w:val="20"/>
              </w:rPr>
            </w:pPr>
            <w:r>
              <w:rPr>
                <w:szCs w:val="20"/>
              </w:rPr>
              <w:t>2200_04</w:t>
            </w:r>
          </w:p>
        </w:tc>
        <w:tc>
          <w:tcPr>
            <w:tcW w:w="990" w:type="dxa"/>
          </w:tcPr>
          <w:p w14:paraId="159ADC53" w14:textId="77777777" w:rsidR="0061524D" w:rsidRPr="00283A38" w:rsidRDefault="0061524D" w:rsidP="00D92B57">
            <w:pPr>
              <w:jc w:val="center"/>
              <w:rPr>
                <w:rFonts w:cstheme="minorHAnsi"/>
                <w:szCs w:val="20"/>
              </w:rPr>
            </w:pPr>
          </w:p>
        </w:tc>
        <w:tc>
          <w:tcPr>
            <w:tcW w:w="990" w:type="dxa"/>
          </w:tcPr>
          <w:p w14:paraId="71031804" w14:textId="77777777" w:rsidR="0061524D" w:rsidRPr="00487927" w:rsidRDefault="0061524D" w:rsidP="00D92B57">
            <w:pPr>
              <w:jc w:val="center"/>
              <w:rPr>
                <w:rFonts w:cstheme="minorHAnsi"/>
                <w:szCs w:val="20"/>
              </w:rPr>
            </w:pPr>
          </w:p>
        </w:tc>
        <w:tc>
          <w:tcPr>
            <w:tcW w:w="990" w:type="dxa"/>
          </w:tcPr>
          <w:p w14:paraId="1EBD56AE" w14:textId="77777777" w:rsidR="0061524D" w:rsidRPr="00487927" w:rsidRDefault="0061524D" w:rsidP="00D92B57">
            <w:pPr>
              <w:jc w:val="center"/>
              <w:rPr>
                <w:rFonts w:cstheme="minorHAnsi"/>
                <w:szCs w:val="20"/>
              </w:rPr>
            </w:pPr>
          </w:p>
        </w:tc>
        <w:tc>
          <w:tcPr>
            <w:tcW w:w="990" w:type="dxa"/>
          </w:tcPr>
          <w:p w14:paraId="60B30330" w14:textId="77777777" w:rsidR="0061524D" w:rsidRPr="00487927" w:rsidRDefault="0061524D" w:rsidP="00D92B57">
            <w:pPr>
              <w:jc w:val="center"/>
              <w:rPr>
                <w:rFonts w:cstheme="minorHAnsi"/>
                <w:szCs w:val="20"/>
              </w:rPr>
            </w:pPr>
          </w:p>
        </w:tc>
        <w:tc>
          <w:tcPr>
            <w:tcW w:w="990" w:type="dxa"/>
          </w:tcPr>
          <w:p w14:paraId="4E8E2832" w14:textId="77777777" w:rsidR="0061524D" w:rsidRPr="00487927" w:rsidRDefault="0061524D" w:rsidP="00D92B57">
            <w:pPr>
              <w:jc w:val="center"/>
              <w:rPr>
                <w:rFonts w:cstheme="minorHAnsi"/>
                <w:szCs w:val="20"/>
              </w:rPr>
            </w:pPr>
          </w:p>
        </w:tc>
        <w:tc>
          <w:tcPr>
            <w:tcW w:w="990" w:type="dxa"/>
          </w:tcPr>
          <w:p w14:paraId="3EA8E540" w14:textId="77777777" w:rsidR="0061524D" w:rsidRPr="00487927" w:rsidRDefault="0061524D" w:rsidP="00D92B57">
            <w:pPr>
              <w:jc w:val="center"/>
              <w:rPr>
                <w:rFonts w:cstheme="minorHAnsi"/>
                <w:szCs w:val="20"/>
              </w:rPr>
            </w:pPr>
          </w:p>
        </w:tc>
        <w:tc>
          <w:tcPr>
            <w:tcW w:w="1080" w:type="dxa"/>
          </w:tcPr>
          <w:p w14:paraId="706F8EFB" w14:textId="77777777" w:rsidR="0061524D" w:rsidRPr="00283A38" w:rsidDel="00B92203" w:rsidRDefault="0061524D" w:rsidP="00D92B57">
            <w:pPr>
              <w:jc w:val="center"/>
              <w:rPr>
                <w:rFonts w:cstheme="minorHAnsi"/>
                <w:szCs w:val="20"/>
              </w:rPr>
            </w:pPr>
          </w:p>
        </w:tc>
        <w:tc>
          <w:tcPr>
            <w:tcW w:w="990" w:type="dxa"/>
          </w:tcPr>
          <w:p w14:paraId="02CD1F02" w14:textId="77777777" w:rsidR="0061524D" w:rsidRPr="00283A38" w:rsidRDefault="0061524D" w:rsidP="00D92B57">
            <w:pPr>
              <w:jc w:val="center"/>
              <w:rPr>
                <w:rFonts w:cstheme="minorHAnsi"/>
                <w:szCs w:val="20"/>
              </w:rPr>
            </w:pPr>
          </w:p>
        </w:tc>
        <w:tc>
          <w:tcPr>
            <w:tcW w:w="990" w:type="dxa"/>
          </w:tcPr>
          <w:p w14:paraId="3D6B7C8B" w14:textId="6068174C"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448AA8" w14:textId="77777777" w:rsidR="0061524D" w:rsidRPr="00283A38" w:rsidRDefault="0061524D" w:rsidP="00D92B57">
            <w:pPr>
              <w:jc w:val="center"/>
              <w:rPr>
                <w:rFonts w:cstheme="minorHAnsi"/>
                <w:szCs w:val="20"/>
              </w:rPr>
            </w:pPr>
          </w:p>
        </w:tc>
        <w:tc>
          <w:tcPr>
            <w:tcW w:w="1103" w:type="dxa"/>
          </w:tcPr>
          <w:p w14:paraId="0B1F3BBA" w14:textId="77777777" w:rsidR="0061524D" w:rsidRPr="00283A38" w:rsidRDefault="0061524D" w:rsidP="00D92B57">
            <w:pPr>
              <w:jc w:val="center"/>
              <w:rPr>
                <w:rFonts w:cstheme="minorHAnsi"/>
                <w:szCs w:val="20"/>
              </w:rPr>
            </w:pPr>
          </w:p>
        </w:tc>
      </w:tr>
      <w:tr w:rsidR="0061524D" w:rsidRPr="00487927" w14:paraId="12327BC8" w14:textId="1974326E" w:rsidTr="0061524D">
        <w:tc>
          <w:tcPr>
            <w:tcW w:w="1255" w:type="dxa"/>
          </w:tcPr>
          <w:p w14:paraId="557DFB2D" w14:textId="6A9C642E" w:rsidR="0061524D" w:rsidRDefault="0061524D" w:rsidP="00D92B57">
            <w:pPr>
              <w:jc w:val="center"/>
              <w:rPr>
                <w:szCs w:val="20"/>
              </w:rPr>
            </w:pPr>
            <w:r>
              <w:rPr>
                <w:szCs w:val="20"/>
              </w:rPr>
              <w:t>2202_01</w:t>
            </w:r>
          </w:p>
        </w:tc>
        <w:tc>
          <w:tcPr>
            <w:tcW w:w="990" w:type="dxa"/>
          </w:tcPr>
          <w:p w14:paraId="5D19CF47" w14:textId="77777777" w:rsidR="0061524D" w:rsidRPr="00283A38" w:rsidRDefault="0061524D" w:rsidP="00D92B57">
            <w:pPr>
              <w:jc w:val="center"/>
              <w:rPr>
                <w:rFonts w:cstheme="minorHAnsi"/>
                <w:szCs w:val="20"/>
              </w:rPr>
            </w:pPr>
          </w:p>
        </w:tc>
        <w:tc>
          <w:tcPr>
            <w:tcW w:w="990" w:type="dxa"/>
          </w:tcPr>
          <w:p w14:paraId="4231C024" w14:textId="77777777" w:rsidR="0061524D" w:rsidRPr="00487927" w:rsidRDefault="0061524D" w:rsidP="00D92B57">
            <w:pPr>
              <w:jc w:val="center"/>
              <w:rPr>
                <w:rFonts w:cstheme="minorHAnsi"/>
                <w:szCs w:val="20"/>
              </w:rPr>
            </w:pPr>
          </w:p>
        </w:tc>
        <w:tc>
          <w:tcPr>
            <w:tcW w:w="990" w:type="dxa"/>
          </w:tcPr>
          <w:p w14:paraId="09A50DC2" w14:textId="77777777" w:rsidR="0061524D" w:rsidRPr="00487927" w:rsidRDefault="0061524D" w:rsidP="00D92B57">
            <w:pPr>
              <w:jc w:val="center"/>
              <w:rPr>
                <w:rFonts w:cstheme="minorHAnsi"/>
                <w:szCs w:val="20"/>
              </w:rPr>
            </w:pPr>
          </w:p>
        </w:tc>
        <w:tc>
          <w:tcPr>
            <w:tcW w:w="990" w:type="dxa"/>
          </w:tcPr>
          <w:p w14:paraId="1C0D7570" w14:textId="77777777" w:rsidR="0061524D" w:rsidRPr="00487927" w:rsidRDefault="0061524D" w:rsidP="00D92B57">
            <w:pPr>
              <w:jc w:val="center"/>
              <w:rPr>
                <w:rFonts w:cstheme="minorHAnsi"/>
                <w:szCs w:val="20"/>
              </w:rPr>
            </w:pPr>
          </w:p>
        </w:tc>
        <w:tc>
          <w:tcPr>
            <w:tcW w:w="990" w:type="dxa"/>
          </w:tcPr>
          <w:p w14:paraId="4B5F18BD" w14:textId="77777777" w:rsidR="0061524D" w:rsidRPr="00487927" w:rsidRDefault="0061524D" w:rsidP="00D92B57">
            <w:pPr>
              <w:jc w:val="center"/>
              <w:rPr>
                <w:rFonts w:cstheme="minorHAnsi"/>
                <w:szCs w:val="20"/>
              </w:rPr>
            </w:pPr>
          </w:p>
        </w:tc>
        <w:tc>
          <w:tcPr>
            <w:tcW w:w="990" w:type="dxa"/>
          </w:tcPr>
          <w:p w14:paraId="1A44D657" w14:textId="77777777" w:rsidR="0061524D" w:rsidRPr="00487927" w:rsidRDefault="0061524D" w:rsidP="00D92B57">
            <w:pPr>
              <w:jc w:val="center"/>
              <w:rPr>
                <w:rFonts w:cstheme="minorHAnsi"/>
                <w:szCs w:val="20"/>
              </w:rPr>
            </w:pPr>
          </w:p>
        </w:tc>
        <w:tc>
          <w:tcPr>
            <w:tcW w:w="1080" w:type="dxa"/>
          </w:tcPr>
          <w:p w14:paraId="5DDF8C9D" w14:textId="77777777" w:rsidR="0061524D" w:rsidRPr="00283A38" w:rsidDel="00B92203" w:rsidRDefault="0061524D" w:rsidP="00D92B57">
            <w:pPr>
              <w:jc w:val="center"/>
              <w:rPr>
                <w:rFonts w:cstheme="minorHAnsi"/>
                <w:szCs w:val="20"/>
              </w:rPr>
            </w:pPr>
          </w:p>
        </w:tc>
        <w:tc>
          <w:tcPr>
            <w:tcW w:w="990" w:type="dxa"/>
          </w:tcPr>
          <w:p w14:paraId="64224809" w14:textId="77777777" w:rsidR="0061524D" w:rsidRPr="00283A38" w:rsidRDefault="0061524D" w:rsidP="00D92B57">
            <w:pPr>
              <w:jc w:val="center"/>
              <w:rPr>
                <w:rFonts w:cstheme="minorHAnsi"/>
                <w:szCs w:val="20"/>
              </w:rPr>
            </w:pPr>
          </w:p>
        </w:tc>
        <w:tc>
          <w:tcPr>
            <w:tcW w:w="990" w:type="dxa"/>
          </w:tcPr>
          <w:p w14:paraId="06313109" w14:textId="1C245BAE"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0666F77" w14:textId="77777777" w:rsidR="0061524D" w:rsidRPr="00283A38" w:rsidRDefault="0061524D" w:rsidP="00D92B57">
            <w:pPr>
              <w:jc w:val="center"/>
              <w:rPr>
                <w:rFonts w:cstheme="minorHAnsi"/>
                <w:szCs w:val="20"/>
              </w:rPr>
            </w:pPr>
          </w:p>
        </w:tc>
        <w:tc>
          <w:tcPr>
            <w:tcW w:w="1103" w:type="dxa"/>
          </w:tcPr>
          <w:p w14:paraId="19BF5DC9" w14:textId="77777777" w:rsidR="0061524D" w:rsidRPr="00283A38" w:rsidRDefault="0061524D" w:rsidP="00D92B57">
            <w:pPr>
              <w:jc w:val="center"/>
              <w:rPr>
                <w:rFonts w:cstheme="minorHAnsi"/>
                <w:szCs w:val="20"/>
              </w:rPr>
            </w:pPr>
          </w:p>
        </w:tc>
      </w:tr>
      <w:tr w:rsidR="0061524D" w:rsidRPr="00487927" w14:paraId="233E8CE5" w14:textId="0B63A68D" w:rsidTr="0061524D">
        <w:tc>
          <w:tcPr>
            <w:tcW w:w="1255" w:type="dxa"/>
          </w:tcPr>
          <w:p w14:paraId="7FD9D425" w14:textId="5256AD09" w:rsidR="0061524D" w:rsidRDefault="0061524D" w:rsidP="00D92B57">
            <w:pPr>
              <w:jc w:val="center"/>
              <w:rPr>
                <w:szCs w:val="20"/>
              </w:rPr>
            </w:pPr>
            <w:r>
              <w:rPr>
                <w:szCs w:val="20"/>
              </w:rPr>
              <w:t>2202_02</w:t>
            </w:r>
          </w:p>
        </w:tc>
        <w:tc>
          <w:tcPr>
            <w:tcW w:w="990" w:type="dxa"/>
          </w:tcPr>
          <w:p w14:paraId="62AC9077" w14:textId="77777777" w:rsidR="0061524D" w:rsidRPr="00283A38" w:rsidRDefault="0061524D" w:rsidP="00D92B57">
            <w:pPr>
              <w:jc w:val="center"/>
              <w:rPr>
                <w:rFonts w:cstheme="minorHAnsi"/>
                <w:szCs w:val="20"/>
              </w:rPr>
            </w:pPr>
          </w:p>
        </w:tc>
        <w:tc>
          <w:tcPr>
            <w:tcW w:w="990" w:type="dxa"/>
          </w:tcPr>
          <w:p w14:paraId="112F1D58" w14:textId="77777777" w:rsidR="0061524D" w:rsidRPr="00487927" w:rsidRDefault="0061524D" w:rsidP="00D92B57">
            <w:pPr>
              <w:jc w:val="center"/>
              <w:rPr>
                <w:rFonts w:cstheme="minorHAnsi"/>
                <w:szCs w:val="20"/>
              </w:rPr>
            </w:pPr>
          </w:p>
        </w:tc>
        <w:tc>
          <w:tcPr>
            <w:tcW w:w="990" w:type="dxa"/>
          </w:tcPr>
          <w:p w14:paraId="578572F6" w14:textId="77777777" w:rsidR="0061524D" w:rsidRPr="00487927" w:rsidRDefault="0061524D" w:rsidP="00D92B57">
            <w:pPr>
              <w:jc w:val="center"/>
              <w:rPr>
                <w:rFonts w:cstheme="minorHAnsi"/>
                <w:szCs w:val="20"/>
              </w:rPr>
            </w:pPr>
          </w:p>
        </w:tc>
        <w:tc>
          <w:tcPr>
            <w:tcW w:w="990" w:type="dxa"/>
          </w:tcPr>
          <w:p w14:paraId="359837D6" w14:textId="77777777" w:rsidR="0061524D" w:rsidRPr="00487927" w:rsidRDefault="0061524D" w:rsidP="00D92B57">
            <w:pPr>
              <w:jc w:val="center"/>
              <w:rPr>
                <w:rFonts w:cstheme="minorHAnsi"/>
                <w:szCs w:val="20"/>
              </w:rPr>
            </w:pPr>
          </w:p>
        </w:tc>
        <w:tc>
          <w:tcPr>
            <w:tcW w:w="990" w:type="dxa"/>
          </w:tcPr>
          <w:p w14:paraId="2BA2D8DF" w14:textId="77777777" w:rsidR="0061524D" w:rsidRPr="00487927" w:rsidRDefault="0061524D" w:rsidP="00D92B57">
            <w:pPr>
              <w:jc w:val="center"/>
              <w:rPr>
                <w:rFonts w:cstheme="minorHAnsi"/>
                <w:szCs w:val="20"/>
              </w:rPr>
            </w:pPr>
          </w:p>
        </w:tc>
        <w:tc>
          <w:tcPr>
            <w:tcW w:w="990" w:type="dxa"/>
          </w:tcPr>
          <w:p w14:paraId="2166AB78" w14:textId="77777777" w:rsidR="0061524D" w:rsidRPr="00487927" w:rsidRDefault="0061524D" w:rsidP="00D92B57">
            <w:pPr>
              <w:jc w:val="center"/>
              <w:rPr>
                <w:rFonts w:cstheme="minorHAnsi"/>
                <w:szCs w:val="20"/>
              </w:rPr>
            </w:pPr>
          </w:p>
        </w:tc>
        <w:tc>
          <w:tcPr>
            <w:tcW w:w="1080" w:type="dxa"/>
          </w:tcPr>
          <w:p w14:paraId="7ACCE6DE" w14:textId="77777777" w:rsidR="0061524D" w:rsidRPr="00283A38" w:rsidDel="00B92203" w:rsidRDefault="0061524D" w:rsidP="00D92B57">
            <w:pPr>
              <w:jc w:val="center"/>
              <w:rPr>
                <w:rFonts w:cstheme="minorHAnsi"/>
                <w:szCs w:val="20"/>
              </w:rPr>
            </w:pPr>
          </w:p>
        </w:tc>
        <w:tc>
          <w:tcPr>
            <w:tcW w:w="990" w:type="dxa"/>
          </w:tcPr>
          <w:p w14:paraId="21C1CF68" w14:textId="77777777" w:rsidR="0061524D" w:rsidRPr="00283A38" w:rsidRDefault="0061524D" w:rsidP="00D92B57">
            <w:pPr>
              <w:jc w:val="center"/>
              <w:rPr>
                <w:rFonts w:cstheme="minorHAnsi"/>
                <w:szCs w:val="20"/>
              </w:rPr>
            </w:pPr>
          </w:p>
        </w:tc>
        <w:tc>
          <w:tcPr>
            <w:tcW w:w="990" w:type="dxa"/>
          </w:tcPr>
          <w:p w14:paraId="4405ECF8" w14:textId="39DDEDE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1D79D82" w14:textId="77777777" w:rsidR="0061524D" w:rsidRPr="00283A38" w:rsidRDefault="0061524D" w:rsidP="00D92B57">
            <w:pPr>
              <w:jc w:val="center"/>
              <w:rPr>
                <w:rFonts w:cstheme="minorHAnsi"/>
                <w:szCs w:val="20"/>
              </w:rPr>
            </w:pPr>
          </w:p>
        </w:tc>
        <w:tc>
          <w:tcPr>
            <w:tcW w:w="1103" w:type="dxa"/>
          </w:tcPr>
          <w:p w14:paraId="08F92E8A" w14:textId="77777777" w:rsidR="0061524D" w:rsidRPr="00283A38" w:rsidRDefault="0061524D" w:rsidP="00D92B57">
            <w:pPr>
              <w:jc w:val="center"/>
              <w:rPr>
                <w:rFonts w:cstheme="minorHAnsi"/>
                <w:szCs w:val="20"/>
              </w:rPr>
            </w:pPr>
          </w:p>
        </w:tc>
      </w:tr>
      <w:tr w:rsidR="0061524D" w:rsidRPr="00487927" w14:paraId="60625F50" w14:textId="2CC94123" w:rsidTr="0061524D">
        <w:tc>
          <w:tcPr>
            <w:tcW w:w="1255" w:type="dxa"/>
          </w:tcPr>
          <w:p w14:paraId="14EE1746" w14:textId="440AC364" w:rsidR="0061524D" w:rsidRDefault="0061524D" w:rsidP="00D92B57">
            <w:pPr>
              <w:jc w:val="center"/>
              <w:rPr>
                <w:szCs w:val="20"/>
              </w:rPr>
            </w:pPr>
            <w:r>
              <w:rPr>
                <w:szCs w:val="20"/>
              </w:rPr>
              <w:t>2202_03</w:t>
            </w:r>
          </w:p>
        </w:tc>
        <w:tc>
          <w:tcPr>
            <w:tcW w:w="990" w:type="dxa"/>
          </w:tcPr>
          <w:p w14:paraId="0CFF9354" w14:textId="77777777" w:rsidR="0061524D" w:rsidRPr="00283A38" w:rsidRDefault="0061524D" w:rsidP="00D92B57">
            <w:pPr>
              <w:jc w:val="center"/>
              <w:rPr>
                <w:rFonts w:cstheme="minorHAnsi"/>
                <w:szCs w:val="20"/>
              </w:rPr>
            </w:pPr>
          </w:p>
        </w:tc>
        <w:tc>
          <w:tcPr>
            <w:tcW w:w="990" w:type="dxa"/>
          </w:tcPr>
          <w:p w14:paraId="43C3A826" w14:textId="77777777" w:rsidR="0061524D" w:rsidRPr="00487927" w:rsidRDefault="0061524D" w:rsidP="00D92B57">
            <w:pPr>
              <w:jc w:val="center"/>
              <w:rPr>
                <w:rFonts w:cstheme="minorHAnsi"/>
                <w:szCs w:val="20"/>
              </w:rPr>
            </w:pPr>
          </w:p>
        </w:tc>
        <w:tc>
          <w:tcPr>
            <w:tcW w:w="990" w:type="dxa"/>
          </w:tcPr>
          <w:p w14:paraId="4416A135" w14:textId="77777777" w:rsidR="0061524D" w:rsidRPr="00487927" w:rsidRDefault="0061524D" w:rsidP="00D92B57">
            <w:pPr>
              <w:jc w:val="center"/>
              <w:rPr>
                <w:rFonts w:cstheme="minorHAnsi"/>
                <w:szCs w:val="20"/>
              </w:rPr>
            </w:pPr>
          </w:p>
        </w:tc>
        <w:tc>
          <w:tcPr>
            <w:tcW w:w="990" w:type="dxa"/>
          </w:tcPr>
          <w:p w14:paraId="33333B35" w14:textId="77777777" w:rsidR="0061524D" w:rsidRPr="00487927" w:rsidRDefault="0061524D" w:rsidP="00D92B57">
            <w:pPr>
              <w:jc w:val="center"/>
              <w:rPr>
                <w:rFonts w:cstheme="minorHAnsi"/>
                <w:szCs w:val="20"/>
              </w:rPr>
            </w:pPr>
          </w:p>
        </w:tc>
        <w:tc>
          <w:tcPr>
            <w:tcW w:w="990" w:type="dxa"/>
          </w:tcPr>
          <w:p w14:paraId="4F7328A2" w14:textId="77777777" w:rsidR="0061524D" w:rsidRPr="00487927" w:rsidRDefault="0061524D" w:rsidP="00D92B57">
            <w:pPr>
              <w:jc w:val="center"/>
              <w:rPr>
                <w:rFonts w:cstheme="minorHAnsi"/>
                <w:szCs w:val="20"/>
              </w:rPr>
            </w:pPr>
          </w:p>
        </w:tc>
        <w:tc>
          <w:tcPr>
            <w:tcW w:w="990" w:type="dxa"/>
          </w:tcPr>
          <w:p w14:paraId="0FEABA87" w14:textId="77777777" w:rsidR="0061524D" w:rsidRPr="00487927" w:rsidRDefault="0061524D" w:rsidP="00D92B57">
            <w:pPr>
              <w:jc w:val="center"/>
              <w:rPr>
                <w:rFonts w:cstheme="minorHAnsi"/>
                <w:szCs w:val="20"/>
              </w:rPr>
            </w:pPr>
          </w:p>
        </w:tc>
        <w:tc>
          <w:tcPr>
            <w:tcW w:w="1080" w:type="dxa"/>
          </w:tcPr>
          <w:p w14:paraId="3B028132" w14:textId="77777777" w:rsidR="0061524D" w:rsidRPr="00283A38" w:rsidDel="00B92203" w:rsidRDefault="0061524D" w:rsidP="00D92B57">
            <w:pPr>
              <w:jc w:val="center"/>
              <w:rPr>
                <w:rFonts w:cstheme="minorHAnsi"/>
                <w:szCs w:val="20"/>
              </w:rPr>
            </w:pPr>
          </w:p>
        </w:tc>
        <w:tc>
          <w:tcPr>
            <w:tcW w:w="990" w:type="dxa"/>
          </w:tcPr>
          <w:p w14:paraId="6A231ED2" w14:textId="77777777" w:rsidR="0061524D" w:rsidRPr="00283A38" w:rsidRDefault="0061524D" w:rsidP="00D92B57">
            <w:pPr>
              <w:jc w:val="center"/>
              <w:rPr>
                <w:rFonts w:cstheme="minorHAnsi"/>
                <w:szCs w:val="20"/>
              </w:rPr>
            </w:pPr>
          </w:p>
        </w:tc>
        <w:tc>
          <w:tcPr>
            <w:tcW w:w="990" w:type="dxa"/>
          </w:tcPr>
          <w:p w14:paraId="458A7BAB" w14:textId="11FC08D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8884E1" w14:textId="77777777" w:rsidR="0061524D" w:rsidRPr="00283A38" w:rsidRDefault="0061524D" w:rsidP="00D92B57">
            <w:pPr>
              <w:jc w:val="center"/>
              <w:rPr>
                <w:rFonts w:cstheme="minorHAnsi"/>
                <w:szCs w:val="20"/>
              </w:rPr>
            </w:pPr>
          </w:p>
        </w:tc>
        <w:tc>
          <w:tcPr>
            <w:tcW w:w="1103" w:type="dxa"/>
          </w:tcPr>
          <w:p w14:paraId="3FD49423" w14:textId="77777777" w:rsidR="0061524D" w:rsidRPr="00283A38" w:rsidRDefault="0061524D" w:rsidP="00D92B57">
            <w:pPr>
              <w:jc w:val="center"/>
              <w:rPr>
                <w:rFonts w:cstheme="minorHAnsi"/>
                <w:szCs w:val="20"/>
              </w:rPr>
            </w:pPr>
          </w:p>
        </w:tc>
      </w:tr>
      <w:tr w:rsidR="0061524D" w:rsidRPr="00487927" w14:paraId="07C4F729" w14:textId="5041FCF0" w:rsidTr="0061524D">
        <w:tc>
          <w:tcPr>
            <w:tcW w:w="1255" w:type="dxa"/>
          </w:tcPr>
          <w:p w14:paraId="77E0B888" w14:textId="3FFA3A6B" w:rsidR="0061524D" w:rsidRDefault="0061524D" w:rsidP="00D92B57">
            <w:pPr>
              <w:jc w:val="center"/>
              <w:rPr>
                <w:szCs w:val="20"/>
              </w:rPr>
            </w:pPr>
            <w:r>
              <w:rPr>
                <w:szCs w:val="20"/>
              </w:rPr>
              <w:t>2202_04</w:t>
            </w:r>
          </w:p>
        </w:tc>
        <w:tc>
          <w:tcPr>
            <w:tcW w:w="990" w:type="dxa"/>
          </w:tcPr>
          <w:p w14:paraId="03141FEA" w14:textId="77777777" w:rsidR="0061524D" w:rsidRPr="00283A38" w:rsidRDefault="0061524D" w:rsidP="00D92B57">
            <w:pPr>
              <w:jc w:val="center"/>
              <w:rPr>
                <w:rFonts w:cstheme="minorHAnsi"/>
                <w:szCs w:val="20"/>
              </w:rPr>
            </w:pPr>
          </w:p>
        </w:tc>
        <w:tc>
          <w:tcPr>
            <w:tcW w:w="990" w:type="dxa"/>
          </w:tcPr>
          <w:p w14:paraId="3618F3B4" w14:textId="77777777" w:rsidR="0061524D" w:rsidRPr="00487927" w:rsidRDefault="0061524D" w:rsidP="00D92B57">
            <w:pPr>
              <w:jc w:val="center"/>
              <w:rPr>
                <w:rFonts w:cstheme="minorHAnsi"/>
                <w:szCs w:val="20"/>
              </w:rPr>
            </w:pPr>
          </w:p>
        </w:tc>
        <w:tc>
          <w:tcPr>
            <w:tcW w:w="990" w:type="dxa"/>
          </w:tcPr>
          <w:p w14:paraId="764A13DC" w14:textId="77777777" w:rsidR="0061524D" w:rsidRPr="00487927" w:rsidRDefault="0061524D" w:rsidP="00D92B57">
            <w:pPr>
              <w:jc w:val="center"/>
              <w:rPr>
                <w:rFonts w:cstheme="minorHAnsi"/>
                <w:szCs w:val="20"/>
              </w:rPr>
            </w:pPr>
          </w:p>
        </w:tc>
        <w:tc>
          <w:tcPr>
            <w:tcW w:w="990" w:type="dxa"/>
          </w:tcPr>
          <w:p w14:paraId="12E8DD1B" w14:textId="77777777" w:rsidR="0061524D" w:rsidRPr="00487927" w:rsidRDefault="0061524D" w:rsidP="00D92B57">
            <w:pPr>
              <w:jc w:val="center"/>
              <w:rPr>
                <w:rFonts w:cstheme="minorHAnsi"/>
                <w:szCs w:val="20"/>
              </w:rPr>
            </w:pPr>
          </w:p>
        </w:tc>
        <w:tc>
          <w:tcPr>
            <w:tcW w:w="990" w:type="dxa"/>
          </w:tcPr>
          <w:p w14:paraId="0A7703CB" w14:textId="77777777" w:rsidR="0061524D" w:rsidRPr="00487927" w:rsidRDefault="0061524D" w:rsidP="00D92B57">
            <w:pPr>
              <w:jc w:val="center"/>
              <w:rPr>
                <w:rFonts w:cstheme="minorHAnsi"/>
                <w:szCs w:val="20"/>
              </w:rPr>
            </w:pPr>
          </w:p>
        </w:tc>
        <w:tc>
          <w:tcPr>
            <w:tcW w:w="990" w:type="dxa"/>
          </w:tcPr>
          <w:p w14:paraId="12D931F4" w14:textId="77777777" w:rsidR="0061524D" w:rsidRPr="00487927" w:rsidRDefault="0061524D" w:rsidP="00D92B57">
            <w:pPr>
              <w:jc w:val="center"/>
              <w:rPr>
                <w:rFonts w:cstheme="minorHAnsi"/>
                <w:szCs w:val="20"/>
              </w:rPr>
            </w:pPr>
          </w:p>
        </w:tc>
        <w:tc>
          <w:tcPr>
            <w:tcW w:w="1080" w:type="dxa"/>
          </w:tcPr>
          <w:p w14:paraId="315E21C0" w14:textId="77777777" w:rsidR="0061524D" w:rsidRPr="00283A38" w:rsidDel="00B92203" w:rsidRDefault="0061524D" w:rsidP="00D92B57">
            <w:pPr>
              <w:jc w:val="center"/>
              <w:rPr>
                <w:rFonts w:cstheme="minorHAnsi"/>
                <w:szCs w:val="20"/>
              </w:rPr>
            </w:pPr>
          </w:p>
        </w:tc>
        <w:tc>
          <w:tcPr>
            <w:tcW w:w="990" w:type="dxa"/>
          </w:tcPr>
          <w:p w14:paraId="0341A0DD" w14:textId="77777777" w:rsidR="0061524D" w:rsidRPr="00283A38" w:rsidRDefault="0061524D" w:rsidP="00D92B57">
            <w:pPr>
              <w:jc w:val="center"/>
              <w:rPr>
                <w:rFonts w:cstheme="minorHAnsi"/>
                <w:szCs w:val="20"/>
              </w:rPr>
            </w:pPr>
          </w:p>
        </w:tc>
        <w:tc>
          <w:tcPr>
            <w:tcW w:w="990" w:type="dxa"/>
          </w:tcPr>
          <w:p w14:paraId="48A882AE" w14:textId="0CEBDEC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016D850" w14:textId="77777777" w:rsidR="0061524D" w:rsidRPr="00283A38" w:rsidRDefault="0061524D" w:rsidP="00D92B57">
            <w:pPr>
              <w:jc w:val="center"/>
              <w:rPr>
                <w:rFonts w:cstheme="minorHAnsi"/>
                <w:szCs w:val="20"/>
              </w:rPr>
            </w:pPr>
          </w:p>
        </w:tc>
        <w:tc>
          <w:tcPr>
            <w:tcW w:w="1103" w:type="dxa"/>
          </w:tcPr>
          <w:p w14:paraId="0E91730F" w14:textId="77777777" w:rsidR="0061524D" w:rsidRPr="00283A38" w:rsidRDefault="0061524D" w:rsidP="00D92B57">
            <w:pPr>
              <w:jc w:val="center"/>
              <w:rPr>
                <w:rFonts w:cstheme="minorHAnsi"/>
                <w:szCs w:val="20"/>
              </w:rPr>
            </w:pPr>
          </w:p>
        </w:tc>
      </w:tr>
      <w:tr w:rsidR="0061524D" w:rsidRPr="00487927" w14:paraId="19C1E9E7" w14:textId="7A1AA06C" w:rsidTr="0061524D">
        <w:tc>
          <w:tcPr>
            <w:tcW w:w="1255" w:type="dxa"/>
          </w:tcPr>
          <w:p w14:paraId="3A00B707" w14:textId="7D19D4AC" w:rsidR="0061524D" w:rsidRDefault="0061524D" w:rsidP="00D92B57">
            <w:pPr>
              <w:jc w:val="center"/>
              <w:rPr>
                <w:szCs w:val="20"/>
              </w:rPr>
            </w:pPr>
            <w:r>
              <w:rPr>
                <w:szCs w:val="20"/>
              </w:rPr>
              <w:t>2202_05</w:t>
            </w:r>
          </w:p>
        </w:tc>
        <w:tc>
          <w:tcPr>
            <w:tcW w:w="990" w:type="dxa"/>
          </w:tcPr>
          <w:p w14:paraId="487A6DAC" w14:textId="77777777" w:rsidR="0061524D" w:rsidRPr="00283A38" w:rsidRDefault="0061524D" w:rsidP="00D92B57">
            <w:pPr>
              <w:jc w:val="center"/>
              <w:rPr>
                <w:rFonts w:cstheme="minorHAnsi"/>
                <w:szCs w:val="20"/>
              </w:rPr>
            </w:pPr>
          </w:p>
        </w:tc>
        <w:tc>
          <w:tcPr>
            <w:tcW w:w="990" w:type="dxa"/>
          </w:tcPr>
          <w:p w14:paraId="1BCE2911" w14:textId="77777777" w:rsidR="0061524D" w:rsidRPr="00487927" w:rsidRDefault="0061524D" w:rsidP="00D92B57">
            <w:pPr>
              <w:jc w:val="center"/>
              <w:rPr>
                <w:rFonts w:cstheme="minorHAnsi"/>
                <w:szCs w:val="20"/>
              </w:rPr>
            </w:pPr>
          </w:p>
        </w:tc>
        <w:tc>
          <w:tcPr>
            <w:tcW w:w="990" w:type="dxa"/>
          </w:tcPr>
          <w:p w14:paraId="4F0A32E3" w14:textId="77777777" w:rsidR="0061524D" w:rsidRPr="00487927" w:rsidRDefault="0061524D" w:rsidP="00D92B57">
            <w:pPr>
              <w:jc w:val="center"/>
              <w:rPr>
                <w:rFonts w:cstheme="minorHAnsi"/>
                <w:szCs w:val="20"/>
              </w:rPr>
            </w:pPr>
          </w:p>
        </w:tc>
        <w:tc>
          <w:tcPr>
            <w:tcW w:w="990" w:type="dxa"/>
          </w:tcPr>
          <w:p w14:paraId="554F13C4" w14:textId="77777777" w:rsidR="0061524D" w:rsidRPr="00487927" w:rsidRDefault="0061524D" w:rsidP="00D92B57">
            <w:pPr>
              <w:jc w:val="center"/>
              <w:rPr>
                <w:rFonts w:cstheme="minorHAnsi"/>
                <w:szCs w:val="20"/>
              </w:rPr>
            </w:pPr>
          </w:p>
        </w:tc>
        <w:tc>
          <w:tcPr>
            <w:tcW w:w="990" w:type="dxa"/>
          </w:tcPr>
          <w:p w14:paraId="55B63638" w14:textId="77777777" w:rsidR="0061524D" w:rsidRPr="00487927" w:rsidRDefault="0061524D" w:rsidP="00D92B57">
            <w:pPr>
              <w:jc w:val="center"/>
              <w:rPr>
                <w:rFonts w:cstheme="minorHAnsi"/>
                <w:szCs w:val="20"/>
              </w:rPr>
            </w:pPr>
          </w:p>
        </w:tc>
        <w:tc>
          <w:tcPr>
            <w:tcW w:w="990" w:type="dxa"/>
          </w:tcPr>
          <w:p w14:paraId="4A4AF163" w14:textId="77777777" w:rsidR="0061524D" w:rsidRPr="00487927" w:rsidRDefault="0061524D" w:rsidP="00D92B57">
            <w:pPr>
              <w:jc w:val="center"/>
              <w:rPr>
                <w:rFonts w:cstheme="minorHAnsi"/>
                <w:szCs w:val="20"/>
              </w:rPr>
            </w:pPr>
          </w:p>
        </w:tc>
        <w:tc>
          <w:tcPr>
            <w:tcW w:w="1080" w:type="dxa"/>
          </w:tcPr>
          <w:p w14:paraId="381B4426" w14:textId="77777777" w:rsidR="0061524D" w:rsidRPr="00283A38" w:rsidDel="00B92203" w:rsidRDefault="0061524D" w:rsidP="00D92B57">
            <w:pPr>
              <w:jc w:val="center"/>
              <w:rPr>
                <w:rFonts w:cstheme="minorHAnsi"/>
                <w:szCs w:val="20"/>
              </w:rPr>
            </w:pPr>
          </w:p>
        </w:tc>
        <w:tc>
          <w:tcPr>
            <w:tcW w:w="990" w:type="dxa"/>
          </w:tcPr>
          <w:p w14:paraId="09122FD6" w14:textId="77777777" w:rsidR="0061524D" w:rsidRPr="00283A38" w:rsidRDefault="0061524D" w:rsidP="00D92B57">
            <w:pPr>
              <w:jc w:val="center"/>
              <w:rPr>
                <w:rFonts w:cstheme="minorHAnsi"/>
                <w:szCs w:val="20"/>
              </w:rPr>
            </w:pPr>
          </w:p>
        </w:tc>
        <w:tc>
          <w:tcPr>
            <w:tcW w:w="990" w:type="dxa"/>
          </w:tcPr>
          <w:p w14:paraId="2FAF0628" w14:textId="4FCD198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BD6F7D" w14:textId="77777777" w:rsidR="0061524D" w:rsidRPr="00283A38" w:rsidRDefault="0061524D" w:rsidP="00D92B57">
            <w:pPr>
              <w:jc w:val="center"/>
              <w:rPr>
                <w:rFonts w:cstheme="minorHAnsi"/>
                <w:szCs w:val="20"/>
              </w:rPr>
            </w:pPr>
          </w:p>
        </w:tc>
        <w:tc>
          <w:tcPr>
            <w:tcW w:w="1103" w:type="dxa"/>
          </w:tcPr>
          <w:p w14:paraId="6A8948C4" w14:textId="77777777" w:rsidR="0061524D" w:rsidRPr="00283A38" w:rsidRDefault="0061524D" w:rsidP="00D92B57">
            <w:pPr>
              <w:jc w:val="center"/>
              <w:rPr>
                <w:rFonts w:cstheme="minorHAnsi"/>
                <w:szCs w:val="20"/>
              </w:rPr>
            </w:pPr>
          </w:p>
        </w:tc>
      </w:tr>
      <w:tr w:rsidR="0061524D" w:rsidRPr="00487927" w14:paraId="1EF84727" w14:textId="21403A86" w:rsidTr="0061524D">
        <w:tc>
          <w:tcPr>
            <w:tcW w:w="1255" w:type="dxa"/>
          </w:tcPr>
          <w:p w14:paraId="5D427E37" w14:textId="1A2E4BBE" w:rsidR="0061524D" w:rsidRDefault="0061524D" w:rsidP="00D92B57">
            <w:pPr>
              <w:jc w:val="center"/>
              <w:rPr>
                <w:szCs w:val="20"/>
              </w:rPr>
            </w:pPr>
            <w:r>
              <w:rPr>
                <w:szCs w:val="20"/>
              </w:rPr>
              <w:t>2203_01</w:t>
            </w:r>
          </w:p>
        </w:tc>
        <w:tc>
          <w:tcPr>
            <w:tcW w:w="990" w:type="dxa"/>
          </w:tcPr>
          <w:p w14:paraId="5AF0E53C" w14:textId="77777777" w:rsidR="0061524D" w:rsidRPr="00283A38" w:rsidRDefault="0061524D" w:rsidP="00D92B57">
            <w:pPr>
              <w:jc w:val="center"/>
              <w:rPr>
                <w:rFonts w:cstheme="minorHAnsi"/>
                <w:szCs w:val="20"/>
              </w:rPr>
            </w:pPr>
          </w:p>
        </w:tc>
        <w:tc>
          <w:tcPr>
            <w:tcW w:w="990" w:type="dxa"/>
          </w:tcPr>
          <w:p w14:paraId="66972628" w14:textId="77777777" w:rsidR="0061524D" w:rsidRPr="00487927" w:rsidRDefault="0061524D" w:rsidP="00D92B57">
            <w:pPr>
              <w:jc w:val="center"/>
              <w:rPr>
                <w:rFonts w:cstheme="minorHAnsi"/>
                <w:szCs w:val="20"/>
              </w:rPr>
            </w:pPr>
          </w:p>
        </w:tc>
        <w:tc>
          <w:tcPr>
            <w:tcW w:w="990" w:type="dxa"/>
          </w:tcPr>
          <w:p w14:paraId="4F9FB3EF" w14:textId="77777777" w:rsidR="0061524D" w:rsidRPr="00487927" w:rsidRDefault="0061524D" w:rsidP="00D92B57">
            <w:pPr>
              <w:jc w:val="center"/>
              <w:rPr>
                <w:rFonts w:cstheme="minorHAnsi"/>
                <w:szCs w:val="20"/>
              </w:rPr>
            </w:pPr>
          </w:p>
        </w:tc>
        <w:tc>
          <w:tcPr>
            <w:tcW w:w="990" w:type="dxa"/>
          </w:tcPr>
          <w:p w14:paraId="3CC6A4C7" w14:textId="77777777" w:rsidR="0061524D" w:rsidRPr="00487927" w:rsidRDefault="0061524D" w:rsidP="00D92B57">
            <w:pPr>
              <w:jc w:val="center"/>
              <w:rPr>
                <w:rFonts w:cstheme="minorHAnsi"/>
                <w:szCs w:val="20"/>
              </w:rPr>
            </w:pPr>
          </w:p>
        </w:tc>
        <w:tc>
          <w:tcPr>
            <w:tcW w:w="990" w:type="dxa"/>
          </w:tcPr>
          <w:p w14:paraId="2BAC2EAD" w14:textId="77777777" w:rsidR="0061524D" w:rsidRPr="00487927" w:rsidRDefault="0061524D" w:rsidP="00D92B57">
            <w:pPr>
              <w:jc w:val="center"/>
              <w:rPr>
                <w:rFonts w:cstheme="minorHAnsi"/>
                <w:szCs w:val="20"/>
              </w:rPr>
            </w:pPr>
          </w:p>
        </w:tc>
        <w:tc>
          <w:tcPr>
            <w:tcW w:w="990" w:type="dxa"/>
          </w:tcPr>
          <w:p w14:paraId="07876829" w14:textId="77777777" w:rsidR="0061524D" w:rsidRPr="00487927" w:rsidRDefault="0061524D" w:rsidP="00D92B57">
            <w:pPr>
              <w:jc w:val="center"/>
              <w:rPr>
                <w:rFonts w:cstheme="minorHAnsi"/>
                <w:szCs w:val="20"/>
              </w:rPr>
            </w:pPr>
          </w:p>
        </w:tc>
        <w:tc>
          <w:tcPr>
            <w:tcW w:w="1080" w:type="dxa"/>
          </w:tcPr>
          <w:p w14:paraId="70B3A10B" w14:textId="77777777" w:rsidR="0061524D" w:rsidRPr="00283A38" w:rsidDel="00B92203" w:rsidRDefault="0061524D" w:rsidP="00D92B57">
            <w:pPr>
              <w:jc w:val="center"/>
              <w:rPr>
                <w:rFonts w:cstheme="minorHAnsi"/>
                <w:szCs w:val="20"/>
              </w:rPr>
            </w:pPr>
          </w:p>
        </w:tc>
        <w:tc>
          <w:tcPr>
            <w:tcW w:w="990" w:type="dxa"/>
          </w:tcPr>
          <w:p w14:paraId="36360D05" w14:textId="77777777" w:rsidR="0061524D" w:rsidRPr="00283A38" w:rsidRDefault="0061524D" w:rsidP="00D92B57">
            <w:pPr>
              <w:jc w:val="center"/>
              <w:rPr>
                <w:rFonts w:cstheme="minorHAnsi"/>
                <w:szCs w:val="20"/>
              </w:rPr>
            </w:pPr>
          </w:p>
        </w:tc>
        <w:tc>
          <w:tcPr>
            <w:tcW w:w="990" w:type="dxa"/>
          </w:tcPr>
          <w:p w14:paraId="529E538E" w14:textId="28ACC9E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0F17C29" w14:textId="77777777" w:rsidR="0061524D" w:rsidRPr="00283A38" w:rsidRDefault="0061524D" w:rsidP="00D92B57">
            <w:pPr>
              <w:jc w:val="center"/>
              <w:rPr>
                <w:rFonts w:cstheme="minorHAnsi"/>
                <w:szCs w:val="20"/>
              </w:rPr>
            </w:pPr>
          </w:p>
        </w:tc>
        <w:tc>
          <w:tcPr>
            <w:tcW w:w="1103" w:type="dxa"/>
          </w:tcPr>
          <w:p w14:paraId="3811F9C7" w14:textId="77777777" w:rsidR="0061524D" w:rsidRPr="00283A38" w:rsidRDefault="0061524D" w:rsidP="00D92B57">
            <w:pPr>
              <w:jc w:val="center"/>
              <w:rPr>
                <w:rFonts w:cstheme="minorHAnsi"/>
                <w:szCs w:val="20"/>
              </w:rPr>
            </w:pPr>
          </w:p>
        </w:tc>
      </w:tr>
      <w:tr w:rsidR="0061524D" w:rsidRPr="00487927" w14:paraId="6B5EB843" w14:textId="7FB9F3F2" w:rsidTr="0061524D">
        <w:tc>
          <w:tcPr>
            <w:tcW w:w="1255" w:type="dxa"/>
          </w:tcPr>
          <w:p w14:paraId="04B51AC3" w14:textId="53F9202C" w:rsidR="0061524D" w:rsidRDefault="0061524D" w:rsidP="00D92B57">
            <w:pPr>
              <w:jc w:val="center"/>
              <w:rPr>
                <w:szCs w:val="20"/>
              </w:rPr>
            </w:pPr>
            <w:r>
              <w:rPr>
                <w:szCs w:val="20"/>
              </w:rPr>
              <w:t>2203_02</w:t>
            </w:r>
          </w:p>
        </w:tc>
        <w:tc>
          <w:tcPr>
            <w:tcW w:w="990" w:type="dxa"/>
          </w:tcPr>
          <w:p w14:paraId="32D05F71" w14:textId="77777777" w:rsidR="0061524D" w:rsidRPr="00283A38" w:rsidRDefault="0061524D" w:rsidP="00D92B57">
            <w:pPr>
              <w:jc w:val="center"/>
              <w:rPr>
                <w:rFonts w:cstheme="minorHAnsi"/>
                <w:szCs w:val="20"/>
              </w:rPr>
            </w:pPr>
          </w:p>
        </w:tc>
        <w:tc>
          <w:tcPr>
            <w:tcW w:w="990" w:type="dxa"/>
          </w:tcPr>
          <w:p w14:paraId="7EEA3927" w14:textId="77777777" w:rsidR="0061524D" w:rsidRPr="00487927" w:rsidRDefault="0061524D" w:rsidP="00D92B57">
            <w:pPr>
              <w:jc w:val="center"/>
              <w:rPr>
                <w:rFonts w:cstheme="minorHAnsi"/>
                <w:szCs w:val="20"/>
              </w:rPr>
            </w:pPr>
          </w:p>
        </w:tc>
        <w:tc>
          <w:tcPr>
            <w:tcW w:w="990" w:type="dxa"/>
          </w:tcPr>
          <w:p w14:paraId="7A9F9BD4" w14:textId="77777777" w:rsidR="0061524D" w:rsidRPr="00487927" w:rsidRDefault="0061524D" w:rsidP="00D92B57">
            <w:pPr>
              <w:jc w:val="center"/>
              <w:rPr>
                <w:rFonts w:cstheme="minorHAnsi"/>
                <w:szCs w:val="20"/>
              </w:rPr>
            </w:pPr>
          </w:p>
        </w:tc>
        <w:tc>
          <w:tcPr>
            <w:tcW w:w="990" w:type="dxa"/>
          </w:tcPr>
          <w:p w14:paraId="582A0E39" w14:textId="77777777" w:rsidR="0061524D" w:rsidRPr="00487927" w:rsidRDefault="0061524D" w:rsidP="00D92B57">
            <w:pPr>
              <w:jc w:val="center"/>
              <w:rPr>
                <w:rFonts w:cstheme="minorHAnsi"/>
                <w:szCs w:val="20"/>
              </w:rPr>
            </w:pPr>
          </w:p>
        </w:tc>
        <w:tc>
          <w:tcPr>
            <w:tcW w:w="990" w:type="dxa"/>
          </w:tcPr>
          <w:p w14:paraId="6070846F" w14:textId="77777777" w:rsidR="0061524D" w:rsidRPr="00487927" w:rsidRDefault="0061524D" w:rsidP="00D92B57">
            <w:pPr>
              <w:jc w:val="center"/>
              <w:rPr>
                <w:rFonts w:cstheme="minorHAnsi"/>
                <w:szCs w:val="20"/>
              </w:rPr>
            </w:pPr>
          </w:p>
        </w:tc>
        <w:tc>
          <w:tcPr>
            <w:tcW w:w="990" w:type="dxa"/>
          </w:tcPr>
          <w:p w14:paraId="57958D76" w14:textId="77777777" w:rsidR="0061524D" w:rsidRPr="00487927" w:rsidRDefault="0061524D" w:rsidP="00D92B57">
            <w:pPr>
              <w:jc w:val="center"/>
              <w:rPr>
                <w:rFonts w:cstheme="minorHAnsi"/>
                <w:szCs w:val="20"/>
              </w:rPr>
            </w:pPr>
          </w:p>
        </w:tc>
        <w:tc>
          <w:tcPr>
            <w:tcW w:w="1080" w:type="dxa"/>
          </w:tcPr>
          <w:p w14:paraId="1F60BA5E" w14:textId="77777777" w:rsidR="0061524D" w:rsidRPr="00283A38" w:rsidDel="00B92203" w:rsidRDefault="0061524D" w:rsidP="00D92B57">
            <w:pPr>
              <w:jc w:val="center"/>
              <w:rPr>
                <w:rFonts w:cstheme="minorHAnsi"/>
                <w:szCs w:val="20"/>
              </w:rPr>
            </w:pPr>
          </w:p>
        </w:tc>
        <w:tc>
          <w:tcPr>
            <w:tcW w:w="990" w:type="dxa"/>
          </w:tcPr>
          <w:p w14:paraId="5CDA5B19" w14:textId="77777777" w:rsidR="0061524D" w:rsidRPr="00283A38" w:rsidRDefault="0061524D" w:rsidP="00D92B57">
            <w:pPr>
              <w:jc w:val="center"/>
              <w:rPr>
                <w:rFonts w:cstheme="minorHAnsi"/>
                <w:szCs w:val="20"/>
              </w:rPr>
            </w:pPr>
          </w:p>
        </w:tc>
        <w:tc>
          <w:tcPr>
            <w:tcW w:w="990" w:type="dxa"/>
          </w:tcPr>
          <w:p w14:paraId="3FE5BBB4" w14:textId="07CB90B9"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8159794" w14:textId="77777777" w:rsidR="0061524D" w:rsidRPr="00283A38" w:rsidRDefault="0061524D" w:rsidP="00D92B57">
            <w:pPr>
              <w:jc w:val="center"/>
              <w:rPr>
                <w:rFonts w:cstheme="minorHAnsi"/>
                <w:szCs w:val="20"/>
              </w:rPr>
            </w:pPr>
          </w:p>
        </w:tc>
        <w:tc>
          <w:tcPr>
            <w:tcW w:w="1103" w:type="dxa"/>
          </w:tcPr>
          <w:p w14:paraId="1BD08713" w14:textId="77777777" w:rsidR="0061524D" w:rsidRPr="00283A38" w:rsidRDefault="0061524D" w:rsidP="00D92B57">
            <w:pPr>
              <w:jc w:val="center"/>
              <w:rPr>
                <w:rFonts w:cstheme="minorHAnsi"/>
                <w:szCs w:val="20"/>
              </w:rPr>
            </w:pPr>
          </w:p>
        </w:tc>
      </w:tr>
      <w:tr w:rsidR="0061524D" w:rsidRPr="00487927" w14:paraId="73D4057C" w14:textId="1BD6E221" w:rsidTr="0061524D">
        <w:tc>
          <w:tcPr>
            <w:tcW w:w="1255" w:type="dxa"/>
          </w:tcPr>
          <w:p w14:paraId="1438E429" w14:textId="10B24C84" w:rsidR="0061524D" w:rsidRDefault="0061524D" w:rsidP="00D92B57">
            <w:pPr>
              <w:jc w:val="center"/>
              <w:rPr>
                <w:szCs w:val="20"/>
              </w:rPr>
            </w:pPr>
            <w:r>
              <w:rPr>
                <w:szCs w:val="20"/>
              </w:rPr>
              <w:t>2203_03</w:t>
            </w:r>
          </w:p>
        </w:tc>
        <w:tc>
          <w:tcPr>
            <w:tcW w:w="990" w:type="dxa"/>
          </w:tcPr>
          <w:p w14:paraId="6595B12A" w14:textId="77777777" w:rsidR="0061524D" w:rsidRPr="00283A38" w:rsidRDefault="0061524D" w:rsidP="00D92B57">
            <w:pPr>
              <w:jc w:val="center"/>
              <w:rPr>
                <w:rFonts w:cstheme="minorHAnsi"/>
                <w:szCs w:val="20"/>
              </w:rPr>
            </w:pPr>
          </w:p>
        </w:tc>
        <w:tc>
          <w:tcPr>
            <w:tcW w:w="990" w:type="dxa"/>
          </w:tcPr>
          <w:p w14:paraId="3ABA81E8" w14:textId="77777777" w:rsidR="0061524D" w:rsidRPr="00487927" w:rsidRDefault="0061524D" w:rsidP="00D92B57">
            <w:pPr>
              <w:jc w:val="center"/>
              <w:rPr>
                <w:rFonts w:cstheme="minorHAnsi"/>
                <w:szCs w:val="20"/>
              </w:rPr>
            </w:pPr>
          </w:p>
        </w:tc>
        <w:tc>
          <w:tcPr>
            <w:tcW w:w="990" w:type="dxa"/>
          </w:tcPr>
          <w:p w14:paraId="20167F78" w14:textId="77777777" w:rsidR="0061524D" w:rsidRPr="00487927" w:rsidRDefault="0061524D" w:rsidP="00D92B57">
            <w:pPr>
              <w:jc w:val="center"/>
              <w:rPr>
                <w:rFonts w:cstheme="minorHAnsi"/>
                <w:szCs w:val="20"/>
              </w:rPr>
            </w:pPr>
          </w:p>
        </w:tc>
        <w:tc>
          <w:tcPr>
            <w:tcW w:w="990" w:type="dxa"/>
          </w:tcPr>
          <w:p w14:paraId="1A24DE6F" w14:textId="77777777" w:rsidR="0061524D" w:rsidRPr="00487927" w:rsidRDefault="0061524D" w:rsidP="00D92B57">
            <w:pPr>
              <w:jc w:val="center"/>
              <w:rPr>
                <w:rFonts w:cstheme="minorHAnsi"/>
                <w:szCs w:val="20"/>
              </w:rPr>
            </w:pPr>
          </w:p>
        </w:tc>
        <w:tc>
          <w:tcPr>
            <w:tcW w:w="990" w:type="dxa"/>
          </w:tcPr>
          <w:p w14:paraId="137618E0" w14:textId="77777777" w:rsidR="0061524D" w:rsidRPr="00487927" w:rsidRDefault="0061524D" w:rsidP="00D92B57">
            <w:pPr>
              <w:jc w:val="center"/>
              <w:rPr>
                <w:rFonts w:cstheme="minorHAnsi"/>
                <w:szCs w:val="20"/>
              </w:rPr>
            </w:pPr>
          </w:p>
        </w:tc>
        <w:tc>
          <w:tcPr>
            <w:tcW w:w="990" w:type="dxa"/>
          </w:tcPr>
          <w:p w14:paraId="34A506F8" w14:textId="77777777" w:rsidR="0061524D" w:rsidRPr="00487927" w:rsidRDefault="0061524D" w:rsidP="00D92B57">
            <w:pPr>
              <w:jc w:val="center"/>
              <w:rPr>
                <w:rFonts w:cstheme="minorHAnsi"/>
                <w:szCs w:val="20"/>
              </w:rPr>
            </w:pPr>
          </w:p>
        </w:tc>
        <w:tc>
          <w:tcPr>
            <w:tcW w:w="1080" w:type="dxa"/>
          </w:tcPr>
          <w:p w14:paraId="3A091769" w14:textId="77777777" w:rsidR="0061524D" w:rsidRPr="00283A38" w:rsidDel="00B92203" w:rsidRDefault="0061524D" w:rsidP="00D92B57">
            <w:pPr>
              <w:jc w:val="center"/>
              <w:rPr>
                <w:rFonts w:cstheme="minorHAnsi"/>
                <w:szCs w:val="20"/>
              </w:rPr>
            </w:pPr>
          </w:p>
        </w:tc>
        <w:tc>
          <w:tcPr>
            <w:tcW w:w="990" w:type="dxa"/>
          </w:tcPr>
          <w:p w14:paraId="09D3DD48" w14:textId="77777777" w:rsidR="0061524D" w:rsidRPr="00283A38" w:rsidRDefault="0061524D" w:rsidP="00D92B57">
            <w:pPr>
              <w:jc w:val="center"/>
              <w:rPr>
                <w:rFonts w:cstheme="minorHAnsi"/>
                <w:szCs w:val="20"/>
              </w:rPr>
            </w:pPr>
          </w:p>
        </w:tc>
        <w:tc>
          <w:tcPr>
            <w:tcW w:w="990" w:type="dxa"/>
          </w:tcPr>
          <w:p w14:paraId="1FDCC73C" w14:textId="277BB3D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F16664B" w14:textId="77777777" w:rsidR="0061524D" w:rsidRPr="00283A38" w:rsidRDefault="0061524D" w:rsidP="00D92B57">
            <w:pPr>
              <w:jc w:val="center"/>
              <w:rPr>
                <w:rFonts w:cstheme="minorHAnsi"/>
                <w:szCs w:val="20"/>
              </w:rPr>
            </w:pPr>
          </w:p>
        </w:tc>
        <w:tc>
          <w:tcPr>
            <w:tcW w:w="1103" w:type="dxa"/>
          </w:tcPr>
          <w:p w14:paraId="1DADD678" w14:textId="77777777" w:rsidR="0061524D" w:rsidRPr="00283A38" w:rsidRDefault="0061524D" w:rsidP="00D92B57">
            <w:pPr>
              <w:jc w:val="center"/>
              <w:rPr>
                <w:rFonts w:cstheme="minorHAnsi"/>
                <w:szCs w:val="20"/>
              </w:rPr>
            </w:pPr>
          </w:p>
        </w:tc>
      </w:tr>
      <w:tr w:rsidR="0061524D" w:rsidRPr="00487927" w14:paraId="2FBEC289" w14:textId="7FC01F2C" w:rsidTr="0061524D">
        <w:tc>
          <w:tcPr>
            <w:tcW w:w="1255" w:type="dxa"/>
          </w:tcPr>
          <w:p w14:paraId="773ECA06" w14:textId="3A682715" w:rsidR="0061524D" w:rsidRDefault="0061524D" w:rsidP="00D92B57">
            <w:pPr>
              <w:jc w:val="center"/>
              <w:rPr>
                <w:szCs w:val="20"/>
              </w:rPr>
            </w:pPr>
            <w:r>
              <w:rPr>
                <w:szCs w:val="20"/>
              </w:rPr>
              <w:t>2203_04</w:t>
            </w:r>
          </w:p>
        </w:tc>
        <w:tc>
          <w:tcPr>
            <w:tcW w:w="990" w:type="dxa"/>
          </w:tcPr>
          <w:p w14:paraId="3ED93A5F" w14:textId="77777777" w:rsidR="0061524D" w:rsidRPr="00283A38" w:rsidRDefault="0061524D" w:rsidP="00D92B57">
            <w:pPr>
              <w:jc w:val="center"/>
              <w:rPr>
                <w:rFonts w:cstheme="minorHAnsi"/>
                <w:szCs w:val="20"/>
              </w:rPr>
            </w:pPr>
          </w:p>
        </w:tc>
        <w:tc>
          <w:tcPr>
            <w:tcW w:w="990" w:type="dxa"/>
          </w:tcPr>
          <w:p w14:paraId="2EA12175" w14:textId="77777777" w:rsidR="0061524D" w:rsidRPr="00487927" w:rsidRDefault="0061524D" w:rsidP="00D92B57">
            <w:pPr>
              <w:jc w:val="center"/>
              <w:rPr>
                <w:rFonts w:cstheme="minorHAnsi"/>
                <w:szCs w:val="20"/>
              </w:rPr>
            </w:pPr>
          </w:p>
        </w:tc>
        <w:tc>
          <w:tcPr>
            <w:tcW w:w="990" w:type="dxa"/>
          </w:tcPr>
          <w:p w14:paraId="768D6243" w14:textId="77777777" w:rsidR="0061524D" w:rsidRPr="00487927" w:rsidRDefault="0061524D" w:rsidP="00D92B57">
            <w:pPr>
              <w:jc w:val="center"/>
              <w:rPr>
                <w:rFonts w:cstheme="minorHAnsi"/>
                <w:szCs w:val="20"/>
              </w:rPr>
            </w:pPr>
          </w:p>
        </w:tc>
        <w:tc>
          <w:tcPr>
            <w:tcW w:w="990" w:type="dxa"/>
          </w:tcPr>
          <w:p w14:paraId="28FF9F99" w14:textId="77777777" w:rsidR="0061524D" w:rsidRPr="00487927" w:rsidRDefault="0061524D" w:rsidP="00D92B57">
            <w:pPr>
              <w:jc w:val="center"/>
              <w:rPr>
                <w:rFonts w:cstheme="minorHAnsi"/>
                <w:szCs w:val="20"/>
              </w:rPr>
            </w:pPr>
          </w:p>
        </w:tc>
        <w:tc>
          <w:tcPr>
            <w:tcW w:w="990" w:type="dxa"/>
          </w:tcPr>
          <w:p w14:paraId="719A82C7" w14:textId="77777777" w:rsidR="0061524D" w:rsidRPr="00487927" w:rsidRDefault="0061524D" w:rsidP="00D92B57">
            <w:pPr>
              <w:jc w:val="center"/>
              <w:rPr>
                <w:rFonts w:cstheme="minorHAnsi"/>
                <w:szCs w:val="20"/>
              </w:rPr>
            </w:pPr>
          </w:p>
        </w:tc>
        <w:tc>
          <w:tcPr>
            <w:tcW w:w="990" w:type="dxa"/>
          </w:tcPr>
          <w:p w14:paraId="4F97F019" w14:textId="77777777" w:rsidR="0061524D" w:rsidRPr="00487927" w:rsidRDefault="0061524D" w:rsidP="00D92B57">
            <w:pPr>
              <w:jc w:val="center"/>
              <w:rPr>
                <w:rFonts w:cstheme="minorHAnsi"/>
                <w:szCs w:val="20"/>
              </w:rPr>
            </w:pPr>
          </w:p>
        </w:tc>
        <w:tc>
          <w:tcPr>
            <w:tcW w:w="1080" w:type="dxa"/>
          </w:tcPr>
          <w:p w14:paraId="12E2C6D3" w14:textId="77777777" w:rsidR="0061524D" w:rsidRPr="00283A38" w:rsidDel="00B92203" w:rsidRDefault="0061524D" w:rsidP="00D92B57">
            <w:pPr>
              <w:jc w:val="center"/>
              <w:rPr>
                <w:rFonts w:cstheme="minorHAnsi"/>
                <w:szCs w:val="20"/>
              </w:rPr>
            </w:pPr>
          </w:p>
        </w:tc>
        <w:tc>
          <w:tcPr>
            <w:tcW w:w="990" w:type="dxa"/>
          </w:tcPr>
          <w:p w14:paraId="20F25B08" w14:textId="77777777" w:rsidR="0061524D" w:rsidRPr="00283A38" w:rsidRDefault="0061524D" w:rsidP="00D92B57">
            <w:pPr>
              <w:jc w:val="center"/>
              <w:rPr>
                <w:rFonts w:cstheme="minorHAnsi"/>
                <w:szCs w:val="20"/>
              </w:rPr>
            </w:pPr>
          </w:p>
        </w:tc>
        <w:tc>
          <w:tcPr>
            <w:tcW w:w="990" w:type="dxa"/>
          </w:tcPr>
          <w:p w14:paraId="0C9AF53C" w14:textId="4FAF2682"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5FB622D" w14:textId="77777777" w:rsidR="0061524D" w:rsidRPr="00283A38" w:rsidRDefault="0061524D" w:rsidP="00D92B57">
            <w:pPr>
              <w:jc w:val="center"/>
              <w:rPr>
                <w:rFonts w:cstheme="minorHAnsi"/>
                <w:szCs w:val="20"/>
              </w:rPr>
            </w:pPr>
          </w:p>
        </w:tc>
        <w:tc>
          <w:tcPr>
            <w:tcW w:w="1103" w:type="dxa"/>
          </w:tcPr>
          <w:p w14:paraId="0878C623" w14:textId="77777777" w:rsidR="0061524D" w:rsidRPr="00283A38" w:rsidRDefault="0061524D" w:rsidP="00D92B57">
            <w:pPr>
              <w:jc w:val="center"/>
              <w:rPr>
                <w:rFonts w:cstheme="minorHAnsi"/>
                <w:szCs w:val="20"/>
              </w:rPr>
            </w:pPr>
          </w:p>
        </w:tc>
      </w:tr>
      <w:tr w:rsidR="0061524D" w:rsidRPr="00283A38" w14:paraId="2BA6200A" w14:textId="121FCE58" w:rsidTr="0061524D">
        <w:tc>
          <w:tcPr>
            <w:tcW w:w="1255" w:type="dxa"/>
            <w:shd w:val="clear" w:color="auto" w:fill="D6E3BC" w:themeFill="accent3" w:themeFillTint="66"/>
          </w:tcPr>
          <w:p w14:paraId="282F0EA1" w14:textId="77777777" w:rsidR="0061524D" w:rsidRDefault="0061524D" w:rsidP="00F64A6F">
            <w:pPr>
              <w:jc w:val="center"/>
              <w:rPr>
                <w:szCs w:val="20"/>
              </w:rPr>
            </w:pPr>
            <w:r>
              <w:rPr>
                <w:b/>
                <w:szCs w:val="20"/>
              </w:rPr>
              <w:t>Boolean</w:t>
            </w:r>
          </w:p>
        </w:tc>
        <w:tc>
          <w:tcPr>
            <w:tcW w:w="990" w:type="dxa"/>
            <w:shd w:val="clear" w:color="auto" w:fill="D6E3BC" w:themeFill="accent3" w:themeFillTint="66"/>
          </w:tcPr>
          <w:p w14:paraId="3050F4D4" w14:textId="77777777" w:rsidR="0061524D" w:rsidRPr="00283A38" w:rsidRDefault="0061524D" w:rsidP="00F64A6F">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2CCD47A7" w14:textId="77777777" w:rsidR="0061524D" w:rsidRPr="00487927" w:rsidRDefault="0061524D" w:rsidP="00F64A6F">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5A4294F4" w14:textId="77777777" w:rsidR="0061524D" w:rsidRPr="00487927" w:rsidRDefault="0061524D" w:rsidP="00F64A6F">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475932D3" w14:textId="77777777" w:rsidR="0061524D" w:rsidRPr="00487927" w:rsidRDefault="0061524D" w:rsidP="00F64A6F">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43FFAEDB" w14:textId="77777777" w:rsidR="0061524D" w:rsidRPr="00487927" w:rsidRDefault="0061524D" w:rsidP="00F64A6F">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2E3D81B" w14:textId="77777777" w:rsidR="0061524D" w:rsidRPr="00487927" w:rsidRDefault="0061524D" w:rsidP="00F64A6F">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39E667C3" w14:textId="77777777" w:rsidR="0061524D" w:rsidRPr="00283A38" w:rsidRDefault="0061524D" w:rsidP="00F64A6F">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57278984" w14:textId="77777777" w:rsidR="0061524D" w:rsidRPr="00283A38" w:rsidRDefault="0061524D" w:rsidP="00F64A6F">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22D37974" w14:textId="77777777" w:rsidR="0061524D" w:rsidRPr="00283A38" w:rsidRDefault="0061524D" w:rsidP="00F64A6F">
            <w:pPr>
              <w:jc w:val="center"/>
              <w:rPr>
                <w:rFonts w:cstheme="minorHAnsi"/>
                <w:szCs w:val="20"/>
              </w:rPr>
            </w:pPr>
            <w:r>
              <w:rPr>
                <w:rFonts w:cstheme="minorHAnsi"/>
                <w:szCs w:val="20"/>
              </w:rPr>
              <w:t>Suite 9</w:t>
            </w:r>
          </w:p>
        </w:tc>
        <w:tc>
          <w:tcPr>
            <w:tcW w:w="1103" w:type="dxa"/>
            <w:shd w:val="clear" w:color="auto" w:fill="D6E3BC" w:themeFill="accent3" w:themeFillTint="66"/>
          </w:tcPr>
          <w:p w14:paraId="25E70B38" w14:textId="77777777" w:rsidR="0061524D" w:rsidRPr="00283A38" w:rsidRDefault="0061524D" w:rsidP="00F64A6F">
            <w:pPr>
              <w:jc w:val="center"/>
              <w:rPr>
                <w:rFonts w:cstheme="minorHAnsi"/>
                <w:szCs w:val="20"/>
              </w:rPr>
            </w:pPr>
            <w:r>
              <w:rPr>
                <w:rFonts w:cstheme="minorHAnsi"/>
                <w:szCs w:val="20"/>
              </w:rPr>
              <w:t>Suite 10</w:t>
            </w:r>
          </w:p>
        </w:tc>
        <w:tc>
          <w:tcPr>
            <w:tcW w:w="1103" w:type="dxa"/>
            <w:shd w:val="clear" w:color="auto" w:fill="D6E3BC" w:themeFill="accent3" w:themeFillTint="66"/>
          </w:tcPr>
          <w:p w14:paraId="693BCA9A" w14:textId="44AD86A5" w:rsidR="0061524D" w:rsidRDefault="0061524D" w:rsidP="00F64A6F">
            <w:pPr>
              <w:jc w:val="center"/>
              <w:rPr>
                <w:rFonts w:cstheme="minorHAnsi"/>
                <w:szCs w:val="20"/>
              </w:rPr>
            </w:pPr>
            <w:r>
              <w:rPr>
                <w:rFonts w:cstheme="minorHAnsi"/>
                <w:bCs/>
                <w:sz w:val="18"/>
                <w:szCs w:val="18"/>
              </w:rPr>
              <w:t>Suite 11</w:t>
            </w:r>
          </w:p>
        </w:tc>
      </w:tr>
      <w:tr w:rsidR="0061524D" w:rsidRPr="00283A38" w14:paraId="5A4D2169" w14:textId="3172A943" w:rsidTr="0061524D">
        <w:tc>
          <w:tcPr>
            <w:tcW w:w="1255" w:type="dxa"/>
          </w:tcPr>
          <w:p w14:paraId="1F27D80E" w14:textId="77777777" w:rsidR="0061524D" w:rsidRDefault="0061524D" w:rsidP="00F64A6F">
            <w:pPr>
              <w:jc w:val="center"/>
              <w:rPr>
                <w:szCs w:val="20"/>
              </w:rPr>
            </w:pPr>
            <w:r>
              <w:rPr>
                <w:szCs w:val="20"/>
              </w:rPr>
              <w:t>3000</w:t>
            </w:r>
            <w:r w:rsidRPr="00BE4128">
              <w:rPr>
                <w:szCs w:val="20"/>
              </w:rPr>
              <w:t>_0</w:t>
            </w:r>
            <w:r>
              <w:rPr>
                <w:szCs w:val="20"/>
              </w:rPr>
              <w:t>1</w:t>
            </w:r>
          </w:p>
        </w:tc>
        <w:tc>
          <w:tcPr>
            <w:tcW w:w="990" w:type="dxa"/>
          </w:tcPr>
          <w:p w14:paraId="5698624F" w14:textId="77777777" w:rsidR="0061524D" w:rsidRPr="00283A38" w:rsidRDefault="0061524D" w:rsidP="00F64A6F">
            <w:pPr>
              <w:jc w:val="center"/>
              <w:rPr>
                <w:rFonts w:cstheme="minorHAnsi"/>
                <w:szCs w:val="20"/>
              </w:rPr>
            </w:pPr>
          </w:p>
        </w:tc>
        <w:tc>
          <w:tcPr>
            <w:tcW w:w="990" w:type="dxa"/>
          </w:tcPr>
          <w:p w14:paraId="2F0046A5" w14:textId="77777777" w:rsidR="0061524D" w:rsidRPr="00487927" w:rsidRDefault="0061524D" w:rsidP="00F64A6F">
            <w:pPr>
              <w:jc w:val="center"/>
              <w:rPr>
                <w:rFonts w:cstheme="minorHAnsi"/>
                <w:szCs w:val="20"/>
              </w:rPr>
            </w:pPr>
          </w:p>
        </w:tc>
        <w:tc>
          <w:tcPr>
            <w:tcW w:w="990" w:type="dxa"/>
          </w:tcPr>
          <w:p w14:paraId="38A2E888" w14:textId="77777777" w:rsidR="0061524D" w:rsidRPr="00487927" w:rsidRDefault="0061524D" w:rsidP="00F64A6F">
            <w:pPr>
              <w:jc w:val="center"/>
              <w:rPr>
                <w:rFonts w:cstheme="minorHAnsi"/>
                <w:szCs w:val="20"/>
              </w:rPr>
            </w:pPr>
          </w:p>
        </w:tc>
        <w:tc>
          <w:tcPr>
            <w:tcW w:w="990" w:type="dxa"/>
          </w:tcPr>
          <w:p w14:paraId="5CBF72E9" w14:textId="77777777" w:rsidR="0061524D" w:rsidRPr="00487927" w:rsidRDefault="0061524D" w:rsidP="00F64A6F">
            <w:pPr>
              <w:jc w:val="center"/>
              <w:rPr>
                <w:rFonts w:cstheme="minorHAnsi"/>
                <w:szCs w:val="20"/>
              </w:rPr>
            </w:pPr>
          </w:p>
        </w:tc>
        <w:tc>
          <w:tcPr>
            <w:tcW w:w="990" w:type="dxa"/>
          </w:tcPr>
          <w:p w14:paraId="37A835C1" w14:textId="77777777" w:rsidR="0061524D" w:rsidRPr="00487927" w:rsidRDefault="0061524D" w:rsidP="00F64A6F">
            <w:pPr>
              <w:jc w:val="center"/>
              <w:rPr>
                <w:rFonts w:cstheme="minorHAnsi"/>
                <w:szCs w:val="20"/>
              </w:rPr>
            </w:pPr>
          </w:p>
        </w:tc>
        <w:tc>
          <w:tcPr>
            <w:tcW w:w="990" w:type="dxa"/>
          </w:tcPr>
          <w:p w14:paraId="4B22F02C" w14:textId="77777777" w:rsidR="0061524D" w:rsidRPr="00487927" w:rsidRDefault="0061524D" w:rsidP="00F64A6F">
            <w:pPr>
              <w:jc w:val="center"/>
              <w:rPr>
                <w:rFonts w:cstheme="minorHAnsi"/>
                <w:szCs w:val="20"/>
              </w:rPr>
            </w:pPr>
          </w:p>
        </w:tc>
        <w:tc>
          <w:tcPr>
            <w:tcW w:w="1080" w:type="dxa"/>
          </w:tcPr>
          <w:p w14:paraId="1664B7A1" w14:textId="77777777" w:rsidR="0061524D" w:rsidRPr="00283A38" w:rsidRDefault="0061524D" w:rsidP="00F64A6F">
            <w:pPr>
              <w:jc w:val="center"/>
              <w:rPr>
                <w:rFonts w:cstheme="minorHAnsi"/>
                <w:szCs w:val="20"/>
              </w:rPr>
            </w:pPr>
          </w:p>
        </w:tc>
        <w:tc>
          <w:tcPr>
            <w:tcW w:w="990" w:type="dxa"/>
          </w:tcPr>
          <w:p w14:paraId="30E567B1" w14:textId="77777777" w:rsidR="0061524D" w:rsidRPr="00283A38" w:rsidRDefault="0061524D" w:rsidP="00F64A6F">
            <w:pPr>
              <w:jc w:val="center"/>
              <w:rPr>
                <w:rFonts w:cstheme="minorHAnsi"/>
                <w:szCs w:val="20"/>
              </w:rPr>
            </w:pPr>
          </w:p>
        </w:tc>
        <w:tc>
          <w:tcPr>
            <w:tcW w:w="990" w:type="dxa"/>
          </w:tcPr>
          <w:p w14:paraId="6BC7C0B9" w14:textId="77777777" w:rsidR="0061524D" w:rsidRPr="00283A38" w:rsidRDefault="0061524D" w:rsidP="00F64A6F">
            <w:pPr>
              <w:jc w:val="center"/>
              <w:rPr>
                <w:rFonts w:cstheme="minorHAnsi"/>
                <w:szCs w:val="20"/>
              </w:rPr>
            </w:pPr>
          </w:p>
        </w:tc>
        <w:tc>
          <w:tcPr>
            <w:tcW w:w="1103" w:type="dxa"/>
          </w:tcPr>
          <w:p w14:paraId="693967B9"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6D43A45" w14:textId="77777777" w:rsidR="0061524D" w:rsidRPr="00283A38" w:rsidRDefault="0061524D" w:rsidP="00F64A6F">
            <w:pPr>
              <w:jc w:val="center"/>
              <w:rPr>
                <w:rFonts w:cstheme="minorHAnsi"/>
                <w:szCs w:val="20"/>
              </w:rPr>
            </w:pPr>
          </w:p>
        </w:tc>
      </w:tr>
      <w:tr w:rsidR="0061524D" w:rsidRPr="00283A38" w14:paraId="4FC415CB" w14:textId="0A164127" w:rsidTr="0061524D">
        <w:tc>
          <w:tcPr>
            <w:tcW w:w="1255" w:type="dxa"/>
          </w:tcPr>
          <w:p w14:paraId="5C07A6FD" w14:textId="77777777" w:rsidR="0061524D" w:rsidRDefault="0061524D" w:rsidP="00F64A6F">
            <w:pPr>
              <w:jc w:val="center"/>
              <w:rPr>
                <w:szCs w:val="20"/>
              </w:rPr>
            </w:pPr>
            <w:r>
              <w:rPr>
                <w:szCs w:val="20"/>
              </w:rPr>
              <w:t xml:space="preserve"> 3000</w:t>
            </w:r>
            <w:r w:rsidRPr="00BE4128">
              <w:rPr>
                <w:szCs w:val="20"/>
              </w:rPr>
              <w:t>_0</w:t>
            </w:r>
            <w:r>
              <w:rPr>
                <w:szCs w:val="20"/>
              </w:rPr>
              <w:t>2</w:t>
            </w:r>
          </w:p>
        </w:tc>
        <w:tc>
          <w:tcPr>
            <w:tcW w:w="990" w:type="dxa"/>
          </w:tcPr>
          <w:p w14:paraId="2C9E1CB1" w14:textId="77777777" w:rsidR="0061524D" w:rsidRPr="00283A38" w:rsidRDefault="0061524D" w:rsidP="00F64A6F">
            <w:pPr>
              <w:jc w:val="center"/>
              <w:rPr>
                <w:rFonts w:cstheme="minorHAnsi"/>
                <w:szCs w:val="20"/>
              </w:rPr>
            </w:pPr>
          </w:p>
        </w:tc>
        <w:tc>
          <w:tcPr>
            <w:tcW w:w="990" w:type="dxa"/>
          </w:tcPr>
          <w:p w14:paraId="48BF718A" w14:textId="77777777" w:rsidR="0061524D" w:rsidRPr="00487927" w:rsidRDefault="0061524D" w:rsidP="00F64A6F">
            <w:pPr>
              <w:jc w:val="center"/>
              <w:rPr>
                <w:rFonts w:cstheme="minorHAnsi"/>
                <w:szCs w:val="20"/>
              </w:rPr>
            </w:pPr>
          </w:p>
        </w:tc>
        <w:tc>
          <w:tcPr>
            <w:tcW w:w="990" w:type="dxa"/>
          </w:tcPr>
          <w:p w14:paraId="7373A0A8" w14:textId="77777777" w:rsidR="0061524D" w:rsidRPr="00487927" w:rsidRDefault="0061524D" w:rsidP="00F64A6F">
            <w:pPr>
              <w:jc w:val="center"/>
              <w:rPr>
                <w:rFonts w:cstheme="minorHAnsi"/>
                <w:szCs w:val="20"/>
              </w:rPr>
            </w:pPr>
          </w:p>
        </w:tc>
        <w:tc>
          <w:tcPr>
            <w:tcW w:w="990" w:type="dxa"/>
          </w:tcPr>
          <w:p w14:paraId="35E751F4" w14:textId="77777777" w:rsidR="0061524D" w:rsidRPr="00487927" w:rsidRDefault="0061524D" w:rsidP="00F64A6F">
            <w:pPr>
              <w:jc w:val="center"/>
              <w:rPr>
                <w:rFonts w:cstheme="minorHAnsi"/>
                <w:szCs w:val="20"/>
              </w:rPr>
            </w:pPr>
          </w:p>
        </w:tc>
        <w:tc>
          <w:tcPr>
            <w:tcW w:w="990" w:type="dxa"/>
          </w:tcPr>
          <w:p w14:paraId="063FE07A" w14:textId="77777777" w:rsidR="0061524D" w:rsidRPr="00487927" w:rsidRDefault="0061524D" w:rsidP="00F64A6F">
            <w:pPr>
              <w:jc w:val="center"/>
              <w:rPr>
                <w:rFonts w:cstheme="minorHAnsi"/>
                <w:szCs w:val="20"/>
              </w:rPr>
            </w:pPr>
          </w:p>
        </w:tc>
        <w:tc>
          <w:tcPr>
            <w:tcW w:w="990" w:type="dxa"/>
          </w:tcPr>
          <w:p w14:paraId="5B934BD6" w14:textId="77777777" w:rsidR="0061524D" w:rsidRPr="00487927" w:rsidRDefault="0061524D" w:rsidP="00F64A6F">
            <w:pPr>
              <w:jc w:val="center"/>
              <w:rPr>
                <w:rFonts w:cstheme="minorHAnsi"/>
                <w:szCs w:val="20"/>
              </w:rPr>
            </w:pPr>
          </w:p>
        </w:tc>
        <w:tc>
          <w:tcPr>
            <w:tcW w:w="1080" w:type="dxa"/>
          </w:tcPr>
          <w:p w14:paraId="3CD12E54" w14:textId="77777777" w:rsidR="0061524D" w:rsidRPr="00283A38" w:rsidRDefault="0061524D" w:rsidP="00F64A6F">
            <w:pPr>
              <w:jc w:val="center"/>
              <w:rPr>
                <w:rFonts w:cstheme="minorHAnsi"/>
                <w:szCs w:val="20"/>
              </w:rPr>
            </w:pPr>
          </w:p>
        </w:tc>
        <w:tc>
          <w:tcPr>
            <w:tcW w:w="990" w:type="dxa"/>
          </w:tcPr>
          <w:p w14:paraId="3FEB2156" w14:textId="77777777" w:rsidR="0061524D" w:rsidRPr="00283A38" w:rsidRDefault="0061524D" w:rsidP="00F64A6F">
            <w:pPr>
              <w:jc w:val="center"/>
              <w:rPr>
                <w:rFonts w:cstheme="minorHAnsi"/>
                <w:szCs w:val="20"/>
              </w:rPr>
            </w:pPr>
          </w:p>
        </w:tc>
        <w:tc>
          <w:tcPr>
            <w:tcW w:w="990" w:type="dxa"/>
          </w:tcPr>
          <w:p w14:paraId="3A6AAB65" w14:textId="77777777" w:rsidR="0061524D" w:rsidRPr="00283A38" w:rsidRDefault="0061524D" w:rsidP="00F64A6F">
            <w:pPr>
              <w:jc w:val="center"/>
              <w:rPr>
                <w:rFonts w:cstheme="minorHAnsi"/>
                <w:szCs w:val="20"/>
              </w:rPr>
            </w:pPr>
          </w:p>
        </w:tc>
        <w:tc>
          <w:tcPr>
            <w:tcW w:w="1103" w:type="dxa"/>
          </w:tcPr>
          <w:p w14:paraId="293E22A6"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2CE24D3" w14:textId="77777777" w:rsidR="0061524D" w:rsidRPr="00283A38" w:rsidRDefault="0061524D" w:rsidP="00F64A6F">
            <w:pPr>
              <w:jc w:val="center"/>
              <w:rPr>
                <w:rFonts w:cstheme="minorHAnsi"/>
                <w:szCs w:val="20"/>
              </w:rPr>
            </w:pPr>
          </w:p>
        </w:tc>
      </w:tr>
      <w:tr w:rsidR="0061524D" w:rsidRPr="00283A38" w14:paraId="1657B26A" w14:textId="57BFF47B" w:rsidTr="0061524D">
        <w:tc>
          <w:tcPr>
            <w:tcW w:w="1255" w:type="dxa"/>
          </w:tcPr>
          <w:p w14:paraId="3084DE45" w14:textId="77777777" w:rsidR="0061524D" w:rsidRDefault="0061524D" w:rsidP="00F64A6F">
            <w:pPr>
              <w:jc w:val="center"/>
              <w:rPr>
                <w:szCs w:val="20"/>
              </w:rPr>
            </w:pPr>
            <w:r>
              <w:rPr>
                <w:szCs w:val="20"/>
              </w:rPr>
              <w:t>3000</w:t>
            </w:r>
            <w:r w:rsidRPr="00BE4128">
              <w:rPr>
                <w:szCs w:val="20"/>
              </w:rPr>
              <w:t>_0</w:t>
            </w:r>
            <w:r>
              <w:rPr>
                <w:szCs w:val="20"/>
              </w:rPr>
              <w:t>3</w:t>
            </w:r>
          </w:p>
        </w:tc>
        <w:tc>
          <w:tcPr>
            <w:tcW w:w="990" w:type="dxa"/>
          </w:tcPr>
          <w:p w14:paraId="744FC884" w14:textId="77777777" w:rsidR="0061524D" w:rsidRPr="00283A38" w:rsidRDefault="0061524D" w:rsidP="00F64A6F">
            <w:pPr>
              <w:jc w:val="center"/>
              <w:rPr>
                <w:rFonts w:cstheme="minorHAnsi"/>
                <w:szCs w:val="20"/>
              </w:rPr>
            </w:pPr>
          </w:p>
        </w:tc>
        <w:tc>
          <w:tcPr>
            <w:tcW w:w="990" w:type="dxa"/>
          </w:tcPr>
          <w:p w14:paraId="33CC6CC9" w14:textId="77777777" w:rsidR="0061524D" w:rsidRPr="00487927" w:rsidRDefault="0061524D" w:rsidP="00F64A6F">
            <w:pPr>
              <w:jc w:val="center"/>
              <w:rPr>
                <w:rFonts w:cstheme="minorHAnsi"/>
                <w:szCs w:val="20"/>
              </w:rPr>
            </w:pPr>
          </w:p>
        </w:tc>
        <w:tc>
          <w:tcPr>
            <w:tcW w:w="990" w:type="dxa"/>
          </w:tcPr>
          <w:p w14:paraId="4476262C" w14:textId="77777777" w:rsidR="0061524D" w:rsidRPr="00487927" w:rsidRDefault="0061524D" w:rsidP="00F64A6F">
            <w:pPr>
              <w:jc w:val="center"/>
              <w:rPr>
                <w:rFonts w:cstheme="minorHAnsi"/>
                <w:szCs w:val="20"/>
              </w:rPr>
            </w:pPr>
          </w:p>
        </w:tc>
        <w:tc>
          <w:tcPr>
            <w:tcW w:w="990" w:type="dxa"/>
          </w:tcPr>
          <w:p w14:paraId="03A346F2" w14:textId="77777777" w:rsidR="0061524D" w:rsidRPr="00487927" w:rsidRDefault="0061524D" w:rsidP="00F64A6F">
            <w:pPr>
              <w:jc w:val="center"/>
              <w:rPr>
                <w:rFonts w:cstheme="minorHAnsi"/>
                <w:szCs w:val="20"/>
              </w:rPr>
            </w:pPr>
          </w:p>
        </w:tc>
        <w:tc>
          <w:tcPr>
            <w:tcW w:w="990" w:type="dxa"/>
          </w:tcPr>
          <w:p w14:paraId="29E5670A" w14:textId="77777777" w:rsidR="0061524D" w:rsidRPr="00487927" w:rsidRDefault="0061524D" w:rsidP="00F64A6F">
            <w:pPr>
              <w:jc w:val="center"/>
              <w:rPr>
                <w:rFonts w:cstheme="minorHAnsi"/>
                <w:szCs w:val="20"/>
              </w:rPr>
            </w:pPr>
          </w:p>
        </w:tc>
        <w:tc>
          <w:tcPr>
            <w:tcW w:w="990" w:type="dxa"/>
          </w:tcPr>
          <w:p w14:paraId="60AEBC27" w14:textId="77777777" w:rsidR="0061524D" w:rsidRPr="00487927" w:rsidRDefault="0061524D" w:rsidP="00F64A6F">
            <w:pPr>
              <w:jc w:val="center"/>
              <w:rPr>
                <w:rFonts w:cstheme="minorHAnsi"/>
                <w:szCs w:val="20"/>
              </w:rPr>
            </w:pPr>
          </w:p>
        </w:tc>
        <w:tc>
          <w:tcPr>
            <w:tcW w:w="1080" w:type="dxa"/>
          </w:tcPr>
          <w:p w14:paraId="2A7515FC" w14:textId="77777777" w:rsidR="0061524D" w:rsidRPr="00283A38" w:rsidRDefault="0061524D" w:rsidP="00F64A6F">
            <w:pPr>
              <w:jc w:val="center"/>
              <w:rPr>
                <w:rFonts w:cstheme="minorHAnsi"/>
                <w:szCs w:val="20"/>
              </w:rPr>
            </w:pPr>
          </w:p>
        </w:tc>
        <w:tc>
          <w:tcPr>
            <w:tcW w:w="990" w:type="dxa"/>
          </w:tcPr>
          <w:p w14:paraId="68D93B03" w14:textId="77777777" w:rsidR="0061524D" w:rsidRPr="00283A38" w:rsidRDefault="0061524D" w:rsidP="00F64A6F">
            <w:pPr>
              <w:jc w:val="center"/>
              <w:rPr>
                <w:rFonts w:cstheme="minorHAnsi"/>
                <w:szCs w:val="20"/>
              </w:rPr>
            </w:pPr>
          </w:p>
        </w:tc>
        <w:tc>
          <w:tcPr>
            <w:tcW w:w="990" w:type="dxa"/>
          </w:tcPr>
          <w:p w14:paraId="70B9D374" w14:textId="77777777" w:rsidR="0061524D" w:rsidRPr="00283A38" w:rsidRDefault="0061524D" w:rsidP="00F64A6F">
            <w:pPr>
              <w:jc w:val="center"/>
              <w:rPr>
                <w:rFonts w:cstheme="minorHAnsi"/>
                <w:szCs w:val="20"/>
              </w:rPr>
            </w:pPr>
          </w:p>
        </w:tc>
        <w:tc>
          <w:tcPr>
            <w:tcW w:w="1103" w:type="dxa"/>
          </w:tcPr>
          <w:p w14:paraId="23F20287"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A12F895" w14:textId="77777777" w:rsidR="0061524D" w:rsidRPr="00283A38" w:rsidRDefault="0061524D" w:rsidP="00F64A6F">
            <w:pPr>
              <w:jc w:val="center"/>
              <w:rPr>
                <w:rFonts w:cstheme="minorHAnsi"/>
                <w:szCs w:val="20"/>
              </w:rPr>
            </w:pPr>
          </w:p>
        </w:tc>
      </w:tr>
      <w:tr w:rsidR="0061524D" w:rsidRPr="00283A38" w14:paraId="0F82A797" w14:textId="4EC7DABC" w:rsidTr="0061524D">
        <w:tc>
          <w:tcPr>
            <w:tcW w:w="1255" w:type="dxa"/>
          </w:tcPr>
          <w:p w14:paraId="3D6436EB" w14:textId="77777777" w:rsidR="0061524D" w:rsidRDefault="0061524D" w:rsidP="00F64A6F">
            <w:pPr>
              <w:jc w:val="center"/>
              <w:rPr>
                <w:szCs w:val="20"/>
              </w:rPr>
            </w:pPr>
            <w:r>
              <w:rPr>
                <w:szCs w:val="20"/>
              </w:rPr>
              <w:t>3000</w:t>
            </w:r>
            <w:r w:rsidRPr="00BE4128">
              <w:rPr>
                <w:szCs w:val="20"/>
              </w:rPr>
              <w:t>_</w:t>
            </w:r>
            <w:r>
              <w:rPr>
                <w:szCs w:val="20"/>
              </w:rPr>
              <w:t>04</w:t>
            </w:r>
          </w:p>
        </w:tc>
        <w:tc>
          <w:tcPr>
            <w:tcW w:w="990" w:type="dxa"/>
          </w:tcPr>
          <w:p w14:paraId="489BA7DE" w14:textId="77777777" w:rsidR="0061524D" w:rsidRPr="00283A38" w:rsidRDefault="0061524D" w:rsidP="00F64A6F">
            <w:pPr>
              <w:jc w:val="center"/>
              <w:rPr>
                <w:rFonts w:cstheme="minorHAnsi"/>
                <w:szCs w:val="20"/>
              </w:rPr>
            </w:pPr>
          </w:p>
        </w:tc>
        <w:tc>
          <w:tcPr>
            <w:tcW w:w="990" w:type="dxa"/>
          </w:tcPr>
          <w:p w14:paraId="1683C8F7" w14:textId="77777777" w:rsidR="0061524D" w:rsidRPr="00487927" w:rsidRDefault="0061524D" w:rsidP="00F64A6F">
            <w:pPr>
              <w:jc w:val="center"/>
              <w:rPr>
                <w:rFonts w:cstheme="minorHAnsi"/>
                <w:szCs w:val="20"/>
              </w:rPr>
            </w:pPr>
          </w:p>
        </w:tc>
        <w:tc>
          <w:tcPr>
            <w:tcW w:w="990" w:type="dxa"/>
          </w:tcPr>
          <w:p w14:paraId="58C172FC" w14:textId="77777777" w:rsidR="0061524D" w:rsidRPr="00487927" w:rsidRDefault="0061524D" w:rsidP="00F64A6F">
            <w:pPr>
              <w:jc w:val="center"/>
              <w:rPr>
                <w:rFonts w:cstheme="minorHAnsi"/>
                <w:szCs w:val="20"/>
              </w:rPr>
            </w:pPr>
          </w:p>
        </w:tc>
        <w:tc>
          <w:tcPr>
            <w:tcW w:w="990" w:type="dxa"/>
          </w:tcPr>
          <w:p w14:paraId="106523C9" w14:textId="77777777" w:rsidR="0061524D" w:rsidRPr="00487927" w:rsidRDefault="0061524D" w:rsidP="00F64A6F">
            <w:pPr>
              <w:jc w:val="center"/>
              <w:rPr>
                <w:rFonts w:cstheme="minorHAnsi"/>
                <w:szCs w:val="20"/>
              </w:rPr>
            </w:pPr>
          </w:p>
        </w:tc>
        <w:tc>
          <w:tcPr>
            <w:tcW w:w="990" w:type="dxa"/>
          </w:tcPr>
          <w:p w14:paraId="131AA1A0" w14:textId="77777777" w:rsidR="0061524D" w:rsidRPr="00487927" w:rsidRDefault="0061524D" w:rsidP="00F64A6F">
            <w:pPr>
              <w:jc w:val="center"/>
              <w:rPr>
                <w:rFonts w:cstheme="minorHAnsi"/>
                <w:szCs w:val="20"/>
              </w:rPr>
            </w:pPr>
          </w:p>
        </w:tc>
        <w:tc>
          <w:tcPr>
            <w:tcW w:w="990" w:type="dxa"/>
          </w:tcPr>
          <w:p w14:paraId="7FB73529" w14:textId="77777777" w:rsidR="0061524D" w:rsidRPr="00487927" w:rsidRDefault="0061524D" w:rsidP="00F64A6F">
            <w:pPr>
              <w:jc w:val="center"/>
              <w:rPr>
                <w:rFonts w:cstheme="minorHAnsi"/>
                <w:szCs w:val="20"/>
              </w:rPr>
            </w:pPr>
          </w:p>
        </w:tc>
        <w:tc>
          <w:tcPr>
            <w:tcW w:w="1080" w:type="dxa"/>
          </w:tcPr>
          <w:p w14:paraId="327F7562" w14:textId="77777777" w:rsidR="0061524D" w:rsidRPr="00283A38" w:rsidRDefault="0061524D" w:rsidP="00F64A6F">
            <w:pPr>
              <w:jc w:val="center"/>
              <w:rPr>
                <w:rFonts w:cstheme="minorHAnsi"/>
                <w:szCs w:val="20"/>
              </w:rPr>
            </w:pPr>
          </w:p>
        </w:tc>
        <w:tc>
          <w:tcPr>
            <w:tcW w:w="990" w:type="dxa"/>
          </w:tcPr>
          <w:p w14:paraId="5EC70472" w14:textId="77777777" w:rsidR="0061524D" w:rsidRPr="00283A38" w:rsidRDefault="0061524D" w:rsidP="00F64A6F">
            <w:pPr>
              <w:jc w:val="center"/>
              <w:rPr>
                <w:rFonts w:cstheme="minorHAnsi"/>
                <w:szCs w:val="20"/>
              </w:rPr>
            </w:pPr>
          </w:p>
        </w:tc>
        <w:tc>
          <w:tcPr>
            <w:tcW w:w="990" w:type="dxa"/>
          </w:tcPr>
          <w:p w14:paraId="14026D12" w14:textId="77777777" w:rsidR="0061524D" w:rsidRPr="00283A38" w:rsidRDefault="0061524D" w:rsidP="00F64A6F">
            <w:pPr>
              <w:jc w:val="center"/>
              <w:rPr>
                <w:rFonts w:cstheme="minorHAnsi"/>
                <w:szCs w:val="20"/>
              </w:rPr>
            </w:pPr>
          </w:p>
        </w:tc>
        <w:tc>
          <w:tcPr>
            <w:tcW w:w="1103" w:type="dxa"/>
          </w:tcPr>
          <w:p w14:paraId="3C1F1558"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41F2E65" w14:textId="77777777" w:rsidR="0061524D" w:rsidRPr="00283A38" w:rsidRDefault="0061524D" w:rsidP="00F64A6F">
            <w:pPr>
              <w:jc w:val="center"/>
              <w:rPr>
                <w:rFonts w:cstheme="minorHAnsi"/>
                <w:szCs w:val="20"/>
              </w:rPr>
            </w:pPr>
          </w:p>
        </w:tc>
      </w:tr>
      <w:tr w:rsidR="0061524D" w:rsidRPr="00283A38" w14:paraId="4900CFA0" w14:textId="6ABCF1EC" w:rsidTr="0061524D">
        <w:tc>
          <w:tcPr>
            <w:tcW w:w="1255" w:type="dxa"/>
          </w:tcPr>
          <w:p w14:paraId="2263FE6F" w14:textId="77777777" w:rsidR="0061524D" w:rsidRDefault="0061524D" w:rsidP="00F64A6F">
            <w:pPr>
              <w:jc w:val="center"/>
              <w:rPr>
                <w:szCs w:val="20"/>
              </w:rPr>
            </w:pPr>
            <w:r>
              <w:rPr>
                <w:szCs w:val="20"/>
              </w:rPr>
              <w:t>3000</w:t>
            </w:r>
            <w:r w:rsidRPr="00BE4128">
              <w:rPr>
                <w:szCs w:val="20"/>
              </w:rPr>
              <w:t>_</w:t>
            </w:r>
            <w:r>
              <w:rPr>
                <w:szCs w:val="20"/>
              </w:rPr>
              <w:t>05</w:t>
            </w:r>
          </w:p>
        </w:tc>
        <w:tc>
          <w:tcPr>
            <w:tcW w:w="990" w:type="dxa"/>
          </w:tcPr>
          <w:p w14:paraId="7124B31A" w14:textId="77777777" w:rsidR="0061524D" w:rsidRPr="00283A38" w:rsidRDefault="0061524D" w:rsidP="00F64A6F">
            <w:pPr>
              <w:jc w:val="center"/>
              <w:rPr>
                <w:rFonts w:cstheme="minorHAnsi"/>
                <w:szCs w:val="20"/>
              </w:rPr>
            </w:pPr>
          </w:p>
        </w:tc>
        <w:tc>
          <w:tcPr>
            <w:tcW w:w="990" w:type="dxa"/>
          </w:tcPr>
          <w:p w14:paraId="27F7D0ED" w14:textId="77777777" w:rsidR="0061524D" w:rsidRPr="00487927" w:rsidRDefault="0061524D" w:rsidP="00F64A6F">
            <w:pPr>
              <w:jc w:val="center"/>
              <w:rPr>
                <w:rFonts w:cstheme="minorHAnsi"/>
                <w:szCs w:val="20"/>
              </w:rPr>
            </w:pPr>
          </w:p>
        </w:tc>
        <w:tc>
          <w:tcPr>
            <w:tcW w:w="990" w:type="dxa"/>
          </w:tcPr>
          <w:p w14:paraId="6916DDE6" w14:textId="77777777" w:rsidR="0061524D" w:rsidRPr="00487927" w:rsidRDefault="0061524D" w:rsidP="00F64A6F">
            <w:pPr>
              <w:jc w:val="center"/>
              <w:rPr>
                <w:rFonts w:cstheme="minorHAnsi"/>
                <w:szCs w:val="20"/>
              </w:rPr>
            </w:pPr>
          </w:p>
        </w:tc>
        <w:tc>
          <w:tcPr>
            <w:tcW w:w="990" w:type="dxa"/>
          </w:tcPr>
          <w:p w14:paraId="2D4BBD89" w14:textId="77777777" w:rsidR="0061524D" w:rsidRPr="00487927" w:rsidRDefault="0061524D" w:rsidP="00F64A6F">
            <w:pPr>
              <w:jc w:val="center"/>
              <w:rPr>
                <w:rFonts w:cstheme="minorHAnsi"/>
                <w:szCs w:val="20"/>
              </w:rPr>
            </w:pPr>
          </w:p>
        </w:tc>
        <w:tc>
          <w:tcPr>
            <w:tcW w:w="990" w:type="dxa"/>
          </w:tcPr>
          <w:p w14:paraId="4DB309B5" w14:textId="77777777" w:rsidR="0061524D" w:rsidRPr="00487927" w:rsidRDefault="0061524D" w:rsidP="00F64A6F">
            <w:pPr>
              <w:jc w:val="center"/>
              <w:rPr>
                <w:rFonts w:cstheme="minorHAnsi"/>
                <w:szCs w:val="20"/>
              </w:rPr>
            </w:pPr>
          </w:p>
        </w:tc>
        <w:tc>
          <w:tcPr>
            <w:tcW w:w="990" w:type="dxa"/>
          </w:tcPr>
          <w:p w14:paraId="688855E5" w14:textId="77777777" w:rsidR="0061524D" w:rsidRPr="00487927" w:rsidRDefault="0061524D" w:rsidP="00F64A6F">
            <w:pPr>
              <w:jc w:val="center"/>
              <w:rPr>
                <w:rFonts w:cstheme="minorHAnsi"/>
                <w:szCs w:val="20"/>
              </w:rPr>
            </w:pPr>
          </w:p>
        </w:tc>
        <w:tc>
          <w:tcPr>
            <w:tcW w:w="1080" w:type="dxa"/>
          </w:tcPr>
          <w:p w14:paraId="515416AB" w14:textId="77777777" w:rsidR="0061524D" w:rsidRPr="00283A38" w:rsidRDefault="0061524D" w:rsidP="00F64A6F">
            <w:pPr>
              <w:jc w:val="center"/>
              <w:rPr>
                <w:rFonts w:cstheme="minorHAnsi"/>
                <w:szCs w:val="20"/>
              </w:rPr>
            </w:pPr>
          </w:p>
        </w:tc>
        <w:tc>
          <w:tcPr>
            <w:tcW w:w="990" w:type="dxa"/>
          </w:tcPr>
          <w:p w14:paraId="21F68E37" w14:textId="77777777" w:rsidR="0061524D" w:rsidRPr="00283A38" w:rsidRDefault="0061524D" w:rsidP="00F64A6F">
            <w:pPr>
              <w:jc w:val="center"/>
              <w:rPr>
                <w:rFonts w:cstheme="minorHAnsi"/>
                <w:szCs w:val="20"/>
              </w:rPr>
            </w:pPr>
          </w:p>
        </w:tc>
        <w:tc>
          <w:tcPr>
            <w:tcW w:w="990" w:type="dxa"/>
          </w:tcPr>
          <w:p w14:paraId="0ABAA3A2" w14:textId="77777777" w:rsidR="0061524D" w:rsidRPr="00283A38" w:rsidRDefault="0061524D" w:rsidP="00F64A6F">
            <w:pPr>
              <w:jc w:val="center"/>
              <w:rPr>
                <w:rFonts w:cstheme="minorHAnsi"/>
                <w:szCs w:val="20"/>
              </w:rPr>
            </w:pPr>
          </w:p>
        </w:tc>
        <w:tc>
          <w:tcPr>
            <w:tcW w:w="1103" w:type="dxa"/>
          </w:tcPr>
          <w:p w14:paraId="3524348D"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D99DA4D" w14:textId="77777777" w:rsidR="0061524D" w:rsidRPr="00283A38" w:rsidRDefault="0061524D" w:rsidP="00F64A6F">
            <w:pPr>
              <w:jc w:val="center"/>
              <w:rPr>
                <w:rFonts w:cstheme="minorHAnsi"/>
                <w:szCs w:val="20"/>
              </w:rPr>
            </w:pPr>
          </w:p>
        </w:tc>
      </w:tr>
      <w:tr w:rsidR="0061524D" w:rsidRPr="00283A38" w14:paraId="2B0F2E21" w14:textId="415CC546" w:rsidTr="0061524D">
        <w:tc>
          <w:tcPr>
            <w:tcW w:w="1255" w:type="dxa"/>
          </w:tcPr>
          <w:p w14:paraId="3F2A1520" w14:textId="77777777" w:rsidR="0061524D" w:rsidRDefault="0061524D" w:rsidP="00F64A6F">
            <w:pPr>
              <w:jc w:val="center"/>
              <w:rPr>
                <w:szCs w:val="20"/>
              </w:rPr>
            </w:pPr>
            <w:r>
              <w:rPr>
                <w:szCs w:val="20"/>
              </w:rPr>
              <w:lastRenderedPageBreak/>
              <w:t>3000</w:t>
            </w:r>
            <w:r w:rsidRPr="00BE4128">
              <w:rPr>
                <w:szCs w:val="20"/>
              </w:rPr>
              <w:t>_</w:t>
            </w:r>
            <w:r>
              <w:rPr>
                <w:szCs w:val="20"/>
              </w:rPr>
              <w:t>06</w:t>
            </w:r>
          </w:p>
        </w:tc>
        <w:tc>
          <w:tcPr>
            <w:tcW w:w="990" w:type="dxa"/>
          </w:tcPr>
          <w:p w14:paraId="4C794AF6" w14:textId="77777777" w:rsidR="0061524D" w:rsidRPr="00283A38" w:rsidRDefault="0061524D" w:rsidP="00F64A6F">
            <w:pPr>
              <w:jc w:val="center"/>
              <w:rPr>
                <w:rFonts w:cstheme="minorHAnsi"/>
                <w:szCs w:val="20"/>
              </w:rPr>
            </w:pPr>
          </w:p>
        </w:tc>
        <w:tc>
          <w:tcPr>
            <w:tcW w:w="990" w:type="dxa"/>
          </w:tcPr>
          <w:p w14:paraId="643D8D24" w14:textId="77777777" w:rsidR="0061524D" w:rsidRPr="00487927" w:rsidRDefault="0061524D" w:rsidP="00F64A6F">
            <w:pPr>
              <w:jc w:val="center"/>
              <w:rPr>
                <w:rFonts w:cstheme="minorHAnsi"/>
                <w:szCs w:val="20"/>
              </w:rPr>
            </w:pPr>
          </w:p>
        </w:tc>
        <w:tc>
          <w:tcPr>
            <w:tcW w:w="990" w:type="dxa"/>
          </w:tcPr>
          <w:p w14:paraId="285C8CC0" w14:textId="77777777" w:rsidR="0061524D" w:rsidRPr="00487927" w:rsidRDefault="0061524D" w:rsidP="00F64A6F">
            <w:pPr>
              <w:jc w:val="center"/>
              <w:rPr>
                <w:rFonts w:cstheme="minorHAnsi"/>
                <w:szCs w:val="20"/>
              </w:rPr>
            </w:pPr>
          </w:p>
        </w:tc>
        <w:tc>
          <w:tcPr>
            <w:tcW w:w="990" w:type="dxa"/>
          </w:tcPr>
          <w:p w14:paraId="01906018" w14:textId="77777777" w:rsidR="0061524D" w:rsidRPr="00487927" w:rsidRDefault="0061524D" w:rsidP="00F64A6F">
            <w:pPr>
              <w:jc w:val="center"/>
              <w:rPr>
                <w:rFonts w:cstheme="minorHAnsi"/>
                <w:szCs w:val="20"/>
              </w:rPr>
            </w:pPr>
          </w:p>
        </w:tc>
        <w:tc>
          <w:tcPr>
            <w:tcW w:w="990" w:type="dxa"/>
          </w:tcPr>
          <w:p w14:paraId="1AC330FE" w14:textId="77777777" w:rsidR="0061524D" w:rsidRPr="00487927" w:rsidRDefault="0061524D" w:rsidP="00F64A6F">
            <w:pPr>
              <w:jc w:val="center"/>
              <w:rPr>
                <w:rFonts w:cstheme="minorHAnsi"/>
                <w:szCs w:val="20"/>
              </w:rPr>
            </w:pPr>
          </w:p>
        </w:tc>
        <w:tc>
          <w:tcPr>
            <w:tcW w:w="990" w:type="dxa"/>
          </w:tcPr>
          <w:p w14:paraId="4D3B438F" w14:textId="77777777" w:rsidR="0061524D" w:rsidRPr="00487927" w:rsidRDefault="0061524D" w:rsidP="00F64A6F">
            <w:pPr>
              <w:jc w:val="center"/>
              <w:rPr>
                <w:rFonts w:cstheme="minorHAnsi"/>
                <w:szCs w:val="20"/>
              </w:rPr>
            </w:pPr>
          </w:p>
        </w:tc>
        <w:tc>
          <w:tcPr>
            <w:tcW w:w="1080" w:type="dxa"/>
          </w:tcPr>
          <w:p w14:paraId="759BAEA2" w14:textId="77777777" w:rsidR="0061524D" w:rsidRPr="00283A38" w:rsidRDefault="0061524D" w:rsidP="00F64A6F">
            <w:pPr>
              <w:jc w:val="center"/>
              <w:rPr>
                <w:rFonts w:cstheme="minorHAnsi"/>
                <w:szCs w:val="20"/>
              </w:rPr>
            </w:pPr>
          </w:p>
        </w:tc>
        <w:tc>
          <w:tcPr>
            <w:tcW w:w="990" w:type="dxa"/>
          </w:tcPr>
          <w:p w14:paraId="708771BD" w14:textId="77777777" w:rsidR="0061524D" w:rsidRPr="00283A38" w:rsidRDefault="0061524D" w:rsidP="00F64A6F">
            <w:pPr>
              <w:jc w:val="center"/>
              <w:rPr>
                <w:rFonts w:cstheme="minorHAnsi"/>
                <w:szCs w:val="20"/>
              </w:rPr>
            </w:pPr>
          </w:p>
        </w:tc>
        <w:tc>
          <w:tcPr>
            <w:tcW w:w="990" w:type="dxa"/>
          </w:tcPr>
          <w:p w14:paraId="1723474A" w14:textId="77777777" w:rsidR="0061524D" w:rsidRPr="00283A38" w:rsidRDefault="0061524D" w:rsidP="00F64A6F">
            <w:pPr>
              <w:jc w:val="center"/>
              <w:rPr>
                <w:rFonts w:cstheme="minorHAnsi"/>
                <w:szCs w:val="20"/>
              </w:rPr>
            </w:pPr>
          </w:p>
        </w:tc>
        <w:tc>
          <w:tcPr>
            <w:tcW w:w="1103" w:type="dxa"/>
          </w:tcPr>
          <w:p w14:paraId="3F729D73"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F08E8B8" w14:textId="77777777" w:rsidR="0061524D" w:rsidRPr="00283A38" w:rsidRDefault="0061524D" w:rsidP="00F64A6F">
            <w:pPr>
              <w:jc w:val="center"/>
              <w:rPr>
                <w:rFonts w:cstheme="minorHAnsi"/>
                <w:szCs w:val="20"/>
              </w:rPr>
            </w:pPr>
          </w:p>
        </w:tc>
      </w:tr>
      <w:tr w:rsidR="0061524D" w:rsidRPr="00283A38" w14:paraId="66902E8D" w14:textId="27788E2B" w:rsidTr="0061524D">
        <w:tc>
          <w:tcPr>
            <w:tcW w:w="1255" w:type="dxa"/>
          </w:tcPr>
          <w:p w14:paraId="00696A4E" w14:textId="77777777" w:rsidR="0061524D" w:rsidRDefault="0061524D" w:rsidP="00F64A6F">
            <w:pPr>
              <w:jc w:val="center"/>
              <w:rPr>
                <w:szCs w:val="20"/>
              </w:rPr>
            </w:pPr>
            <w:r>
              <w:rPr>
                <w:szCs w:val="20"/>
              </w:rPr>
              <w:t>3000_07</w:t>
            </w:r>
          </w:p>
        </w:tc>
        <w:tc>
          <w:tcPr>
            <w:tcW w:w="990" w:type="dxa"/>
          </w:tcPr>
          <w:p w14:paraId="671FDC4B" w14:textId="77777777" w:rsidR="0061524D" w:rsidRPr="00283A38" w:rsidRDefault="0061524D" w:rsidP="00F64A6F">
            <w:pPr>
              <w:jc w:val="center"/>
              <w:rPr>
                <w:rFonts w:cstheme="minorHAnsi"/>
                <w:szCs w:val="20"/>
              </w:rPr>
            </w:pPr>
          </w:p>
        </w:tc>
        <w:tc>
          <w:tcPr>
            <w:tcW w:w="990" w:type="dxa"/>
          </w:tcPr>
          <w:p w14:paraId="4C531EA9" w14:textId="77777777" w:rsidR="0061524D" w:rsidRPr="00487927" w:rsidRDefault="0061524D" w:rsidP="00F64A6F">
            <w:pPr>
              <w:jc w:val="center"/>
              <w:rPr>
                <w:rFonts w:cstheme="minorHAnsi"/>
                <w:szCs w:val="20"/>
              </w:rPr>
            </w:pPr>
          </w:p>
        </w:tc>
        <w:tc>
          <w:tcPr>
            <w:tcW w:w="990" w:type="dxa"/>
          </w:tcPr>
          <w:p w14:paraId="2BCC1376" w14:textId="77777777" w:rsidR="0061524D" w:rsidRPr="00487927" w:rsidRDefault="0061524D" w:rsidP="00F64A6F">
            <w:pPr>
              <w:jc w:val="center"/>
              <w:rPr>
                <w:rFonts w:cstheme="minorHAnsi"/>
                <w:szCs w:val="20"/>
              </w:rPr>
            </w:pPr>
          </w:p>
        </w:tc>
        <w:tc>
          <w:tcPr>
            <w:tcW w:w="990" w:type="dxa"/>
          </w:tcPr>
          <w:p w14:paraId="4F135615" w14:textId="77777777" w:rsidR="0061524D" w:rsidRPr="00487927" w:rsidRDefault="0061524D" w:rsidP="00F64A6F">
            <w:pPr>
              <w:jc w:val="center"/>
              <w:rPr>
                <w:rFonts w:cstheme="minorHAnsi"/>
                <w:szCs w:val="20"/>
              </w:rPr>
            </w:pPr>
          </w:p>
        </w:tc>
        <w:tc>
          <w:tcPr>
            <w:tcW w:w="990" w:type="dxa"/>
          </w:tcPr>
          <w:p w14:paraId="33DA30A8" w14:textId="77777777" w:rsidR="0061524D" w:rsidRPr="00487927" w:rsidRDefault="0061524D" w:rsidP="00F64A6F">
            <w:pPr>
              <w:jc w:val="center"/>
              <w:rPr>
                <w:rFonts w:cstheme="minorHAnsi"/>
                <w:szCs w:val="20"/>
              </w:rPr>
            </w:pPr>
          </w:p>
        </w:tc>
        <w:tc>
          <w:tcPr>
            <w:tcW w:w="990" w:type="dxa"/>
          </w:tcPr>
          <w:p w14:paraId="54896C61" w14:textId="77777777" w:rsidR="0061524D" w:rsidRPr="00487927" w:rsidRDefault="0061524D" w:rsidP="00F64A6F">
            <w:pPr>
              <w:jc w:val="center"/>
              <w:rPr>
                <w:rFonts w:cstheme="minorHAnsi"/>
                <w:szCs w:val="20"/>
              </w:rPr>
            </w:pPr>
          </w:p>
        </w:tc>
        <w:tc>
          <w:tcPr>
            <w:tcW w:w="1080" w:type="dxa"/>
          </w:tcPr>
          <w:p w14:paraId="370FACCA" w14:textId="77777777" w:rsidR="0061524D" w:rsidRPr="00283A38" w:rsidRDefault="0061524D" w:rsidP="00F64A6F">
            <w:pPr>
              <w:jc w:val="center"/>
              <w:rPr>
                <w:rFonts w:cstheme="minorHAnsi"/>
                <w:szCs w:val="20"/>
              </w:rPr>
            </w:pPr>
          </w:p>
        </w:tc>
        <w:tc>
          <w:tcPr>
            <w:tcW w:w="990" w:type="dxa"/>
          </w:tcPr>
          <w:p w14:paraId="6F649C45" w14:textId="77777777" w:rsidR="0061524D" w:rsidRPr="00283A38" w:rsidRDefault="0061524D" w:rsidP="00F64A6F">
            <w:pPr>
              <w:jc w:val="center"/>
              <w:rPr>
                <w:rFonts w:cstheme="minorHAnsi"/>
                <w:szCs w:val="20"/>
              </w:rPr>
            </w:pPr>
          </w:p>
        </w:tc>
        <w:tc>
          <w:tcPr>
            <w:tcW w:w="990" w:type="dxa"/>
          </w:tcPr>
          <w:p w14:paraId="01CBE993" w14:textId="77777777" w:rsidR="0061524D" w:rsidRPr="00283A38" w:rsidRDefault="0061524D" w:rsidP="00F64A6F">
            <w:pPr>
              <w:jc w:val="center"/>
              <w:rPr>
                <w:rFonts w:cstheme="minorHAnsi"/>
                <w:szCs w:val="20"/>
              </w:rPr>
            </w:pPr>
          </w:p>
        </w:tc>
        <w:tc>
          <w:tcPr>
            <w:tcW w:w="1103" w:type="dxa"/>
          </w:tcPr>
          <w:p w14:paraId="06CC4C1A"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56F2BE3E" w14:textId="77777777" w:rsidR="0061524D" w:rsidRPr="00283A38" w:rsidRDefault="0061524D" w:rsidP="00F64A6F">
            <w:pPr>
              <w:jc w:val="center"/>
              <w:rPr>
                <w:rFonts w:cstheme="minorHAnsi"/>
                <w:szCs w:val="20"/>
              </w:rPr>
            </w:pPr>
          </w:p>
        </w:tc>
      </w:tr>
      <w:tr w:rsidR="0061524D" w:rsidRPr="00283A38" w14:paraId="46AAF5FF" w14:textId="29993A38" w:rsidTr="0061524D">
        <w:tc>
          <w:tcPr>
            <w:tcW w:w="1255" w:type="dxa"/>
          </w:tcPr>
          <w:p w14:paraId="4456D565" w14:textId="77777777" w:rsidR="0061524D" w:rsidRDefault="0061524D" w:rsidP="00F64A6F">
            <w:pPr>
              <w:jc w:val="center"/>
              <w:rPr>
                <w:szCs w:val="20"/>
              </w:rPr>
            </w:pPr>
            <w:r>
              <w:rPr>
                <w:szCs w:val="20"/>
              </w:rPr>
              <w:t>3000_08</w:t>
            </w:r>
          </w:p>
        </w:tc>
        <w:tc>
          <w:tcPr>
            <w:tcW w:w="990" w:type="dxa"/>
          </w:tcPr>
          <w:p w14:paraId="524549C0" w14:textId="77777777" w:rsidR="0061524D" w:rsidRPr="00283A38" w:rsidRDefault="0061524D" w:rsidP="00F64A6F">
            <w:pPr>
              <w:jc w:val="center"/>
              <w:rPr>
                <w:rFonts w:cstheme="minorHAnsi"/>
                <w:szCs w:val="20"/>
              </w:rPr>
            </w:pPr>
          </w:p>
        </w:tc>
        <w:tc>
          <w:tcPr>
            <w:tcW w:w="990" w:type="dxa"/>
          </w:tcPr>
          <w:p w14:paraId="472B1E38" w14:textId="77777777" w:rsidR="0061524D" w:rsidRPr="00487927" w:rsidRDefault="0061524D" w:rsidP="00F64A6F">
            <w:pPr>
              <w:jc w:val="center"/>
              <w:rPr>
                <w:rFonts w:cstheme="minorHAnsi"/>
                <w:szCs w:val="20"/>
              </w:rPr>
            </w:pPr>
          </w:p>
        </w:tc>
        <w:tc>
          <w:tcPr>
            <w:tcW w:w="990" w:type="dxa"/>
          </w:tcPr>
          <w:p w14:paraId="5C333185" w14:textId="77777777" w:rsidR="0061524D" w:rsidRPr="00487927" w:rsidRDefault="0061524D" w:rsidP="00F64A6F">
            <w:pPr>
              <w:jc w:val="center"/>
              <w:rPr>
                <w:rFonts w:cstheme="minorHAnsi"/>
                <w:szCs w:val="20"/>
              </w:rPr>
            </w:pPr>
          </w:p>
        </w:tc>
        <w:tc>
          <w:tcPr>
            <w:tcW w:w="990" w:type="dxa"/>
          </w:tcPr>
          <w:p w14:paraId="32FF99BA" w14:textId="77777777" w:rsidR="0061524D" w:rsidRPr="00487927" w:rsidRDefault="0061524D" w:rsidP="00F64A6F">
            <w:pPr>
              <w:jc w:val="center"/>
              <w:rPr>
                <w:rFonts w:cstheme="minorHAnsi"/>
                <w:szCs w:val="20"/>
              </w:rPr>
            </w:pPr>
          </w:p>
        </w:tc>
        <w:tc>
          <w:tcPr>
            <w:tcW w:w="990" w:type="dxa"/>
          </w:tcPr>
          <w:p w14:paraId="12B94951" w14:textId="77777777" w:rsidR="0061524D" w:rsidRPr="00487927" w:rsidRDefault="0061524D" w:rsidP="00F64A6F">
            <w:pPr>
              <w:jc w:val="center"/>
              <w:rPr>
                <w:rFonts w:cstheme="minorHAnsi"/>
                <w:szCs w:val="20"/>
              </w:rPr>
            </w:pPr>
          </w:p>
        </w:tc>
        <w:tc>
          <w:tcPr>
            <w:tcW w:w="990" w:type="dxa"/>
          </w:tcPr>
          <w:p w14:paraId="693E6C9C" w14:textId="77777777" w:rsidR="0061524D" w:rsidRPr="00487927" w:rsidRDefault="0061524D" w:rsidP="00F64A6F">
            <w:pPr>
              <w:jc w:val="center"/>
              <w:rPr>
                <w:rFonts w:cstheme="minorHAnsi"/>
                <w:szCs w:val="20"/>
              </w:rPr>
            </w:pPr>
          </w:p>
        </w:tc>
        <w:tc>
          <w:tcPr>
            <w:tcW w:w="1080" w:type="dxa"/>
          </w:tcPr>
          <w:p w14:paraId="1AD981C1" w14:textId="77777777" w:rsidR="0061524D" w:rsidRPr="00283A38" w:rsidRDefault="0061524D" w:rsidP="00F64A6F">
            <w:pPr>
              <w:jc w:val="center"/>
              <w:rPr>
                <w:rFonts w:cstheme="minorHAnsi"/>
                <w:szCs w:val="20"/>
              </w:rPr>
            </w:pPr>
          </w:p>
        </w:tc>
        <w:tc>
          <w:tcPr>
            <w:tcW w:w="990" w:type="dxa"/>
          </w:tcPr>
          <w:p w14:paraId="25537DDD" w14:textId="77777777" w:rsidR="0061524D" w:rsidRPr="00283A38" w:rsidRDefault="0061524D" w:rsidP="00F64A6F">
            <w:pPr>
              <w:jc w:val="center"/>
              <w:rPr>
                <w:rFonts w:cstheme="minorHAnsi"/>
                <w:szCs w:val="20"/>
              </w:rPr>
            </w:pPr>
          </w:p>
        </w:tc>
        <w:tc>
          <w:tcPr>
            <w:tcW w:w="990" w:type="dxa"/>
          </w:tcPr>
          <w:p w14:paraId="0F105C55" w14:textId="77777777" w:rsidR="0061524D" w:rsidRPr="00283A38" w:rsidRDefault="0061524D" w:rsidP="00F64A6F">
            <w:pPr>
              <w:jc w:val="center"/>
              <w:rPr>
                <w:rFonts w:cstheme="minorHAnsi"/>
                <w:szCs w:val="20"/>
              </w:rPr>
            </w:pPr>
          </w:p>
        </w:tc>
        <w:tc>
          <w:tcPr>
            <w:tcW w:w="1103" w:type="dxa"/>
          </w:tcPr>
          <w:p w14:paraId="01B2E294"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65B4743" w14:textId="77777777" w:rsidR="0061524D" w:rsidRPr="00283A38" w:rsidRDefault="0061524D" w:rsidP="00F64A6F">
            <w:pPr>
              <w:jc w:val="center"/>
              <w:rPr>
                <w:rFonts w:cstheme="minorHAnsi"/>
                <w:szCs w:val="20"/>
              </w:rPr>
            </w:pPr>
          </w:p>
        </w:tc>
      </w:tr>
      <w:tr w:rsidR="0061524D" w:rsidRPr="00283A38" w14:paraId="5F44CF5E" w14:textId="3EE11C43" w:rsidTr="0061524D">
        <w:tc>
          <w:tcPr>
            <w:tcW w:w="1255" w:type="dxa"/>
          </w:tcPr>
          <w:p w14:paraId="27AC1441" w14:textId="77777777" w:rsidR="0061524D" w:rsidRDefault="0061524D" w:rsidP="00F64A6F">
            <w:pPr>
              <w:jc w:val="center"/>
              <w:rPr>
                <w:szCs w:val="20"/>
              </w:rPr>
            </w:pPr>
            <w:r>
              <w:rPr>
                <w:szCs w:val="20"/>
              </w:rPr>
              <w:t>3000_07</w:t>
            </w:r>
          </w:p>
        </w:tc>
        <w:tc>
          <w:tcPr>
            <w:tcW w:w="990" w:type="dxa"/>
          </w:tcPr>
          <w:p w14:paraId="0F91B937" w14:textId="77777777" w:rsidR="0061524D" w:rsidRPr="00283A38" w:rsidRDefault="0061524D" w:rsidP="00F64A6F">
            <w:pPr>
              <w:jc w:val="center"/>
              <w:rPr>
                <w:rFonts w:cstheme="minorHAnsi"/>
                <w:szCs w:val="20"/>
              </w:rPr>
            </w:pPr>
          </w:p>
        </w:tc>
        <w:tc>
          <w:tcPr>
            <w:tcW w:w="990" w:type="dxa"/>
          </w:tcPr>
          <w:p w14:paraId="647B1DEA" w14:textId="77777777" w:rsidR="0061524D" w:rsidRPr="00487927" w:rsidRDefault="0061524D" w:rsidP="00F64A6F">
            <w:pPr>
              <w:jc w:val="center"/>
              <w:rPr>
                <w:rFonts w:cstheme="minorHAnsi"/>
                <w:szCs w:val="20"/>
              </w:rPr>
            </w:pPr>
          </w:p>
        </w:tc>
        <w:tc>
          <w:tcPr>
            <w:tcW w:w="990" w:type="dxa"/>
          </w:tcPr>
          <w:p w14:paraId="623776EB" w14:textId="77777777" w:rsidR="0061524D" w:rsidRPr="00487927" w:rsidRDefault="0061524D" w:rsidP="00F64A6F">
            <w:pPr>
              <w:jc w:val="center"/>
              <w:rPr>
                <w:rFonts w:cstheme="minorHAnsi"/>
                <w:szCs w:val="20"/>
              </w:rPr>
            </w:pPr>
          </w:p>
        </w:tc>
        <w:tc>
          <w:tcPr>
            <w:tcW w:w="990" w:type="dxa"/>
          </w:tcPr>
          <w:p w14:paraId="04D9F835" w14:textId="77777777" w:rsidR="0061524D" w:rsidRPr="00487927" w:rsidRDefault="0061524D" w:rsidP="00F64A6F">
            <w:pPr>
              <w:jc w:val="center"/>
              <w:rPr>
                <w:rFonts w:cstheme="minorHAnsi"/>
                <w:szCs w:val="20"/>
              </w:rPr>
            </w:pPr>
          </w:p>
        </w:tc>
        <w:tc>
          <w:tcPr>
            <w:tcW w:w="990" w:type="dxa"/>
          </w:tcPr>
          <w:p w14:paraId="3913ACC5" w14:textId="77777777" w:rsidR="0061524D" w:rsidRPr="00487927" w:rsidRDefault="0061524D" w:rsidP="00F64A6F">
            <w:pPr>
              <w:jc w:val="center"/>
              <w:rPr>
                <w:rFonts w:cstheme="minorHAnsi"/>
                <w:szCs w:val="20"/>
              </w:rPr>
            </w:pPr>
          </w:p>
        </w:tc>
        <w:tc>
          <w:tcPr>
            <w:tcW w:w="990" w:type="dxa"/>
          </w:tcPr>
          <w:p w14:paraId="42D7DF27" w14:textId="77777777" w:rsidR="0061524D" w:rsidRPr="00487927" w:rsidRDefault="0061524D" w:rsidP="00F64A6F">
            <w:pPr>
              <w:jc w:val="center"/>
              <w:rPr>
                <w:rFonts w:cstheme="minorHAnsi"/>
                <w:szCs w:val="20"/>
              </w:rPr>
            </w:pPr>
          </w:p>
        </w:tc>
        <w:tc>
          <w:tcPr>
            <w:tcW w:w="1080" w:type="dxa"/>
          </w:tcPr>
          <w:p w14:paraId="6E98AFFC" w14:textId="77777777" w:rsidR="0061524D" w:rsidRPr="00283A38" w:rsidRDefault="0061524D" w:rsidP="00F64A6F">
            <w:pPr>
              <w:jc w:val="center"/>
              <w:rPr>
                <w:rFonts w:cstheme="minorHAnsi"/>
                <w:szCs w:val="20"/>
              </w:rPr>
            </w:pPr>
          </w:p>
        </w:tc>
        <w:tc>
          <w:tcPr>
            <w:tcW w:w="990" w:type="dxa"/>
          </w:tcPr>
          <w:p w14:paraId="72A4480F" w14:textId="77777777" w:rsidR="0061524D" w:rsidRPr="00283A38" w:rsidRDefault="0061524D" w:rsidP="00F64A6F">
            <w:pPr>
              <w:jc w:val="center"/>
              <w:rPr>
                <w:rFonts w:cstheme="minorHAnsi"/>
                <w:szCs w:val="20"/>
              </w:rPr>
            </w:pPr>
          </w:p>
        </w:tc>
        <w:tc>
          <w:tcPr>
            <w:tcW w:w="990" w:type="dxa"/>
          </w:tcPr>
          <w:p w14:paraId="236D6ED9" w14:textId="77777777" w:rsidR="0061524D" w:rsidRPr="00283A38" w:rsidRDefault="0061524D" w:rsidP="00F64A6F">
            <w:pPr>
              <w:jc w:val="center"/>
              <w:rPr>
                <w:rFonts w:cstheme="minorHAnsi"/>
                <w:szCs w:val="20"/>
              </w:rPr>
            </w:pPr>
          </w:p>
        </w:tc>
        <w:tc>
          <w:tcPr>
            <w:tcW w:w="1103" w:type="dxa"/>
          </w:tcPr>
          <w:p w14:paraId="38423700"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D05FB0C" w14:textId="77777777" w:rsidR="0061524D" w:rsidRPr="00D65767" w:rsidRDefault="0061524D" w:rsidP="00F64A6F">
            <w:pPr>
              <w:jc w:val="center"/>
              <w:rPr>
                <w:rFonts w:cstheme="minorHAnsi"/>
                <w:szCs w:val="20"/>
              </w:rPr>
            </w:pPr>
          </w:p>
        </w:tc>
      </w:tr>
      <w:tr w:rsidR="0061524D" w:rsidRPr="00283A38" w14:paraId="6375B6A6" w14:textId="3FC92352" w:rsidTr="0061524D">
        <w:tc>
          <w:tcPr>
            <w:tcW w:w="1255" w:type="dxa"/>
          </w:tcPr>
          <w:p w14:paraId="6DD43737" w14:textId="77777777" w:rsidR="0061524D" w:rsidRDefault="0061524D" w:rsidP="00F64A6F">
            <w:pPr>
              <w:jc w:val="center"/>
              <w:rPr>
                <w:szCs w:val="20"/>
              </w:rPr>
            </w:pPr>
            <w:r>
              <w:rPr>
                <w:szCs w:val="20"/>
              </w:rPr>
              <w:t>3000_09</w:t>
            </w:r>
          </w:p>
        </w:tc>
        <w:tc>
          <w:tcPr>
            <w:tcW w:w="990" w:type="dxa"/>
          </w:tcPr>
          <w:p w14:paraId="015732AB" w14:textId="77777777" w:rsidR="0061524D" w:rsidRPr="00283A38" w:rsidRDefault="0061524D" w:rsidP="00F64A6F">
            <w:pPr>
              <w:jc w:val="center"/>
              <w:rPr>
                <w:rFonts w:cstheme="minorHAnsi"/>
                <w:szCs w:val="20"/>
              </w:rPr>
            </w:pPr>
          </w:p>
        </w:tc>
        <w:tc>
          <w:tcPr>
            <w:tcW w:w="990" w:type="dxa"/>
          </w:tcPr>
          <w:p w14:paraId="093F7D00" w14:textId="77777777" w:rsidR="0061524D" w:rsidRPr="00487927" w:rsidRDefault="0061524D" w:rsidP="00F64A6F">
            <w:pPr>
              <w:jc w:val="center"/>
              <w:rPr>
                <w:rFonts w:cstheme="minorHAnsi"/>
                <w:szCs w:val="20"/>
              </w:rPr>
            </w:pPr>
          </w:p>
        </w:tc>
        <w:tc>
          <w:tcPr>
            <w:tcW w:w="990" w:type="dxa"/>
          </w:tcPr>
          <w:p w14:paraId="63AB294A" w14:textId="77777777" w:rsidR="0061524D" w:rsidRPr="00487927" w:rsidRDefault="0061524D" w:rsidP="00F64A6F">
            <w:pPr>
              <w:jc w:val="center"/>
              <w:rPr>
                <w:rFonts w:cstheme="minorHAnsi"/>
                <w:szCs w:val="20"/>
              </w:rPr>
            </w:pPr>
          </w:p>
        </w:tc>
        <w:tc>
          <w:tcPr>
            <w:tcW w:w="990" w:type="dxa"/>
          </w:tcPr>
          <w:p w14:paraId="385BDB61" w14:textId="77777777" w:rsidR="0061524D" w:rsidRPr="00487927" w:rsidRDefault="0061524D" w:rsidP="00F64A6F">
            <w:pPr>
              <w:jc w:val="center"/>
              <w:rPr>
                <w:rFonts w:cstheme="minorHAnsi"/>
                <w:szCs w:val="20"/>
              </w:rPr>
            </w:pPr>
          </w:p>
        </w:tc>
        <w:tc>
          <w:tcPr>
            <w:tcW w:w="990" w:type="dxa"/>
          </w:tcPr>
          <w:p w14:paraId="36FBF227" w14:textId="77777777" w:rsidR="0061524D" w:rsidRPr="00487927" w:rsidRDefault="0061524D" w:rsidP="00F64A6F">
            <w:pPr>
              <w:jc w:val="center"/>
              <w:rPr>
                <w:rFonts w:cstheme="minorHAnsi"/>
                <w:szCs w:val="20"/>
              </w:rPr>
            </w:pPr>
          </w:p>
        </w:tc>
        <w:tc>
          <w:tcPr>
            <w:tcW w:w="990" w:type="dxa"/>
          </w:tcPr>
          <w:p w14:paraId="7A859ACE" w14:textId="77777777" w:rsidR="0061524D" w:rsidRPr="00487927" w:rsidRDefault="0061524D" w:rsidP="00F64A6F">
            <w:pPr>
              <w:jc w:val="center"/>
              <w:rPr>
                <w:rFonts w:cstheme="minorHAnsi"/>
                <w:szCs w:val="20"/>
              </w:rPr>
            </w:pPr>
          </w:p>
        </w:tc>
        <w:tc>
          <w:tcPr>
            <w:tcW w:w="1080" w:type="dxa"/>
          </w:tcPr>
          <w:p w14:paraId="7290CC77" w14:textId="77777777" w:rsidR="0061524D" w:rsidRPr="00283A38" w:rsidRDefault="0061524D" w:rsidP="00F64A6F">
            <w:pPr>
              <w:jc w:val="center"/>
              <w:rPr>
                <w:rFonts w:cstheme="minorHAnsi"/>
                <w:szCs w:val="20"/>
              </w:rPr>
            </w:pPr>
          </w:p>
        </w:tc>
        <w:tc>
          <w:tcPr>
            <w:tcW w:w="990" w:type="dxa"/>
          </w:tcPr>
          <w:p w14:paraId="3800E658" w14:textId="77777777" w:rsidR="0061524D" w:rsidRPr="00283A38" w:rsidRDefault="0061524D" w:rsidP="00F64A6F">
            <w:pPr>
              <w:jc w:val="center"/>
              <w:rPr>
                <w:rFonts w:cstheme="minorHAnsi"/>
                <w:szCs w:val="20"/>
              </w:rPr>
            </w:pPr>
          </w:p>
        </w:tc>
        <w:tc>
          <w:tcPr>
            <w:tcW w:w="990" w:type="dxa"/>
          </w:tcPr>
          <w:p w14:paraId="15919437" w14:textId="77777777" w:rsidR="0061524D" w:rsidRPr="00283A38" w:rsidRDefault="0061524D" w:rsidP="00F64A6F">
            <w:pPr>
              <w:jc w:val="center"/>
              <w:rPr>
                <w:rFonts w:cstheme="minorHAnsi"/>
                <w:szCs w:val="20"/>
              </w:rPr>
            </w:pPr>
          </w:p>
        </w:tc>
        <w:tc>
          <w:tcPr>
            <w:tcW w:w="1103" w:type="dxa"/>
          </w:tcPr>
          <w:p w14:paraId="0CEFB815"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25CC833" w14:textId="77777777" w:rsidR="0061524D" w:rsidRPr="00D65767" w:rsidRDefault="0061524D" w:rsidP="00F64A6F">
            <w:pPr>
              <w:jc w:val="center"/>
              <w:rPr>
                <w:rFonts w:cstheme="minorHAnsi"/>
                <w:szCs w:val="20"/>
              </w:rPr>
            </w:pPr>
          </w:p>
        </w:tc>
      </w:tr>
      <w:tr w:rsidR="0061524D" w:rsidRPr="00283A38" w14:paraId="554B96D1" w14:textId="202936DE" w:rsidTr="0061524D">
        <w:tc>
          <w:tcPr>
            <w:tcW w:w="1255" w:type="dxa"/>
          </w:tcPr>
          <w:p w14:paraId="35ECE0E9" w14:textId="77777777" w:rsidR="0061524D" w:rsidRDefault="0061524D" w:rsidP="00F64A6F">
            <w:pPr>
              <w:jc w:val="center"/>
              <w:rPr>
                <w:szCs w:val="20"/>
              </w:rPr>
            </w:pPr>
            <w:r>
              <w:rPr>
                <w:szCs w:val="20"/>
              </w:rPr>
              <w:t>3000_10</w:t>
            </w:r>
          </w:p>
        </w:tc>
        <w:tc>
          <w:tcPr>
            <w:tcW w:w="990" w:type="dxa"/>
          </w:tcPr>
          <w:p w14:paraId="5B7D25FB" w14:textId="77777777" w:rsidR="0061524D" w:rsidRPr="00283A38" w:rsidRDefault="0061524D" w:rsidP="00F64A6F">
            <w:pPr>
              <w:jc w:val="center"/>
              <w:rPr>
                <w:rFonts w:cstheme="minorHAnsi"/>
                <w:szCs w:val="20"/>
              </w:rPr>
            </w:pPr>
          </w:p>
        </w:tc>
        <w:tc>
          <w:tcPr>
            <w:tcW w:w="990" w:type="dxa"/>
          </w:tcPr>
          <w:p w14:paraId="6B26F821" w14:textId="77777777" w:rsidR="0061524D" w:rsidRPr="00487927" w:rsidRDefault="0061524D" w:rsidP="00F64A6F">
            <w:pPr>
              <w:jc w:val="center"/>
              <w:rPr>
                <w:rFonts w:cstheme="minorHAnsi"/>
                <w:szCs w:val="20"/>
              </w:rPr>
            </w:pPr>
          </w:p>
        </w:tc>
        <w:tc>
          <w:tcPr>
            <w:tcW w:w="990" w:type="dxa"/>
          </w:tcPr>
          <w:p w14:paraId="510A040C" w14:textId="77777777" w:rsidR="0061524D" w:rsidRPr="00487927" w:rsidRDefault="0061524D" w:rsidP="00F64A6F">
            <w:pPr>
              <w:jc w:val="center"/>
              <w:rPr>
                <w:rFonts w:cstheme="minorHAnsi"/>
                <w:szCs w:val="20"/>
              </w:rPr>
            </w:pPr>
          </w:p>
        </w:tc>
        <w:tc>
          <w:tcPr>
            <w:tcW w:w="990" w:type="dxa"/>
          </w:tcPr>
          <w:p w14:paraId="084A1628" w14:textId="77777777" w:rsidR="0061524D" w:rsidRPr="00487927" w:rsidRDefault="0061524D" w:rsidP="00F64A6F">
            <w:pPr>
              <w:jc w:val="center"/>
              <w:rPr>
                <w:rFonts w:cstheme="minorHAnsi"/>
                <w:szCs w:val="20"/>
              </w:rPr>
            </w:pPr>
          </w:p>
        </w:tc>
        <w:tc>
          <w:tcPr>
            <w:tcW w:w="990" w:type="dxa"/>
          </w:tcPr>
          <w:p w14:paraId="1D40AF2F" w14:textId="77777777" w:rsidR="0061524D" w:rsidRPr="00487927" w:rsidRDefault="0061524D" w:rsidP="00F64A6F">
            <w:pPr>
              <w:jc w:val="center"/>
              <w:rPr>
                <w:rFonts w:cstheme="minorHAnsi"/>
                <w:szCs w:val="20"/>
              </w:rPr>
            </w:pPr>
          </w:p>
        </w:tc>
        <w:tc>
          <w:tcPr>
            <w:tcW w:w="990" w:type="dxa"/>
          </w:tcPr>
          <w:p w14:paraId="558D6FD2" w14:textId="77777777" w:rsidR="0061524D" w:rsidRPr="00487927" w:rsidRDefault="0061524D" w:rsidP="00F64A6F">
            <w:pPr>
              <w:jc w:val="center"/>
              <w:rPr>
                <w:rFonts w:cstheme="minorHAnsi"/>
                <w:szCs w:val="20"/>
              </w:rPr>
            </w:pPr>
          </w:p>
        </w:tc>
        <w:tc>
          <w:tcPr>
            <w:tcW w:w="1080" w:type="dxa"/>
          </w:tcPr>
          <w:p w14:paraId="2E07ABA6" w14:textId="77777777" w:rsidR="0061524D" w:rsidRPr="00283A38" w:rsidRDefault="0061524D" w:rsidP="00F64A6F">
            <w:pPr>
              <w:jc w:val="center"/>
              <w:rPr>
                <w:rFonts w:cstheme="minorHAnsi"/>
                <w:szCs w:val="20"/>
              </w:rPr>
            </w:pPr>
          </w:p>
        </w:tc>
        <w:tc>
          <w:tcPr>
            <w:tcW w:w="990" w:type="dxa"/>
          </w:tcPr>
          <w:p w14:paraId="7750C968" w14:textId="77777777" w:rsidR="0061524D" w:rsidRPr="00283A38" w:rsidRDefault="0061524D" w:rsidP="00F64A6F">
            <w:pPr>
              <w:jc w:val="center"/>
              <w:rPr>
                <w:rFonts w:cstheme="minorHAnsi"/>
                <w:szCs w:val="20"/>
              </w:rPr>
            </w:pPr>
          </w:p>
        </w:tc>
        <w:tc>
          <w:tcPr>
            <w:tcW w:w="990" w:type="dxa"/>
          </w:tcPr>
          <w:p w14:paraId="714B8D45" w14:textId="77777777" w:rsidR="0061524D" w:rsidRPr="00283A38" w:rsidRDefault="0061524D" w:rsidP="00F64A6F">
            <w:pPr>
              <w:jc w:val="center"/>
              <w:rPr>
                <w:rFonts w:cstheme="minorHAnsi"/>
                <w:szCs w:val="20"/>
              </w:rPr>
            </w:pPr>
          </w:p>
        </w:tc>
        <w:tc>
          <w:tcPr>
            <w:tcW w:w="1103" w:type="dxa"/>
          </w:tcPr>
          <w:p w14:paraId="7A777EE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2A9E5D" w14:textId="77777777" w:rsidR="0061524D" w:rsidRPr="00D65767" w:rsidRDefault="0061524D" w:rsidP="00F64A6F">
            <w:pPr>
              <w:jc w:val="center"/>
              <w:rPr>
                <w:rFonts w:cstheme="minorHAnsi"/>
                <w:szCs w:val="20"/>
              </w:rPr>
            </w:pPr>
          </w:p>
        </w:tc>
      </w:tr>
      <w:tr w:rsidR="0061524D" w:rsidRPr="00283A38" w14:paraId="59496DB8" w14:textId="4B75A087" w:rsidTr="0061524D">
        <w:tc>
          <w:tcPr>
            <w:tcW w:w="1255" w:type="dxa"/>
          </w:tcPr>
          <w:p w14:paraId="4FE5AD5C" w14:textId="77777777" w:rsidR="0061524D" w:rsidRDefault="0061524D" w:rsidP="00F64A6F">
            <w:pPr>
              <w:jc w:val="center"/>
              <w:rPr>
                <w:szCs w:val="20"/>
              </w:rPr>
            </w:pPr>
            <w:r>
              <w:rPr>
                <w:szCs w:val="20"/>
              </w:rPr>
              <w:t>3002_01</w:t>
            </w:r>
          </w:p>
        </w:tc>
        <w:tc>
          <w:tcPr>
            <w:tcW w:w="990" w:type="dxa"/>
          </w:tcPr>
          <w:p w14:paraId="39388FAB" w14:textId="77777777" w:rsidR="0061524D" w:rsidRPr="00283A38" w:rsidRDefault="0061524D" w:rsidP="00F64A6F">
            <w:pPr>
              <w:jc w:val="center"/>
              <w:rPr>
                <w:rFonts w:cstheme="minorHAnsi"/>
                <w:szCs w:val="20"/>
              </w:rPr>
            </w:pPr>
          </w:p>
        </w:tc>
        <w:tc>
          <w:tcPr>
            <w:tcW w:w="990" w:type="dxa"/>
          </w:tcPr>
          <w:p w14:paraId="49EC6684" w14:textId="77777777" w:rsidR="0061524D" w:rsidRPr="00487927" w:rsidRDefault="0061524D" w:rsidP="00F64A6F">
            <w:pPr>
              <w:jc w:val="center"/>
              <w:rPr>
                <w:rFonts w:cstheme="minorHAnsi"/>
                <w:szCs w:val="20"/>
              </w:rPr>
            </w:pPr>
          </w:p>
        </w:tc>
        <w:tc>
          <w:tcPr>
            <w:tcW w:w="990" w:type="dxa"/>
          </w:tcPr>
          <w:p w14:paraId="0D25B62A" w14:textId="77777777" w:rsidR="0061524D" w:rsidRPr="00487927" w:rsidRDefault="0061524D" w:rsidP="00F64A6F">
            <w:pPr>
              <w:jc w:val="center"/>
              <w:rPr>
                <w:rFonts w:cstheme="minorHAnsi"/>
                <w:szCs w:val="20"/>
              </w:rPr>
            </w:pPr>
          </w:p>
        </w:tc>
        <w:tc>
          <w:tcPr>
            <w:tcW w:w="990" w:type="dxa"/>
          </w:tcPr>
          <w:p w14:paraId="7ACA256C" w14:textId="77777777" w:rsidR="0061524D" w:rsidRPr="00487927" w:rsidRDefault="0061524D" w:rsidP="00F64A6F">
            <w:pPr>
              <w:jc w:val="center"/>
              <w:rPr>
                <w:rFonts w:cstheme="minorHAnsi"/>
                <w:szCs w:val="20"/>
              </w:rPr>
            </w:pPr>
          </w:p>
        </w:tc>
        <w:tc>
          <w:tcPr>
            <w:tcW w:w="990" w:type="dxa"/>
          </w:tcPr>
          <w:p w14:paraId="380A9AF8" w14:textId="77777777" w:rsidR="0061524D" w:rsidRPr="00487927" w:rsidRDefault="0061524D" w:rsidP="00F64A6F">
            <w:pPr>
              <w:jc w:val="center"/>
              <w:rPr>
                <w:rFonts w:cstheme="minorHAnsi"/>
                <w:szCs w:val="20"/>
              </w:rPr>
            </w:pPr>
          </w:p>
        </w:tc>
        <w:tc>
          <w:tcPr>
            <w:tcW w:w="990" w:type="dxa"/>
          </w:tcPr>
          <w:p w14:paraId="09E7E3F4" w14:textId="77777777" w:rsidR="0061524D" w:rsidRPr="00487927" w:rsidRDefault="0061524D" w:rsidP="00F64A6F">
            <w:pPr>
              <w:jc w:val="center"/>
              <w:rPr>
                <w:rFonts w:cstheme="minorHAnsi"/>
                <w:szCs w:val="20"/>
              </w:rPr>
            </w:pPr>
          </w:p>
        </w:tc>
        <w:tc>
          <w:tcPr>
            <w:tcW w:w="1080" w:type="dxa"/>
          </w:tcPr>
          <w:p w14:paraId="2020C289" w14:textId="77777777" w:rsidR="0061524D" w:rsidRPr="00283A38" w:rsidRDefault="0061524D" w:rsidP="00F64A6F">
            <w:pPr>
              <w:jc w:val="center"/>
              <w:rPr>
                <w:rFonts w:cstheme="minorHAnsi"/>
                <w:szCs w:val="20"/>
              </w:rPr>
            </w:pPr>
          </w:p>
        </w:tc>
        <w:tc>
          <w:tcPr>
            <w:tcW w:w="990" w:type="dxa"/>
          </w:tcPr>
          <w:p w14:paraId="23D3D2C5" w14:textId="77777777" w:rsidR="0061524D" w:rsidRPr="00283A38" w:rsidRDefault="0061524D" w:rsidP="00F64A6F">
            <w:pPr>
              <w:jc w:val="center"/>
              <w:rPr>
                <w:rFonts w:cstheme="minorHAnsi"/>
                <w:szCs w:val="20"/>
              </w:rPr>
            </w:pPr>
          </w:p>
        </w:tc>
        <w:tc>
          <w:tcPr>
            <w:tcW w:w="990" w:type="dxa"/>
          </w:tcPr>
          <w:p w14:paraId="1049909B" w14:textId="77777777" w:rsidR="0061524D" w:rsidRPr="00283A38" w:rsidRDefault="0061524D" w:rsidP="00F64A6F">
            <w:pPr>
              <w:jc w:val="center"/>
              <w:rPr>
                <w:rFonts w:cstheme="minorHAnsi"/>
                <w:szCs w:val="20"/>
              </w:rPr>
            </w:pPr>
          </w:p>
        </w:tc>
        <w:tc>
          <w:tcPr>
            <w:tcW w:w="1103" w:type="dxa"/>
          </w:tcPr>
          <w:p w14:paraId="713D574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7A9C4969" w14:textId="77777777" w:rsidR="0061524D" w:rsidRPr="00D65767" w:rsidRDefault="0061524D" w:rsidP="00F64A6F">
            <w:pPr>
              <w:jc w:val="center"/>
              <w:rPr>
                <w:rFonts w:cstheme="minorHAnsi"/>
                <w:szCs w:val="20"/>
              </w:rPr>
            </w:pPr>
          </w:p>
        </w:tc>
      </w:tr>
      <w:tr w:rsidR="0061524D" w:rsidRPr="00283A38" w14:paraId="218A842D" w14:textId="7A7EAB92" w:rsidTr="0061524D">
        <w:tc>
          <w:tcPr>
            <w:tcW w:w="1255" w:type="dxa"/>
          </w:tcPr>
          <w:p w14:paraId="710317AA" w14:textId="77777777" w:rsidR="0061524D" w:rsidRDefault="0061524D" w:rsidP="00F64A6F">
            <w:pPr>
              <w:jc w:val="center"/>
              <w:rPr>
                <w:szCs w:val="20"/>
              </w:rPr>
            </w:pPr>
            <w:r>
              <w:rPr>
                <w:szCs w:val="20"/>
              </w:rPr>
              <w:t>3002_02</w:t>
            </w:r>
          </w:p>
        </w:tc>
        <w:tc>
          <w:tcPr>
            <w:tcW w:w="990" w:type="dxa"/>
          </w:tcPr>
          <w:p w14:paraId="1EAFBD36" w14:textId="77777777" w:rsidR="0061524D" w:rsidRPr="00283A38" w:rsidRDefault="0061524D" w:rsidP="00F64A6F">
            <w:pPr>
              <w:jc w:val="center"/>
              <w:rPr>
                <w:rFonts w:cstheme="minorHAnsi"/>
                <w:szCs w:val="20"/>
              </w:rPr>
            </w:pPr>
          </w:p>
        </w:tc>
        <w:tc>
          <w:tcPr>
            <w:tcW w:w="990" w:type="dxa"/>
          </w:tcPr>
          <w:p w14:paraId="56FA7C2F" w14:textId="77777777" w:rsidR="0061524D" w:rsidRPr="00487927" w:rsidRDefault="0061524D" w:rsidP="00F64A6F">
            <w:pPr>
              <w:jc w:val="center"/>
              <w:rPr>
                <w:rFonts w:cstheme="minorHAnsi"/>
                <w:szCs w:val="20"/>
              </w:rPr>
            </w:pPr>
          </w:p>
        </w:tc>
        <w:tc>
          <w:tcPr>
            <w:tcW w:w="990" w:type="dxa"/>
          </w:tcPr>
          <w:p w14:paraId="627B006C" w14:textId="77777777" w:rsidR="0061524D" w:rsidRPr="00487927" w:rsidRDefault="0061524D" w:rsidP="00F64A6F">
            <w:pPr>
              <w:jc w:val="center"/>
              <w:rPr>
                <w:rFonts w:cstheme="minorHAnsi"/>
                <w:szCs w:val="20"/>
              </w:rPr>
            </w:pPr>
          </w:p>
        </w:tc>
        <w:tc>
          <w:tcPr>
            <w:tcW w:w="990" w:type="dxa"/>
          </w:tcPr>
          <w:p w14:paraId="23CC17E9" w14:textId="77777777" w:rsidR="0061524D" w:rsidRPr="00487927" w:rsidRDefault="0061524D" w:rsidP="00F64A6F">
            <w:pPr>
              <w:jc w:val="center"/>
              <w:rPr>
                <w:rFonts w:cstheme="minorHAnsi"/>
                <w:szCs w:val="20"/>
              </w:rPr>
            </w:pPr>
          </w:p>
        </w:tc>
        <w:tc>
          <w:tcPr>
            <w:tcW w:w="990" w:type="dxa"/>
          </w:tcPr>
          <w:p w14:paraId="67BE15F7" w14:textId="77777777" w:rsidR="0061524D" w:rsidRPr="00487927" w:rsidRDefault="0061524D" w:rsidP="00F64A6F">
            <w:pPr>
              <w:jc w:val="center"/>
              <w:rPr>
                <w:rFonts w:cstheme="minorHAnsi"/>
                <w:szCs w:val="20"/>
              </w:rPr>
            </w:pPr>
          </w:p>
        </w:tc>
        <w:tc>
          <w:tcPr>
            <w:tcW w:w="990" w:type="dxa"/>
          </w:tcPr>
          <w:p w14:paraId="025D9A26" w14:textId="77777777" w:rsidR="0061524D" w:rsidRPr="00487927" w:rsidRDefault="0061524D" w:rsidP="00F64A6F">
            <w:pPr>
              <w:jc w:val="center"/>
              <w:rPr>
                <w:rFonts w:cstheme="minorHAnsi"/>
                <w:szCs w:val="20"/>
              </w:rPr>
            </w:pPr>
          </w:p>
        </w:tc>
        <w:tc>
          <w:tcPr>
            <w:tcW w:w="1080" w:type="dxa"/>
          </w:tcPr>
          <w:p w14:paraId="5BEF491E" w14:textId="77777777" w:rsidR="0061524D" w:rsidRPr="00283A38" w:rsidRDefault="0061524D" w:rsidP="00F64A6F">
            <w:pPr>
              <w:jc w:val="center"/>
              <w:rPr>
                <w:rFonts w:cstheme="minorHAnsi"/>
                <w:szCs w:val="20"/>
              </w:rPr>
            </w:pPr>
          </w:p>
        </w:tc>
        <w:tc>
          <w:tcPr>
            <w:tcW w:w="990" w:type="dxa"/>
          </w:tcPr>
          <w:p w14:paraId="05D4EF47" w14:textId="77777777" w:rsidR="0061524D" w:rsidRPr="00283A38" w:rsidRDefault="0061524D" w:rsidP="00F64A6F">
            <w:pPr>
              <w:jc w:val="center"/>
              <w:rPr>
                <w:rFonts w:cstheme="minorHAnsi"/>
                <w:szCs w:val="20"/>
              </w:rPr>
            </w:pPr>
          </w:p>
        </w:tc>
        <w:tc>
          <w:tcPr>
            <w:tcW w:w="990" w:type="dxa"/>
          </w:tcPr>
          <w:p w14:paraId="54EC2612" w14:textId="77777777" w:rsidR="0061524D" w:rsidRPr="00283A38" w:rsidRDefault="0061524D" w:rsidP="00F64A6F">
            <w:pPr>
              <w:jc w:val="center"/>
              <w:rPr>
                <w:rFonts w:cstheme="minorHAnsi"/>
                <w:szCs w:val="20"/>
              </w:rPr>
            </w:pPr>
          </w:p>
        </w:tc>
        <w:tc>
          <w:tcPr>
            <w:tcW w:w="1103" w:type="dxa"/>
          </w:tcPr>
          <w:p w14:paraId="027D71FC"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88EC4F" w14:textId="77777777" w:rsidR="0061524D" w:rsidRPr="00D65767" w:rsidRDefault="0061524D" w:rsidP="00F64A6F">
            <w:pPr>
              <w:jc w:val="center"/>
              <w:rPr>
                <w:rFonts w:cstheme="minorHAnsi"/>
                <w:szCs w:val="20"/>
              </w:rPr>
            </w:pPr>
          </w:p>
        </w:tc>
      </w:tr>
      <w:tr w:rsidR="0061524D" w:rsidRPr="00283A38" w14:paraId="5A06FBF9" w14:textId="051FC0C5" w:rsidTr="0061524D">
        <w:tc>
          <w:tcPr>
            <w:tcW w:w="1255" w:type="dxa"/>
          </w:tcPr>
          <w:p w14:paraId="59FD6B98" w14:textId="77777777" w:rsidR="0061524D" w:rsidRDefault="0061524D" w:rsidP="00F64A6F">
            <w:pPr>
              <w:jc w:val="center"/>
              <w:rPr>
                <w:szCs w:val="20"/>
              </w:rPr>
            </w:pPr>
            <w:r>
              <w:rPr>
                <w:szCs w:val="20"/>
              </w:rPr>
              <w:t>3002_03</w:t>
            </w:r>
          </w:p>
        </w:tc>
        <w:tc>
          <w:tcPr>
            <w:tcW w:w="990" w:type="dxa"/>
          </w:tcPr>
          <w:p w14:paraId="6A158E5E" w14:textId="77777777" w:rsidR="0061524D" w:rsidRPr="00283A38" w:rsidRDefault="0061524D" w:rsidP="00F64A6F">
            <w:pPr>
              <w:jc w:val="center"/>
              <w:rPr>
                <w:rFonts w:cstheme="minorHAnsi"/>
                <w:szCs w:val="20"/>
              </w:rPr>
            </w:pPr>
          </w:p>
        </w:tc>
        <w:tc>
          <w:tcPr>
            <w:tcW w:w="990" w:type="dxa"/>
          </w:tcPr>
          <w:p w14:paraId="5803986B" w14:textId="77777777" w:rsidR="0061524D" w:rsidRPr="00487927" w:rsidRDefault="0061524D" w:rsidP="00F64A6F">
            <w:pPr>
              <w:jc w:val="center"/>
              <w:rPr>
                <w:rFonts w:cstheme="minorHAnsi"/>
                <w:szCs w:val="20"/>
              </w:rPr>
            </w:pPr>
          </w:p>
        </w:tc>
        <w:tc>
          <w:tcPr>
            <w:tcW w:w="990" w:type="dxa"/>
          </w:tcPr>
          <w:p w14:paraId="1CFB2CC5" w14:textId="77777777" w:rsidR="0061524D" w:rsidRPr="00487927" w:rsidRDefault="0061524D" w:rsidP="00F64A6F">
            <w:pPr>
              <w:jc w:val="center"/>
              <w:rPr>
                <w:rFonts w:cstheme="minorHAnsi"/>
                <w:szCs w:val="20"/>
              </w:rPr>
            </w:pPr>
          </w:p>
        </w:tc>
        <w:tc>
          <w:tcPr>
            <w:tcW w:w="990" w:type="dxa"/>
          </w:tcPr>
          <w:p w14:paraId="6AF14A9F" w14:textId="77777777" w:rsidR="0061524D" w:rsidRPr="00487927" w:rsidRDefault="0061524D" w:rsidP="00F64A6F">
            <w:pPr>
              <w:jc w:val="center"/>
              <w:rPr>
                <w:rFonts w:cstheme="minorHAnsi"/>
                <w:szCs w:val="20"/>
              </w:rPr>
            </w:pPr>
          </w:p>
        </w:tc>
        <w:tc>
          <w:tcPr>
            <w:tcW w:w="990" w:type="dxa"/>
          </w:tcPr>
          <w:p w14:paraId="45C8936C" w14:textId="77777777" w:rsidR="0061524D" w:rsidRPr="00487927" w:rsidRDefault="0061524D" w:rsidP="00F64A6F">
            <w:pPr>
              <w:jc w:val="center"/>
              <w:rPr>
                <w:rFonts w:cstheme="minorHAnsi"/>
                <w:szCs w:val="20"/>
              </w:rPr>
            </w:pPr>
          </w:p>
        </w:tc>
        <w:tc>
          <w:tcPr>
            <w:tcW w:w="990" w:type="dxa"/>
          </w:tcPr>
          <w:p w14:paraId="3ACC722C" w14:textId="77777777" w:rsidR="0061524D" w:rsidRPr="00487927" w:rsidRDefault="0061524D" w:rsidP="00F64A6F">
            <w:pPr>
              <w:jc w:val="center"/>
              <w:rPr>
                <w:rFonts w:cstheme="minorHAnsi"/>
                <w:szCs w:val="20"/>
              </w:rPr>
            </w:pPr>
          </w:p>
        </w:tc>
        <w:tc>
          <w:tcPr>
            <w:tcW w:w="1080" w:type="dxa"/>
          </w:tcPr>
          <w:p w14:paraId="5044D6F4" w14:textId="77777777" w:rsidR="0061524D" w:rsidRPr="00283A38" w:rsidRDefault="0061524D" w:rsidP="00F64A6F">
            <w:pPr>
              <w:jc w:val="center"/>
              <w:rPr>
                <w:rFonts w:cstheme="minorHAnsi"/>
                <w:szCs w:val="20"/>
              </w:rPr>
            </w:pPr>
          </w:p>
        </w:tc>
        <w:tc>
          <w:tcPr>
            <w:tcW w:w="990" w:type="dxa"/>
          </w:tcPr>
          <w:p w14:paraId="7BF727BA" w14:textId="77777777" w:rsidR="0061524D" w:rsidRPr="00283A38" w:rsidRDefault="0061524D" w:rsidP="00F64A6F">
            <w:pPr>
              <w:jc w:val="center"/>
              <w:rPr>
                <w:rFonts w:cstheme="minorHAnsi"/>
                <w:szCs w:val="20"/>
              </w:rPr>
            </w:pPr>
          </w:p>
        </w:tc>
        <w:tc>
          <w:tcPr>
            <w:tcW w:w="990" w:type="dxa"/>
          </w:tcPr>
          <w:p w14:paraId="53BC09A6" w14:textId="77777777" w:rsidR="0061524D" w:rsidRPr="00283A38" w:rsidRDefault="0061524D" w:rsidP="00F64A6F">
            <w:pPr>
              <w:jc w:val="center"/>
              <w:rPr>
                <w:rFonts w:cstheme="minorHAnsi"/>
                <w:szCs w:val="20"/>
              </w:rPr>
            </w:pPr>
          </w:p>
        </w:tc>
        <w:tc>
          <w:tcPr>
            <w:tcW w:w="1103" w:type="dxa"/>
          </w:tcPr>
          <w:p w14:paraId="6FCB018A"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E32FB5E" w14:textId="77777777" w:rsidR="0061524D" w:rsidRPr="00D65767" w:rsidRDefault="0061524D" w:rsidP="00F64A6F">
            <w:pPr>
              <w:jc w:val="center"/>
              <w:rPr>
                <w:rFonts w:cstheme="minorHAnsi"/>
                <w:szCs w:val="20"/>
              </w:rPr>
            </w:pPr>
          </w:p>
        </w:tc>
      </w:tr>
      <w:tr w:rsidR="0061524D" w:rsidRPr="00283A38" w14:paraId="5D6C3C6E" w14:textId="3E0B671A" w:rsidTr="0061524D">
        <w:tc>
          <w:tcPr>
            <w:tcW w:w="1255" w:type="dxa"/>
          </w:tcPr>
          <w:p w14:paraId="58FD6E93" w14:textId="77777777" w:rsidR="0061524D" w:rsidRDefault="0061524D" w:rsidP="00F64A6F">
            <w:pPr>
              <w:jc w:val="center"/>
              <w:rPr>
                <w:szCs w:val="20"/>
              </w:rPr>
            </w:pPr>
            <w:r>
              <w:rPr>
                <w:szCs w:val="20"/>
              </w:rPr>
              <w:t>3004_01</w:t>
            </w:r>
          </w:p>
        </w:tc>
        <w:tc>
          <w:tcPr>
            <w:tcW w:w="990" w:type="dxa"/>
          </w:tcPr>
          <w:p w14:paraId="0D87E58E" w14:textId="77777777" w:rsidR="0061524D" w:rsidRPr="00283A38" w:rsidRDefault="0061524D" w:rsidP="00F64A6F">
            <w:pPr>
              <w:jc w:val="center"/>
              <w:rPr>
                <w:rFonts w:cstheme="minorHAnsi"/>
                <w:szCs w:val="20"/>
              </w:rPr>
            </w:pPr>
          </w:p>
        </w:tc>
        <w:tc>
          <w:tcPr>
            <w:tcW w:w="990" w:type="dxa"/>
          </w:tcPr>
          <w:p w14:paraId="317E3E7F" w14:textId="77777777" w:rsidR="0061524D" w:rsidRPr="00487927" w:rsidRDefault="0061524D" w:rsidP="00F64A6F">
            <w:pPr>
              <w:jc w:val="center"/>
              <w:rPr>
                <w:rFonts w:cstheme="minorHAnsi"/>
                <w:szCs w:val="20"/>
              </w:rPr>
            </w:pPr>
          </w:p>
        </w:tc>
        <w:tc>
          <w:tcPr>
            <w:tcW w:w="990" w:type="dxa"/>
          </w:tcPr>
          <w:p w14:paraId="533053AB" w14:textId="77777777" w:rsidR="0061524D" w:rsidRPr="00487927" w:rsidRDefault="0061524D" w:rsidP="00F64A6F">
            <w:pPr>
              <w:jc w:val="center"/>
              <w:rPr>
                <w:rFonts w:cstheme="minorHAnsi"/>
                <w:szCs w:val="20"/>
              </w:rPr>
            </w:pPr>
          </w:p>
        </w:tc>
        <w:tc>
          <w:tcPr>
            <w:tcW w:w="990" w:type="dxa"/>
          </w:tcPr>
          <w:p w14:paraId="0006B68B" w14:textId="77777777" w:rsidR="0061524D" w:rsidRPr="00487927" w:rsidRDefault="0061524D" w:rsidP="00F64A6F">
            <w:pPr>
              <w:jc w:val="center"/>
              <w:rPr>
                <w:rFonts w:cstheme="minorHAnsi"/>
                <w:szCs w:val="20"/>
              </w:rPr>
            </w:pPr>
          </w:p>
        </w:tc>
        <w:tc>
          <w:tcPr>
            <w:tcW w:w="990" w:type="dxa"/>
          </w:tcPr>
          <w:p w14:paraId="1C95A9CC" w14:textId="77777777" w:rsidR="0061524D" w:rsidRPr="00487927" w:rsidRDefault="0061524D" w:rsidP="00F64A6F">
            <w:pPr>
              <w:jc w:val="center"/>
              <w:rPr>
                <w:rFonts w:cstheme="minorHAnsi"/>
                <w:szCs w:val="20"/>
              </w:rPr>
            </w:pPr>
          </w:p>
        </w:tc>
        <w:tc>
          <w:tcPr>
            <w:tcW w:w="990" w:type="dxa"/>
          </w:tcPr>
          <w:p w14:paraId="349FAC89" w14:textId="77777777" w:rsidR="0061524D" w:rsidRPr="00487927" w:rsidRDefault="0061524D" w:rsidP="00F64A6F">
            <w:pPr>
              <w:jc w:val="center"/>
              <w:rPr>
                <w:rFonts w:cstheme="minorHAnsi"/>
                <w:szCs w:val="20"/>
              </w:rPr>
            </w:pPr>
          </w:p>
        </w:tc>
        <w:tc>
          <w:tcPr>
            <w:tcW w:w="1080" w:type="dxa"/>
          </w:tcPr>
          <w:p w14:paraId="6CAAD870" w14:textId="77777777" w:rsidR="0061524D" w:rsidRPr="00283A38" w:rsidRDefault="0061524D" w:rsidP="00F64A6F">
            <w:pPr>
              <w:jc w:val="center"/>
              <w:rPr>
                <w:rFonts w:cstheme="minorHAnsi"/>
                <w:szCs w:val="20"/>
              </w:rPr>
            </w:pPr>
          </w:p>
        </w:tc>
        <w:tc>
          <w:tcPr>
            <w:tcW w:w="990" w:type="dxa"/>
          </w:tcPr>
          <w:p w14:paraId="713E2444" w14:textId="77777777" w:rsidR="0061524D" w:rsidRPr="00283A38" w:rsidRDefault="0061524D" w:rsidP="00F64A6F">
            <w:pPr>
              <w:jc w:val="center"/>
              <w:rPr>
                <w:rFonts w:cstheme="minorHAnsi"/>
                <w:szCs w:val="20"/>
              </w:rPr>
            </w:pPr>
          </w:p>
        </w:tc>
        <w:tc>
          <w:tcPr>
            <w:tcW w:w="990" w:type="dxa"/>
          </w:tcPr>
          <w:p w14:paraId="78022DF9" w14:textId="77777777" w:rsidR="0061524D" w:rsidRPr="00283A38" w:rsidRDefault="0061524D" w:rsidP="00F64A6F">
            <w:pPr>
              <w:jc w:val="center"/>
              <w:rPr>
                <w:rFonts w:cstheme="minorHAnsi"/>
                <w:szCs w:val="20"/>
              </w:rPr>
            </w:pPr>
          </w:p>
        </w:tc>
        <w:tc>
          <w:tcPr>
            <w:tcW w:w="1103" w:type="dxa"/>
          </w:tcPr>
          <w:p w14:paraId="06AAB19B"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67F221E" w14:textId="77777777" w:rsidR="0061524D" w:rsidRPr="00D65767" w:rsidRDefault="0061524D" w:rsidP="00F64A6F">
            <w:pPr>
              <w:jc w:val="center"/>
              <w:rPr>
                <w:rFonts w:cstheme="minorHAnsi"/>
                <w:szCs w:val="20"/>
              </w:rPr>
            </w:pPr>
          </w:p>
        </w:tc>
      </w:tr>
      <w:tr w:rsidR="0061524D" w:rsidRPr="00283A38" w14:paraId="465F2469" w14:textId="3E5EF0ED" w:rsidTr="0061524D">
        <w:tc>
          <w:tcPr>
            <w:tcW w:w="1255" w:type="dxa"/>
          </w:tcPr>
          <w:p w14:paraId="1C573FD9" w14:textId="77777777" w:rsidR="0061524D" w:rsidRDefault="0061524D" w:rsidP="00F64A6F">
            <w:pPr>
              <w:jc w:val="center"/>
              <w:rPr>
                <w:szCs w:val="20"/>
              </w:rPr>
            </w:pPr>
            <w:r>
              <w:rPr>
                <w:szCs w:val="20"/>
              </w:rPr>
              <w:t>3004_02</w:t>
            </w:r>
          </w:p>
        </w:tc>
        <w:tc>
          <w:tcPr>
            <w:tcW w:w="990" w:type="dxa"/>
          </w:tcPr>
          <w:p w14:paraId="5A393349" w14:textId="77777777" w:rsidR="0061524D" w:rsidRPr="00283A38" w:rsidRDefault="0061524D" w:rsidP="00F64A6F">
            <w:pPr>
              <w:jc w:val="center"/>
              <w:rPr>
                <w:rFonts w:cstheme="minorHAnsi"/>
                <w:szCs w:val="20"/>
              </w:rPr>
            </w:pPr>
          </w:p>
        </w:tc>
        <w:tc>
          <w:tcPr>
            <w:tcW w:w="990" w:type="dxa"/>
          </w:tcPr>
          <w:p w14:paraId="5F714DFC" w14:textId="77777777" w:rsidR="0061524D" w:rsidRPr="00487927" w:rsidRDefault="0061524D" w:rsidP="00F64A6F">
            <w:pPr>
              <w:jc w:val="center"/>
              <w:rPr>
                <w:rFonts w:cstheme="minorHAnsi"/>
                <w:szCs w:val="20"/>
              </w:rPr>
            </w:pPr>
          </w:p>
        </w:tc>
        <w:tc>
          <w:tcPr>
            <w:tcW w:w="990" w:type="dxa"/>
          </w:tcPr>
          <w:p w14:paraId="18C9ADEB" w14:textId="77777777" w:rsidR="0061524D" w:rsidRPr="00487927" w:rsidRDefault="0061524D" w:rsidP="00F64A6F">
            <w:pPr>
              <w:jc w:val="center"/>
              <w:rPr>
                <w:rFonts w:cstheme="minorHAnsi"/>
                <w:szCs w:val="20"/>
              </w:rPr>
            </w:pPr>
          </w:p>
        </w:tc>
        <w:tc>
          <w:tcPr>
            <w:tcW w:w="990" w:type="dxa"/>
          </w:tcPr>
          <w:p w14:paraId="0C21BD08" w14:textId="77777777" w:rsidR="0061524D" w:rsidRPr="00487927" w:rsidRDefault="0061524D" w:rsidP="00F64A6F">
            <w:pPr>
              <w:jc w:val="center"/>
              <w:rPr>
                <w:rFonts w:cstheme="minorHAnsi"/>
                <w:szCs w:val="20"/>
              </w:rPr>
            </w:pPr>
          </w:p>
        </w:tc>
        <w:tc>
          <w:tcPr>
            <w:tcW w:w="990" w:type="dxa"/>
          </w:tcPr>
          <w:p w14:paraId="055D9947" w14:textId="77777777" w:rsidR="0061524D" w:rsidRPr="00487927" w:rsidRDefault="0061524D" w:rsidP="00F64A6F">
            <w:pPr>
              <w:jc w:val="center"/>
              <w:rPr>
                <w:rFonts w:cstheme="minorHAnsi"/>
                <w:szCs w:val="20"/>
              </w:rPr>
            </w:pPr>
          </w:p>
        </w:tc>
        <w:tc>
          <w:tcPr>
            <w:tcW w:w="990" w:type="dxa"/>
          </w:tcPr>
          <w:p w14:paraId="72CDE333" w14:textId="77777777" w:rsidR="0061524D" w:rsidRPr="00487927" w:rsidRDefault="0061524D" w:rsidP="00F64A6F">
            <w:pPr>
              <w:jc w:val="center"/>
              <w:rPr>
                <w:rFonts w:cstheme="minorHAnsi"/>
                <w:szCs w:val="20"/>
              </w:rPr>
            </w:pPr>
          </w:p>
        </w:tc>
        <w:tc>
          <w:tcPr>
            <w:tcW w:w="1080" w:type="dxa"/>
          </w:tcPr>
          <w:p w14:paraId="5F921463" w14:textId="77777777" w:rsidR="0061524D" w:rsidRPr="00283A38" w:rsidRDefault="0061524D" w:rsidP="00F64A6F">
            <w:pPr>
              <w:jc w:val="center"/>
              <w:rPr>
                <w:rFonts w:cstheme="minorHAnsi"/>
                <w:szCs w:val="20"/>
              </w:rPr>
            </w:pPr>
          </w:p>
        </w:tc>
        <w:tc>
          <w:tcPr>
            <w:tcW w:w="990" w:type="dxa"/>
          </w:tcPr>
          <w:p w14:paraId="0224F35C" w14:textId="77777777" w:rsidR="0061524D" w:rsidRPr="00283A38" w:rsidRDefault="0061524D" w:rsidP="00F64A6F">
            <w:pPr>
              <w:jc w:val="center"/>
              <w:rPr>
                <w:rFonts w:cstheme="minorHAnsi"/>
                <w:szCs w:val="20"/>
              </w:rPr>
            </w:pPr>
          </w:p>
        </w:tc>
        <w:tc>
          <w:tcPr>
            <w:tcW w:w="990" w:type="dxa"/>
          </w:tcPr>
          <w:p w14:paraId="5E98B848" w14:textId="77777777" w:rsidR="0061524D" w:rsidRPr="00283A38" w:rsidRDefault="0061524D" w:rsidP="00F64A6F">
            <w:pPr>
              <w:jc w:val="center"/>
              <w:rPr>
                <w:rFonts w:cstheme="minorHAnsi"/>
                <w:szCs w:val="20"/>
              </w:rPr>
            </w:pPr>
          </w:p>
        </w:tc>
        <w:tc>
          <w:tcPr>
            <w:tcW w:w="1103" w:type="dxa"/>
          </w:tcPr>
          <w:p w14:paraId="23E29447"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B4D8013" w14:textId="77777777" w:rsidR="0061524D" w:rsidRPr="00D65767" w:rsidRDefault="0061524D" w:rsidP="00F64A6F">
            <w:pPr>
              <w:jc w:val="center"/>
              <w:rPr>
                <w:rFonts w:cstheme="minorHAnsi"/>
                <w:szCs w:val="20"/>
              </w:rPr>
            </w:pPr>
          </w:p>
        </w:tc>
      </w:tr>
      <w:tr w:rsidR="0061524D" w:rsidRPr="00283A38" w14:paraId="364B5569" w14:textId="103E8BC7" w:rsidTr="0061524D">
        <w:tc>
          <w:tcPr>
            <w:tcW w:w="1255" w:type="dxa"/>
          </w:tcPr>
          <w:p w14:paraId="4B04A7F6" w14:textId="77777777" w:rsidR="0061524D" w:rsidRDefault="0061524D" w:rsidP="00F64A6F">
            <w:pPr>
              <w:jc w:val="center"/>
              <w:rPr>
                <w:szCs w:val="20"/>
              </w:rPr>
            </w:pPr>
            <w:r>
              <w:rPr>
                <w:szCs w:val="20"/>
              </w:rPr>
              <w:t>3004_03</w:t>
            </w:r>
          </w:p>
        </w:tc>
        <w:tc>
          <w:tcPr>
            <w:tcW w:w="990" w:type="dxa"/>
          </w:tcPr>
          <w:p w14:paraId="0CAC5DB7" w14:textId="77777777" w:rsidR="0061524D" w:rsidRPr="00283A38" w:rsidRDefault="0061524D" w:rsidP="00F64A6F">
            <w:pPr>
              <w:jc w:val="center"/>
              <w:rPr>
                <w:rFonts w:cstheme="minorHAnsi"/>
                <w:szCs w:val="20"/>
              </w:rPr>
            </w:pPr>
          </w:p>
        </w:tc>
        <w:tc>
          <w:tcPr>
            <w:tcW w:w="990" w:type="dxa"/>
          </w:tcPr>
          <w:p w14:paraId="4B93E4AF" w14:textId="77777777" w:rsidR="0061524D" w:rsidRPr="00487927" w:rsidRDefault="0061524D" w:rsidP="00F64A6F">
            <w:pPr>
              <w:jc w:val="center"/>
              <w:rPr>
                <w:rFonts w:cstheme="minorHAnsi"/>
                <w:szCs w:val="20"/>
              </w:rPr>
            </w:pPr>
          </w:p>
        </w:tc>
        <w:tc>
          <w:tcPr>
            <w:tcW w:w="990" w:type="dxa"/>
          </w:tcPr>
          <w:p w14:paraId="03B8F80D" w14:textId="77777777" w:rsidR="0061524D" w:rsidRPr="00487927" w:rsidRDefault="0061524D" w:rsidP="00F64A6F">
            <w:pPr>
              <w:jc w:val="center"/>
              <w:rPr>
                <w:rFonts w:cstheme="minorHAnsi"/>
                <w:szCs w:val="20"/>
              </w:rPr>
            </w:pPr>
          </w:p>
        </w:tc>
        <w:tc>
          <w:tcPr>
            <w:tcW w:w="990" w:type="dxa"/>
          </w:tcPr>
          <w:p w14:paraId="6A10C278" w14:textId="77777777" w:rsidR="0061524D" w:rsidRPr="00487927" w:rsidRDefault="0061524D" w:rsidP="00F64A6F">
            <w:pPr>
              <w:jc w:val="center"/>
              <w:rPr>
                <w:rFonts w:cstheme="minorHAnsi"/>
                <w:szCs w:val="20"/>
              </w:rPr>
            </w:pPr>
          </w:p>
        </w:tc>
        <w:tc>
          <w:tcPr>
            <w:tcW w:w="990" w:type="dxa"/>
          </w:tcPr>
          <w:p w14:paraId="200154D4" w14:textId="77777777" w:rsidR="0061524D" w:rsidRPr="00487927" w:rsidRDefault="0061524D" w:rsidP="00F64A6F">
            <w:pPr>
              <w:jc w:val="center"/>
              <w:rPr>
                <w:rFonts w:cstheme="minorHAnsi"/>
                <w:szCs w:val="20"/>
              </w:rPr>
            </w:pPr>
          </w:p>
        </w:tc>
        <w:tc>
          <w:tcPr>
            <w:tcW w:w="990" w:type="dxa"/>
          </w:tcPr>
          <w:p w14:paraId="6E201DAF" w14:textId="77777777" w:rsidR="0061524D" w:rsidRPr="00487927" w:rsidRDefault="0061524D" w:rsidP="00F64A6F">
            <w:pPr>
              <w:jc w:val="center"/>
              <w:rPr>
                <w:rFonts w:cstheme="minorHAnsi"/>
                <w:szCs w:val="20"/>
              </w:rPr>
            </w:pPr>
          </w:p>
        </w:tc>
        <w:tc>
          <w:tcPr>
            <w:tcW w:w="1080" w:type="dxa"/>
          </w:tcPr>
          <w:p w14:paraId="611FA627" w14:textId="77777777" w:rsidR="0061524D" w:rsidRPr="00283A38" w:rsidRDefault="0061524D" w:rsidP="00F64A6F">
            <w:pPr>
              <w:jc w:val="center"/>
              <w:rPr>
                <w:rFonts w:cstheme="minorHAnsi"/>
                <w:szCs w:val="20"/>
              </w:rPr>
            </w:pPr>
          </w:p>
        </w:tc>
        <w:tc>
          <w:tcPr>
            <w:tcW w:w="990" w:type="dxa"/>
          </w:tcPr>
          <w:p w14:paraId="16360F72" w14:textId="77777777" w:rsidR="0061524D" w:rsidRPr="00283A38" w:rsidRDefault="0061524D" w:rsidP="00F64A6F">
            <w:pPr>
              <w:jc w:val="center"/>
              <w:rPr>
                <w:rFonts w:cstheme="minorHAnsi"/>
                <w:szCs w:val="20"/>
              </w:rPr>
            </w:pPr>
          </w:p>
        </w:tc>
        <w:tc>
          <w:tcPr>
            <w:tcW w:w="990" w:type="dxa"/>
          </w:tcPr>
          <w:p w14:paraId="32FB43C2" w14:textId="77777777" w:rsidR="0061524D" w:rsidRPr="00283A38" w:rsidRDefault="0061524D" w:rsidP="00F64A6F">
            <w:pPr>
              <w:jc w:val="center"/>
              <w:rPr>
                <w:rFonts w:cstheme="minorHAnsi"/>
                <w:szCs w:val="20"/>
              </w:rPr>
            </w:pPr>
          </w:p>
        </w:tc>
        <w:tc>
          <w:tcPr>
            <w:tcW w:w="1103" w:type="dxa"/>
          </w:tcPr>
          <w:p w14:paraId="6C633DE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4A851C5F" w14:textId="77777777" w:rsidR="0061524D" w:rsidRPr="00D65767" w:rsidRDefault="0061524D" w:rsidP="00F64A6F">
            <w:pPr>
              <w:jc w:val="center"/>
              <w:rPr>
                <w:rFonts w:cstheme="minorHAnsi"/>
                <w:szCs w:val="20"/>
              </w:rPr>
            </w:pPr>
          </w:p>
        </w:tc>
      </w:tr>
      <w:tr w:rsidR="0061524D" w:rsidRPr="00283A38" w14:paraId="4CDD154A" w14:textId="6FC5EB51" w:rsidTr="0061524D">
        <w:tc>
          <w:tcPr>
            <w:tcW w:w="1255" w:type="dxa"/>
          </w:tcPr>
          <w:p w14:paraId="03186C7F" w14:textId="77777777" w:rsidR="0061524D" w:rsidRDefault="0061524D" w:rsidP="00F64A6F">
            <w:pPr>
              <w:jc w:val="center"/>
              <w:rPr>
                <w:szCs w:val="20"/>
              </w:rPr>
            </w:pPr>
            <w:r>
              <w:rPr>
                <w:szCs w:val="20"/>
              </w:rPr>
              <w:t>3006_01</w:t>
            </w:r>
          </w:p>
        </w:tc>
        <w:tc>
          <w:tcPr>
            <w:tcW w:w="990" w:type="dxa"/>
          </w:tcPr>
          <w:p w14:paraId="5B070553" w14:textId="77777777" w:rsidR="0061524D" w:rsidRPr="00283A38" w:rsidRDefault="0061524D" w:rsidP="00F64A6F">
            <w:pPr>
              <w:jc w:val="center"/>
              <w:rPr>
                <w:rFonts w:cstheme="minorHAnsi"/>
                <w:szCs w:val="20"/>
              </w:rPr>
            </w:pPr>
          </w:p>
        </w:tc>
        <w:tc>
          <w:tcPr>
            <w:tcW w:w="990" w:type="dxa"/>
          </w:tcPr>
          <w:p w14:paraId="37641C0B" w14:textId="77777777" w:rsidR="0061524D" w:rsidRPr="00487927" w:rsidRDefault="0061524D" w:rsidP="00F64A6F">
            <w:pPr>
              <w:jc w:val="center"/>
              <w:rPr>
                <w:rFonts w:cstheme="minorHAnsi"/>
                <w:szCs w:val="20"/>
              </w:rPr>
            </w:pPr>
          </w:p>
        </w:tc>
        <w:tc>
          <w:tcPr>
            <w:tcW w:w="990" w:type="dxa"/>
          </w:tcPr>
          <w:p w14:paraId="1694A924" w14:textId="77777777" w:rsidR="0061524D" w:rsidRPr="00487927" w:rsidRDefault="0061524D" w:rsidP="00F64A6F">
            <w:pPr>
              <w:jc w:val="center"/>
              <w:rPr>
                <w:rFonts w:cstheme="minorHAnsi"/>
                <w:szCs w:val="20"/>
              </w:rPr>
            </w:pPr>
          </w:p>
        </w:tc>
        <w:tc>
          <w:tcPr>
            <w:tcW w:w="990" w:type="dxa"/>
          </w:tcPr>
          <w:p w14:paraId="60298711" w14:textId="77777777" w:rsidR="0061524D" w:rsidRPr="00487927" w:rsidRDefault="0061524D" w:rsidP="00F64A6F">
            <w:pPr>
              <w:jc w:val="center"/>
              <w:rPr>
                <w:rFonts w:cstheme="minorHAnsi"/>
                <w:szCs w:val="20"/>
              </w:rPr>
            </w:pPr>
          </w:p>
        </w:tc>
        <w:tc>
          <w:tcPr>
            <w:tcW w:w="990" w:type="dxa"/>
          </w:tcPr>
          <w:p w14:paraId="342F91D6" w14:textId="77777777" w:rsidR="0061524D" w:rsidRPr="00487927" w:rsidRDefault="0061524D" w:rsidP="00F64A6F">
            <w:pPr>
              <w:jc w:val="center"/>
              <w:rPr>
                <w:rFonts w:cstheme="minorHAnsi"/>
                <w:szCs w:val="20"/>
              </w:rPr>
            </w:pPr>
          </w:p>
        </w:tc>
        <w:tc>
          <w:tcPr>
            <w:tcW w:w="990" w:type="dxa"/>
          </w:tcPr>
          <w:p w14:paraId="1FFA7F7C" w14:textId="77777777" w:rsidR="0061524D" w:rsidRPr="00487927" w:rsidRDefault="0061524D" w:rsidP="00F64A6F">
            <w:pPr>
              <w:jc w:val="center"/>
              <w:rPr>
                <w:rFonts w:cstheme="minorHAnsi"/>
                <w:szCs w:val="20"/>
              </w:rPr>
            </w:pPr>
          </w:p>
        </w:tc>
        <w:tc>
          <w:tcPr>
            <w:tcW w:w="1080" w:type="dxa"/>
          </w:tcPr>
          <w:p w14:paraId="67F9691F" w14:textId="77777777" w:rsidR="0061524D" w:rsidRPr="00283A38" w:rsidRDefault="0061524D" w:rsidP="00F64A6F">
            <w:pPr>
              <w:jc w:val="center"/>
              <w:rPr>
                <w:rFonts w:cstheme="minorHAnsi"/>
                <w:szCs w:val="20"/>
              </w:rPr>
            </w:pPr>
          </w:p>
        </w:tc>
        <w:tc>
          <w:tcPr>
            <w:tcW w:w="990" w:type="dxa"/>
          </w:tcPr>
          <w:p w14:paraId="6642C97D" w14:textId="77777777" w:rsidR="0061524D" w:rsidRPr="00283A38" w:rsidRDefault="0061524D" w:rsidP="00F64A6F">
            <w:pPr>
              <w:jc w:val="center"/>
              <w:rPr>
                <w:rFonts w:cstheme="minorHAnsi"/>
                <w:szCs w:val="20"/>
              </w:rPr>
            </w:pPr>
          </w:p>
        </w:tc>
        <w:tc>
          <w:tcPr>
            <w:tcW w:w="990" w:type="dxa"/>
          </w:tcPr>
          <w:p w14:paraId="2B38AA96" w14:textId="77777777" w:rsidR="0061524D" w:rsidRPr="00283A38" w:rsidRDefault="0061524D" w:rsidP="00F64A6F">
            <w:pPr>
              <w:jc w:val="center"/>
              <w:rPr>
                <w:rFonts w:cstheme="minorHAnsi"/>
                <w:szCs w:val="20"/>
              </w:rPr>
            </w:pPr>
          </w:p>
        </w:tc>
        <w:tc>
          <w:tcPr>
            <w:tcW w:w="1103" w:type="dxa"/>
          </w:tcPr>
          <w:p w14:paraId="37F4FEB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6E177C4" w14:textId="77777777" w:rsidR="0061524D" w:rsidRPr="00D65767" w:rsidRDefault="0061524D" w:rsidP="00F64A6F">
            <w:pPr>
              <w:jc w:val="center"/>
              <w:rPr>
                <w:rFonts w:cstheme="minorHAnsi"/>
                <w:szCs w:val="20"/>
              </w:rPr>
            </w:pPr>
          </w:p>
        </w:tc>
      </w:tr>
      <w:tr w:rsidR="0061524D" w:rsidRPr="00283A38" w14:paraId="2189D90F" w14:textId="2BA8F720" w:rsidTr="0061524D">
        <w:tc>
          <w:tcPr>
            <w:tcW w:w="1255" w:type="dxa"/>
          </w:tcPr>
          <w:p w14:paraId="58868B0D" w14:textId="77777777" w:rsidR="0061524D" w:rsidRDefault="0061524D" w:rsidP="00F64A6F">
            <w:pPr>
              <w:jc w:val="center"/>
              <w:rPr>
                <w:szCs w:val="20"/>
              </w:rPr>
            </w:pPr>
            <w:r>
              <w:rPr>
                <w:szCs w:val="20"/>
              </w:rPr>
              <w:t>3006_02</w:t>
            </w:r>
          </w:p>
        </w:tc>
        <w:tc>
          <w:tcPr>
            <w:tcW w:w="990" w:type="dxa"/>
          </w:tcPr>
          <w:p w14:paraId="3C916364" w14:textId="77777777" w:rsidR="0061524D" w:rsidRPr="00283A38" w:rsidRDefault="0061524D" w:rsidP="00F64A6F">
            <w:pPr>
              <w:jc w:val="center"/>
              <w:rPr>
                <w:rFonts w:cstheme="minorHAnsi"/>
                <w:szCs w:val="20"/>
              </w:rPr>
            </w:pPr>
          </w:p>
        </w:tc>
        <w:tc>
          <w:tcPr>
            <w:tcW w:w="990" w:type="dxa"/>
          </w:tcPr>
          <w:p w14:paraId="309EBBDC" w14:textId="77777777" w:rsidR="0061524D" w:rsidRPr="00487927" w:rsidRDefault="0061524D" w:rsidP="00F64A6F">
            <w:pPr>
              <w:jc w:val="center"/>
              <w:rPr>
                <w:rFonts w:cstheme="minorHAnsi"/>
                <w:szCs w:val="20"/>
              </w:rPr>
            </w:pPr>
          </w:p>
        </w:tc>
        <w:tc>
          <w:tcPr>
            <w:tcW w:w="990" w:type="dxa"/>
          </w:tcPr>
          <w:p w14:paraId="5499BA2B" w14:textId="77777777" w:rsidR="0061524D" w:rsidRPr="00487927" w:rsidRDefault="0061524D" w:rsidP="00F64A6F">
            <w:pPr>
              <w:jc w:val="center"/>
              <w:rPr>
                <w:rFonts w:cstheme="minorHAnsi"/>
                <w:szCs w:val="20"/>
              </w:rPr>
            </w:pPr>
          </w:p>
        </w:tc>
        <w:tc>
          <w:tcPr>
            <w:tcW w:w="990" w:type="dxa"/>
          </w:tcPr>
          <w:p w14:paraId="2887D5E5" w14:textId="77777777" w:rsidR="0061524D" w:rsidRPr="00487927" w:rsidRDefault="0061524D" w:rsidP="00F64A6F">
            <w:pPr>
              <w:jc w:val="center"/>
              <w:rPr>
                <w:rFonts w:cstheme="minorHAnsi"/>
                <w:szCs w:val="20"/>
              </w:rPr>
            </w:pPr>
          </w:p>
        </w:tc>
        <w:tc>
          <w:tcPr>
            <w:tcW w:w="990" w:type="dxa"/>
          </w:tcPr>
          <w:p w14:paraId="7E257699" w14:textId="77777777" w:rsidR="0061524D" w:rsidRPr="00487927" w:rsidRDefault="0061524D" w:rsidP="00F64A6F">
            <w:pPr>
              <w:jc w:val="center"/>
              <w:rPr>
                <w:rFonts w:cstheme="minorHAnsi"/>
                <w:szCs w:val="20"/>
              </w:rPr>
            </w:pPr>
          </w:p>
        </w:tc>
        <w:tc>
          <w:tcPr>
            <w:tcW w:w="990" w:type="dxa"/>
          </w:tcPr>
          <w:p w14:paraId="7E43C590" w14:textId="77777777" w:rsidR="0061524D" w:rsidRPr="00487927" w:rsidRDefault="0061524D" w:rsidP="00F64A6F">
            <w:pPr>
              <w:jc w:val="center"/>
              <w:rPr>
                <w:rFonts w:cstheme="minorHAnsi"/>
                <w:szCs w:val="20"/>
              </w:rPr>
            </w:pPr>
          </w:p>
        </w:tc>
        <w:tc>
          <w:tcPr>
            <w:tcW w:w="1080" w:type="dxa"/>
          </w:tcPr>
          <w:p w14:paraId="08FF1A6E" w14:textId="77777777" w:rsidR="0061524D" w:rsidRPr="00283A38" w:rsidRDefault="0061524D" w:rsidP="00F64A6F">
            <w:pPr>
              <w:jc w:val="center"/>
              <w:rPr>
                <w:rFonts w:cstheme="minorHAnsi"/>
                <w:szCs w:val="20"/>
              </w:rPr>
            </w:pPr>
          </w:p>
        </w:tc>
        <w:tc>
          <w:tcPr>
            <w:tcW w:w="990" w:type="dxa"/>
          </w:tcPr>
          <w:p w14:paraId="3DA59DD7" w14:textId="77777777" w:rsidR="0061524D" w:rsidRPr="00283A38" w:rsidRDefault="0061524D" w:rsidP="00F64A6F">
            <w:pPr>
              <w:jc w:val="center"/>
              <w:rPr>
                <w:rFonts w:cstheme="minorHAnsi"/>
                <w:szCs w:val="20"/>
              </w:rPr>
            </w:pPr>
          </w:p>
        </w:tc>
        <w:tc>
          <w:tcPr>
            <w:tcW w:w="990" w:type="dxa"/>
          </w:tcPr>
          <w:p w14:paraId="15A51D92" w14:textId="77777777" w:rsidR="0061524D" w:rsidRPr="00283A38" w:rsidRDefault="0061524D" w:rsidP="00F64A6F">
            <w:pPr>
              <w:jc w:val="center"/>
              <w:rPr>
                <w:rFonts w:cstheme="minorHAnsi"/>
                <w:szCs w:val="20"/>
              </w:rPr>
            </w:pPr>
          </w:p>
        </w:tc>
        <w:tc>
          <w:tcPr>
            <w:tcW w:w="1103" w:type="dxa"/>
          </w:tcPr>
          <w:p w14:paraId="7A6C230E"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C1D5F1E" w14:textId="77777777" w:rsidR="0061524D" w:rsidRPr="00D65767" w:rsidRDefault="0061524D" w:rsidP="00F64A6F">
            <w:pPr>
              <w:jc w:val="center"/>
              <w:rPr>
                <w:rFonts w:cstheme="minorHAnsi"/>
                <w:szCs w:val="20"/>
              </w:rPr>
            </w:pPr>
          </w:p>
        </w:tc>
      </w:tr>
      <w:tr w:rsidR="0061524D" w:rsidRPr="00283A38" w14:paraId="08C0DA07" w14:textId="60D47246" w:rsidTr="0061524D">
        <w:tc>
          <w:tcPr>
            <w:tcW w:w="1255" w:type="dxa"/>
          </w:tcPr>
          <w:p w14:paraId="4058C96D" w14:textId="77777777" w:rsidR="0061524D" w:rsidRDefault="0061524D" w:rsidP="00F64A6F">
            <w:pPr>
              <w:jc w:val="center"/>
              <w:rPr>
                <w:szCs w:val="20"/>
              </w:rPr>
            </w:pPr>
            <w:r>
              <w:rPr>
                <w:szCs w:val="20"/>
              </w:rPr>
              <w:t>3006_03</w:t>
            </w:r>
          </w:p>
        </w:tc>
        <w:tc>
          <w:tcPr>
            <w:tcW w:w="990" w:type="dxa"/>
          </w:tcPr>
          <w:p w14:paraId="29341E2F" w14:textId="77777777" w:rsidR="0061524D" w:rsidRPr="00283A38" w:rsidRDefault="0061524D" w:rsidP="00F64A6F">
            <w:pPr>
              <w:jc w:val="center"/>
              <w:rPr>
                <w:rFonts w:cstheme="minorHAnsi"/>
                <w:szCs w:val="20"/>
              </w:rPr>
            </w:pPr>
          </w:p>
        </w:tc>
        <w:tc>
          <w:tcPr>
            <w:tcW w:w="990" w:type="dxa"/>
          </w:tcPr>
          <w:p w14:paraId="4F76C4C5" w14:textId="77777777" w:rsidR="0061524D" w:rsidRPr="00487927" w:rsidRDefault="0061524D" w:rsidP="00F64A6F">
            <w:pPr>
              <w:jc w:val="center"/>
              <w:rPr>
                <w:rFonts w:cstheme="minorHAnsi"/>
                <w:szCs w:val="20"/>
              </w:rPr>
            </w:pPr>
          </w:p>
        </w:tc>
        <w:tc>
          <w:tcPr>
            <w:tcW w:w="990" w:type="dxa"/>
          </w:tcPr>
          <w:p w14:paraId="1A678F49" w14:textId="77777777" w:rsidR="0061524D" w:rsidRPr="00487927" w:rsidRDefault="0061524D" w:rsidP="00F64A6F">
            <w:pPr>
              <w:jc w:val="center"/>
              <w:rPr>
                <w:rFonts w:cstheme="minorHAnsi"/>
                <w:szCs w:val="20"/>
              </w:rPr>
            </w:pPr>
          </w:p>
        </w:tc>
        <w:tc>
          <w:tcPr>
            <w:tcW w:w="990" w:type="dxa"/>
          </w:tcPr>
          <w:p w14:paraId="11F0B592" w14:textId="77777777" w:rsidR="0061524D" w:rsidRPr="00487927" w:rsidRDefault="0061524D" w:rsidP="00F64A6F">
            <w:pPr>
              <w:jc w:val="center"/>
              <w:rPr>
                <w:rFonts w:cstheme="minorHAnsi"/>
                <w:szCs w:val="20"/>
              </w:rPr>
            </w:pPr>
          </w:p>
        </w:tc>
        <w:tc>
          <w:tcPr>
            <w:tcW w:w="990" w:type="dxa"/>
          </w:tcPr>
          <w:p w14:paraId="5A72518B" w14:textId="77777777" w:rsidR="0061524D" w:rsidRPr="00487927" w:rsidRDefault="0061524D" w:rsidP="00F64A6F">
            <w:pPr>
              <w:jc w:val="center"/>
              <w:rPr>
                <w:rFonts w:cstheme="minorHAnsi"/>
                <w:szCs w:val="20"/>
              </w:rPr>
            </w:pPr>
          </w:p>
        </w:tc>
        <w:tc>
          <w:tcPr>
            <w:tcW w:w="990" w:type="dxa"/>
          </w:tcPr>
          <w:p w14:paraId="6EAF217A" w14:textId="77777777" w:rsidR="0061524D" w:rsidRPr="00487927" w:rsidRDefault="0061524D" w:rsidP="00F64A6F">
            <w:pPr>
              <w:jc w:val="center"/>
              <w:rPr>
                <w:rFonts w:cstheme="minorHAnsi"/>
                <w:szCs w:val="20"/>
              </w:rPr>
            </w:pPr>
          </w:p>
        </w:tc>
        <w:tc>
          <w:tcPr>
            <w:tcW w:w="1080" w:type="dxa"/>
          </w:tcPr>
          <w:p w14:paraId="4FA4394F" w14:textId="77777777" w:rsidR="0061524D" w:rsidRPr="00283A38" w:rsidRDefault="0061524D" w:rsidP="00F64A6F">
            <w:pPr>
              <w:jc w:val="center"/>
              <w:rPr>
                <w:rFonts w:cstheme="minorHAnsi"/>
                <w:szCs w:val="20"/>
              </w:rPr>
            </w:pPr>
          </w:p>
        </w:tc>
        <w:tc>
          <w:tcPr>
            <w:tcW w:w="990" w:type="dxa"/>
          </w:tcPr>
          <w:p w14:paraId="6A376C6E" w14:textId="77777777" w:rsidR="0061524D" w:rsidRPr="00283A38" w:rsidRDefault="0061524D" w:rsidP="00F64A6F">
            <w:pPr>
              <w:jc w:val="center"/>
              <w:rPr>
                <w:rFonts w:cstheme="minorHAnsi"/>
                <w:szCs w:val="20"/>
              </w:rPr>
            </w:pPr>
          </w:p>
        </w:tc>
        <w:tc>
          <w:tcPr>
            <w:tcW w:w="990" w:type="dxa"/>
          </w:tcPr>
          <w:p w14:paraId="6B47A4E8" w14:textId="77777777" w:rsidR="0061524D" w:rsidRPr="00283A38" w:rsidRDefault="0061524D" w:rsidP="00F64A6F">
            <w:pPr>
              <w:jc w:val="center"/>
              <w:rPr>
                <w:rFonts w:cstheme="minorHAnsi"/>
                <w:szCs w:val="20"/>
              </w:rPr>
            </w:pPr>
          </w:p>
        </w:tc>
        <w:tc>
          <w:tcPr>
            <w:tcW w:w="1103" w:type="dxa"/>
          </w:tcPr>
          <w:p w14:paraId="368E362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130CC35" w14:textId="77777777" w:rsidR="0061524D" w:rsidRPr="00D65767" w:rsidRDefault="0061524D" w:rsidP="00F64A6F">
            <w:pPr>
              <w:jc w:val="center"/>
              <w:rPr>
                <w:rFonts w:cstheme="minorHAnsi"/>
                <w:szCs w:val="20"/>
              </w:rPr>
            </w:pPr>
          </w:p>
        </w:tc>
      </w:tr>
      <w:tr w:rsidR="0061524D" w:rsidRPr="00283A38" w14:paraId="7DDA262F" w14:textId="6C83A78D" w:rsidTr="0061524D">
        <w:tc>
          <w:tcPr>
            <w:tcW w:w="1255" w:type="dxa"/>
          </w:tcPr>
          <w:p w14:paraId="6979002E" w14:textId="77777777" w:rsidR="0061524D" w:rsidRDefault="0061524D" w:rsidP="00F64A6F">
            <w:pPr>
              <w:jc w:val="center"/>
              <w:rPr>
                <w:szCs w:val="20"/>
              </w:rPr>
            </w:pPr>
            <w:r>
              <w:rPr>
                <w:szCs w:val="20"/>
              </w:rPr>
              <w:t>3006_04</w:t>
            </w:r>
          </w:p>
        </w:tc>
        <w:tc>
          <w:tcPr>
            <w:tcW w:w="990" w:type="dxa"/>
          </w:tcPr>
          <w:p w14:paraId="6208C30B" w14:textId="77777777" w:rsidR="0061524D" w:rsidRPr="00283A38" w:rsidRDefault="0061524D" w:rsidP="00F64A6F">
            <w:pPr>
              <w:jc w:val="center"/>
              <w:rPr>
                <w:rFonts w:cstheme="minorHAnsi"/>
                <w:szCs w:val="20"/>
              </w:rPr>
            </w:pPr>
          </w:p>
        </w:tc>
        <w:tc>
          <w:tcPr>
            <w:tcW w:w="990" w:type="dxa"/>
          </w:tcPr>
          <w:p w14:paraId="052F7124" w14:textId="77777777" w:rsidR="0061524D" w:rsidRPr="00487927" w:rsidRDefault="0061524D" w:rsidP="00F64A6F">
            <w:pPr>
              <w:jc w:val="center"/>
              <w:rPr>
                <w:rFonts w:cstheme="minorHAnsi"/>
                <w:szCs w:val="20"/>
              </w:rPr>
            </w:pPr>
          </w:p>
        </w:tc>
        <w:tc>
          <w:tcPr>
            <w:tcW w:w="990" w:type="dxa"/>
          </w:tcPr>
          <w:p w14:paraId="08141406" w14:textId="77777777" w:rsidR="0061524D" w:rsidRPr="00487927" w:rsidRDefault="0061524D" w:rsidP="00F64A6F">
            <w:pPr>
              <w:jc w:val="center"/>
              <w:rPr>
                <w:rFonts w:cstheme="minorHAnsi"/>
                <w:szCs w:val="20"/>
              </w:rPr>
            </w:pPr>
          </w:p>
        </w:tc>
        <w:tc>
          <w:tcPr>
            <w:tcW w:w="990" w:type="dxa"/>
          </w:tcPr>
          <w:p w14:paraId="0550E886" w14:textId="77777777" w:rsidR="0061524D" w:rsidRPr="00487927" w:rsidRDefault="0061524D" w:rsidP="00F64A6F">
            <w:pPr>
              <w:jc w:val="center"/>
              <w:rPr>
                <w:rFonts w:cstheme="minorHAnsi"/>
                <w:szCs w:val="20"/>
              </w:rPr>
            </w:pPr>
          </w:p>
        </w:tc>
        <w:tc>
          <w:tcPr>
            <w:tcW w:w="990" w:type="dxa"/>
          </w:tcPr>
          <w:p w14:paraId="0BF514F4" w14:textId="77777777" w:rsidR="0061524D" w:rsidRPr="00487927" w:rsidRDefault="0061524D" w:rsidP="00F64A6F">
            <w:pPr>
              <w:jc w:val="center"/>
              <w:rPr>
                <w:rFonts w:cstheme="minorHAnsi"/>
                <w:szCs w:val="20"/>
              </w:rPr>
            </w:pPr>
          </w:p>
        </w:tc>
        <w:tc>
          <w:tcPr>
            <w:tcW w:w="990" w:type="dxa"/>
          </w:tcPr>
          <w:p w14:paraId="543197ED" w14:textId="77777777" w:rsidR="0061524D" w:rsidRPr="00487927" w:rsidRDefault="0061524D" w:rsidP="00F64A6F">
            <w:pPr>
              <w:jc w:val="center"/>
              <w:rPr>
                <w:rFonts w:cstheme="minorHAnsi"/>
                <w:szCs w:val="20"/>
              </w:rPr>
            </w:pPr>
          </w:p>
        </w:tc>
        <w:tc>
          <w:tcPr>
            <w:tcW w:w="1080" w:type="dxa"/>
          </w:tcPr>
          <w:p w14:paraId="0D9E3D49" w14:textId="77777777" w:rsidR="0061524D" w:rsidRPr="00283A38" w:rsidRDefault="0061524D" w:rsidP="00F64A6F">
            <w:pPr>
              <w:jc w:val="center"/>
              <w:rPr>
                <w:rFonts w:cstheme="minorHAnsi"/>
                <w:szCs w:val="20"/>
              </w:rPr>
            </w:pPr>
          </w:p>
        </w:tc>
        <w:tc>
          <w:tcPr>
            <w:tcW w:w="990" w:type="dxa"/>
          </w:tcPr>
          <w:p w14:paraId="0AA1D95D" w14:textId="77777777" w:rsidR="0061524D" w:rsidRPr="00283A38" w:rsidRDefault="0061524D" w:rsidP="00F64A6F">
            <w:pPr>
              <w:jc w:val="center"/>
              <w:rPr>
                <w:rFonts w:cstheme="minorHAnsi"/>
                <w:szCs w:val="20"/>
              </w:rPr>
            </w:pPr>
          </w:p>
        </w:tc>
        <w:tc>
          <w:tcPr>
            <w:tcW w:w="990" w:type="dxa"/>
          </w:tcPr>
          <w:p w14:paraId="7E1C6EF7" w14:textId="77777777" w:rsidR="0061524D" w:rsidRPr="00283A38" w:rsidRDefault="0061524D" w:rsidP="00F64A6F">
            <w:pPr>
              <w:jc w:val="center"/>
              <w:rPr>
                <w:rFonts w:cstheme="minorHAnsi"/>
                <w:szCs w:val="20"/>
              </w:rPr>
            </w:pPr>
          </w:p>
        </w:tc>
        <w:tc>
          <w:tcPr>
            <w:tcW w:w="1103" w:type="dxa"/>
          </w:tcPr>
          <w:p w14:paraId="23DA040D"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1BFAEE8" w14:textId="77777777" w:rsidR="0061524D" w:rsidRPr="00D65767" w:rsidRDefault="0061524D" w:rsidP="00F64A6F">
            <w:pPr>
              <w:jc w:val="center"/>
              <w:rPr>
                <w:rFonts w:cstheme="minorHAnsi"/>
                <w:szCs w:val="20"/>
              </w:rPr>
            </w:pPr>
          </w:p>
        </w:tc>
      </w:tr>
      <w:tr w:rsidR="0061524D" w:rsidRPr="00283A38" w14:paraId="4BF90C32" w14:textId="7B4B5BBA" w:rsidTr="0061524D">
        <w:tc>
          <w:tcPr>
            <w:tcW w:w="1255" w:type="dxa"/>
          </w:tcPr>
          <w:p w14:paraId="34F7D382" w14:textId="77777777" w:rsidR="0061524D" w:rsidRDefault="0061524D" w:rsidP="00F64A6F">
            <w:pPr>
              <w:jc w:val="center"/>
              <w:rPr>
                <w:szCs w:val="20"/>
              </w:rPr>
            </w:pPr>
            <w:r>
              <w:rPr>
                <w:szCs w:val="20"/>
              </w:rPr>
              <w:t>3006_05</w:t>
            </w:r>
          </w:p>
        </w:tc>
        <w:tc>
          <w:tcPr>
            <w:tcW w:w="990" w:type="dxa"/>
          </w:tcPr>
          <w:p w14:paraId="2279F493" w14:textId="77777777" w:rsidR="0061524D" w:rsidRPr="00283A38" w:rsidRDefault="0061524D" w:rsidP="00F64A6F">
            <w:pPr>
              <w:jc w:val="center"/>
              <w:rPr>
                <w:rFonts w:cstheme="minorHAnsi"/>
                <w:szCs w:val="20"/>
              </w:rPr>
            </w:pPr>
          </w:p>
        </w:tc>
        <w:tc>
          <w:tcPr>
            <w:tcW w:w="990" w:type="dxa"/>
          </w:tcPr>
          <w:p w14:paraId="3BA876C8" w14:textId="77777777" w:rsidR="0061524D" w:rsidRPr="00487927" w:rsidRDefault="0061524D" w:rsidP="00F64A6F">
            <w:pPr>
              <w:jc w:val="center"/>
              <w:rPr>
                <w:rFonts w:cstheme="minorHAnsi"/>
                <w:szCs w:val="20"/>
              </w:rPr>
            </w:pPr>
          </w:p>
        </w:tc>
        <w:tc>
          <w:tcPr>
            <w:tcW w:w="990" w:type="dxa"/>
          </w:tcPr>
          <w:p w14:paraId="48E1A628" w14:textId="77777777" w:rsidR="0061524D" w:rsidRPr="00487927" w:rsidRDefault="0061524D" w:rsidP="00F64A6F">
            <w:pPr>
              <w:jc w:val="center"/>
              <w:rPr>
                <w:rFonts w:cstheme="minorHAnsi"/>
                <w:szCs w:val="20"/>
              </w:rPr>
            </w:pPr>
          </w:p>
        </w:tc>
        <w:tc>
          <w:tcPr>
            <w:tcW w:w="990" w:type="dxa"/>
          </w:tcPr>
          <w:p w14:paraId="13B01BA9" w14:textId="77777777" w:rsidR="0061524D" w:rsidRPr="00487927" w:rsidRDefault="0061524D" w:rsidP="00F64A6F">
            <w:pPr>
              <w:jc w:val="center"/>
              <w:rPr>
                <w:rFonts w:cstheme="minorHAnsi"/>
                <w:szCs w:val="20"/>
              </w:rPr>
            </w:pPr>
          </w:p>
        </w:tc>
        <w:tc>
          <w:tcPr>
            <w:tcW w:w="990" w:type="dxa"/>
          </w:tcPr>
          <w:p w14:paraId="6621CEAD" w14:textId="77777777" w:rsidR="0061524D" w:rsidRPr="00487927" w:rsidRDefault="0061524D" w:rsidP="00F64A6F">
            <w:pPr>
              <w:jc w:val="center"/>
              <w:rPr>
                <w:rFonts w:cstheme="minorHAnsi"/>
                <w:szCs w:val="20"/>
              </w:rPr>
            </w:pPr>
          </w:p>
        </w:tc>
        <w:tc>
          <w:tcPr>
            <w:tcW w:w="990" w:type="dxa"/>
          </w:tcPr>
          <w:p w14:paraId="3A02AA19" w14:textId="77777777" w:rsidR="0061524D" w:rsidRPr="00487927" w:rsidRDefault="0061524D" w:rsidP="00F64A6F">
            <w:pPr>
              <w:jc w:val="center"/>
              <w:rPr>
                <w:rFonts w:cstheme="minorHAnsi"/>
                <w:szCs w:val="20"/>
              </w:rPr>
            </w:pPr>
          </w:p>
        </w:tc>
        <w:tc>
          <w:tcPr>
            <w:tcW w:w="1080" w:type="dxa"/>
          </w:tcPr>
          <w:p w14:paraId="13446677" w14:textId="77777777" w:rsidR="0061524D" w:rsidRPr="00283A38" w:rsidRDefault="0061524D" w:rsidP="00F64A6F">
            <w:pPr>
              <w:jc w:val="center"/>
              <w:rPr>
                <w:rFonts w:cstheme="minorHAnsi"/>
                <w:szCs w:val="20"/>
              </w:rPr>
            </w:pPr>
          </w:p>
        </w:tc>
        <w:tc>
          <w:tcPr>
            <w:tcW w:w="990" w:type="dxa"/>
          </w:tcPr>
          <w:p w14:paraId="421B8D7D" w14:textId="77777777" w:rsidR="0061524D" w:rsidRPr="00283A38" w:rsidRDefault="0061524D" w:rsidP="00F64A6F">
            <w:pPr>
              <w:jc w:val="center"/>
              <w:rPr>
                <w:rFonts w:cstheme="minorHAnsi"/>
                <w:szCs w:val="20"/>
              </w:rPr>
            </w:pPr>
          </w:p>
        </w:tc>
        <w:tc>
          <w:tcPr>
            <w:tcW w:w="990" w:type="dxa"/>
          </w:tcPr>
          <w:p w14:paraId="360FDF55" w14:textId="77777777" w:rsidR="0061524D" w:rsidRPr="00283A38" w:rsidRDefault="0061524D" w:rsidP="00F64A6F">
            <w:pPr>
              <w:jc w:val="center"/>
              <w:rPr>
                <w:rFonts w:cstheme="minorHAnsi"/>
                <w:szCs w:val="20"/>
              </w:rPr>
            </w:pPr>
          </w:p>
        </w:tc>
        <w:tc>
          <w:tcPr>
            <w:tcW w:w="1103" w:type="dxa"/>
          </w:tcPr>
          <w:p w14:paraId="19F7A17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50AF2F9" w14:textId="77777777" w:rsidR="0061524D" w:rsidRPr="00D65767" w:rsidRDefault="0061524D" w:rsidP="00F64A6F">
            <w:pPr>
              <w:jc w:val="center"/>
              <w:rPr>
                <w:rFonts w:cstheme="minorHAnsi"/>
                <w:szCs w:val="20"/>
              </w:rPr>
            </w:pPr>
          </w:p>
        </w:tc>
      </w:tr>
      <w:tr w:rsidR="0061524D" w:rsidRPr="00283A38" w14:paraId="785BB7E8" w14:textId="730A515D" w:rsidTr="0061524D">
        <w:tc>
          <w:tcPr>
            <w:tcW w:w="1255" w:type="dxa"/>
          </w:tcPr>
          <w:p w14:paraId="14975F18" w14:textId="77777777" w:rsidR="0061524D" w:rsidRDefault="0061524D" w:rsidP="00F64A6F">
            <w:pPr>
              <w:jc w:val="center"/>
              <w:rPr>
                <w:szCs w:val="20"/>
              </w:rPr>
            </w:pPr>
            <w:r>
              <w:rPr>
                <w:szCs w:val="20"/>
              </w:rPr>
              <w:t>3008-02</w:t>
            </w:r>
          </w:p>
        </w:tc>
        <w:tc>
          <w:tcPr>
            <w:tcW w:w="990" w:type="dxa"/>
          </w:tcPr>
          <w:p w14:paraId="0E27C682" w14:textId="77777777" w:rsidR="0061524D" w:rsidRPr="00283A38" w:rsidRDefault="0061524D" w:rsidP="00F64A6F">
            <w:pPr>
              <w:jc w:val="center"/>
              <w:rPr>
                <w:rFonts w:cstheme="minorHAnsi"/>
                <w:szCs w:val="20"/>
              </w:rPr>
            </w:pPr>
          </w:p>
        </w:tc>
        <w:tc>
          <w:tcPr>
            <w:tcW w:w="990" w:type="dxa"/>
          </w:tcPr>
          <w:p w14:paraId="26F711D7" w14:textId="77777777" w:rsidR="0061524D" w:rsidRPr="00487927" w:rsidRDefault="0061524D" w:rsidP="00F64A6F">
            <w:pPr>
              <w:jc w:val="center"/>
              <w:rPr>
                <w:rFonts w:cstheme="minorHAnsi"/>
                <w:szCs w:val="20"/>
              </w:rPr>
            </w:pPr>
          </w:p>
        </w:tc>
        <w:tc>
          <w:tcPr>
            <w:tcW w:w="990" w:type="dxa"/>
          </w:tcPr>
          <w:p w14:paraId="6F7429D0" w14:textId="77777777" w:rsidR="0061524D" w:rsidRPr="00487927" w:rsidRDefault="0061524D" w:rsidP="00F64A6F">
            <w:pPr>
              <w:jc w:val="center"/>
              <w:rPr>
                <w:rFonts w:cstheme="minorHAnsi"/>
                <w:szCs w:val="20"/>
              </w:rPr>
            </w:pPr>
          </w:p>
        </w:tc>
        <w:tc>
          <w:tcPr>
            <w:tcW w:w="990" w:type="dxa"/>
          </w:tcPr>
          <w:p w14:paraId="5675000E" w14:textId="77777777" w:rsidR="0061524D" w:rsidRPr="00487927" w:rsidRDefault="0061524D" w:rsidP="00F64A6F">
            <w:pPr>
              <w:jc w:val="center"/>
              <w:rPr>
                <w:rFonts w:cstheme="minorHAnsi"/>
                <w:szCs w:val="20"/>
              </w:rPr>
            </w:pPr>
          </w:p>
        </w:tc>
        <w:tc>
          <w:tcPr>
            <w:tcW w:w="990" w:type="dxa"/>
          </w:tcPr>
          <w:p w14:paraId="618FFDB7" w14:textId="77777777" w:rsidR="0061524D" w:rsidRPr="00487927" w:rsidRDefault="0061524D" w:rsidP="00F64A6F">
            <w:pPr>
              <w:jc w:val="center"/>
              <w:rPr>
                <w:rFonts w:cstheme="minorHAnsi"/>
                <w:szCs w:val="20"/>
              </w:rPr>
            </w:pPr>
          </w:p>
        </w:tc>
        <w:tc>
          <w:tcPr>
            <w:tcW w:w="990" w:type="dxa"/>
          </w:tcPr>
          <w:p w14:paraId="6C052D25" w14:textId="77777777" w:rsidR="0061524D" w:rsidRPr="00487927" w:rsidRDefault="0061524D" w:rsidP="00F64A6F">
            <w:pPr>
              <w:jc w:val="center"/>
              <w:rPr>
                <w:rFonts w:cstheme="minorHAnsi"/>
                <w:szCs w:val="20"/>
              </w:rPr>
            </w:pPr>
          </w:p>
        </w:tc>
        <w:tc>
          <w:tcPr>
            <w:tcW w:w="1080" w:type="dxa"/>
          </w:tcPr>
          <w:p w14:paraId="1DA1D237" w14:textId="77777777" w:rsidR="0061524D" w:rsidRPr="00283A38" w:rsidRDefault="0061524D" w:rsidP="00F64A6F">
            <w:pPr>
              <w:jc w:val="center"/>
              <w:rPr>
                <w:rFonts w:cstheme="minorHAnsi"/>
                <w:szCs w:val="20"/>
              </w:rPr>
            </w:pPr>
          </w:p>
        </w:tc>
        <w:tc>
          <w:tcPr>
            <w:tcW w:w="990" w:type="dxa"/>
          </w:tcPr>
          <w:p w14:paraId="640A3F80" w14:textId="77777777" w:rsidR="0061524D" w:rsidRPr="00283A38" w:rsidRDefault="0061524D" w:rsidP="00F64A6F">
            <w:pPr>
              <w:jc w:val="center"/>
              <w:rPr>
                <w:rFonts w:cstheme="minorHAnsi"/>
                <w:szCs w:val="20"/>
              </w:rPr>
            </w:pPr>
          </w:p>
        </w:tc>
        <w:tc>
          <w:tcPr>
            <w:tcW w:w="990" w:type="dxa"/>
          </w:tcPr>
          <w:p w14:paraId="78330230" w14:textId="77777777" w:rsidR="0061524D" w:rsidRPr="00283A38" w:rsidRDefault="0061524D" w:rsidP="00F64A6F">
            <w:pPr>
              <w:jc w:val="center"/>
              <w:rPr>
                <w:rFonts w:cstheme="minorHAnsi"/>
                <w:szCs w:val="20"/>
              </w:rPr>
            </w:pPr>
          </w:p>
        </w:tc>
        <w:tc>
          <w:tcPr>
            <w:tcW w:w="1103" w:type="dxa"/>
          </w:tcPr>
          <w:p w14:paraId="57E7F2D5"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6DE05A70" w14:textId="77777777" w:rsidR="0061524D" w:rsidRPr="00D65767" w:rsidRDefault="0061524D" w:rsidP="00F64A6F">
            <w:pPr>
              <w:jc w:val="center"/>
              <w:rPr>
                <w:rFonts w:cstheme="minorHAnsi"/>
                <w:szCs w:val="20"/>
              </w:rPr>
            </w:pPr>
          </w:p>
        </w:tc>
      </w:tr>
      <w:tr w:rsidR="0061524D" w:rsidRPr="00283A38" w14:paraId="608BEC7D" w14:textId="42E25769" w:rsidTr="0061524D">
        <w:tc>
          <w:tcPr>
            <w:tcW w:w="1255" w:type="dxa"/>
          </w:tcPr>
          <w:p w14:paraId="71AB3A03" w14:textId="77777777" w:rsidR="0061524D" w:rsidRDefault="0061524D" w:rsidP="00F64A6F">
            <w:pPr>
              <w:jc w:val="center"/>
              <w:rPr>
                <w:szCs w:val="20"/>
              </w:rPr>
            </w:pPr>
            <w:r>
              <w:rPr>
                <w:szCs w:val="20"/>
              </w:rPr>
              <w:t>3008-03</w:t>
            </w:r>
          </w:p>
        </w:tc>
        <w:tc>
          <w:tcPr>
            <w:tcW w:w="990" w:type="dxa"/>
          </w:tcPr>
          <w:p w14:paraId="50DD734F" w14:textId="77777777" w:rsidR="0061524D" w:rsidRPr="00283A38" w:rsidRDefault="0061524D" w:rsidP="00F64A6F">
            <w:pPr>
              <w:jc w:val="center"/>
              <w:rPr>
                <w:rFonts w:cstheme="minorHAnsi"/>
                <w:szCs w:val="20"/>
              </w:rPr>
            </w:pPr>
          </w:p>
        </w:tc>
        <w:tc>
          <w:tcPr>
            <w:tcW w:w="990" w:type="dxa"/>
          </w:tcPr>
          <w:p w14:paraId="5A9D7F08" w14:textId="77777777" w:rsidR="0061524D" w:rsidRPr="00487927" w:rsidRDefault="0061524D" w:rsidP="00F64A6F">
            <w:pPr>
              <w:jc w:val="center"/>
              <w:rPr>
                <w:rFonts w:cstheme="minorHAnsi"/>
                <w:szCs w:val="20"/>
              </w:rPr>
            </w:pPr>
          </w:p>
        </w:tc>
        <w:tc>
          <w:tcPr>
            <w:tcW w:w="990" w:type="dxa"/>
          </w:tcPr>
          <w:p w14:paraId="671F2DDF" w14:textId="77777777" w:rsidR="0061524D" w:rsidRPr="00487927" w:rsidRDefault="0061524D" w:rsidP="00F64A6F">
            <w:pPr>
              <w:jc w:val="center"/>
              <w:rPr>
                <w:rFonts w:cstheme="minorHAnsi"/>
                <w:szCs w:val="20"/>
              </w:rPr>
            </w:pPr>
          </w:p>
        </w:tc>
        <w:tc>
          <w:tcPr>
            <w:tcW w:w="990" w:type="dxa"/>
          </w:tcPr>
          <w:p w14:paraId="322FA74B" w14:textId="77777777" w:rsidR="0061524D" w:rsidRPr="00487927" w:rsidRDefault="0061524D" w:rsidP="00F64A6F">
            <w:pPr>
              <w:jc w:val="center"/>
              <w:rPr>
                <w:rFonts w:cstheme="minorHAnsi"/>
                <w:szCs w:val="20"/>
              </w:rPr>
            </w:pPr>
          </w:p>
        </w:tc>
        <w:tc>
          <w:tcPr>
            <w:tcW w:w="990" w:type="dxa"/>
          </w:tcPr>
          <w:p w14:paraId="6931B592" w14:textId="77777777" w:rsidR="0061524D" w:rsidRPr="00487927" w:rsidRDefault="0061524D" w:rsidP="00F64A6F">
            <w:pPr>
              <w:jc w:val="center"/>
              <w:rPr>
                <w:rFonts w:cstheme="minorHAnsi"/>
                <w:szCs w:val="20"/>
              </w:rPr>
            </w:pPr>
          </w:p>
        </w:tc>
        <w:tc>
          <w:tcPr>
            <w:tcW w:w="990" w:type="dxa"/>
          </w:tcPr>
          <w:p w14:paraId="330F8D43" w14:textId="77777777" w:rsidR="0061524D" w:rsidRPr="00487927" w:rsidRDefault="0061524D" w:rsidP="00F64A6F">
            <w:pPr>
              <w:jc w:val="center"/>
              <w:rPr>
                <w:rFonts w:cstheme="minorHAnsi"/>
                <w:szCs w:val="20"/>
              </w:rPr>
            </w:pPr>
          </w:p>
        </w:tc>
        <w:tc>
          <w:tcPr>
            <w:tcW w:w="1080" w:type="dxa"/>
          </w:tcPr>
          <w:p w14:paraId="76AB1A67" w14:textId="77777777" w:rsidR="0061524D" w:rsidRPr="00283A38" w:rsidRDefault="0061524D" w:rsidP="00F64A6F">
            <w:pPr>
              <w:jc w:val="center"/>
              <w:rPr>
                <w:rFonts w:cstheme="minorHAnsi"/>
                <w:szCs w:val="20"/>
              </w:rPr>
            </w:pPr>
          </w:p>
        </w:tc>
        <w:tc>
          <w:tcPr>
            <w:tcW w:w="990" w:type="dxa"/>
          </w:tcPr>
          <w:p w14:paraId="1D20E42C" w14:textId="77777777" w:rsidR="0061524D" w:rsidRPr="00283A38" w:rsidRDefault="0061524D" w:rsidP="00F64A6F">
            <w:pPr>
              <w:jc w:val="center"/>
              <w:rPr>
                <w:rFonts w:cstheme="minorHAnsi"/>
                <w:szCs w:val="20"/>
              </w:rPr>
            </w:pPr>
          </w:p>
        </w:tc>
        <w:tc>
          <w:tcPr>
            <w:tcW w:w="990" w:type="dxa"/>
          </w:tcPr>
          <w:p w14:paraId="11DE1E1D" w14:textId="77777777" w:rsidR="0061524D" w:rsidRPr="00283A38" w:rsidRDefault="0061524D" w:rsidP="00F64A6F">
            <w:pPr>
              <w:jc w:val="center"/>
              <w:rPr>
                <w:rFonts w:cstheme="minorHAnsi"/>
                <w:szCs w:val="20"/>
              </w:rPr>
            </w:pPr>
          </w:p>
        </w:tc>
        <w:tc>
          <w:tcPr>
            <w:tcW w:w="1103" w:type="dxa"/>
          </w:tcPr>
          <w:p w14:paraId="113605D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04023CD" w14:textId="77777777" w:rsidR="0061524D" w:rsidRPr="00D65767" w:rsidRDefault="0061524D" w:rsidP="00F64A6F">
            <w:pPr>
              <w:jc w:val="center"/>
              <w:rPr>
                <w:rFonts w:cstheme="minorHAnsi"/>
                <w:szCs w:val="20"/>
              </w:rPr>
            </w:pPr>
          </w:p>
        </w:tc>
      </w:tr>
      <w:tr w:rsidR="0061524D" w:rsidRPr="00283A38" w14:paraId="1058ADCB" w14:textId="68EFFB38" w:rsidTr="0061524D">
        <w:tc>
          <w:tcPr>
            <w:tcW w:w="1255" w:type="dxa"/>
          </w:tcPr>
          <w:p w14:paraId="72FC6541" w14:textId="77777777" w:rsidR="0061524D" w:rsidRDefault="0061524D" w:rsidP="00F64A6F">
            <w:pPr>
              <w:jc w:val="center"/>
              <w:rPr>
                <w:szCs w:val="20"/>
              </w:rPr>
            </w:pPr>
            <w:r>
              <w:rPr>
                <w:szCs w:val="20"/>
              </w:rPr>
              <w:t>3008-04</w:t>
            </w:r>
          </w:p>
        </w:tc>
        <w:tc>
          <w:tcPr>
            <w:tcW w:w="990" w:type="dxa"/>
          </w:tcPr>
          <w:p w14:paraId="57C55364" w14:textId="77777777" w:rsidR="0061524D" w:rsidRPr="00283A38" w:rsidRDefault="0061524D" w:rsidP="00F64A6F">
            <w:pPr>
              <w:jc w:val="center"/>
              <w:rPr>
                <w:rFonts w:cstheme="minorHAnsi"/>
                <w:szCs w:val="20"/>
              </w:rPr>
            </w:pPr>
          </w:p>
        </w:tc>
        <w:tc>
          <w:tcPr>
            <w:tcW w:w="990" w:type="dxa"/>
          </w:tcPr>
          <w:p w14:paraId="481D0901" w14:textId="77777777" w:rsidR="0061524D" w:rsidRPr="00487927" w:rsidRDefault="0061524D" w:rsidP="00F64A6F">
            <w:pPr>
              <w:jc w:val="center"/>
              <w:rPr>
                <w:rFonts w:cstheme="minorHAnsi"/>
                <w:szCs w:val="20"/>
              </w:rPr>
            </w:pPr>
          </w:p>
        </w:tc>
        <w:tc>
          <w:tcPr>
            <w:tcW w:w="990" w:type="dxa"/>
          </w:tcPr>
          <w:p w14:paraId="1CEF57DD" w14:textId="77777777" w:rsidR="0061524D" w:rsidRPr="00487927" w:rsidRDefault="0061524D" w:rsidP="00F64A6F">
            <w:pPr>
              <w:jc w:val="center"/>
              <w:rPr>
                <w:rFonts w:cstheme="minorHAnsi"/>
                <w:szCs w:val="20"/>
              </w:rPr>
            </w:pPr>
          </w:p>
        </w:tc>
        <w:tc>
          <w:tcPr>
            <w:tcW w:w="990" w:type="dxa"/>
          </w:tcPr>
          <w:p w14:paraId="250A6D5D" w14:textId="77777777" w:rsidR="0061524D" w:rsidRPr="00487927" w:rsidRDefault="0061524D" w:rsidP="00F64A6F">
            <w:pPr>
              <w:jc w:val="center"/>
              <w:rPr>
                <w:rFonts w:cstheme="minorHAnsi"/>
                <w:szCs w:val="20"/>
              </w:rPr>
            </w:pPr>
          </w:p>
        </w:tc>
        <w:tc>
          <w:tcPr>
            <w:tcW w:w="990" w:type="dxa"/>
          </w:tcPr>
          <w:p w14:paraId="1C12457B" w14:textId="77777777" w:rsidR="0061524D" w:rsidRPr="00487927" w:rsidRDefault="0061524D" w:rsidP="00F64A6F">
            <w:pPr>
              <w:jc w:val="center"/>
              <w:rPr>
                <w:rFonts w:cstheme="minorHAnsi"/>
                <w:szCs w:val="20"/>
              </w:rPr>
            </w:pPr>
          </w:p>
        </w:tc>
        <w:tc>
          <w:tcPr>
            <w:tcW w:w="990" w:type="dxa"/>
          </w:tcPr>
          <w:p w14:paraId="0400381C" w14:textId="77777777" w:rsidR="0061524D" w:rsidRPr="00487927" w:rsidRDefault="0061524D" w:rsidP="00F64A6F">
            <w:pPr>
              <w:jc w:val="center"/>
              <w:rPr>
                <w:rFonts w:cstheme="minorHAnsi"/>
                <w:szCs w:val="20"/>
              </w:rPr>
            </w:pPr>
          </w:p>
        </w:tc>
        <w:tc>
          <w:tcPr>
            <w:tcW w:w="1080" w:type="dxa"/>
          </w:tcPr>
          <w:p w14:paraId="17753509" w14:textId="77777777" w:rsidR="0061524D" w:rsidRPr="00283A38" w:rsidRDefault="0061524D" w:rsidP="00F64A6F">
            <w:pPr>
              <w:jc w:val="center"/>
              <w:rPr>
                <w:rFonts w:cstheme="minorHAnsi"/>
                <w:szCs w:val="20"/>
              </w:rPr>
            </w:pPr>
          </w:p>
        </w:tc>
        <w:tc>
          <w:tcPr>
            <w:tcW w:w="990" w:type="dxa"/>
          </w:tcPr>
          <w:p w14:paraId="068049DA" w14:textId="77777777" w:rsidR="0061524D" w:rsidRPr="00283A38" w:rsidRDefault="0061524D" w:rsidP="00F64A6F">
            <w:pPr>
              <w:jc w:val="center"/>
              <w:rPr>
                <w:rFonts w:cstheme="minorHAnsi"/>
                <w:szCs w:val="20"/>
              </w:rPr>
            </w:pPr>
          </w:p>
        </w:tc>
        <w:tc>
          <w:tcPr>
            <w:tcW w:w="990" w:type="dxa"/>
          </w:tcPr>
          <w:p w14:paraId="029DF0CA" w14:textId="77777777" w:rsidR="0061524D" w:rsidRPr="00283A38" w:rsidRDefault="0061524D" w:rsidP="00F64A6F">
            <w:pPr>
              <w:jc w:val="center"/>
              <w:rPr>
                <w:rFonts w:cstheme="minorHAnsi"/>
                <w:szCs w:val="20"/>
              </w:rPr>
            </w:pPr>
          </w:p>
        </w:tc>
        <w:tc>
          <w:tcPr>
            <w:tcW w:w="1103" w:type="dxa"/>
          </w:tcPr>
          <w:p w14:paraId="002B1887"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98586A8" w14:textId="77777777" w:rsidR="0061524D" w:rsidRPr="00D65767" w:rsidRDefault="0061524D" w:rsidP="00F64A6F">
            <w:pPr>
              <w:jc w:val="center"/>
              <w:rPr>
                <w:rFonts w:cstheme="minorHAnsi"/>
                <w:szCs w:val="20"/>
              </w:rPr>
            </w:pPr>
          </w:p>
        </w:tc>
      </w:tr>
      <w:tr w:rsidR="0019262A" w:rsidRPr="00283A38" w14:paraId="6F6DF831" w14:textId="662C9A88" w:rsidTr="0061524D">
        <w:tc>
          <w:tcPr>
            <w:tcW w:w="1255" w:type="dxa"/>
          </w:tcPr>
          <w:p w14:paraId="70826974" w14:textId="0C9BAC91" w:rsidR="0019262A" w:rsidRDefault="0019262A" w:rsidP="0019262A">
            <w:pPr>
              <w:jc w:val="center"/>
              <w:rPr>
                <w:szCs w:val="20"/>
              </w:rPr>
            </w:pPr>
            <w:r>
              <w:rPr>
                <w:szCs w:val="20"/>
              </w:rPr>
              <w:t>3010-01</w:t>
            </w:r>
          </w:p>
        </w:tc>
        <w:tc>
          <w:tcPr>
            <w:tcW w:w="990" w:type="dxa"/>
          </w:tcPr>
          <w:p w14:paraId="56146C5E" w14:textId="77777777" w:rsidR="0019262A" w:rsidRPr="00283A38" w:rsidRDefault="0019262A" w:rsidP="0019262A">
            <w:pPr>
              <w:jc w:val="center"/>
              <w:rPr>
                <w:rFonts w:cstheme="minorHAnsi"/>
                <w:szCs w:val="20"/>
              </w:rPr>
            </w:pPr>
          </w:p>
        </w:tc>
        <w:tc>
          <w:tcPr>
            <w:tcW w:w="990" w:type="dxa"/>
          </w:tcPr>
          <w:p w14:paraId="688E3B45" w14:textId="77777777" w:rsidR="0019262A" w:rsidRPr="00487927" w:rsidRDefault="0019262A" w:rsidP="0019262A">
            <w:pPr>
              <w:jc w:val="center"/>
              <w:rPr>
                <w:rFonts w:cstheme="minorHAnsi"/>
                <w:szCs w:val="20"/>
              </w:rPr>
            </w:pPr>
          </w:p>
        </w:tc>
        <w:tc>
          <w:tcPr>
            <w:tcW w:w="990" w:type="dxa"/>
          </w:tcPr>
          <w:p w14:paraId="3384C033" w14:textId="77777777" w:rsidR="0019262A" w:rsidRPr="00487927" w:rsidRDefault="0019262A" w:rsidP="0019262A">
            <w:pPr>
              <w:jc w:val="center"/>
              <w:rPr>
                <w:rFonts w:cstheme="minorHAnsi"/>
                <w:szCs w:val="20"/>
              </w:rPr>
            </w:pPr>
          </w:p>
        </w:tc>
        <w:tc>
          <w:tcPr>
            <w:tcW w:w="990" w:type="dxa"/>
          </w:tcPr>
          <w:p w14:paraId="06CE4138" w14:textId="77777777" w:rsidR="0019262A" w:rsidRPr="00487927" w:rsidRDefault="0019262A" w:rsidP="0019262A">
            <w:pPr>
              <w:jc w:val="center"/>
              <w:rPr>
                <w:rFonts w:cstheme="minorHAnsi"/>
                <w:szCs w:val="20"/>
              </w:rPr>
            </w:pPr>
          </w:p>
        </w:tc>
        <w:tc>
          <w:tcPr>
            <w:tcW w:w="990" w:type="dxa"/>
          </w:tcPr>
          <w:p w14:paraId="31A8A8E8" w14:textId="77777777" w:rsidR="0019262A" w:rsidRPr="00487927" w:rsidRDefault="0019262A" w:rsidP="0019262A">
            <w:pPr>
              <w:jc w:val="center"/>
              <w:rPr>
                <w:rFonts w:cstheme="minorHAnsi"/>
                <w:szCs w:val="20"/>
              </w:rPr>
            </w:pPr>
          </w:p>
        </w:tc>
        <w:tc>
          <w:tcPr>
            <w:tcW w:w="990" w:type="dxa"/>
          </w:tcPr>
          <w:p w14:paraId="2E64A286" w14:textId="77777777" w:rsidR="0019262A" w:rsidRPr="00487927" w:rsidRDefault="0019262A" w:rsidP="0019262A">
            <w:pPr>
              <w:jc w:val="center"/>
              <w:rPr>
                <w:rFonts w:cstheme="minorHAnsi"/>
                <w:szCs w:val="20"/>
              </w:rPr>
            </w:pPr>
          </w:p>
        </w:tc>
        <w:tc>
          <w:tcPr>
            <w:tcW w:w="1080" w:type="dxa"/>
          </w:tcPr>
          <w:p w14:paraId="65BBCB24" w14:textId="77777777" w:rsidR="0019262A" w:rsidRPr="00283A38" w:rsidRDefault="0019262A" w:rsidP="0019262A">
            <w:pPr>
              <w:jc w:val="center"/>
              <w:rPr>
                <w:rFonts w:cstheme="minorHAnsi"/>
                <w:szCs w:val="20"/>
              </w:rPr>
            </w:pPr>
          </w:p>
        </w:tc>
        <w:tc>
          <w:tcPr>
            <w:tcW w:w="990" w:type="dxa"/>
          </w:tcPr>
          <w:p w14:paraId="706D0376" w14:textId="77777777" w:rsidR="0019262A" w:rsidRPr="00283A38" w:rsidRDefault="0019262A" w:rsidP="0019262A">
            <w:pPr>
              <w:jc w:val="center"/>
              <w:rPr>
                <w:rFonts w:cstheme="minorHAnsi"/>
                <w:szCs w:val="20"/>
              </w:rPr>
            </w:pPr>
          </w:p>
        </w:tc>
        <w:tc>
          <w:tcPr>
            <w:tcW w:w="990" w:type="dxa"/>
          </w:tcPr>
          <w:p w14:paraId="212AA87A" w14:textId="77777777" w:rsidR="0019262A" w:rsidRPr="00283A38" w:rsidRDefault="0019262A" w:rsidP="0019262A">
            <w:pPr>
              <w:jc w:val="center"/>
              <w:rPr>
                <w:rFonts w:cstheme="minorHAnsi"/>
                <w:szCs w:val="20"/>
              </w:rPr>
            </w:pPr>
          </w:p>
        </w:tc>
        <w:tc>
          <w:tcPr>
            <w:tcW w:w="1103" w:type="dxa"/>
          </w:tcPr>
          <w:p w14:paraId="7C8E054B" w14:textId="03FBAF9E" w:rsidR="0019262A" w:rsidRPr="00D65767" w:rsidRDefault="0019262A" w:rsidP="0019262A">
            <w:pPr>
              <w:jc w:val="center"/>
              <w:rPr>
                <w:rFonts w:cstheme="minorHAnsi"/>
                <w:szCs w:val="20"/>
              </w:rPr>
            </w:pPr>
            <w:r w:rsidRPr="00D65767">
              <w:rPr>
                <w:rFonts w:cstheme="minorHAnsi"/>
                <w:szCs w:val="20"/>
              </w:rPr>
              <w:t>•</w:t>
            </w:r>
          </w:p>
        </w:tc>
        <w:tc>
          <w:tcPr>
            <w:tcW w:w="1103" w:type="dxa"/>
          </w:tcPr>
          <w:p w14:paraId="58314479" w14:textId="77777777" w:rsidR="0019262A" w:rsidRPr="00D65767" w:rsidRDefault="0019262A" w:rsidP="0019262A">
            <w:pPr>
              <w:jc w:val="center"/>
              <w:rPr>
                <w:rFonts w:cstheme="minorHAnsi"/>
                <w:szCs w:val="20"/>
              </w:rPr>
            </w:pPr>
          </w:p>
        </w:tc>
      </w:tr>
      <w:tr w:rsidR="0019262A" w:rsidRPr="00283A38" w14:paraId="649D1065" w14:textId="37D274C4" w:rsidTr="0061524D">
        <w:tc>
          <w:tcPr>
            <w:tcW w:w="1255" w:type="dxa"/>
          </w:tcPr>
          <w:p w14:paraId="68D76A02" w14:textId="698CE63C" w:rsidR="0019262A" w:rsidRDefault="0019262A" w:rsidP="0019262A">
            <w:pPr>
              <w:jc w:val="center"/>
              <w:rPr>
                <w:szCs w:val="20"/>
              </w:rPr>
            </w:pPr>
            <w:r>
              <w:rPr>
                <w:szCs w:val="20"/>
              </w:rPr>
              <w:t>3010-02</w:t>
            </w:r>
          </w:p>
        </w:tc>
        <w:tc>
          <w:tcPr>
            <w:tcW w:w="990" w:type="dxa"/>
          </w:tcPr>
          <w:p w14:paraId="2B0AB275" w14:textId="77777777" w:rsidR="0019262A" w:rsidRPr="00283A38" w:rsidRDefault="0019262A" w:rsidP="0019262A">
            <w:pPr>
              <w:jc w:val="center"/>
              <w:rPr>
                <w:rFonts w:cstheme="minorHAnsi"/>
                <w:szCs w:val="20"/>
              </w:rPr>
            </w:pPr>
          </w:p>
        </w:tc>
        <w:tc>
          <w:tcPr>
            <w:tcW w:w="990" w:type="dxa"/>
          </w:tcPr>
          <w:p w14:paraId="546D0347" w14:textId="77777777" w:rsidR="0019262A" w:rsidRPr="00487927" w:rsidRDefault="0019262A" w:rsidP="0019262A">
            <w:pPr>
              <w:jc w:val="center"/>
              <w:rPr>
                <w:rFonts w:cstheme="minorHAnsi"/>
                <w:szCs w:val="20"/>
              </w:rPr>
            </w:pPr>
          </w:p>
        </w:tc>
        <w:tc>
          <w:tcPr>
            <w:tcW w:w="990" w:type="dxa"/>
          </w:tcPr>
          <w:p w14:paraId="75238D49" w14:textId="77777777" w:rsidR="0019262A" w:rsidRPr="00487927" w:rsidRDefault="0019262A" w:rsidP="0019262A">
            <w:pPr>
              <w:jc w:val="center"/>
              <w:rPr>
                <w:rFonts w:cstheme="minorHAnsi"/>
                <w:szCs w:val="20"/>
              </w:rPr>
            </w:pPr>
          </w:p>
        </w:tc>
        <w:tc>
          <w:tcPr>
            <w:tcW w:w="990" w:type="dxa"/>
          </w:tcPr>
          <w:p w14:paraId="6FF02932" w14:textId="77777777" w:rsidR="0019262A" w:rsidRPr="00487927" w:rsidRDefault="0019262A" w:rsidP="0019262A">
            <w:pPr>
              <w:jc w:val="center"/>
              <w:rPr>
                <w:rFonts w:cstheme="minorHAnsi"/>
                <w:szCs w:val="20"/>
              </w:rPr>
            </w:pPr>
          </w:p>
        </w:tc>
        <w:tc>
          <w:tcPr>
            <w:tcW w:w="990" w:type="dxa"/>
          </w:tcPr>
          <w:p w14:paraId="6B6950C8" w14:textId="77777777" w:rsidR="0019262A" w:rsidRPr="00487927" w:rsidRDefault="0019262A" w:rsidP="0019262A">
            <w:pPr>
              <w:jc w:val="center"/>
              <w:rPr>
                <w:rFonts w:cstheme="minorHAnsi"/>
                <w:szCs w:val="20"/>
              </w:rPr>
            </w:pPr>
          </w:p>
        </w:tc>
        <w:tc>
          <w:tcPr>
            <w:tcW w:w="990" w:type="dxa"/>
          </w:tcPr>
          <w:p w14:paraId="424CFEF8" w14:textId="77777777" w:rsidR="0019262A" w:rsidRPr="00487927" w:rsidRDefault="0019262A" w:rsidP="0019262A">
            <w:pPr>
              <w:jc w:val="center"/>
              <w:rPr>
                <w:rFonts w:cstheme="minorHAnsi"/>
                <w:szCs w:val="20"/>
              </w:rPr>
            </w:pPr>
          </w:p>
        </w:tc>
        <w:tc>
          <w:tcPr>
            <w:tcW w:w="1080" w:type="dxa"/>
          </w:tcPr>
          <w:p w14:paraId="1EDE42BE" w14:textId="77777777" w:rsidR="0019262A" w:rsidRPr="00283A38" w:rsidRDefault="0019262A" w:rsidP="0019262A">
            <w:pPr>
              <w:jc w:val="center"/>
              <w:rPr>
                <w:rFonts w:cstheme="minorHAnsi"/>
                <w:szCs w:val="20"/>
              </w:rPr>
            </w:pPr>
          </w:p>
        </w:tc>
        <w:tc>
          <w:tcPr>
            <w:tcW w:w="990" w:type="dxa"/>
          </w:tcPr>
          <w:p w14:paraId="4FB333E9" w14:textId="77777777" w:rsidR="0019262A" w:rsidRPr="00283A38" w:rsidRDefault="0019262A" w:rsidP="0019262A">
            <w:pPr>
              <w:jc w:val="center"/>
              <w:rPr>
                <w:rFonts w:cstheme="minorHAnsi"/>
                <w:szCs w:val="20"/>
              </w:rPr>
            </w:pPr>
          </w:p>
        </w:tc>
        <w:tc>
          <w:tcPr>
            <w:tcW w:w="990" w:type="dxa"/>
          </w:tcPr>
          <w:p w14:paraId="28DB5706" w14:textId="77777777" w:rsidR="0019262A" w:rsidRPr="00283A38" w:rsidRDefault="0019262A" w:rsidP="0019262A">
            <w:pPr>
              <w:jc w:val="center"/>
              <w:rPr>
                <w:rFonts w:cstheme="minorHAnsi"/>
                <w:szCs w:val="20"/>
              </w:rPr>
            </w:pPr>
          </w:p>
        </w:tc>
        <w:tc>
          <w:tcPr>
            <w:tcW w:w="1103" w:type="dxa"/>
          </w:tcPr>
          <w:p w14:paraId="01A651CF" w14:textId="749D5EC6" w:rsidR="0019262A" w:rsidRPr="00D65767" w:rsidRDefault="0019262A" w:rsidP="0019262A">
            <w:pPr>
              <w:jc w:val="center"/>
              <w:rPr>
                <w:rFonts w:cstheme="minorHAnsi"/>
                <w:szCs w:val="20"/>
              </w:rPr>
            </w:pPr>
            <w:r w:rsidRPr="00D65767">
              <w:rPr>
                <w:rFonts w:cstheme="minorHAnsi"/>
                <w:szCs w:val="20"/>
              </w:rPr>
              <w:t>•</w:t>
            </w:r>
          </w:p>
        </w:tc>
        <w:tc>
          <w:tcPr>
            <w:tcW w:w="1103" w:type="dxa"/>
          </w:tcPr>
          <w:p w14:paraId="1FD64465" w14:textId="77777777" w:rsidR="0019262A" w:rsidRPr="00D65767" w:rsidRDefault="0019262A" w:rsidP="0019262A">
            <w:pPr>
              <w:jc w:val="center"/>
              <w:rPr>
                <w:rFonts w:cstheme="minorHAnsi"/>
                <w:szCs w:val="20"/>
              </w:rPr>
            </w:pPr>
          </w:p>
        </w:tc>
      </w:tr>
      <w:tr w:rsidR="0019262A" w:rsidRPr="00283A38" w14:paraId="047DCD6E" w14:textId="650B921A" w:rsidTr="0061524D">
        <w:tc>
          <w:tcPr>
            <w:tcW w:w="1255" w:type="dxa"/>
          </w:tcPr>
          <w:p w14:paraId="788AD43F" w14:textId="5449C518" w:rsidR="0019262A" w:rsidRDefault="0019262A" w:rsidP="0019262A">
            <w:pPr>
              <w:jc w:val="center"/>
              <w:rPr>
                <w:szCs w:val="20"/>
              </w:rPr>
            </w:pPr>
            <w:r>
              <w:rPr>
                <w:szCs w:val="20"/>
              </w:rPr>
              <w:t>3010-03</w:t>
            </w:r>
          </w:p>
        </w:tc>
        <w:tc>
          <w:tcPr>
            <w:tcW w:w="990" w:type="dxa"/>
          </w:tcPr>
          <w:p w14:paraId="00FD6D3A" w14:textId="77777777" w:rsidR="0019262A" w:rsidRPr="00283A38" w:rsidRDefault="0019262A" w:rsidP="0019262A">
            <w:pPr>
              <w:jc w:val="center"/>
              <w:rPr>
                <w:rFonts w:cstheme="minorHAnsi"/>
                <w:szCs w:val="20"/>
              </w:rPr>
            </w:pPr>
          </w:p>
        </w:tc>
        <w:tc>
          <w:tcPr>
            <w:tcW w:w="990" w:type="dxa"/>
          </w:tcPr>
          <w:p w14:paraId="1553F2C2" w14:textId="77777777" w:rsidR="0019262A" w:rsidRPr="00487927" w:rsidRDefault="0019262A" w:rsidP="0019262A">
            <w:pPr>
              <w:jc w:val="center"/>
              <w:rPr>
                <w:rFonts w:cstheme="minorHAnsi"/>
                <w:szCs w:val="20"/>
              </w:rPr>
            </w:pPr>
          </w:p>
        </w:tc>
        <w:tc>
          <w:tcPr>
            <w:tcW w:w="990" w:type="dxa"/>
          </w:tcPr>
          <w:p w14:paraId="5094C828" w14:textId="77777777" w:rsidR="0019262A" w:rsidRPr="00487927" w:rsidRDefault="0019262A" w:rsidP="0019262A">
            <w:pPr>
              <w:jc w:val="center"/>
              <w:rPr>
                <w:rFonts w:cstheme="minorHAnsi"/>
                <w:szCs w:val="20"/>
              </w:rPr>
            </w:pPr>
          </w:p>
        </w:tc>
        <w:tc>
          <w:tcPr>
            <w:tcW w:w="990" w:type="dxa"/>
          </w:tcPr>
          <w:p w14:paraId="76CF770A" w14:textId="77777777" w:rsidR="0019262A" w:rsidRPr="00487927" w:rsidRDefault="0019262A" w:rsidP="0019262A">
            <w:pPr>
              <w:jc w:val="center"/>
              <w:rPr>
                <w:rFonts w:cstheme="minorHAnsi"/>
                <w:szCs w:val="20"/>
              </w:rPr>
            </w:pPr>
          </w:p>
        </w:tc>
        <w:tc>
          <w:tcPr>
            <w:tcW w:w="990" w:type="dxa"/>
          </w:tcPr>
          <w:p w14:paraId="1016AE53" w14:textId="77777777" w:rsidR="0019262A" w:rsidRPr="00487927" w:rsidRDefault="0019262A" w:rsidP="0019262A">
            <w:pPr>
              <w:jc w:val="center"/>
              <w:rPr>
                <w:rFonts w:cstheme="minorHAnsi"/>
                <w:szCs w:val="20"/>
              </w:rPr>
            </w:pPr>
          </w:p>
        </w:tc>
        <w:tc>
          <w:tcPr>
            <w:tcW w:w="990" w:type="dxa"/>
          </w:tcPr>
          <w:p w14:paraId="512A6B03" w14:textId="77777777" w:rsidR="0019262A" w:rsidRPr="00487927" w:rsidRDefault="0019262A" w:rsidP="0019262A">
            <w:pPr>
              <w:jc w:val="center"/>
              <w:rPr>
                <w:rFonts w:cstheme="minorHAnsi"/>
                <w:szCs w:val="20"/>
              </w:rPr>
            </w:pPr>
          </w:p>
        </w:tc>
        <w:tc>
          <w:tcPr>
            <w:tcW w:w="1080" w:type="dxa"/>
          </w:tcPr>
          <w:p w14:paraId="63582928" w14:textId="77777777" w:rsidR="0019262A" w:rsidRPr="00283A38" w:rsidRDefault="0019262A" w:rsidP="0019262A">
            <w:pPr>
              <w:jc w:val="center"/>
              <w:rPr>
                <w:rFonts w:cstheme="minorHAnsi"/>
                <w:szCs w:val="20"/>
              </w:rPr>
            </w:pPr>
          </w:p>
        </w:tc>
        <w:tc>
          <w:tcPr>
            <w:tcW w:w="990" w:type="dxa"/>
          </w:tcPr>
          <w:p w14:paraId="482FBFEB" w14:textId="77777777" w:rsidR="0019262A" w:rsidRPr="00283A38" w:rsidRDefault="0019262A" w:rsidP="0019262A">
            <w:pPr>
              <w:jc w:val="center"/>
              <w:rPr>
                <w:rFonts w:cstheme="minorHAnsi"/>
                <w:szCs w:val="20"/>
              </w:rPr>
            </w:pPr>
          </w:p>
        </w:tc>
        <w:tc>
          <w:tcPr>
            <w:tcW w:w="990" w:type="dxa"/>
          </w:tcPr>
          <w:p w14:paraId="6AE272C9" w14:textId="77777777" w:rsidR="0019262A" w:rsidRPr="00283A38" w:rsidRDefault="0019262A" w:rsidP="0019262A">
            <w:pPr>
              <w:jc w:val="center"/>
              <w:rPr>
                <w:rFonts w:cstheme="minorHAnsi"/>
                <w:szCs w:val="20"/>
              </w:rPr>
            </w:pPr>
          </w:p>
        </w:tc>
        <w:tc>
          <w:tcPr>
            <w:tcW w:w="1103" w:type="dxa"/>
          </w:tcPr>
          <w:p w14:paraId="0C5A6FC0" w14:textId="247C9DE9" w:rsidR="0019262A" w:rsidRPr="00D65767" w:rsidRDefault="0019262A" w:rsidP="0019262A">
            <w:pPr>
              <w:jc w:val="center"/>
              <w:rPr>
                <w:rFonts w:cstheme="minorHAnsi"/>
                <w:szCs w:val="20"/>
              </w:rPr>
            </w:pPr>
            <w:r w:rsidRPr="00D65767">
              <w:rPr>
                <w:rFonts w:cstheme="minorHAnsi"/>
                <w:szCs w:val="20"/>
              </w:rPr>
              <w:t>•</w:t>
            </w:r>
          </w:p>
        </w:tc>
        <w:tc>
          <w:tcPr>
            <w:tcW w:w="1103" w:type="dxa"/>
          </w:tcPr>
          <w:p w14:paraId="07F0E949" w14:textId="77777777" w:rsidR="0019262A" w:rsidRPr="00D65767" w:rsidRDefault="0019262A" w:rsidP="0019262A">
            <w:pPr>
              <w:jc w:val="center"/>
              <w:rPr>
                <w:rFonts w:cstheme="minorHAnsi"/>
                <w:szCs w:val="20"/>
              </w:rPr>
            </w:pPr>
          </w:p>
        </w:tc>
      </w:tr>
      <w:tr w:rsidR="0019262A" w:rsidRPr="00283A38" w14:paraId="32CC6E2F" w14:textId="77777777" w:rsidTr="0061524D">
        <w:tc>
          <w:tcPr>
            <w:tcW w:w="1255" w:type="dxa"/>
          </w:tcPr>
          <w:p w14:paraId="75C50BBA" w14:textId="21064FE5" w:rsidR="0019262A" w:rsidRDefault="0019262A" w:rsidP="0019262A">
            <w:pPr>
              <w:jc w:val="center"/>
              <w:rPr>
                <w:szCs w:val="20"/>
              </w:rPr>
            </w:pPr>
            <w:r>
              <w:rPr>
                <w:szCs w:val="20"/>
              </w:rPr>
              <w:t>3011-01</w:t>
            </w:r>
          </w:p>
        </w:tc>
        <w:tc>
          <w:tcPr>
            <w:tcW w:w="990" w:type="dxa"/>
          </w:tcPr>
          <w:p w14:paraId="235FDA6E" w14:textId="77777777" w:rsidR="0019262A" w:rsidRPr="00283A38" w:rsidRDefault="0019262A" w:rsidP="0019262A">
            <w:pPr>
              <w:jc w:val="center"/>
              <w:rPr>
                <w:rFonts w:cstheme="minorHAnsi"/>
                <w:szCs w:val="20"/>
              </w:rPr>
            </w:pPr>
          </w:p>
        </w:tc>
        <w:tc>
          <w:tcPr>
            <w:tcW w:w="990" w:type="dxa"/>
          </w:tcPr>
          <w:p w14:paraId="2F4B6B2E" w14:textId="77777777" w:rsidR="0019262A" w:rsidRPr="00487927" w:rsidRDefault="0019262A" w:rsidP="0019262A">
            <w:pPr>
              <w:jc w:val="center"/>
              <w:rPr>
                <w:rFonts w:cstheme="minorHAnsi"/>
                <w:szCs w:val="20"/>
              </w:rPr>
            </w:pPr>
          </w:p>
        </w:tc>
        <w:tc>
          <w:tcPr>
            <w:tcW w:w="990" w:type="dxa"/>
          </w:tcPr>
          <w:p w14:paraId="7B5B868B" w14:textId="77777777" w:rsidR="0019262A" w:rsidRPr="00487927" w:rsidRDefault="0019262A" w:rsidP="0019262A">
            <w:pPr>
              <w:jc w:val="center"/>
              <w:rPr>
                <w:rFonts w:cstheme="minorHAnsi"/>
                <w:szCs w:val="20"/>
              </w:rPr>
            </w:pPr>
          </w:p>
        </w:tc>
        <w:tc>
          <w:tcPr>
            <w:tcW w:w="990" w:type="dxa"/>
          </w:tcPr>
          <w:p w14:paraId="0145839A" w14:textId="77777777" w:rsidR="0019262A" w:rsidRPr="00487927" w:rsidRDefault="0019262A" w:rsidP="0019262A">
            <w:pPr>
              <w:jc w:val="center"/>
              <w:rPr>
                <w:rFonts w:cstheme="minorHAnsi"/>
                <w:szCs w:val="20"/>
              </w:rPr>
            </w:pPr>
          </w:p>
        </w:tc>
        <w:tc>
          <w:tcPr>
            <w:tcW w:w="990" w:type="dxa"/>
          </w:tcPr>
          <w:p w14:paraId="62D65D38" w14:textId="77777777" w:rsidR="0019262A" w:rsidRPr="00487927" w:rsidRDefault="0019262A" w:rsidP="0019262A">
            <w:pPr>
              <w:jc w:val="center"/>
              <w:rPr>
                <w:rFonts w:cstheme="minorHAnsi"/>
                <w:szCs w:val="20"/>
              </w:rPr>
            </w:pPr>
          </w:p>
        </w:tc>
        <w:tc>
          <w:tcPr>
            <w:tcW w:w="990" w:type="dxa"/>
          </w:tcPr>
          <w:p w14:paraId="54C328FA" w14:textId="77777777" w:rsidR="0019262A" w:rsidRPr="00487927" w:rsidRDefault="0019262A" w:rsidP="0019262A">
            <w:pPr>
              <w:jc w:val="center"/>
              <w:rPr>
                <w:rFonts w:cstheme="minorHAnsi"/>
                <w:szCs w:val="20"/>
              </w:rPr>
            </w:pPr>
          </w:p>
        </w:tc>
        <w:tc>
          <w:tcPr>
            <w:tcW w:w="1080" w:type="dxa"/>
          </w:tcPr>
          <w:p w14:paraId="5E07D8E2" w14:textId="77777777" w:rsidR="0019262A" w:rsidRPr="00283A38" w:rsidRDefault="0019262A" w:rsidP="0019262A">
            <w:pPr>
              <w:jc w:val="center"/>
              <w:rPr>
                <w:rFonts w:cstheme="minorHAnsi"/>
                <w:szCs w:val="20"/>
              </w:rPr>
            </w:pPr>
          </w:p>
        </w:tc>
        <w:tc>
          <w:tcPr>
            <w:tcW w:w="990" w:type="dxa"/>
          </w:tcPr>
          <w:p w14:paraId="6E183CAD" w14:textId="77777777" w:rsidR="0019262A" w:rsidRPr="00283A38" w:rsidRDefault="0019262A" w:rsidP="0019262A">
            <w:pPr>
              <w:jc w:val="center"/>
              <w:rPr>
                <w:rFonts w:cstheme="minorHAnsi"/>
                <w:szCs w:val="20"/>
              </w:rPr>
            </w:pPr>
          </w:p>
        </w:tc>
        <w:tc>
          <w:tcPr>
            <w:tcW w:w="990" w:type="dxa"/>
          </w:tcPr>
          <w:p w14:paraId="32DCAC3D" w14:textId="77777777" w:rsidR="0019262A" w:rsidRPr="00283A38" w:rsidRDefault="0019262A" w:rsidP="0019262A">
            <w:pPr>
              <w:jc w:val="center"/>
              <w:rPr>
                <w:rFonts w:cstheme="minorHAnsi"/>
                <w:szCs w:val="20"/>
              </w:rPr>
            </w:pPr>
          </w:p>
        </w:tc>
        <w:tc>
          <w:tcPr>
            <w:tcW w:w="1103" w:type="dxa"/>
          </w:tcPr>
          <w:p w14:paraId="56C86F82" w14:textId="4E1AC572" w:rsidR="0019262A" w:rsidRPr="00D65767" w:rsidRDefault="0019262A" w:rsidP="0019262A">
            <w:pPr>
              <w:jc w:val="center"/>
              <w:rPr>
                <w:rFonts w:cstheme="minorHAnsi"/>
                <w:szCs w:val="20"/>
              </w:rPr>
            </w:pPr>
            <w:r w:rsidRPr="00D65767">
              <w:rPr>
                <w:rFonts w:cstheme="minorHAnsi"/>
                <w:szCs w:val="20"/>
              </w:rPr>
              <w:t>•</w:t>
            </w:r>
          </w:p>
        </w:tc>
        <w:tc>
          <w:tcPr>
            <w:tcW w:w="1103" w:type="dxa"/>
          </w:tcPr>
          <w:p w14:paraId="626AB5C7" w14:textId="77777777" w:rsidR="0019262A" w:rsidRPr="00D65767" w:rsidRDefault="0019262A" w:rsidP="0019262A">
            <w:pPr>
              <w:jc w:val="center"/>
              <w:rPr>
                <w:rFonts w:cstheme="minorHAnsi"/>
                <w:szCs w:val="20"/>
              </w:rPr>
            </w:pPr>
          </w:p>
        </w:tc>
      </w:tr>
      <w:tr w:rsidR="0019262A" w:rsidRPr="00283A38" w14:paraId="580339CE" w14:textId="77777777" w:rsidTr="0061524D">
        <w:tc>
          <w:tcPr>
            <w:tcW w:w="1255" w:type="dxa"/>
          </w:tcPr>
          <w:p w14:paraId="43DB5318" w14:textId="0C12489F" w:rsidR="0019262A" w:rsidRDefault="0019262A" w:rsidP="0019262A">
            <w:pPr>
              <w:jc w:val="center"/>
              <w:rPr>
                <w:szCs w:val="20"/>
              </w:rPr>
            </w:pPr>
            <w:r>
              <w:rPr>
                <w:szCs w:val="20"/>
              </w:rPr>
              <w:t>3011-02</w:t>
            </w:r>
          </w:p>
        </w:tc>
        <w:tc>
          <w:tcPr>
            <w:tcW w:w="990" w:type="dxa"/>
          </w:tcPr>
          <w:p w14:paraId="500F8D58" w14:textId="77777777" w:rsidR="0019262A" w:rsidRPr="00283A38" w:rsidRDefault="0019262A" w:rsidP="0019262A">
            <w:pPr>
              <w:jc w:val="center"/>
              <w:rPr>
                <w:rFonts w:cstheme="minorHAnsi"/>
                <w:szCs w:val="20"/>
              </w:rPr>
            </w:pPr>
          </w:p>
        </w:tc>
        <w:tc>
          <w:tcPr>
            <w:tcW w:w="990" w:type="dxa"/>
          </w:tcPr>
          <w:p w14:paraId="7FAE49B3" w14:textId="77777777" w:rsidR="0019262A" w:rsidRPr="00487927" w:rsidRDefault="0019262A" w:rsidP="0019262A">
            <w:pPr>
              <w:jc w:val="center"/>
              <w:rPr>
                <w:rFonts w:cstheme="minorHAnsi"/>
                <w:szCs w:val="20"/>
              </w:rPr>
            </w:pPr>
          </w:p>
        </w:tc>
        <w:tc>
          <w:tcPr>
            <w:tcW w:w="990" w:type="dxa"/>
          </w:tcPr>
          <w:p w14:paraId="5C4E44F9" w14:textId="77777777" w:rsidR="0019262A" w:rsidRPr="00487927" w:rsidRDefault="0019262A" w:rsidP="0019262A">
            <w:pPr>
              <w:jc w:val="center"/>
              <w:rPr>
                <w:rFonts w:cstheme="minorHAnsi"/>
                <w:szCs w:val="20"/>
              </w:rPr>
            </w:pPr>
          </w:p>
        </w:tc>
        <w:tc>
          <w:tcPr>
            <w:tcW w:w="990" w:type="dxa"/>
          </w:tcPr>
          <w:p w14:paraId="41B8E27E" w14:textId="77777777" w:rsidR="0019262A" w:rsidRPr="00487927" w:rsidRDefault="0019262A" w:rsidP="0019262A">
            <w:pPr>
              <w:jc w:val="center"/>
              <w:rPr>
                <w:rFonts w:cstheme="minorHAnsi"/>
                <w:szCs w:val="20"/>
              </w:rPr>
            </w:pPr>
          </w:p>
        </w:tc>
        <w:tc>
          <w:tcPr>
            <w:tcW w:w="990" w:type="dxa"/>
          </w:tcPr>
          <w:p w14:paraId="6CD5D409" w14:textId="77777777" w:rsidR="0019262A" w:rsidRPr="00487927" w:rsidRDefault="0019262A" w:rsidP="0019262A">
            <w:pPr>
              <w:jc w:val="center"/>
              <w:rPr>
                <w:rFonts w:cstheme="minorHAnsi"/>
                <w:szCs w:val="20"/>
              </w:rPr>
            </w:pPr>
          </w:p>
        </w:tc>
        <w:tc>
          <w:tcPr>
            <w:tcW w:w="990" w:type="dxa"/>
          </w:tcPr>
          <w:p w14:paraId="62345C6C" w14:textId="77777777" w:rsidR="0019262A" w:rsidRPr="00487927" w:rsidRDefault="0019262A" w:rsidP="0019262A">
            <w:pPr>
              <w:jc w:val="center"/>
              <w:rPr>
                <w:rFonts w:cstheme="minorHAnsi"/>
                <w:szCs w:val="20"/>
              </w:rPr>
            </w:pPr>
          </w:p>
        </w:tc>
        <w:tc>
          <w:tcPr>
            <w:tcW w:w="1080" w:type="dxa"/>
          </w:tcPr>
          <w:p w14:paraId="0DCA7E85" w14:textId="77777777" w:rsidR="0019262A" w:rsidRPr="00283A38" w:rsidRDefault="0019262A" w:rsidP="0019262A">
            <w:pPr>
              <w:jc w:val="center"/>
              <w:rPr>
                <w:rFonts w:cstheme="minorHAnsi"/>
                <w:szCs w:val="20"/>
              </w:rPr>
            </w:pPr>
          </w:p>
        </w:tc>
        <w:tc>
          <w:tcPr>
            <w:tcW w:w="990" w:type="dxa"/>
          </w:tcPr>
          <w:p w14:paraId="2C645B48" w14:textId="77777777" w:rsidR="0019262A" w:rsidRPr="00283A38" w:rsidRDefault="0019262A" w:rsidP="0019262A">
            <w:pPr>
              <w:jc w:val="center"/>
              <w:rPr>
                <w:rFonts w:cstheme="minorHAnsi"/>
                <w:szCs w:val="20"/>
              </w:rPr>
            </w:pPr>
          </w:p>
        </w:tc>
        <w:tc>
          <w:tcPr>
            <w:tcW w:w="990" w:type="dxa"/>
          </w:tcPr>
          <w:p w14:paraId="210E9E04" w14:textId="77777777" w:rsidR="0019262A" w:rsidRPr="00283A38" w:rsidRDefault="0019262A" w:rsidP="0019262A">
            <w:pPr>
              <w:jc w:val="center"/>
              <w:rPr>
                <w:rFonts w:cstheme="minorHAnsi"/>
                <w:szCs w:val="20"/>
              </w:rPr>
            </w:pPr>
          </w:p>
        </w:tc>
        <w:tc>
          <w:tcPr>
            <w:tcW w:w="1103" w:type="dxa"/>
          </w:tcPr>
          <w:p w14:paraId="48D0D685" w14:textId="7787338D" w:rsidR="0019262A" w:rsidRPr="00D65767" w:rsidRDefault="0019262A" w:rsidP="0019262A">
            <w:pPr>
              <w:jc w:val="center"/>
              <w:rPr>
                <w:rFonts w:cstheme="minorHAnsi"/>
                <w:szCs w:val="20"/>
              </w:rPr>
            </w:pPr>
            <w:r w:rsidRPr="00D65767">
              <w:rPr>
                <w:rFonts w:cstheme="minorHAnsi"/>
                <w:szCs w:val="20"/>
              </w:rPr>
              <w:t>•</w:t>
            </w:r>
          </w:p>
        </w:tc>
        <w:tc>
          <w:tcPr>
            <w:tcW w:w="1103" w:type="dxa"/>
          </w:tcPr>
          <w:p w14:paraId="0EC288B5" w14:textId="77777777" w:rsidR="0019262A" w:rsidRPr="00D65767" w:rsidRDefault="0019262A" w:rsidP="0019262A">
            <w:pPr>
              <w:jc w:val="center"/>
              <w:rPr>
                <w:rFonts w:cstheme="minorHAnsi"/>
                <w:szCs w:val="20"/>
              </w:rPr>
            </w:pPr>
          </w:p>
        </w:tc>
      </w:tr>
      <w:tr w:rsidR="0019262A" w:rsidRPr="00283A38" w14:paraId="7CA41238" w14:textId="77777777" w:rsidTr="0061524D">
        <w:tc>
          <w:tcPr>
            <w:tcW w:w="1255" w:type="dxa"/>
          </w:tcPr>
          <w:p w14:paraId="6E01D987" w14:textId="0FD0E249" w:rsidR="0019262A" w:rsidRDefault="0019262A" w:rsidP="0019262A">
            <w:pPr>
              <w:jc w:val="center"/>
              <w:rPr>
                <w:szCs w:val="20"/>
              </w:rPr>
            </w:pPr>
            <w:r>
              <w:rPr>
                <w:szCs w:val="20"/>
              </w:rPr>
              <w:t>3011-03</w:t>
            </w:r>
          </w:p>
        </w:tc>
        <w:tc>
          <w:tcPr>
            <w:tcW w:w="990" w:type="dxa"/>
          </w:tcPr>
          <w:p w14:paraId="5802F6EB" w14:textId="77777777" w:rsidR="0019262A" w:rsidRPr="00283A38" w:rsidRDefault="0019262A" w:rsidP="0019262A">
            <w:pPr>
              <w:jc w:val="center"/>
              <w:rPr>
                <w:rFonts w:cstheme="minorHAnsi"/>
                <w:szCs w:val="20"/>
              </w:rPr>
            </w:pPr>
          </w:p>
        </w:tc>
        <w:tc>
          <w:tcPr>
            <w:tcW w:w="990" w:type="dxa"/>
          </w:tcPr>
          <w:p w14:paraId="04C77E59" w14:textId="77777777" w:rsidR="0019262A" w:rsidRPr="00487927" w:rsidRDefault="0019262A" w:rsidP="0019262A">
            <w:pPr>
              <w:jc w:val="center"/>
              <w:rPr>
                <w:rFonts w:cstheme="minorHAnsi"/>
                <w:szCs w:val="20"/>
              </w:rPr>
            </w:pPr>
          </w:p>
        </w:tc>
        <w:tc>
          <w:tcPr>
            <w:tcW w:w="990" w:type="dxa"/>
          </w:tcPr>
          <w:p w14:paraId="7446E22A" w14:textId="77777777" w:rsidR="0019262A" w:rsidRPr="00487927" w:rsidRDefault="0019262A" w:rsidP="0019262A">
            <w:pPr>
              <w:jc w:val="center"/>
              <w:rPr>
                <w:rFonts w:cstheme="minorHAnsi"/>
                <w:szCs w:val="20"/>
              </w:rPr>
            </w:pPr>
          </w:p>
        </w:tc>
        <w:tc>
          <w:tcPr>
            <w:tcW w:w="990" w:type="dxa"/>
          </w:tcPr>
          <w:p w14:paraId="5E5F4A2F" w14:textId="77777777" w:rsidR="0019262A" w:rsidRPr="00487927" w:rsidRDefault="0019262A" w:rsidP="0019262A">
            <w:pPr>
              <w:jc w:val="center"/>
              <w:rPr>
                <w:rFonts w:cstheme="minorHAnsi"/>
                <w:szCs w:val="20"/>
              </w:rPr>
            </w:pPr>
          </w:p>
        </w:tc>
        <w:tc>
          <w:tcPr>
            <w:tcW w:w="990" w:type="dxa"/>
          </w:tcPr>
          <w:p w14:paraId="08ADE0B1" w14:textId="77777777" w:rsidR="0019262A" w:rsidRPr="00487927" w:rsidRDefault="0019262A" w:rsidP="0019262A">
            <w:pPr>
              <w:jc w:val="center"/>
              <w:rPr>
                <w:rFonts w:cstheme="minorHAnsi"/>
                <w:szCs w:val="20"/>
              </w:rPr>
            </w:pPr>
          </w:p>
        </w:tc>
        <w:tc>
          <w:tcPr>
            <w:tcW w:w="990" w:type="dxa"/>
          </w:tcPr>
          <w:p w14:paraId="1191A432" w14:textId="77777777" w:rsidR="0019262A" w:rsidRPr="00487927" w:rsidRDefault="0019262A" w:rsidP="0019262A">
            <w:pPr>
              <w:jc w:val="center"/>
              <w:rPr>
                <w:rFonts w:cstheme="minorHAnsi"/>
                <w:szCs w:val="20"/>
              </w:rPr>
            </w:pPr>
          </w:p>
        </w:tc>
        <w:tc>
          <w:tcPr>
            <w:tcW w:w="1080" w:type="dxa"/>
          </w:tcPr>
          <w:p w14:paraId="1B54C6FE" w14:textId="77777777" w:rsidR="0019262A" w:rsidRPr="00283A38" w:rsidRDefault="0019262A" w:rsidP="0019262A">
            <w:pPr>
              <w:jc w:val="center"/>
              <w:rPr>
                <w:rFonts w:cstheme="minorHAnsi"/>
                <w:szCs w:val="20"/>
              </w:rPr>
            </w:pPr>
          </w:p>
        </w:tc>
        <w:tc>
          <w:tcPr>
            <w:tcW w:w="990" w:type="dxa"/>
          </w:tcPr>
          <w:p w14:paraId="1E62B3ED" w14:textId="77777777" w:rsidR="0019262A" w:rsidRPr="00283A38" w:rsidRDefault="0019262A" w:rsidP="0019262A">
            <w:pPr>
              <w:jc w:val="center"/>
              <w:rPr>
                <w:rFonts w:cstheme="minorHAnsi"/>
                <w:szCs w:val="20"/>
              </w:rPr>
            </w:pPr>
          </w:p>
        </w:tc>
        <w:tc>
          <w:tcPr>
            <w:tcW w:w="990" w:type="dxa"/>
          </w:tcPr>
          <w:p w14:paraId="4B9D40AC" w14:textId="77777777" w:rsidR="0019262A" w:rsidRPr="00283A38" w:rsidRDefault="0019262A" w:rsidP="0019262A">
            <w:pPr>
              <w:jc w:val="center"/>
              <w:rPr>
                <w:rFonts w:cstheme="minorHAnsi"/>
                <w:szCs w:val="20"/>
              </w:rPr>
            </w:pPr>
          </w:p>
        </w:tc>
        <w:tc>
          <w:tcPr>
            <w:tcW w:w="1103" w:type="dxa"/>
          </w:tcPr>
          <w:p w14:paraId="6AC6DB73" w14:textId="3B8B0E20" w:rsidR="0019262A" w:rsidRPr="00D65767" w:rsidRDefault="0019262A" w:rsidP="0019262A">
            <w:pPr>
              <w:jc w:val="center"/>
              <w:rPr>
                <w:rFonts w:cstheme="minorHAnsi"/>
                <w:szCs w:val="20"/>
              </w:rPr>
            </w:pPr>
            <w:r w:rsidRPr="00D65767">
              <w:rPr>
                <w:rFonts w:cstheme="minorHAnsi"/>
                <w:szCs w:val="20"/>
              </w:rPr>
              <w:t>•</w:t>
            </w:r>
          </w:p>
        </w:tc>
        <w:tc>
          <w:tcPr>
            <w:tcW w:w="1103" w:type="dxa"/>
          </w:tcPr>
          <w:p w14:paraId="69DDCA3A" w14:textId="77777777" w:rsidR="0019262A" w:rsidRPr="00D65767" w:rsidRDefault="0019262A" w:rsidP="0019262A">
            <w:pPr>
              <w:jc w:val="center"/>
              <w:rPr>
                <w:rFonts w:cstheme="minorHAnsi"/>
                <w:szCs w:val="20"/>
              </w:rPr>
            </w:pPr>
          </w:p>
        </w:tc>
      </w:tr>
      <w:tr w:rsidR="0019262A" w:rsidRPr="00283A38" w14:paraId="7C840532" w14:textId="77777777" w:rsidTr="00D74E44">
        <w:tc>
          <w:tcPr>
            <w:tcW w:w="1255" w:type="dxa"/>
            <w:shd w:val="clear" w:color="auto" w:fill="D6E3BC" w:themeFill="accent3" w:themeFillTint="66"/>
          </w:tcPr>
          <w:p w14:paraId="7F7DBAB1" w14:textId="7B6B5D5C" w:rsidR="0019262A" w:rsidRDefault="0019262A" w:rsidP="0019262A">
            <w:pPr>
              <w:jc w:val="center"/>
              <w:rPr>
                <w:szCs w:val="20"/>
              </w:rPr>
            </w:pPr>
            <w:r>
              <w:rPr>
                <w:b/>
                <w:szCs w:val="20"/>
              </w:rPr>
              <w:t>Boolean</w:t>
            </w:r>
          </w:p>
        </w:tc>
        <w:tc>
          <w:tcPr>
            <w:tcW w:w="990" w:type="dxa"/>
            <w:shd w:val="clear" w:color="auto" w:fill="D6E3BC" w:themeFill="accent3" w:themeFillTint="66"/>
          </w:tcPr>
          <w:p w14:paraId="15700806" w14:textId="60E98762" w:rsidR="0019262A" w:rsidRPr="00283A38" w:rsidRDefault="0019262A" w:rsidP="0019262A">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05F07B11" w14:textId="79FBA944" w:rsidR="0019262A" w:rsidRPr="00487927" w:rsidRDefault="0019262A" w:rsidP="0019262A">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75ADE715" w14:textId="4699A0C5" w:rsidR="0019262A" w:rsidRPr="00487927" w:rsidRDefault="0019262A" w:rsidP="0019262A">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2B86FB67" w14:textId="0EB98434" w:rsidR="0019262A" w:rsidRPr="00487927" w:rsidRDefault="0019262A" w:rsidP="0019262A">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7467721C" w14:textId="7E11822C" w:rsidR="0019262A" w:rsidRPr="00487927" w:rsidRDefault="0019262A" w:rsidP="0019262A">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3F919841" w14:textId="00BBD689" w:rsidR="0019262A" w:rsidRPr="00487927" w:rsidRDefault="0019262A" w:rsidP="0019262A">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4F8AC7A9" w14:textId="412205AF" w:rsidR="0019262A" w:rsidRPr="00283A38" w:rsidRDefault="0019262A" w:rsidP="0019262A">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1A1A7444" w14:textId="5140E217" w:rsidR="0019262A" w:rsidRPr="00283A38" w:rsidRDefault="0019262A" w:rsidP="0019262A">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3EB0E54" w14:textId="412E77A7" w:rsidR="0019262A" w:rsidRPr="00283A38" w:rsidRDefault="0019262A" w:rsidP="0019262A">
            <w:pPr>
              <w:jc w:val="center"/>
              <w:rPr>
                <w:rFonts w:cstheme="minorHAnsi"/>
                <w:szCs w:val="20"/>
              </w:rPr>
            </w:pPr>
            <w:r>
              <w:rPr>
                <w:rFonts w:cstheme="minorHAnsi"/>
                <w:szCs w:val="20"/>
              </w:rPr>
              <w:t>Suite 9</w:t>
            </w:r>
          </w:p>
        </w:tc>
        <w:tc>
          <w:tcPr>
            <w:tcW w:w="1103" w:type="dxa"/>
            <w:shd w:val="clear" w:color="auto" w:fill="D6E3BC" w:themeFill="accent3" w:themeFillTint="66"/>
          </w:tcPr>
          <w:p w14:paraId="6B9153C7" w14:textId="2EB11FB4" w:rsidR="0019262A" w:rsidRPr="00D65767" w:rsidRDefault="0019262A" w:rsidP="0019262A">
            <w:pPr>
              <w:jc w:val="center"/>
              <w:rPr>
                <w:rFonts w:cstheme="minorHAnsi"/>
                <w:szCs w:val="20"/>
              </w:rPr>
            </w:pPr>
            <w:r>
              <w:rPr>
                <w:rFonts w:cstheme="minorHAnsi"/>
                <w:szCs w:val="20"/>
              </w:rPr>
              <w:t>Suite 10</w:t>
            </w:r>
          </w:p>
        </w:tc>
        <w:tc>
          <w:tcPr>
            <w:tcW w:w="1103" w:type="dxa"/>
            <w:shd w:val="clear" w:color="auto" w:fill="D6E3BC" w:themeFill="accent3" w:themeFillTint="66"/>
          </w:tcPr>
          <w:p w14:paraId="4147DA07" w14:textId="5C1A14A8" w:rsidR="0019262A" w:rsidRPr="00D65767" w:rsidRDefault="0019262A" w:rsidP="0019262A">
            <w:pPr>
              <w:jc w:val="center"/>
              <w:rPr>
                <w:rFonts w:cstheme="minorHAnsi"/>
                <w:szCs w:val="20"/>
              </w:rPr>
            </w:pPr>
            <w:r>
              <w:rPr>
                <w:rFonts w:cstheme="minorHAnsi"/>
                <w:bCs/>
                <w:sz w:val="18"/>
                <w:szCs w:val="18"/>
              </w:rPr>
              <w:t>Suite 11</w:t>
            </w:r>
          </w:p>
        </w:tc>
      </w:tr>
      <w:tr w:rsidR="0019262A" w:rsidRPr="00283A38" w14:paraId="7652FDCB" w14:textId="77777777" w:rsidTr="0061524D">
        <w:tc>
          <w:tcPr>
            <w:tcW w:w="1255" w:type="dxa"/>
          </w:tcPr>
          <w:p w14:paraId="47BBC06A" w14:textId="66E30E96" w:rsidR="0019262A" w:rsidRDefault="0019262A" w:rsidP="0019262A">
            <w:pPr>
              <w:jc w:val="center"/>
              <w:rPr>
                <w:szCs w:val="20"/>
              </w:rPr>
            </w:pPr>
            <w:r w:rsidRPr="007709BB">
              <w:t>3200_02</w:t>
            </w:r>
          </w:p>
        </w:tc>
        <w:tc>
          <w:tcPr>
            <w:tcW w:w="990" w:type="dxa"/>
          </w:tcPr>
          <w:p w14:paraId="08D17741" w14:textId="77777777" w:rsidR="0019262A" w:rsidRPr="00283A38" w:rsidRDefault="0019262A" w:rsidP="0019262A">
            <w:pPr>
              <w:jc w:val="center"/>
              <w:rPr>
                <w:rFonts w:cstheme="minorHAnsi"/>
                <w:szCs w:val="20"/>
              </w:rPr>
            </w:pPr>
          </w:p>
        </w:tc>
        <w:tc>
          <w:tcPr>
            <w:tcW w:w="990" w:type="dxa"/>
          </w:tcPr>
          <w:p w14:paraId="66D8BCCC" w14:textId="77777777" w:rsidR="0019262A" w:rsidRPr="00487927" w:rsidRDefault="0019262A" w:rsidP="0019262A">
            <w:pPr>
              <w:jc w:val="center"/>
              <w:rPr>
                <w:rFonts w:cstheme="minorHAnsi"/>
                <w:szCs w:val="20"/>
              </w:rPr>
            </w:pPr>
          </w:p>
        </w:tc>
        <w:tc>
          <w:tcPr>
            <w:tcW w:w="990" w:type="dxa"/>
          </w:tcPr>
          <w:p w14:paraId="23CFC331" w14:textId="77777777" w:rsidR="0019262A" w:rsidRPr="00487927" w:rsidRDefault="0019262A" w:rsidP="0019262A">
            <w:pPr>
              <w:jc w:val="center"/>
              <w:rPr>
                <w:rFonts w:cstheme="minorHAnsi"/>
                <w:szCs w:val="20"/>
              </w:rPr>
            </w:pPr>
          </w:p>
        </w:tc>
        <w:tc>
          <w:tcPr>
            <w:tcW w:w="990" w:type="dxa"/>
          </w:tcPr>
          <w:p w14:paraId="747FE38C" w14:textId="77777777" w:rsidR="0019262A" w:rsidRPr="00487927" w:rsidRDefault="0019262A" w:rsidP="0019262A">
            <w:pPr>
              <w:jc w:val="center"/>
              <w:rPr>
                <w:rFonts w:cstheme="minorHAnsi"/>
                <w:szCs w:val="20"/>
              </w:rPr>
            </w:pPr>
          </w:p>
        </w:tc>
        <w:tc>
          <w:tcPr>
            <w:tcW w:w="990" w:type="dxa"/>
          </w:tcPr>
          <w:p w14:paraId="69496D44" w14:textId="77777777" w:rsidR="0019262A" w:rsidRPr="00487927" w:rsidRDefault="0019262A" w:rsidP="0019262A">
            <w:pPr>
              <w:jc w:val="center"/>
              <w:rPr>
                <w:rFonts w:cstheme="minorHAnsi"/>
                <w:szCs w:val="20"/>
              </w:rPr>
            </w:pPr>
          </w:p>
        </w:tc>
        <w:tc>
          <w:tcPr>
            <w:tcW w:w="990" w:type="dxa"/>
          </w:tcPr>
          <w:p w14:paraId="40F1A9D6" w14:textId="77777777" w:rsidR="0019262A" w:rsidRPr="00487927" w:rsidRDefault="0019262A" w:rsidP="0019262A">
            <w:pPr>
              <w:jc w:val="center"/>
              <w:rPr>
                <w:rFonts w:cstheme="minorHAnsi"/>
                <w:szCs w:val="20"/>
              </w:rPr>
            </w:pPr>
          </w:p>
        </w:tc>
        <w:tc>
          <w:tcPr>
            <w:tcW w:w="1080" w:type="dxa"/>
          </w:tcPr>
          <w:p w14:paraId="120D524F" w14:textId="77777777" w:rsidR="0019262A" w:rsidRPr="00283A38" w:rsidRDefault="0019262A" w:rsidP="0019262A">
            <w:pPr>
              <w:jc w:val="center"/>
              <w:rPr>
                <w:rFonts w:cstheme="minorHAnsi"/>
                <w:szCs w:val="20"/>
              </w:rPr>
            </w:pPr>
          </w:p>
        </w:tc>
        <w:tc>
          <w:tcPr>
            <w:tcW w:w="990" w:type="dxa"/>
          </w:tcPr>
          <w:p w14:paraId="241B52D4" w14:textId="77777777" w:rsidR="0019262A" w:rsidRPr="00283A38" w:rsidRDefault="0019262A" w:rsidP="0019262A">
            <w:pPr>
              <w:jc w:val="center"/>
              <w:rPr>
                <w:rFonts w:cstheme="minorHAnsi"/>
                <w:szCs w:val="20"/>
              </w:rPr>
            </w:pPr>
          </w:p>
        </w:tc>
        <w:tc>
          <w:tcPr>
            <w:tcW w:w="990" w:type="dxa"/>
          </w:tcPr>
          <w:p w14:paraId="47455659" w14:textId="77777777" w:rsidR="0019262A" w:rsidRPr="00283A38" w:rsidRDefault="0019262A" w:rsidP="0019262A">
            <w:pPr>
              <w:jc w:val="center"/>
              <w:rPr>
                <w:rFonts w:cstheme="minorHAnsi"/>
                <w:szCs w:val="20"/>
              </w:rPr>
            </w:pPr>
          </w:p>
        </w:tc>
        <w:tc>
          <w:tcPr>
            <w:tcW w:w="1103" w:type="dxa"/>
          </w:tcPr>
          <w:p w14:paraId="4A0E6B2C" w14:textId="77777777" w:rsidR="0019262A" w:rsidRPr="00D65767" w:rsidRDefault="0019262A" w:rsidP="0019262A">
            <w:pPr>
              <w:jc w:val="center"/>
              <w:rPr>
                <w:rFonts w:cstheme="minorHAnsi"/>
                <w:szCs w:val="20"/>
              </w:rPr>
            </w:pPr>
          </w:p>
        </w:tc>
        <w:tc>
          <w:tcPr>
            <w:tcW w:w="1103" w:type="dxa"/>
          </w:tcPr>
          <w:p w14:paraId="263264D5" w14:textId="26451858"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E143E0B" w14:textId="77777777" w:rsidTr="0061524D">
        <w:tc>
          <w:tcPr>
            <w:tcW w:w="1255" w:type="dxa"/>
          </w:tcPr>
          <w:p w14:paraId="779CAF54" w14:textId="2FB3866E" w:rsidR="0019262A" w:rsidRDefault="0019262A" w:rsidP="0019262A">
            <w:pPr>
              <w:jc w:val="center"/>
              <w:rPr>
                <w:szCs w:val="20"/>
              </w:rPr>
            </w:pPr>
            <w:r w:rsidRPr="007709BB">
              <w:t>3200_03</w:t>
            </w:r>
          </w:p>
        </w:tc>
        <w:tc>
          <w:tcPr>
            <w:tcW w:w="990" w:type="dxa"/>
          </w:tcPr>
          <w:p w14:paraId="50FF102B" w14:textId="77777777" w:rsidR="0019262A" w:rsidRPr="00283A38" w:rsidRDefault="0019262A" w:rsidP="0019262A">
            <w:pPr>
              <w:jc w:val="center"/>
              <w:rPr>
                <w:rFonts w:cstheme="minorHAnsi"/>
                <w:szCs w:val="20"/>
              </w:rPr>
            </w:pPr>
          </w:p>
        </w:tc>
        <w:tc>
          <w:tcPr>
            <w:tcW w:w="990" w:type="dxa"/>
          </w:tcPr>
          <w:p w14:paraId="641C15C4" w14:textId="77777777" w:rsidR="0019262A" w:rsidRPr="00487927" w:rsidRDefault="0019262A" w:rsidP="0019262A">
            <w:pPr>
              <w:jc w:val="center"/>
              <w:rPr>
                <w:rFonts w:cstheme="minorHAnsi"/>
                <w:szCs w:val="20"/>
              </w:rPr>
            </w:pPr>
          </w:p>
        </w:tc>
        <w:tc>
          <w:tcPr>
            <w:tcW w:w="990" w:type="dxa"/>
          </w:tcPr>
          <w:p w14:paraId="247BD95F" w14:textId="77777777" w:rsidR="0019262A" w:rsidRPr="00487927" w:rsidRDefault="0019262A" w:rsidP="0019262A">
            <w:pPr>
              <w:jc w:val="center"/>
              <w:rPr>
                <w:rFonts w:cstheme="minorHAnsi"/>
                <w:szCs w:val="20"/>
              </w:rPr>
            </w:pPr>
          </w:p>
        </w:tc>
        <w:tc>
          <w:tcPr>
            <w:tcW w:w="990" w:type="dxa"/>
          </w:tcPr>
          <w:p w14:paraId="3E4ECAD5" w14:textId="77777777" w:rsidR="0019262A" w:rsidRPr="00487927" w:rsidRDefault="0019262A" w:rsidP="0019262A">
            <w:pPr>
              <w:jc w:val="center"/>
              <w:rPr>
                <w:rFonts w:cstheme="minorHAnsi"/>
                <w:szCs w:val="20"/>
              </w:rPr>
            </w:pPr>
          </w:p>
        </w:tc>
        <w:tc>
          <w:tcPr>
            <w:tcW w:w="990" w:type="dxa"/>
          </w:tcPr>
          <w:p w14:paraId="6FC8257E" w14:textId="77777777" w:rsidR="0019262A" w:rsidRPr="00487927" w:rsidRDefault="0019262A" w:rsidP="0019262A">
            <w:pPr>
              <w:jc w:val="center"/>
              <w:rPr>
                <w:rFonts w:cstheme="minorHAnsi"/>
                <w:szCs w:val="20"/>
              </w:rPr>
            </w:pPr>
          </w:p>
        </w:tc>
        <w:tc>
          <w:tcPr>
            <w:tcW w:w="990" w:type="dxa"/>
          </w:tcPr>
          <w:p w14:paraId="6C5343FD" w14:textId="77777777" w:rsidR="0019262A" w:rsidRPr="00487927" w:rsidRDefault="0019262A" w:rsidP="0019262A">
            <w:pPr>
              <w:jc w:val="center"/>
              <w:rPr>
                <w:rFonts w:cstheme="minorHAnsi"/>
                <w:szCs w:val="20"/>
              </w:rPr>
            </w:pPr>
          </w:p>
        </w:tc>
        <w:tc>
          <w:tcPr>
            <w:tcW w:w="1080" w:type="dxa"/>
          </w:tcPr>
          <w:p w14:paraId="51642C6E" w14:textId="77777777" w:rsidR="0019262A" w:rsidRPr="00283A38" w:rsidRDefault="0019262A" w:rsidP="0019262A">
            <w:pPr>
              <w:jc w:val="center"/>
              <w:rPr>
                <w:rFonts w:cstheme="minorHAnsi"/>
                <w:szCs w:val="20"/>
              </w:rPr>
            </w:pPr>
          </w:p>
        </w:tc>
        <w:tc>
          <w:tcPr>
            <w:tcW w:w="990" w:type="dxa"/>
          </w:tcPr>
          <w:p w14:paraId="0B096AFB" w14:textId="77777777" w:rsidR="0019262A" w:rsidRPr="00283A38" w:rsidRDefault="0019262A" w:rsidP="0019262A">
            <w:pPr>
              <w:jc w:val="center"/>
              <w:rPr>
                <w:rFonts w:cstheme="minorHAnsi"/>
                <w:szCs w:val="20"/>
              </w:rPr>
            </w:pPr>
          </w:p>
        </w:tc>
        <w:tc>
          <w:tcPr>
            <w:tcW w:w="990" w:type="dxa"/>
          </w:tcPr>
          <w:p w14:paraId="0359CBB2" w14:textId="77777777" w:rsidR="0019262A" w:rsidRPr="00283A38" w:rsidRDefault="0019262A" w:rsidP="0019262A">
            <w:pPr>
              <w:jc w:val="center"/>
              <w:rPr>
                <w:rFonts w:cstheme="minorHAnsi"/>
                <w:szCs w:val="20"/>
              </w:rPr>
            </w:pPr>
          </w:p>
        </w:tc>
        <w:tc>
          <w:tcPr>
            <w:tcW w:w="1103" w:type="dxa"/>
          </w:tcPr>
          <w:p w14:paraId="26E81B18" w14:textId="77777777" w:rsidR="0019262A" w:rsidRPr="00D65767" w:rsidRDefault="0019262A" w:rsidP="0019262A">
            <w:pPr>
              <w:jc w:val="center"/>
              <w:rPr>
                <w:rFonts w:cstheme="minorHAnsi"/>
                <w:szCs w:val="20"/>
              </w:rPr>
            </w:pPr>
          </w:p>
        </w:tc>
        <w:tc>
          <w:tcPr>
            <w:tcW w:w="1103" w:type="dxa"/>
          </w:tcPr>
          <w:p w14:paraId="316440BC" w14:textId="43C3B4C5" w:rsidR="0019262A" w:rsidRPr="00D65767" w:rsidRDefault="0019262A" w:rsidP="0019262A">
            <w:pPr>
              <w:jc w:val="center"/>
              <w:rPr>
                <w:rFonts w:cstheme="minorHAnsi"/>
                <w:szCs w:val="20"/>
              </w:rPr>
            </w:pPr>
            <w:r w:rsidRPr="00283A38">
              <w:rPr>
                <w:rFonts w:cstheme="minorHAnsi"/>
                <w:szCs w:val="20"/>
              </w:rPr>
              <w:t>•</w:t>
            </w:r>
          </w:p>
        </w:tc>
      </w:tr>
      <w:tr w:rsidR="0019262A" w:rsidRPr="00283A38" w14:paraId="56A3D7DE" w14:textId="77777777" w:rsidTr="0061524D">
        <w:tc>
          <w:tcPr>
            <w:tcW w:w="1255" w:type="dxa"/>
          </w:tcPr>
          <w:p w14:paraId="0995CCAE" w14:textId="1539000E" w:rsidR="0019262A" w:rsidRDefault="0019262A" w:rsidP="0019262A">
            <w:pPr>
              <w:jc w:val="center"/>
              <w:rPr>
                <w:szCs w:val="20"/>
              </w:rPr>
            </w:pPr>
            <w:r w:rsidRPr="007709BB">
              <w:t>3200_04</w:t>
            </w:r>
          </w:p>
        </w:tc>
        <w:tc>
          <w:tcPr>
            <w:tcW w:w="990" w:type="dxa"/>
          </w:tcPr>
          <w:p w14:paraId="52D9E48F" w14:textId="77777777" w:rsidR="0019262A" w:rsidRPr="00283A38" w:rsidRDefault="0019262A" w:rsidP="0019262A">
            <w:pPr>
              <w:jc w:val="center"/>
              <w:rPr>
                <w:rFonts w:cstheme="minorHAnsi"/>
                <w:szCs w:val="20"/>
              </w:rPr>
            </w:pPr>
          </w:p>
        </w:tc>
        <w:tc>
          <w:tcPr>
            <w:tcW w:w="990" w:type="dxa"/>
          </w:tcPr>
          <w:p w14:paraId="0C222861" w14:textId="77777777" w:rsidR="0019262A" w:rsidRPr="00487927" w:rsidRDefault="0019262A" w:rsidP="0019262A">
            <w:pPr>
              <w:jc w:val="center"/>
              <w:rPr>
                <w:rFonts w:cstheme="minorHAnsi"/>
                <w:szCs w:val="20"/>
              </w:rPr>
            </w:pPr>
          </w:p>
        </w:tc>
        <w:tc>
          <w:tcPr>
            <w:tcW w:w="990" w:type="dxa"/>
          </w:tcPr>
          <w:p w14:paraId="1573D055" w14:textId="77777777" w:rsidR="0019262A" w:rsidRPr="00487927" w:rsidRDefault="0019262A" w:rsidP="0019262A">
            <w:pPr>
              <w:jc w:val="center"/>
              <w:rPr>
                <w:rFonts w:cstheme="minorHAnsi"/>
                <w:szCs w:val="20"/>
              </w:rPr>
            </w:pPr>
          </w:p>
        </w:tc>
        <w:tc>
          <w:tcPr>
            <w:tcW w:w="990" w:type="dxa"/>
          </w:tcPr>
          <w:p w14:paraId="170BFE1C" w14:textId="77777777" w:rsidR="0019262A" w:rsidRPr="00487927" w:rsidRDefault="0019262A" w:rsidP="0019262A">
            <w:pPr>
              <w:jc w:val="center"/>
              <w:rPr>
                <w:rFonts w:cstheme="minorHAnsi"/>
                <w:szCs w:val="20"/>
              </w:rPr>
            </w:pPr>
          </w:p>
        </w:tc>
        <w:tc>
          <w:tcPr>
            <w:tcW w:w="990" w:type="dxa"/>
          </w:tcPr>
          <w:p w14:paraId="4220389C" w14:textId="77777777" w:rsidR="0019262A" w:rsidRPr="00487927" w:rsidRDefault="0019262A" w:rsidP="0019262A">
            <w:pPr>
              <w:jc w:val="center"/>
              <w:rPr>
                <w:rFonts w:cstheme="minorHAnsi"/>
                <w:szCs w:val="20"/>
              </w:rPr>
            </w:pPr>
          </w:p>
        </w:tc>
        <w:tc>
          <w:tcPr>
            <w:tcW w:w="990" w:type="dxa"/>
          </w:tcPr>
          <w:p w14:paraId="69289A9A" w14:textId="77777777" w:rsidR="0019262A" w:rsidRPr="00487927" w:rsidRDefault="0019262A" w:rsidP="0019262A">
            <w:pPr>
              <w:jc w:val="center"/>
              <w:rPr>
                <w:rFonts w:cstheme="minorHAnsi"/>
                <w:szCs w:val="20"/>
              </w:rPr>
            </w:pPr>
          </w:p>
        </w:tc>
        <w:tc>
          <w:tcPr>
            <w:tcW w:w="1080" w:type="dxa"/>
          </w:tcPr>
          <w:p w14:paraId="55BFEF4B" w14:textId="77777777" w:rsidR="0019262A" w:rsidRPr="00283A38" w:rsidRDefault="0019262A" w:rsidP="0019262A">
            <w:pPr>
              <w:jc w:val="center"/>
              <w:rPr>
                <w:rFonts w:cstheme="minorHAnsi"/>
                <w:szCs w:val="20"/>
              </w:rPr>
            </w:pPr>
          </w:p>
        </w:tc>
        <w:tc>
          <w:tcPr>
            <w:tcW w:w="990" w:type="dxa"/>
          </w:tcPr>
          <w:p w14:paraId="3F4BF8EC" w14:textId="77777777" w:rsidR="0019262A" w:rsidRPr="00283A38" w:rsidRDefault="0019262A" w:rsidP="0019262A">
            <w:pPr>
              <w:jc w:val="center"/>
              <w:rPr>
                <w:rFonts w:cstheme="minorHAnsi"/>
                <w:szCs w:val="20"/>
              </w:rPr>
            </w:pPr>
          </w:p>
        </w:tc>
        <w:tc>
          <w:tcPr>
            <w:tcW w:w="990" w:type="dxa"/>
          </w:tcPr>
          <w:p w14:paraId="6099460E" w14:textId="77777777" w:rsidR="0019262A" w:rsidRPr="00283A38" w:rsidRDefault="0019262A" w:rsidP="0019262A">
            <w:pPr>
              <w:jc w:val="center"/>
              <w:rPr>
                <w:rFonts w:cstheme="minorHAnsi"/>
                <w:szCs w:val="20"/>
              </w:rPr>
            </w:pPr>
          </w:p>
        </w:tc>
        <w:tc>
          <w:tcPr>
            <w:tcW w:w="1103" w:type="dxa"/>
          </w:tcPr>
          <w:p w14:paraId="73217C7F" w14:textId="77777777" w:rsidR="0019262A" w:rsidRPr="00D65767" w:rsidRDefault="0019262A" w:rsidP="0019262A">
            <w:pPr>
              <w:jc w:val="center"/>
              <w:rPr>
                <w:rFonts w:cstheme="minorHAnsi"/>
                <w:szCs w:val="20"/>
              </w:rPr>
            </w:pPr>
          </w:p>
        </w:tc>
        <w:tc>
          <w:tcPr>
            <w:tcW w:w="1103" w:type="dxa"/>
          </w:tcPr>
          <w:p w14:paraId="66B2062D" w14:textId="45FACA60"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5FB71DF" w14:textId="77777777" w:rsidTr="0061524D">
        <w:tc>
          <w:tcPr>
            <w:tcW w:w="1255" w:type="dxa"/>
          </w:tcPr>
          <w:p w14:paraId="6E42F148" w14:textId="46C3E79C" w:rsidR="0019262A" w:rsidRDefault="0019262A" w:rsidP="0019262A">
            <w:pPr>
              <w:jc w:val="center"/>
              <w:rPr>
                <w:szCs w:val="20"/>
              </w:rPr>
            </w:pPr>
            <w:r w:rsidRPr="007709BB">
              <w:t>3200_05</w:t>
            </w:r>
          </w:p>
        </w:tc>
        <w:tc>
          <w:tcPr>
            <w:tcW w:w="990" w:type="dxa"/>
          </w:tcPr>
          <w:p w14:paraId="192F3D5C" w14:textId="77777777" w:rsidR="0019262A" w:rsidRPr="00283A38" w:rsidRDefault="0019262A" w:rsidP="0019262A">
            <w:pPr>
              <w:jc w:val="center"/>
              <w:rPr>
                <w:rFonts w:cstheme="minorHAnsi"/>
                <w:szCs w:val="20"/>
              </w:rPr>
            </w:pPr>
          </w:p>
        </w:tc>
        <w:tc>
          <w:tcPr>
            <w:tcW w:w="990" w:type="dxa"/>
          </w:tcPr>
          <w:p w14:paraId="4451C2F8" w14:textId="77777777" w:rsidR="0019262A" w:rsidRPr="00487927" w:rsidRDefault="0019262A" w:rsidP="0019262A">
            <w:pPr>
              <w:jc w:val="center"/>
              <w:rPr>
                <w:rFonts w:cstheme="minorHAnsi"/>
                <w:szCs w:val="20"/>
              </w:rPr>
            </w:pPr>
          </w:p>
        </w:tc>
        <w:tc>
          <w:tcPr>
            <w:tcW w:w="990" w:type="dxa"/>
          </w:tcPr>
          <w:p w14:paraId="0FB1880D" w14:textId="77777777" w:rsidR="0019262A" w:rsidRPr="00487927" w:rsidRDefault="0019262A" w:rsidP="0019262A">
            <w:pPr>
              <w:jc w:val="center"/>
              <w:rPr>
                <w:rFonts w:cstheme="minorHAnsi"/>
                <w:szCs w:val="20"/>
              </w:rPr>
            </w:pPr>
          </w:p>
        </w:tc>
        <w:tc>
          <w:tcPr>
            <w:tcW w:w="990" w:type="dxa"/>
          </w:tcPr>
          <w:p w14:paraId="28BD1A0A" w14:textId="77777777" w:rsidR="0019262A" w:rsidRPr="00487927" w:rsidRDefault="0019262A" w:rsidP="0019262A">
            <w:pPr>
              <w:jc w:val="center"/>
              <w:rPr>
                <w:rFonts w:cstheme="minorHAnsi"/>
                <w:szCs w:val="20"/>
              </w:rPr>
            </w:pPr>
          </w:p>
        </w:tc>
        <w:tc>
          <w:tcPr>
            <w:tcW w:w="990" w:type="dxa"/>
          </w:tcPr>
          <w:p w14:paraId="799CB7C3" w14:textId="77777777" w:rsidR="0019262A" w:rsidRPr="00487927" w:rsidRDefault="0019262A" w:rsidP="0019262A">
            <w:pPr>
              <w:jc w:val="center"/>
              <w:rPr>
                <w:rFonts w:cstheme="minorHAnsi"/>
                <w:szCs w:val="20"/>
              </w:rPr>
            </w:pPr>
          </w:p>
        </w:tc>
        <w:tc>
          <w:tcPr>
            <w:tcW w:w="990" w:type="dxa"/>
          </w:tcPr>
          <w:p w14:paraId="0C42B4A5" w14:textId="77777777" w:rsidR="0019262A" w:rsidRPr="00487927" w:rsidRDefault="0019262A" w:rsidP="0019262A">
            <w:pPr>
              <w:jc w:val="center"/>
              <w:rPr>
                <w:rFonts w:cstheme="minorHAnsi"/>
                <w:szCs w:val="20"/>
              </w:rPr>
            </w:pPr>
          </w:p>
        </w:tc>
        <w:tc>
          <w:tcPr>
            <w:tcW w:w="1080" w:type="dxa"/>
          </w:tcPr>
          <w:p w14:paraId="7618DAB5" w14:textId="77777777" w:rsidR="0019262A" w:rsidRPr="00283A38" w:rsidRDefault="0019262A" w:rsidP="0019262A">
            <w:pPr>
              <w:jc w:val="center"/>
              <w:rPr>
                <w:rFonts w:cstheme="minorHAnsi"/>
                <w:szCs w:val="20"/>
              </w:rPr>
            </w:pPr>
          </w:p>
        </w:tc>
        <w:tc>
          <w:tcPr>
            <w:tcW w:w="990" w:type="dxa"/>
          </w:tcPr>
          <w:p w14:paraId="328B3782" w14:textId="77777777" w:rsidR="0019262A" w:rsidRPr="00283A38" w:rsidRDefault="0019262A" w:rsidP="0019262A">
            <w:pPr>
              <w:jc w:val="center"/>
              <w:rPr>
                <w:rFonts w:cstheme="minorHAnsi"/>
                <w:szCs w:val="20"/>
              </w:rPr>
            </w:pPr>
          </w:p>
        </w:tc>
        <w:tc>
          <w:tcPr>
            <w:tcW w:w="990" w:type="dxa"/>
          </w:tcPr>
          <w:p w14:paraId="21DD437B" w14:textId="77777777" w:rsidR="0019262A" w:rsidRPr="00283A38" w:rsidRDefault="0019262A" w:rsidP="0019262A">
            <w:pPr>
              <w:jc w:val="center"/>
              <w:rPr>
                <w:rFonts w:cstheme="minorHAnsi"/>
                <w:szCs w:val="20"/>
              </w:rPr>
            </w:pPr>
          </w:p>
        </w:tc>
        <w:tc>
          <w:tcPr>
            <w:tcW w:w="1103" w:type="dxa"/>
          </w:tcPr>
          <w:p w14:paraId="40728393" w14:textId="77777777" w:rsidR="0019262A" w:rsidRPr="00D65767" w:rsidRDefault="0019262A" w:rsidP="0019262A">
            <w:pPr>
              <w:jc w:val="center"/>
              <w:rPr>
                <w:rFonts w:cstheme="minorHAnsi"/>
                <w:szCs w:val="20"/>
              </w:rPr>
            </w:pPr>
          </w:p>
        </w:tc>
        <w:tc>
          <w:tcPr>
            <w:tcW w:w="1103" w:type="dxa"/>
          </w:tcPr>
          <w:p w14:paraId="042E7998" w14:textId="4132926D" w:rsidR="0019262A" w:rsidRPr="00D65767" w:rsidRDefault="0019262A" w:rsidP="0019262A">
            <w:pPr>
              <w:jc w:val="center"/>
              <w:rPr>
                <w:rFonts w:cstheme="minorHAnsi"/>
                <w:szCs w:val="20"/>
              </w:rPr>
            </w:pPr>
            <w:r w:rsidRPr="00283A38">
              <w:rPr>
                <w:rFonts w:cstheme="minorHAnsi"/>
                <w:szCs w:val="20"/>
              </w:rPr>
              <w:t>•</w:t>
            </w:r>
          </w:p>
        </w:tc>
      </w:tr>
      <w:tr w:rsidR="0019262A" w:rsidRPr="00283A38" w14:paraId="3788E967" w14:textId="77777777" w:rsidTr="0061524D">
        <w:tc>
          <w:tcPr>
            <w:tcW w:w="1255" w:type="dxa"/>
          </w:tcPr>
          <w:p w14:paraId="1EAA1041" w14:textId="6499334C" w:rsidR="0019262A" w:rsidRDefault="0019262A" w:rsidP="0019262A">
            <w:pPr>
              <w:jc w:val="center"/>
              <w:rPr>
                <w:szCs w:val="20"/>
              </w:rPr>
            </w:pPr>
            <w:r w:rsidRPr="007709BB">
              <w:t>3200_06</w:t>
            </w:r>
          </w:p>
        </w:tc>
        <w:tc>
          <w:tcPr>
            <w:tcW w:w="990" w:type="dxa"/>
          </w:tcPr>
          <w:p w14:paraId="7D3E4296" w14:textId="77777777" w:rsidR="0019262A" w:rsidRPr="00283A38" w:rsidRDefault="0019262A" w:rsidP="0019262A">
            <w:pPr>
              <w:jc w:val="center"/>
              <w:rPr>
                <w:rFonts w:cstheme="minorHAnsi"/>
                <w:szCs w:val="20"/>
              </w:rPr>
            </w:pPr>
          </w:p>
        </w:tc>
        <w:tc>
          <w:tcPr>
            <w:tcW w:w="990" w:type="dxa"/>
          </w:tcPr>
          <w:p w14:paraId="588D5E71" w14:textId="77777777" w:rsidR="0019262A" w:rsidRPr="00487927" w:rsidRDefault="0019262A" w:rsidP="0019262A">
            <w:pPr>
              <w:jc w:val="center"/>
              <w:rPr>
                <w:rFonts w:cstheme="minorHAnsi"/>
                <w:szCs w:val="20"/>
              </w:rPr>
            </w:pPr>
          </w:p>
        </w:tc>
        <w:tc>
          <w:tcPr>
            <w:tcW w:w="990" w:type="dxa"/>
          </w:tcPr>
          <w:p w14:paraId="426CE8E5" w14:textId="77777777" w:rsidR="0019262A" w:rsidRPr="00487927" w:rsidRDefault="0019262A" w:rsidP="0019262A">
            <w:pPr>
              <w:jc w:val="center"/>
              <w:rPr>
                <w:rFonts w:cstheme="minorHAnsi"/>
                <w:szCs w:val="20"/>
              </w:rPr>
            </w:pPr>
          </w:p>
        </w:tc>
        <w:tc>
          <w:tcPr>
            <w:tcW w:w="990" w:type="dxa"/>
          </w:tcPr>
          <w:p w14:paraId="672F7CD8" w14:textId="77777777" w:rsidR="0019262A" w:rsidRPr="00487927" w:rsidRDefault="0019262A" w:rsidP="0019262A">
            <w:pPr>
              <w:jc w:val="center"/>
              <w:rPr>
                <w:rFonts w:cstheme="minorHAnsi"/>
                <w:szCs w:val="20"/>
              </w:rPr>
            </w:pPr>
          </w:p>
        </w:tc>
        <w:tc>
          <w:tcPr>
            <w:tcW w:w="990" w:type="dxa"/>
          </w:tcPr>
          <w:p w14:paraId="23D55AA3" w14:textId="77777777" w:rsidR="0019262A" w:rsidRPr="00487927" w:rsidRDefault="0019262A" w:rsidP="0019262A">
            <w:pPr>
              <w:jc w:val="center"/>
              <w:rPr>
                <w:rFonts w:cstheme="minorHAnsi"/>
                <w:szCs w:val="20"/>
              </w:rPr>
            </w:pPr>
          </w:p>
        </w:tc>
        <w:tc>
          <w:tcPr>
            <w:tcW w:w="990" w:type="dxa"/>
          </w:tcPr>
          <w:p w14:paraId="4B02F5D5" w14:textId="77777777" w:rsidR="0019262A" w:rsidRPr="00487927" w:rsidRDefault="0019262A" w:rsidP="0019262A">
            <w:pPr>
              <w:jc w:val="center"/>
              <w:rPr>
                <w:rFonts w:cstheme="minorHAnsi"/>
                <w:szCs w:val="20"/>
              </w:rPr>
            </w:pPr>
          </w:p>
        </w:tc>
        <w:tc>
          <w:tcPr>
            <w:tcW w:w="1080" w:type="dxa"/>
          </w:tcPr>
          <w:p w14:paraId="4B9DC552" w14:textId="77777777" w:rsidR="0019262A" w:rsidRPr="00283A38" w:rsidRDefault="0019262A" w:rsidP="0019262A">
            <w:pPr>
              <w:jc w:val="center"/>
              <w:rPr>
                <w:rFonts w:cstheme="minorHAnsi"/>
                <w:szCs w:val="20"/>
              </w:rPr>
            </w:pPr>
          </w:p>
        </w:tc>
        <w:tc>
          <w:tcPr>
            <w:tcW w:w="990" w:type="dxa"/>
          </w:tcPr>
          <w:p w14:paraId="7EA7A590" w14:textId="77777777" w:rsidR="0019262A" w:rsidRPr="00283A38" w:rsidRDefault="0019262A" w:rsidP="0019262A">
            <w:pPr>
              <w:jc w:val="center"/>
              <w:rPr>
                <w:rFonts w:cstheme="minorHAnsi"/>
                <w:szCs w:val="20"/>
              </w:rPr>
            </w:pPr>
          </w:p>
        </w:tc>
        <w:tc>
          <w:tcPr>
            <w:tcW w:w="990" w:type="dxa"/>
          </w:tcPr>
          <w:p w14:paraId="00879029" w14:textId="77777777" w:rsidR="0019262A" w:rsidRPr="00283A38" w:rsidRDefault="0019262A" w:rsidP="0019262A">
            <w:pPr>
              <w:jc w:val="center"/>
              <w:rPr>
                <w:rFonts w:cstheme="minorHAnsi"/>
                <w:szCs w:val="20"/>
              </w:rPr>
            </w:pPr>
          </w:p>
        </w:tc>
        <w:tc>
          <w:tcPr>
            <w:tcW w:w="1103" w:type="dxa"/>
          </w:tcPr>
          <w:p w14:paraId="6BB21855" w14:textId="77777777" w:rsidR="0019262A" w:rsidRPr="00D65767" w:rsidRDefault="0019262A" w:rsidP="0019262A">
            <w:pPr>
              <w:jc w:val="center"/>
              <w:rPr>
                <w:rFonts w:cstheme="minorHAnsi"/>
                <w:szCs w:val="20"/>
              </w:rPr>
            </w:pPr>
          </w:p>
        </w:tc>
        <w:tc>
          <w:tcPr>
            <w:tcW w:w="1103" w:type="dxa"/>
          </w:tcPr>
          <w:p w14:paraId="2A5C71DD" w14:textId="4C28395D"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B2BE391" w14:textId="77777777" w:rsidTr="0061524D">
        <w:tc>
          <w:tcPr>
            <w:tcW w:w="1255" w:type="dxa"/>
          </w:tcPr>
          <w:p w14:paraId="0CE5F20E" w14:textId="6451CC77" w:rsidR="0019262A" w:rsidRDefault="0019262A" w:rsidP="0019262A">
            <w:pPr>
              <w:jc w:val="center"/>
              <w:rPr>
                <w:szCs w:val="20"/>
              </w:rPr>
            </w:pPr>
            <w:r w:rsidRPr="007709BB">
              <w:t>3200_07</w:t>
            </w:r>
          </w:p>
        </w:tc>
        <w:tc>
          <w:tcPr>
            <w:tcW w:w="990" w:type="dxa"/>
          </w:tcPr>
          <w:p w14:paraId="6C83B31D" w14:textId="77777777" w:rsidR="0019262A" w:rsidRPr="00283A38" w:rsidRDefault="0019262A" w:rsidP="0019262A">
            <w:pPr>
              <w:jc w:val="center"/>
              <w:rPr>
                <w:rFonts w:cstheme="minorHAnsi"/>
                <w:szCs w:val="20"/>
              </w:rPr>
            </w:pPr>
          </w:p>
        </w:tc>
        <w:tc>
          <w:tcPr>
            <w:tcW w:w="990" w:type="dxa"/>
          </w:tcPr>
          <w:p w14:paraId="137B49F0" w14:textId="77777777" w:rsidR="0019262A" w:rsidRPr="00487927" w:rsidRDefault="0019262A" w:rsidP="0019262A">
            <w:pPr>
              <w:jc w:val="center"/>
              <w:rPr>
                <w:rFonts w:cstheme="minorHAnsi"/>
                <w:szCs w:val="20"/>
              </w:rPr>
            </w:pPr>
          </w:p>
        </w:tc>
        <w:tc>
          <w:tcPr>
            <w:tcW w:w="990" w:type="dxa"/>
          </w:tcPr>
          <w:p w14:paraId="7BD02CF6" w14:textId="77777777" w:rsidR="0019262A" w:rsidRPr="00487927" w:rsidRDefault="0019262A" w:rsidP="0019262A">
            <w:pPr>
              <w:jc w:val="center"/>
              <w:rPr>
                <w:rFonts w:cstheme="minorHAnsi"/>
                <w:szCs w:val="20"/>
              </w:rPr>
            </w:pPr>
          </w:p>
        </w:tc>
        <w:tc>
          <w:tcPr>
            <w:tcW w:w="990" w:type="dxa"/>
          </w:tcPr>
          <w:p w14:paraId="7C59E315" w14:textId="77777777" w:rsidR="0019262A" w:rsidRPr="00487927" w:rsidRDefault="0019262A" w:rsidP="0019262A">
            <w:pPr>
              <w:jc w:val="center"/>
              <w:rPr>
                <w:rFonts w:cstheme="minorHAnsi"/>
                <w:szCs w:val="20"/>
              </w:rPr>
            </w:pPr>
          </w:p>
        </w:tc>
        <w:tc>
          <w:tcPr>
            <w:tcW w:w="990" w:type="dxa"/>
          </w:tcPr>
          <w:p w14:paraId="1F699770" w14:textId="77777777" w:rsidR="0019262A" w:rsidRPr="00487927" w:rsidRDefault="0019262A" w:rsidP="0019262A">
            <w:pPr>
              <w:jc w:val="center"/>
              <w:rPr>
                <w:rFonts w:cstheme="minorHAnsi"/>
                <w:szCs w:val="20"/>
              </w:rPr>
            </w:pPr>
          </w:p>
        </w:tc>
        <w:tc>
          <w:tcPr>
            <w:tcW w:w="990" w:type="dxa"/>
          </w:tcPr>
          <w:p w14:paraId="30E37270" w14:textId="77777777" w:rsidR="0019262A" w:rsidRPr="00487927" w:rsidRDefault="0019262A" w:rsidP="0019262A">
            <w:pPr>
              <w:jc w:val="center"/>
              <w:rPr>
                <w:rFonts w:cstheme="minorHAnsi"/>
                <w:szCs w:val="20"/>
              </w:rPr>
            </w:pPr>
          </w:p>
        </w:tc>
        <w:tc>
          <w:tcPr>
            <w:tcW w:w="1080" w:type="dxa"/>
          </w:tcPr>
          <w:p w14:paraId="20AA08DB" w14:textId="77777777" w:rsidR="0019262A" w:rsidRPr="00283A38" w:rsidRDefault="0019262A" w:rsidP="0019262A">
            <w:pPr>
              <w:jc w:val="center"/>
              <w:rPr>
                <w:rFonts w:cstheme="minorHAnsi"/>
                <w:szCs w:val="20"/>
              </w:rPr>
            </w:pPr>
          </w:p>
        </w:tc>
        <w:tc>
          <w:tcPr>
            <w:tcW w:w="990" w:type="dxa"/>
          </w:tcPr>
          <w:p w14:paraId="36228F0D" w14:textId="77777777" w:rsidR="0019262A" w:rsidRPr="00283A38" w:rsidRDefault="0019262A" w:rsidP="0019262A">
            <w:pPr>
              <w:jc w:val="center"/>
              <w:rPr>
                <w:rFonts w:cstheme="minorHAnsi"/>
                <w:szCs w:val="20"/>
              </w:rPr>
            </w:pPr>
          </w:p>
        </w:tc>
        <w:tc>
          <w:tcPr>
            <w:tcW w:w="990" w:type="dxa"/>
          </w:tcPr>
          <w:p w14:paraId="66D6C93A" w14:textId="77777777" w:rsidR="0019262A" w:rsidRPr="00283A38" w:rsidRDefault="0019262A" w:rsidP="0019262A">
            <w:pPr>
              <w:jc w:val="center"/>
              <w:rPr>
                <w:rFonts w:cstheme="minorHAnsi"/>
                <w:szCs w:val="20"/>
              </w:rPr>
            </w:pPr>
          </w:p>
        </w:tc>
        <w:tc>
          <w:tcPr>
            <w:tcW w:w="1103" w:type="dxa"/>
          </w:tcPr>
          <w:p w14:paraId="58F2984D" w14:textId="77777777" w:rsidR="0019262A" w:rsidRPr="00D65767" w:rsidRDefault="0019262A" w:rsidP="0019262A">
            <w:pPr>
              <w:jc w:val="center"/>
              <w:rPr>
                <w:rFonts w:cstheme="minorHAnsi"/>
                <w:szCs w:val="20"/>
              </w:rPr>
            </w:pPr>
          </w:p>
        </w:tc>
        <w:tc>
          <w:tcPr>
            <w:tcW w:w="1103" w:type="dxa"/>
          </w:tcPr>
          <w:p w14:paraId="6DC9A0D4" w14:textId="3E2D6F7D"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02719DA" w14:textId="77777777" w:rsidTr="0061524D">
        <w:tc>
          <w:tcPr>
            <w:tcW w:w="1255" w:type="dxa"/>
          </w:tcPr>
          <w:p w14:paraId="0188E533" w14:textId="311DD39D" w:rsidR="0019262A" w:rsidRDefault="0019262A" w:rsidP="0019262A">
            <w:pPr>
              <w:jc w:val="center"/>
              <w:rPr>
                <w:szCs w:val="20"/>
              </w:rPr>
            </w:pPr>
            <w:r w:rsidRPr="007709BB">
              <w:t>3200_08</w:t>
            </w:r>
          </w:p>
        </w:tc>
        <w:tc>
          <w:tcPr>
            <w:tcW w:w="990" w:type="dxa"/>
          </w:tcPr>
          <w:p w14:paraId="7BCD8E05" w14:textId="77777777" w:rsidR="0019262A" w:rsidRPr="00283A38" w:rsidRDefault="0019262A" w:rsidP="0019262A">
            <w:pPr>
              <w:jc w:val="center"/>
              <w:rPr>
                <w:rFonts w:cstheme="minorHAnsi"/>
                <w:szCs w:val="20"/>
              </w:rPr>
            </w:pPr>
          </w:p>
        </w:tc>
        <w:tc>
          <w:tcPr>
            <w:tcW w:w="990" w:type="dxa"/>
          </w:tcPr>
          <w:p w14:paraId="17CE5460" w14:textId="77777777" w:rsidR="0019262A" w:rsidRPr="00487927" w:rsidRDefault="0019262A" w:rsidP="0019262A">
            <w:pPr>
              <w:jc w:val="center"/>
              <w:rPr>
                <w:rFonts w:cstheme="minorHAnsi"/>
                <w:szCs w:val="20"/>
              </w:rPr>
            </w:pPr>
          </w:p>
        </w:tc>
        <w:tc>
          <w:tcPr>
            <w:tcW w:w="990" w:type="dxa"/>
          </w:tcPr>
          <w:p w14:paraId="61879DF2" w14:textId="77777777" w:rsidR="0019262A" w:rsidRPr="00487927" w:rsidRDefault="0019262A" w:rsidP="0019262A">
            <w:pPr>
              <w:jc w:val="center"/>
              <w:rPr>
                <w:rFonts w:cstheme="minorHAnsi"/>
                <w:szCs w:val="20"/>
              </w:rPr>
            </w:pPr>
          </w:p>
        </w:tc>
        <w:tc>
          <w:tcPr>
            <w:tcW w:w="990" w:type="dxa"/>
          </w:tcPr>
          <w:p w14:paraId="2AC33A29" w14:textId="77777777" w:rsidR="0019262A" w:rsidRPr="00487927" w:rsidRDefault="0019262A" w:rsidP="0019262A">
            <w:pPr>
              <w:jc w:val="center"/>
              <w:rPr>
                <w:rFonts w:cstheme="minorHAnsi"/>
                <w:szCs w:val="20"/>
              </w:rPr>
            </w:pPr>
          </w:p>
        </w:tc>
        <w:tc>
          <w:tcPr>
            <w:tcW w:w="990" w:type="dxa"/>
          </w:tcPr>
          <w:p w14:paraId="1E9B0A4B" w14:textId="77777777" w:rsidR="0019262A" w:rsidRPr="00487927" w:rsidRDefault="0019262A" w:rsidP="0019262A">
            <w:pPr>
              <w:jc w:val="center"/>
              <w:rPr>
                <w:rFonts w:cstheme="minorHAnsi"/>
                <w:szCs w:val="20"/>
              </w:rPr>
            </w:pPr>
          </w:p>
        </w:tc>
        <w:tc>
          <w:tcPr>
            <w:tcW w:w="990" w:type="dxa"/>
          </w:tcPr>
          <w:p w14:paraId="3CE69917" w14:textId="77777777" w:rsidR="0019262A" w:rsidRPr="00487927" w:rsidRDefault="0019262A" w:rsidP="0019262A">
            <w:pPr>
              <w:jc w:val="center"/>
              <w:rPr>
                <w:rFonts w:cstheme="minorHAnsi"/>
                <w:szCs w:val="20"/>
              </w:rPr>
            </w:pPr>
          </w:p>
        </w:tc>
        <w:tc>
          <w:tcPr>
            <w:tcW w:w="1080" w:type="dxa"/>
          </w:tcPr>
          <w:p w14:paraId="758BE9E2" w14:textId="77777777" w:rsidR="0019262A" w:rsidRPr="00283A38" w:rsidRDefault="0019262A" w:rsidP="0019262A">
            <w:pPr>
              <w:jc w:val="center"/>
              <w:rPr>
                <w:rFonts w:cstheme="minorHAnsi"/>
                <w:szCs w:val="20"/>
              </w:rPr>
            </w:pPr>
          </w:p>
        </w:tc>
        <w:tc>
          <w:tcPr>
            <w:tcW w:w="990" w:type="dxa"/>
          </w:tcPr>
          <w:p w14:paraId="13987DD6" w14:textId="77777777" w:rsidR="0019262A" w:rsidRPr="00283A38" w:rsidRDefault="0019262A" w:rsidP="0019262A">
            <w:pPr>
              <w:jc w:val="center"/>
              <w:rPr>
                <w:rFonts w:cstheme="minorHAnsi"/>
                <w:szCs w:val="20"/>
              </w:rPr>
            </w:pPr>
          </w:p>
        </w:tc>
        <w:tc>
          <w:tcPr>
            <w:tcW w:w="990" w:type="dxa"/>
          </w:tcPr>
          <w:p w14:paraId="5C204299" w14:textId="77777777" w:rsidR="0019262A" w:rsidRPr="00283A38" w:rsidRDefault="0019262A" w:rsidP="0019262A">
            <w:pPr>
              <w:jc w:val="center"/>
              <w:rPr>
                <w:rFonts w:cstheme="minorHAnsi"/>
                <w:szCs w:val="20"/>
              </w:rPr>
            </w:pPr>
          </w:p>
        </w:tc>
        <w:tc>
          <w:tcPr>
            <w:tcW w:w="1103" w:type="dxa"/>
          </w:tcPr>
          <w:p w14:paraId="5CA7C8D6" w14:textId="77777777" w:rsidR="0019262A" w:rsidRPr="00D65767" w:rsidRDefault="0019262A" w:rsidP="0019262A">
            <w:pPr>
              <w:jc w:val="center"/>
              <w:rPr>
                <w:rFonts w:cstheme="minorHAnsi"/>
                <w:szCs w:val="20"/>
              </w:rPr>
            </w:pPr>
          </w:p>
        </w:tc>
        <w:tc>
          <w:tcPr>
            <w:tcW w:w="1103" w:type="dxa"/>
          </w:tcPr>
          <w:p w14:paraId="2BD0B11B" w14:textId="701AEBEB"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E7A3738" w14:textId="77777777" w:rsidTr="0061524D">
        <w:tc>
          <w:tcPr>
            <w:tcW w:w="1255" w:type="dxa"/>
          </w:tcPr>
          <w:p w14:paraId="1825F062" w14:textId="604BF477" w:rsidR="0019262A" w:rsidRDefault="0019262A" w:rsidP="0019262A">
            <w:pPr>
              <w:jc w:val="center"/>
              <w:rPr>
                <w:szCs w:val="20"/>
              </w:rPr>
            </w:pPr>
            <w:r w:rsidRPr="007709BB">
              <w:t>3200_09</w:t>
            </w:r>
          </w:p>
        </w:tc>
        <w:tc>
          <w:tcPr>
            <w:tcW w:w="990" w:type="dxa"/>
          </w:tcPr>
          <w:p w14:paraId="02839CF9" w14:textId="77777777" w:rsidR="0019262A" w:rsidRPr="00283A38" w:rsidRDefault="0019262A" w:rsidP="0019262A">
            <w:pPr>
              <w:jc w:val="center"/>
              <w:rPr>
                <w:rFonts w:cstheme="minorHAnsi"/>
                <w:szCs w:val="20"/>
              </w:rPr>
            </w:pPr>
          </w:p>
        </w:tc>
        <w:tc>
          <w:tcPr>
            <w:tcW w:w="990" w:type="dxa"/>
          </w:tcPr>
          <w:p w14:paraId="0E29A6DF" w14:textId="77777777" w:rsidR="0019262A" w:rsidRPr="00487927" w:rsidRDefault="0019262A" w:rsidP="0019262A">
            <w:pPr>
              <w:jc w:val="center"/>
              <w:rPr>
                <w:rFonts w:cstheme="minorHAnsi"/>
                <w:szCs w:val="20"/>
              </w:rPr>
            </w:pPr>
          </w:p>
        </w:tc>
        <w:tc>
          <w:tcPr>
            <w:tcW w:w="990" w:type="dxa"/>
          </w:tcPr>
          <w:p w14:paraId="6EF36525" w14:textId="77777777" w:rsidR="0019262A" w:rsidRPr="00487927" w:rsidRDefault="0019262A" w:rsidP="0019262A">
            <w:pPr>
              <w:jc w:val="center"/>
              <w:rPr>
                <w:rFonts w:cstheme="minorHAnsi"/>
                <w:szCs w:val="20"/>
              </w:rPr>
            </w:pPr>
          </w:p>
        </w:tc>
        <w:tc>
          <w:tcPr>
            <w:tcW w:w="990" w:type="dxa"/>
          </w:tcPr>
          <w:p w14:paraId="0A7C2CC3" w14:textId="77777777" w:rsidR="0019262A" w:rsidRPr="00487927" w:rsidRDefault="0019262A" w:rsidP="0019262A">
            <w:pPr>
              <w:jc w:val="center"/>
              <w:rPr>
                <w:rFonts w:cstheme="minorHAnsi"/>
                <w:szCs w:val="20"/>
              </w:rPr>
            </w:pPr>
          </w:p>
        </w:tc>
        <w:tc>
          <w:tcPr>
            <w:tcW w:w="990" w:type="dxa"/>
          </w:tcPr>
          <w:p w14:paraId="58CDF31B" w14:textId="77777777" w:rsidR="0019262A" w:rsidRPr="00487927" w:rsidRDefault="0019262A" w:rsidP="0019262A">
            <w:pPr>
              <w:jc w:val="center"/>
              <w:rPr>
                <w:rFonts w:cstheme="minorHAnsi"/>
                <w:szCs w:val="20"/>
              </w:rPr>
            </w:pPr>
          </w:p>
        </w:tc>
        <w:tc>
          <w:tcPr>
            <w:tcW w:w="990" w:type="dxa"/>
          </w:tcPr>
          <w:p w14:paraId="6FF42A79" w14:textId="77777777" w:rsidR="0019262A" w:rsidRPr="00487927" w:rsidRDefault="0019262A" w:rsidP="0019262A">
            <w:pPr>
              <w:jc w:val="center"/>
              <w:rPr>
                <w:rFonts w:cstheme="minorHAnsi"/>
                <w:szCs w:val="20"/>
              </w:rPr>
            </w:pPr>
          </w:p>
        </w:tc>
        <w:tc>
          <w:tcPr>
            <w:tcW w:w="1080" w:type="dxa"/>
          </w:tcPr>
          <w:p w14:paraId="050E51BB" w14:textId="77777777" w:rsidR="0019262A" w:rsidRPr="00283A38" w:rsidRDefault="0019262A" w:rsidP="0019262A">
            <w:pPr>
              <w:jc w:val="center"/>
              <w:rPr>
                <w:rFonts w:cstheme="minorHAnsi"/>
                <w:szCs w:val="20"/>
              </w:rPr>
            </w:pPr>
          </w:p>
        </w:tc>
        <w:tc>
          <w:tcPr>
            <w:tcW w:w="990" w:type="dxa"/>
          </w:tcPr>
          <w:p w14:paraId="11622A75" w14:textId="77777777" w:rsidR="0019262A" w:rsidRPr="00283A38" w:rsidRDefault="0019262A" w:rsidP="0019262A">
            <w:pPr>
              <w:jc w:val="center"/>
              <w:rPr>
                <w:rFonts w:cstheme="minorHAnsi"/>
                <w:szCs w:val="20"/>
              </w:rPr>
            </w:pPr>
          </w:p>
        </w:tc>
        <w:tc>
          <w:tcPr>
            <w:tcW w:w="990" w:type="dxa"/>
          </w:tcPr>
          <w:p w14:paraId="7E0394D4" w14:textId="77777777" w:rsidR="0019262A" w:rsidRPr="00283A38" w:rsidRDefault="0019262A" w:rsidP="0019262A">
            <w:pPr>
              <w:jc w:val="center"/>
              <w:rPr>
                <w:rFonts w:cstheme="minorHAnsi"/>
                <w:szCs w:val="20"/>
              </w:rPr>
            </w:pPr>
          </w:p>
        </w:tc>
        <w:tc>
          <w:tcPr>
            <w:tcW w:w="1103" w:type="dxa"/>
          </w:tcPr>
          <w:p w14:paraId="6A719069" w14:textId="77777777" w:rsidR="0019262A" w:rsidRPr="00D65767" w:rsidRDefault="0019262A" w:rsidP="0019262A">
            <w:pPr>
              <w:jc w:val="center"/>
              <w:rPr>
                <w:rFonts w:cstheme="minorHAnsi"/>
                <w:szCs w:val="20"/>
              </w:rPr>
            </w:pPr>
          </w:p>
        </w:tc>
        <w:tc>
          <w:tcPr>
            <w:tcW w:w="1103" w:type="dxa"/>
          </w:tcPr>
          <w:p w14:paraId="21BDEEAD" w14:textId="53D98A96"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27C6EFE" w14:textId="77777777" w:rsidTr="0061524D">
        <w:tc>
          <w:tcPr>
            <w:tcW w:w="1255" w:type="dxa"/>
          </w:tcPr>
          <w:p w14:paraId="5B8C4600" w14:textId="5CEE6F8A" w:rsidR="0019262A" w:rsidRDefault="0019262A" w:rsidP="0019262A">
            <w:pPr>
              <w:jc w:val="center"/>
              <w:rPr>
                <w:szCs w:val="20"/>
              </w:rPr>
            </w:pPr>
            <w:r w:rsidRPr="007709BB">
              <w:t>3200_10</w:t>
            </w:r>
          </w:p>
        </w:tc>
        <w:tc>
          <w:tcPr>
            <w:tcW w:w="990" w:type="dxa"/>
          </w:tcPr>
          <w:p w14:paraId="2F666450" w14:textId="77777777" w:rsidR="0019262A" w:rsidRPr="00283A38" w:rsidRDefault="0019262A" w:rsidP="0019262A">
            <w:pPr>
              <w:jc w:val="center"/>
              <w:rPr>
                <w:rFonts w:cstheme="minorHAnsi"/>
                <w:szCs w:val="20"/>
              </w:rPr>
            </w:pPr>
          </w:p>
        </w:tc>
        <w:tc>
          <w:tcPr>
            <w:tcW w:w="990" w:type="dxa"/>
          </w:tcPr>
          <w:p w14:paraId="062323A3" w14:textId="77777777" w:rsidR="0019262A" w:rsidRPr="00487927" w:rsidRDefault="0019262A" w:rsidP="0019262A">
            <w:pPr>
              <w:jc w:val="center"/>
              <w:rPr>
                <w:rFonts w:cstheme="minorHAnsi"/>
                <w:szCs w:val="20"/>
              </w:rPr>
            </w:pPr>
          </w:p>
        </w:tc>
        <w:tc>
          <w:tcPr>
            <w:tcW w:w="990" w:type="dxa"/>
          </w:tcPr>
          <w:p w14:paraId="0D1ADE23" w14:textId="77777777" w:rsidR="0019262A" w:rsidRPr="00487927" w:rsidRDefault="0019262A" w:rsidP="0019262A">
            <w:pPr>
              <w:jc w:val="center"/>
              <w:rPr>
                <w:rFonts w:cstheme="minorHAnsi"/>
                <w:szCs w:val="20"/>
              </w:rPr>
            </w:pPr>
          </w:p>
        </w:tc>
        <w:tc>
          <w:tcPr>
            <w:tcW w:w="990" w:type="dxa"/>
          </w:tcPr>
          <w:p w14:paraId="5AC8A7D9" w14:textId="77777777" w:rsidR="0019262A" w:rsidRPr="00487927" w:rsidRDefault="0019262A" w:rsidP="0019262A">
            <w:pPr>
              <w:jc w:val="center"/>
              <w:rPr>
                <w:rFonts w:cstheme="minorHAnsi"/>
                <w:szCs w:val="20"/>
              </w:rPr>
            </w:pPr>
          </w:p>
        </w:tc>
        <w:tc>
          <w:tcPr>
            <w:tcW w:w="990" w:type="dxa"/>
          </w:tcPr>
          <w:p w14:paraId="5EDC2671" w14:textId="77777777" w:rsidR="0019262A" w:rsidRPr="00487927" w:rsidRDefault="0019262A" w:rsidP="0019262A">
            <w:pPr>
              <w:jc w:val="center"/>
              <w:rPr>
                <w:rFonts w:cstheme="minorHAnsi"/>
                <w:szCs w:val="20"/>
              </w:rPr>
            </w:pPr>
          </w:p>
        </w:tc>
        <w:tc>
          <w:tcPr>
            <w:tcW w:w="990" w:type="dxa"/>
          </w:tcPr>
          <w:p w14:paraId="3EBBAB7F" w14:textId="77777777" w:rsidR="0019262A" w:rsidRPr="00487927" w:rsidRDefault="0019262A" w:rsidP="0019262A">
            <w:pPr>
              <w:jc w:val="center"/>
              <w:rPr>
                <w:rFonts w:cstheme="minorHAnsi"/>
                <w:szCs w:val="20"/>
              </w:rPr>
            </w:pPr>
          </w:p>
        </w:tc>
        <w:tc>
          <w:tcPr>
            <w:tcW w:w="1080" w:type="dxa"/>
          </w:tcPr>
          <w:p w14:paraId="40AEF6F0" w14:textId="77777777" w:rsidR="0019262A" w:rsidRPr="00283A38" w:rsidRDefault="0019262A" w:rsidP="0019262A">
            <w:pPr>
              <w:jc w:val="center"/>
              <w:rPr>
                <w:rFonts w:cstheme="minorHAnsi"/>
                <w:szCs w:val="20"/>
              </w:rPr>
            </w:pPr>
          </w:p>
        </w:tc>
        <w:tc>
          <w:tcPr>
            <w:tcW w:w="990" w:type="dxa"/>
          </w:tcPr>
          <w:p w14:paraId="134419D3" w14:textId="77777777" w:rsidR="0019262A" w:rsidRPr="00283A38" w:rsidRDefault="0019262A" w:rsidP="0019262A">
            <w:pPr>
              <w:jc w:val="center"/>
              <w:rPr>
                <w:rFonts w:cstheme="minorHAnsi"/>
                <w:szCs w:val="20"/>
              </w:rPr>
            </w:pPr>
          </w:p>
        </w:tc>
        <w:tc>
          <w:tcPr>
            <w:tcW w:w="990" w:type="dxa"/>
          </w:tcPr>
          <w:p w14:paraId="369F75D1" w14:textId="77777777" w:rsidR="0019262A" w:rsidRPr="00283A38" w:rsidRDefault="0019262A" w:rsidP="0019262A">
            <w:pPr>
              <w:jc w:val="center"/>
              <w:rPr>
                <w:rFonts w:cstheme="minorHAnsi"/>
                <w:szCs w:val="20"/>
              </w:rPr>
            </w:pPr>
          </w:p>
        </w:tc>
        <w:tc>
          <w:tcPr>
            <w:tcW w:w="1103" w:type="dxa"/>
          </w:tcPr>
          <w:p w14:paraId="1E779551" w14:textId="77777777" w:rsidR="0019262A" w:rsidRPr="00D65767" w:rsidRDefault="0019262A" w:rsidP="0019262A">
            <w:pPr>
              <w:jc w:val="center"/>
              <w:rPr>
                <w:rFonts w:cstheme="minorHAnsi"/>
                <w:szCs w:val="20"/>
              </w:rPr>
            </w:pPr>
          </w:p>
        </w:tc>
        <w:tc>
          <w:tcPr>
            <w:tcW w:w="1103" w:type="dxa"/>
          </w:tcPr>
          <w:p w14:paraId="6CA7F55A" w14:textId="5BA66BD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1004329" w14:textId="77777777" w:rsidTr="0061524D">
        <w:tc>
          <w:tcPr>
            <w:tcW w:w="1255" w:type="dxa"/>
          </w:tcPr>
          <w:p w14:paraId="7C0F248A" w14:textId="4239FA11" w:rsidR="0019262A" w:rsidRDefault="0019262A" w:rsidP="0019262A">
            <w:pPr>
              <w:jc w:val="center"/>
              <w:rPr>
                <w:szCs w:val="20"/>
              </w:rPr>
            </w:pPr>
            <w:r w:rsidRPr="007709BB">
              <w:lastRenderedPageBreak/>
              <w:t>3200_11</w:t>
            </w:r>
          </w:p>
        </w:tc>
        <w:tc>
          <w:tcPr>
            <w:tcW w:w="990" w:type="dxa"/>
          </w:tcPr>
          <w:p w14:paraId="6BF9AABB" w14:textId="77777777" w:rsidR="0019262A" w:rsidRPr="00283A38" w:rsidRDefault="0019262A" w:rsidP="0019262A">
            <w:pPr>
              <w:jc w:val="center"/>
              <w:rPr>
                <w:rFonts w:cstheme="minorHAnsi"/>
                <w:szCs w:val="20"/>
              </w:rPr>
            </w:pPr>
          </w:p>
        </w:tc>
        <w:tc>
          <w:tcPr>
            <w:tcW w:w="990" w:type="dxa"/>
          </w:tcPr>
          <w:p w14:paraId="6417B7A6" w14:textId="77777777" w:rsidR="0019262A" w:rsidRPr="00487927" w:rsidRDefault="0019262A" w:rsidP="0019262A">
            <w:pPr>
              <w:jc w:val="center"/>
              <w:rPr>
                <w:rFonts w:cstheme="minorHAnsi"/>
                <w:szCs w:val="20"/>
              </w:rPr>
            </w:pPr>
          </w:p>
        </w:tc>
        <w:tc>
          <w:tcPr>
            <w:tcW w:w="990" w:type="dxa"/>
          </w:tcPr>
          <w:p w14:paraId="7CED54E9" w14:textId="77777777" w:rsidR="0019262A" w:rsidRPr="00487927" w:rsidRDefault="0019262A" w:rsidP="0019262A">
            <w:pPr>
              <w:jc w:val="center"/>
              <w:rPr>
                <w:rFonts w:cstheme="minorHAnsi"/>
                <w:szCs w:val="20"/>
              </w:rPr>
            </w:pPr>
          </w:p>
        </w:tc>
        <w:tc>
          <w:tcPr>
            <w:tcW w:w="990" w:type="dxa"/>
          </w:tcPr>
          <w:p w14:paraId="37DF6748" w14:textId="77777777" w:rsidR="0019262A" w:rsidRPr="00487927" w:rsidRDefault="0019262A" w:rsidP="0019262A">
            <w:pPr>
              <w:jc w:val="center"/>
              <w:rPr>
                <w:rFonts w:cstheme="minorHAnsi"/>
                <w:szCs w:val="20"/>
              </w:rPr>
            </w:pPr>
          </w:p>
        </w:tc>
        <w:tc>
          <w:tcPr>
            <w:tcW w:w="990" w:type="dxa"/>
          </w:tcPr>
          <w:p w14:paraId="1089F9B8" w14:textId="77777777" w:rsidR="0019262A" w:rsidRPr="00487927" w:rsidRDefault="0019262A" w:rsidP="0019262A">
            <w:pPr>
              <w:jc w:val="center"/>
              <w:rPr>
                <w:rFonts w:cstheme="minorHAnsi"/>
                <w:szCs w:val="20"/>
              </w:rPr>
            </w:pPr>
          </w:p>
        </w:tc>
        <w:tc>
          <w:tcPr>
            <w:tcW w:w="990" w:type="dxa"/>
          </w:tcPr>
          <w:p w14:paraId="183DC30A" w14:textId="77777777" w:rsidR="0019262A" w:rsidRPr="00487927" w:rsidRDefault="0019262A" w:rsidP="0019262A">
            <w:pPr>
              <w:jc w:val="center"/>
              <w:rPr>
                <w:rFonts w:cstheme="minorHAnsi"/>
                <w:szCs w:val="20"/>
              </w:rPr>
            </w:pPr>
          </w:p>
        </w:tc>
        <w:tc>
          <w:tcPr>
            <w:tcW w:w="1080" w:type="dxa"/>
          </w:tcPr>
          <w:p w14:paraId="14701D25" w14:textId="77777777" w:rsidR="0019262A" w:rsidRPr="00283A38" w:rsidRDefault="0019262A" w:rsidP="0019262A">
            <w:pPr>
              <w:jc w:val="center"/>
              <w:rPr>
                <w:rFonts w:cstheme="minorHAnsi"/>
                <w:szCs w:val="20"/>
              </w:rPr>
            </w:pPr>
          </w:p>
        </w:tc>
        <w:tc>
          <w:tcPr>
            <w:tcW w:w="990" w:type="dxa"/>
          </w:tcPr>
          <w:p w14:paraId="2C1AC4FF" w14:textId="77777777" w:rsidR="0019262A" w:rsidRPr="00283A38" w:rsidRDefault="0019262A" w:rsidP="0019262A">
            <w:pPr>
              <w:jc w:val="center"/>
              <w:rPr>
                <w:rFonts w:cstheme="minorHAnsi"/>
                <w:szCs w:val="20"/>
              </w:rPr>
            </w:pPr>
          </w:p>
        </w:tc>
        <w:tc>
          <w:tcPr>
            <w:tcW w:w="990" w:type="dxa"/>
          </w:tcPr>
          <w:p w14:paraId="1A043917" w14:textId="77777777" w:rsidR="0019262A" w:rsidRPr="00283A38" w:rsidRDefault="0019262A" w:rsidP="0019262A">
            <w:pPr>
              <w:jc w:val="center"/>
              <w:rPr>
                <w:rFonts w:cstheme="minorHAnsi"/>
                <w:szCs w:val="20"/>
              </w:rPr>
            </w:pPr>
          </w:p>
        </w:tc>
        <w:tc>
          <w:tcPr>
            <w:tcW w:w="1103" w:type="dxa"/>
          </w:tcPr>
          <w:p w14:paraId="2F0EE1A7" w14:textId="77777777" w:rsidR="0019262A" w:rsidRPr="00D65767" w:rsidRDefault="0019262A" w:rsidP="0019262A">
            <w:pPr>
              <w:jc w:val="center"/>
              <w:rPr>
                <w:rFonts w:cstheme="minorHAnsi"/>
                <w:szCs w:val="20"/>
              </w:rPr>
            </w:pPr>
          </w:p>
        </w:tc>
        <w:tc>
          <w:tcPr>
            <w:tcW w:w="1103" w:type="dxa"/>
          </w:tcPr>
          <w:p w14:paraId="68F38348" w14:textId="1A83FEA9"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6933F86" w14:textId="77777777" w:rsidTr="0061524D">
        <w:tc>
          <w:tcPr>
            <w:tcW w:w="1255" w:type="dxa"/>
          </w:tcPr>
          <w:p w14:paraId="53DB2240" w14:textId="453B3E75" w:rsidR="0019262A" w:rsidRDefault="0019262A" w:rsidP="0019262A">
            <w:pPr>
              <w:jc w:val="center"/>
              <w:rPr>
                <w:szCs w:val="20"/>
              </w:rPr>
            </w:pPr>
            <w:r w:rsidRPr="007709BB">
              <w:t>3200_12</w:t>
            </w:r>
          </w:p>
        </w:tc>
        <w:tc>
          <w:tcPr>
            <w:tcW w:w="990" w:type="dxa"/>
          </w:tcPr>
          <w:p w14:paraId="18BDC0E7" w14:textId="77777777" w:rsidR="0019262A" w:rsidRPr="00283A38" w:rsidRDefault="0019262A" w:rsidP="0019262A">
            <w:pPr>
              <w:jc w:val="center"/>
              <w:rPr>
                <w:rFonts w:cstheme="minorHAnsi"/>
                <w:szCs w:val="20"/>
              </w:rPr>
            </w:pPr>
          </w:p>
        </w:tc>
        <w:tc>
          <w:tcPr>
            <w:tcW w:w="990" w:type="dxa"/>
          </w:tcPr>
          <w:p w14:paraId="429E149E" w14:textId="77777777" w:rsidR="0019262A" w:rsidRPr="00487927" w:rsidRDefault="0019262A" w:rsidP="0019262A">
            <w:pPr>
              <w:jc w:val="center"/>
              <w:rPr>
                <w:rFonts w:cstheme="minorHAnsi"/>
                <w:szCs w:val="20"/>
              </w:rPr>
            </w:pPr>
          </w:p>
        </w:tc>
        <w:tc>
          <w:tcPr>
            <w:tcW w:w="990" w:type="dxa"/>
          </w:tcPr>
          <w:p w14:paraId="4589BBCD" w14:textId="77777777" w:rsidR="0019262A" w:rsidRPr="00487927" w:rsidRDefault="0019262A" w:rsidP="0019262A">
            <w:pPr>
              <w:jc w:val="center"/>
              <w:rPr>
                <w:rFonts w:cstheme="minorHAnsi"/>
                <w:szCs w:val="20"/>
              </w:rPr>
            </w:pPr>
          </w:p>
        </w:tc>
        <w:tc>
          <w:tcPr>
            <w:tcW w:w="990" w:type="dxa"/>
          </w:tcPr>
          <w:p w14:paraId="4FF68F79" w14:textId="77777777" w:rsidR="0019262A" w:rsidRPr="00487927" w:rsidRDefault="0019262A" w:rsidP="0019262A">
            <w:pPr>
              <w:jc w:val="center"/>
              <w:rPr>
                <w:rFonts w:cstheme="minorHAnsi"/>
                <w:szCs w:val="20"/>
              </w:rPr>
            </w:pPr>
          </w:p>
        </w:tc>
        <w:tc>
          <w:tcPr>
            <w:tcW w:w="990" w:type="dxa"/>
          </w:tcPr>
          <w:p w14:paraId="40EAF34B" w14:textId="77777777" w:rsidR="0019262A" w:rsidRPr="00487927" w:rsidRDefault="0019262A" w:rsidP="0019262A">
            <w:pPr>
              <w:jc w:val="center"/>
              <w:rPr>
                <w:rFonts w:cstheme="minorHAnsi"/>
                <w:szCs w:val="20"/>
              </w:rPr>
            </w:pPr>
          </w:p>
        </w:tc>
        <w:tc>
          <w:tcPr>
            <w:tcW w:w="990" w:type="dxa"/>
          </w:tcPr>
          <w:p w14:paraId="10845206" w14:textId="77777777" w:rsidR="0019262A" w:rsidRPr="00487927" w:rsidRDefault="0019262A" w:rsidP="0019262A">
            <w:pPr>
              <w:jc w:val="center"/>
              <w:rPr>
                <w:rFonts w:cstheme="minorHAnsi"/>
                <w:szCs w:val="20"/>
              </w:rPr>
            </w:pPr>
          </w:p>
        </w:tc>
        <w:tc>
          <w:tcPr>
            <w:tcW w:w="1080" w:type="dxa"/>
          </w:tcPr>
          <w:p w14:paraId="3F4B787C" w14:textId="77777777" w:rsidR="0019262A" w:rsidRPr="00283A38" w:rsidRDefault="0019262A" w:rsidP="0019262A">
            <w:pPr>
              <w:jc w:val="center"/>
              <w:rPr>
                <w:rFonts w:cstheme="minorHAnsi"/>
                <w:szCs w:val="20"/>
              </w:rPr>
            </w:pPr>
          </w:p>
        </w:tc>
        <w:tc>
          <w:tcPr>
            <w:tcW w:w="990" w:type="dxa"/>
          </w:tcPr>
          <w:p w14:paraId="4D5A11C0" w14:textId="77777777" w:rsidR="0019262A" w:rsidRPr="00283A38" w:rsidRDefault="0019262A" w:rsidP="0019262A">
            <w:pPr>
              <w:jc w:val="center"/>
              <w:rPr>
                <w:rFonts w:cstheme="minorHAnsi"/>
                <w:szCs w:val="20"/>
              </w:rPr>
            </w:pPr>
          </w:p>
        </w:tc>
        <w:tc>
          <w:tcPr>
            <w:tcW w:w="990" w:type="dxa"/>
          </w:tcPr>
          <w:p w14:paraId="1367D163" w14:textId="77777777" w:rsidR="0019262A" w:rsidRPr="00283A38" w:rsidRDefault="0019262A" w:rsidP="0019262A">
            <w:pPr>
              <w:jc w:val="center"/>
              <w:rPr>
                <w:rFonts w:cstheme="minorHAnsi"/>
                <w:szCs w:val="20"/>
              </w:rPr>
            </w:pPr>
          </w:p>
        </w:tc>
        <w:tc>
          <w:tcPr>
            <w:tcW w:w="1103" w:type="dxa"/>
          </w:tcPr>
          <w:p w14:paraId="10D88641" w14:textId="77777777" w:rsidR="0019262A" w:rsidRPr="00D65767" w:rsidRDefault="0019262A" w:rsidP="0019262A">
            <w:pPr>
              <w:jc w:val="center"/>
              <w:rPr>
                <w:rFonts w:cstheme="minorHAnsi"/>
                <w:szCs w:val="20"/>
              </w:rPr>
            </w:pPr>
          </w:p>
        </w:tc>
        <w:tc>
          <w:tcPr>
            <w:tcW w:w="1103" w:type="dxa"/>
          </w:tcPr>
          <w:p w14:paraId="5DA3236F" w14:textId="54CD4DE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F390052" w14:textId="77777777" w:rsidTr="0061524D">
        <w:tc>
          <w:tcPr>
            <w:tcW w:w="1255" w:type="dxa"/>
          </w:tcPr>
          <w:p w14:paraId="742454E8" w14:textId="0CD7F802" w:rsidR="0019262A" w:rsidRDefault="0019262A" w:rsidP="0019262A">
            <w:pPr>
              <w:jc w:val="center"/>
              <w:rPr>
                <w:szCs w:val="20"/>
              </w:rPr>
            </w:pPr>
            <w:r w:rsidRPr="007709BB">
              <w:t>3200_13</w:t>
            </w:r>
          </w:p>
        </w:tc>
        <w:tc>
          <w:tcPr>
            <w:tcW w:w="990" w:type="dxa"/>
          </w:tcPr>
          <w:p w14:paraId="30DA37ED" w14:textId="77777777" w:rsidR="0019262A" w:rsidRPr="00283A38" w:rsidRDefault="0019262A" w:rsidP="0019262A">
            <w:pPr>
              <w:jc w:val="center"/>
              <w:rPr>
                <w:rFonts w:cstheme="minorHAnsi"/>
                <w:szCs w:val="20"/>
              </w:rPr>
            </w:pPr>
          </w:p>
        </w:tc>
        <w:tc>
          <w:tcPr>
            <w:tcW w:w="990" w:type="dxa"/>
          </w:tcPr>
          <w:p w14:paraId="3EA04B73" w14:textId="77777777" w:rsidR="0019262A" w:rsidRPr="00487927" w:rsidRDefault="0019262A" w:rsidP="0019262A">
            <w:pPr>
              <w:jc w:val="center"/>
              <w:rPr>
                <w:rFonts w:cstheme="minorHAnsi"/>
                <w:szCs w:val="20"/>
              </w:rPr>
            </w:pPr>
          </w:p>
        </w:tc>
        <w:tc>
          <w:tcPr>
            <w:tcW w:w="990" w:type="dxa"/>
          </w:tcPr>
          <w:p w14:paraId="267B5824" w14:textId="77777777" w:rsidR="0019262A" w:rsidRPr="00487927" w:rsidRDefault="0019262A" w:rsidP="0019262A">
            <w:pPr>
              <w:jc w:val="center"/>
              <w:rPr>
                <w:rFonts w:cstheme="minorHAnsi"/>
                <w:szCs w:val="20"/>
              </w:rPr>
            </w:pPr>
          </w:p>
        </w:tc>
        <w:tc>
          <w:tcPr>
            <w:tcW w:w="990" w:type="dxa"/>
          </w:tcPr>
          <w:p w14:paraId="64F11CFD" w14:textId="77777777" w:rsidR="0019262A" w:rsidRPr="00487927" w:rsidRDefault="0019262A" w:rsidP="0019262A">
            <w:pPr>
              <w:jc w:val="center"/>
              <w:rPr>
                <w:rFonts w:cstheme="minorHAnsi"/>
                <w:szCs w:val="20"/>
              </w:rPr>
            </w:pPr>
          </w:p>
        </w:tc>
        <w:tc>
          <w:tcPr>
            <w:tcW w:w="990" w:type="dxa"/>
          </w:tcPr>
          <w:p w14:paraId="10F213CB" w14:textId="77777777" w:rsidR="0019262A" w:rsidRPr="00487927" w:rsidRDefault="0019262A" w:rsidP="0019262A">
            <w:pPr>
              <w:jc w:val="center"/>
              <w:rPr>
                <w:rFonts w:cstheme="minorHAnsi"/>
                <w:szCs w:val="20"/>
              </w:rPr>
            </w:pPr>
          </w:p>
        </w:tc>
        <w:tc>
          <w:tcPr>
            <w:tcW w:w="990" w:type="dxa"/>
          </w:tcPr>
          <w:p w14:paraId="31EE0C38" w14:textId="77777777" w:rsidR="0019262A" w:rsidRPr="00487927" w:rsidRDefault="0019262A" w:rsidP="0019262A">
            <w:pPr>
              <w:jc w:val="center"/>
              <w:rPr>
                <w:rFonts w:cstheme="minorHAnsi"/>
                <w:szCs w:val="20"/>
              </w:rPr>
            </w:pPr>
          </w:p>
        </w:tc>
        <w:tc>
          <w:tcPr>
            <w:tcW w:w="1080" w:type="dxa"/>
          </w:tcPr>
          <w:p w14:paraId="14578009" w14:textId="77777777" w:rsidR="0019262A" w:rsidRPr="00283A38" w:rsidRDefault="0019262A" w:rsidP="0019262A">
            <w:pPr>
              <w:jc w:val="center"/>
              <w:rPr>
                <w:rFonts w:cstheme="minorHAnsi"/>
                <w:szCs w:val="20"/>
              </w:rPr>
            </w:pPr>
          </w:p>
        </w:tc>
        <w:tc>
          <w:tcPr>
            <w:tcW w:w="990" w:type="dxa"/>
          </w:tcPr>
          <w:p w14:paraId="7BD79BE1" w14:textId="77777777" w:rsidR="0019262A" w:rsidRPr="00283A38" w:rsidRDefault="0019262A" w:rsidP="0019262A">
            <w:pPr>
              <w:jc w:val="center"/>
              <w:rPr>
                <w:rFonts w:cstheme="minorHAnsi"/>
                <w:szCs w:val="20"/>
              </w:rPr>
            </w:pPr>
          </w:p>
        </w:tc>
        <w:tc>
          <w:tcPr>
            <w:tcW w:w="990" w:type="dxa"/>
          </w:tcPr>
          <w:p w14:paraId="1983F2F0" w14:textId="77777777" w:rsidR="0019262A" w:rsidRPr="00283A38" w:rsidRDefault="0019262A" w:rsidP="0019262A">
            <w:pPr>
              <w:jc w:val="center"/>
              <w:rPr>
                <w:rFonts w:cstheme="minorHAnsi"/>
                <w:szCs w:val="20"/>
              </w:rPr>
            </w:pPr>
          </w:p>
        </w:tc>
        <w:tc>
          <w:tcPr>
            <w:tcW w:w="1103" w:type="dxa"/>
          </w:tcPr>
          <w:p w14:paraId="760B9FC0" w14:textId="77777777" w:rsidR="0019262A" w:rsidRPr="00D65767" w:rsidRDefault="0019262A" w:rsidP="0019262A">
            <w:pPr>
              <w:jc w:val="center"/>
              <w:rPr>
                <w:rFonts w:cstheme="minorHAnsi"/>
                <w:szCs w:val="20"/>
              </w:rPr>
            </w:pPr>
          </w:p>
        </w:tc>
        <w:tc>
          <w:tcPr>
            <w:tcW w:w="1103" w:type="dxa"/>
          </w:tcPr>
          <w:p w14:paraId="36FC7C4A" w14:textId="633316D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84944F9" w14:textId="77777777" w:rsidTr="0061524D">
        <w:tc>
          <w:tcPr>
            <w:tcW w:w="1255" w:type="dxa"/>
          </w:tcPr>
          <w:p w14:paraId="38E5D778" w14:textId="54520E9C" w:rsidR="0019262A" w:rsidRDefault="0019262A" w:rsidP="0019262A">
            <w:pPr>
              <w:jc w:val="center"/>
              <w:rPr>
                <w:szCs w:val="20"/>
              </w:rPr>
            </w:pPr>
            <w:r w:rsidRPr="007709BB">
              <w:t>3200_14</w:t>
            </w:r>
          </w:p>
        </w:tc>
        <w:tc>
          <w:tcPr>
            <w:tcW w:w="990" w:type="dxa"/>
          </w:tcPr>
          <w:p w14:paraId="6487E172" w14:textId="77777777" w:rsidR="0019262A" w:rsidRPr="00283A38" w:rsidRDefault="0019262A" w:rsidP="0019262A">
            <w:pPr>
              <w:jc w:val="center"/>
              <w:rPr>
                <w:rFonts w:cstheme="minorHAnsi"/>
                <w:szCs w:val="20"/>
              </w:rPr>
            </w:pPr>
          </w:p>
        </w:tc>
        <w:tc>
          <w:tcPr>
            <w:tcW w:w="990" w:type="dxa"/>
          </w:tcPr>
          <w:p w14:paraId="4BE0C953" w14:textId="77777777" w:rsidR="0019262A" w:rsidRPr="00487927" w:rsidRDefault="0019262A" w:rsidP="0019262A">
            <w:pPr>
              <w:jc w:val="center"/>
              <w:rPr>
                <w:rFonts w:cstheme="minorHAnsi"/>
                <w:szCs w:val="20"/>
              </w:rPr>
            </w:pPr>
          </w:p>
        </w:tc>
        <w:tc>
          <w:tcPr>
            <w:tcW w:w="990" w:type="dxa"/>
          </w:tcPr>
          <w:p w14:paraId="0998591C" w14:textId="77777777" w:rsidR="0019262A" w:rsidRPr="00487927" w:rsidRDefault="0019262A" w:rsidP="0019262A">
            <w:pPr>
              <w:jc w:val="center"/>
              <w:rPr>
                <w:rFonts w:cstheme="minorHAnsi"/>
                <w:szCs w:val="20"/>
              </w:rPr>
            </w:pPr>
          </w:p>
        </w:tc>
        <w:tc>
          <w:tcPr>
            <w:tcW w:w="990" w:type="dxa"/>
          </w:tcPr>
          <w:p w14:paraId="349F467D" w14:textId="77777777" w:rsidR="0019262A" w:rsidRPr="00487927" w:rsidRDefault="0019262A" w:rsidP="0019262A">
            <w:pPr>
              <w:jc w:val="center"/>
              <w:rPr>
                <w:rFonts w:cstheme="minorHAnsi"/>
                <w:szCs w:val="20"/>
              </w:rPr>
            </w:pPr>
          </w:p>
        </w:tc>
        <w:tc>
          <w:tcPr>
            <w:tcW w:w="990" w:type="dxa"/>
          </w:tcPr>
          <w:p w14:paraId="5D5FEF8B" w14:textId="77777777" w:rsidR="0019262A" w:rsidRPr="00487927" w:rsidRDefault="0019262A" w:rsidP="0019262A">
            <w:pPr>
              <w:jc w:val="center"/>
              <w:rPr>
                <w:rFonts w:cstheme="minorHAnsi"/>
                <w:szCs w:val="20"/>
              </w:rPr>
            </w:pPr>
          </w:p>
        </w:tc>
        <w:tc>
          <w:tcPr>
            <w:tcW w:w="990" w:type="dxa"/>
          </w:tcPr>
          <w:p w14:paraId="447581EF" w14:textId="77777777" w:rsidR="0019262A" w:rsidRPr="00487927" w:rsidRDefault="0019262A" w:rsidP="0019262A">
            <w:pPr>
              <w:jc w:val="center"/>
              <w:rPr>
                <w:rFonts w:cstheme="minorHAnsi"/>
                <w:szCs w:val="20"/>
              </w:rPr>
            </w:pPr>
          </w:p>
        </w:tc>
        <w:tc>
          <w:tcPr>
            <w:tcW w:w="1080" w:type="dxa"/>
          </w:tcPr>
          <w:p w14:paraId="6B0690E1" w14:textId="77777777" w:rsidR="0019262A" w:rsidRPr="00283A38" w:rsidRDefault="0019262A" w:rsidP="0019262A">
            <w:pPr>
              <w:jc w:val="center"/>
              <w:rPr>
                <w:rFonts w:cstheme="minorHAnsi"/>
                <w:szCs w:val="20"/>
              </w:rPr>
            </w:pPr>
          </w:p>
        </w:tc>
        <w:tc>
          <w:tcPr>
            <w:tcW w:w="990" w:type="dxa"/>
          </w:tcPr>
          <w:p w14:paraId="75F0E685" w14:textId="77777777" w:rsidR="0019262A" w:rsidRPr="00283A38" w:rsidRDefault="0019262A" w:rsidP="0019262A">
            <w:pPr>
              <w:jc w:val="center"/>
              <w:rPr>
                <w:rFonts w:cstheme="minorHAnsi"/>
                <w:szCs w:val="20"/>
              </w:rPr>
            </w:pPr>
          </w:p>
        </w:tc>
        <w:tc>
          <w:tcPr>
            <w:tcW w:w="990" w:type="dxa"/>
          </w:tcPr>
          <w:p w14:paraId="35C873FA" w14:textId="77777777" w:rsidR="0019262A" w:rsidRPr="00283A38" w:rsidRDefault="0019262A" w:rsidP="0019262A">
            <w:pPr>
              <w:jc w:val="center"/>
              <w:rPr>
                <w:rFonts w:cstheme="minorHAnsi"/>
                <w:szCs w:val="20"/>
              </w:rPr>
            </w:pPr>
          </w:p>
        </w:tc>
        <w:tc>
          <w:tcPr>
            <w:tcW w:w="1103" w:type="dxa"/>
          </w:tcPr>
          <w:p w14:paraId="66161ACE" w14:textId="77777777" w:rsidR="0019262A" w:rsidRPr="00D65767" w:rsidRDefault="0019262A" w:rsidP="0019262A">
            <w:pPr>
              <w:jc w:val="center"/>
              <w:rPr>
                <w:rFonts w:cstheme="minorHAnsi"/>
                <w:szCs w:val="20"/>
              </w:rPr>
            </w:pPr>
          </w:p>
        </w:tc>
        <w:tc>
          <w:tcPr>
            <w:tcW w:w="1103" w:type="dxa"/>
          </w:tcPr>
          <w:p w14:paraId="790F3AA2" w14:textId="3A01556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089C5EF" w14:textId="77777777" w:rsidTr="0061524D">
        <w:tc>
          <w:tcPr>
            <w:tcW w:w="1255" w:type="dxa"/>
          </w:tcPr>
          <w:p w14:paraId="119F9E62" w14:textId="6B07651D" w:rsidR="0019262A" w:rsidRDefault="0019262A" w:rsidP="0019262A">
            <w:pPr>
              <w:jc w:val="center"/>
              <w:rPr>
                <w:szCs w:val="20"/>
              </w:rPr>
            </w:pPr>
            <w:r w:rsidRPr="007709BB">
              <w:t>3200_15</w:t>
            </w:r>
          </w:p>
        </w:tc>
        <w:tc>
          <w:tcPr>
            <w:tcW w:w="990" w:type="dxa"/>
          </w:tcPr>
          <w:p w14:paraId="338BCE66" w14:textId="77777777" w:rsidR="0019262A" w:rsidRPr="00283A38" w:rsidRDefault="0019262A" w:rsidP="0019262A">
            <w:pPr>
              <w:jc w:val="center"/>
              <w:rPr>
                <w:rFonts w:cstheme="minorHAnsi"/>
                <w:szCs w:val="20"/>
              </w:rPr>
            </w:pPr>
          </w:p>
        </w:tc>
        <w:tc>
          <w:tcPr>
            <w:tcW w:w="990" w:type="dxa"/>
          </w:tcPr>
          <w:p w14:paraId="1579ECC2" w14:textId="77777777" w:rsidR="0019262A" w:rsidRPr="00487927" w:rsidRDefault="0019262A" w:rsidP="0019262A">
            <w:pPr>
              <w:jc w:val="center"/>
              <w:rPr>
                <w:rFonts w:cstheme="minorHAnsi"/>
                <w:szCs w:val="20"/>
              </w:rPr>
            </w:pPr>
          </w:p>
        </w:tc>
        <w:tc>
          <w:tcPr>
            <w:tcW w:w="990" w:type="dxa"/>
          </w:tcPr>
          <w:p w14:paraId="017C8FD1" w14:textId="77777777" w:rsidR="0019262A" w:rsidRPr="00487927" w:rsidRDefault="0019262A" w:rsidP="0019262A">
            <w:pPr>
              <w:jc w:val="center"/>
              <w:rPr>
                <w:rFonts w:cstheme="minorHAnsi"/>
                <w:szCs w:val="20"/>
              </w:rPr>
            </w:pPr>
          </w:p>
        </w:tc>
        <w:tc>
          <w:tcPr>
            <w:tcW w:w="990" w:type="dxa"/>
          </w:tcPr>
          <w:p w14:paraId="22A60764" w14:textId="77777777" w:rsidR="0019262A" w:rsidRPr="00487927" w:rsidRDefault="0019262A" w:rsidP="0019262A">
            <w:pPr>
              <w:jc w:val="center"/>
              <w:rPr>
                <w:rFonts w:cstheme="minorHAnsi"/>
                <w:szCs w:val="20"/>
              </w:rPr>
            </w:pPr>
          </w:p>
        </w:tc>
        <w:tc>
          <w:tcPr>
            <w:tcW w:w="990" w:type="dxa"/>
          </w:tcPr>
          <w:p w14:paraId="56763F3A" w14:textId="77777777" w:rsidR="0019262A" w:rsidRPr="00487927" w:rsidRDefault="0019262A" w:rsidP="0019262A">
            <w:pPr>
              <w:jc w:val="center"/>
              <w:rPr>
                <w:rFonts w:cstheme="minorHAnsi"/>
                <w:szCs w:val="20"/>
              </w:rPr>
            </w:pPr>
          </w:p>
        </w:tc>
        <w:tc>
          <w:tcPr>
            <w:tcW w:w="990" w:type="dxa"/>
          </w:tcPr>
          <w:p w14:paraId="11646662" w14:textId="77777777" w:rsidR="0019262A" w:rsidRPr="00487927" w:rsidRDefault="0019262A" w:rsidP="0019262A">
            <w:pPr>
              <w:jc w:val="center"/>
              <w:rPr>
                <w:rFonts w:cstheme="minorHAnsi"/>
                <w:szCs w:val="20"/>
              </w:rPr>
            </w:pPr>
          </w:p>
        </w:tc>
        <w:tc>
          <w:tcPr>
            <w:tcW w:w="1080" w:type="dxa"/>
          </w:tcPr>
          <w:p w14:paraId="53B8725A" w14:textId="77777777" w:rsidR="0019262A" w:rsidRPr="00283A38" w:rsidRDefault="0019262A" w:rsidP="0019262A">
            <w:pPr>
              <w:jc w:val="center"/>
              <w:rPr>
                <w:rFonts w:cstheme="minorHAnsi"/>
                <w:szCs w:val="20"/>
              </w:rPr>
            </w:pPr>
          </w:p>
        </w:tc>
        <w:tc>
          <w:tcPr>
            <w:tcW w:w="990" w:type="dxa"/>
          </w:tcPr>
          <w:p w14:paraId="6607BBBD" w14:textId="77777777" w:rsidR="0019262A" w:rsidRPr="00283A38" w:rsidRDefault="0019262A" w:rsidP="0019262A">
            <w:pPr>
              <w:jc w:val="center"/>
              <w:rPr>
                <w:rFonts w:cstheme="minorHAnsi"/>
                <w:szCs w:val="20"/>
              </w:rPr>
            </w:pPr>
          </w:p>
        </w:tc>
        <w:tc>
          <w:tcPr>
            <w:tcW w:w="990" w:type="dxa"/>
          </w:tcPr>
          <w:p w14:paraId="51BA21B8" w14:textId="77777777" w:rsidR="0019262A" w:rsidRPr="00283A38" w:rsidRDefault="0019262A" w:rsidP="0019262A">
            <w:pPr>
              <w:jc w:val="center"/>
              <w:rPr>
                <w:rFonts w:cstheme="minorHAnsi"/>
                <w:szCs w:val="20"/>
              </w:rPr>
            </w:pPr>
          </w:p>
        </w:tc>
        <w:tc>
          <w:tcPr>
            <w:tcW w:w="1103" w:type="dxa"/>
          </w:tcPr>
          <w:p w14:paraId="6CAC646F" w14:textId="77777777" w:rsidR="0019262A" w:rsidRPr="00D65767" w:rsidRDefault="0019262A" w:rsidP="0019262A">
            <w:pPr>
              <w:jc w:val="center"/>
              <w:rPr>
                <w:rFonts w:cstheme="minorHAnsi"/>
                <w:szCs w:val="20"/>
              </w:rPr>
            </w:pPr>
          </w:p>
        </w:tc>
        <w:tc>
          <w:tcPr>
            <w:tcW w:w="1103" w:type="dxa"/>
          </w:tcPr>
          <w:p w14:paraId="2C95F94D" w14:textId="603756C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418E5D3B" w14:textId="77777777" w:rsidTr="0061524D">
        <w:tc>
          <w:tcPr>
            <w:tcW w:w="1255" w:type="dxa"/>
          </w:tcPr>
          <w:p w14:paraId="43830414" w14:textId="15BEFFB3" w:rsidR="0019262A" w:rsidRDefault="0019262A" w:rsidP="0019262A">
            <w:pPr>
              <w:jc w:val="center"/>
              <w:rPr>
                <w:szCs w:val="20"/>
              </w:rPr>
            </w:pPr>
            <w:r w:rsidRPr="007709BB">
              <w:t>3200_16</w:t>
            </w:r>
          </w:p>
        </w:tc>
        <w:tc>
          <w:tcPr>
            <w:tcW w:w="990" w:type="dxa"/>
          </w:tcPr>
          <w:p w14:paraId="14405C3E" w14:textId="77777777" w:rsidR="0019262A" w:rsidRPr="00283A38" w:rsidRDefault="0019262A" w:rsidP="0019262A">
            <w:pPr>
              <w:jc w:val="center"/>
              <w:rPr>
                <w:rFonts w:cstheme="minorHAnsi"/>
                <w:szCs w:val="20"/>
              </w:rPr>
            </w:pPr>
          </w:p>
        </w:tc>
        <w:tc>
          <w:tcPr>
            <w:tcW w:w="990" w:type="dxa"/>
          </w:tcPr>
          <w:p w14:paraId="041F7C5C" w14:textId="77777777" w:rsidR="0019262A" w:rsidRPr="00487927" w:rsidRDefault="0019262A" w:rsidP="0019262A">
            <w:pPr>
              <w:jc w:val="center"/>
              <w:rPr>
                <w:rFonts w:cstheme="minorHAnsi"/>
                <w:szCs w:val="20"/>
              </w:rPr>
            </w:pPr>
          </w:p>
        </w:tc>
        <w:tc>
          <w:tcPr>
            <w:tcW w:w="990" w:type="dxa"/>
          </w:tcPr>
          <w:p w14:paraId="46F293FD" w14:textId="77777777" w:rsidR="0019262A" w:rsidRPr="00487927" w:rsidRDefault="0019262A" w:rsidP="0019262A">
            <w:pPr>
              <w:jc w:val="center"/>
              <w:rPr>
                <w:rFonts w:cstheme="minorHAnsi"/>
                <w:szCs w:val="20"/>
              </w:rPr>
            </w:pPr>
          </w:p>
        </w:tc>
        <w:tc>
          <w:tcPr>
            <w:tcW w:w="990" w:type="dxa"/>
          </w:tcPr>
          <w:p w14:paraId="63241E16" w14:textId="77777777" w:rsidR="0019262A" w:rsidRPr="00487927" w:rsidRDefault="0019262A" w:rsidP="0019262A">
            <w:pPr>
              <w:jc w:val="center"/>
              <w:rPr>
                <w:rFonts w:cstheme="minorHAnsi"/>
                <w:szCs w:val="20"/>
              </w:rPr>
            </w:pPr>
          </w:p>
        </w:tc>
        <w:tc>
          <w:tcPr>
            <w:tcW w:w="990" w:type="dxa"/>
          </w:tcPr>
          <w:p w14:paraId="7BA30F46" w14:textId="77777777" w:rsidR="0019262A" w:rsidRPr="00487927" w:rsidRDefault="0019262A" w:rsidP="0019262A">
            <w:pPr>
              <w:jc w:val="center"/>
              <w:rPr>
                <w:rFonts w:cstheme="minorHAnsi"/>
                <w:szCs w:val="20"/>
              </w:rPr>
            </w:pPr>
          </w:p>
        </w:tc>
        <w:tc>
          <w:tcPr>
            <w:tcW w:w="990" w:type="dxa"/>
          </w:tcPr>
          <w:p w14:paraId="398DF61A" w14:textId="77777777" w:rsidR="0019262A" w:rsidRPr="00487927" w:rsidRDefault="0019262A" w:rsidP="0019262A">
            <w:pPr>
              <w:jc w:val="center"/>
              <w:rPr>
                <w:rFonts w:cstheme="minorHAnsi"/>
                <w:szCs w:val="20"/>
              </w:rPr>
            </w:pPr>
          </w:p>
        </w:tc>
        <w:tc>
          <w:tcPr>
            <w:tcW w:w="1080" w:type="dxa"/>
          </w:tcPr>
          <w:p w14:paraId="16271F16" w14:textId="77777777" w:rsidR="0019262A" w:rsidRPr="00283A38" w:rsidRDefault="0019262A" w:rsidP="0019262A">
            <w:pPr>
              <w:jc w:val="center"/>
              <w:rPr>
                <w:rFonts w:cstheme="minorHAnsi"/>
                <w:szCs w:val="20"/>
              </w:rPr>
            </w:pPr>
          </w:p>
        </w:tc>
        <w:tc>
          <w:tcPr>
            <w:tcW w:w="990" w:type="dxa"/>
          </w:tcPr>
          <w:p w14:paraId="75E04816" w14:textId="77777777" w:rsidR="0019262A" w:rsidRPr="00283A38" w:rsidRDefault="0019262A" w:rsidP="0019262A">
            <w:pPr>
              <w:jc w:val="center"/>
              <w:rPr>
                <w:rFonts w:cstheme="minorHAnsi"/>
                <w:szCs w:val="20"/>
              </w:rPr>
            </w:pPr>
          </w:p>
        </w:tc>
        <w:tc>
          <w:tcPr>
            <w:tcW w:w="990" w:type="dxa"/>
          </w:tcPr>
          <w:p w14:paraId="383A5D91" w14:textId="77777777" w:rsidR="0019262A" w:rsidRPr="00283A38" w:rsidRDefault="0019262A" w:rsidP="0019262A">
            <w:pPr>
              <w:jc w:val="center"/>
              <w:rPr>
                <w:rFonts w:cstheme="minorHAnsi"/>
                <w:szCs w:val="20"/>
              </w:rPr>
            </w:pPr>
          </w:p>
        </w:tc>
        <w:tc>
          <w:tcPr>
            <w:tcW w:w="1103" w:type="dxa"/>
          </w:tcPr>
          <w:p w14:paraId="32245AF8" w14:textId="77777777" w:rsidR="0019262A" w:rsidRPr="00D65767" w:rsidRDefault="0019262A" w:rsidP="0019262A">
            <w:pPr>
              <w:jc w:val="center"/>
              <w:rPr>
                <w:rFonts w:cstheme="minorHAnsi"/>
                <w:szCs w:val="20"/>
              </w:rPr>
            </w:pPr>
          </w:p>
        </w:tc>
        <w:tc>
          <w:tcPr>
            <w:tcW w:w="1103" w:type="dxa"/>
          </w:tcPr>
          <w:p w14:paraId="37C2A706" w14:textId="460990E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0A4532A" w14:textId="77777777" w:rsidTr="0061524D">
        <w:tc>
          <w:tcPr>
            <w:tcW w:w="1255" w:type="dxa"/>
          </w:tcPr>
          <w:p w14:paraId="4AD56240" w14:textId="5B643ABC" w:rsidR="0019262A" w:rsidRDefault="0019262A" w:rsidP="0019262A">
            <w:pPr>
              <w:jc w:val="center"/>
              <w:rPr>
                <w:szCs w:val="20"/>
              </w:rPr>
            </w:pPr>
            <w:r w:rsidRPr="007709BB">
              <w:t>3200_17</w:t>
            </w:r>
          </w:p>
        </w:tc>
        <w:tc>
          <w:tcPr>
            <w:tcW w:w="990" w:type="dxa"/>
          </w:tcPr>
          <w:p w14:paraId="772713DA" w14:textId="77777777" w:rsidR="0019262A" w:rsidRPr="00283A38" w:rsidRDefault="0019262A" w:rsidP="0019262A">
            <w:pPr>
              <w:jc w:val="center"/>
              <w:rPr>
                <w:rFonts w:cstheme="minorHAnsi"/>
                <w:szCs w:val="20"/>
              </w:rPr>
            </w:pPr>
          </w:p>
        </w:tc>
        <w:tc>
          <w:tcPr>
            <w:tcW w:w="990" w:type="dxa"/>
          </w:tcPr>
          <w:p w14:paraId="313193E6" w14:textId="77777777" w:rsidR="0019262A" w:rsidRPr="00487927" w:rsidRDefault="0019262A" w:rsidP="0019262A">
            <w:pPr>
              <w:jc w:val="center"/>
              <w:rPr>
                <w:rFonts w:cstheme="minorHAnsi"/>
                <w:szCs w:val="20"/>
              </w:rPr>
            </w:pPr>
          </w:p>
        </w:tc>
        <w:tc>
          <w:tcPr>
            <w:tcW w:w="990" w:type="dxa"/>
          </w:tcPr>
          <w:p w14:paraId="5603A237" w14:textId="77777777" w:rsidR="0019262A" w:rsidRPr="00487927" w:rsidRDefault="0019262A" w:rsidP="0019262A">
            <w:pPr>
              <w:jc w:val="center"/>
              <w:rPr>
                <w:rFonts w:cstheme="minorHAnsi"/>
                <w:szCs w:val="20"/>
              </w:rPr>
            </w:pPr>
          </w:p>
        </w:tc>
        <w:tc>
          <w:tcPr>
            <w:tcW w:w="990" w:type="dxa"/>
          </w:tcPr>
          <w:p w14:paraId="6472F2A4" w14:textId="77777777" w:rsidR="0019262A" w:rsidRPr="00487927" w:rsidRDefault="0019262A" w:rsidP="0019262A">
            <w:pPr>
              <w:jc w:val="center"/>
              <w:rPr>
                <w:rFonts w:cstheme="minorHAnsi"/>
                <w:szCs w:val="20"/>
              </w:rPr>
            </w:pPr>
          </w:p>
        </w:tc>
        <w:tc>
          <w:tcPr>
            <w:tcW w:w="990" w:type="dxa"/>
          </w:tcPr>
          <w:p w14:paraId="28D3758A" w14:textId="77777777" w:rsidR="0019262A" w:rsidRPr="00487927" w:rsidRDefault="0019262A" w:rsidP="0019262A">
            <w:pPr>
              <w:jc w:val="center"/>
              <w:rPr>
                <w:rFonts w:cstheme="minorHAnsi"/>
                <w:szCs w:val="20"/>
              </w:rPr>
            </w:pPr>
          </w:p>
        </w:tc>
        <w:tc>
          <w:tcPr>
            <w:tcW w:w="990" w:type="dxa"/>
          </w:tcPr>
          <w:p w14:paraId="5351018E" w14:textId="77777777" w:rsidR="0019262A" w:rsidRPr="00487927" w:rsidRDefault="0019262A" w:rsidP="0019262A">
            <w:pPr>
              <w:jc w:val="center"/>
              <w:rPr>
                <w:rFonts w:cstheme="minorHAnsi"/>
                <w:szCs w:val="20"/>
              </w:rPr>
            </w:pPr>
          </w:p>
        </w:tc>
        <w:tc>
          <w:tcPr>
            <w:tcW w:w="1080" w:type="dxa"/>
          </w:tcPr>
          <w:p w14:paraId="65B576EE" w14:textId="77777777" w:rsidR="0019262A" w:rsidRPr="00283A38" w:rsidRDefault="0019262A" w:rsidP="0019262A">
            <w:pPr>
              <w:jc w:val="center"/>
              <w:rPr>
                <w:rFonts w:cstheme="minorHAnsi"/>
                <w:szCs w:val="20"/>
              </w:rPr>
            </w:pPr>
          </w:p>
        </w:tc>
        <w:tc>
          <w:tcPr>
            <w:tcW w:w="990" w:type="dxa"/>
          </w:tcPr>
          <w:p w14:paraId="7DA07A33" w14:textId="77777777" w:rsidR="0019262A" w:rsidRPr="00283A38" w:rsidRDefault="0019262A" w:rsidP="0019262A">
            <w:pPr>
              <w:jc w:val="center"/>
              <w:rPr>
                <w:rFonts w:cstheme="minorHAnsi"/>
                <w:szCs w:val="20"/>
              </w:rPr>
            </w:pPr>
          </w:p>
        </w:tc>
        <w:tc>
          <w:tcPr>
            <w:tcW w:w="990" w:type="dxa"/>
          </w:tcPr>
          <w:p w14:paraId="107CEC65" w14:textId="77777777" w:rsidR="0019262A" w:rsidRPr="00283A38" w:rsidRDefault="0019262A" w:rsidP="0019262A">
            <w:pPr>
              <w:jc w:val="center"/>
              <w:rPr>
                <w:rFonts w:cstheme="minorHAnsi"/>
                <w:szCs w:val="20"/>
              </w:rPr>
            </w:pPr>
          </w:p>
        </w:tc>
        <w:tc>
          <w:tcPr>
            <w:tcW w:w="1103" w:type="dxa"/>
          </w:tcPr>
          <w:p w14:paraId="23858788" w14:textId="77777777" w:rsidR="0019262A" w:rsidRPr="00D65767" w:rsidRDefault="0019262A" w:rsidP="0019262A">
            <w:pPr>
              <w:jc w:val="center"/>
              <w:rPr>
                <w:rFonts w:cstheme="minorHAnsi"/>
                <w:szCs w:val="20"/>
              </w:rPr>
            </w:pPr>
          </w:p>
        </w:tc>
        <w:tc>
          <w:tcPr>
            <w:tcW w:w="1103" w:type="dxa"/>
          </w:tcPr>
          <w:p w14:paraId="54AD1FA8" w14:textId="78098C2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92ACCAF" w14:textId="77777777" w:rsidTr="0061524D">
        <w:tc>
          <w:tcPr>
            <w:tcW w:w="1255" w:type="dxa"/>
          </w:tcPr>
          <w:p w14:paraId="40FCDD5C" w14:textId="2F2E2DCB" w:rsidR="0019262A" w:rsidRDefault="0019262A" w:rsidP="0019262A">
            <w:pPr>
              <w:jc w:val="center"/>
              <w:rPr>
                <w:szCs w:val="20"/>
              </w:rPr>
            </w:pPr>
            <w:r w:rsidRPr="007709BB">
              <w:t>3202_01</w:t>
            </w:r>
          </w:p>
        </w:tc>
        <w:tc>
          <w:tcPr>
            <w:tcW w:w="990" w:type="dxa"/>
          </w:tcPr>
          <w:p w14:paraId="3FC4DB41" w14:textId="77777777" w:rsidR="0019262A" w:rsidRPr="00283A38" w:rsidRDefault="0019262A" w:rsidP="0019262A">
            <w:pPr>
              <w:jc w:val="center"/>
              <w:rPr>
                <w:rFonts w:cstheme="minorHAnsi"/>
                <w:szCs w:val="20"/>
              </w:rPr>
            </w:pPr>
          </w:p>
        </w:tc>
        <w:tc>
          <w:tcPr>
            <w:tcW w:w="990" w:type="dxa"/>
          </w:tcPr>
          <w:p w14:paraId="7E1C2C5E" w14:textId="77777777" w:rsidR="0019262A" w:rsidRPr="00487927" w:rsidRDefault="0019262A" w:rsidP="0019262A">
            <w:pPr>
              <w:jc w:val="center"/>
              <w:rPr>
                <w:rFonts w:cstheme="minorHAnsi"/>
                <w:szCs w:val="20"/>
              </w:rPr>
            </w:pPr>
          </w:p>
        </w:tc>
        <w:tc>
          <w:tcPr>
            <w:tcW w:w="990" w:type="dxa"/>
          </w:tcPr>
          <w:p w14:paraId="19DF1799" w14:textId="77777777" w:rsidR="0019262A" w:rsidRPr="00487927" w:rsidRDefault="0019262A" w:rsidP="0019262A">
            <w:pPr>
              <w:jc w:val="center"/>
              <w:rPr>
                <w:rFonts w:cstheme="minorHAnsi"/>
                <w:szCs w:val="20"/>
              </w:rPr>
            </w:pPr>
          </w:p>
        </w:tc>
        <w:tc>
          <w:tcPr>
            <w:tcW w:w="990" w:type="dxa"/>
          </w:tcPr>
          <w:p w14:paraId="1E990F64" w14:textId="77777777" w:rsidR="0019262A" w:rsidRPr="00487927" w:rsidRDefault="0019262A" w:rsidP="0019262A">
            <w:pPr>
              <w:jc w:val="center"/>
              <w:rPr>
                <w:rFonts w:cstheme="minorHAnsi"/>
                <w:szCs w:val="20"/>
              </w:rPr>
            </w:pPr>
          </w:p>
        </w:tc>
        <w:tc>
          <w:tcPr>
            <w:tcW w:w="990" w:type="dxa"/>
          </w:tcPr>
          <w:p w14:paraId="70F03BC1" w14:textId="77777777" w:rsidR="0019262A" w:rsidRPr="00487927" w:rsidRDefault="0019262A" w:rsidP="0019262A">
            <w:pPr>
              <w:jc w:val="center"/>
              <w:rPr>
                <w:rFonts w:cstheme="minorHAnsi"/>
                <w:szCs w:val="20"/>
              </w:rPr>
            </w:pPr>
          </w:p>
        </w:tc>
        <w:tc>
          <w:tcPr>
            <w:tcW w:w="990" w:type="dxa"/>
          </w:tcPr>
          <w:p w14:paraId="4B313F71" w14:textId="77777777" w:rsidR="0019262A" w:rsidRPr="00487927" w:rsidRDefault="0019262A" w:rsidP="0019262A">
            <w:pPr>
              <w:jc w:val="center"/>
              <w:rPr>
                <w:rFonts w:cstheme="minorHAnsi"/>
                <w:szCs w:val="20"/>
              </w:rPr>
            </w:pPr>
          </w:p>
        </w:tc>
        <w:tc>
          <w:tcPr>
            <w:tcW w:w="1080" w:type="dxa"/>
          </w:tcPr>
          <w:p w14:paraId="3B5BB448" w14:textId="77777777" w:rsidR="0019262A" w:rsidRPr="00283A38" w:rsidRDefault="0019262A" w:rsidP="0019262A">
            <w:pPr>
              <w:jc w:val="center"/>
              <w:rPr>
                <w:rFonts w:cstheme="minorHAnsi"/>
                <w:szCs w:val="20"/>
              </w:rPr>
            </w:pPr>
          </w:p>
        </w:tc>
        <w:tc>
          <w:tcPr>
            <w:tcW w:w="990" w:type="dxa"/>
          </w:tcPr>
          <w:p w14:paraId="48200D04" w14:textId="77777777" w:rsidR="0019262A" w:rsidRPr="00283A38" w:rsidRDefault="0019262A" w:rsidP="0019262A">
            <w:pPr>
              <w:jc w:val="center"/>
              <w:rPr>
                <w:rFonts w:cstheme="minorHAnsi"/>
                <w:szCs w:val="20"/>
              </w:rPr>
            </w:pPr>
          </w:p>
        </w:tc>
        <w:tc>
          <w:tcPr>
            <w:tcW w:w="990" w:type="dxa"/>
          </w:tcPr>
          <w:p w14:paraId="10A02AA6" w14:textId="77777777" w:rsidR="0019262A" w:rsidRPr="00283A38" w:rsidRDefault="0019262A" w:rsidP="0019262A">
            <w:pPr>
              <w:jc w:val="center"/>
              <w:rPr>
                <w:rFonts w:cstheme="minorHAnsi"/>
                <w:szCs w:val="20"/>
              </w:rPr>
            </w:pPr>
          </w:p>
        </w:tc>
        <w:tc>
          <w:tcPr>
            <w:tcW w:w="1103" w:type="dxa"/>
          </w:tcPr>
          <w:p w14:paraId="6B90CDC3" w14:textId="77777777" w:rsidR="0019262A" w:rsidRPr="00D65767" w:rsidRDefault="0019262A" w:rsidP="0019262A">
            <w:pPr>
              <w:jc w:val="center"/>
              <w:rPr>
                <w:rFonts w:cstheme="minorHAnsi"/>
                <w:szCs w:val="20"/>
              </w:rPr>
            </w:pPr>
          </w:p>
        </w:tc>
        <w:tc>
          <w:tcPr>
            <w:tcW w:w="1103" w:type="dxa"/>
          </w:tcPr>
          <w:p w14:paraId="2D32992B" w14:textId="21523C3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CEF1233" w14:textId="77777777" w:rsidTr="0061524D">
        <w:tc>
          <w:tcPr>
            <w:tcW w:w="1255" w:type="dxa"/>
          </w:tcPr>
          <w:p w14:paraId="370B29B4" w14:textId="199F8304" w:rsidR="0019262A" w:rsidRDefault="0019262A" w:rsidP="0019262A">
            <w:pPr>
              <w:jc w:val="center"/>
              <w:rPr>
                <w:szCs w:val="20"/>
              </w:rPr>
            </w:pPr>
            <w:r w:rsidRPr="007709BB">
              <w:t>3204_01</w:t>
            </w:r>
          </w:p>
        </w:tc>
        <w:tc>
          <w:tcPr>
            <w:tcW w:w="990" w:type="dxa"/>
          </w:tcPr>
          <w:p w14:paraId="424BBA7A" w14:textId="77777777" w:rsidR="0019262A" w:rsidRPr="00283A38" w:rsidRDefault="0019262A" w:rsidP="0019262A">
            <w:pPr>
              <w:jc w:val="center"/>
              <w:rPr>
                <w:rFonts w:cstheme="minorHAnsi"/>
                <w:szCs w:val="20"/>
              </w:rPr>
            </w:pPr>
          </w:p>
        </w:tc>
        <w:tc>
          <w:tcPr>
            <w:tcW w:w="990" w:type="dxa"/>
          </w:tcPr>
          <w:p w14:paraId="6E3DBD39" w14:textId="77777777" w:rsidR="0019262A" w:rsidRPr="00487927" w:rsidRDefault="0019262A" w:rsidP="0019262A">
            <w:pPr>
              <w:jc w:val="center"/>
              <w:rPr>
                <w:rFonts w:cstheme="minorHAnsi"/>
                <w:szCs w:val="20"/>
              </w:rPr>
            </w:pPr>
          </w:p>
        </w:tc>
        <w:tc>
          <w:tcPr>
            <w:tcW w:w="990" w:type="dxa"/>
          </w:tcPr>
          <w:p w14:paraId="51912AEB" w14:textId="77777777" w:rsidR="0019262A" w:rsidRPr="00487927" w:rsidRDefault="0019262A" w:rsidP="0019262A">
            <w:pPr>
              <w:jc w:val="center"/>
              <w:rPr>
                <w:rFonts w:cstheme="minorHAnsi"/>
                <w:szCs w:val="20"/>
              </w:rPr>
            </w:pPr>
          </w:p>
        </w:tc>
        <w:tc>
          <w:tcPr>
            <w:tcW w:w="990" w:type="dxa"/>
          </w:tcPr>
          <w:p w14:paraId="492852E9" w14:textId="77777777" w:rsidR="0019262A" w:rsidRPr="00487927" w:rsidRDefault="0019262A" w:rsidP="0019262A">
            <w:pPr>
              <w:jc w:val="center"/>
              <w:rPr>
                <w:rFonts w:cstheme="minorHAnsi"/>
                <w:szCs w:val="20"/>
              </w:rPr>
            </w:pPr>
          </w:p>
        </w:tc>
        <w:tc>
          <w:tcPr>
            <w:tcW w:w="990" w:type="dxa"/>
          </w:tcPr>
          <w:p w14:paraId="2B0190CF" w14:textId="77777777" w:rsidR="0019262A" w:rsidRPr="00487927" w:rsidRDefault="0019262A" w:rsidP="0019262A">
            <w:pPr>
              <w:jc w:val="center"/>
              <w:rPr>
                <w:rFonts w:cstheme="minorHAnsi"/>
                <w:szCs w:val="20"/>
              </w:rPr>
            </w:pPr>
          </w:p>
        </w:tc>
        <w:tc>
          <w:tcPr>
            <w:tcW w:w="990" w:type="dxa"/>
          </w:tcPr>
          <w:p w14:paraId="761D18B5" w14:textId="77777777" w:rsidR="0019262A" w:rsidRPr="00487927" w:rsidRDefault="0019262A" w:rsidP="0019262A">
            <w:pPr>
              <w:jc w:val="center"/>
              <w:rPr>
                <w:rFonts w:cstheme="minorHAnsi"/>
                <w:szCs w:val="20"/>
              </w:rPr>
            </w:pPr>
          </w:p>
        </w:tc>
        <w:tc>
          <w:tcPr>
            <w:tcW w:w="1080" w:type="dxa"/>
          </w:tcPr>
          <w:p w14:paraId="5549CAD8" w14:textId="77777777" w:rsidR="0019262A" w:rsidRPr="00283A38" w:rsidRDefault="0019262A" w:rsidP="0019262A">
            <w:pPr>
              <w:jc w:val="center"/>
              <w:rPr>
                <w:rFonts w:cstheme="minorHAnsi"/>
                <w:szCs w:val="20"/>
              </w:rPr>
            </w:pPr>
          </w:p>
        </w:tc>
        <w:tc>
          <w:tcPr>
            <w:tcW w:w="990" w:type="dxa"/>
          </w:tcPr>
          <w:p w14:paraId="0AF79A50" w14:textId="77777777" w:rsidR="0019262A" w:rsidRPr="00283A38" w:rsidRDefault="0019262A" w:rsidP="0019262A">
            <w:pPr>
              <w:jc w:val="center"/>
              <w:rPr>
                <w:rFonts w:cstheme="minorHAnsi"/>
                <w:szCs w:val="20"/>
              </w:rPr>
            </w:pPr>
          </w:p>
        </w:tc>
        <w:tc>
          <w:tcPr>
            <w:tcW w:w="990" w:type="dxa"/>
          </w:tcPr>
          <w:p w14:paraId="57E79A5F" w14:textId="77777777" w:rsidR="0019262A" w:rsidRPr="00283A38" w:rsidRDefault="0019262A" w:rsidP="0019262A">
            <w:pPr>
              <w:jc w:val="center"/>
              <w:rPr>
                <w:rFonts w:cstheme="minorHAnsi"/>
                <w:szCs w:val="20"/>
              </w:rPr>
            </w:pPr>
          </w:p>
        </w:tc>
        <w:tc>
          <w:tcPr>
            <w:tcW w:w="1103" w:type="dxa"/>
          </w:tcPr>
          <w:p w14:paraId="6B1A07E6" w14:textId="77777777" w:rsidR="0019262A" w:rsidRPr="00D65767" w:rsidRDefault="0019262A" w:rsidP="0019262A">
            <w:pPr>
              <w:jc w:val="center"/>
              <w:rPr>
                <w:rFonts w:cstheme="minorHAnsi"/>
                <w:szCs w:val="20"/>
              </w:rPr>
            </w:pPr>
          </w:p>
        </w:tc>
        <w:tc>
          <w:tcPr>
            <w:tcW w:w="1103" w:type="dxa"/>
          </w:tcPr>
          <w:p w14:paraId="60ADF724" w14:textId="6ADBC1B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7438B2A" w14:textId="77777777" w:rsidTr="0061524D">
        <w:tc>
          <w:tcPr>
            <w:tcW w:w="1255" w:type="dxa"/>
          </w:tcPr>
          <w:p w14:paraId="38C973E6" w14:textId="1771E1C2" w:rsidR="0019262A" w:rsidRDefault="0019262A" w:rsidP="0019262A">
            <w:pPr>
              <w:jc w:val="center"/>
              <w:rPr>
                <w:szCs w:val="20"/>
              </w:rPr>
            </w:pPr>
            <w:r w:rsidRPr="007709BB">
              <w:t>3204_02</w:t>
            </w:r>
          </w:p>
        </w:tc>
        <w:tc>
          <w:tcPr>
            <w:tcW w:w="990" w:type="dxa"/>
          </w:tcPr>
          <w:p w14:paraId="237020B6" w14:textId="77777777" w:rsidR="0019262A" w:rsidRPr="00283A38" w:rsidRDefault="0019262A" w:rsidP="0019262A">
            <w:pPr>
              <w:jc w:val="center"/>
              <w:rPr>
                <w:rFonts w:cstheme="minorHAnsi"/>
                <w:szCs w:val="20"/>
              </w:rPr>
            </w:pPr>
          </w:p>
        </w:tc>
        <w:tc>
          <w:tcPr>
            <w:tcW w:w="990" w:type="dxa"/>
          </w:tcPr>
          <w:p w14:paraId="1FA3BE03" w14:textId="77777777" w:rsidR="0019262A" w:rsidRPr="00487927" w:rsidRDefault="0019262A" w:rsidP="0019262A">
            <w:pPr>
              <w:jc w:val="center"/>
              <w:rPr>
                <w:rFonts w:cstheme="minorHAnsi"/>
                <w:szCs w:val="20"/>
              </w:rPr>
            </w:pPr>
          </w:p>
        </w:tc>
        <w:tc>
          <w:tcPr>
            <w:tcW w:w="990" w:type="dxa"/>
          </w:tcPr>
          <w:p w14:paraId="67BD2F09" w14:textId="77777777" w:rsidR="0019262A" w:rsidRPr="00487927" w:rsidRDefault="0019262A" w:rsidP="0019262A">
            <w:pPr>
              <w:jc w:val="center"/>
              <w:rPr>
                <w:rFonts w:cstheme="minorHAnsi"/>
                <w:szCs w:val="20"/>
              </w:rPr>
            </w:pPr>
          </w:p>
        </w:tc>
        <w:tc>
          <w:tcPr>
            <w:tcW w:w="990" w:type="dxa"/>
          </w:tcPr>
          <w:p w14:paraId="5FC26414" w14:textId="77777777" w:rsidR="0019262A" w:rsidRPr="00487927" w:rsidRDefault="0019262A" w:rsidP="0019262A">
            <w:pPr>
              <w:jc w:val="center"/>
              <w:rPr>
                <w:rFonts w:cstheme="minorHAnsi"/>
                <w:szCs w:val="20"/>
              </w:rPr>
            </w:pPr>
          </w:p>
        </w:tc>
        <w:tc>
          <w:tcPr>
            <w:tcW w:w="990" w:type="dxa"/>
          </w:tcPr>
          <w:p w14:paraId="3F863E1D" w14:textId="77777777" w:rsidR="0019262A" w:rsidRPr="00487927" w:rsidRDefault="0019262A" w:rsidP="0019262A">
            <w:pPr>
              <w:jc w:val="center"/>
              <w:rPr>
                <w:rFonts w:cstheme="minorHAnsi"/>
                <w:szCs w:val="20"/>
              </w:rPr>
            </w:pPr>
          </w:p>
        </w:tc>
        <w:tc>
          <w:tcPr>
            <w:tcW w:w="990" w:type="dxa"/>
          </w:tcPr>
          <w:p w14:paraId="1C09B920" w14:textId="77777777" w:rsidR="0019262A" w:rsidRPr="00487927" w:rsidRDefault="0019262A" w:rsidP="0019262A">
            <w:pPr>
              <w:jc w:val="center"/>
              <w:rPr>
                <w:rFonts w:cstheme="minorHAnsi"/>
                <w:szCs w:val="20"/>
              </w:rPr>
            </w:pPr>
          </w:p>
        </w:tc>
        <w:tc>
          <w:tcPr>
            <w:tcW w:w="1080" w:type="dxa"/>
          </w:tcPr>
          <w:p w14:paraId="3C0FCB41" w14:textId="77777777" w:rsidR="0019262A" w:rsidRPr="00283A38" w:rsidRDefault="0019262A" w:rsidP="0019262A">
            <w:pPr>
              <w:jc w:val="center"/>
              <w:rPr>
                <w:rFonts w:cstheme="minorHAnsi"/>
                <w:szCs w:val="20"/>
              </w:rPr>
            </w:pPr>
          </w:p>
        </w:tc>
        <w:tc>
          <w:tcPr>
            <w:tcW w:w="990" w:type="dxa"/>
          </w:tcPr>
          <w:p w14:paraId="44F55328" w14:textId="77777777" w:rsidR="0019262A" w:rsidRPr="00283A38" w:rsidRDefault="0019262A" w:rsidP="0019262A">
            <w:pPr>
              <w:jc w:val="center"/>
              <w:rPr>
                <w:rFonts w:cstheme="minorHAnsi"/>
                <w:szCs w:val="20"/>
              </w:rPr>
            </w:pPr>
          </w:p>
        </w:tc>
        <w:tc>
          <w:tcPr>
            <w:tcW w:w="990" w:type="dxa"/>
          </w:tcPr>
          <w:p w14:paraId="1283F782" w14:textId="77777777" w:rsidR="0019262A" w:rsidRPr="00283A38" w:rsidRDefault="0019262A" w:rsidP="0019262A">
            <w:pPr>
              <w:jc w:val="center"/>
              <w:rPr>
                <w:rFonts w:cstheme="minorHAnsi"/>
                <w:szCs w:val="20"/>
              </w:rPr>
            </w:pPr>
          </w:p>
        </w:tc>
        <w:tc>
          <w:tcPr>
            <w:tcW w:w="1103" w:type="dxa"/>
          </w:tcPr>
          <w:p w14:paraId="6BBADEC3" w14:textId="77777777" w:rsidR="0019262A" w:rsidRPr="00D65767" w:rsidRDefault="0019262A" w:rsidP="0019262A">
            <w:pPr>
              <w:jc w:val="center"/>
              <w:rPr>
                <w:rFonts w:cstheme="minorHAnsi"/>
                <w:szCs w:val="20"/>
              </w:rPr>
            </w:pPr>
          </w:p>
        </w:tc>
        <w:tc>
          <w:tcPr>
            <w:tcW w:w="1103" w:type="dxa"/>
          </w:tcPr>
          <w:p w14:paraId="7B00C2F1" w14:textId="0BA2B5B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45486A0" w14:textId="77777777" w:rsidTr="0061524D">
        <w:tc>
          <w:tcPr>
            <w:tcW w:w="1255" w:type="dxa"/>
          </w:tcPr>
          <w:p w14:paraId="75619F53" w14:textId="06EE96E3" w:rsidR="0019262A" w:rsidRDefault="0019262A" w:rsidP="0019262A">
            <w:pPr>
              <w:jc w:val="center"/>
              <w:rPr>
                <w:szCs w:val="20"/>
              </w:rPr>
            </w:pPr>
            <w:r w:rsidRPr="007709BB">
              <w:t>3204_03</w:t>
            </w:r>
          </w:p>
        </w:tc>
        <w:tc>
          <w:tcPr>
            <w:tcW w:w="990" w:type="dxa"/>
          </w:tcPr>
          <w:p w14:paraId="3D2A3275" w14:textId="77777777" w:rsidR="0019262A" w:rsidRPr="00283A38" w:rsidRDefault="0019262A" w:rsidP="0019262A">
            <w:pPr>
              <w:jc w:val="center"/>
              <w:rPr>
                <w:rFonts w:cstheme="minorHAnsi"/>
                <w:szCs w:val="20"/>
              </w:rPr>
            </w:pPr>
          </w:p>
        </w:tc>
        <w:tc>
          <w:tcPr>
            <w:tcW w:w="990" w:type="dxa"/>
          </w:tcPr>
          <w:p w14:paraId="16DE7D5C" w14:textId="77777777" w:rsidR="0019262A" w:rsidRPr="00487927" w:rsidRDefault="0019262A" w:rsidP="0019262A">
            <w:pPr>
              <w:jc w:val="center"/>
              <w:rPr>
                <w:rFonts w:cstheme="minorHAnsi"/>
                <w:szCs w:val="20"/>
              </w:rPr>
            </w:pPr>
          </w:p>
        </w:tc>
        <w:tc>
          <w:tcPr>
            <w:tcW w:w="990" w:type="dxa"/>
          </w:tcPr>
          <w:p w14:paraId="707BF781" w14:textId="77777777" w:rsidR="0019262A" w:rsidRPr="00487927" w:rsidRDefault="0019262A" w:rsidP="0019262A">
            <w:pPr>
              <w:jc w:val="center"/>
              <w:rPr>
                <w:rFonts w:cstheme="minorHAnsi"/>
                <w:szCs w:val="20"/>
              </w:rPr>
            </w:pPr>
          </w:p>
        </w:tc>
        <w:tc>
          <w:tcPr>
            <w:tcW w:w="990" w:type="dxa"/>
          </w:tcPr>
          <w:p w14:paraId="5ED2FBD5" w14:textId="77777777" w:rsidR="0019262A" w:rsidRPr="00487927" w:rsidRDefault="0019262A" w:rsidP="0019262A">
            <w:pPr>
              <w:jc w:val="center"/>
              <w:rPr>
                <w:rFonts w:cstheme="minorHAnsi"/>
                <w:szCs w:val="20"/>
              </w:rPr>
            </w:pPr>
          </w:p>
        </w:tc>
        <w:tc>
          <w:tcPr>
            <w:tcW w:w="990" w:type="dxa"/>
          </w:tcPr>
          <w:p w14:paraId="5F1410D7" w14:textId="77777777" w:rsidR="0019262A" w:rsidRPr="00487927" w:rsidRDefault="0019262A" w:rsidP="0019262A">
            <w:pPr>
              <w:jc w:val="center"/>
              <w:rPr>
                <w:rFonts w:cstheme="minorHAnsi"/>
                <w:szCs w:val="20"/>
              </w:rPr>
            </w:pPr>
          </w:p>
        </w:tc>
        <w:tc>
          <w:tcPr>
            <w:tcW w:w="990" w:type="dxa"/>
          </w:tcPr>
          <w:p w14:paraId="1FD6E89E" w14:textId="77777777" w:rsidR="0019262A" w:rsidRPr="00487927" w:rsidRDefault="0019262A" w:rsidP="0019262A">
            <w:pPr>
              <w:jc w:val="center"/>
              <w:rPr>
                <w:rFonts w:cstheme="minorHAnsi"/>
                <w:szCs w:val="20"/>
              </w:rPr>
            </w:pPr>
          </w:p>
        </w:tc>
        <w:tc>
          <w:tcPr>
            <w:tcW w:w="1080" w:type="dxa"/>
          </w:tcPr>
          <w:p w14:paraId="12A6A714" w14:textId="77777777" w:rsidR="0019262A" w:rsidRPr="00283A38" w:rsidRDefault="0019262A" w:rsidP="0019262A">
            <w:pPr>
              <w:jc w:val="center"/>
              <w:rPr>
                <w:rFonts w:cstheme="minorHAnsi"/>
                <w:szCs w:val="20"/>
              </w:rPr>
            </w:pPr>
          </w:p>
        </w:tc>
        <w:tc>
          <w:tcPr>
            <w:tcW w:w="990" w:type="dxa"/>
          </w:tcPr>
          <w:p w14:paraId="1E646E27" w14:textId="77777777" w:rsidR="0019262A" w:rsidRPr="00283A38" w:rsidRDefault="0019262A" w:rsidP="0019262A">
            <w:pPr>
              <w:jc w:val="center"/>
              <w:rPr>
                <w:rFonts w:cstheme="minorHAnsi"/>
                <w:szCs w:val="20"/>
              </w:rPr>
            </w:pPr>
          </w:p>
        </w:tc>
        <w:tc>
          <w:tcPr>
            <w:tcW w:w="990" w:type="dxa"/>
          </w:tcPr>
          <w:p w14:paraId="0DE29760" w14:textId="77777777" w:rsidR="0019262A" w:rsidRPr="00283A38" w:rsidRDefault="0019262A" w:rsidP="0019262A">
            <w:pPr>
              <w:jc w:val="center"/>
              <w:rPr>
                <w:rFonts w:cstheme="minorHAnsi"/>
                <w:szCs w:val="20"/>
              </w:rPr>
            </w:pPr>
          </w:p>
        </w:tc>
        <w:tc>
          <w:tcPr>
            <w:tcW w:w="1103" w:type="dxa"/>
          </w:tcPr>
          <w:p w14:paraId="48D6031C" w14:textId="77777777" w:rsidR="0019262A" w:rsidRPr="00D65767" w:rsidRDefault="0019262A" w:rsidP="0019262A">
            <w:pPr>
              <w:jc w:val="center"/>
              <w:rPr>
                <w:rFonts w:cstheme="minorHAnsi"/>
                <w:szCs w:val="20"/>
              </w:rPr>
            </w:pPr>
          </w:p>
        </w:tc>
        <w:tc>
          <w:tcPr>
            <w:tcW w:w="1103" w:type="dxa"/>
          </w:tcPr>
          <w:p w14:paraId="55421CB7" w14:textId="7C21DE41"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F116E07" w14:textId="77777777" w:rsidTr="0061524D">
        <w:tc>
          <w:tcPr>
            <w:tcW w:w="1255" w:type="dxa"/>
          </w:tcPr>
          <w:p w14:paraId="5F1CB660" w14:textId="0A1F39EA" w:rsidR="0019262A" w:rsidRDefault="0019262A" w:rsidP="0019262A">
            <w:pPr>
              <w:jc w:val="center"/>
              <w:rPr>
                <w:szCs w:val="20"/>
              </w:rPr>
            </w:pPr>
            <w:r w:rsidRPr="007709BB">
              <w:t>3204_04</w:t>
            </w:r>
          </w:p>
        </w:tc>
        <w:tc>
          <w:tcPr>
            <w:tcW w:w="990" w:type="dxa"/>
          </w:tcPr>
          <w:p w14:paraId="6B8D63A1" w14:textId="77777777" w:rsidR="0019262A" w:rsidRPr="00283A38" w:rsidRDefault="0019262A" w:rsidP="0019262A">
            <w:pPr>
              <w:jc w:val="center"/>
              <w:rPr>
                <w:rFonts w:cstheme="minorHAnsi"/>
                <w:szCs w:val="20"/>
              </w:rPr>
            </w:pPr>
          </w:p>
        </w:tc>
        <w:tc>
          <w:tcPr>
            <w:tcW w:w="990" w:type="dxa"/>
          </w:tcPr>
          <w:p w14:paraId="2A3400C4" w14:textId="77777777" w:rsidR="0019262A" w:rsidRPr="00487927" w:rsidRDefault="0019262A" w:rsidP="0019262A">
            <w:pPr>
              <w:jc w:val="center"/>
              <w:rPr>
                <w:rFonts w:cstheme="minorHAnsi"/>
                <w:szCs w:val="20"/>
              </w:rPr>
            </w:pPr>
          </w:p>
        </w:tc>
        <w:tc>
          <w:tcPr>
            <w:tcW w:w="990" w:type="dxa"/>
          </w:tcPr>
          <w:p w14:paraId="280E1AA0" w14:textId="77777777" w:rsidR="0019262A" w:rsidRPr="00487927" w:rsidRDefault="0019262A" w:rsidP="0019262A">
            <w:pPr>
              <w:jc w:val="center"/>
              <w:rPr>
                <w:rFonts w:cstheme="minorHAnsi"/>
                <w:szCs w:val="20"/>
              </w:rPr>
            </w:pPr>
          </w:p>
        </w:tc>
        <w:tc>
          <w:tcPr>
            <w:tcW w:w="990" w:type="dxa"/>
          </w:tcPr>
          <w:p w14:paraId="4020212D" w14:textId="77777777" w:rsidR="0019262A" w:rsidRPr="00487927" w:rsidRDefault="0019262A" w:rsidP="0019262A">
            <w:pPr>
              <w:jc w:val="center"/>
              <w:rPr>
                <w:rFonts w:cstheme="minorHAnsi"/>
                <w:szCs w:val="20"/>
              </w:rPr>
            </w:pPr>
          </w:p>
        </w:tc>
        <w:tc>
          <w:tcPr>
            <w:tcW w:w="990" w:type="dxa"/>
          </w:tcPr>
          <w:p w14:paraId="2BA585E7" w14:textId="77777777" w:rsidR="0019262A" w:rsidRPr="00487927" w:rsidRDefault="0019262A" w:rsidP="0019262A">
            <w:pPr>
              <w:jc w:val="center"/>
              <w:rPr>
                <w:rFonts w:cstheme="minorHAnsi"/>
                <w:szCs w:val="20"/>
              </w:rPr>
            </w:pPr>
          </w:p>
        </w:tc>
        <w:tc>
          <w:tcPr>
            <w:tcW w:w="990" w:type="dxa"/>
          </w:tcPr>
          <w:p w14:paraId="080EBE7F" w14:textId="77777777" w:rsidR="0019262A" w:rsidRPr="00487927" w:rsidRDefault="0019262A" w:rsidP="0019262A">
            <w:pPr>
              <w:jc w:val="center"/>
              <w:rPr>
                <w:rFonts w:cstheme="minorHAnsi"/>
                <w:szCs w:val="20"/>
              </w:rPr>
            </w:pPr>
          </w:p>
        </w:tc>
        <w:tc>
          <w:tcPr>
            <w:tcW w:w="1080" w:type="dxa"/>
          </w:tcPr>
          <w:p w14:paraId="38AEBDDE" w14:textId="77777777" w:rsidR="0019262A" w:rsidRPr="00283A38" w:rsidRDefault="0019262A" w:rsidP="0019262A">
            <w:pPr>
              <w:jc w:val="center"/>
              <w:rPr>
                <w:rFonts w:cstheme="minorHAnsi"/>
                <w:szCs w:val="20"/>
              </w:rPr>
            </w:pPr>
          </w:p>
        </w:tc>
        <w:tc>
          <w:tcPr>
            <w:tcW w:w="990" w:type="dxa"/>
          </w:tcPr>
          <w:p w14:paraId="22B6BC2D" w14:textId="77777777" w:rsidR="0019262A" w:rsidRPr="00283A38" w:rsidRDefault="0019262A" w:rsidP="0019262A">
            <w:pPr>
              <w:jc w:val="center"/>
              <w:rPr>
                <w:rFonts w:cstheme="minorHAnsi"/>
                <w:szCs w:val="20"/>
              </w:rPr>
            </w:pPr>
          </w:p>
        </w:tc>
        <w:tc>
          <w:tcPr>
            <w:tcW w:w="990" w:type="dxa"/>
          </w:tcPr>
          <w:p w14:paraId="575DCB9C" w14:textId="77777777" w:rsidR="0019262A" w:rsidRPr="00283A38" w:rsidRDefault="0019262A" w:rsidP="0019262A">
            <w:pPr>
              <w:jc w:val="center"/>
              <w:rPr>
                <w:rFonts w:cstheme="minorHAnsi"/>
                <w:szCs w:val="20"/>
              </w:rPr>
            </w:pPr>
          </w:p>
        </w:tc>
        <w:tc>
          <w:tcPr>
            <w:tcW w:w="1103" w:type="dxa"/>
          </w:tcPr>
          <w:p w14:paraId="44590187" w14:textId="77777777" w:rsidR="0019262A" w:rsidRPr="00D65767" w:rsidRDefault="0019262A" w:rsidP="0019262A">
            <w:pPr>
              <w:jc w:val="center"/>
              <w:rPr>
                <w:rFonts w:cstheme="minorHAnsi"/>
                <w:szCs w:val="20"/>
              </w:rPr>
            </w:pPr>
          </w:p>
        </w:tc>
        <w:tc>
          <w:tcPr>
            <w:tcW w:w="1103" w:type="dxa"/>
          </w:tcPr>
          <w:p w14:paraId="259C7A6D" w14:textId="3A586D55"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E9C15CD" w14:textId="77777777" w:rsidTr="0061524D">
        <w:tc>
          <w:tcPr>
            <w:tcW w:w="1255" w:type="dxa"/>
          </w:tcPr>
          <w:p w14:paraId="7613A0F0" w14:textId="6AFD895E" w:rsidR="0019262A" w:rsidRDefault="0019262A" w:rsidP="0019262A">
            <w:pPr>
              <w:jc w:val="center"/>
              <w:rPr>
                <w:szCs w:val="20"/>
              </w:rPr>
            </w:pPr>
            <w:r w:rsidRPr="007709BB">
              <w:t>3204_05</w:t>
            </w:r>
          </w:p>
        </w:tc>
        <w:tc>
          <w:tcPr>
            <w:tcW w:w="990" w:type="dxa"/>
          </w:tcPr>
          <w:p w14:paraId="6A12034F" w14:textId="77777777" w:rsidR="0019262A" w:rsidRPr="00283A38" w:rsidRDefault="0019262A" w:rsidP="0019262A">
            <w:pPr>
              <w:jc w:val="center"/>
              <w:rPr>
                <w:rFonts w:cstheme="minorHAnsi"/>
                <w:szCs w:val="20"/>
              </w:rPr>
            </w:pPr>
          </w:p>
        </w:tc>
        <w:tc>
          <w:tcPr>
            <w:tcW w:w="990" w:type="dxa"/>
          </w:tcPr>
          <w:p w14:paraId="5015CBBC" w14:textId="77777777" w:rsidR="0019262A" w:rsidRPr="00487927" w:rsidRDefault="0019262A" w:rsidP="0019262A">
            <w:pPr>
              <w:jc w:val="center"/>
              <w:rPr>
                <w:rFonts w:cstheme="minorHAnsi"/>
                <w:szCs w:val="20"/>
              </w:rPr>
            </w:pPr>
          </w:p>
        </w:tc>
        <w:tc>
          <w:tcPr>
            <w:tcW w:w="990" w:type="dxa"/>
          </w:tcPr>
          <w:p w14:paraId="6F35C38F" w14:textId="77777777" w:rsidR="0019262A" w:rsidRPr="00487927" w:rsidRDefault="0019262A" w:rsidP="0019262A">
            <w:pPr>
              <w:jc w:val="center"/>
              <w:rPr>
                <w:rFonts w:cstheme="minorHAnsi"/>
                <w:szCs w:val="20"/>
              </w:rPr>
            </w:pPr>
          </w:p>
        </w:tc>
        <w:tc>
          <w:tcPr>
            <w:tcW w:w="990" w:type="dxa"/>
          </w:tcPr>
          <w:p w14:paraId="7C9C4419" w14:textId="77777777" w:rsidR="0019262A" w:rsidRPr="00487927" w:rsidRDefault="0019262A" w:rsidP="0019262A">
            <w:pPr>
              <w:jc w:val="center"/>
              <w:rPr>
                <w:rFonts w:cstheme="minorHAnsi"/>
                <w:szCs w:val="20"/>
              </w:rPr>
            </w:pPr>
          </w:p>
        </w:tc>
        <w:tc>
          <w:tcPr>
            <w:tcW w:w="990" w:type="dxa"/>
          </w:tcPr>
          <w:p w14:paraId="11ED7CBA" w14:textId="77777777" w:rsidR="0019262A" w:rsidRPr="00487927" w:rsidRDefault="0019262A" w:rsidP="0019262A">
            <w:pPr>
              <w:jc w:val="center"/>
              <w:rPr>
                <w:rFonts w:cstheme="minorHAnsi"/>
                <w:szCs w:val="20"/>
              </w:rPr>
            </w:pPr>
          </w:p>
        </w:tc>
        <w:tc>
          <w:tcPr>
            <w:tcW w:w="990" w:type="dxa"/>
          </w:tcPr>
          <w:p w14:paraId="5ED6B8F8" w14:textId="77777777" w:rsidR="0019262A" w:rsidRPr="00487927" w:rsidRDefault="0019262A" w:rsidP="0019262A">
            <w:pPr>
              <w:jc w:val="center"/>
              <w:rPr>
                <w:rFonts w:cstheme="minorHAnsi"/>
                <w:szCs w:val="20"/>
              </w:rPr>
            </w:pPr>
          </w:p>
        </w:tc>
        <w:tc>
          <w:tcPr>
            <w:tcW w:w="1080" w:type="dxa"/>
          </w:tcPr>
          <w:p w14:paraId="6E82F448" w14:textId="77777777" w:rsidR="0019262A" w:rsidRPr="00283A38" w:rsidRDefault="0019262A" w:rsidP="0019262A">
            <w:pPr>
              <w:jc w:val="center"/>
              <w:rPr>
                <w:rFonts w:cstheme="minorHAnsi"/>
                <w:szCs w:val="20"/>
              </w:rPr>
            </w:pPr>
          </w:p>
        </w:tc>
        <w:tc>
          <w:tcPr>
            <w:tcW w:w="990" w:type="dxa"/>
          </w:tcPr>
          <w:p w14:paraId="30E26777" w14:textId="77777777" w:rsidR="0019262A" w:rsidRPr="00283A38" w:rsidRDefault="0019262A" w:rsidP="0019262A">
            <w:pPr>
              <w:jc w:val="center"/>
              <w:rPr>
                <w:rFonts w:cstheme="minorHAnsi"/>
                <w:szCs w:val="20"/>
              </w:rPr>
            </w:pPr>
          </w:p>
        </w:tc>
        <w:tc>
          <w:tcPr>
            <w:tcW w:w="990" w:type="dxa"/>
          </w:tcPr>
          <w:p w14:paraId="78A81D10" w14:textId="77777777" w:rsidR="0019262A" w:rsidRPr="00283A38" w:rsidRDefault="0019262A" w:rsidP="0019262A">
            <w:pPr>
              <w:jc w:val="center"/>
              <w:rPr>
                <w:rFonts w:cstheme="minorHAnsi"/>
                <w:szCs w:val="20"/>
              </w:rPr>
            </w:pPr>
          </w:p>
        </w:tc>
        <w:tc>
          <w:tcPr>
            <w:tcW w:w="1103" w:type="dxa"/>
          </w:tcPr>
          <w:p w14:paraId="646FF109" w14:textId="77777777" w:rsidR="0019262A" w:rsidRPr="00D65767" w:rsidRDefault="0019262A" w:rsidP="0019262A">
            <w:pPr>
              <w:jc w:val="center"/>
              <w:rPr>
                <w:rFonts w:cstheme="minorHAnsi"/>
                <w:szCs w:val="20"/>
              </w:rPr>
            </w:pPr>
          </w:p>
        </w:tc>
        <w:tc>
          <w:tcPr>
            <w:tcW w:w="1103" w:type="dxa"/>
          </w:tcPr>
          <w:p w14:paraId="357EDAC9" w14:textId="6D672A5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6050998" w14:textId="77777777" w:rsidTr="0061524D">
        <w:tc>
          <w:tcPr>
            <w:tcW w:w="1255" w:type="dxa"/>
          </w:tcPr>
          <w:p w14:paraId="4FD9305C" w14:textId="1B8BC04E" w:rsidR="0019262A" w:rsidRDefault="0019262A" w:rsidP="0019262A">
            <w:pPr>
              <w:jc w:val="center"/>
              <w:rPr>
                <w:szCs w:val="20"/>
              </w:rPr>
            </w:pPr>
            <w:r w:rsidRPr="007709BB">
              <w:t>3204_06</w:t>
            </w:r>
          </w:p>
        </w:tc>
        <w:tc>
          <w:tcPr>
            <w:tcW w:w="990" w:type="dxa"/>
          </w:tcPr>
          <w:p w14:paraId="5A211FB3" w14:textId="77777777" w:rsidR="0019262A" w:rsidRPr="00283A38" w:rsidRDefault="0019262A" w:rsidP="0019262A">
            <w:pPr>
              <w:jc w:val="center"/>
              <w:rPr>
                <w:rFonts w:cstheme="minorHAnsi"/>
                <w:szCs w:val="20"/>
              </w:rPr>
            </w:pPr>
          </w:p>
        </w:tc>
        <w:tc>
          <w:tcPr>
            <w:tcW w:w="990" w:type="dxa"/>
          </w:tcPr>
          <w:p w14:paraId="43C9ED8B" w14:textId="77777777" w:rsidR="0019262A" w:rsidRPr="00487927" w:rsidRDefault="0019262A" w:rsidP="0019262A">
            <w:pPr>
              <w:jc w:val="center"/>
              <w:rPr>
                <w:rFonts w:cstheme="minorHAnsi"/>
                <w:szCs w:val="20"/>
              </w:rPr>
            </w:pPr>
          </w:p>
        </w:tc>
        <w:tc>
          <w:tcPr>
            <w:tcW w:w="990" w:type="dxa"/>
          </w:tcPr>
          <w:p w14:paraId="34AACD55" w14:textId="77777777" w:rsidR="0019262A" w:rsidRPr="00487927" w:rsidRDefault="0019262A" w:rsidP="0019262A">
            <w:pPr>
              <w:jc w:val="center"/>
              <w:rPr>
                <w:rFonts w:cstheme="minorHAnsi"/>
                <w:szCs w:val="20"/>
              </w:rPr>
            </w:pPr>
          </w:p>
        </w:tc>
        <w:tc>
          <w:tcPr>
            <w:tcW w:w="990" w:type="dxa"/>
          </w:tcPr>
          <w:p w14:paraId="1793F592" w14:textId="77777777" w:rsidR="0019262A" w:rsidRPr="00487927" w:rsidRDefault="0019262A" w:rsidP="0019262A">
            <w:pPr>
              <w:jc w:val="center"/>
              <w:rPr>
                <w:rFonts w:cstheme="minorHAnsi"/>
                <w:szCs w:val="20"/>
              </w:rPr>
            </w:pPr>
          </w:p>
        </w:tc>
        <w:tc>
          <w:tcPr>
            <w:tcW w:w="990" w:type="dxa"/>
          </w:tcPr>
          <w:p w14:paraId="2240A4A7" w14:textId="77777777" w:rsidR="0019262A" w:rsidRPr="00487927" w:rsidRDefault="0019262A" w:rsidP="0019262A">
            <w:pPr>
              <w:jc w:val="center"/>
              <w:rPr>
                <w:rFonts w:cstheme="minorHAnsi"/>
                <w:szCs w:val="20"/>
              </w:rPr>
            </w:pPr>
          </w:p>
        </w:tc>
        <w:tc>
          <w:tcPr>
            <w:tcW w:w="990" w:type="dxa"/>
          </w:tcPr>
          <w:p w14:paraId="24F96081" w14:textId="77777777" w:rsidR="0019262A" w:rsidRPr="00487927" w:rsidRDefault="0019262A" w:rsidP="0019262A">
            <w:pPr>
              <w:jc w:val="center"/>
              <w:rPr>
                <w:rFonts w:cstheme="minorHAnsi"/>
                <w:szCs w:val="20"/>
              </w:rPr>
            </w:pPr>
          </w:p>
        </w:tc>
        <w:tc>
          <w:tcPr>
            <w:tcW w:w="1080" w:type="dxa"/>
          </w:tcPr>
          <w:p w14:paraId="0DF7F36F" w14:textId="77777777" w:rsidR="0019262A" w:rsidRPr="00283A38" w:rsidRDefault="0019262A" w:rsidP="0019262A">
            <w:pPr>
              <w:jc w:val="center"/>
              <w:rPr>
                <w:rFonts w:cstheme="minorHAnsi"/>
                <w:szCs w:val="20"/>
              </w:rPr>
            </w:pPr>
          </w:p>
        </w:tc>
        <w:tc>
          <w:tcPr>
            <w:tcW w:w="990" w:type="dxa"/>
          </w:tcPr>
          <w:p w14:paraId="7C429022" w14:textId="77777777" w:rsidR="0019262A" w:rsidRPr="00283A38" w:rsidRDefault="0019262A" w:rsidP="0019262A">
            <w:pPr>
              <w:jc w:val="center"/>
              <w:rPr>
                <w:rFonts w:cstheme="minorHAnsi"/>
                <w:szCs w:val="20"/>
              </w:rPr>
            </w:pPr>
          </w:p>
        </w:tc>
        <w:tc>
          <w:tcPr>
            <w:tcW w:w="990" w:type="dxa"/>
          </w:tcPr>
          <w:p w14:paraId="20A06C01" w14:textId="77777777" w:rsidR="0019262A" w:rsidRPr="00283A38" w:rsidRDefault="0019262A" w:rsidP="0019262A">
            <w:pPr>
              <w:jc w:val="center"/>
              <w:rPr>
                <w:rFonts w:cstheme="minorHAnsi"/>
                <w:szCs w:val="20"/>
              </w:rPr>
            </w:pPr>
          </w:p>
        </w:tc>
        <w:tc>
          <w:tcPr>
            <w:tcW w:w="1103" w:type="dxa"/>
          </w:tcPr>
          <w:p w14:paraId="455C1B62" w14:textId="77777777" w:rsidR="0019262A" w:rsidRPr="00D65767" w:rsidRDefault="0019262A" w:rsidP="0019262A">
            <w:pPr>
              <w:jc w:val="center"/>
              <w:rPr>
                <w:rFonts w:cstheme="minorHAnsi"/>
                <w:szCs w:val="20"/>
              </w:rPr>
            </w:pPr>
          </w:p>
        </w:tc>
        <w:tc>
          <w:tcPr>
            <w:tcW w:w="1103" w:type="dxa"/>
          </w:tcPr>
          <w:p w14:paraId="79936134" w14:textId="29CF80D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04FFAE1" w14:textId="77777777" w:rsidTr="0061524D">
        <w:tc>
          <w:tcPr>
            <w:tcW w:w="1255" w:type="dxa"/>
          </w:tcPr>
          <w:p w14:paraId="76C38080" w14:textId="5B5D2C34" w:rsidR="0019262A" w:rsidRDefault="0019262A" w:rsidP="0019262A">
            <w:pPr>
              <w:jc w:val="center"/>
              <w:rPr>
                <w:szCs w:val="20"/>
              </w:rPr>
            </w:pPr>
            <w:r w:rsidRPr="007709BB">
              <w:t>3204_07</w:t>
            </w:r>
          </w:p>
        </w:tc>
        <w:tc>
          <w:tcPr>
            <w:tcW w:w="990" w:type="dxa"/>
          </w:tcPr>
          <w:p w14:paraId="4525A303" w14:textId="77777777" w:rsidR="0019262A" w:rsidRPr="00283A38" w:rsidRDefault="0019262A" w:rsidP="0019262A">
            <w:pPr>
              <w:jc w:val="center"/>
              <w:rPr>
                <w:rFonts w:cstheme="minorHAnsi"/>
                <w:szCs w:val="20"/>
              </w:rPr>
            </w:pPr>
          </w:p>
        </w:tc>
        <w:tc>
          <w:tcPr>
            <w:tcW w:w="990" w:type="dxa"/>
          </w:tcPr>
          <w:p w14:paraId="4FEB9550" w14:textId="77777777" w:rsidR="0019262A" w:rsidRPr="00487927" w:rsidRDefault="0019262A" w:rsidP="0019262A">
            <w:pPr>
              <w:jc w:val="center"/>
              <w:rPr>
                <w:rFonts w:cstheme="minorHAnsi"/>
                <w:szCs w:val="20"/>
              </w:rPr>
            </w:pPr>
          </w:p>
        </w:tc>
        <w:tc>
          <w:tcPr>
            <w:tcW w:w="990" w:type="dxa"/>
          </w:tcPr>
          <w:p w14:paraId="1BCBF522" w14:textId="77777777" w:rsidR="0019262A" w:rsidRPr="00487927" w:rsidRDefault="0019262A" w:rsidP="0019262A">
            <w:pPr>
              <w:jc w:val="center"/>
              <w:rPr>
                <w:rFonts w:cstheme="minorHAnsi"/>
                <w:szCs w:val="20"/>
              </w:rPr>
            </w:pPr>
          </w:p>
        </w:tc>
        <w:tc>
          <w:tcPr>
            <w:tcW w:w="990" w:type="dxa"/>
          </w:tcPr>
          <w:p w14:paraId="7A87CF5F" w14:textId="77777777" w:rsidR="0019262A" w:rsidRPr="00487927" w:rsidRDefault="0019262A" w:rsidP="0019262A">
            <w:pPr>
              <w:jc w:val="center"/>
              <w:rPr>
                <w:rFonts w:cstheme="minorHAnsi"/>
                <w:szCs w:val="20"/>
              </w:rPr>
            </w:pPr>
          </w:p>
        </w:tc>
        <w:tc>
          <w:tcPr>
            <w:tcW w:w="990" w:type="dxa"/>
          </w:tcPr>
          <w:p w14:paraId="472B6E4A" w14:textId="77777777" w:rsidR="0019262A" w:rsidRPr="00487927" w:rsidRDefault="0019262A" w:rsidP="0019262A">
            <w:pPr>
              <w:jc w:val="center"/>
              <w:rPr>
                <w:rFonts w:cstheme="minorHAnsi"/>
                <w:szCs w:val="20"/>
              </w:rPr>
            </w:pPr>
          </w:p>
        </w:tc>
        <w:tc>
          <w:tcPr>
            <w:tcW w:w="990" w:type="dxa"/>
          </w:tcPr>
          <w:p w14:paraId="6832F39B" w14:textId="77777777" w:rsidR="0019262A" w:rsidRPr="00487927" w:rsidRDefault="0019262A" w:rsidP="0019262A">
            <w:pPr>
              <w:jc w:val="center"/>
              <w:rPr>
                <w:rFonts w:cstheme="minorHAnsi"/>
                <w:szCs w:val="20"/>
              </w:rPr>
            </w:pPr>
          </w:p>
        </w:tc>
        <w:tc>
          <w:tcPr>
            <w:tcW w:w="1080" w:type="dxa"/>
          </w:tcPr>
          <w:p w14:paraId="05B882A4" w14:textId="77777777" w:rsidR="0019262A" w:rsidRPr="00283A38" w:rsidRDefault="0019262A" w:rsidP="0019262A">
            <w:pPr>
              <w:jc w:val="center"/>
              <w:rPr>
                <w:rFonts w:cstheme="minorHAnsi"/>
                <w:szCs w:val="20"/>
              </w:rPr>
            </w:pPr>
          </w:p>
        </w:tc>
        <w:tc>
          <w:tcPr>
            <w:tcW w:w="990" w:type="dxa"/>
          </w:tcPr>
          <w:p w14:paraId="12786E53" w14:textId="77777777" w:rsidR="0019262A" w:rsidRPr="00283A38" w:rsidRDefault="0019262A" w:rsidP="0019262A">
            <w:pPr>
              <w:jc w:val="center"/>
              <w:rPr>
                <w:rFonts w:cstheme="minorHAnsi"/>
                <w:szCs w:val="20"/>
              </w:rPr>
            </w:pPr>
          </w:p>
        </w:tc>
        <w:tc>
          <w:tcPr>
            <w:tcW w:w="990" w:type="dxa"/>
          </w:tcPr>
          <w:p w14:paraId="312D2817" w14:textId="77777777" w:rsidR="0019262A" w:rsidRPr="00283A38" w:rsidRDefault="0019262A" w:rsidP="0019262A">
            <w:pPr>
              <w:jc w:val="center"/>
              <w:rPr>
                <w:rFonts w:cstheme="minorHAnsi"/>
                <w:szCs w:val="20"/>
              </w:rPr>
            </w:pPr>
          </w:p>
        </w:tc>
        <w:tc>
          <w:tcPr>
            <w:tcW w:w="1103" w:type="dxa"/>
          </w:tcPr>
          <w:p w14:paraId="2C67CE34" w14:textId="77777777" w:rsidR="0019262A" w:rsidRPr="00D65767" w:rsidRDefault="0019262A" w:rsidP="0019262A">
            <w:pPr>
              <w:jc w:val="center"/>
              <w:rPr>
                <w:rFonts w:cstheme="minorHAnsi"/>
                <w:szCs w:val="20"/>
              </w:rPr>
            </w:pPr>
          </w:p>
        </w:tc>
        <w:tc>
          <w:tcPr>
            <w:tcW w:w="1103" w:type="dxa"/>
          </w:tcPr>
          <w:p w14:paraId="255E5E2F" w14:textId="188E145E"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FD83B58" w14:textId="77777777" w:rsidTr="0061524D">
        <w:tc>
          <w:tcPr>
            <w:tcW w:w="1255" w:type="dxa"/>
          </w:tcPr>
          <w:p w14:paraId="461122C9" w14:textId="2075A5C1" w:rsidR="0019262A" w:rsidRDefault="0019262A" w:rsidP="0019262A">
            <w:pPr>
              <w:jc w:val="center"/>
              <w:rPr>
                <w:szCs w:val="20"/>
              </w:rPr>
            </w:pPr>
            <w:r w:rsidRPr="007709BB">
              <w:t>3204_08</w:t>
            </w:r>
          </w:p>
        </w:tc>
        <w:tc>
          <w:tcPr>
            <w:tcW w:w="990" w:type="dxa"/>
          </w:tcPr>
          <w:p w14:paraId="1A7057A8" w14:textId="77777777" w:rsidR="0019262A" w:rsidRPr="00283A38" w:rsidRDefault="0019262A" w:rsidP="0019262A">
            <w:pPr>
              <w:jc w:val="center"/>
              <w:rPr>
                <w:rFonts w:cstheme="minorHAnsi"/>
                <w:szCs w:val="20"/>
              </w:rPr>
            </w:pPr>
          </w:p>
        </w:tc>
        <w:tc>
          <w:tcPr>
            <w:tcW w:w="990" w:type="dxa"/>
          </w:tcPr>
          <w:p w14:paraId="62DF8B51" w14:textId="77777777" w:rsidR="0019262A" w:rsidRPr="00487927" w:rsidRDefault="0019262A" w:rsidP="0019262A">
            <w:pPr>
              <w:jc w:val="center"/>
              <w:rPr>
                <w:rFonts w:cstheme="minorHAnsi"/>
                <w:szCs w:val="20"/>
              </w:rPr>
            </w:pPr>
          </w:p>
        </w:tc>
        <w:tc>
          <w:tcPr>
            <w:tcW w:w="990" w:type="dxa"/>
          </w:tcPr>
          <w:p w14:paraId="34F0809D" w14:textId="77777777" w:rsidR="0019262A" w:rsidRPr="00487927" w:rsidRDefault="0019262A" w:rsidP="0019262A">
            <w:pPr>
              <w:jc w:val="center"/>
              <w:rPr>
                <w:rFonts w:cstheme="minorHAnsi"/>
                <w:szCs w:val="20"/>
              </w:rPr>
            </w:pPr>
          </w:p>
        </w:tc>
        <w:tc>
          <w:tcPr>
            <w:tcW w:w="990" w:type="dxa"/>
          </w:tcPr>
          <w:p w14:paraId="0982C6E1" w14:textId="77777777" w:rsidR="0019262A" w:rsidRPr="00487927" w:rsidRDefault="0019262A" w:rsidP="0019262A">
            <w:pPr>
              <w:jc w:val="center"/>
              <w:rPr>
                <w:rFonts w:cstheme="minorHAnsi"/>
                <w:szCs w:val="20"/>
              </w:rPr>
            </w:pPr>
          </w:p>
        </w:tc>
        <w:tc>
          <w:tcPr>
            <w:tcW w:w="990" w:type="dxa"/>
          </w:tcPr>
          <w:p w14:paraId="79144FEB" w14:textId="77777777" w:rsidR="0019262A" w:rsidRPr="00487927" w:rsidRDefault="0019262A" w:rsidP="0019262A">
            <w:pPr>
              <w:jc w:val="center"/>
              <w:rPr>
                <w:rFonts w:cstheme="minorHAnsi"/>
                <w:szCs w:val="20"/>
              </w:rPr>
            </w:pPr>
          </w:p>
        </w:tc>
        <w:tc>
          <w:tcPr>
            <w:tcW w:w="990" w:type="dxa"/>
          </w:tcPr>
          <w:p w14:paraId="1B4AF4B1" w14:textId="77777777" w:rsidR="0019262A" w:rsidRPr="00487927" w:rsidRDefault="0019262A" w:rsidP="0019262A">
            <w:pPr>
              <w:jc w:val="center"/>
              <w:rPr>
                <w:rFonts w:cstheme="minorHAnsi"/>
                <w:szCs w:val="20"/>
              </w:rPr>
            </w:pPr>
          </w:p>
        </w:tc>
        <w:tc>
          <w:tcPr>
            <w:tcW w:w="1080" w:type="dxa"/>
          </w:tcPr>
          <w:p w14:paraId="2599E9C4" w14:textId="77777777" w:rsidR="0019262A" w:rsidRPr="00283A38" w:rsidRDefault="0019262A" w:rsidP="0019262A">
            <w:pPr>
              <w:jc w:val="center"/>
              <w:rPr>
                <w:rFonts w:cstheme="minorHAnsi"/>
                <w:szCs w:val="20"/>
              </w:rPr>
            </w:pPr>
          </w:p>
        </w:tc>
        <w:tc>
          <w:tcPr>
            <w:tcW w:w="990" w:type="dxa"/>
          </w:tcPr>
          <w:p w14:paraId="1CA9D846" w14:textId="77777777" w:rsidR="0019262A" w:rsidRPr="00283A38" w:rsidRDefault="0019262A" w:rsidP="0019262A">
            <w:pPr>
              <w:jc w:val="center"/>
              <w:rPr>
                <w:rFonts w:cstheme="minorHAnsi"/>
                <w:szCs w:val="20"/>
              </w:rPr>
            </w:pPr>
          </w:p>
        </w:tc>
        <w:tc>
          <w:tcPr>
            <w:tcW w:w="990" w:type="dxa"/>
          </w:tcPr>
          <w:p w14:paraId="3ADAC7A0" w14:textId="77777777" w:rsidR="0019262A" w:rsidRPr="00283A38" w:rsidRDefault="0019262A" w:rsidP="0019262A">
            <w:pPr>
              <w:jc w:val="center"/>
              <w:rPr>
                <w:rFonts w:cstheme="minorHAnsi"/>
                <w:szCs w:val="20"/>
              </w:rPr>
            </w:pPr>
          </w:p>
        </w:tc>
        <w:tc>
          <w:tcPr>
            <w:tcW w:w="1103" w:type="dxa"/>
          </w:tcPr>
          <w:p w14:paraId="762928ED" w14:textId="77777777" w:rsidR="0019262A" w:rsidRPr="00D65767" w:rsidRDefault="0019262A" w:rsidP="0019262A">
            <w:pPr>
              <w:jc w:val="center"/>
              <w:rPr>
                <w:rFonts w:cstheme="minorHAnsi"/>
                <w:szCs w:val="20"/>
              </w:rPr>
            </w:pPr>
          </w:p>
        </w:tc>
        <w:tc>
          <w:tcPr>
            <w:tcW w:w="1103" w:type="dxa"/>
          </w:tcPr>
          <w:p w14:paraId="24140A34" w14:textId="1DB01B5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CB20788" w14:textId="77777777" w:rsidTr="0061524D">
        <w:tc>
          <w:tcPr>
            <w:tcW w:w="1255" w:type="dxa"/>
          </w:tcPr>
          <w:p w14:paraId="785D05F6" w14:textId="5C648EF0" w:rsidR="0019262A" w:rsidRDefault="0019262A" w:rsidP="0019262A">
            <w:pPr>
              <w:jc w:val="center"/>
              <w:rPr>
                <w:szCs w:val="20"/>
              </w:rPr>
            </w:pPr>
            <w:r w:rsidRPr="007709BB">
              <w:t>3206_01</w:t>
            </w:r>
          </w:p>
        </w:tc>
        <w:tc>
          <w:tcPr>
            <w:tcW w:w="990" w:type="dxa"/>
          </w:tcPr>
          <w:p w14:paraId="23BAADE6" w14:textId="77777777" w:rsidR="0019262A" w:rsidRPr="00283A38" w:rsidRDefault="0019262A" w:rsidP="0019262A">
            <w:pPr>
              <w:jc w:val="center"/>
              <w:rPr>
                <w:rFonts w:cstheme="minorHAnsi"/>
                <w:szCs w:val="20"/>
              </w:rPr>
            </w:pPr>
          </w:p>
        </w:tc>
        <w:tc>
          <w:tcPr>
            <w:tcW w:w="990" w:type="dxa"/>
          </w:tcPr>
          <w:p w14:paraId="4BAE0A06" w14:textId="77777777" w:rsidR="0019262A" w:rsidRPr="00487927" w:rsidRDefault="0019262A" w:rsidP="0019262A">
            <w:pPr>
              <w:jc w:val="center"/>
              <w:rPr>
                <w:rFonts w:cstheme="minorHAnsi"/>
                <w:szCs w:val="20"/>
              </w:rPr>
            </w:pPr>
          </w:p>
        </w:tc>
        <w:tc>
          <w:tcPr>
            <w:tcW w:w="990" w:type="dxa"/>
          </w:tcPr>
          <w:p w14:paraId="6EC36E3B" w14:textId="77777777" w:rsidR="0019262A" w:rsidRPr="00487927" w:rsidRDefault="0019262A" w:rsidP="0019262A">
            <w:pPr>
              <w:jc w:val="center"/>
              <w:rPr>
                <w:rFonts w:cstheme="minorHAnsi"/>
                <w:szCs w:val="20"/>
              </w:rPr>
            </w:pPr>
          </w:p>
        </w:tc>
        <w:tc>
          <w:tcPr>
            <w:tcW w:w="990" w:type="dxa"/>
          </w:tcPr>
          <w:p w14:paraId="5A68B668" w14:textId="77777777" w:rsidR="0019262A" w:rsidRPr="00487927" w:rsidRDefault="0019262A" w:rsidP="0019262A">
            <w:pPr>
              <w:jc w:val="center"/>
              <w:rPr>
                <w:rFonts w:cstheme="minorHAnsi"/>
                <w:szCs w:val="20"/>
              </w:rPr>
            </w:pPr>
          </w:p>
        </w:tc>
        <w:tc>
          <w:tcPr>
            <w:tcW w:w="990" w:type="dxa"/>
          </w:tcPr>
          <w:p w14:paraId="7E2AA00D" w14:textId="77777777" w:rsidR="0019262A" w:rsidRPr="00487927" w:rsidRDefault="0019262A" w:rsidP="0019262A">
            <w:pPr>
              <w:jc w:val="center"/>
              <w:rPr>
                <w:rFonts w:cstheme="minorHAnsi"/>
                <w:szCs w:val="20"/>
              </w:rPr>
            </w:pPr>
          </w:p>
        </w:tc>
        <w:tc>
          <w:tcPr>
            <w:tcW w:w="990" w:type="dxa"/>
          </w:tcPr>
          <w:p w14:paraId="444AFE9F" w14:textId="77777777" w:rsidR="0019262A" w:rsidRPr="00487927" w:rsidRDefault="0019262A" w:rsidP="0019262A">
            <w:pPr>
              <w:jc w:val="center"/>
              <w:rPr>
                <w:rFonts w:cstheme="minorHAnsi"/>
                <w:szCs w:val="20"/>
              </w:rPr>
            </w:pPr>
          </w:p>
        </w:tc>
        <w:tc>
          <w:tcPr>
            <w:tcW w:w="1080" w:type="dxa"/>
          </w:tcPr>
          <w:p w14:paraId="0C16E2D2" w14:textId="77777777" w:rsidR="0019262A" w:rsidRPr="00283A38" w:rsidRDefault="0019262A" w:rsidP="0019262A">
            <w:pPr>
              <w:jc w:val="center"/>
              <w:rPr>
                <w:rFonts w:cstheme="minorHAnsi"/>
                <w:szCs w:val="20"/>
              </w:rPr>
            </w:pPr>
          </w:p>
        </w:tc>
        <w:tc>
          <w:tcPr>
            <w:tcW w:w="990" w:type="dxa"/>
          </w:tcPr>
          <w:p w14:paraId="65084996" w14:textId="77777777" w:rsidR="0019262A" w:rsidRPr="00283A38" w:rsidRDefault="0019262A" w:rsidP="0019262A">
            <w:pPr>
              <w:jc w:val="center"/>
              <w:rPr>
                <w:rFonts w:cstheme="minorHAnsi"/>
                <w:szCs w:val="20"/>
              </w:rPr>
            </w:pPr>
          </w:p>
        </w:tc>
        <w:tc>
          <w:tcPr>
            <w:tcW w:w="990" w:type="dxa"/>
          </w:tcPr>
          <w:p w14:paraId="09FBDB48" w14:textId="77777777" w:rsidR="0019262A" w:rsidRPr="00283A38" w:rsidRDefault="0019262A" w:rsidP="0019262A">
            <w:pPr>
              <w:jc w:val="center"/>
              <w:rPr>
                <w:rFonts w:cstheme="minorHAnsi"/>
                <w:szCs w:val="20"/>
              </w:rPr>
            </w:pPr>
          </w:p>
        </w:tc>
        <w:tc>
          <w:tcPr>
            <w:tcW w:w="1103" w:type="dxa"/>
          </w:tcPr>
          <w:p w14:paraId="1E182031" w14:textId="77777777" w:rsidR="0019262A" w:rsidRPr="00D65767" w:rsidRDefault="0019262A" w:rsidP="0019262A">
            <w:pPr>
              <w:jc w:val="center"/>
              <w:rPr>
                <w:rFonts w:cstheme="minorHAnsi"/>
                <w:szCs w:val="20"/>
              </w:rPr>
            </w:pPr>
          </w:p>
        </w:tc>
        <w:tc>
          <w:tcPr>
            <w:tcW w:w="1103" w:type="dxa"/>
          </w:tcPr>
          <w:p w14:paraId="1E97B2C6" w14:textId="08158D2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554C3AD" w14:textId="77777777" w:rsidTr="0061524D">
        <w:tc>
          <w:tcPr>
            <w:tcW w:w="1255" w:type="dxa"/>
          </w:tcPr>
          <w:p w14:paraId="7F0823A1" w14:textId="18CC8560" w:rsidR="0019262A" w:rsidRDefault="0019262A" w:rsidP="0019262A">
            <w:pPr>
              <w:jc w:val="center"/>
              <w:rPr>
                <w:szCs w:val="20"/>
              </w:rPr>
            </w:pPr>
            <w:r w:rsidRPr="007709BB">
              <w:t>3206_02</w:t>
            </w:r>
          </w:p>
        </w:tc>
        <w:tc>
          <w:tcPr>
            <w:tcW w:w="990" w:type="dxa"/>
          </w:tcPr>
          <w:p w14:paraId="764BC2B5" w14:textId="77777777" w:rsidR="0019262A" w:rsidRPr="00283A38" w:rsidRDefault="0019262A" w:rsidP="0019262A">
            <w:pPr>
              <w:jc w:val="center"/>
              <w:rPr>
                <w:rFonts w:cstheme="minorHAnsi"/>
                <w:szCs w:val="20"/>
              </w:rPr>
            </w:pPr>
          </w:p>
        </w:tc>
        <w:tc>
          <w:tcPr>
            <w:tcW w:w="990" w:type="dxa"/>
          </w:tcPr>
          <w:p w14:paraId="53799742" w14:textId="77777777" w:rsidR="0019262A" w:rsidRPr="00487927" w:rsidRDefault="0019262A" w:rsidP="0019262A">
            <w:pPr>
              <w:jc w:val="center"/>
              <w:rPr>
                <w:rFonts w:cstheme="minorHAnsi"/>
                <w:szCs w:val="20"/>
              </w:rPr>
            </w:pPr>
          </w:p>
        </w:tc>
        <w:tc>
          <w:tcPr>
            <w:tcW w:w="990" w:type="dxa"/>
          </w:tcPr>
          <w:p w14:paraId="7AACA267" w14:textId="77777777" w:rsidR="0019262A" w:rsidRPr="00487927" w:rsidRDefault="0019262A" w:rsidP="0019262A">
            <w:pPr>
              <w:jc w:val="center"/>
              <w:rPr>
                <w:rFonts w:cstheme="minorHAnsi"/>
                <w:szCs w:val="20"/>
              </w:rPr>
            </w:pPr>
          </w:p>
        </w:tc>
        <w:tc>
          <w:tcPr>
            <w:tcW w:w="990" w:type="dxa"/>
          </w:tcPr>
          <w:p w14:paraId="4BDF4B0B" w14:textId="77777777" w:rsidR="0019262A" w:rsidRPr="00487927" w:rsidRDefault="0019262A" w:rsidP="0019262A">
            <w:pPr>
              <w:jc w:val="center"/>
              <w:rPr>
                <w:rFonts w:cstheme="minorHAnsi"/>
                <w:szCs w:val="20"/>
              </w:rPr>
            </w:pPr>
          </w:p>
        </w:tc>
        <w:tc>
          <w:tcPr>
            <w:tcW w:w="990" w:type="dxa"/>
          </w:tcPr>
          <w:p w14:paraId="504EC820" w14:textId="77777777" w:rsidR="0019262A" w:rsidRPr="00487927" w:rsidRDefault="0019262A" w:rsidP="0019262A">
            <w:pPr>
              <w:jc w:val="center"/>
              <w:rPr>
                <w:rFonts w:cstheme="minorHAnsi"/>
                <w:szCs w:val="20"/>
              </w:rPr>
            </w:pPr>
          </w:p>
        </w:tc>
        <w:tc>
          <w:tcPr>
            <w:tcW w:w="990" w:type="dxa"/>
          </w:tcPr>
          <w:p w14:paraId="79605960" w14:textId="77777777" w:rsidR="0019262A" w:rsidRPr="00487927" w:rsidRDefault="0019262A" w:rsidP="0019262A">
            <w:pPr>
              <w:jc w:val="center"/>
              <w:rPr>
                <w:rFonts w:cstheme="minorHAnsi"/>
                <w:szCs w:val="20"/>
              </w:rPr>
            </w:pPr>
          </w:p>
        </w:tc>
        <w:tc>
          <w:tcPr>
            <w:tcW w:w="1080" w:type="dxa"/>
          </w:tcPr>
          <w:p w14:paraId="0051AB58" w14:textId="77777777" w:rsidR="0019262A" w:rsidRPr="00283A38" w:rsidRDefault="0019262A" w:rsidP="0019262A">
            <w:pPr>
              <w:jc w:val="center"/>
              <w:rPr>
                <w:rFonts w:cstheme="minorHAnsi"/>
                <w:szCs w:val="20"/>
              </w:rPr>
            </w:pPr>
          </w:p>
        </w:tc>
        <w:tc>
          <w:tcPr>
            <w:tcW w:w="990" w:type="dxa"/>
          </w:tcPr>
          <w:p w14:paraId="5826FEFF" w14:textId="77777777" w:rsidR="0019262A" w:rsidRPr="00283A38" w:rsidRDefault="0019262A" w:rsidP="0019262A">
            <w:pPr>
              <w:jc w:val="center"/>
              <w:rPr>
                <w:rFonts w:cstheme="minorHAnsi"/>
                <w:szCs w:val="20"/>
              </w:rPr>
            </w:pPr>
          </w:p>
        </w:tc>
        <w:tc>
          <w:tcPr>
            <w:tcW w:w="990" w:type="dxa"/>
          </w:tcPr>
          <w:p w14:paraId="6B116709" w14:textId="77777777" w:rsidR="0019262A" w:rsidRPr="00283A38" w:rsidRDefault="0019262A" w:rsidP="0019262A">
            <w:pPr>
              <w:jc w:val="center"/>
              <w:rPr>
                <w:rFonts w:cstheme="minorHAnsi"/>
                <w:szCs w:val="20"/>
              </w:rPr>
            </w:pPr>
          </w:p>
        </w:tc>
        <w:tc>
          <w:tcPr>
            <w:tcW w:w="1103" w:type="dxa"/>
          </w:tcPr>
          <w:p w14:paraId="15AAA9CD" w14:textId="77777777" w:rsidR="0019262A" w:rsidRPr="00D65767" w:rsidRDefault="0019262A" w:rsidP="0019262A">
            <w:pPr>
              <w:jc w:val="center"/>
              <w:rPr>
                <w:rFonts w:cstheme="minorHAnsi"/>
                <w:szCs w:val="20"/>
              </w:rPr>
            </w:pPr>
          </w:p>
        </w:tc>
        <w:tc>
          <w:tcPr>
            <w:tcW w:w="1103" w:type="dxa"/>
          </w:tcPr>
          <w:p w14:paraId="4F40D5BE" w14:textId="3DD4117E"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A04B57B" w14:textId="77777777" w:rsidTr="0061524D">
        <w:tc>
          <w:tcPr>
            <w:tcW w:w="1255" w:type="dxa"/>
          </w:tcPr>
          <w:p w14:paraId="6D313F6F" w14:textId="792574D6" w:rsidR="0019262A" w:rsidRDefault="0019262A" w:rsidP="0019262A">
            <w:pPr>
              <w:jc w:val="center"/>
              <w:rPr>
                <w:szCs w:val="20"/>
              </w:rPr>
            </w:pPr>
            <w:r w:rsidRPr="007709BB">
              <w:t>3206_03</w:t>
            </w:r>
          </w:p>
        </w:tc>
        <w:tc>
          <w:tcPr>
            <w:tcW w:w="990" w:type="dxa"/>
          </w:tcPr>
          <w:p w14:paraId="155B665C" w14:textId="77777777" w:rsidR="0019262A" w:rsidRPr="00283A38" w:rsidRDefault="0019262A" w:rsidP="0019262A">
            <w:pPr>
              <w:jc w:val="center"/>
              <w:rPr>
                <w:rFonts w:cstheme="minorHAnsi"/>
                <w:szCs w:val="20"/>
              </w:rPr>
            </w:pPr>
          </w:p>
        </w:tc>
        <w:tc>
          <w:tcPr>
            <w:tcW w:w="990" w:type="dxa"/>
          </w:tcPr>
          <w:p w14:paraId="6E729396" w14:textId="77777777" w:rsidR="0019262A" w:rsidRPr="00487927" w:rsidRDefault="0019262A" w:rsidP="0019262A">
            <w:pPr>
              <w:jc w:val="center"/>
              <w:rPr>
                <w:rFonts w:cstheme="minorHAnsi"/>
                <w:szCs w:val="20"/>
              </w:rPr>
            </w:pPr>
          </w:p>
        </w:tc>
        <w:tc>
          <w:tcPr>
            <w:tcW w:w="990" w:type="dxa"/>
          </w:tcPr>
          <w:p w14:paraId="3C94DC3A" w14:textId="77777777" w:rsidR="0019262A" w:rsidRPr="00487927" w:rsidRDefault="0019262A" w:rsidP="0019262A">
            <w:pPr>
              <w:jc w:val="center"/>
              <w:rPr>
                <w:rFonts w:cstheme="minorHAnsi"/>
                <w:szCs w:val="20"/>
              </w:rPr>
            </w:pPr>
          </w:p>
        </w:tc>
        <w:tc>
          <w:tcPr>
            <w:tcW w:w="990" w:type="dxa"/>
          </w:tcPr>
          <w:p w14:paraId="35D164ED" w14:textId="77777777" w:rsidR="0019262A" w:rsidRPr="00487927" w:rsidRDefault="0019262A" w:rsidP="0019262A">
            <w:pPr>
              <w:jc w:val="center"/>
              <w:rPr>
                <w:rFonts w:cstheme="minorHAnsi"/>
                <w:szCs w:val="20"/>
              </w:rPr>
            </w:pPr>
          </w:p>
        </w:tc>
        <w:tc>
          <w:tcPr>
            <w:tcW w:w="990" w:type="dxa"/>
          </w:tcPr>
          <w:p w14:paraId="3D19B95B" w14:textId="77777777" w:rsidR="0019262A" w:rsidRPr="00487927" w:rsidRDefault="0019262A" w:rsidP="0019262A">
            <w:pPr>
              <w:jc w:val="center"/>
              <w:rPr>
                <w:rFonts w:cstheme="minorHAnsi"/>
                <w:szCs w:val="20"/>
              </w:rPr>
            </w:pPr>
          </w:p>
        </w:tc>
        <w:tc>
          <w:tcPr>
            <w:tcW w:w="990" w:type="dxa"/>
          </w:tcPr>
          <w:p w14:paraId="1EE8A90F" w14:textId="77777777" w:rsidR="0019262A" w:rsidRPr="00487927" w:rsidRDefault="0019262A" w:rsidP="0019262A">
            <w:pPr>
              <w:jc w:val="center"/>
              <w:rPr>
                <w:rFonts w:cstheme="minorHAnsi"/>
                <w:szCs w:val="20"/>
              </w:rPr>
            </w:pPr>
          </w:p>
        </w:tc>
        <w:tc>
          <w:tcPr>
            <w:tcW w:w="1080" w:type="dxa"/>
          </w:tcPr>
          <w:p w14:paraId="5EAA657C" w14:textId="77777777" w:rsidR="0019262A" w:rsidRPr="00283A38" w:rsidRDefault="0019262A" w:rsidP="0019262A">
            <w:pPr>
              <w:jc w:val="center"/>
              <w:rPr>
                <w:rFonts w:cstheme="minorHAnsi"/>
                <w:szCs w:val="20"/>
              </w:rPr>
            </w:pPr>
          </w:p>
        </w:tc>
        <w:tc>
          <w:tcPr>
            <w:tcW w:w="990" w:type="dxa"/>
          </w:tcPr>
          <w:p w14:paraId="4A04395C" w14:textId="77777777" w:rsidR="0019262A" w:rsidRPr="00283A38" w:rsidRDefault="0019262A" w:rsidP="0019262A">
            <w:pPr>
              <w:jc w:val="center"/>
              <w:rPr>
                <w:rFonts w:cstheme="minorHAnsi"/>
                <w:szCs w:val="20"/>
              </w:rPr>
            </w:pPr>
          </w:p>
        </w:tc>
        <w:tc>
          <w:tcPr>
            <w:tcW w:w="990" w:type="dxa"/>
          </w:tcPr>
          <w:p w14:paraId="1F196D2B" w14:textId="77777777" w:rsidR="0019262A" w:rsidRPr="00283A38" w:rsidRDefault="0019262A" w:rsidP="0019262A">
            <w:pPr>
              <w:jc w:val="center"/>
              <w:rPr>
                <w:rFonts w:cstheme="minorHAnsi"/>
                <w:szCs w:val="20"/>
              </w:rPr>
            </w:pPr>
          </w:p>
        </w:tc>
        <w:tc>
          <w:tcPr>
            <w:tcW w:w="1103" w:type="dxa"/>
          </w:tcPr>
          <w:p w14:paraId="2D7DCFEE" w14:textId="77777777" w:rsidR="0019262A" w:rsidRPr="00D65767" w:rsidRDefault="0019262A" w:rsidP="0019262A">
            <w:pPr>
              <w:jc w:val="center"/>
              <w:rPr>
                <w:rFonts w:cstheme="minorHAnsi"/>
                <w:szCs w:val="20"/>
              </w:rPr>
            </w:pPr>
          </w:p>
        </w:tc>
        <w:tc>
          <w:tcPr>
            <w:tcW w:w="1103" w:type="dxa"/>
          </w:tcPr>
          <w:p w14:paraId="4E9EB7F9" w14:textId="0BAFD4D6"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ACA85CC" w14:textId="77777777" w:rsidTr="0061524D">
        <w:tc>
          <w:tcPr>
            <w:tcW w:w="1255" w:type="dxa"/>
          </w:tcPr>
          <w:p w14:paraId="189346D1" w14:textId="2D002217" w:rsidR="0019262A" w:rsidRDefault="0019262A" w:rsidP="0019262A">
            <w:pPr>
              <w:jc w:val="center"/>
              <w:rPr>
                <w:szCs w:val="20"/>
              </w:rPr>
            </w:pPr>
            <w:r w:rsidRPr="007709BB">
              <w:t>3206_04</w:t>
            </w:r>
          </w:p>
        </w:tc>
        <w:tc>
          <w:tcPr>
            <w:tcW w:w="990" w:type="dxa"/>
          </w:tcPr>
          <w:p w14:paraId="65107712" w14:textId="77777777" w:rsidR="0019262A" w:rsidRPr="00283A38" w:rsidRDefault="0019262A" w:rsidP="0019262A">
            <w:pPr>
              <w:jc w:val="center"/>
              <w:rPr>
                <w:rFonts w:cstheme="minorHAnsi"/>
                <w:szCs w:val="20"/>
              </w:rPr>
            </w:pPr>
          </w:p>
        </w:tc>
        <w:tc>
          <w:tcPr>
            <w:tcW w:w="990" w:type="dxa"/>
          </w:tcPr>
          <w:p w14:paraId="43B4E1C1" w14:textId="77777777" w:rsidR="0019262A" w:rsidRPr="00487927" w:rsidRDefault="0019262A" w:rsidP="0019262A">
            <w:pPr>
              <w:jc w:val="center"/>
              <w:rPr>
                <w:rFonts w:cstheme="minorHAnsi"/>
                <w:szCs w:val="20"/>
              </w:rPr>
            </w:pPr>
          </w:p>
        </w:tc>
        <w:tc>
          <w:tcPr>
            <w:tcW w:w="990" w:type="dxa"/>
          </w:tcPr>
          <w:p w14:paraId="0D457864" w14:textId="77777777" w:rsidR="0019262A" w:rsidRPr="00487927" w:rsidRDefault="0019262A" w:rsidP="0019262A">
            <w:pPr>
              <w:jc w:val="center"/>
              <w:rPr>
                <w:rFonts w:cstheme="minorHAnsi"/>
                <w:szCs w:val="20"/>
              </w:rPr>
            </w:pPr>
          </w:p>
        </w:tc>
        <w:tc>
          <w:tcPr>
            <w:tcW w:w="990" w:type="dxa"/>
          </w:tcPr>
          <w:p w14:paraId="3D284E8C" w14:textId="77777777" w:rsidR="0019262A" w:rsidRPr="00487927" w:rsidRDefault="0019262A" w:rsidP="0019262A">
            <w:pPr>
              <w:jc w:val="center"/>
              <w:rPr>
                <w:rFonts w:cstheme="minorHAnsi"/>
                <w:szCs w:val="20"/>
              </w:rPr>
            </w:pPr>
          </w:p>
        </w:tc>
        <w:tc>
          <w:tcPr>
            <w:tcW w:w="990" w:type="dxa"/>
          </w:tcPr>
          <w:p w14:paraId="4E5A2FDE" w14:textId="77777777" w:rsidR="0019262A" w:rsidRPr="00487927" w:rsidRDefault="0019262A" w:rsidP="0019262A">
            <w:pPr>
              <w:jc w:val="center"/>
              <w:rPr>
                <w:rFonts w:cstheme="minorHAnsi"/>
                <w:szCs w:val="20"/>
              </w:rPr>
            </w:pPr>
          </w:p>
        </w:tc>
        <w:tc>
          <w:tcPr>
            <w:tcW w:w="990" w:type="dxa"/>
          </w:tcPr>
          <w:p w14:paraId="74EB3DC6" w14:textId="77777777" w:rsidR="0019262A" w:rsidRPr="00487927" w:rsidRDefault="0019262A" w:rsidP="0019262A">
            <w:pPr>
              <w:jc w:val="center"/>
              <w:rPr>
                <w:rFonts w:cstheme="minorHAnsi"/>
                <w:szCs w:val="20"/>
              </w:rPr>
            </w:pPr>
          </w:p>
        </w:tc>
        <w:tc>
          <w:tcPr>
            <w:tcW w:w="1080" w:type="dxa"/>
          </w:tcPr>
          <w:p w14:paraId="7FADC4DE" w14:textId="77777777" w:rsidR="0019262A" w:rsidRPr="00283A38" w:rsidRDefault="0019262A" w:rsidP="0019262A">
            <w:pPr>
              <w:jc w:val="center"/>
              <w:rPr>
                <w:rFonts w:cstheme="minorHAnsi"/>
                <w:szCs w:val="20"/>
              </w:rPr>
            </w:pPr>
          </w:p>
        </w:tc>
        <w:tc>
          <w:tcPr>
            <w:tcW w:w="990" w:type="dxa"/>
          </w:tcPr>
          <w:p w14:paraId="4866873D" w14:textId="77777777" w:rsidR="0019262A" w:rsidRPr="00283A38" w:rsidRDefault="0019262A" w:rsidP="0019262A">
            <w:pPr>
              <w:jc w:val="center"/>
              <w:rPr>
                <w:rFonts w:cstheme="minorHAnsi"/>
                <w:szCs w:val="20"/>
              </w:rPr>
            </w:pPr>
          </w:p>
        </w:tc>
        <w:tc>
          <w:tcPr>
            <w:tcW w:w="990" w:type="dxa"/>
          </w:tcPr>
          <w:p w14:paraId="205EFC1D" w14:textId="77777777" w:rsidR="0019262A" w:rsidRPr="00283A38" w:rsidRDefault="0019262A" w:rsidP="0019262A">
            <w:pPr>
              <w:jc w:val="center"/>
              <w:rPr>
                <w:rFonts w:cstheme="minorHAnsi"/>
                <w:szCs w:val="20"/>
              </w:rPr>
            </w:pPr>
          </w:p>
        </w:tc>
        <w:tc>
          <w:tcPr>
            <w:tcW w:w="1103" w:type="dxa"/>
          </w:tcPr>
          <w:p w14:paraId="76FAACEA" w14:textId="77777777" w:rsidR="0019262A" w:rsidRPr="00D65767" w:rsidRDefault="0019262A" w:rsidP="0019262A">
            <w:pPr>
              <w:jc w:val="center"/>
              <w:rPr>
                <w:rFonts w:cstheme="minorHAnsi"/>
                <w:szCs w:val="20"/>
              </w:rPr>
            </w:pPr>
          </w:p>
        </w:tc>
        <w:tc>
          <w:tcPr>
            <w:tcW w:w="1103" w:type="dxa"/>
          </w:tcPr>
          <w:p w14:paraId="09C878AF" w14:textId="4FBC0505"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9AAF2E7" w14:textId="77777777" w:rsidTr="0061524D">
        <w:tc>
          <w:tcPr>
            <w:tcW w:w="1255" w:type="dxa"/>
          </w:tcPr>
          <w:p w14:paraId="4265B6AC" w14:textId="79289901" w:rsidR="0019262A" w:rsidRDefault="0019262A" w:rsidP="0019262A">
            <w:pPr>
              <w:jc w:val="center"/>
              <w:rPr>
                <w:szCs w:val="20"/>
              </w:rPr>
            </w:pPr>
            <w:r w:rsidRPr="007709BB">
              <w:t>3206_05</w:t>
            </w:r>
          </w:p>
        </w:tc>
        <w:tc>
          <w:tcPr>
            <w:tcW w:w="990" w:type="dxa"/>
          </w:tcPr>
          <w:p w14:paraId="531DCAC3" w14:textId="77777777" w:rsidR="0019262A" w:rsidRPr="00283A38" w:rsidRDefault="0019262A" w:rsidP="0019262A">
            <w:pPr>
              <w:jc w:val="center"/>
              <w:rPr>
                <w:rFonts w:cstheme="minorHAnsi"/>
                <w:szCs w:val="20"/>
              </w:rPr>
            </w:pPr>
          </w:p>
        </w:tc>
        <w:tc>
          <w:tcPr>
            <w:tcW w:w="990" w:type="dxa"/>
          </w:tcPr>
          <w:p w14:paraId="38F8725B" w14:textId="77777777" w:rsidR="0019262A" w:rsidRPr="00487927" w:rsidRDefault="0019262A" w:rsidP="0019262A">
            <w:pPr>
              <w:jc w:val="center"/>
              <w:rPr>
                <w:rFonts w:cstheme="minorHAnsi"/>
                <w:szCs w:val="20"/>
              </w:rPr>
            </w:pPr>
          </w:p>
        </w:tc>
        <w:tc>
          <w:tcPr>
            <w:tcW w:w="990" w:type="dxa"/>
          </w:tcPr>
          <w:p w14:paraId="2E47ECE5" w14:textId="77777777" w:rsidR="0019262A" w:rsidRPr="00487927" w:rsidRDefault="0019262A" w:rsidP="0019262A">
            <w:pPr>
              <w:jc w:val="center"/>
              <w:rPr>
                <w:rFonts w:cstheme="minorHAnsi"/>
                <w:szCs w:val="20"/>
              </w:rPr>
            </w:pPr>
          </w:p>
        </w:tc>
        <w:tc>
          <w:tcPr>
            <w:tcW w:w="990" w:type="dxa"/>
          </w:tcPr>
          <w:p w14:paraId="1857CCE2" w14:textId="77777777" w:rsidR="0019262A" w:rsidRPr="00487927" w:rsidRDefault="0019262A" w:rsidP="0019262A">
            <w:pPr>
              <w:jc w:val="center"/>
              <w:rPr>
                <w:rFonts w:cstheme="minorHAnsi"/>
                <w:szCs w:val="20"/>
              </w:rPr>
            </w:pPr>
          </w:p>
        </w:tc>
        <w:tc>
          <w:tcPr>
            <w:tcW w:w="990" w:type="dxa"/>
          </w:tcPr>
          <w:p w14:paraId="7B5BBCB6" w14:textId="77777777" w:rsidR="0019262A" w:rsidRPr="00487927" w:rsidRDefault="0019262A" w:rsidP="0019262A">
            <w:pPr>
              <w:jc w:val="center"/>
              <w:rPr>
                <w:rFonts w:cstheme="minorHAnsi"/>
                <w:szCs w:val="20"/>
              </w:rPr>
            </w:pPr>
          </w:p>
        </w:tc>
        <w:tc>
          <w:tcPr>
            <w:tcW w:w="990" w:type="dxa"/>
          </w:tcPr>
          <w:p w14:paraId="09637E51" w14:textId="77777777" w:rsidR="0019262A" w:rsidRPr="00487927" w:rsidRDefault="0019262A" w:rsidP="0019262A">
            <w:pPr>
              <w:jc w:val="center"/>
              <w:rPr>
                <w:rFonts w:cstheme="minorHAnsi"/>
                <w:szCs w:val="20"/>
              </w:rPr>
            </w:pPr>
          </w:p>
        </w:tc>
        <w:tc>
          <w:tcPr>
            <w:tcW w:w="1080" w:type="dxa"/>
          </w:tcPr>
          <w:p w14:paraId="48F1A7FE" w14:textId="77777777" w:rsidR="0019262A" w:rsidRPr="00283A38" w:rsidRDefault="0019262A" w:rsidP="0019262A">
            <w:pPr>
              <w:jc w:val="center"/>
              <w:rPr>
                <w:rFonts w:cstheme="minorHAnsi"/>
                <w:szCs w:val="20"/>
              </w:rPr>
            </w:pPr>
          </w:p>
        </w:tc>
        <w:tc>
          <w:tcPr>
            <w:tcW w:w="990" w:type="dxa"/>
          </w:tcPr>
          <w:p w14:paraId="79C68872" w14:textId="77777777" w:rsidR="0019262A" w:rsidRPr="00283A38" w:rsidRDefault="0019262A" w:rsidP="0019262A">
            <w:pPr>
              <w:jc w:val="center"/>
              <w:rPr>
                <w:rFonts w:cstheme="minorHAnsi"/>
                <w:szCs w:val="20"/>
              </w:rPr>
            </w:pPr>
          </w:p>
        </w:tc>
        <w:tc>
          <w:tcPr>
            <w:tcW w:w="990" w:type="dxa"/>
          </w:tcPr>
          <w:p w14:paraId="506D8110" w14:textId="77777777" w:rsidR="0019262A" w:rsidRPr="00283A38" w:rsidRDefault="0019262A" w:rsidP="0019262A">
            <w:pPr>
              <w:jc w:val="center"/>
              <w:rPr>
                <w:rFonts w:cstheme="minorHAnsi"/>
                <w:szCs w:val="20"/>
              </w:rPr>
            </w:pPr>
          </w:p>
        </w:tc>
        <w:tc>
          <w:tcPr>
            <w:tcW w:w="1103" w:type="dxa"/>
          </w:tcPr>
          <w:p w14:paraId="13FD2233" w14:textId="77777777" w:rsidR="0019262A" w:rsidRPr="00D65767" w:rsidRDefault="0019262A" w:rsidP="0019262A">
            <w:pPr>
              <w:jc w:val="center"/>
              <w:rPr>
                <w:rFonts w:cstheme="minorHAnsi"/>
                <w:szCs w:val="20"/>
              </w:rPr>
            </w:pPr>
          </w:p>
        </w:tc>
        <w:tc>
          <w:tcPr>
            <w:tcW w:w="1103" w:type="dxa"/>
          </w:tcPr>
          <w:p w14:paraId="7115BAC4" w14:textId="7B1967E1"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8C9C336" w14:textId="77777777" w:rsidTr="0061524D">
        <w:tc>
          <w:tcPr>
            <w:tcW w:w="1255" w:type="dxa"/>
          </w:tcPr>
          <w:p w14:paraId="429AE04B" w14:textId="2582B499" w:rsidR="0019262A" w:rsidRDefault="0019262A" w:rsidP="0019262A">
            <w:pPr>
              <w:jc w:val="center"/>
              <w:rPr>
                <w:szCs w:val="20"/>
              </w:rPr>
            </w:pPr>
            <w:r w:rsidRPr="007709BB">
              <w:t>3206_06</w:t>
            </w:r>
          </w:p>
        </w:tc>
        <w:tc>
          <w:tcPr>
            <w:tcW w:w="990" w:type="dxa"/>
          </w:tcPr>
          <w:p w14:paraId="4A9B7ECD" w14:textId="77777777" w:rsidR="0019262A" w:rsidRPr="00283A38" w:rsidRDefault="0019262A" w:rsidP="0019262A">
            <w:pPr>
              <w:jc w:val="center"/>
              <w:rPr>
                <w:rFonts w:cstheme="minorHAnsi"/>
                <w:szCs w:val="20"/>
              </w:rPr>
            </w:pPr>
          </w:p>
        </w:tc>
        <w:tc>
          <w:tcPr>
            <w:tcW w:w="990" w:type="dxa"/>
          </w:tcPr>
          <w:p w14:paraId="4A5C6B58" w14:textId="77777777" w:rsidR="0019262A" w:rsidRPr="00487927" w:rsidRDefault="0019262A" w:rsidP="0019262A">
            <w:pPr>
              <w:jc w:val="center"/>
              <w:rPr>
                <w:rFonts w:cstheme="minorHAnsi"/>
                <w:szCs w:val="20"/>
              </w:rPr>
            </w:pPr>
          </w:p>
        </w:tc>
        <w:tc>
          <w:tcPr>
            <w:tcW w:w="990" w:type="dxa"/>
          </w:tcPr>
          <w:p w14:paraId="568EE5E2" w14:textId="77777777" w:rsidR="0019262A" w:rsidRPr="00487927" w:rsidRDefault="0019262A" w:rsidP="0019262A">
            <w:pPr>
              <w:jc w:val="center"/>
              <w:rPr>
                <w:rFonts w:cstheme="minorHAnsi"/>
                <w:szCs w:val="20"/>
              </w:rPr>
            </w:pPr>
          </w:p>
        </w:tc>
        <w:tc>
          <w:tcPr>
            <w:tcW w:w="990" w:type="dxa"/>
          </w:tcPr>
          <w:p w14:paraId="431603EA" w14:textId="77777777" w:rsidR="0019262A" w:rsidRPr="00487927" w:rsidRDefault="0019262A" w:rsidP="0019262A">
            <w:pPr>
              <w:jc w:val="center"/>
              <w:rPr>
                <w:rFonts w:cstheme="minorHAnsi"/>
                <w:szCs w:val="20"/>
              </w:rPr>
            </w:pPr>
          </w:p>
        </w:tc>
        <w:tc>
          <w:tcPr>
            <w:tcW w:w="990" w:type="dxa"/>
          </w:tcPr>
          <w:p w14:paraId="3EA108AA" w14:textId="77777777" w:rsidR="0019262A" w:rsidRPr="00487927" w:rsidRDefault="0019262A" w:rsidP="0019262A">
            <w:pPr>
              <w:jc w:val="center"/>
              <w:rPr>
                <w:rFonts w:cstheme="minorHAnsi"/>
                <w:szCs w:val="20"/>
              </w:rPr>
            </w:pPr>
          </w:p>
        </w:tc>
        <w:tc>
          <w:tcPr>
            <w:tcW w:w="990" w:type="dxa"/>
          </w:tcPr>
          <w:p w14:paraId="42D647BC" w14:textId="77777777" w:rsidR="0019262A" w:rsidRPr="00487927" w:rsidRDefault="0019262A" w:rsidP="0019262A">
            <w:pPr>
              <w:jc w:val="center"/>
              <w:rPr>
                <w:rFonts w:cstheme="minorHAnsi"/>
                <w:szCs w:val="20"/>
              </w:rPr>
            </w:pPr>
          </w:p>
        </w:tc>
        <w:tc>
          <w:tcPr>
            <w:tcW w:w="1080" w:type="dxa"/>
          </w:tcPr>
          <w:p w14:paraId="318AD94E" w14:textId="77777777" w:rsidR="0019262A" w:rsidRPr="00283A38" w:rsidRDefault="0019262A" w:rsidP="0019262A">
            <w:pPr>
              <w:jc w:val="center"/>
              <w:rPr>
                <w:rFonts w:cstheme="minorHAnsi"/>
                <w:szCs w:val="20"/>
              </w:rPr>
            </w:pPr>
          </w:p>
        </w:tc>
        <w:tc>
          <w:tcPr>
            <w:tcW w:w="990" w:type="dxa"/>
          </w:tcPr>
          <w:p w14:paraId="36BF4F4B" w14:textId="77777777" w:rsidR="0019262A" w:rsidRPr="00283A38" w:rsidRDefault="0019262A" w:rsidP="0019262A">
            <w:pPr>
              <w:jc w:val="center"/>
              <w:rPr>
                <w:rFonts w:cstheme="minorHAnsi"/>
                <w:szCs w:val="20"/>
              </w:rPr>
            </w:pPr>
          </w:p>
        </w:tc>
        <w:tc>
          <w:tcPr>
            <w:tcW w:w="990" w:type="dxa"/>
          </w:tcPr>
          <w:p w14:paraId="6451AE6F" w14:textId="77777777" w:rsidR="0019262A" w:rsidRPr="00283A38" w:rsidRDefault="0019262A" w:rsidP="0019262A">
            <w:pPr>
              <w:jc w:val="center"/>
              <w:rPr>
                <w:rFonts w:cstheme="minorHAnsi"/>
                <w:szCs w:val="20"/>
              </w:rPr>
            </w:pPr>
          </w:p>
        </w:tc>
        <w:tc>
          <w:tcPr>
            <w:tcW w:w="1103" w:type="dxa"/>
          </w:tcPr>
          <w:p w14:paraId="2C9DCF63" w14:textId="77777777" w:rsidR="0019262A" w:rsidRPr="00D65767" w:rsidRDefault="0019262A" w:rsidP="0019262A">
            <w:pPr>
              <w:jc w:val="center"/>
              <w:rPr>
                <w:rFonts w:cstheme="minorHAnsi"/>
                <w:szCs w:val="20"/>
              </w:rPr>
            </w:pPr>
          </w:p>
        </w:tc>
        <w:tc>
          <w:tcPr>
            <w:tcW w:w="1103" w:type="dxa"/>
          </w:tcPr>
          <w:p w14:paraId="3D29D47E" w14:textId="18B3257E" w:rsidR="0019262A" w:rsidRPr="00D65767" w:rsidRDefault="0019262A" w:rsidP="0019262A">
            <w:pPr>
              <w:jc w:val="center"/>
              <w:rPr>
                <w:rFonts w:cstheme="minorHAnsi"/>
                <w:szCs w:val="20"/>
              </w:rPr>
            </w:pPr>
            <w:r w:rsidRPr="00283A38">
              <w:rPr>
                <w:rFonts w:cstheme="minorHAnsi"/>
                <w:szCs w:val="20"/>
              </w:rPr>
              <w:t>•</w:t>
            </w:r>
          </w:p>
        </w:tc>
      </w:tr>
      <w:tr w:rsidR="0019262A" w:rsidRPr="00283A38" w14:paraId="7015906C" w14:textId="77777777" w:rsidTr="0061524D">
        <w:tc>
          <w:tcPr>
            <w:tcW w:w="1255" w:type="dxa"/>
          </w:tcPr>
          <w:p w14:paraId="635020A3" w14:textId="22572787" w:rsidR="0019262A" w:rsidRDefault="0019262A" w:rsidP="0019262A">
            <w:pPr>
              <w:jc w:val="center"/>
              <w:rPr>
                <w:szCs w:val="20"/>
              </w:rPr>
            </w:pPr>
            <w:r w:rsidRPr="007709BB">
              <w:t>3206_07</w:t>
            </w:r>
          </w:p>
        </w:tc>
        <w:tc>
          <w:tcPr>
            <w:tcW w:w="990" w:type="dxa"/>
          </w:tcPr>
          <w:p w14:paraId="1401057A" w14:textId="77777777" w:rsidR="0019262A" w:rsidRPr="00283A38" w:rsidRDefault="0019262A" w:rsidP="0019262A">
            <w:pPr>
              <w:jc w:val="center"/>
              <w:rPr>
                <w:rFonts w:cstheme="minorHAnsi"/>
                <w:szCs w:val="20"/>
              </w:rPr>
            </w:pPr>
          </w:p>
        </w:tc>
        <w:tc>
          <w:tcPr>
            <w:tcW w:w="990" w:type="dxa"/>
          </w:tcPr>
          <w:p w14:paraId="063BE141" w14:textId="77777777" w:rsidR="0019262A" w:rsidRPr="00487927" w:rsidRDefault="0019262A" w:rsidP="0019262A">
            <w:pPr>
              <w:jc w:val="center"/>
              <w:rPr>
                <w:rFonts w:cstheme="minorHAnsi"/>
                <w:szCs w:val="20"/>
              </w:rPr>
            </w:pPr>
          </w:p>
        </w:tc>
        <w:tc>
          <w:tcPr>
            <w:tcW w:w="990" w:type="dxa"/>
          </w:tcPr>
          <w:p w14:paraId="423D3C7A" w14:textId="77777777" w:rsidR="0019262A" w:rsidRPr="00487927" w:rsidRDefault="0019262A" w:rsidP="0019262A">
            <w:pPr>
              <w:jc w:val="center"/>
              <w:rPr>
                <w:rFonts w:cstheme="minorHAnsi"/>
                <w:szCs w:val="20"/>
              </w:rPr>
            </w:pPr>
          </w:p>
        </w:tc>
        <w:tc>
          <w:tcPr>
            <w:tcW w:w="990" w:type="dxa"/>
          </w:tcPr>
          <w:p w14:paraId="4245E132" w14:textId="77777777" w:rsidR="0019262A" w:rsidRPr="00487927" w:rsidRDefault="0019262A" w:rsidP="0019262A">
            <w:pPr>
              <w:jc w:val="center"/>
              <w:rPr>
                <w:rFonts w:cstheme="minorHAnsi"/>
                <w:szCs w:val="20"/>
              </w:rPr>
            </w:pPr>
          </w:p>
        </w:tc>
        <w:tc>
          <w:tcPr>
            <w:tcW w:w="990" w:type="dxa"/>
          </w:tcPr>
          <w:p w14:paraId="0DDD22F1" w14:textId="77777777" w:rsidR="0019262A" w:rsidRPr="00487927" w:rsidRDefault="0019262A" w:rsidP="0019262A">
            <w:pPr>
              <w:jc w:val="center"/>
              <w:rPr>
                <w:rFonts w:cstheme="minorHAnsi"/>
                <w:szCs w:val="20"/>
              </w:rPr>
            </w:pPr>
          </w:p>
        </w:tc>
        <w:tc>
          <w:tcPr>
            <w:tcW w:w="990" w:type="dxa"/>
          </w:tcPr>
          <w:p w14:paraId="779240FA" w14:textId="77777777" w:rsidR="0019262A" w:rsidRPr="00487927" w:rsidRDefault="0019262A" w:rsidP="0019262A">
            <w:pPr>
              <w:jc w:val="center"/>
              <w:rPr>
                <w:rFonts w:cstheme="minorHAnsi"/>
                <w:szCs w:val="20"/>
              </w:rPr>
            </w:pPr>
          </w:p>
        </w:tc>
        <w:tc>
          <w:tcPr>
            <w:tcW w:w="1080" w:type="dxa"/>
          </w:tcPr>
          <w:p w14:paraId="40D3B753" w14:textId="77777777" w:rsidR="0019262A" w:rsidRPr="00283A38" w:rsidRDefault="0019262A" w:rsidP="0019262A">
            <w:pPr>
              <w:jc w:val="center"/>
              <w:rPr>
                <w:rFonts w:cstheme="minorHAnsi"/>
                <w:szCs w:val="20"/>
              </w:rPr>
            </w:pPr>
          </w:p>
        </w:tc>
        <w:tc>
          <w:tcPr>
            <w:tcW w:w="990" w:type="dxa"/>
          </w:tcPr>
          <w:p w14:paraId="152CB269" w14:textId="77777777" w:rsidR="0019262A" w:rsidRPr="00283A38" w:rsidRDefault="0019262A" w:rsidP="0019262A">
            <w:pPr>
              <w:jc w:val="center"/>
              <w:rPr>
                <w:rFonts w:cstheme="minorHAnsi"/>
                <w:szCs w:val="20"/>
              </w:rPr>
            </w:pPr>
          </w:p>
        </w:tc>
        <w:tc>
          <w:tcPr>
            <w:tcW w:w="990" w:type="dxa"/>
          </w:tcPr>
          <w:p w14:paraId="6EC53604" w14:textId="77777777" w:rsidR="0019262A" w:rsidRPr="00283A38" w:rsidRDefault="0019262A" w:rsidP="0019262A">
            <w:pPr>
              <w:jc w:val="center"/>
              <w:rPr>
                <w:rFonts w:cstheme="minorHAnsi"/>
                <w:szCs w:val="20"/>
              </w:rPr>
            </w:pPr>
          </w:p>
        </w:tc>
        <w:tc>
          <w:tcPr>
            <w:tcW w:w="1103" w:type="dxa"/>
          </w:tcPr>
          <w:p w14:paraId="1EB6296C" w14:textId="77777777" w:rsidR="0019262A" w:rsidRPr="00D65767" w:rsidRDefault="0019262A" w:rsidP="0019262A">
            <w:pPr>
              <w:jc w:val="center"/>
              <w:rPr>
                <w:rFonts w:cstheme="minorHAnsi"/>
                <w:szCs w:val="20"/>
              </w:rPr>
            </w:pPr>
          </w:p>
        </w:tc>
        <w:tc>
          <w:tcPr>
            <w:tcW w:w="1103" w:type="dxa"/>
          </w:tcPr>
          <w:p w14:paraId="4D5FD259" w14:textId="2BB204E7"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A46A110" w14:textId="77777777" w:rsidTr="0061524D">
        <w:tc>
          <w:tcPr>
            <w:tcW w:w="1255" w:type="dxa"/>
          </w:tcPr>
          <w:p w14:paraId="4738F302" w14:textId="049426A3" w:rsidR="0019262A" w:rsidRDefault="0019262A" w:rsidP="0019262A">
            <w:pPr>
              <w:jc w:val="center"/>
              <w:rPr>
                <w:szCs w:val="20"/>
              </w:rPr>
            </w:pPr>
            <w:r w:rsidRPr="007709BB">
              <w:t>3206_08</w:t>
            </w:r>
          </w:p>
        </w:tc>
        <w:tc>
          <w:tcPr>
            <w:tcW w:w="990" w:type="dxa"/>
          </w:tcPr>
          <w:p w14:paraId="6ECF5DAE" w14:textId="77777777" w:rsidR="0019262A" w:rsidRPr="00283A38" w:rsidRDefault="0019262A" w:rsidP="0019262A">
            <w:pPr>
              <w:jc w:val="center"/>
              <w:rPr>
                <w:rFonts w:cstheme="minorHAnsi"/>
                <w:szCs w:val="20"/>
              </w:rPr>
            </w:pPr>
          </w:p>
        </w:tc>
        <w:tc>
          <w:tcPr>
            <w:tcW w:w="990" w:type="dxa"/>
          </w:tcPr>
          <w:p w14:paraId="2449C0C4" w14:textId="77777777" w:rsidR="0019262A" w:rsidRPr="00487927" w:rsidRDefault="0019262A" w:rsidP="0019262A">
            <w:pPr>
              <w:jc w:val="center"/>
              <w:rPr>
                <w:rFonts w:cstheme="minorHAnsi"/>
                <w:szCs w:val="20"/>
              </w:rPr>
            </w:pPr>
          </w:p>
        </w:tc>
        <w:tc>
          <w:tcPr>
            <w:tcW w:w="990" w:type="dxa"/>
          </w:tcPr>
          <w:p w14:paraId="3C74F00D" w14:textId="77777777" w:rsidR="0019262A" w:rsidRPr="00487927" w:rsidRDefault="0019262A" w:rsidP="0019262A">
            <w:pPr>
              <w:jc w:val="center"/>
              <w:rPr>
                <w:rFonts w:cstheme="minorHAnsi"/>
                <w:szCs w:val="20"/>
              </w:rPr>
            </w:pPr>
          </w:p>
        </w:tc>
        <w:tc>
          <w:tcPr>
            <w:tcW w:w="990" w:type="dxa"/>
          </w:tcPr>
          <w:p w14:paraId="6D29FC2F" w14:textId="77777777" w:rsidR="0019262A" w:rsidRPr="00487927" w:rsidRDefault="0019262A" w:rsidP="0019262A">
            <w:pPr>
              <w:jc w:val="center"/>
              <w:rPr>
                <w:rFonts w:cstheme="minorHAnsi"/>
                <w:szCs w:val="20"/>
              </w:rPr>
            </w:pPr>
          </w:p>
        </w:tc>
        <w:tc>
          <w:tcPr>
            <w:tcW w:w="990" w:type="dxa"/>
          </w:tcPr>
          <w:p w14:paraId="7EBC92A1" w14:textId="77777777" w:rsidR="0019262A" w:rsidRPr="00487927" w:rsidRDefault="0019262A" w:rsidP="0019262A">
            <w:pPr>
              <w:jc w:val="center"/>
              <w:rPr>
                <w:rFonts w:cstheme="minorHAnsi"/>
                <w:szCs w:val="20"/>
              </w:rPr>
            </w:pPr>
          </w:p>
        </w:tc>
        <w:tc>
          <w:tcPr>
            <w:tcW w:w="990" w:type="dxa"/>
          </w:tcPr>
          <w:p w14:paraId="2352188F" w14:textId="77777777" w:rsidR="0019262A" w:rsidRPr="00487927" w:rsidRDefault="0019262A" w:rsidP="0019262A">
            <w:pPr>
              <w:jc w:val="center"/>
              <w:rPr>
                <w:rFonts w:cstheme="minorHAnsi"/>
                <w:szCs w:val="20"/>
              </w:rPr>
            </w:pPr>
          </w:p>
        </w:tc>
        <w:tc>
          <w:tcPr>
            <w:tcW w:w="1080" w:type="dxa"/>
          </w:tcPr>
          <w:p w14:paraId="1F84F959" w14:textId="77777777" w:rsidR="0019262A" w:rsidRPr="00283A38" w:rsidRDefault="0019262A" w:rsidP="0019262A">
            <w:pPr>
              <w:jc w:val="center"/>
              <w:rPr>
                <w:rFonts w:cstheme="minorHAnsi"/>
                <w:szCs w:val="20"/>
              </w:rPr>
            </w:pPr>
          </w:p>
        </w:tc>
        <w:tc>
          <w:tcPr>
            <w:tcW w:w="990" w:type="dxa"/>
          </w:tcPr>
          <w:p w14:paraId="4B5E852D" w14:textId="77777777" w:rsidR="0019262A" w:rsidRPr="00283A38" w:rsidRDefault="0019262A" w:rsidP="0019262A">
            <w:pPr>
              <w:jc w:val="center"/>
              <w:rPr>
                <w:rFonts w:cstheme="minorHAnsi"/>
                <w:szCs w:val="20"/>
              </w:rPr>
            </w:pPr>
          </w:p>
        </w:tc>
        <w:tc>
          <w:tcPr>
            <w:tcW w:w="990" w:type="dxa"/>
          </w:tcPr>
          <w:p w14:paraId="0427F1E2" w14:textId="77777777" w:rsidR="0019262A" w:rsidRPr="00283A38" w:rsidRDefault="0019262A" w:rsidP="0019262A">
            <w:pPr>
              <w:jc w:val="center"/>
              <w:rPr>
                <w:rFonts w:cstheme="minorHAnsi"/>
                <w:szCs w:val="20"/>
              </w:rPr>
            </w:pPr>
          </w:p>
        </w:tc>
        <w:tc>
          <w:tcPr>
            <w:tcW w:w="1103" w:type="dxa"/>
          </w:tcPr>
          <w:p w14:paraId="0B77191C" w14:textId="77777777" w:rsidR="0019262A" w:rsidRPr="00D65767" w:rsidRDefault="0019262A" w:rsidP="0019262A">
            <w:pPr>
              <w:jc w:val="center"/>
              <w:rPr>
                <w:rFonts w:cstheme="minorHAnsi"/>
                <w:szCs w:val="20"/>
              </w:rPr>
            </w:pPr>
          </w:p>
        </w:tc>
        <w:tc>
          <w:tcPr>
            <w:tcW w:w="1103" w:type="dxa"/>
          </w:tcPr>
          <w:p w14:paraId="730B0EE0" w14:textId="6772D93F"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5CC863B" w14:textId="77777777" w:rsidTr="0061524D">
        <w:tc>
          <w:tcPr>
            <w:tcW w:w="1255" w:type="dxa"/>
          </w:tcPr>
          <w:p w14:paraId="1171EC4D" w14:textId="429ADE5B" w:rsidR="0019262A" w:rsidRDefault="0019262A" w:rsidP="0019262A">
            <w:pPr>
              <w:jc w:val="center"/>
              <w:rPr>
                <w:szCs w:val="20"/>
              </w:rPr>
            </w:pPr>
            <w:r w:rsidRPr="007709BB">
              <w:t>3208_01</w:t>
            </w:r>
          </w:p>
        </w:tc>
        <w:tc>
          <w:tcPr>
            <w:tcW w:w="990" w:type="dxa"/>
          </w:tcPr>
          <w:p w14:paraId="5A830B48" w14:textId="77777777" w:rsidR="0019262A" w:rsidRPr="00283A38" w:rsidRDefault="0019262A" w:rsidP="0019262A">
            <w:pPr>
              <w:jc w:val="center"/>
              <w:rPr>
                <w:rFonts w:cstheme="minorHAnsi"/>
                <w:szCs w:val="20"/>
              </w:rPr>
            </w:pPr>
          </w:p>
        </w:tc>
        <w:tc>
          <w:tcPr>
            <w:tcW w:w="990" w:type="dxa"/>
          </w:tcPr>
          <w:p w14:paraId="7054A3AB" w14:textId="77777777" w:rsidR="0019262A" w:rsidRPr="00487927" w:rsidRDefault="0019262A" w:rsidP="0019262A">
            <w:pPr>
              <w:jc w:val="center"/>
              <w:rPr>
                <w:rFonts w:cstheme="minorHAnsi"/>
                <w:szCs w:val="20"/>
              </w:rPr>
            </w:pPr>
          </w:p>
        </w:tc>
        <w:tc>
          <w:tcPr>
            <w:tcW w:w="990" w:type="dxa"/>
          </w:tcPr>
          <w:p w14:paraId="7A17C124" w14:textId="77777777" w:rsidR="0019262A" w:rsidRPr="00487927" w:rsidRDefault="0019262A" w:rsidP="0019262A">
            <w:pPr>
              <w:jc w:val="center"/>
              <w:rPr>
                <w:rFonts w:cstheme="minorHAnsi"/>
                <w:szCs w:val="20"/>
              </w:rPr>
            </w:pPr>
          </w:p>
        </w:tc>
        <w:tc>
          <w:tcPr>
            <w:tcW w:w="990" w:type="dxa"/>
          </w:tcPr>
          <w:p w14:paraId="7C59832D" w14:textId="77777777" w:rsidR="0019262A" w:rsidRPr="00487927" w:rsidRDefault="0019262A" w:rsidP="0019262A">
            <w:pPr>
              <w:jc w:val="center"/>
              <w:rPr>
                <w:rFonts w:cstheme="minorHAnsi"/>
                <w:szCs w:val="20"/>
              </w:rPr>
            </w:pPr>
          </w:p>
        </w:tc>
        <w:tc>
          <w:tcPr>
            <w:tcW w:w="990" w:type="dxa"/>
          </w:tcPr>
          <w:p w14:paraId="110A545B" w14:textId="77777777" w:rsidR="0019262A" w:rsidRPr="00487927" w:rsidRDefault="0019262A" w:rsidP="0019262A">
            <w:pPr>
              <w:jc w:val="center"/>
              <w:rPr>
                <w:rFonts w:cstheme="minorHAnsi"/>
                <w:szCs w:val="20"/>
              </w:rPr>
            </w:pPr>
          </w:p>
        </w:tc>
        <w:tc>
          <w:tcPr>
            <w:tcW w:w="990" w:type="dxa"/>
          </w:tcPr>
          <w:p w14:paraId="5452D60A" w14:textId="77777777" w:rsidR="0019262A" w:rsidRPr="00487927" w:rsidRDefault="0019262A" w:rsidP="0019262A">
            <w:pPr>
              <w:jc w:val="center"/>
              <w:rPr>
                <w:rFonts w:cstheme="minorHAnsi"/>
                <w:szCs w:val="20"/>
              </w:rPr>
            </w:pPr>
          </w:p>
        </w:tc>
        <w:tc>
          <w:tcPr>
            <w:tcW w:w="1080" w:type="dxa"/>
          </w:tcPr>
          <w:p w14:paraId="08EA1334" w14:textId="77777777" w:rsidR="0019262A" w:rsidRPr="00283A38" w:rsidRDefault="0019262A" w:rsidP="0019262A">
            <w:pPr>
              <w:jc w:val="center"/>
              <w:rPr>
                <w:rFonts w:cstheme="minorHAnsi"/>
                <w:szCs w:val="20"/>
              </w:rPr>
            </w:pPr>
          </w:p>
        </w:tc>
        <w:tc>
          <w:tcPr>
            <w:tcW w:w="990" w:type="dxa"/>
          </w:tcPr>
          <w:p w14:paraId="16EF7601" w14:textId="77777777" w:rsidR="0019262A" w:rsidRPr="00283A38" w:rsidRDefault="0019262A" w:rsidP="0019262A">
            <w:pPr>
              <w:jc w:val="center"/>
              <w:rPr>
                <w:rFonts w:cstheme="minorHAnsi"/>
                <w:szCs w:val="20"/>
              </w:rPr>
            </w:pPr>
          </w:p>
        </w:tc>
        <w:tc>
          <w:tcPr>
            <w:tcW w:w="990" w:type="dxa"/>
          </w:tcPr>
          <w:p w14:paraId="7B8EBC1B" w14:textId="77777777" w:rsidR="0019262A" w:rsidRPr="00283A38" w:rsidRDefault="0019262A" w:rsidP="0019262A">
            <w:pPr>
              <w:jc w:val="center"/>
              <w:rPr>
                <w:rFonts w:cstheme="minorHAnsi"/>
                <w:szCs w:val="20"/>
              </w:rPr>
            </w:pPr>
          </w:p>
        </w:tc>
        <w:tc>
          <w:tcPr>
            <w:tcW w:w="1103" w:type="dxa"/>
          </w:tcPr>
          <w:p w14:paraId="2DD35D68" w14:textId="77777777" w:rsidR="0019262A" w:rsidRPr="00D65767" w:rsidRDefault="0019262A" w:rsidP="0019262A">
            <w:pPr>
              <w:jc w:val="center"/>
              <w:rPr>
                <w:rFonts w:cstheme="minorHAnsi"/>
                <w:szCs w:val="20"/>
              </w:rPr>
            </w:pPr>
          </w:p>
        </w:tc>
        <w:tc>
          <w:tcPr>
            <w:tcW w:w="1103" w:type="dxa"/>
          </w:tcPr>
          <w:p w14:paraId="20B33387" w14:textId="3C054318"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25FB2A5" w14:textId="77777777" w:rsidTr="0061524D">
        <w:tc>
          <w:tcPr>
            <w:tcW w:w="1255" w:type="dxa"/>
          </w:tcPr>
          <w:p w14:paraId="3305470F" w14:textId="4A512A2A" w:rsidR="0019262A" w:rsidRDefault="0019262A" w:rsidP="0019262A">
            <w:pPr>
              <w:jc w:val="center"/>
              <w:rPr>
                <w:szCs w:val="20"/>
              </w:rPr>
            </w:pPr>
            <w:r w:rsidRPr="007709BB">
              <w:t>3208_02</w:t>
            </w:r>
          </w:p>
        </w:tc>
        <w:tc>
          <w:tcPr>
            <w:tcW w:w="990" w:type="dxa"/>
          </w:tcPr>
          <w:p w14:paraId="6C83E0B0" w14:textId="77777777" w:rsidR="0019262A" w:rsidRPr="00283A38" w:rsidRDefault="0019262A" w:rsidP="0019262A">
            <w:pPr>
              <w:jc w:val="center"/>
              <w:rPr>
                <w:rFonts w:cstheme="minorHAnsi"/>
                <w:szCs w:val="20"/>
              </w:rPr>
            </w:pPr>
          </w:p>
        </w:tc>
        <w:tc>
          <w:tcPr>
            <w:tcW w:w="990" w:type="dxa"/>
          </w:tcPr>
          <w:p w14:paraId="1A4FC2C4" w14:textId="77777777" w:rsidR="0019262A" w:rsidRPr="00487927" w:rsidRDefault="0019262A" w:rsidP="0019262A">
            <w:pPr>
              <w:jc w:val="center"/>
              <w:rPr>
                <w:rFonts w:cstheme="minorHAnsi"/>
                <w:szCs w:val="20"/>
              </w:rPr>
            </w:pPr>
          </w:p>
        </w:tc>
        <w:tc>
          <w:tcPr>
            <w:tcW w:w="990" w:type="dxa"/>
          </w:tcPr>
          <w:p w14:paraId="00EF9261" w14:textId="77777777" w:rsidR="0019262A" w:rsidRPr="00487927" w:rsidRDefault="0019262A" w:rsidP="0019262A">
            <w:pPr>
              <w:jc w:val="center"/>
              <w:rPr>
                <w:rFonts w:cstheme="minorHAnsi"/>
                <w:szCs w:val="20"/>
              </w:rPr>
            </w:pPr>
          </w:p>
        </w:tc>
        <w:tc>
          <w:tcPr>
            <w:tcW w:w="990" w:type="dxa"/>
          </w:tcPr>
          <w:p w14:paraId="01CF370F" w14:textId="77777777" w:rsidR="0019262A" w:rsidRPr="00487927" w:rsidRDefault="0019262A" w:rsidP="0019262A">
            <w:pPr>
              <w:jc w:val="center"/>
              <w:rPr>
                <w:rFonts w:cstheme="minorHAnsi"/>
                <w:szCs w:val="20"/>
              </w:rPr>
            </w:pPr>
          </w:p>
        </w:tc>
        <w:tc>
          <w:tcPr>
            <w:tcW w:w="990" w:type="dxa"/>
          </w:tcPr>
          <w:p w14:paraId="057FE730" w14:textId="77777777" w:rsidR="0019262A" w:rsidRPr="00487927" w:rsidRDefault="0019262A" w:rsidP="0019262A">
            <w:pPr>
              <w:jc w:val="center"/>
              <w:rPr>
                <w:rFonts w:cstheme="minorHAnsi"/>
                <w:szCs w:val="20"/>
              </w:rPr>
            </w:pPr>
          </w:p>
        </w:tc>
        <w:tc>
          <w:tcPr>
            <w:tcW w:w="990" w:type="dxa"/>
          </w:tcPr>
          <w:p w14:paraId="16D4C5E9" w14:textId="77777777" w:rsidR="0019262A" w:rsidRPr="00487927" w:rsidRDefault="0019262A" w:rsidP="0019262A">
            <w:pPr>
              <w:jc w:val="center"/>
              <w:rPr>
                <w:rFonts w:cstheme="minorHAnsi"/>
                <w:szCs w:val="20"/>
              </w:rPr>
            </w:pPr>
          </w:p>
        </w:tc>
        <w:tc>
          <w:tcPr>
            <w:tcW w:w="1080" w:type="dxa"/>
          </w:tcPr>
          <w:p w14:paraId="7BB93FF3" w14:textId="77777777" w:rsidR="0019262A" w:rsidRPr="00283A38" w:rsidRDefault="0019262A" w:rsidP="0019262A">
            <w:pPr>
              <w:jc w:val="center"/>
              <w:rPr>
                <w:rFonts w:cstheme="minorHAnsi"/>
                <w:szCs w:val="20"/>
              </w:rPr>
            </w:pPr>
          </w:p>
        </w:tc>
        <w:tc>
          <w:tcPr>
            <w:tcW w:w="990" w:type="dxa"/>
          </w:tcPr>
          <w:p w14:paraId="0CD738E1" w14:textId="77777777" w:rsidR="0019262A" w:rsidRPr="00283A38" w:rsidRDefault="0019262A" w:rsidP="0019262A">
            <w:pPr>
              <w:jc w:val="center"/>
              <w:rPr>
                <w:rFonts w:cstheme="minorHAnsi"/>
                <w:szCs w:val="20"/>
              </w:rPr>
            </w:pPr>
          </w:p>
        </w:tc>
        <w:tc>
          <w:tcPr>
            <w:tcW w:w="990" w:type="dxa"/>
          </w:tcPr>
          <w:p w14:paraId="37ADBCEC" w14:textId="77777777" w:rsidR="0019262A" w:rsidRPr="00283A38" w:rsidRDefault="0019262A" w:rsidP="0019262A">
            <w:pPr>
              <w:jc w:val="center"/>
              <w:rPr>
                <w:rFonts w:cstheme="minorHAnsi"/>
                <w:szCs w:val="20"/>
              </w:rPr>
            </w:pPr>
          </w:p>
        </w:tc>
        <w:tc>
          <w:tcPr>
            <w:tcW w:w="1103" w:type="dxa"/>
          </w:tcPr>
          <w:p w14:paraId="1F357185" w14:textId="77777777" w:rsidR="0019262A" w:rsidRPr="00D65767" w:rsidRDefault="0019262A" w:rsidP="0019262A">
            <w:pPr>
              <w:jc w:val="center"/>
              <w:rPr>
                <w:rFonts w:cstheme="minorHAnsi"/>
                <w:szCs w:val="20"/>
              </w:rPr>
            </w:pPr>
          </w:p>
        </w:tc>
        <w:tc>
          <w:tcPr>
            <w:tcW w:w="1103" w:type="dxa"/>
          </w:tcPr>
          <w:p w14:paraId="6050AF3D" w14:textId="30EBB734" w:rsidR="0019262A" w:rsidRPr="00D65767" w:rsidRDefault="0019262A" w:rsidP="0019262A">
            <w:pPr>
              <w:jc w:val="center"/>
              <w:rPr>
                <w:rFonts w:cstheme="minorHAnsi"/>
                <w:szCs w:val="20"/>
              </w:rPr>
            </w:pPr>
            <w:r w:rsidRPr="00283A38">
              <w:rPr>
                <w:rFonts w:cstheme="minorHAnsi"/>
                <w:szCs w:val="20"/>
              </w:rPr>
              <w:t>•</w:t>
            </w:r>
          </w:p>
        </w:tc>
      </w:tr>
      <w:tr w:rsidR="0019262A" w:rsidRPr="00283A38" w14:paraId="48332843" w14:textId="77777777" w:rsidTr="0061524D">
        <w:tc>
          <w:tcPr>
            <w:tcW w:w="1255" w:type="dxa"/>
          </w:tcPr>
          <w:p w14:paraId="7EEDD031" w14:textId="26CB76AF" w:rsidR="0019262A" w:rsidRDefault="0019262A" w:rsidP="0019262A">
            <w:pPr>
              <w:jc w:val="center"/>
              <w:rPr>
                <w:szCs w:val="20"/>
              </w:rPr>
            </w:pPr>
            <w:r w:rsidRPr="007709BB">
              <w:t>3208_03</w:t>
            </w:r>
          </w:p>
        </w:tc>
        <w:tc>
          <w:tcPr>
            <w:tcW w:w="990" w:type="dxa"/>
          </w:tcPr>
          <w:p w14:paraId="0458F4AC" w14:textId="77777777" w:rsidR="0019262A" w:rsidRPr="00283A38" w:rsidRDefault="0019262A" w:rsidP="0019262A">
            <w:pPr>
              <w:jc w:val="center"/>
              <w:rPr>
                <w:rFonts w:cstheme="minorHAnsi"/>
                <w:szCs w:val="20"/>
              </w:rPr>
            </w:pPr>
          </w:p>
        </w:tc>
        <w:tc>
          <w:tcPr>
            <w:tcW w:w="990" w:type="dxa"/>
          </w:tcPr>
          <w:p w14:paraId="63AF15B7" w14:textId="77777777" w:rsidR="0019262A" w:rsidRPr="00487927" w:rsidRDefault="0019262A" w:rsidP="0019262A">
            <w:pPr>
              <w:jc w:val="center"/>
              <w:rPr>
                <w:rFonts w:cstheme="minorHAnsi"/>
                <w:szCs w:val="20"/>
              </w:rPr>
            </w:pPr>
          </w:p>
        </w:tc>
        <w:tc>
          <w:tcPr>
            <w:tcW w:w="990" w:type="dxa"/>
          </w:tcPr>
          <w:p w14:paraId="4EE10644" w14:textId="77777777" w:rsidR="0019262A" w:rsidRPr="00487927" w:rsidRDefault="0019262A" w:rsidP="0019262A">
            <w:pPr>
              <w:jc w:val="center"/>
              <w:rPr>
                <w:rFonts w:cstheme="minorHAnsi"/>
                <w:szCs w:val="20"/>
              </w:rPr>
            </w:pPr>
          </w:p>
        </w:tc>
        <w:tc>
          <w:tcPr>
            <w:tcW w:w="990" w:type="dxa"/>
          </w:tcPr>
          <w:p w14:paraId="29BA310D" w14:textId="77777777" w:rsidR="0019262A" w:rsidRPr="00487927" w:rsidRDefault="0019262A" w:rsidP="0019262A">
            <w:pPr>
              <w:jc w:val="center"/>
              <w:rPr>
                <w:rFonts w:cstheme="minorHAnsi"/>
                <w:szCs w:val="20"/>
              </w:rPr>
            </w:pPr>
          </w:p>
        </w:tc>
        <w:tc>
          <w:tcPr>
            <w:tcW w:w="990" w:type="dxa"/>
          </w:tcPr>
          <w:p w14:paraId="66F88B19" w14:textId="77777777" w:rsidR="0019262A" w:rsidRPr="00487927" w:rsidRDefault="0019262A" w:rsidP="0019262A">
            <w:pPr>
              <w:jc w:val="center"/>
              <w:rPr>
                <w:rFonts w:cstheme="minorHAnsi"/>
                <w:szCs w:val="20"/>
              </w:rPr>
            </w:pPr>
          </w:p>
        </w:tc>
        <w:tc>
          <w:tcPr>
            <w:tcW w:w="990" w:type="dxa"/>
          </w:tcPr>
          <w:p w14:paraId="67FD33F1" w14:textId="77777777" w:rsidR="0019262A" w:rsidRPr="00487927" w:rsidRDefault="0019262A" w:rsidP="0019262A">
            <w:pPr>
              <w:jc w:val="center"/>
              <w:rPr>
                <w:rFonts w:cstheme="minorHAnsi"/>
                <w:szCs w:val="20"/>
              </w:rPr>
            </w:pPr>
          </w:p>
        </w:tc>
        <w:tc>
          <w:tcPr>
            <w:tcW w:w="1080" w:type="dxa"/>
          </w:tcPr>
          <w:p w14:paraId="77BE9A09" w14:textId="77777777" w:rsidR="0019262A" w:rsidRPr="00283A38" w:rsidRDefault="0019262A" w:rsidP="0019262A">
            <w:pPr>
              <w:jc w:val="center"/>
              <w:rPr>
                <w:rFonts w:cstheme="minorHAnsi"/>
                <w:szCs w:val="20"/>
              </w:rPr>
            </w:pPr>
          </w:p>
        </w:tc>
        <w:tc>
          <w:tcPr>
            <w:tcW w:w="990" w:type="dxa"/>
          </w:tcPr>
          <w:p w14:paraId="66284447" w14:textId="77777777" w:rsidR="0019262A" w:rsidRPr="00283A38" w:rsidRDefault="0019262A" w:rsidP="0019262A">
            <w:pPr>
              <w:jc w:val="center"/>
              <w:rPr>
                <w:rFonts w:cstheme="minorHAnsi"/>
                <w:szCs w:val="20"/>
              </w:rPr>
            </w:pPr>
          </w:p>
        </w:tc>
        <w:tc>
          <w:tcPr>
            <w:tcW w:w="990" w:type="dxa"/>
          </w:tcPr>
          <w:p w14:paraId="31D03F1F" w14:textId="77777777" w:rsidR="0019262A" w:rsidRPr="00283A38" w:rsidRDefault="0019262A" w:rsidP="0019262A">
            <w:pPr>
              <w:jc w:val="center"/>
              <w:rPr>
                <w:rFonts w:cstheme="minorHAnsi"/>
                <w:szCs w:val="20"/>
              </w:rPr>
            </w:pPr>
          </w:p>
        </w:tc>
        <w:tc>
          <w:tcPr>
            <w:tcW w:w="1103" w:type="dxa"/>
          </w:tcPr>
          <w:p w14:paraId="1D124E3F" w14:textId="77777777" w:rsidR="0019262A" w:rsidRPr="00D65767" w:rsidRDefault="0019262A" w:rsidP="0019262A">
            <w:pPr>
              <w:jc w:val="center"/>
              <w:rPr>
                <w:rFonts w:cstheme="minorHAnsi"/>
                <w:szCs w:val="20"/>
              </w:rPr>
            </w:pPr>
          </w:p>
        </w:tc>
        <w:tc>
          <w:tcPr>
            <w:tcW w:w="1103" w:type="dxa"/>
          </w:tcPr>
          <w:p w14:paraId="62509363" w14:textId="5DE0044E"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9306535" w14:textId="77777777" w:rsidTr="0061524D">
        <w:tc>
          <w:tcPr>
            <w:tcW w:w="1255" w:type="dxa"/>
          </w:tcPr>
          <w:p w14:paraId="4E85F526" w14:textId="6694E0DA" w:rsidR="0019262A" w:rsidRDefault="0019262A" w:rsidP="0019262A">
            <w:pPr>
              <w:jc w:val="center"/>
              <w:rPr>
                <w:szCs w:val="20"/>
              </w:rPr>
            </w:pPr>
            <w:r w:rsidRPr="007709BB">
              <w:t>3208_04</w:t>
            </w:r>
          </w:p>
        </w:tc>
        <w:tc>
          <w:tcPr>
            <w:tcW w:w="990" w:type="dxa"/>
          </w:tcPr>
          <w:p w14:paraId="041A9783" w14:textId="77777777" w:rsidR="0019262A" w:rsidRPr="00283A38" w:rsidRDefault="0019262A" w:rsidP="0019262A">
            <w:pPr>
              <w:jc w:val="center"/>
              <w:rPr>
                <w:rFonts w:cstheme="minorHAnsi"/>
                <w:szCs w:val="20"/>
              </w:rPr>
            </w:pPr>
          </w:p>
        </w:tc>
        <w:tc>
          <w:tcPr>
            <w:tcW w:w="990" w:type="dxa"/>
          </w:tcPr>
          <w:p w14:paraId="0B3334DD" w14:textId="77777777" w:rsidR="0019262A" w:rsidRPr="00487927" w:rsidRDefault="0019262A" w:rsidP="0019262A">
            <w:pPr>
              <w:jc w:val="center"/>
              <w:rPr>
                <w:rFonts w:cstheme="minorHAnsi"/>
                <w:szCs w:val="20"/>
              </w:rPr>
            </w:pPr>
          </w:p>
        </w:tc>
        <w:tc>
          <w:tcPr>
            <w:tcW w:w="990" w:type="dxa"/>
          </w:tcPr>
          <w:p w14:paraId="467FC592" w14:textId="77777777" w:rsidR="0019262A" w:rsidRPr="00487927" w:rsidRDefault="0019262A" w:rsidP="0019262A">
            <w:pPr>
              <w:jc w:val="center"/>
              <w:rPr>
                <w:rFonts w:cstheme="minorHAnsi"/>
                <w:szCs w:val="20"/>
              </w:rPr>
            </w:pPr>
          </w:p>
        </w:tc>
        <w:tc>
          <w:tcPr>
            <w:tcW w:w="990" w:type="dxa"/>
          </w:tcPr>
          <w:p w14:paraId="2ECB503A" w14:textId="77777777" w:rsidR="0019262A" w:rsidRPr="00487927" w:rsidRDefault="0019262A" w:rsidP="0019262A">
            <w:pPr>
              <w:jc w:val="center"/>
              <w:rPr>
                <w:rFonts w:cstheme="minorHAnsi"/>
                <w:szCs w:val="20"/>
              </w:rPr>
            </w:pPr>
          </w:p>
        </w:tc>
        <w:tc>
          <w:tcPr>
            <w:tcW w:w="990" w:type="dxa"/>
          </w:tcPr>
          <w:p w14:paraId="48D180E9" w14:textId="77777777" w:rsidR="0019262A" w:rsidRPr="00487927" w:rsidRDefault="0019262A" w:rsidP="0019262A">
            <w:pPr>
              <w:jc w:val="center"/>
              <w:rPr>
                <w:rFonts w:cstheme="minorHAnsi"/>
                <w:szCs w:val="20"/>
              </w:rPr>
            </w:pPr>
          </w:p>
        </w:tc>
        <w:tc>
          <w:tcPr>
            <w:tcW w:w="990" w:type="dxa"/>
          </w:tcPr>
          <w:p w14:paraId="284B3B32" w14:textId="77777777" w:rsidR="0019262A" w:rsidRPr="00487927" w:rsidRDefault="0019262A" w:rsidP="0019262A">
            <w:pPr>
              <w:jc w:val="center"/>
              <w:rPr>
                <w:rFonts w:cstheme="minorHAnsi"/>
                <w:szCs w:val="20"/>
              </w:rPr>
            </w:pPr>
          </w:p>
        </w:tc>
        <w:tc>
          <w:tcPr>
            <w:tcW w:w="1080" w:type="dxa"/>
          </w:tcPr>
          <w:p w14:paraId="692AAAC1" w14:textId="77777777" w:rsidR="0019262A" w:rsidRPr="00283A38" w:rsidRDefault="0019262A" w:rsidP="0019262A">
            <w:pPr>
              <w:jc w:val="center"/>
              <w:rPr>
                <w:rFonts w:cstheme="minorHAnsi"/>
                <w:szCs w:val="20"/>
              </w:rPr>
            </w:pPr>
          </w:p>
        </w:tc>
        <w:tc>
          <w:tcPr>
            <w:tcW w:w="990" w:type="dxa"/>
          </w:tcPr>
          <w:p w14:paraId="24E593CB" w14:textId="77777777" w:rsidR="0019262A" w:rsidRPr="00283A38" w:rsidRDefault="0019262A" w:rsidP="0019262A">
            <w:pPr>
              <w:jc w:val="center"/>
              <w:rPr>
                <w:rFonts w:cstheme="minorHAnsi"/>
                <w:szCs w:val="20"/>
              </w:rPr>
            </w:pPr>
          </w:p>
        </w:tc>
        <w:tc>
          <w:tcPr>
            <w:tcW w:w="990" w:type="dxa"/>
          </w:tcPr>
          <w:p w14:paraId="166398E2" w14:textId="77777777" w:rsidR="0019262A" w:rsidRPr="00283A38" w:rsidRDefault="0019262A" w:rsidP="0019262A">
            <w:pPr>
              <w:jc w:val="center"/>
              <w:rPr>
                <w:rFonts w:cstheme="minorHAnsi"/>
                <w:szCs w:val="20"/>
              </w:rPr>
            </w:pPr>
          </w:p>
        </w:tc>
        <w:tc>
          <w:tcPr>
            <w:tcW w:w="1103" w:type="dxa"/>
          </w:tcPr>
          <w:p w14:paraId="05ECCA2E" w14:textId="77777777" w:rsidR="0019262A" w:rsidRPr="00D65767" w:rsidRDefault="0019262A" w:rsidP="0019262A">
            <w:pPr>
              <w:jc w:val="center"/>
              <w:rPr>
                <w:rFonts w:cstheme="minorHAnsi"/>
                <w:szCs w:val="20"/>
              </w:rPr>
            </w:pPr>
          </w:p>
        </w:tc>
        <w:tc>
          <w:tcPr>
            <w:tcW w:w="1103" w:type="dxa"/>
          </w:tcPr>
          <w:p w14:paraId="68150367" w14:textId="761209F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19E3421" w14:textId="77777777" w:rsidTr="0061524D">
        <w:tc>
          <w:tcPr>
            <w:tcW w:w="1255" w:type="dxa"/>
          </w:tcPr>
          <w:p w14:paraId="08E57379" w14:textId="7882FDC2" w:rsidR="0019262A" w:rsidRDefault="0019262A" w:rsidP="0019262A">
            <w:pPr>
              <w:jc w:val="center"/>
              <w:rPr>
                <w:szCs w:val="20"/>
              </w:rPr>
            </w:pPr>
            <w:r w:rsidRPr="007709BB">
              <w:t>3208_05</w:t>
            </w:r>
          </w:p>
        </w:tc>
        <w:tc>
          <w:tcPr>
            <w:tcW w:w="990" w:type="dxa"/>
          </w:tcPr>
          <w:p w14:paraId="658B9F94" w14:textId="77777777" w:rsidR="0019262A" w:rsidRPr="00283A38" w:rsidRDefault="0019262A" w:rsidP="0019262A">
            <w:pPr>
              <w:jc w:val="center"/>
              <w:rPr>
                <w:rFonts w:cstheme="minorHAnsi"/>
                <w:szCs w:val="20"/>
              </w:rPr>
            </w:pPr>
          </w:p>
        </w:tc>
        <w:tc>
          <w:tcPr>
            <w:tcW w:w="990" w:type="dxa"/>
          </w:tcPr>
          <w:p w14:paraId="3875DA91" w14:textId="77777777" w:rsidR="0019262A" w:rsidRPr="00487927" w:rsidRDefault="0019262A" w:rsidP="0019262A">
            <w:pPr>
              <w:jc w:val="center"/>
              <w:rPr>
                <w:rFonts w:cstheme="minorHAnsi"/>
                <w:szCs w:val="20"/>
              </w:rPr>
            </w:pPr>
          </w:p>
        </w:tc>
        <w:tc>
          <w:tcPr>
            <w:tcW w:w="990" w:type="dxa"/>
          </w:tcPr>
          <w:p w14:paraId="1C4EB270" w14:textId="77777777" w:rsidR="0019262A" w:rsidRPr="00487927" w:rsidRDefault="0019262A" w:rsidP="0019262A">
            <w:pPr>
              <w:jc w:val="center"/>
              <w:rPr>
                <w:rFonts w:cstheme="minorHAnsi"/>
                <w:szCs w:val="20"/>
              </w:rPr>
            </w:pPr>
          </w:p>
        </w:tc>
        <w:tc>
          <w:tcPr>
            <w:tcW w:w="990" w:type="dxa"/>
          </w:tcPr>
          <w:p w14:paraId="12202A4A" w14:textId="77777777" w:rsidR="0019262A" w:rsidRPr="00487927" w:rsidRDefault="0019262A" w:rsidP="0019262A">
            <w:pPr>
              <w:jc w:val="center"/>
              <w:rPr>
                <w:rFonts w:cstheme="minorHAnsi"/>
                <w:szCs w:val="20"/>
              </w:rPr>
            </w:pPr>
          </w:p>
        </w:tc>
        <w:tc>
          <w:tcPr>
            <w:tcW w:w="990" w:type="dxa"/>
          </w:tcPr>
          <w:p w14:paraId="770303D0" w14:textId="77777777" w:rsidR="0019262A" w:rsidRPr="00487927" w:rsidRDefault="0019262A" w:rsidP="0019262A">
            <w:pPr>
              <w:jc w:val="center"/>
              <w:rPr>
                <w:rFonts w:cstheme="minorHAnsi"/>
                <w:szCs w:val="20"/>
              </w:rPr>
            </w:pPr>
          </w:p>
        </w:tc>
        <w:tc>
          <w:tcPr>
            <w:tcW w:w="990" w:type="dxa"/>
          </w:tcPr>
          <w:p w14:paraId="49B645D6" w14:textId="77777777" w:rsidR="0019262A" w:rsidRPr="00487927" w:rsidRDefault="0019262A" w:rsidP="0019262A">
            <w:pPr>
              <w:jc w:val="center"/>
              <w:rPr>
                <w:rFonts w:cstheme="minorHAnsi"/>
                <w:szCs w:val="20"/>
              </w:rPr>
            </w:pPr>
          </w:p>
        </w:tc>
        <w:tc>
          <w:tcPr>
            <w:tcW w:w="1080" w:type="dxa"/>
          </w:tcPr>
          <w:p w14:paraId="70A20592" w14:textId="77777777" w:rsidR="0019262A" w:rsidRPr="00283A38" w:rsidRDefault="0019262A" w:rsidP="0019262A">
            <w:pPr>
              <w:jc w:val="center"/>
              <w:rPr>
                <w:rFonts w:cstheme="minorHAnsi"/>
                <w:szCs w:val="20"/>
              </w:rPr>
            </w:pPr>
          </w:p>
        </w:tc>
        <w:tc>
          <w:tcPr>
            <w:tcW w:w="990" w:type="dxa"/>
          </w:tcPr>
          <w:p w14:paraId="12BCA249" w14:textId="77777777" w:rsidR="0019262A" w:rsidRPr="00283A38" w:rsidRDefault="0019262A" w:rsidP="0019262A">
            <w:pPr>
              <w:jc w:val="center"/>
              <w:rPr>
                <w:rFonts w:cstheme="minorHAnsi"/>
                <w:szCs w:val="20"/>
              </w:rPr>
            </w:pPr>
          </w:p>
        </w:tc>
        <w:tc>
          <w:tcPr>
            <w:tcW w:w="990" w:type="dxa"/>
          </w:tcPr>
          <w:p w14:paraId="69AA81E4" w14:textId="77777777" w:rsidR="0019262A" w:rsidRPr="00283A38" w:rsidRDefault="0019262A" w:rsidP="0019262A">
            <w:pPr>
              <w:jc w:val="center"/>
              <w:rPr>
                <w:rFonts w:cstheme="minorHAnsi"/>
                <w:szCs w:val="20"/>
              </w:rPr>
            </w:pPr>
          </w:p>
        </w:tc>
        <w:tc>
          <w:tcPr>
            <w:tcW w:w="1103" w:type="dxa"/>
          </w:tcPr>
          <w:p w14:paraId="4D45EA95" w14:textId="77777777" w:rsidR="0019262A" w:rsidRPr="00D65767" w:rsidRDefault="0019262A" w:rsidP="0019262A">
            <w:pPr>
              <w:jc w:val="center"/>
              <w:rPr>
                <w:rFonts w:cstheme="minorHAnsi"/>
                <w:szCs w:val="20"/>
              </w:rPr>
            </w:pPr>
          </w:p>
        </w:tc>
        <w:tc>
          <w:tcPr>
            <w:tcW w:w="1103" w:type="dxa"/>
          </w:tcPr>
          <w:p w14:paraId="0E453F68" w14:textId="2D1421B8"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A472FC0" w14:textId="77777777" w:rsidTr="0061524D">
        <w:tc>
          <w:tcPr>
            <w:tcW w:w="1255" w:type="dxa"/>
          </w:tcPr>
          <w:p w14:paraId="1CE178E2" w14:textId="544DF143" w:rsidR="0019262A" w:rsidRDefault="0019262A" w:rsidP="0019262A">
            <w:pPr>
              <w:jc w:val="center"/>
              <w:rPr>
                <w:szCs w:val="20"/>
              </w:rPr>
            </w:pPr>
            <w:r w:rsidRPr="007709BB">
              <w:t>3208_06</w:t>
            </w:r>
          </w:p>
        </w:tc>
        <w:tc>
          <w:tcPr>
            <w:tcW w:w="990" w:type="dxa"/>
          </w:tcPr>
          <w:p w14:paraId="10E73F4F" w14:textId="77777777" w:rsidR="0019262A" w:rsidRPr="00283A38" w:rsidRDefault="0019262A" w:rsidP="0019262A">
            <w:pPr>
              <w:jc w:val="center"/>
              <w:rPr>
                <w:rFonts w:cstheme="minorHAnsi"/>
                <w:szCs w:val="20"/>
              </w:rPr>
            </w:pPr>
          </w:p>
        </w:tc>
        <w:tc>
          <w:tcPr>
            <w:tcW w:w="990" w:type="dxa"/>
          </w:tcPr>
          <w:p w14:paraId="12747EF0" w14:textId="77777777" w:rsidR="0019262A" w:rsidRPr="00487927" w:rsidRDefault="0019262A" w:rsidP="0019262A">
            <w:pPr>
              <w:jc w:val="center"/>
              <w:rPr>
                <w:rFonts w:cstheme="minorHAnsi"/>
                <w:szCs w:val="20"/>
              </w:rPr>
            </w:pPr>
          </w:p>
        </w:tc>
        <w:tc>
          <w:tcPr>
            <w:tcW w:w="990" w:type="dxa"/>
          </w:tcPr>
          <w:p w14:paraId="1A366A5F" w14:textId="77777777" w:rsidR="0019262A" w:rsidRPr="00487927" w:rsidRDefault="0019262A" w:rsidP="0019262A">
            <w:pPr>
              <w:jc w:val="center"/>
              <w:rPr>
                <w:rFonts w:cstheme="minorHAnsi"/>
                <w:szCs w:val="20"/>
              </w:rPr>
            </w:pPr>
          </w:p>
        </w:tc>
        <w:tc>
          <w:tcPr>
            <w:tcW w:w="990" w:type="dxa"/>
          </w:tcPr>
          <w:p w14:paraId="349B864B" w14:textId="77777777" w:rsidR="0019262A" w:rsidRPr="00487927" w:rsidRDefault="0019262A" w:rsidP="0019262A">
            <w:pPr>
              <w:jc w:val="center"/>
              <w:rPr>
                <w:rFonts w:cstheme="minorHAnsi"/>
                <w:szCs w:val="20"/>
              </w:rPr>
            </w:pPr>
          </w:p>
        </w:tc>
        <w:tc>
          <w:tcPr>
            <w:tcW w:w="990" w:type="dxa"/>
          </w:tcPr>
          <w:p w14:paraId="4D7BC589" w14:textId="77777777" w:rsidR="0019262A" w:rsidRPr="00487927" w:rsidRDefault="0019262A" w:rsidP="0019262A">
            <w:pPr>
              <w:jc w:val="center"/>
              <w:rPr>
                <w:rFonts w:cstheme="minorHAnsi"/>
                <w:szCs w:val="20"/>
              </w:rPr>
            </w:pPr>
          </w:p>
        </w:tc>
        <w:tc>
          <w:tcPr>
            <w:tcW w:w="990" w:type="dxa"/>
          </w:tcPr>
          <w:p w14:paraId="2055EDE4" w14:textId="77777777" w:rsidR="0019262A" w:rsidRPr="00487927" w:rsidRDefault="0019262A" w:rsidP="0019262A">
            <w:pPr>
              <w:jc w:val="center"/>
              <w:rPr>
                <w:rFonts w:cstheme="minorHAnsi"/>
                <w:szCs w:val="20"/>
              </w:rPr>
            </w:pPr>
          </w:p>
        </w:tc>
        <w:tc>
          <w:tcPr>
            <w:tcW w:w="1080" w:type="dxa"/>
          </w:tcPr>
          <w:p w14:paraId="1B94047E" w14:textId="77777777" w:rsidR="0019262A" w:rsidRPr="00283A38" w:rsidRDefault="0019262A" w:rsidP="0019262A">
            <w:pPr>
              <w:jc w:val="center"/>
              <w:rPr>
                <w:rFonts w:cstheme="minorHAnsi"/>
                <w:szCs w:val="20"/>
              </w:rPr>
            </w:pPr>
          </w:p>
        </w:tc>
        <w:tc>
          <w:tcPr>
            <w:tcW w:w="990" w:type="dxa"/>
          </w:tcPr>
          <w:p w14:paraId="187D2640" w14:textId="77777777" w:rsidR="0019262A" w:rsidRPr="00283A38" w:rsidRDefault="0019262A" w:rsidP="0019262A">
            <w:pPr>
              <w:jc w:val="center"/>
              <w:rPr>
                <w:rFonts w:cstheme="minorHAnsi"/>
                <w:szCs w:val="20"/>
              </w:rPr>
            </w:pPr>
          </w:p>
        </w:tc>
        <w:tc>
          <w:tcPr>
            <w:tcW w:w="990" w:type="dxa"/>
          </w:tcPr>
          <w:p w14:paraId="14311BE0" w14:textId="77777777" w:rsidR="0019262A" w:rsidRPr="00283A38" w:rsidRDefault="0019262A" w:rsidP="0019262A">
            <w:pPr>
              <w:jc w:val="center"/>
              <w:rPr>
                <w:rFonts w:cstheme="minorHAnsi"/>
                <w:szCs w:val="20"/>
              </w:rPr>
            </w:pPr>
          </w:p>
        </w:tc>
        <w:tc>
          <w:tcPr>
            <w:tcW w:w="1103" w:type="dxa"/>
          </w:tcPr>
          <w:p w14:paraId="3B0723D0" w14:textId="77777777" w:rsidR="0019262A" w:rsidRPr="00D65767" w:rsidRDefault="0019262A" w:rsidP="0019262A">
            <w:pPr>
              <w:jc w:val="center"/>
              <w:rPr>
                <w:rFonts w:cstheme="minorHAnsi"/>
                <w:szCs w:val="20"/>
              </w:rPr>
            </w:pPr>
          </w:p>
        </w:tc>
        <w:tc>
          <w:tcPr>
            <w:tcW w:w="1103" w:type="dxa"/>
          </w:tcPr>
          <w:p w14:paraId="1BF5A853" w14:textId="785E481D"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0E85F1A" w14:textId="77777777" w:rsidTr="0061524D">
        <w:tc>
          <w:tcPr>
            <w:tcW w:w="1255" w:type="dxa"/>
          </w:tcPr>
          <w:p w14:paraId="0AEBC1BC" w14:textId="4D2D85DC" w:rsidR="0019262A" w:rsidRDefault="0019262A" w:rsidP="0019262A">
            <w:pPr>
              <w:jc w:val="center"/>
              <w:rPr>
                <w:szCs w:val="20"/>
              </w:rPr>
            </w:pPr>
            <w:r w:rsidRPr="007709BB">
              <w:t>3208_07</w:t>
            </w:r>
          </w:p>
        </w:tc>
        <w:tc>
          <w:tcPr>
            <w:tcW w:w="990" w:type="dxa"/>
          </w:tcPr>
          <w:p w14:paraId="1173F5F5" w14:textId="77777777" w:rsidR="0019262A" w:rsidRPr="00283A38" w:rsidRDefault="0019262A" w:rsidP="0019262A">
            <w:pPr>
              <w:jc w:val="center"/>
              <w:rPr>
                <w:rFonts w:cstheme="minorHAnsi"/>
                <w:szCs w:val="20"/>
              </w:rPr>
            </w:pPr>
          </w:p>
        </w:tc>
        <w:tc>
          <w:tcPr>
            <w:tcW w:w="990" w:type="dxa"/>
          </w:tcPr>
          <w:p w14:paraId="28AF755F" w14:textId="77777777" w:rsidR="0019262A" w:rsidRPr="00487927" w:rsidRDefault="0019262A" w:rsidP="0019262A">
            <w:pPr>
              <w:jc w:val="center"/>
              <w:rPr>
                <w:rFonts w:cstheme="minorHAnsi"/>
                <w:szCs w:val="20"/>
              </w:rPr>
            </w:pPr>
          </w:p>
        </w:tc>
        <w:tc>
          <w:tcPr>
            <w:tcW w:w="990" w:type="dxa"/>
          </w:tcPr>
          <w:p w14:paraId="6E368E48" w14:textId="77777777" w:rsidR="0019262A" w:rsidRPr="00487927" w:rsidRDefault="0019262A" w:rsidP="0019262A">
            <w:pPr>
              <w:jc w:val="center"/>
              <w:rPr>
                <w:rFonts w:cstheme="minorHAnsi"/>
                <w:szCs w:val="20"/>
              </w:rPr>
            </w:pPr>
          </w:p>
        </w:tc>
        <w:tc>
          <w:tcPr>
            <w:tcW w:w="990" w:type="dxa"/>
          </w:tcPr>
          <w:p w14:paraId="3DFD5904" w14:textId="77777777" w:rsidR="0019262A" w:rsidRPr="00487927" w:rsidRDefault="0019262A" w:rsidP="0019262A">
            <w:pPr>
              <w:jc w:val="center"/>
              <w:rPr>
                <w:rFonts w:cstheme="minorHAnsi"/>
                <w:szCs w:val="20"/>
              </w:rPr>
            </w:pPr>
          </w:p>
        </w:tc>
        <w:tc>
          <w:tcPr>
            <w:tcW w:w="990" w:type="dxa"/>
          </w:tcPr>
          <w:p w14:paraId="3B4CC7D8" w14:textId="77777777" w:rsidR="0019262A" w:rsidRPr="00487927" w:rsidRDefault="0019262A" w:rsidP="0019262A">
            <w:pPr>
              <w:jc w:val="center"/>
              <w:rPr>
                <w:rFonts w:cstheme="minorHAnsi"/>
                <w:szCs w:val="20"/>
              </w:rPr>
            </w:pPr>
          </w:p>
        </w:tc>
        <w:tc>
          <w:tcPr>
            <w:tcW w:w="990" w:type="dxa"/>
          </w:tcPr>
          <w:p w14:paraId="0B9B77B3" w14:textId="77777777" w:rsidR="0019262A" w:rsidRPr="00487927" w:rsidRDefault="0019262A" w:rsidP="0019262A">
            <w:pPr>
              <w:jc w:val="center"/>
              <w:rPr>
                <w:rFonts w:cstheme="minorHAnsi"/>
                <w:szCs w:val="20"/>
              </w:rPr>
            </w:pPr>
          </w:p>
        </w:tc>
        <w:tc>
          <w:tcPr>
            <w:tcW w:w="1080" w:type="dxa"/>
          </w:tcPr>
          <w:p w14:paraId="664BB36A" w14:textId="77777777" w:rsidR="0019262A" w:rsidRPr="00283A38" w:rsidRDefault="0019262A" w:rsidP="0019262A">
            <w:pPr>
              <w:jc w:val="center"/>
              <w:rPr>
                <w:rFonts w:cstheme="minorHAnsi"/>
                <w:szCs w:val="20"/>
              </w:rPr>
            </w:pPr>
          </w:p>
        </w:tc>
        <w:tc>
          <w:tcPr>
            <w:tcW w:w="990" w:type="dxa"/>
          </w:tcPr>
          <w:p w14:paraId="012EDBDA" w14:textId="77777777" w:rsidR="0019262A" w:rsidRPr="00283A38" w:rsidRDefault="0019262A" w:rsidP="0019262A">
            <w:pPr>
              <w:jc w:val="center"/>
              <w:rPr>
                <w:rFonts w:cstheme="minorHAnsi"/>
                <w:szCs w:val="20"/>
              </w:rPr>
            </w:pPr>
          </w:p>
        </w:tc>
        <w:tc>
          <w:tcPr>
            <w:tcW w:w="990" w:type="dxa"/>
          </w:tcPr>
          <w:p w14:paraId="7DB4F4B6" w14:textId="77777777" w:rsidR="0019262A" w:rsidRPr="00283A38" w:rsidRDefault="0019262A" w:rsidP="0019262A">
            <w:pPr>
              <w:jc w:val="center"/>
              <w:rPr>
                <w:rFonts w:cstheme="minorHAnsi"/>
                <w:szCs w:val="20"/>
              </w:rPr>
            </w:pPr>
          </w:p>
        </w:tc>
        <w:tc>
          <w:tcPr>
            <w:tcW w:w="1103" w:type="dxa"/>
          </w:tcPr>
          <w:p w14:paraId="221CE501" w14:textId="77777777" w:rsidR="0019262A" w:rsidRPr="00D65767" w:rsidRDefault="0019262A" w:rsidP="0019262A">
            <w:pPr>
              <w:jc w:val="center"/>
              <w:rPr>
                <w:rFonts w:cstheme="minorHAnsi"/>
                <w:szCs w:val="20"/>
              </w:rPr>
            </w:pPr>
          </w:p>
        </w:tc>
        <w:tc>
          <w:tcPr>
            <w:tcW w:w="1103" w:type="dxa"/>
          </w:tcPr>
          <w:p w14:paraId="498A122F" w14:textId="54016A2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474C5362" w14:textId="77777777" w:rsidTr="0061524D">
        <w:tc>
          <w:tcPr>
            <w:tcW w:w="1255" w:type="dxa"/>
          </w:tcPr>
          <w:p w14:paraId="4CB87AD4" w14:textId="66751FB0" w:rsidR="0019262A" w:rsidRDefault="0019262A" w:rsidP="0019262A">
            <w:pPr>
              <w:jc w:val="center"/>
              <w:rPr>
                <w:szCs w:val="20"/>
              </w:rPr>
            </w:pPr>
            <w:r w:rsidRPr="007709BB">
              <w:t>3208_08</w:t>
            </w:r>
          </w:p>
        </w:tc>
        <w:tc>
          <w:tcPr>
            <w:tcW w:w="990" w:type="dxa"/>
          </w:tcPr>
          <w:p w14:paraId="5C4CE5B0" w14:textId="77777777" w:rsidR="0019262A" w:rsidRPr="00283A38" w:rsidRDefault="0019262A" w:rsidP="0019262A">
            <w:pPr>
              <w:jc w:val="center"/>
              <w:rPr>
                <w:rFonts w:cstheme="minorHAnsi"/>
                <w:szCs w:val="20"/>
              </w:rPr>
            </w:pPr>
          </w:p>
        </w:tc>
        <w:tc>
          <w:tcPr>
            <w:tcW w:w="990" w:type="dxa"/>
          </w:tcPr>
          <w:p w14:paraId="0D148681" w14:textId="77777777" w:rsidR="0019262A" w:rsidRPr="00487927" w:rsidRDefault="0019262A" w:rsidP="0019262A">
            <w:pPr>
              <w:jc w:val="center"/>
              <w:rPr>
                <w:rFonts w:cstheme="minorHAnsi"/>
                <w:szCs w:val="20"/>
              </w:rPr>
            </w:pPr>
          </w:p>
        </w:tc>
        <w:tc>
          <w:tcPr>
            <w:tcW w:w="990" w:type="dxa"/>
          </w:tcPr>
          <w:p w14:paraId="6778B61D" w14:textId="77777777" w:rsidR="0019262A" w:rsidRPr="00487927" w:rsidRDefault="0019262A" w:rsidP="0019262A">
            <w:pPr>
              <w:jc w:val="center"/>
              <w:rPr>
                <w:rFonts w:cstheme="minorHAnsi"/>
                <w:szCs w:val="20"/>
              </w:rPr>
            </w:pPr>
          </w:p>
        </w:tc>
        <w:tc>
          <w:tcPr>
            <w:tcW w:w="990" w:type="dxa"/>
          </w:tcPr>
          <w:p w14:paraId="1CEF59AB" w14:textId="77777777" w:rsidR="0019262A" w:rsidRPr="00487927" w:rsidRDefault="0019262A" w:rsidP="0019262A">
            <w:pPr>
              <w:jc w:val="center"/>
              <w:rPr>
                <w:rFonts w:cstheme="minorHAnsi"/>
                <w:szCs w:val="20"/>
              </w:rPr>
            </w:pPr>
          </w:p>
        </w:tc>
        <w:tc>
          <w:tcPr>
            <w:tcW w:w="990" w:type="dxa"/>
          </w:tcPr>
          <w:p w14:paraId="254FB483" w14:textId="77777777" w:rsidR="0019262A" w:rsidRPr="00487927" w:rsidRDefault="0019262A" w:rsidP="0019262A">
            <w:pPr>
              <w:jc w:val="center"/>
              <w:rPr>
                <w:rFonts w:cstheme="minorHAnsi"/>
                <w:szCs w:val="20"/>
              </w:rPr>
            </w:pPr>
          </w:p>
        </w:tc>
        <w:tc>
          <w:tcPr>
            <w:tcW w:w="990" w:type="dxa"/>
          </w:tcPr>
          <w:p w14:paraId="7DCCD2B0" w14:textId="77777777" w:rsidR="0019262A" w:rsidRPr="00487927" w:rsidRDefault="0019262A" w:rsidP="0019262A">
            <w:pPr>
              <w:jc w:val="center"/>
              <w:rPr>
                <w:rFonts w:cstheme="minorHAnsi"/>
                <w:szCs w:val="20"/>
              </w:rPr>
            </w:pPr>
          </w:p>
        </w:tc>
        <w:tc>
          <w:tcPr>
            <w:tcW w:w="1080" w:type="dxa"/>
          </w:tcPr>
          <w:p w14:paraId="35BBA69E" w14:textId="77777777" w:rsidR="0019262A" w:rsidRPr="00283A38" w:rsidRDefault="0019262A" w:rsidP="0019262A">
            <w:pPr>
              <w:jc w:val="center"/>
              <w:rPr>
                <w:rFonts w:cstheme="minorHAnsi"/>
                <w:szCs w:val="20"/>
              </w:rPr>
            </w:pPr>
          </w:p>
        </w:tc>
        <w:tc>
          <w:tcPr>
            <w:tcW w:w="990" w:type="dxa"/>
          </w:tcPr>
          <w:p w14:paraId="7AF3DED3" w14:textId="77777777" w:rsidR="0019262A" w:rsidRPr="00283A38" w:rsidRDefault="0019262A" w:rsidP="0019262A">
            <w:pPr>
              <w:jc w:val="center"/>
              <w:rPr>
                <w:rFonts w:cstheme="minorHAnsi"/>
                <w:szCs w:val="20"/>
              </w:rPr>
            </w:pPr>
          </w:p>
        </w:tc>
        <w:tc>
          <w:tcPr>
            <w:tcW w:w="990" w:type="dxa"/>
          </w:tcPr>
          <w:p w14:paraId="78B84646" w14:textId="77777777" w:rsidR="0019262A" w:rsidRPr="00283A38" w:rsidRDefault="0019262A" w:rsidP="0019262A">
            <w:pPr>
              <w:jc w:val="center"/>
              <w:rPr>
                <w:rFonts w:cstheme="minorHAnsi"/>
                <w:szCs w:val="20"/>
              </w:rPr>
            </w:pPr>
          </w:p>
        </w:tc>
        <w:tc>
          <w:tcPr>
            <w:tcW w:w="1103" w:type="dxa"/>
          </w:tcPr>
          <w:p w14:paraId="506CF4EC" w14:textId="77777777" w:rsidR="0019262A" w:rsidRPr="00D65767" w:rsidRDefault="0019262A" w:rsidP="0019262A">
            <w:pPr>
              <w:jc w:val="center"/>
              <w:rPr>
                <w:rFonts w:cstheme="minorHAnsi"/>
                <w:szCs w:val="20"/>
              </w:rPr>
            </w:pPr>
          </w:p>
        </w:tc>
        <w:tc>
          <w:tcPr>
            <w:tcW w:w="1103" w:type="dxa"/>
          </w:tcPr>
          <w:p w14:paraId="7EFCE78F" w14:textId="55536B68"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72F6B70" w14:textId="77777777" w:rsidTr="0061524D">
        <w:tc>
          <w:tcPr>
            <w:tcW w:w="1255" w:type="dxa"/>
          </w:tcPr>
          <w:p w14:paraId="10B923C0" w14:textId="364D89D1" w:rsidR="0019262A" w:rsidRDefault="0019262A" w:rsidP="0019262A">
            <w:pPr>
              <w:jc w:val="center"/>
              <w:rPr>
                <w:szCs w:val="20"/>
              </w:rPr>
            </w:pPr>
            <w:r w:rsidRPr="007709BB">
              <w:t>3210_01</w:t>
            </w:r>
          </w:p>
        </w:tc>
        <w:tc>
          <w:tcPr>
            <w:tcW w:w="990" w:type="dxa"/>
          </w:tcPr>
          <w:p w14:paraId="299D2E81" w14:textId="77777777" w:rsidR="0019262A" w:rsidRPr="00283A38" w:rsidRDefault="0019262A" w:rsidP="0019262A">
            <w:pPr>
              <w:jc w:val="center"/>
              <w:rPr>
                <w:rFonts w:cstheme="minorHAnsi"/>
                <w:szCs w:val="20"/>
              </w:rPr>
            </w:pPr>
          </w:p>
        </w:tc>
        <w:tc>
          <w:tcPr>
            <w:tcW w:w="990" w:type="dxa"/>
          </w:tcPr>
          <w:p w14:paraId="0E0DD5B8" w14:textId="77777777" w:rsidR="0019262A" w:rsidRPr="00487927" w:rsidRDefault="0019262A" w:rsidP="0019262A">
            <w:pPr>
              <w:jc w:val="center"/>
              <w:rPr>
                <w:rFonts w:cstheme="minorHAnsi"/>
                <w:szCs w:val="20"/>
              </w:rPr>
            </w:pPr>
          </w:p>
        </w:tc>
        <w:tc>
          <w:tcPr>
            <w:tcW w:w="990" w:type="dxa"/>
          </w:tcPr>
          <w:p w14:paraId="43CCB8ED" w14:textId="77777777" w:rsidR="0019262A" w:rsidRPr="00487927" w:rsidRDefault="0019262A" w:rsidP="0019262A">
            <w:pPr>
              <w:jc w:val="center"/>
              <w:rPr>
                <w:rFonts w:cstheme="minorHAnsi"/>
                <w:szCs w:val="20"/>
              </w:rPr>
            </w:pPr>
          </w:p>
        </w:tc>
        <w:tc>
          <w:tcPr>
            <w:tcW w:w="990" w:type="dxa"/>
          </w:tcPr>
          <w:p w14:paraId="1FDF4812" w14:textId="77777777" w:rsidR="0019262A" w:rsidRPr="00487927" w:rsidRDefault="0019262A" w:rsidP="0019262A">
            <w:pPr>
              <w:jc w:val="center"/>
              <w:rPr>
                <w:rFonts w:cstheme="minorHAnsi"/>
                <w:szCs w:val="20"/>
              </w:rPr>
            </w:pPr>
          </w:p>
        </w:tc>
        <w:tc>
          <w:tcPr>
            <w:tcW w:w="990" w:type="dxa"/>
          </w:tcPr>
          <w:p w14:paraId="53DCAA90" w14:textId="77777777" w:rsidR="0019262A" w:rsidRPr="00487927" w:rsidRDefault="0019262A" w:rsidP="0019262A">
            <w:pPr>
              <w:jc w:val="center"/>
              <w:rPr>
                <w:rFonts w:cstheme="minorHAnsi"/>
                <w:szCs w:val="20"/>
              </w:rPr>
            </w:pPr>
          </w:p>
        </w:tc>
        <w:tc>
          <w:tcPr>
            <w:tcW w:w="990" w:type="dxa"/>
          </w:tcPr>
          <w:p w14:paraId="53882FDA" w14:textId="77777777" w:rsidR="0019262A" w:rsidRPr="00487927" w:rsidRDefault="0019262A" w:rsidP="0019262A">
            <w:pPr>
              <w:jc w:val="center"/>
              <w:rPr>
                <w:rFonts w:cstheme="minorHAnsi"/>
                <w:szCs w:val="20"/>
              </w:rPr>
            </w:pPr>
          </w:p>
        </w:tc>
        <w:tc>
          <w:tcPr>
            <w:tcW w:w="1080" w:type="dxa"/>
          </w:tcPr>
          <w:p w14:paraId="2AA09A5C" w14:textId="77777777" w:rsidR="0019262A" w:rsidRPr="00283A38" w:rsidRDefault="0019262A" w:rsidP="0019262A">
            <w:pPr>
              <w:jc w:val="center"/>
              <w:rPr>
                <w:rFonts w:cstheme="minorHAnsi"/>
                <w:szCs w:val="20"/>
              </w:rPr>
            </w:pPr>
          </w:p>
        </w:tc>
        <w:tc>
          <w:tcPr>
            <w:tcW w:w="990" w:type="dxa"/>
          </w:tcPr>
          <w:p w14:paraId="6E4E7EEE" w14:textId="77777777" w:rsidR="0019262A" w:rsidRPr="00283A38" w:rsidRDefault="0019262A" w:rsidP="0019262A">
            <w:pPr>
              <w:jc w:val="center"/>
              <w:rPr>
                <w:rFonts w:cstheme="minorHAnsi"/>
                <w:szCs w:val="20"/>
              </w:rPr>
            </w:pPr>
          </w:p>
        </w:tc>
        <w:tc>
          <w:tcPr>
            <w:tcW w:w="990" w:type="dxa"/>
          </w:tcPr>
          <w:p w14:paraId="5468638D" w14:textId="77777777" w:rsidR="0019262A" w:rsidRPr="00283A38" w:rsidRDefault="0019262A" w:rsidP="0019262A">
            <w:pPr>
              <w:jc w:val="center"/>
              <w:rPr>
                <w:rFonts w:cstheme="minorHAnsi"/>
                <w:szCs w:val="20"/>
              </w:rPr>
            </w:pPr>
          </w:p>
        </w:tc>
        <w:tc>
          <w:tcPr>
            <w:tcW w:w="1103" w:type="dxa"/>
          </w:tcPr>
          <w:p w14:paraId="43BFF210" w14:textId="77777777" w:rsidR="0019262A" w:rsidRPr="00D65767" w:rsidRDefault="0019262A" w:rsidP="0019262A">
            <w:pPr>
              <w:jc w:val="center"/>
              <w:rPr>
                <w:rFonts w:cstheme="minorHAnsi"/>
                <w:szCs w:val="20"/>
              </w:rPr>
            </w:pPr>
          </w:p>
        </w:tc>
        <w:tc>
          <w:tcPr>
            <w:tcW w:w="1103" w:type="dxa"/>
          </w:tcPr>
          <w:p w14:paraId="35B6217C" w14:textId="7C4C68E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07C1962" w14:textId="77777777" w:rsidTr="0061524D">
        <w:tc>
          <w:tcPr>
            <w:tcW w:w="1255" w:type="dxa"/>
          </w:tcPr>
          <w:p w14:paraId="2371D605" w14:textId="57ACD976" w:rsidR="0019262A" w:rsidRDefault="0019262A" w:rsidP="0019262A">
            <w:pPr>
              <w:jc w:val="center"/>
              <w:rPr>
                <w:szCs w:val="20"/>
              </w:rPr>
            </w:pPr>
            <w:r w:rsidRPr="007709BB">
              <w:t>3212_01</w:t>
            </w:r>
          </w:p>
        </w:tc>
        <w:tc>
          <w:tcPr>
            <w:tcW w:w="990" w:type="dxa"/>
          </w:tcPr>
          <w:p w14:paraId="612C4BD1" w14:textId="77777777" w:rsidR="0019262A" w:rsidRPr="00283A38" w:rsidRDefault="0019262A" w:rsidP="0019262A">
            <w:pPr>
              <w:jc w:val="center"/>
              <w:rPr>
                <w:rFonts w:cstheme="minorHAnsi"/>
                <w:szCs w:val="20"/>
              </w:rPr>
            </w:pPr>
          </w:p>
        </w:tc>
        <w:tc>
          <w:tcPr>
            <w:tcW w:w="990" w:type="dxa"/>
          </w:tcPr>
          <w:p w14:paraId="7B656E22" w14:textId="77777777" w:rsidR="0019262A" w:rsidRPr="00487927" w:rsidRDefault="0019262A" w:rsidP="0019262A">
            <w:pPr>
              <w:jc w:val="center"/>
              <w:rPr>
                <w:rFonts w:cstheme="minorHAnsi"/>
                <w:szCs w:val="20"/>
              </w:rPr>
            </w:pPr>
          </w:p>
        </w:tc>
        <w:tc>
          <w:tcPr>
            <w:tcW w:w="990" w:type="dxa"/>
          </w:tcPr>
          <w:p w14:paraId="7D3F0D0D" w14:textId="77777777" w:rsidR="0019262A" w:rsidRPr="00487927" w:rsidRDefault="0019262A" w:rsidP="0019262A">
            <w:pPr>
              <w:jc w:val="center"/>
              <w:rPr>
                <w:rFonts w:cstheme="minorHAnsi"/>
                <w:szCs w:val="20"/>
              </w:rPr>
            </w:pPr>
          </w:p>
        </w:tc>
        <w:tc>
          <w:tcPr>
            <w:tcW w:w="990" w:type="dxa"/>
          </w:tcPr>
          <w:p w14:paraId="76E4B1EB" w14:textId="77777777" w:rsidR="0019262A" w:rsidRPr="00487927" w:rsidRDefault="0019262A" w:rsidP="0019262A">
            <w:pPr>
              <w:jc w:val="center"/>
              <w:rPr>
                <w:rFonts w:cstheme="minorHAnsi"/>
                <w:szCs w:val="20"/>
              </w:rPr>
            </w:pPr>
          </w:p>
        </w:tc>
        <w:tc>
          <w:tcPr>
            <w:tcW w:w="990" w:type="dxa"/>
          </w:tcPr>
          <w:p w14:paraId="3E8A6A80" w14:textId="77777777" w:rsidR="0019262A" w:rsidRPr="00487927" w:rsidRDefault="0019262A" w:rsidP="0019262A">
            <w:pPr>
              <w:jc w:val="center"/>
              <w:rPr>
                <w:rFonts w:cstheme="minorHAnsi"/>
                <w:szCs w:val="20"/>
              </w:rPr>
            </w:pPr>
          </w:p>
        </w:tc>
        <w:tc>
          <w:tcPr>
            <w:tcW w:w="990" w:type="dxa"/>
          </w:tcPr>
          <w:p w14:paraId="5F247A27" w14:textId="77777777" w:rsidR="0019262A" w:rsidRPr="00487927" w:rsidRDefault="0019262A" w:rsidP="0019262A">
            <w:pPr>
              <w:jc w:val="center"/>
              <w:rPr>
                <w:rFonts w:cstheme="minorHAnsi"/>
                <w:szCs w:val="20"/>
              </w:rPr>
            </w:pPr>
          </w:p>
        </w:tc>
        <w:tc>
          <w:tcPr>
            <w:tcW w:w="1080" w:type="dxa"/>
          </w:tcPr>
          <w:p w14:paraId="156F1937" w14:textId="77777777" w:rsidR="0019262A" w:rsidRPr="00283A38" w:rsidRDefault="0019262A" w:rsidP="0019262A">
            <w:pPr>
              <w:jc w:val="center"/>
              <w:rPr>
                <w:rFonts w:cstheme="minorHAnsi"/>
                <w:szCs w:val="20"/>
              </w:rPr>
            </w:pPr>
          </w:p>
        </w:tc>
        <w:tc>
          <w:tcPr>
            <w:tcW w:w="990" w:type="dxa"/>
          </w:tcPr>
          <w:p w14:paraId="62270DCC" w14:textId="77777777" w:rsidR="0019262A" w:rsidRPr="00283A38" w:rsidRDefault="0019262A" w:rsidP="0019262A">
            <w:pPr>
              <w:jc w:val="center"/>
              <w:rPr>
                <w:rFonts w:cstheme="minorHAnsi"/>
                <w:szCs w:val="20"/>
              </w:rPr>
            </w:pPr>
          </w:p>
        </w:tc>
        <w:tc>
          <w:tcPr>
            <w:tcW w:w="990" w:type="dxa"/>
          </w:tcPr>
          <w:p w14:paraId="0F493B81" w14:textId="77777777" w:rsidR="0019262A" w:rsidRPr="00283A38" w:rsidRDefault="0019262A" w:rsidP="0019262A">
            <w:pPr>
              <w:jc w:val="center"/>
              <w:rPr>
                <w:rFonts w:cstheme="minorHAnsi"/>
                <w:szCs w:val="20"/>
              </w:rPr>
            </w:pPr>
          </w:p>
        </w:tc>
        <w:tc>
          <w:tcPr>
            <w:tcW w:w="1103" w:type="dxa"/>
          </w:tcPr>
          <w:p w14:paraId="077C8907" w14:textId="77777777" w:rsidR="0019262A" w:rsidRPr="00D65767" w:rsidRDefault="0019262A" w:rsidP="0019262A">
            <w:pPr>
              <w:jc w:val="center"/>
              <w:rPr>
                <w:rFonts w:cstheme="minorHAnsi"/>
                <w:szCs w:val="20"/>
              </w:rPr>
            </w:pPr>
          </w:p>
        </w:tc>
        <w:tc>
          <w:tcPr>
            <w:tcW w:w="1103" w:type="dxa"/>
          </w:tcPr>
          <w:p w14:paraId="4FA177C1" w14:textId="1A61EE0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C7827FC" w14:textId="77777777" w:rsidTr="0061524D">
        <w:tc>
          <w:tcPr>
            <w:tcW w:w="1255" w:type="dxa"/>
          </w:tcPr>
          <w:p w14:paraId="348E8E7D" w14:textId="1D1F6919" w:rsidR="0019262A" w:rsidRDefault="0019262A" w:rsidP="0019262A">
            <w:pPr>
              <w:jc w:val="center"/>
              <w:rPr>
                <w:szCs w:val="20"/>
              </w:rPr>
            </w:pPr>
            <w:r w:rsidRPr="007709BB">
              <w:t>3212_02</w:t>
            </w:r>
          </w:p>
        </w:tc>
        <w:tc>
          <w:tcPr>
            <w:tcW w:w="990" w:type="dxa"/>
          </w:tcPr>
          <w:p w14:paraId="5BFD300B" w14:textId="77777777" w:rsidR="0019262A" w:rsidRPr="00283A38" w:rsidRDefault="0019262A" w:rsidP="0019262A">
            <w:pPr>
              <w:jc w:val="center"/>
              <w:rPr>
                <w:rFonts w:cstheme="minorHAnsi"/>
                <w:szCs w:val="20"/>
              </w:rPr>
            </w:pPr>
          </w:p>
        </w:tc>
        <w:tc>
          <w:tcPr>
            <w:tcW w:w="990" w:type="dxa"/>
          </w:tcPr>
          <w:p w14:paraId="1B28FFA6" w14:textId="77777777" w:rsidR="0019262A" w:rsidRPr="00487927" w:rsidRDefault="0019262A" w:rsidP="0019262A">
            <w:pPr>
              <w:jc w:val="center"/>
              <w:rPr>
                <w:rFonts w:cstheme="minorHAnsi"/>
                <w:szCs w:val="20"/>
              </w:rPr>
            </w:pPr>
          </w:p>
        </w:tc>
        <w:tc>
          <w:tcPr>
            <w:tcW w:w="990" w:type="dxa"/>
          </w:tcPr>
          <w:p w14:paraId="0EE43B21" w14:textId="77777777" w:rsidR="0019262A" w:rsidRPr="00487927" w:rsidRDefault="0019262A" w:rsidP="0019262A">
            <w:pPr>
              <w:jc w:val="center"/>
              <w:rPr>
                <w:rFonts w:cstheme="minorHAnsi"/>
                <w:szCs w:val="20"/>
              </w:rPr>
            </w:pPr>
          </w:p>
        </w:tc>
        <w:tc>
          <w:tcPr>
            <w:tcW w:w="990" w:type="dxa"/>
          </w:tcPr>
          <w:p w14:paraId="64BD20D3" w14:textId="77777777" w:rsidR="0019262A" w:rsidRPr="00487927" w:rsidRDefault="0019262A" w:rsidP="0019262A">
            <w:pPr>
              <w:jc w:val="center"/>
              <w:rPr>
                <w:rFonts w:cstheme="minorHAnsi"/>
                <w:szCs w:val="20"/>
              </w:rPr>
            </w:pPr>
          </w:p>
        </w:tc>
        <w:tc>
          <w:tcPr>
            <w:tcW w:w="990" w:type="dxa"/>
          </w:tcPr>
          <w:p w14:paraId="46A13590" w14:textId="77777777" w:rsidR="0019262A" w:rsidRPr="00487927" w:rsidRDefault="0019262A" w:rsidP="0019262A">
            <w:pPr>
              <w:jc w:val="center"/>
              <w:rPr>
                <w:rFonts w:cstheme="minorHAnsi"/>
                <w:szCs w:val="20"/>
              </w:rPr>
            </w:pPr>
          </w:p>
        </w:tc>
        <w:tc>
          <w:tcPr>
            <w:tcW w:w="990" w:type="dxa"/>
          </w:tcPr>
          <w:p w14:paraId="3190B945" w14:textId="77777777" w:rsidR="0019262A" w:rsidRPr="00487927" w:rsidRDefault="0019262A" w:rsidP="0019262A">
            <w:pPr>
              <w:jc w:val="center"/>
              <w:rPr>
                <w:rFonts w:cstheme="minorHAnsi"/>
                <w:szCs w:val="20"/>
              </w:rPr>
            </w:pPr>
          </w:p>
        </w:tc>
        <w:tc>
          <w:tcPr>
            <w:tcW w:w="1080" w:type="dxa"/>
          </w:tcPr>
          <w:p w14:paraId="18204B62" w14:textId="77777777" w:rsidR="0019262A" w:rsidRPr="00283A38" w:rsidRDefault="0019262A" w:rsidP="0019262A">
            <w:pPr>
              <w:jc w:val="center"/>
              <w:rPr>
                <w:rFonts w:cstheme="minorHAnsi"/>
                <w:szCs w:val="20"/>
              </w:rPr>
            </w:pPr>
          </w:p>
        </w:tc>
        <w:tc>
          <w:tcPr>
            <w:tcW w:w="990" w:type="dxa"/>
          </w:tcPr>
          <w:p w14:paraId="29F8B4BC" w14:textId="77777777" w:rsidR="0019262A" w:rsidRPr="00283A38" w:rsidRDefault="0019262A" w:rsidP="0019262A">
            <w:pPr>
              <w:jc w:val="center"/>
              <w:rPr>
                <w:rFonts w:cstheme="minorHAnsi"/>
                <w:szCs w:val="20"/>
              </w:rPr>
            </w:pPr>
          </w:p>
        </w:tc>
        <w:tc>
          <w:tcPr>
            <w:tcW w:w="990" w:type="dxa"/>
          </w:tcPr>
          <w:p w14:paraId="453A6ABC" w14:textId="77777777" w:rsidR="0019262A" w:rsidRPr="00283A38" w:rsidRDefault="0019262A" w:rsidP="0019262A">
            <w:pPr>
              <w:jc w:val="center"/>
              <w:rPr>
                <w:rFonts w:cstheme="minorHAnsi"/>
                <w:szCs w:val="20"/>
              </w:rPr>
            </w:pPr>
          </w:p>
        </w:tc>
        <w:tc>
          <w:tcPr>
            <w:tcW w:w="1103" w:type="dxa"/>
          </w:tcPr>
          <w:p w14:paraId="6D1D915A" w14:textId="77777777" w:rsidR="0019262A" w:rsidRPr="00D65767" w:rsidRDefault="0019262A" w:rsidP="0019262A">
            <w:pPr>
              <w:jc w:val="center"/>
              <w:rPr>
                <w:rFonts w:cstheme="minorHAnsi"/>
                <w:szCs w:val="20"/>
              </w:rPr>
            </w:pPr>
          </w:p>
        </w:tc>
        <w:tc>
          <w:tcPr>
            <w:tcW w:w="1103" w:type="dxa"/>
          </w:tcPr>
          <w:p w14:paraId="225E087B" w14:textId="39F5DA69"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AC7C5C2" w14:textId="77777777" w:rsidTr="0061524D">
        <w:tc>
          <w:tcPr>
            <w:tcW w:w="1255" w:type="dxa"/>
          </w:tcPr>
          <w:p w14:paraId="00E83AF9" w14:textId="590FA6C4" w:rsidR="0019262A" w:rsidRDefault="0019262A" w:rsidP="0019262A">
            <w:pPr>
              <w:jc w:val="center"/>
              <w:rPr>
                <w:szCs w:val="20"/>
              </w:rPr>
            </w:pPr>
            <w:r w:rsidRPr="007709BB">
              <w:t>3212_03</w:t>
            </w:r>
          </w:p>
        </w:tc>
        <w:tc>
          <w:tcPr>
            <w:tcW w:w="990" w:type="dxa"/>
          </w:tcPr>
          <w:p w14:paraId="682B0B4A" w14:textId="77777777" w:rsidR="0019262A" w:rsidRPr="00283A38" w:rsidRDefault="0019262A" w:rsidP="0019262A">
            <w:pPr>
              <w:jc w:val="center"/>
              <w:rPr>
                <w:rFonts w:cstheme="minorHAnsi"/>
                <w:szCs w:val="20"/>
              </w:rPr>
            </w:pPr>
          </w:p>
        </w:tc>
        <w:tc>
          <w:tcPr>
            <w:tcW w:w="990" w:type="dxa"/>
          </w:tcPr>
          <w:p w14:paraId="565D15DC" w14:textId="77777777" w:rsidR="0019262A" w:rsidRPr="00487927" w:rsidRDefault="0019262A" w:rsidP="0019262A">
            <w:pPr>
              <w:jc w:val="center"/>
              <w:rPr>
                <w:rFonts w:cstheme="minorHAnsi"/>
                <w:szCs w:val="20"/>
              </w:rPr>
            </w:pPr>
          </w:p>
        </w:tc>
        <w:tc>
          <w:tcPr>
            <w:tcW w:w="990" w:type="dxa"/>
          </w:tcPr>
          <w:p w14:paraId="4C1C8784" w14:textId="77777777" w:rsidR="0019262A" w:rsidRPr="00487927" w:rsidRDefault="0019262A" w:rsidP="0019262A">
            <w:pPr>
              <w:jc w:val="center"/>
              <w:rPr>
                <w:rFonts w:cstheme="minorHAnsi"/>
                <w:szCs w:val="20"/>
              </w:rPr>
            </w:pPr>
          </w:p>
        </w:tc>
        <w:tc>
          <w:tcPr>
            <w:tcW w:w="990" w:type="dxa"/>
          </w:tcPr>
          <w:p w14:paraId="7D87B0AF" w14:textId="77777777" w:rsidR="0019262A" w:rsidRPr="00487927" w:rsidRDefault="0019262A" w:rsidP="0019262A">
            <w:pPr>
              <w:jc w:val="center"/>
              <w:rPr>
                <w:rFonts w:cstheme="minorHAnsi"/>
                <w:szCs w:val="20"/>
              </w:rPr>
            </w:pPr>
          </w:p>
        </w:tc>
        <w:tc>
          <w:tcPr>
            <w:tcW w:w="990" w:type="dxa"/>
          </w:tcPr>
          <w:p w14:paraId="599232B1" w14:textId="77777777" w:rsidR="0019262A" w:rsidRPr="00487927" w:rsidRDefault="0019262A" w:rsidP="0019262A">
            <w:pPr>
              <w:jc w:val="center"/>
              <w:rPr>
                <w:rFonts w:cstheme="minorHAnsi"/>
                <w:szCs w:val="20"/>
              </w:rPr>
            </w:pPr>
          </w:p>
        </w:tc>
        <w:tc>
          <w:tcPr>
            <w:tcW w:w="990" w:type="dxa"/>
          </w:tcPr>
          <w:p w14:paraId="58AF99B9" w14:textId="77777777" w:rsidR="0019262A" w:rsidRPr="00487927" w:rsidRDefault="0019262A" w:rsidP="0019262A">
            <w:pPr>
              <w:jc w:val="center"/>
              <w:rPr>
                <w:rFonts w:cstheme="minorHAnsi"/>
                <w:szCs w:val="20"/>
              </w:rPr>
            </w:pPr>
          </w:p>
        </w:tc>
        <w:tc>
          <w:tcPr>
            <w:tcW w:w="1080" w:type="dxa"/>
          </w:tcPr>
          <w:p w14:paraId="63A93DD9" w14:textId="77777777" w:rsidR="0019262A" w:rsidRPr="00283A38" w:rsidRDefault="0019262A" w:rsidP="0019262A">
            <w:pPr>
              <w:jc w:val="center"/>
              <w:rPr>
                <w:rFonts w:cstheme="minorHAnsi"/>
                <w:szCs w:val="20"/>
              </w:rPr>
            </w:pPr>
          </w:p>
        </w:tc>
        <w:tc>
          <w:tcPr>
            <w:tcW w:w="990" w:type="dxa"/>
          </w:tcPr>
          <w:p w14:paraId="6EB6A065" w14:textId="77777777" w:rsidR="0019262A" w:rsidRPr="00283A38" w:rsidRDefault="0019262A" w:rsidP="0019262A">
            <w:pPr>
              <w:jc w:val="center"/>
              <w:rPr>
                <w:rFonts w:cstheme="minorHAnsi"/>
                <w:szCs w:val="20"/>
              </w:rPr>
            </w:pPr>
          </w:p>
        </w:tc>
        <w:tc>
          <w:tcPr>
            <w:tcW w:w="990" w:type="dxa"/>
          </w:tcPr>
          <w:p w14:paraId="6F34387A" w14:textId="77777777" w:rsidR="0019262A" w:rsidRPr="00283A38" w:rsidRDefault="0019262A" w:rsidP="0019262A">
            <w:pPr>
              <w:jc w:val="center"/>
              <w:rPr>
                <w:rFonts w:cstheme="minorHAnsi"/>
                <w:szCs w:val="20"/>
              </w:rPr>
            </w:pPr>
          </w:p>
        </w:tc>
        <w:tc>
          <w:tcPr>
            <w:tcW w:w="1103" w:type="dxa"/>
          </w:tcPr>
          <w:p w14:paraId="41678ED7" w14:textId="77777777" w:rsidR="0019262A" w:rsidRPr="00D65767" w:rsidRDefault="0019262A" w:rsidP="0019262A">
            <w:pPr>
              <w:jc w:val="center"/>
              <w:rPr>
                <w:rFonts w:cstheme="minorHAnsi"/>
                <w:szCs w:val="20"/>
              </w:rPr>
            </w:pPr>
          </w:p>
        </w:tc>
        <w:tc>
          <w:tcPr>
            <w:tcW w:w="1103" w:type="dxa"/>
          </w:tcPr>
          <w:p w14:paraId="3CDFA4F3" w14:textId="27C8D3C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24D2555" w14:textId="77777777" w:rsidTr="0061524D">
        <w:tc>
          <w:tcPr>
            <w:tcW w:w="1255" w:type="dxa"/>
          </w:tcPr>
          <w:p w14:paraId="10FA5F2E" w14:textId="487DA05E" w:rsidR="0019262A" w:rsidRDefault="0019262A" w:rsidP="0019262A">
            <w:pPr>
              <w:jc w:val="center"/>
              <w:rPr>
                <w:szCs w:val="20"/>
              </w:rPr>
            </w:pPr>
            <w:r w:rsidRPr="007709BB">
              <w:lastRenderedPageBreak/>
              <w:t>3212_04</w:t>
            </w:r>
          </w:p>
        </w:tc>
        <w:tc>
          <w:tcPr>
            <w:tcW w:w="990" w:type="dxa"/>
          </w:tcPr>
          <w:p w14:paraId="7022320A" w14:textId="77777777" w:rsidR="0019262A" w:rsidRPr="00283A38" w:rsidRDefault="0019262A" w:rsidP="0019262A">
            <w:pPr>
              <w:jc w:val="center"/>
              <w:rPr>
                <w:rFonts w:cstheme="minorHAnsi"/>
                <w:szCs w:val="20"/>
              </w:rPr>
            </w:pPr>
          </w:p>
        </w:tc>
        <w:tc>
          <w:tcPr>
            <w:tcW w:w="990" w:type="dxa"/>
          </w:tcPr>
          <w:p w14:paraId="6AE68AAA" w14:textId="77777777" w:rsidR="0019262A" w:rsidRPr="00487927" w:rsidRDefault="0019262A" w:rsidP="0019262A">
            <w:pPr>
              <w:jc w:val="center"/>
              <w:rPr>
                <w:rFonts w:cstheme="minorHAnsi"/>
                <w:szCs w:val="20"/>
              </w:rPr>
            </w:pPr>
          </w:p>
        </w:tc>
        <w:tc>
          <w:tcPr>
            <w:tcW w:w="990" w:type="dxa"/>
          </w:tcPr>
          <w:p w14:paraId="29627E4A" w14:textId="77777777" w:rsidR="0019262A" w:rsidRPr="00487927" w:rsidRDefault="0019262A" w:rsidP="0019262A">
            <w:pPr>
              <w:jc w:val="center"/>
              <w:rPr>
                <w:rFonts w:cstheme="minorHAnsi"/>
                <w:szCs w:val="20"/>
              </w:rPr>
            </w:pPr>
          </w:p>
        </w:tc>
        <w:tc>
          <w:tcPr>
            <w:tcW w:w="990" w:type="dxa"/>
          </w:tcPr>
          <w:p w14:paraId="4293B154" w14:textId="77777777" w:rsidR="0019262A" w:rsidRPr="00487927" w:rsidRDefault="0019262A" w:rsidP="0019262A">
            <w:pPr>
              <w:jc w:val="center"/>
              <w:rPr>
                <w:rFonts w:cstheme="minorHAnsi"/>
                <w:szCs w:val="20"/>
              </w:rPr>
            </w:pPr>
          </w:p>
        </w:tc>
        <w:tc>
          <w:tcPr>
            <w:tcW w:w="990" w:type="dxa"/>
          </w:tcPr>
          <w:p w14:paraId="3706B231" w14:textId="77777777" w:rsidR="0019262A" w:rsidRPr="00487927" w:rsidRDefault="0019262A" w:rsidP="0019262A">
            <w:pPr>
              <w:jc w:val="center"/>
              <w:rPr>
                <w:rFonts w:cstheme="minorHAnsi"/>
                <w:szCs w:val="20"/>
              </w:rPr>
            </w:pPr>
          </w:p>
        </w:tc>
        <w:tc>
          <w:tcPr>
            <w:tcW w:w="990" w:type="dxa"/>
          </w:tcPr>
          <w:p w14:paraId="16EED101" w14:textId="77777777" w:rsidR="0019262A" w:rsidRPr="00487927" w:rsidRDefault="0019262A" w:rsidP="0019262A">
            <w:pPr>
              <w:jc w:val="center"/>
              <w:rPr>
                <w:rFonts w:cstheme="minorHAnsi"/>
                <w:szCs w:val="20"/>
              </w:rPr>
            </w:pPr>
          </w:p>
        </w:tc>
        <w:tc>
          <w:tcPr>
            <w:tcW w:w="1080" w:type="dxa"/>
          </w:tcPr>
          <w:p w14:paraId="62D4C69D" w14:textId="77777777" w:rsidR="0019262A" w:rsidRPr="00283A38" w:rsidRDefault="0019262A" w:rsidP="0019262A">
            <w:pPr>
              <w:jc w:val="center"/>
              <w:rPr>
                <w:rFonts w:cstheme="minorHAnsi"/>
                <w:szCs w:val="20"/>
              </w:rPr>
            </w:pPr>
          </w:p>
        </w:tc>
        <w:tc>
          <w:tcPr>
            <w:tcW w:w="990" w:type="dxa"/>
          </w:tcPr>
          <w:p w14:paraId="17D4582B" w14:textId="77777777" w:rsidR="0019262A" w:rsidRPr="00283A38" w:rsidRDefault="0019262A" w:rsidP="0019262A">
            <w:pPr>
              <w:jc w:val="center"/>
              <w:rPr>
                <w:rFonts w:cstheme="minorHAnsi"/>
                <w:szCs w:val="20"/>
              </w:rPr>
            </w:pPr>
          </w:p>
        </w:tc>
        <w:tc>
          <w:tcPr>
            <w:tcW w:w="990" w:type="dxa"/>
          </w:tcPr>
          <w:p w14:paraId="48472903" w14:textId="77777777" w:rsidR="0019262A" w:rsidRPr="00283A38" w:rsidRDefault="0019262A" w:rsidP="0019262A">
            <w:pPr>
              <w:jc w:val="center"/>
              <w:rPr>
                <w:rFonts w:cstheme="minorHAnsi"/>
                <w:szCs w:val="20"/>
              </w:rPr>
            </w:pPr>
          </w:p>
        </w:tc>
        <w:tc>
          <w:tcPr>
            <w:tcW w:w="1103" w:type="dxa"/>
          </w:tcPr>
          <w:p w14:paraId="6CFD2530" w14:textId="77777777" w:rsidR="0019262A" w:rsidRPr="00D65767" w:rsidRDefault="0019262A" w:rsidP="0019262A">
            <w:pPr>
              <w:jc w:val="center"/>
              <w:rPr>
                <w:rFonts w:cstheme="minorHAnsi"/>
                <w:szCs w:val="20"/>
              </w:rPr>
            </w:pPr>
          </w:p>
        </w:tc>
        <w:tc>
          <w:tcPr>
            <w:tcW w:w="1103" w:type="dxa"/>
          </w:tcPr>
          <w:p w14:paraId="46889F1E" w14:textId="5E702BEA"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735D8F2" w14:textId="77777777" w:rsidTr="0061524D">
        <w:tc>
          <w:tcPr>
            <w:tcW w:w="1255" w:type="dxa"/>
          </w:tcPr>
          <w:p w14:paraId="7733F5BA" w14:textId="167E16F5" w:rsidR="0019262A" w:rsidRDefault="0019262A" w:rsidP="0019262A">
            <w:pPr>
              <w:jc w:val="center"/>
              <w:rPr>
                <w:szCs w:val="20"/>
              </w:rPr>
            </w:pPr>
            <w:r w:rsidRPr="007709BB">
              <w:t>3212_05</w:t>
            </w:r>
          </w:p>
        </w:tc>
        <w:tc>
          <w:tcPr>
            <w:tcW w:w="990" w:type="dxa"/>
          </w:tcPr>
          <w:p w14:paraId="1F66DF5A" w14:textId="77777777" w:rsidR="0019262A" w:rsidRPr="00283A38" w:rsidRDefault="0019262A" w:rsidP="0019262A">
            <w:pPr>
              <w:jc w:val="center"/>
              <w:rPr>
                <w:rFonts w:cstheme="minorHAnsi"/>
                <w:szCs w:val="20"/>
              </w:rPr>
            </w:pPr>
          </w:p>
        </w:tc>
        <w:tc>
          <w:tcPr>
            <w:tcW w:w="990" w:type="dxa"/>
          </w:tcPr>
          <w:p w14:paraId="4893400F" w14:textId="77777777" w:rsidR="0019262A" w:rsidRPr="00487927" w:rsidRDefault="0019262A" w:rsidP="0019262A">
            <w:pPr>
              <w:jc w:val="center"/>
              <w:rPr>
                <w:rFonts w:cstheme="minorHAnsi"/>
                <w:szCs w:val="20"/>
              </w:rPr>
            </w:pPr>
          </w:p>
        </w:tc>
        <w:tc>
          <w:tcPr>
            <w:tcW w:w="990" w:type="dxa"/>
          </w:tcPr>
          <w:p w14:paraId="540D5A69" w14:textId="77777777" w:rsidR="0019262A" w:rsidRPr="00487927" w:rsidRDefault="0019262A" w:rsidP="0019262A">
            <w:pPr>
              <w:jc w:val="center"/>
              <w:rPr>
                <w:rFonts w:cstheme="minorHAnsi"/>
                <w:szCs w:val="20"/>
              </w:rPr>
            </w:pPr>
          </w:p>
        </w:tc>
        <w:tc>
          <w:tcPr>
            <w:tcW w:w="990" w:type="dxa"/>
          </w:tcPr>
          <w:p w14:paraId="1F525B9E" w14:textId="77777777" w:rsidR="0019262A" w:rsidRPr="00487927" w:rsidRDefault="0019262A" w:rsidP="0019262A">
            <w:pPr>
              <w:jc w:val="center"/>
              <w:rPr>
                <w:rFonts w:cstheme="minorHAnsi"/>
                <w:szCs w:val="20"/>
              </w:rPr>
            </w:pPr>
          </w:p>
        </w:tc>
        <w:tc>
          <w:tcPr>
            <w:tcW w:w="990" w:type="dxa"/>
          </w:tcPr>
          <w:p w14:paraId="35917E56" w14:textId="77777777" w:rsidR="0019262A" w:rsidRPr="00487927" w:rsidRDefault="0019262A" w:rsidP="0019262A">
            <w:pPr>
              <w:jc w:val="center"/>
              <w:rPr>
                <w:rFonts w:cstheme="minorHAnsi"/>
                <w:szCs w:val="20"/>
              </w:rPr>
            </w:pPr>
          </w:p>
        </w:tc>
        <w:tc>
          <w:tcPr>
            <w:tcW w:w="990" w:type="dxa"/>
          </w:tcPr>
          <w:p w14:paraId="29A87D17" w14:textId="77777777" w:rsidR="0019262A" w:rsidRPr="00487927" w:rsidRDefault="0019262A" w:rsidP="0019262A">
            <w:pPr>
              <w:jc w:val="center"/>
              <w:rPr>
                <w:rFonts w:cstheme="minorHAnsi"/>
                <w:szCs w:val="20"/>
              </w:rPr>
            </w:pPr>
          </w:p>
        </w:tc>
        <w:tc>
          <w:tcPr>
            <w:tcW w:w="1080" w:type="dxa"/>
          </w:tcPr>
          <w:p w14:paraId="3FD398A6" w14:textId="77777777" w:rsidR="0019262A" w:rsidRPr="00283A38" w:rsidRDefault="0019262A" w:rsidP="0019262A">
            <w:pPr>
              <w:jc w:val="center"/>
              <w:rPr>
                <w:rFonts w:cstheme="minorHAnsi"/>
                <w:szCs w:val="20"/>
              </w:rPr>
            </w:pPr>
          </w:p>
        </w:tc>
        <w:tc>
          <w:tcPr>
            <w:tcW w:w="990" w:type="dxa"/>
          </w:tcPr>
          <w:p w14:paraId="3393E21C" w14:textId="77777777" w:rsidR="0019262A" w:rsidRPr="00283A38" w:rsidRDefault="0019262A" w:rsidP="0019262A">
            <w:pPr>
              <w:jc w:val="center"/>
              <w:rPr>
                <w:rFonts w:cstheme="minorHAnsi"/>
                <w:szCs w:val="20"/>
              </w:rPr>
            </w:pPr>
          </w:p>
        </w:tc>
        <w:tc>
          <w:tcPr>
            <w:tcW w:w="990" w:type="dxa"/>
          </w:tcPr>
          <w:p w14:paraId="4B5622CA" w14:textId="77777777" w:rsidR="0019262A" w:rsidRPr="00283A38" w:rsidRDefault="0019262A" w:rsidP="0019262A">
            <w:pPr>
              <w:jc w:val="center"/>
              <w:rPr>
                <w:rFonts w:cstheme="minorHAnsi"/>
                <w:szCs w:val="20"/>
              </w:rPr>
            </w:pPr>
          </w:p>
        </w:tc>
        <w:tc>
          <w:tcPr>
            <w:tcW w:w="1103" w:type="dxa"/>
          </w:tcPr>
          <w:p w14:paraId="42817853" w14:textId="77777777" w:rsidR="0019262A" w:rsidRPr="00D65767" w:rsidRDefault="0019262A" w:rsidP="0019262A">
            <w:pPr>
              <w:jc w:val="center"/>
              <w:rPr>
                <w:rFonts w:cstheme="minorHAnsi"/>
                <w:szCs w:val="20"/>
              </w:rPr>
            </w:pPr>
          </w:p>
        </w:tc>
        <w:tc>
          <w:tcPr>
            <w:tcW w:w="1103" w:type="dxa"/>
          </w:tcPr>
          <w:p w14:paraId="7BF1D2ED" w14:textId="10518E9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C3E0B90" w14:textId="77777777" w:rsidTr="0061524D">
        <w:tc>
          <w:tcPr>
            <w:tcW w:w="1255" w:type="dxa"/>
          </w:tcPr>
          <w:p w14:paraId="536E09A8" w14:textId="7E43828D" w:rsidR="0019262A" w:rsidRDefault="0019262A" w:rsidP="0019262A">
            <w:pPr>
              <w:jc w:val="center"/>
              <w:rPr>
                <w:szCs w:val="20"/>
              </w:rPr>
            </w:pPr>
            <w:r w:rsidRPr="007709BB">
              <w:t>3214_01</w:t>
            </w:r>
          </w:p>
        </w:tc>
        <w:tc>
          <w:tcPr>
            <w:tcW w:w="990" w:type="dxa"/>
          </w:tcPr>
          <w:p w14:paraId="3F7566D8" w14:textId="77777777" w:rsidR="0019262A" w:rsidRPr="00283A38" w:rsidRDefault="0019262A" w:rsidP="0019262A">
            <w:pPr>
              <w:jc w:val="center"/>
              <w:rPr>
                <w:rFonts w:cstheme="minorHAnsi"/>
                <w:szCs w:val="20"/>
              </w:rPr>
            </w:pPr>
          </w:p>
        </w:tc>
        <w:tc>
          <w:tcPr>
            <w:tcW w:w="990" w:type="dxa"/>
          </w:tcPr>
          <w:p w14:paraId="15F74D21" w14:textId="77777777" w:rsidR="0019262A" w:rsidRPr="00487927" w:rsidRDefault="0019262A" w:rsidP="0019262A">
            <w:pPr>
              <w:jc w:val="center"/>
              <w:rPr>
                <w:rFonts w:cstheme="minorHAnsi"/>
                <w:szCs w:val="20"/>
              </w:rPr>
            </w:pPr>
          </w:p>
        </w:tc>
        <w:tc>
          <w:tcPr>
            <w:tcW w:w="990" w:type="dxa"/>
          </w:tcPr>
          <w:p w14:paraId="4B56AA9A" w14:textId="77777777" w:rsidR="0019262A" w:rsidRPr="00487927" w:rsidRDefault="0019262A" w:rsidP="0019262A">
            <w:pPr>
              <w:jc w:val="center"/>
              <w:rPr>
                <w:rFonts w:cstheme="minorHAnsi"/>
                <w:szCs w:val="20"/>
              </w:rPr>
            </w:pPr>
          </w:p>
        </w:tc>
        <w:tc>
          <w:tcPr>
            <w:tcW w:w="990" w:type="dxa"/>
          </w:tcPr>
          <w:p w14:paraId="56DBB7F3" w14:textId="77777777" w:rsidR="0019262A" w:rsidRPr="00487927" w:rsidRDefault="0019262A" w:rsidP="0019262A">
            <w:pPr>
              <w:jc w:val="center"/>
              <w:rPr>
                <w:rFonts w:cstheme="minorHAnsi"/>
                <w:szCs w:val="20"/>
              </w:rPr>
            </w:pPr>
          </w:p>
        </w:tc>
        <w:tc>
          <w:tcPr>
            <w:tcW w:w="990" w:type="dxa"/>
          </w:tcPr>
          <w:p w14:paraId="462CD598" w14:textId="77777777" w:rsidR="0019262A" w:rsidRPr="00487927" w:rsidRDefault="0019262A" w:rsidP="0019262A">
            <w:pPr>
              <w:jc w:val="center"/>
              <w:rPr>
                <w:rFonts w:cstheme="minorHAnsi"/>
                <w:szCs w:val="20"/>
              </w:rPr>
            </w:pPr>
          </w:p>
        </w:tc>
        <w:tc>
          <w:tcPr>
            <w:tcW w:w="990" w:type="dxa"/>
          </w:tcPr>
          <w:p w14:paraId="410B0CC6" w14:textId="77777777" w:rsidR="0019262A" w:rsidRPr="00487927" w:rsidRDefault="0019262A" w:rsidP="0019262A">
            <w:pPr>
              <w:jc w:val="center"/>
              <w:rPr>
                <w:rFonts w:cstheme="minorHAnsi"/>
                <w:szCs w:val="20"/>
              </w:rPr>
            </w:pPr>
          </w:p>
        </w:tc>
        <w:tc>
          <w:tcPr>
            <w:tcW w:w="1080" w:type="dxa"/>
          </w:tcPr>
          <w:p w14:paraId="5FF5D8A0" w14:textId="77777777" w:rsidR="0019262A" w:rsidRPr="00283A38" w:rsidRDefault="0019262A" w:rsidP="0019262A">
            <w:pPr>
              <w:jc w:val="center"/>
              <w:rPr>
                <w:rFonts w:cstheme="minorHAnsi"/>
                <w:szCs w:val="20"/>
              </w:rPr>
            </w:pPr>
          </w:p>
        </w:tc>
        <w:tc>
          <w:tcPr>
            <w:tcW w:w="990" w:type="dxa"/>
          </w:tcPr>
          <w:p w14:paraId="75846403" w14:textId="77777777" w:rsidR="0019262A" w:rsidRPr="00283A38" w:rsidRDefault="0019262A" w:rsidP="0019262A">
            <w:pPr>
              <w:jc w:val="center"/>
              <w:rPr>
                <w:rFonts w:cstheme="minorHAnsi"/>
                <w:szCs w:val="20"/>
              </w:rPr>
            </w:pPr>
          </w:p>
        </w:tc>
        <w:tc>
          <w:tcPr>
            <w:tcW w:w="990" w:type="dxa"/>
          </w:tcPr>
          <w:p w14:paraId="72FDCAE3" w14:textId="77777777" w:rsidR="0019262A" w:rsidRPr="00283A38" w:rsidRDefault="0019262A" w:rsidP="0019262A">
            <w:pPr>
              <w:jc w:val="center"/>
              <w:rPr>
                <w:rFonts w:cstheme="minorHAnsi"/>
                <w:szCs w:val="20"/>
              </w:rPr>
            </w:pPr>
          </w:p>
        </w:tc>
        <w:tc>
          <w:tcPr>
            <w:tcW w:w="1103" w:type="dxa"/>
          </w:tcPr>
          <w:p w14:paraId="0D5D53CA" w14:textId="77777777" w:rsidR="0019262A" w:rsidRPr="00D65767" w:rsidRDefault="0019262A" w:rsidP="0019262A">
            <w:pPr>
              <w:jc w:val="center"/>
              <w:rPr>
                <w:rFonts w:cstheme="minorHAnsi"/>
                <w:szCs w:val="20"/>
              </w:rPr>
            </w:pPr>
          </w:p>
        </w:tc>
        <w:tc>
          <w:tcPr>
            <w:tcW w:w="1103" w:type="dxa"/>
          </w:tcPr>
          <w:p w14:paraId="50642075" w14:textId="23D7335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1A14F56" w14:textId="77777777" w:rsidTr="0061524D">
        <w:tc>
          <w:tcPr>
            <w:tcW w:w="1255" w:type="dxa"/>
          </w:tcPr>
          <w:p w14:paraId="4A8FB00C" w14:textId="7EF45B59" w:rsidR="0019262A" w:rsidRDefault="0019262A" w:rsidP="0019262A">
            <w:pPr>
              <w:jc w:val="center"/>
              <w:rPr>
                <w:szCs w:val="20"/>
              </w:rPr>
            </w:pPr>
            <w:r w:rsidRPr="007709BB">
              <w:t>3214_02</w:t>
            </w:r>
          </w:p>
        </w:tc>
        <w:tc>
          <w:tcPr>
            <w:tcW w:w="990" w:type="dxa"/>
          </w:tcPr>
          <w:p w14:paraId="05619DB2" w14:textId="77777777" w:rsidR="0019262A" w:rsidRPr="00283A38" w:rsidRDefault="0019262A" w:rsidP="0019262A">
            <w:pPr>
              <w:jc w:val="center"/>
              <w:rPr>
                <w:rFonts w:cstheme="minorHAnsi"/>
                <w:szCs w:val="20"/>
              </w:rPr>
            </w:pPr>
          </w:p>
        </w:tc>
        <w:tc>
          <w:tcPr>
            <w:tcW w:w="990" w:type="dxa"/>
          </w:tcPr>
          <w:p w14:paraId="0CEB6745" w14:textId="77777777" w:rsidR="0019262A" w:rsidRPr="00487927" w:rsidRDefault="0019262A" w:rsidP="0019262A">
            <w:pPr>
              <w:jc w:val="center"/>
              <w:rPr>
                <w:rFonts w:cstheme="minorHAnsi"/>
                <w:szCs w:val="20"/>
              </w:rPr>
            </w:pPr>
          </w:p>
        </w:tc>
        <w:tc>
          <w:tcPr>
            <w:tcW w:w="990" w:type="dxa"/>
          </w:tcPr>
          <w:p w14:paraId="3DE57EFC" w14:textId="77777777" w:rsidR="0019262A" w:rsidRPr="00487927" w:rsidRDefault="0019262A" w:rsidP="0019262A">
            <w:pPr>
              <w:jc w:val="center"/>
              <w:rPr>
                <w:rFonts w:cstheme="minorHAnsi"/>
                <w:szCs w:val="20"/>
              </w:rPr>
            </w:pPr>
          </w:p>
        </w:tc>
        <w:tc>
          <w:tcPr>
            <w:tcW w:w="990" w:type="dxa"/>
          </w:tcPr>
          <w:p w14:paraId="284556E0" w14:textId="77777777" w:rsidR="0019262A" w:rsidRPr="00487927" w:rsidRDefault="0019262A" w:rsidP="0019262A">
            <w:pPr>
              <w:jc w:val="center"/>
              <w:rPr>
                <w:rFonts w:cstheme="minorHAnsi"/>
                <w:szCs w:val="20"/>
              </w:rPr>
            </w:pPr>
          </w:p>
        </w:tc>
        <w:tc>
          <w:tcPr>
            <w:tcW w:w="990" w:type="dxa"/>
          </w:tcPr>
          <w:p w14:paraId="0722943D" w14:textId="77777777" w:rsidR="0019262A" w:rsidRPr="00487927" w:rsidRDefault="0019262A" w:rsidP="0019262A">
            <w:pPr>
              <w:jc w:val="center"/>
              <w:rPr>
                <w:rFonts w:cstheme="minorHAnsi"/>
                <w:szCs w:val="20"/>
              </w:rPr>
            </w:pPr>
          </w:p>
        </w:tc>
        <w:tc>
          <w:tcPr>
            <w:tcW w:w="990" w:type="dxa"/>
          </w:tcPr>
          <w:p w14:paraId="549D98DD" w14:textId="77777777" w:rsidR="0019262A" w:rsidRPr="00487927" w:rsidRDefault="0019262A" w:rsidP="0019262A">
            <w:pPr>
              <w:jc w:val="center"/>
              <w:rPr>
                <w:rFonts w:cstheme="minorHAnsi"/>
                <w:szCs w:val="20"/>
              </w:rPr>
            </w:pPr>
          </w:p>
        </w:tc>
        <w:tc>
          <w:tcPr>
            <w:tcW w:w="1080" w:type="dxa"/>
          </w:tcPr>
          <w:p w14:paraId="3CFE32AC" w14:textId="77777777" w:rsidR="0019262A" w:rsidRPr="00283A38" w:rsidRDefault="0019262A" w:rsidP="0019262A">
            <w:pPr>
              <w:jc w:val="center"/>
              <w:rPr>
                <w:rFonts w:cstheme="minorHAnsi"/>
                <w:szCs w:val="20"/>
              </w:rPr>
            </w:pPr>
          </w:p>
        </w:tc>
        <w:tc>
          <w:tcPr>
            <w:tcW w:w="990" w:type="dxa"/>
          </w:tcPr>
          <w:p w14:paraId="7EEAC8E5" w14:textId="77777777" w:rsidR="0019262A" w:rsidRPr="00283A38" w:rsidRDefault="0019262A" w:rsidP="0019262A">
            <w:pPr>
              <w:jc w:val="center"/>
              <w:rPr>
                <w:rFonts w:cstheme="minorHAnsi"/>
                <w:szCs w:val="20"/>
              </w:rPr>
            </w:pPr>
          </w:p>
        </w:tc>
        <w:tc>
          <w:tcPr>
            <w:tcW w:w="990" w:type="dxa"/>
          </w:tcPr>
          <w:p w14:paraId="102A0649" w14:textId="77777777" w:rsidR="0019262A" w:rsidRPr="00283A38" w:rsidRDefault="0019262A" w:rsidP="0019262A">
            <w:pPr>
              <w:jc w:val="center"/>
              <w:rPr>
                <w:rFonts w:cstheme="minorHAnsi"/>
                <w:szCs w:val="20"/>
              </w:rPr>
            </w:pPr>
          </w:p>
        </w:tc>
        <w:tc>
          <w:tcPr>
            <w:tcW w:w="1103" w:type="dxa"/>
          </w:tcPr>
          <w:p w14:paraId="373FD332" w14:textId="77777777" w:rsidR="0019262A" w:rsidRPr="00D65767" w:rsidRDefault="0019262A" w:rsidP="0019262A">
            <w:pPr>
              <w:jc w:val="center"/>
              <w:rPr>
                <w:rFonts w:cstheme="minorHAnsi"/>
                <w:szCs w:val="20"/>
              </w:rPr>
            </w:pPr>
          </w:p>
        </w:tc>
        <w:tc>
          <w:tcPr>
            <w:tcW w:w="1103" w:type="dxa"/>
          </w:tcPr>
          <w:p w14:paraId="2695F33E" w14:textId="11DA0C5E"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8A52FE3" w14:textId="77777777" w:rsidTr="0061524D">
        <w:tc>
          <w:tcPr>
            <w:tcW w:w="1255" w:type="dxa"/>
          </w:tcPr>
          <w:p w14:paraId="17D58F2A" w14:textId="7F61568C" w:rsidR="0019262A" w:rsidRDefault="0019262A" w:rsidP="0019262A">
            <w:pPr>
              <w:jc w:val="center"/>
              <w:rPr>
                <w:szCs w:val="20"/>
              </w:rPr>
            </w:pPr>
            <w:r w:rsidRPr="007709BB">
              <w:t>3214_03</w:t>
            </w:r>
          </w:p>
        </w:tc>
        <w:tc>
          <w:tcPr>
            <w:tcW w:w="990" w:type="dxa"/>
          </w:tcPr>
          <w:p w14:paraId="76E20D9B" w14:textId="77777777" w:rsidR="0019262A" w:rsidRPr="00283A38" w:rsidRDefault="0019262A" w:rsidP="0019262A">
            <w:pPr>
              <w:jc w:val="center"/>
              <w:rPr>
                <w:rFonts w:cstheme="minorHAnsi"/>
                <w:szCs w:val="20"/>
              </w:rPr>
            </w:pPr>
          </w:p>
        </w:tc>
        <w:tc>
          <w:tcPr>
            <w:tcW w:w="990" w:type="dxa"/>
          </w:tcPr>
          <w:p w14:paraId="5930DADC" w14:textId="77777777" w:rsidR="0019262A" w:rsidRPr="00487927" w:rsidRDefault="0019262A" w:rsidP="0019262A">
            <w:pPr>
              <w:jc w:val="center"/>
              <w:rPr>
                <w:rFonts w:cstheme="minorHAnsi"/>
                <w:szCs w:val="20"/>
              </w:rPr>
            </w:pPr>
          </w:p>
        </w:tc>
        <w:tc>
          <w:tcPr>
            <w:tcW w:w="990" w:type="dxa"/>
          </w:tcPr>
          <w:p w14:paraId="424904F6" w14:textId="77777777" w:rsidR="0019262A" w:rsidRPr="00487927" w:rsidRDefault="0019262A" w:rsidP="0019262A">
            <w:pPr>
              <w:jc w:val="center"/>
              <w:rPr>
                <w:rFonts w:cstheme="minorHAnsi"/>
                <w:szCs w:val="20"/>
              </w:rPr>
            </w:pPr>
          </w:p>
        </w:tc>
        <w:tc>
          <w:tcPr>
            <w:tcW w:w="990" w:type="dxa"/>
          </w:tcPr>
          <w:p w14:paraId="06501F72" w14:textId="77777777" w:rsidR="0019262A" w:rsidRPr="00487927" w:rsidRDefault="0019262A" w:rsidP="0019262A">
            <w:pPr>
              <w:jc w:val="center"/>
              <w:rPr>
                <w:rFonts w:cstheme="minorHAnsi"/>
                <w:szCs w:val="20"/>
              </w:rPr>
            </w:pPr>
          </w:p>
        </w:tc>
        <w:tc>
          <w:tcPr>
            <w:tcW w:w="990" w:type="dxa"/>
          </w:tcPr>
          <w:p w14:paraId="4AD3163B" w14:textId="77777777" w:rsidR="0019262A" w:rsidRPr="00487927" w:rsidRDefault="0019262A" w:rsidP="0019262A">
            <w:pPr>
              <w:jc w:val="center"/>
              <w:rPr>
                <w:rFonts w:cstheme="minorHAnsi"/>
                <w:szCs w:val="20"/>
              </w:rPr>
            </w:pPr>
          </w:p>
        </w:tc>
        <w:tc>
          <w:tcPr>
            <w:tcW w:w="990" w:type="dxa"/>
          </w:tcPr>
          <w:p w14:paraId="1F08A9A8" w14:textId="77777777" w:rsidR="0019262A" w:rsidRPr="00487927" w:rsidRDefault="0019262A" w:rsidP="0019262A">
            <w:pPr>
              <w:jc w:val="center"/>
              <w:rPr>
                <w:rFonts w:cstheme="minorHAnsi"/>
                <w:szCs w:val="20"/>
              </w:rPr>
            </w:pPr>
          </w:p>
        </w:tc>
        <w:tc>
          <w:tcPr>
            <w:tcW w:w="1080" w:type="dxa"/>
          </w:tcPr>
          <w:p w14:paraId="2A614BCD" w14:textId="77777777" w:rsidR="0019262A" w:rsidRPr="00283A38" w:rsidRDefault="0019262A" w:rsidP="0019262A">
            <w:pPr>
              <w:jc w:val="center"/>
              <w:rPr>
                <w:rFonts w:cstheme="minorHAnsi"/>
                <w:szCs w:val="20"/>
              </w:rPr>
            </w:pPr>
          </w:p>
        </w:tc>
        <w:tc>
          <w:tcPr>
            <w:tcW w:w="990" w:type="dxa"/>
          </w:tcPr>
          <w:p w14:paraId="71A5D308" w14:textId="77777777" w:rsidR="0019262A" w:rsidRPr="00283A38" w:rsidRDefault="0019262A" w:rsidP="0019262A">
            <w:pPr>
              <w:jc w:val="center"/>
              <w:rPr>
                <w:rFonts w:cstheme="minorHAnsi"/>
                <w:szCs w:val="20"/>
              </w:rPr>
            </w:pPr>
          </w:p>
        </w:tc>
        <w:tc>
          <w:tcPr>
            <w:tcW w:w="990" w:type="dxa"/>
          </w:tcPr>
          <w:p w14:paraId="019DD8C4" w14:textId="77777777" w:rsidR="0019262A" w:rsidRPr="00283A38" w:rsidRDefault="0019262A" w:rsidP="0019262A">
            <w:pPr>
              <w:jc w:val="center"/>
              <w:rPr>
                <w:rFonts w:cstheme="minorHAnsi"/>
                <w:szCs w:val="20"/>
              </w:rPr>
            </w:pPr>
          </w:p>
        </w:tc>
        <w:tc>
          <w:tcPr>
            <w:tcW w:w="1103" w:type="dxa"/>
          </w:tcPr>
          <w:p w14:paraId="1F917840" w14:textId="77777777" w:rsidR="0019262A" w:rsidRPr="00D65767" w:rsidRDefault="0019262A" w:rsidP="0019262A">
            <w:pPr>
              <w:jc w:val="center"/>
              <w:rPr>
                <w:rFonts w:cstheme="minorHAnsi"/>
                <w:szCs w:val="20"/>
              </w:rPr>
            </w:pPr>
          </w:p>
        </w:tc>
        <w:tc>
          <w:tcPr>
            <w:tcW w:w="1103" w:type="dxa"/>
          </w:tcPr>
          <w:p w14:paraId="2ABEE6B3" w14:textId="7519319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64D844F" w14:textId="77777777" w:rsidTr="0061524D">
        <w:tc>
          <w:tcPr>
            <w:tcW w:w="1255" w:type="dxa"/>
          </w:tcPr>
          <w:p w14:paraId="1B240741" w14:textId="54422461" w:rsidR="0019262A" w:rsidRDefault="0019262A" w:rsidP="0019262A">
            <w:pPr>
              <w:jc w:val="center"/>
              <w:rPr>
                <w:szCs w:val="20"/>
              </w:rPr>
            </w:pPr>
            <w:r w:rsidRPr="007709BB">
              <w:t>3216_01</w:t>
            </w:r>
          </w:p>
        </w:tc>
        <w:tc>
          <w:tcPr>
            <w:tcW w:w="990" w:type="dxa"/>
          </w:tcPr>
          <w:p w14:paraId="5036FA11" w14:textId="77777777" w:rsidR="0019262A" w:rsidRPr="00283A38" w:rsidRDefault="0019262A" w:rsidP="0019262A">
            <w:pPr>
              <w:jc w:val="center"/>
              <w:rPr>
                <w:rFonts w:cstheme="minorHAnsi"/>
                <w:szCs w:val="20"/>
              </w:rPr>
            </w:pPr>
          </w:p>
        </w:tc>
        <w:tc>
          <w:tcPr>
            <w:tcW w:w="990" w:type="dxa"/>
          </w:tcPr>
          <w:p w14:paraId="68243384" w14:textId="77777777" w:rsidR="0019262A" w:rsidRPr="00487927" w:rsidRDefault="0019262A" w:rsidP="0019262A">
            <w:pPr>
              <w:jc w:val="center"/>
              <w:rPr>
                <w:rFonts w:cstheme="minorHAnsi"/>
                <w:szCs w:val="20"/>
              </w:rPr>
            </w:pPr>
          </w:p>
        </w:tc>
        <w:tc>
          <w:tcPr>
            <w:tcW w:w="990" w:type="dxa"/>
          </w:tcPr>
          <w:p w14:paraId="4FD94AE2" w14:textId="77777777" w:rsidR="0019262A" w:rsidRPr="00487927" w:rsidRDefault="0019262A" w:rsidP="0019262A">
            <w:pPr>
              <w:jc w:val="center"/>
              <w:rPr>
                <w:rFonts w:cstheme="minorHAnsi"/>
                <w:szCs w:val="20"/>
              </w:rPr>
            </w:pPr>
          </w:p>
        </w:tc>
        <w:tc>
          <w:tcPr>
            <w:tcW w:w="990" w:type="dxa"/>
          </w:tcPr>
          <w:p w14:paraId="5E1AAA93" w14:textId="77777777" w:rsidR="0019262A" w:rsidRPr="00487927" w:rsidRDefault="0019262A" w:rsidP="0019262A">
            <w:pPr>
              <w:jc w:val="center"/>
              <w:rPr>
                <w:rFonts w:cstheme="minorHAnsi"/>
                <w:szCs w:val="20"/>
              </w:rPr>
            </w:pPr>
          </w:p>
        </w:tc>
        <w:tc>
          <w:tcPr>
            <w:tcW w:w="990" w:type="dxa"/>
          </w:tcPr>
          <w:p w14:paraId="400EA783" w14:textId="77777777" w:rsidR="0019262A" w:rsidRPr="00487927" w:rsidRDefault="0019262A" w:rsidP="0019262A">
            <w:pPr>
              <w:jc w:val="center"/>
              <w:rPr>
                <w:rFonts w:cstheme="minorHAnsi"/>
                <w:szCs w:val="20"/>
              </w:rPr>
            </w:pPr>
          </w:p>
        </w:tc>
        <w:tc>
          <w:tcPr>
            <w:tcW w:w="990" w:type="dxa"/>
          </w:tcPr>
          <w:p w14:paraId="0D3D2BD4" w14:textId="77777777" w:rsidR="0019262A" w:rsidRPr="00487927" w:rsidRDefault="0019262A" w:rsidP="0019262A">
            <w:pPr>
              <w:jc w:val="center"/>
              <w:rPr>
                <w:rFonts w:cstheme="minorHAnsi"/>
                <w:szCs w:val="20"/>
              </w:rPr>
            </w:pPr>
          </w:p>
        </w:tc>
        <w:tc>
          <w:tcPr>
            <w:tcW w:w="1080" w:type="dxa"/>
          </w:tcPr>
          <w:p w14:paraId="7EC71251" w14:textId="77777777" w:rsidR="0019262A" w:rsidRPr="00283A38" w:rsidRDefault="0019262A" w:rsidP="0019262A">
            <w:pPr>
              <w:jc w:val="center"/>
              <w:rPr>
                <w:rFonts w:cstheme="minorHAnsi"/>
                <w:szCs w:val="20"/>
              </w:rPr>
            </w:pPr>
          </w:p>
        </w:tc>
        <w:tc>
          <w:tcPr>
            <w:tcW w:w="990" w:type="dxa"/>
          </w:tcPr>
          <w:p w14:paraId="3616B75F" w14:textId="77777777" w:rsidR="0019262A" w:rsidRPr="00283A38" w:rsidRDefault="0019262A" w:rsidP="0019262A">
            <w:pPr>
              <w:jc w:val="center"/>
              <w:rPr>
                <w:rFonts w:cstheme="minorHAnsi"/>
                <w:szCs w:val="20"/>
              </w:rPr>
            </w:pPr>
          </w:p>
        </w:tc>
        <w:tc>
          <w:tcPr>
            <w:tcW w:w="990" w:type="dxa"/>
          </w:tcPr>
          <w:p w14:paraId="20857A6D" w14:textId="77777777" w:rsidR="0019262A" w:rsidRPr="00283A38" w:rsidRDefault="0019262A" w:rsidP="0019262A">
            <w:pPr>
              <w:jc w:val="center"/>
              <w:rPr>
                <w:rFonts w:cstheme="minorHAnsi"/>
                <w:szCs w:val="20"/>
              </w:rPr>
            </w:pPr>
          </w:p>
        </w:tc>
        <w:tc>
          <w:tcPr>
            <w:tcW w:w="1103" w:type="dxa"/>
          </w:tcPr>
          <w:p w14:paraId="3BB662F1" w14:textId="77777777" w:rsidR="0019262A" w:rsidRPr="00D65767" w:rsidRDefault="0019262A" w:rsidP="0019262A">
            <w:pPr>
              <w:jc w:val="center"/>
              <w:rPr>
                <w:rFonts w:cstheme="minorHAnsi"/>
                <w:szCs w:val="20"/>
              </w:rPr>
            </w:pPr>
          </w:p>
        </w:tc>
        <w:tc>
          <w:tcPr>
            <w:tcW w:w="1103" w:type="dxa"/>
          </w:tcPr>
          <w:p w14:paraId="5EFE8BFE" w14:textId="6291281A"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D3C30C6" w14:textId="77777777" w:rsidTr="0061524D">
        <w:tc>
          <w:tcPr>
            <w:tcW w:w="1255" w:type="dxa"/>
          </w:tcPr>
          <w:p w14:paraId="56312FA4" w14:textId="087A9042" w:rsidR="0019262A" w:rsidRDefault="0019262A" w:rsidP="0019262A">
            <w:pPr>
              <w:jc w:val="center"/>
              <w:rPr>
                <w:szCs w:val="20"/>
              </w:rPr>
            </w:pPr>
            <w:r w:rsidRPr="007709BB">
              <w:t>3216_02</w:t>
            </w:r>
          </w:p>
        </w:tc>
        <w:tc>
          <w:tcPr>
            <w:tcW w:w="990" w:type="dxa"/>
          </w:tcPr>
          <w:p w14:paraId="37FD977F" w14:textId="77777777" w:rsidR="0019262A" w:rsidRPr="00283A38" w:rsidRDefault="0019262A" w:rsidP="0019262A">
            <w:pPr>
              <w:jc w:val="center"/>
              <w:rPr>
                <w:rFonts w:cstheme="minorHAnsi"/>
                <w:szCs w:val="20"/>
              </w:rPr>
            </w:pPr>
          </w:p>
        </w:tc>
        <w:tc>
          <w:tcPr>
            <w:tcW w:w="990" w:type="dxa"/>
          </w:tcPr>
          <w:p w14:paraId="16A9B2B7" w14:textId="77777777" w:rsidR="0019262A" w:rsidRPr="00487927" w:rsidRDefault="0019262A" w:rsidP="0019262A">
            <w:pPr>
              <w:jc w:val="center"/>
              <w:rPr>
                <w:rFonts w:cstheme="minorHAnsi"/>
                <w:szCs w:val="20"/>
              </w:rPr>
            </w:pPr>
          </w:p>
        </w:tc>
        <w:tc>
          <w:tcPr>
            <w:tcW w:w="990" w:type="dxa"/>
          </w:tcPr>
          <w:p w14:paraId="0739C637" w14:textId="77777777" w:rsidR="0019262A" w:rsidRPr="00487927" w:rsidRDefault="0019262A" w:rsidP="0019262A">
            <w:pPr>
              <w:jc w:val="center"/>
              <w:rPr>
                <w:rFonts w:cstheme="minorHAnsi"/>
                <w:szCs w:val="20"/>
              </w:rPr>
            </w:pPr>
          </w:p>
        </w:tc>
        <w:tc>
          <w:tcPr>
            <w:tcW w:w="990" w:type="dxa"/>
          </w:tcPr>
          <w:p w14:paraId="4E75D424" w14:textId="77777777" w:rsidR="0019262A" w:rsidRPr="00487927" w:rsidRDefault="0019262A" w:rsidP="0019262A">
            <w:pPr>
              <w:jc w:val="center"/>
              <w:rPr>
                <w:rFonts w:cstheme="minorHAnsi"/>
                <w:szCs w:val="20"/>
              </w:rPr>
            </w:pPr>
          </w:p>
        </w:tc>
        <w:tc>
          <w:tcPr>
            <w:tcW w:w="990" w:type="dxa"/>
          </w:tcPr>
          <w:p w14:paraId="195850B5" w14:textId="77777777" w:rsidR="0019262A" w:rsidRPr="00487927" w:rsidRDefault="0019262A" w:rsidP="0019262A">
            <w:pPr>
              <w:jc w:val="center"/>
              <w:rPr>
                <w:rFonts w:cstheme="minorHAnsi"/>
                <w:szCs w:val="20"/>
              </w:rPr>
            </w:pPr>
          </w:p>
        </w:tc>
        <w:tc>
          <w:tcPr>
            <w:tcW w:w="990" w:type="dxa"/>
          </w:tcPr>
          <w:p w14:paraId="6C1CEB3F" w14:textId="77777777" w:rsidR="0019262A" w:rsidRPr="00487927" w:rsidRDefault="0019262A" w:rsidP="0019262A">
            <w:pPr>
              <w:jc w:val="center"/>
              <w:rPr>
                <w:rFonts w:cstheme="minorHAnsi"/>
                <w:szCs w:val="20"/>
              </w:rPr>
            </w:pPr>
          </w:p>
        </w:tc>
        <w:tc>
          <w:tcPr>
            <w:tcW w:w="1080" w:type="dxa"/>
          </w:tcPr>
          <w:p w14:paraId="2C79B245" w14:textId="77777777" w:rsidR="0019262A" w:rsidRPr="00283A38" w:rsidRDefault="0019262A" w:rsidP="0019262A">
            <w:pPr>
              <w:jc w:val="center"/>
              <w:rPr>
                <w:rFonts w:cstheme="minorHAnsi"/>
                <w:szCs w:val="20"/>
              </w:rPr>
            </w:pPr>
          </w:p>
        </w:tc>
        <w:tc>
          <w:tcPr>
            <w:tcW w:w="990" w:type="dxa"/>
          </w:tcPr>
          <w:p w14:paraId="53B8C793" w14:textId="77777777" w:rsidR="0019262A" w:rsidRPr="00283A38" w:rsidRDefault="0019262A" w:rsidP="0019262A">
            <w:pPr>
              <w:jc w:val="center"/>
              <w:rPr>
                <w:rFonts w:cstheme="minorHAnsi"/>
                <w:szCs w:val="20"/>
              </w:rPr>
            </w:pPr>
          </w:p>
        </w:tc>
        <w:tc>
          <w:tcPr>
            <w:tcW w:w="990" w:type="dxa"/>
          </w:tcPr>
          <w:p w14:paraId="72CD2951" w14:textId="77777777" w:rsidR="0019262A" w:rsidRPr="00283A38" w:rsidRDefault="0019262A" w:rsidP="0019262A">
            <w:pPr>
              <w:jc w:val="center"/>
              <w:rPr>
                <w:rFonts w:cstheme="minorHAnsi"/>
                <w:szCs w:val="20"/>
              </w:rPr>
            </w:pPr>
          </w:p>
        </w:tc>
        <w:tc>
          <w:tcPr>
            <w:tcW w:w="1103" w:type="dxa"/>
          </w:tcPr>
          <w:p w14:paraId="43B6FD3D" w14:textId="77777777" w:rsidR="0019262A" w:rsidRPr="00D65767" w:rsidRDefault="0019262A" w:rsidP="0019262A">
            <w:pPr>
              <w:jc w:val="center"/>
              <w:rPr>
                <w:rFonts w:cstheme="minorHAnsi"/>
                <w:szCs w:val="20"/>
              </w:rPr>
            </w:pPr>
          </w:p>
        </w:tc>
        <w:tc>
          <w:tcPr>
            <w:tcW w:w="1103" w:type="dxa"/>
          </w:tcPr>
          <w:p w14:paraId="5E1DEDE4" w14:textId="75BC662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C939323" w14:textId="77777777" w:rsidTr="0061524D">
        <w:tc>
          <w:tcPr>
            <w:tcW w:w="1255" w:type="dxa"/>
          </w:tcPr>
          <w:p w14:paraId="53C687ED" w14:textId="60FCE07B" w:rsidR="0019262A" w:rsidRDefault="0019262A" w:rsidP="0019262A">
            <w:pPr>
              <w:jc w:val="center"/>
              <w:rPr>
                <w:szCs w:val="20"/>
              </w:rPr>
            </w:pPr>
            <w:r w:rsidRPr="007709BB">
              <w:t>3216_03</w:t>
            </w:r>
          </w:p>
        </w:tc>
        <w:tc>
          <w:tcPr>
            <w:tcW w:w="990" w:type="dxa"/>
          </w:tcPr>
          <w:p w14:paraId="02597887" w14:textId="77777777" w:rsidR="0019262A" w:rsidRPr="00283A38" w:rsidRDefault="0019262A" w:rsidP="0019262A">
            <w:pPr>
              <w:jc w:val="center"/>
              <w:rPr>
                <w:rFonts w:cstheme="minorHAnsi"/>
                <w:szCs w:val="20"/>
              </w:rPr>
            </w:pPr>
          </w:p>
        </w:tc>
        <w:tc>
          <w:tcPr>
            <w:tcW w:w="990" w:type="dxa"/>
          </w:tcPr>
          <w:p w14:paraId="3D7175F6" w14:textId="77777777" w:rsidR="0019262A" w:rsidRPr="00487927" w:rsidRDefault="0019262A" w:rsidP="0019262A">
            <w:pPr>
              <w:jc w:val="center"/>
              <w:rPr>
                <w:rFonts w:cstheme="minorHAnsi"/>
                <w:szCs w:val="20"/>
              </w:rPr>
            </w:pPr>
          </w:p>
        </w:tc>
        <w:tc>
          <w:tcPr>
            <w:tcW w:w="990" w:type="dxa"/>
          </w:tcPr>
          <w:p w14:paraId="44C72A92" w14:textId="77777777" w:rsidR="0019262A" w:rsidRPr="00487927" w:rsidRDefault="0019262A" w:rsidP="0019262A">
            <w:pPr>
              <w:jc w:val="center"/>
              <w:rPr>
                <w:rFonts w:cstheme="minorHAnsi"/>
                <w:szCs w:val="20"/>
              </w:rPr>
            </w:pPr>
          </w:p>
        </w:tc>
        <w:tc>
          <w:tcPr>
            <w:tcW w:w="990" w:type="dxa"/>
          </w:tcPr>
          <w:p w14:paraId="27B90978" w14:textId="77777777" w:rsidR="0019262A" w:rsidRPr="00487927" w:rsidRDefault="0019262A" w:rsidP="0019262A">
            <w:pPr>
              <w:jc w:val="center"/>
              <w:rPr>
                <w:rFonts w:cstheme="minorHAnsi"/>
                <w:szCs w:val="20"/>
              </w:rPr>
            </w:pPr>
          </w:p>
        </w:tc>
        <w:tc>
          <w:tcPr>
            <w:tcW w:w="990" w:type="dxa"/>
          </w:tcPr>
          <w:p w14:paraId="00ACFFB0" w14:textId="77777777" w:rsidR="0019262A" w:rsidRPr="00487927" w:rsidRDefault="0019262A" w:rsidP="0019262A">
            <w:pPr>
              <w:jc w:val="center"/>
              <w:rPr>
                <w:rFonts w:cstheme="minorHAnsi"/>
                <w:szCs w:val="20"/>
              </w:rPr>
            </w:pPr>
          </w:p>
        </w:tc>
        <w:tc>
          <w:tcPr>
            <w:tcW w:w="990" w:type="dxa"/>
          </w:tcPr>
          <w:p w14:paraId="07D9B42B" w14:textId="77777777" w:rsidR="0019262A" w:rsidRPr="00487927" w:rsidRDefault="0019262A" w:rsidP="0019262A">
            <w:pPr>
              <w:jc w:val="center"/>
              <w:rPr>
                <w:rFonts w:cstheme="minorHAnsi"/>
                <w:szCs w:val="20"/>
              </w:rPr>
            </w:pPr>
          </w:p>
        </w:tc>
        <w:tc>
          <w:tcPr>
            <w:tcW w:w="1080" w:type="dxa"/>
          </w:tcPr>
          <w:p w14:paraId="45E19610" w14:textId="77777777" w:rsidR="0019262A" w:rsidRPr="00283A38" w:rsidRDefault="0019262A" w:rsidP="0019262A">
            <w:pPr>
              <w:jc w:val="center"/>
              <w:rPr>
                <w:rFonts w:cstheme="minorHAnsi"/>
                <w:szCs w:val="20"/>
              </w:rPr>
            </w:pPr>
          </w:p>
        </w:tc>
        <w:tc>
          <w:tcPr>
            <w:tcW w:w="990" w:type="dxa"/>
          </w:tcPr>
          <w:p w14:paraId="7A46AAE1" w14:textId="77777777" w:rsidR="0019262A" w:rsidRPr="00283A38" w:rsidRDefault="0019262A" w:rsidP="0019262A">
            <w:pPr>
              <w:jc w:val="center"/>
              <w:rPr>
                <w:rFonts w:cstheme="minorHAnsi"/>
                <w:szCs w:val="20"/>
              </w:rPr>
            </w:pPr>
          </w:p>
        </w:tc>
        <w:tc>
          <w:tcPr>
            <w:tcW w:w="990" w:type="dxa"/>
          </w:tcPr>
          <w:p w14:paraId="041671C7" w14:textId="77777777" w:rsidR="0019262A" w:rsidRPr="00283A38" w:rsidRDefault="0019262A" w:rsidP="0019262A">
            <w:pPr>
              <w:jc w:val="center"/>
              <w:rPr>
                <w:rFonts w:cstheme="minorHAnsi"/>
                <w:szCs w:val="20"/>
              </w:rPr>
            </w:pPr>
          </w:p>
        </w:tc>
        <w:tc>
          <w:tcPr>
            <w:tcW w:w="1103" w:type="dxa"/>
          </w:tcPr>
          <w:p w14:paraId="6C179277" w14:textId="77777777" w:rsidR="0019262A" w:rsidRPr="00D65767" w:rsidRDefault="0019262A" w:rsidP="0019262A">
            <w:pPr>
              <w:jc w:val="center"/>
              <w:rPr>
                <w:rFonts w:cstheme="minorHAnsi"/>
                <w:szCs w:val="20"/>
              </w:rPr>
            </w:pPr>
          </w:p>
        </w:tc>
        <w:tc>
          <w:tcPr>
            <w:tcW w:w="1103" w:type="dxa"/>
          </w:tcPr>
          <w:p w14:paraId="5F5AE1C1" w14:textId="57A7D7E8"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EA3BF10" w14:textId="77777777" w:rsidTr="0061524D">
        <w:tc>
          <w:tcPr>
            <w:tcW w:w="1255" w:type="dxa"/>
          </w:tcPr>
          <w:p w14:paraId="17625624" w14:textId="603CCAD7" w:rsidR="0019262A" w:rsidRDefault="0019262A" w:rsidP="0019262A">
            <w:pPr>
              <w:jc w:val="center"/>
              <w:rPr>
                <w:szCs w:val="20"/>
              </w:rPr>
            </w:pPr>
            <w:r w:rsidRPr="007709BB">
              <w:t>3216_04</w:t>
            </w:r>
          </w:p>
        </w:tc>
        <w:tc>
          <w:tcPr>
            <w:tcW w:w="990" w:type="dxa"/>
          </w:tcPr>
          <w:p w14:paraId="328F72F4" w14:textId="77777777" w:rsidR="0019262A" w:rsidRPr="00283A38" w:rsidRDefault="0019262A" w:rsidP="0019262A">
            <w:pPr>
              <w:jc w:val="center"/>
              <w:rPr>
                <w:rFonts w:cstheme="minorHAnsi"/>
                <w:szCs w:val="20"/>
              </w:rPr>
            </w:pPr>
          </w:p>
        </w:tc>
        <w:tc>
          <w:tcPr>
            <w:tcW w:w="990" w:type="dxa"/>
          </w:tcPr>
          <w:p w14:paraId="4439C63E" w14:textId="77777777" w:rsidR="0019262A" w:rsidRPr="00487927" w:rsidRDefault="0019262A" w:rsidP="0019262A">
            <w:pPr>
              <w:jc w:val="center"/>
              <w:rPr>
                <w:rFonts w:cstheme="minorHAnsi"/>
                <w:szCs w:val="20"/>
              </w:rPr>
            </w:pPr>
          </w:p>
        </w:tc>
        <w:tc>
          <w:tcPr>
            <w:tcW w:w="990" w:type="dxa"/>
          </w:tcPr>
          <w:p w14:paraId="77771CED" w14:textId="77777777" w:rsidR="0019262A" w:rsidRPr="00487927" w:rsidRDefault="0019262A" w:rsidP="0019262A">
            <w:pPr>
              <w:jc w:val="center"/>
              <w:rPr>
                <w:rFonts w:cstheme="minorHAnsi"/>
                <w:szCs w:val="20"/>
              </w:rPr>
            </w:pPr>
          </w:p>
        </w:tc>
        <w:tc>
          <w:tcPr>
            <w:tcW w:w="990" w:type="dxa"/>
          </w:tcPr>
          <w:p w14:paraId="2F9D9939" w14:textId="77777777" w:rsidR="0019262A" w:rsidRPr="00487927" w:rsidRDefault="0019262A" w:rsidP="0019262A">
            <w:pPr>
              <w:jc w:val="center"/>
              <w:rPr>
                <w:rFonts w:cstheme="minorHAnsi"/>
                <w:szCs w:val="20"/>
              </w:rPr>
            </w:pPr>
          </w:p>
        </w:tc>
        <w:tc>
          <w:tcPr>
            <w:tcW w:w="990" w:type="dxa"/>
          </w:tcPr>
          <w:p w14:paraId="4C0BF38D" w14:textId="77777777" w:rsidR="0019262A" w:rsidRPr="00487927" w:rsidRDefault="0019262A" w:rsidP="0019262A">
            <w:pPr>
              <w:jc w:val="center"/>
              <w:rPr>
                <w:rFonts w:cstheme="minorHAnsi"/>
                <w:szCs w:val="20"/>
              </w:rPr>
            </w:pPr>
          </w:p>
        </w:tc>
        <w:tc>
          <w:tcPr>
            <w:tcW w:w="990" w:type="dxa"/>
          </w:tcPr>
          <w:p w14:paraId="018B4BE2" w14:textId="77777777" w:rsidR="0019262A" w:rsidRPr="00487927" w:rsidRDefault="0019262A" w:rsidP="0019262A">
            <w:pPr>
              <w:jc w:val="center"/>
              <w:rPr>
                <w:rFonts w:cstheme="minorHAnsi"/>
                <w:szCs w:val="20"/>
              </w:rPr>
            </w:pPr>
          </w:p>
        </w:tc>
        <w:tc>
          <w:tcPr>
            <w:tcW w:w="1080" w:type="dxa"/>
          </w:tcPr>
          <w:p w14:paraId="57EAC08B" w14:textId="77777777" w:rsidR="0019262A" w:rsidRPr="00283A38" w:rsidRDefault="0019262A" w:rsidP="0019262A">
            <w:pPr>
              <w:jc w:val="center"/>
              <w:rPr>
                <w:rFonts w:cstheme="minorHAnsi"/>
                <w:szCs w:val="20"/>
              </w:rPr>
            </w:pPr>
          </w:p>
        </w:tc>
        <w:tc>
          <w:tcPr>
            <w:tcW w:w="990" w:type="dxa"/>
          </w:tcPr>
          <w:p w14:paraId="63E96B1D" w14:textId="77777777" w:rsidR="0019262A" w:rsidRPr="00283A38" w:rsidRDefault="0019262A" w:rsidP="0019262A">
            <w:pPr>
              <w:jc w:val="center"/>
              <w:rPr>
                <w:rFonts w:cstheme="minorHAnsi"/>
                <w:szCs w:val="20"/>
              </w:rPr>
            </w:pPr>
          </w:p>
        </w:tc>
        <w:tc>
          <w:tcPr>
            <w:tcW w:w="990" w:type="dxa"/>
          </w:tcPr>
          <w:p w14:paraId="0CBF1BF1" w14:textId="77777777" w:rsidR="0019262A" w:rsidRPr="00283A38" w:rsidRDefault="0019262A" w:rsidP="0019262A">
            <w:pPr>
              <w:jc w:val="center"/>
              <w:rPr>
                <w:rFonts w:cstheme="minorHAnsi"/>
                <w:szCs w:val="20"/>
              </w:rPr>
            </w:pPr>
          </w:p>
        </w:tc>
        <w:tc>
          <w:tcPr>
            <w:tcW w:w="1103" w:type="dxa"/>
          </w:tcPr>
          <w:p w14:paraId="1A9FAF51" w14:textId="77777777" w:rsidR="0019262A" w:rsidRPr="00D65767" w:rsidRDefault="0019262A" w:rsidP="0019262A">
            <w:pPr>
              <w:jc w:val="center"/>
              <w:rPr>
                <w:rFonts w:cstheme="minorHAnsi"/>
                <w:szCs w:val="20"/>
              </w:rPr>
            </w:pPr>
          </w:p>
        </w:tc>
        <w:tc>
          <w:tcPr>
            <w:tcW w:w="1103" w:type="dxa"/>
          </w:tcPr>
          <w:p w14:paraId="7B1563D4" w14:textId="5D12D54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20E0B37" w14:textId="77777777" w:rsidTr="0061524D">
        <w:tc>
          <w:tcPr>
            <w:tcW w:w="1255" w:type="dxa"/>
          </w:tcPr>
          <w:p w14:paraId="177E44E4" w14:textId="173E7320" w:rsidR="0019262A" w:rsidRDefault="0019262A" w:rsidP="0019262A">
            <w:pPr>
              <w:jc w:val="center"/>
              <w:rPr>
                <w:szCs w:val="20"/>
              </w:rPr>
            </w:pPr>
            <w:r w:rsidRPr="007709BB">
              <w:t>3218_01</w:t>
            </w:r>
          </w:p>
        </w:tc>
        <w:tc>
          <w:tcPr>
            <w:tcW w:w="990" w:type="dxa"/>
          </w:tcPr>
          <w:p w14:paraId="6225A57C" w14:textId="77777777" w:rsidR="0019262A" w:rsidRPr="00283A38" w:rsidRDefault="0019262A" w:rsidP="0019262A">
            <w:pPr>
              <w:jc w:val="center"/>
              <w:rPr>
                <w:rFonts w:cstheme="minorHAnsi"/>
                <w:szCs w:val="20"/>
              </w:rPr>
            </w:pPr>
          </w:p>
        </w:tc>
        <w:tc>
          <w:tcPr>
            <w:tcW w:w="990" w:type="dxa"/>
          </w:tcPr>
          <w:p w14:paraId="594A6AE6" w14:textId="77777777" w:rsidR="0019262A" w:rsidRPr="00487927" w:rsidRDefault="0019262A" w:rsidP="0019262A">
            <w:pPr>
              <w:jc w:val="center"/>
              <w:rPr>
                <w:rFonts w:cstheme="minorHAnsi"/>
                <w:szCs w:val="20"/>
              </w:rPr>
            </w:pPr>
          </w:p>
        </w:tc>
        <w:tc>
          <w:tcPr>
            <w:tcW w:w="990" w:type="dxa"/>
          </w:tcPr>
          <w:p w14:paraId="16F3E621" w14:textId="77777777" w:rsidR="0019262A" w:rsidRPr="00487927" w:rsidRDefault="0019262A" w:rsidP="0019262A">
            <w:pPr>
              <w:jc w:val="center"/>
              <w:rPr>
                <w:rFonts w:cstheme="minorHAnsi"/>
                <w:szCs w:val="20"/>
              </w:rPr>
            </w:pPr>
          </w:p>
        </w:tc>
        <w:tc>
          <w:tcPr>
            <w:tcW w:w="990" w:type="dxa"/>
          </w:tcPr>
          <w:p w14:paraId="25D03B09" w14:textId="77777777" w:rsidR="0019262A" w:rsidRPr="00487927" w:rsidRDefault="0019262A" w:rsidP="0019262A">
            <w:pPr>
              <w:jc w:val="center"/>
              <w:rPr>
                <w:rFonts w:cstheme="minorHAnsi"/>
                <w:szCs w:val="20"/>
              </w:rPr>
            </w:pPr>
          </w:p>
        </w:tc>
        <w:tc>
          <w:tcPr>
            <w:tcW w:w="990" w:type="dxa"/>
          </w:tcPr>
          <w:p w14:paraId="407580D7" w14:textId="77777777" w:rsidR="0019262A" w:rsidRPr="00487927" w:rsidRDefault="0019262A" w:rsidP="0019262A">
            <w:pPr>
              <w:jc w:val="center"/>
              <w:rPr>
                <w:rFonts w:cstheme="minorHAnsi"/>
                <w:szCs w:val="20"/>
              </w:rPr>
            </w:pPr>
          </w:p>
        </w:tc>
        <w:tc>
          <w:tcPr>
            <w:tcW w:w="990" w:type="dxa"/>
          </w:tcPr>
          <w:p w14:paraId="76DC9743" w14:textId="77777777" w:rsidR="0019262A" w:rsidRPr="00487927" w:rsidRDefault="0019262A" w:rsidP="0019262A">
            <w:pPr>
              <w:jc w:val="center"/>
              <w:rPr>
                <w:rFonts w:cstheme="minorHAnsi"/>
                <w:szCs w:val="20"/>
              </w:rPr>
            </w:pPr>
          </w:p>
        </w:tc>
        <w:tc>
          <w:tcPr>
            <w:tcW w:w="1080" w:type="dxa"/>
          </w:tcPr>
          <w:p w14:paraId="07A3D968" w14:textId="77777777" w:rsidR="0019262A" w:rsidRPr="00283A38" w:rsidRDefault="0019262A" w:rsidP="0019262A">
            <w:pPr>
              <w:jc w:val="center"/>
              <w:rPr>
                <w:rFonts w:cstheme="minorHAnsi"/>
                <w:szCs w:val="20"/>
              </w:rPr>
            </w:pPr>
          </w:p>
        </w:tc>
        <w:tc>
          <w:tcPr>
            <w:tcW w:w="990" w:type="dxa"/>
          </w:tcPr>
          <w:p w14:paraId="33D82C32" w14:textId="77777777" w:rsidR="0019262A" w:rsidRPr="00283A38" w:rsidRDefault="0019262A" w:rsidP="0019262A">
            <w:pPr>
              <w:jc w:val="center"/>
              <w:rPr>
                <w:rFonts w:cstheme="minorHAnsi"/>
                <w:szCs w:val="20"/>
              </w:rPr>
            </w:pPr>
          </w:p>
        </w:tc>
        <w:tc>
          <w:tcPr>
            <w:tcW w:w="990" w:type="dxa"/>
          </w:tcPr>
          <w:p w14:paraId="07244399" w14:textId="77777777" w:rsidR="0019262A" w:rsidRPr="00283A38" w:rsidRDefault="0019262A" w:rsidP="0019262A">
            <w:pPr>
              <w:jc w:val="center"/>
              <w:rPr>
                <w:rFonts w:cstheme="minorHAnsi"/>
                <w:szCs w:val="20"/>
              </w:rPr>
            </w:pPr>
          </w:p>
        </w:tc>
        <w:tc>
          <w:tcPr>
            <w:tcW w:w="1103" w:type="dxa"/>
          </w:tcPr>
          <w:p w14:paraId="1541F85C" w14:textId="77777777" w:rsidR="0019262A" w:rsidRPr="00D65767" w:rsidRDefault="0019262A" w:rsidP="0019262A">
            <w:pPr>
              <w:jc w:val="center"/>
              <w:rPr>
                <w:rFonts w:cstheme="minorHAnsi"/>
                <w:szCs w:val="20"/>
              </w:rPr>
            </w:pPr>
          </w:p>
        </w:tc>
        <w:tc>
          <w:tcPr>
            <w:tcW w:w="1103" w:type="dxa"/>
          </w:tcPr>
          <w:p w14:paraId="1EE1A89B" w14:textId="368D7B4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4AC06CB" w14:textId="77777777" w:rsidTr="0061524D">
        <w:tc>
          <w:tcPr>
            <w:tcW w:w="1255" w:type="dxa"/>
          </w:tcPr>
          <w:p w14:paraId="0E85C3E8" w14:textId="51D33E02" w:rsidR="0019262A" w:rsidRDefault="0019262A" w:rsidP="0019262A">
            <w:pPr>
              <w:jc w:val="center"/>
              <w:rPr>
                <w:szCs w:val="20"/>
              </w:rPr>
            </w:pPr>
            <w:r w:rsidRPr="007709BB">
              <w:t>3218_02</w:t>
            </w:r>
          </w:p>
        </w:tc>
        <w:tc>
          <w:tcPr>
            <w:tcW w:w="990" w:type="dxa"/>
          </w:tcPr>
          <w:p w14:paraId="3CB95880" w14:textId="77777777" w:rsidR="0019262A" w:rsidRPr="00283A38" w:rsidRDefault="0019262A" w:rsidP="0019262A">
            <w:pPr>
              <w:jc w:val="center"/>
              <w:rPr>
                <w:rFonts w:cstheme="minorHAnsi"/>
                <w:szCs w:val="20"/>
              </w:rPr>
            </w:pPr>
          </w:p>
        </w:tc>
        <w:tc>
          <w:tcPr>
            <w:tcW w:w="990" w:type="dxa"/>
          </w:tcPr>
          <w:p w14:paraId="2D84E956" w14:textId="77777777" w:rsidR="0019262A" w:rsidRPr="00487927" w:rsidRDefault="0019262A" w:rsidP="0019262A">
            <w:pPr>
              <w:jc w:val="center"/>
              <w:rPr>
                <w:rFonts w:cstheme="minorHAnsi"/>
                <w:szCs w:val="20"/>
              </w:rPr>
            </w:pPr>
          </w:p>
        </w:tc>
        <w:tc>
          <w:tcPr>
            <w:tcW w:w="990" w:type="dxa"/>
          </w:tcPr>
          <w:p w14:paraId="5EF862FB" w14:textId="77777777" w:rsidR="0019262A" w:rsidRPr="00487927" w:rsidRDefault="0019262A" w:rsidP="0019262A">
            <w:pPr>
              <w:jc w:val="center"/>
              <w:rPr>
                <w:rFonts w:cstheme="minorHAnsi"/>
                <w:szCs w:val="20"/>
              </w:rPr>
            </w:pPr>
          </w:p>
        </w:tc>
        <w:tc>
          <w:tcPr>
            <w:tcW w:w="990" w:type="dxa"/>
          </w:tcPr>
          <w:p w14:paraId="79FA0FBF" w14:textId="77777777" w:rsidR="0019262A" w:rsidRPr="00487927" w:rsidRDefault="0019262A" w:rsidP="0019262A">
            <w:pPr>
              <w:jc w:val="center"/>
              <w:rPr>
                <w:rFonts w:cstheme="minorHAnsi"/>
                <w:szCs w:val="20"/>
              </w:rPr>
            </w:pPr>
          </w:p>
        </w:tc>
        <w:tc>
          <w:tcPr>
            <w:tcW w:w="990" w:type="dxa"/>
          </w:tcPr>
          <w:p w14:paraId="093B070E" w14:textId="77777777" w:rsidR="0019262A" w:rsidRPr="00487927" w:rsidRDefault="0019262A" w:rsidP="0019262A">
            <w:pPr>
              <w:jc w:val="center"/>
              <w:rPr>
                <w:rFonts w:cstheme="minorHAnsi"/>
                <w:szCs w:val="20"/>
              </w:rPr>
            </w:pPr>
          </w:p>
        </w:tc>
        <w:tc>
          <w:tcPr>
            <w:tcW w:w="990" w:type="dxa"/>
          </w:tcPr>
          <w:p w14:paraId="388A5085" w14:textId="77777777" w:rsidR="0019262A" w:rsidRPr="00487927" w:rsidRDefault="0019262A" w:rsidP="0019262A">
            <w:pPr>
              <w:jc w:val="center"/>
              <w:rPr>
                <w:rFonts w:cstheme="minorHAnsi"/>
                <w:szCs w:val="20"/>
              </w:rPr>
            </w:pPr>
          </w:p>
        </w:tc>
        <w:tc>
          <w:tcPr>
            <w:tcW w:w="1080" w:type="dxa"/>
          </w:tcPr>
          <w:p w14:paraId="2D3FCD24" w14:textId="77777777" w:rsidR="0019262A" w:rsidRPr="00283A38" w:rsidRDefault="0019262A" w:rsidP="0019262A">
            <w:pPr>
              <w:jc w:val="center"/>
              <w:rPr>
                <w:rFonts w:cstheme="minorHAnsi"/>
                <w:szCs w:val="20"/>
              </w:rPr>
            </w:pPr>
          </w:p>
        </w:tc>
        <w:tc>
          <w:tcPr>
            <w:tcW w:w="990" w:type="dxa"/>
          </w:tcPr>
          <w:p w14:paraId="03ADBB38" w14:textId="77777777" w:rsidR="0019262A" w:rsidRPr="00283A38" w:rsidRDefault="0019262A" w:rsidP="0019262A">
            <w:pPr>
              <w:jc w:val="center"/>
              <w:rPr>
                <w:rFonts w:cstheme="minorHAnsi"/>
                <w:szCs w:val="20"/>
              </w:rPr>
            </w:pPr>
          </w:p>
        </w:tc>
        <w:tc>
          <w:tcPr>
            <w:tcW w:w="990" w:type="dxa"/>
          </w:tcPr>
          <w:p w14:paraId="3AF3FE5A" w14:textId="77777777" w:rsidR="0019262A" w:rsidRPr="00283A38" w:rsidRDefault="0019262A" w:rsidP="0019262A">
            <w:pPr>
              <w:jc w:val="center"/>
              <w:rPr>
                <w:rFonts w:cstheme="minorHAnsi"/>
                <w:szCs w:val="20"/>
              </w:rPr>
            </w:pPr>
          </w:p>
        </w:tc>
        <w:tc>
          <w:tcPr>
            <w:tcW w:w="1103" w:type="dxa"/>
          </w:tcPr>
          <w:p w14:paraId="3D71A693" w14:textId="77777777" w:rsidR="0019262A" w:rsidRPr="00D65767" w:rsidRDefault="0019262A" w:rsidP="0019262A">
            <w:pPr>
              <w:jc w:val="center"/>
              <w:rPr>
                <w:rFonts w:cstheme="minorHAnsi"/>
                <w:szCs w:val="20"/>
              </w:rPr>
            </w:pPr>
          </w:p>
        </w:tc>
        <w:tc>
          <w:tcPr>
            <w:tcW w:w="1103" w:type="dxa"/>
          </w:tcPr>
          <w:p w14:paraId="4C10341C" w14:textId="6CC0501A"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E58A8B2" w14:textId="77777777" w:rsidTr="0061524D">
        <w:tc>
          <w:tcPr>
            <w:tcW w:w="1255" w:type="dxa"/>
          </w:tcPr>
          <w:p w14:paraId="513D00B0" w14:textId="2FFEB316" w:rsidR="0019262A" w:rsidRDefault="0019262A" w:rsidP="0019262A">
            <w:pPr>
              <w:jc w:val="center"/>
              <w:rPr>
                <w:szCs w:val="20"/>
              </w:rPr>
            </w:pPr>
            <w:r w:rsidRPr="007709BB">
              <w:t>3218_03</w:t>
            </w:r>
          </w:p>
        </w:tc>
        <w:tc>
          <w:tcPr>
            <w:tcW w:w="990" w:type="dxa"/>
          </w:tcPr>
          <w:p w14:paraId="2C5034AF" w14:textId="77777777" w:rsidR="0019262A" w:rsidRPr="00283A38" w:rsidRDefault="0019262A" w:rsidP="0019262A">
            <w:pPr>
              <w:jc w:val="center"/>
              <w:rPr>
                <w:rFonts w:cstheme="minorHAnsi"/>
                <w:szCs w:val="20"/>
              </w:rPr>
            </w:pPr>
          </w:p>
        </w:tc>
        <w:tc>
          <w:tcPr>
            <w:tcW w:w="990" w:type="dxa"/>
          </w:tcPr>
          <w:p w14:paraId="1C01E1C3" w14:textId="77777777" w:rsidR="0019262A" w:rsidRPr="00487927" w:rsidRDefault="0019262A" w:rsidP="0019262A">
            <w:pPr>
              <w:jc w:val="center"/>
              <w:rPr>
                <w:rFonts w:cstheme="minorHAnsi"/>
                <w:szCs w:val="20"/>
              </w:rPr>
            </w:pPr>
          </w:p>
        </w:tc>
        <w:tc>
          <w:tcPr>
            <w:tcW w:w="990" w:type="dxa"/>
          </w:tcPr>
          <w:p w14:paraId="0F3EB48F" w14:textId="77777777" w:rsidR="0019262A" w:rsidRPr="00487927" w:rsidRDefault="0019262A" w:rsidP="0019262A">
            <w:pPr>
              <w:jc w:val="center"/>
              <w:rPr>
                <w:rFonts w:cstheme="minorHAnsi"/>
                <w:szCs w:val="20"/>
              </w:rPr>
            </w:pPr>
          </w:p>
        </w:tc>
        <w:tc>
          <w:tcPr>
            <w:tcW w:w="990" w:type="dxa"/>
          </w:tcPr>
          <w:p w14:paraId="73A186B2" w14:textId="77777777" w:rsidR="0019262A" w:rsidRPr="00487927" w:rsidRDefault="0019262A" w:rsidP="0019262A">
            <w:pPr>
              <w:jc w:val="center"/>
              <w:rPr>
                <w:rFonts w:cstheme="minorHAnsi"/>
                <w:szCs w:val="20"/>
              </w:rPr>
            </w:pPr>
          </w:p>
        </w:tc>
        <w:tc>
          <w:tcPr>
            <w:tcW w:w="990" w:type="dxa"/>
          </w:tcPr>
          <w:p w14:paraId="16B95613" w14:textId="77777777" w:rsidR="0019262A" w:rsidRPr="00487927" w:rsidRDefault="0019262A" w:rsidP="0019262A">
            <w:pPr>
              <w:jc w:val="center"/>
              <w:rPr>
                <w:rFonts w:cstheme="minorHAnsi"/>
                <w:szCs w:val="20"/>
              </w:rPr>
            </w:pPr>
          </w:p>
        </w:tc>
        <w:tc>
          <w:tcPr>
            <w:tcW w:w="990" w:type="dxa"/>
          </w:tcPr>
          <w:p w14:paraId="5F27D0AC" w14:textId="77777777" w:rsidR="0019262A" w:rsidRPr="00487927" w:rsidRDefault="0019262A" w:rsidP="0019262A">
            <w:pPr>
              <w:jc w:val="center"/>
              <w:rPr>
                <w:rFonts w:cstheme="minorHAnsi"/>
                <w:szCs w:val="20"/>
              </w:rPr>
            </w:pPr>
          </w:p>
        </w:tc>
        <w:tc>
          <w:tcPr>
            <w:tcW w:w="1080" w:type="dxa"/>
          </w:tcPr>
          <w:p w14:paraId="157D320D" w14:textId="77777777" w:rsidR="0019262A" w:rsidRPr="00283A38" w:rsidRDefault="0019262A" w:rsidP="0019262A">
            <w:pPr>
              <w:jc w:val="center"/>
              <w:rPr>
                <w:rFonts w:cstheme="minorHAnsi"/>
                <w:szCs w:val="20"/>
              </w:rPr>
            </w:pPr>
          </w:p>
        </w:tc>
        <w:tc>
          <w:tcPr>
            <w:tcW w:w="990" w:type="dxa"/>
          </w:tcPr>
          <w:p w14:paraId="7EF5CED9" w14:textId="77777777" w:rsidR="0019262A" w:rsidRPr="00283A38" w:rsidRDefault="0019262A" w:rsidP="0019262A">
            <w:pPr>
              <w:jc w:val="center"/>
              <w:rPr>
                <w:rFonts w:cstheme="minorHAnsi"/>
                <w:szCs w:val="20"/>
              </w:rPr>
            </w:pPr>
          </w:p>
        </w:tc>
        <w:tc>
          <w:tcPr>
            <w:tcW w:w="990" w:type="dxa"/>
          </w:tcPr>
          <w:p w14:paraId="370D4887" w14:textId="77777777" w:rsidR="0019262A" w:rsidRPr="00283A38" w:rsidRDefault="0019262A" w:rsidP="0019262A">
            <w:pPr>
              <w:jc w:val="center"/>
              <w:rPr>
                <w:rFonts w:cstheme="minorHAnsi"/>
                <w:szCs w:val="20"/>
              </w:rPr>
            </w:pPr>
          </w:p>
        </w:tc>
        <w:tc>
          <w:tcPr>
            <w:tcW w:w="1103" w:type="dxa"/>
          </w:tcPr>
          <w:p w14:paraId="13A439E3" w14:textId="77777777" w:rsidR="0019262A" w:rsidRPr="00D65767" w:rsidRDefault="0019262A" w:rsidP="0019262A">
            <w:pPr>
              <w:jc w:val="center"/>
              <w:rPr>
                <w:rFonts w:cstheme="minorHAnsi"/>
                <w:szCs w:val="20"/>
              </w:rPr>
            </w:pPr>
          </w:p>
        </w:tc>
        <w:tc>
          <w:tcPr>
            <w:tcW w:w="1103" w:type="dxa"/>
          </w:tcPr>
          <w:p w14:paraId="1E4D80F3" w14:textId="0C9A39A9" w:rsidR="0019262A" w:rsidRPr="00D65767" w:rsidRDefault="0019262A" w:rsidP="0019262A">
            <w:pPr>
              <w:jc w:val="center"/>
              <w:rPr>
                <w:rFonts w:cstheme="minorHAnsi"/>
                <w:szCs w:val="20"/>
              </w:rPr>
            </w:pPr>
            <w:r w:rsidRPr="00283A38">
              <w:rPr>
                <w:rFonts w:cstheme="minorHAnsi"/>
                <w:szCs w:val="20"/>
              </w:rPr>
              <w:t>•</w:t>
            </w:r>
          </w:p>
        </w:tc>
      </w:tr>
      <w:tr w:rsidR="0019262A" w:rsidRPr="00283A38" w14:paraId="3B4CD115" w14:textId="77777777" w:rsidTr="0061524D">
        <w:tc>
          <w:tcPr>
            <w:tcW w:w="1255" w:type="dxa"/>
          </w:tcPr>
          <w:p w14:paraId="647BF23D" w14:textId="59291D18" w:rsidR="0019262A" w:rsidRDefault="0019262A" w:rsidP="0019262A">
            <w:pPr>
              <w:jc w:val="center"/>
              <w:rPr>
                <w:szCs w:val="20"/>
              </w:rPr>
            </w:pPr>
            <w:r w:rsidRPr="007709BB">
              <w:t>3218_04</w:t>
            </w:r>
          </w:p>
        </w:tc>
        <w:tc>
          <w:tcPr>
            <w:tcW w:w="990" w:type="dxa"/>
          </w:tcPr>
          <w:p w14:paraId="0208F87D" w14:textId="77777777" w:rsidR="0019262A" w:rsidRPr="00283A38" w:rsidRDefault="0019262A" w:rsidP="0019262A">
            <w:pPr>
              <w:jc w:val="center"/>
              <w:rPr>
                <w:rFonts w:cstheme="minorHAnsi"/>
                <w:szCs w:val="20"/>
              </w:rPr>
            </w:pPr>
          </w:p>
        </w:tc>
        <w:tc>
          <w:tcPr>
            <w:tcW w:w="990" w:type="dxa"/>
          </w:tcPr>
          <w:p w14:paraId="2D317D39" w14:textId="77777777" w:rsidR="0019262A" w:rsidRPr="00487927" w:rsidRDefault="0019262A" w:rsidP="0019262A">
            <w:pPr>
              <w:jc w:val="center"/>
              <w:rPr>
                <w:rFonts w:cstheme="minorHAnsi"/>
                <w:szCs w:val="20"/>
              </w:rPr>
            </w:pPr>
          </w:p>
        </w:tc>
        <w:tc>
          <w:tcPr>
            <w:tcW w:w="990" w:type="dxa"/>
          </w:tcPr>
          <w:p w14:paraId="5E9DB4D2" w14:textId="77777777" w:rsidR="0019262A" w:rsidRPr="00487927" w:rsidRDefault="0019262A" w:rsidP="0019262A">
            <w:pPr>
              <w:jc w:val="center"/>
              <w:rPr>
                <w:rFonts w:cstheme="minorHAnsi"/>
                <w:szCs w:val="20"/>
              </w:rPr>
            </w:pPr>
          </w:p>
        </w:tc>
        <w:tc>
          <w:tcPr>
            <w:tcW w:w="990" w:type="dxa"/>
          </w:tcPr>
          <w:p w14:paraId="632EC736" w14:textId="77777777" w:rsidR="0019262A" w:rsidRPr="00487927" w:rsidRDefault="0019262A" w:rsidP="0019262A">
            <w:pPr>
              <w:jc w:val="center"/>
              <w:rPr>
                <w:rFonts w:cstheme="minorHAnsi"/>
                <w:szCs w:val="20"/>
              </w:rPr>
            </w:pPr>
          </w:p>
        </w:tc>
        <w:tc>
          <w:tcPr>
            <w:tcW w:w="990" w:type="dxa"/>
          </w:tcPr>
          <w:p w14:paraId="149D442D" w14:textId="77777777" w:rsidR="0019262A" w:rsidRPr="00487927" w:rsidRDefault="0019262A" w:rsidP="0019262A">
            <w:pPr>
              <w:jc w:val="center"/>
              <w:rPr>
                <w:rFonts w:cstheme="minorHAnsi"/>
                <w:szCs w:val="20"/>
              </w:rPr>
            </w:pPr>
          </w:p>
        </w:tc>
        <w:tc>
          <w:tcPr>
            <w:tcW w:w="990" w:type="dxa"/>
          </w:tcPr>
          <w:p w14:paraId="704D38DA" w14:textId="77777777" w:rsidR="0019262A" w:rsidRPr="00487927" w:rsidRDefault="0019262A" w:rsidP="0019262A">
            <w:pPr>
              <w:jc w:val="center"/>
              <w:rPr>
                <w:rFonts w:cstheme="minorHAnsi"/>
                <w:szCs w:val="20"/>
              </w:rPr>
            </w:pPr>
          </w:p>
        </w:tc>
        <w:tc>
          <w:tcPr>
            <w:tcW w:w="1080" w:type="dxa"/>
          </w:tcPr>
          <w:p w14:paraId="5D8B0079" w14:textId="77777777" w:rsidR="0019262A" w:rsidRPr="00283A38" w:rsidRDefault="0019262A" w:rsidP="0019262A">
            <w:pPr>
              <w:jc w:val="center"/>
              <w:rPr>
                <w:rFonts w:cstheme="minorHAnsi"/>
                <w:szCs w:val="20"/>
              </w:rPr>
            </w:pPr>
          </w:p>
        </w:tc>
        <w:tc>
          <w:tcPr>
            <w:tcW w:w="990" w:type="dxa"/>
          </w:tcPr>
          <w:p w14:paraId="389E16C5" w14:textId="77777777" w:rsidR="0019262A" w:rsidRPr="00283A38" w:rsidRDefault="0019262A" w:rsidP="0019262A">
            <w:pPr>
              <w:jc w:val="center"/>
              <w:rPr>
                <w:rFonts w:cstheme="minorHAnsi"/>
                <w:szCs w:val="20"/>
              </w:rPr>
            </w:pPr>
          </w:p>
        </w:tc>
        <w:tc>
          <w:tcPr>
            <w:tcW w:w="990" w:type="dxa"/>
          </w:tcPr>
          <w:p w14:paraId="23DC643A" w14:textId="77777777" w:rsidR="0019262A" w:rsidRPr="00283A38" w:rsidRDefault="0019262A" w:rsidP="0019262A">
            <w:pPr>
              <w:jc w:val="center"/>
              <w:rPr>
                <w:rFonts w:cstheme="minorHAnsi"/>
                <w:szCs w:val="20"/>
              </w:rPr>
            </w:pPr>
          </w:p>
        </w:tc>
        <w:tc>
          <w:tcPr>
            <w:tcW w:w="1103" w:type="dxa"/>
          </w:tcPr>
          <w:p w14:paraId="58FDC4AF" w14:textId="77777777" w:rsidR="0019262A" w:rsidRPr="00D65767" w:rsidRDefault="0019262A" w:rsidP="0019262A">
            <w:pPr>
              <w:jc w:val="center"/>
              <w:rPr>
                <w:rFonts w:cstheme="minorHAnsi"/>
                <w:szCs w:val="20"/>
              </w:rPr>
            </w:pPr>
          </w:p>
        </w:tc>
        <w:tc>
          <w:tcPr>
            <w:tcW w:w="1103" w:type="dxa"/>
          </w:tcPr>
          <w:p w14:paraId="1A6F4F95" w14:textId="13A2D0E4"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47F10E2" w14:textId="77777777" w:rsidTr="0061524D">
        <w:tc>
          <w:tcPr>
            <w:tcW w:w="1255" w:type="dxa"/>
          </w:tcPr>
          <w:p w14:paraId="0DF0D3A9" w14:textId="194E1436" w:rsidR="0019262A" w:rsidRDefault="0019262A" w:rsidP="0019262A">
            <w:pPr>
              <w:jc w:val="center"/>
              <w:rPr>
                <w:szCs w:val="20"/>
              </w:rPr>
            </w:pPr>
            <w:r w:rsidRPr="007709BB">
              <w:t>3218_05</w:t>
            </w:r>
          </w:p>
        </w:tc>
        <w:tc>
          <w:tcPr>
            <w:tcW w:w="990" w:type="dxa"/>
          </w:tcPr>
          <w:p w14:paraId="6AF4C4CC" w14:textId="77777777" w:rsidR="0019262A" w:rsidRPr="00283A38" w:rsidRDefault="0019262A" w:rsidP="0019262A">
            <w:pPr>
              <w:jc w:val="center"/>
              <w:rPr>
                <w:rFonts w:cstheme="minorHAnsi"/>
                <w:szCs w:val="20"/>
              </w:rPr>
            </w:pPr>
          </w:p>
        </w:tc>
        <w:tc>
          <w:tcPr>
            <w:tcW w:w="990" w:type="dxa"/>
          </w:tcPr>
          <w:p w14:paraId="4B2EAE1C" w14:textId="77777777" w:rsidR="0019262A" w:rsidRPr="00487927" w:rsidRDefault="0019262A" w:rsidP="0019262A">
            <w:pPr>
              <w:jc w:val="center"/>
              <w:rPr>
                <w:rFonts w:cstheme="minorHAnsi"/>
                <w:szCs w:val="20"/>
              </w:rPr>
            </w:pPr>
          </w:p>
        </w:tc>
        <w:tc>
          <w:tcPr>
            <w:tcW w:w="990" w:type="dxa"/>
          </w:tcPr>
          <w:p w14:paraId="58DA4681" w14:textId="77777777" w:rsidR="0019262A" w:rsidRPr="00487927" w:rsidRDefault="0019262A" w:rsidP="0019262A">
            <w:pPr>
              <w:jc w:val="center"/>
              <w:rPr>
                <w:rFonts w:cstheme="minorHAnsi"/>
                <w:szCs w:val="20"/>
              </w:rPr>
            </w:pPr>
          </w:p>
        </w:tc>
        <w:tc>
          <w:tcPr>
            <w:tcW w:w="990" w:type="dxa"/>
          </w:tcPr>
          <w:p w14:paraId="48CFB700" w14:textId="77777777" w:rsidR="0019262A" w:rsidRPr="00487927" w:rsidRDefault="0019262A" w:rsidP="0019262A">
            <w:pPr>
              <w:jc w:val="center"/>
              <w:rPr>
                <w:rFonts w:cstheme="minorHAnsi"/>
                <w:szCs w:val="20"/>
              </w:rPr>
            </w:pPr>
          </w:p>
        </w:tc>
        <w:tc>
          <w:tcPr>
            <w:tcW w:w="990" w:type="dxa"/>
          </w:tcPr>
          <w:p w14:paraId="63AC69AB" w14:textId="77777777" w:rsidR="0019262A" w:rsidRPr="00487927" w:rsidRDefault="0019262A" w:rsidP="0019262A">
            <w:pPr>
              <w:jc w:val="center"/>
              <w:rPr>
                <w:rFonts w:cstheme="minorHAnsi"/>
                <w:szCs w:val="20"/>
              </w:rPr>
            </w:pPr>
          </w:p>
        </w:tc>
        <w:tc>
          <w:tcPr>
            <w:tcW w:w="990" w:type="dxa"/>
          </w:tcPr>
          <w:p w14:paraId="685EA9D3" w14:textId="77777777" w:rsidR="0019262A" w:rsidRPr="00487927" w:rsidRDefault="0019262A" w:rsidP="0019262A">
            <w:pPr>
              <w:jc w:val="center"/>
              <w:rPr>
                <w:rFonts w:cstheme="minorHAnsi"/>
                <w:szCs w:val="20"/>
              </w:rPr>
            </w:pPr>
          </w:p>
        </w:tc>
        <w:tc>
          <w:tcPr>
            <w:tcW w:w="1080" w:type="dxa"/>
          </w:tcPr>
          <w:p w14:paraId="12A5E24A" w14:textId="77777777" w:rsidR="0019262A" w:rsidRPr="00283A38" w:rsidRDefault="0019262A" w:rsidP="0019262A">
            <w:pPr>
              <w:jc w:val="center"/>
              <w:rPr>
                <w:rFonts w:cstheme="minorHAnsi"/>
                <w:szCs w:val="20"/>
              </w:rPr>
            </w:pPr>
          </w:p>
        </w:tc>
        <w:tc>
          <w:tcPr>
            <w:tcW w:w="990" w:type="dxa"/>
          </w:tcPr>
          <w:p w14:paraId="00E6F42C" w14:textId="77777777" w:rsidR="0019262A" w:rsidRPr="00283A38" w:rsidRDefault="0019262A" w:rsidP="0019262A">
            <w:pPr>
              <w:jc w:val="center"/>
              <w:rPr>
                <w:rFonts w:cstheme="minorHAnsi"/>
                <w:szCs w:val="20"/>
              </w:rPr>
            </w:pPr>
          </w:p>
        </w:tc>
        <w:tc>
          <w:tcPr>
            <w:tcW w:w="990" w:type="dxa"/>
          </w:tcPr>
          <w:p w14:paraId="3731F3CF" w14:textId="77777777" w:rsidR="0019262A" w:rsidRPr="00283A38" w:rsidRDefault="0019262A" w:rsidP="0019262A">
            <w:pPr>
              <w:jc w:val="center"/>
              <w:rPr>
                <w:rFonts w:cstheme="minorHAnsi"/>
                <w:szCs w:val="20"/>
              </w:rPr>
            </w:pPr>
          </w:p>
        </w:tc>
        <w:tc>
          <w:tcPr>
            <w:tcW w:w="1103" w:type="dxa"/>
          </w:tcPr>
          <w:p w14:paraId="12630C0B" w14:textId="77777777" w:rsidR="0019262A" w:rsidRPr="00D65767" w:rsidRDefault="0019262A" w:rsidP="0019262A">
            <w:pPr>
              <w:jc w:val="center"/>
              <w:rPr>
                <w:rFonts w:cstheme="minorHAnsi"/>
                <w:szCs w:val="20"/>
              </w:rPr>
            </w:pPr>
          </w:p>
        </w:tc>
        <w:tc>
          <w:tcPr>
            <w:tcW w:w="1103" w:type="dxa"/>
          </w:tcPr>
          <w:p w14:paraId="7CD1B7A4" w14:textId="68347768" w:rsidR="0019262A" w:rsidRPr="00D65767" w:rsidRDefault="0019262A" w:rsidP="0019262A">
            <w:pPr>
              <w:jc w:val="center"/>
              <w:rPr>
                <w:rFonts w:cstheme="minorHAnsi"/>
                <w:szCs w:val="20"/>
              </w:rPr>
            </w:pPr>
            <w:r w:rsidRPr="00283A38">
              <w:rPr>
                <w:rFonts w:cstheme="minorHAnsi"/>
                <w:szCs w:val="20"/>
              </w:rPr>
              <w:t>•</w:t>
            </w:r>
          </w:p>
        </w:tc>
      </w:tr>
      <w:tr w:rsidR="0019262A" w:rsidRPr="00283A38" w14:paraId="21EE55E1" w14:textId="77777777" w:rsidTr="0061524D">
        <w:tc>
          <w:tcPr>
            <w:tcW w:w="1255" w:type="dxa"/>
          </w:tcPr>
          <w:p w14:paraId="370511A4" w14:textId="0AA4C571" w:rsidR="0019262A" w:rsidRPr="007709BB" w:rsidRDefault="0019262A" w:rsidP="0019262A">
            <w:pPr>
              <w:jc w:val="center"/>
            </w:pPr>
            <w:r>
              <w:t>3218_06</w:t>
            </w:r>
          </w:p>
        </w:tc>
        <w:tc>
          <w:tcPr>
            <w:tcW w:w="990" w:type="dxa"/>
          </w:tcPr>
          <w:p w14:paraId="5882800B" w14:textId="77777777" w:rsidR="0019262A" w:rsidRPr="00283A38" w:rsidRDefault="0019262A" w:rsidP="0019262A">
            <w:pPr>
              <w:jc w:val="center"/>
              <w:rPr>
                <w:rFonts w:cstheme="minorHAnsi"/>
                <w:szCs w:val="20"/>
              </w:rPr>
            </w:pPr>
          </w:p>
        </w:tc>
        <w:tc>
          <w:tcPr>
            <w:tcW w:w="990" w:type="dxa"/>
          </w:tcPr>
          <w:p w14:paraId="2176FA11" w14:textId="77777777" w:rsidR="0019262A" w:rsidRPr="00487927" w:rsidRDefault="0019262A" w:rsidP="0019262A">
            <w:pPr>
              <w:jc w:val="center"/>
              <w:rPr>
                <w:rFonts w:cstheme="minorHAnsi"/>
                <w:szCs w:val="20"/>
              </w:rPr>
            </w:pPr>
          </w:p>
        </w:tc>
        <w:tc>
          <w:tcPr>
            <w:tcW w:w="990" w:type="dxa"/>
          </w:tcPr>
          <w:p w14:paraId="6C64305F" w14:textId="77777777" w:rsidR="0019262A" w:rsidRPr="00487927" w:rsidRDefault="0019262A" w:rsidP="0019262A">
            <w:pPr>
              <w:jc w:val="center"/>
              <w:rPr>
                <w:rFonts w:cstheme="minorHAnsi"/>
                <w:szCs w:val="20"/>
              </w:rPr>
            </w:pPr>
          </w:p>
        </w:tc>
        <w:tc>
          <w:tcPr>
            <w:tcW w:w="990" w:type="dxa"/>
          </w:tcPr>
          <w:p w14:paraId="5AA09051" w14:textId="77777777" w:rsidR="0019262A" w:rsidRPr="00487927" w:rsidRDefault="0019262A" w:rsidP="0019262A">
            <w:pPr>
              <w:jc w:val="center"/>
              <w:rPr>
                <w:rFonts w:cstheme="minorHAnsi"/>
                <w:szCs w:val="20"/>
              </w:rPr>
            </w:pPr>
          </w:p>
        </w:tc>
        <w:tc>
          <w:tcPr>
            <w:tcW w:w="990" w:type="dxa"/>
          </w:tcPr>
          <w:p w14:paraId="5CCD4B2A" w14:textId="77777777" w:rsidR="0019262A" w:rsidRPr="00487927" w:rsidRDefault="0019262A" w:rsidP="0019262A">
            <w:pPr>
              <w:jc w:val="center"/>
              <w:rPr>
                <w:rFonts w:cstheme="minorHAnsi"/>
                <w:szCs w:val="20"/>
              </w:rPr>
            </w:pPr>
          </w:p>
        </w:tc>
        <w:tc>
          <w:tcPr>
            <w:tcW w:w="990" w:type="dxa"/>
          </w:tcPr>
          <w:p w14:paraId="4AC97EFF" w14:textId="77777777" w:rsidR="0019262A" w:rsidRPr="00487927" w:rsidRDefault="0019262A" w:rsidP="0019262A">
            <w:pPr>
              <w:jc w:val="center"/>
              <w:rPr>
                <w:rFonts w:cstheme="minorHAnsi"/>
                <w:szCs w:val="20"/>
              </w:rPr>
            </w:pPr>
          </w:p>
        </w:tc>
        <w:tc>
          <w:tcPr>
            <w:tcW w:w="1080" w:type="dxa"/>
          </w:tcPr>
          <w:p w14:paraId="2F19D654" w14:textId="77777777" w:rsidR="0019262A" w:rsidRPr="00283A38" w:rsidRDefault="0019262A" w:rsidP="0019262A">
            <w:pPr>
              <w:jc w:val="center"/>
              <w:rPr>
                <w:rFonts w:cstheme="minorHAnsi"/>
                <w:szCs w:val="20"/>
              </w:rPr>
            </w:pPr>
          </w:p>
        </w:tc>
        <w:tc>
          <w:tcPr>
            <w:tcW w:w="990" w:type="dxa"/>
          </w:tcPr>
          <w:p w14:paraId="0D401841" w14:textId="77777777" w:rsidR="0019262A" w:rsidRPr="00283A38" w:rsidRDefault="0019262A" w:rsidP="0019262A">
            <w:pPr>
              <w:jc w:val="center"/>
              <w:rPr>
                <w:rFonts w:cstheme="minorHAnsi"/>
                <w:szCs w:val="20"/>
              </w:rPr>
            </w:pPr>
          </w:p>
        </w:tc>
        <w:tc>
          <w:tcPr>
            <w:tcW w:w="990" w:type="dxa"/>
          </w:tcPr>
          <w:p w14:paraId="6EEF30E1" w14:textId="77777777" w:rsidR="0019262A" w:rsidRPr="00283A38" w:rsidRDefault="0019262A" w:rsidP="0019262A">
            <w:pPr>
              <w:jc w:val="center"/>
              <w:rPr>
                <w:rFonts w:cstheme="minorHAnsi"/>
                <w:szCs w:val="20"/>
              </w:rPr>
            </w:pPr>
          </w:p>
        </w:tc>
        <w:tc>
          <w:tcPr>
            <w:tcW w:w="1103" w:type="dxa"/>
          </w:tcPr>
          <w:p w14:paraId="69331B93" w14:textId="77777777" w:rsidR="0019262A" w:rsidRPr="00D65767" w:rsidRDefault="0019262A" w:rsidP="0019262A">
            <w:pPr>
              <w:jc w:val="center"/>
              <w:rPr>
                <w:rFonts w:cstheme="minorHAnsi"/>
                <w:szCs w:val="20"/>
              </w:rPr>
            </w:pPr>
          </w:p>
        </w:tc>
        <w:tc>
          <w:tcPr>
            <w:tcW w:w="1103" w:type="dxa"/>
          </w:tcPr>
          <w:p w14:paraId="68B5CFB6" w14:textId="45A70860" w:rsidR="0019262A" w:rsidRPr="00283A38" w:rsidRDefault="0019262A" w:rsidP="0019262A">
            <w:pPr>
              <w:jc w:val="center"/>
              <w:rPr>
                <w:rFonts w:cstheme="minorHAnsi"/>
                <w:szCs w:val="20"/>
              </w:rPr>
            </w:pPr>
            <w:r w:rsidRPr="00283A38">
              <w:rPr>
                <w:rFonts w:cstheme="minorHAnsi"/>
                <w:szCs w:val="20"/>
              </w:rPr>
              <w:t>•</w:t>
            </w:r>
          </w:p>
        </w:tc>
      </w:tr>
      <w:tr w:rsidR="0019262A" w:rsidRPr="00283A38" w14:paraId="381E169D" w14:textId="77777777" w:rsidTr="0061524D">
        <w:tc>
          <w:tcPr>
            <w:tcW w:w="1255" w:type="dxa"/>
          </w:tcPr>
          <w:p w14:paraId="0F2CD26C" w14:textId="446FD045" w:rsidR="0019262A" w:rsidRPr="007709BB" w:rsidRDefault="0019262A" w:rsidP="0019262A">
            <w:pPr>
              <w:jc w:val="center"/>
            </w:pPr>
            <w:r>
              <w:t>3218_07</w:t>
            </w:r>
          </w:p>
        </w:tc>
        <w:tc>
          <w:tcPr>
            <w:tcW w:w="990" w:type="dxa"/>
          </w:tcPr>
          <w:p w14:paraId="45912524" w14:textId="77777777" w:rsidR="0019262A" w:rsidRPr="00283A38" w:rsidRDefault="0019262A" w:rsidP="0019262A">
            <w:pPr>
              <w:jc w:val="center"/>
              <w:rPr>
                <w:rFonts w:cstheme="minorHAnsi"/>
                <w:szCs w:val="20"/>
              </w:rPr>
            </w:pPr>
          </w:p>
        </w:tc>
        <w:tc>
          <w:tcPr>
            <w:tcW w:w="990" w:type="dxa"/>
          </w:tcPr>
          <w:p w14:paraId="6C4AC0D9" w14:textId="77777777" w:rsidR="0019262A" w:rsidRPr="00487927" w:rsidRDefault="0019262A" w:rsidP="0019262A">
            <w:pPr>
              <w:jc w:val="center"/>
              <w:rPr>
                <w:rFonts w:cstheme="minorHAnsi"/>
                <w:szCs w:val="20"/>
              </w:rPr>
            </w:pPr>
          </w:p>
        </w:tc>
        <w:tc>
          <w:tcPr>
            <w:tcW w:w="990" w:type="dxa"/>
          </w:tcPr>
          <w:p w14:paraId="0AD53ED2" w14:textId="77777777" w:rsidR="0019262A" w:rsidRPr="00487927" w:rsidRDefault="0019262A" w:rsidP="0019262A">
            <w:pPr>
              <w:jc w:val="center"/>
              <w:rPr>
                <w:rFonts w:cstheme="minorHAnsi"/>
                <w:szCs w:val="20"/>
              </w:rPr>
            </w:pPr>
          </w:p>
        </w:tc>
        <w:tc>
          <w:tcPr>
            <w:tcW w:w="990" w:type="dxa"/>
          </w:tcPr>
          <w:p w14:paraId="31D7A6AD" w14:textId="77777777" w:rsidR="0019262A" w:rsidRPr="00487927" w:rsidRDefault="0019262A" w:rsidP="0019262A">
            <w:pPr>
              <w:jc w:val="center"/>
              <w:rPr>
                <w:rFonts w:cstheme="minorHAnsi"/>
                <w:szCs w:val="20"/>
              </w:rPr>
            </w:pPr>
          </w:p>
        </w:tc>
        <w:tc>
          <w:tcPr>
            <w:tcW w:w="990" w:type="dxa"/>
          </w:tcPr>
          <w:p w14:paraId="39221104" w14:textId="77777777" w:rsidR="0019262A" w:rsidRPr="00487927" w:rsidRDefault="0019262A" w:rsidP="0019262A">
            <w:pPr>
              <w:jc w:val="center"/>
              <w:rPr>
                <w:rFonts w:cstheme="minorHAnsi"/>
                <w:szCs w:val="20"/>
              </w:rPr>
            </w:pPr>
          </w:p>
        </w:tc>
        <w:tc>
          <w:tcPr>
            <w:tcW w:w="990" w:type="dxa"/>
          </w:tcPr>
          <w:p w14:paraId="6AF39BF2" w14:textId="77777777" w:rsidR="0019262A" w:rsidRPr="00487927" w:rsidRDefault="0019262A" w:rsidP="0019262A">
            <w:pPr>
              <w:jc w:val="center"/>
              <w:rPr>
                <w:rFonts w:cstheme="minorHAnsi"/>
                <w:szCs w:val="20"/>
              </w:rPr>
            </w:pPr>
          </w:p>
        </w:tc>
        <w:tc>
          <w:tcPr>
            <w:tcW w:w="1080" w:type="dxa"/>
          </w:tcPr>
          <w:p w14:paraId="1EB2766C" w14:textId="77777777" w:rsidR="0019262A" w:rsidRPr="00283A38" w:rsidRDefault="0019262A" w:rsidP="0019262A">
            <w:pPr>
              <w:jc w:val="center"/>
              <w:rPr>
                <w:rFonts w:cstheme="minorHAnsi"/>
                <w:szCs w:val="20"/>
              </w:rPr>
            </w:pPr>
          </w:p>
        </w:tc>
        <w:tc>
          <w:tcPr>
            <w:tcW w:w="990" w:type="dxa"/>
          </w:tcPr>
          <w:p w14:paraId="3F75C91A" w14:textId="77777777" w:rsidR="0019262A" w:rsidRPr="00283A38" w:rsidRDefault="0019262A" w:rsidP="0019262A">
            <w:pPr>
              <w:jc w:val="center"/>
              <w:rPr>
                <w:rFonts w:cstheme="minorHAnsi"/>
                <w:szCs w:val="20"/>
              </w:rPr>
            </w:pPr>
          </w:p>
        </w:tc>
        <w:tc>
          <w:tcPr>
            <w:tcW w:w="990" w:type="dxa"/>
          </w:tcPr>
          <w:p w14:paraId="24B0C94E" w14:textId="77777777" w:rsidR="0019262A" w:rsidRPr="00283A38" w:rsidRDefault="0019262A" w:rsidP="0019262A">
            <w:pPr>
              <w:jc w:val="center"/>
              <w:rPr>
                <w:rFonts w:cstheme="minorHAnsi"/>
                <w:szCs w:val="20"/>
              </w:rPr>
            </w:pPr>
          </w:p>
        </w:tc>
        <w:tc>
          <w:tcPr>
            <w:tcW w:w="1103" w:type="dxa"/>
          </w:tcPr>
          <w:p w14:paraId="2D278D87" w14:textId="77777777" w:rsidR="0019262A" w:rsidRPr="00D65767" w:rsidRDefault="0019262A" w:rsidP="0019262A">
            <w:pPr>
              <w:jc w:val="center"/>
              <w:rPr>
                <w:rFonts w:cstheme="minorHAnsi"/>
                <w:szCs w:val="20"/>
              </w:rPr>
            </w:pPr>
          </w:p>
        </w:tc>
        <w:tc>
          <w:tcPr>
            <w:tcW w:w="1103" w:type="dxa"/>
          </w:tcPr>
          <w:p w14:paraId="616D45DD" w14:textId="33F92D08" w:rsidR="0019262A" w:rsidRPr="00283A38" w:rsidRDefault="0019262A" w:rsidP="0019262A">
            <w:pPr>
              <w:jc w:val="center"/>
              <w:rPr>
                <w:rFonts w:cstheme="minorHAnsi"/>
                <w:szCs w:val="20"/>
              </w:rPr>
            </w:pPr>
            <w:r w:rsidRPr="00283A38">
              <w:rPr>
                <w:rFonts w:cstheme="minorHAnsi"/>
                <w:szCs w:val="20"/>
              </w:rPr>
              <w:t>•</w:t>
            </w:r>
          </w:p>
        </w:tc>
      </w:tr>
      <w:tr w:rsidR="0019262A" w:rsidRPr="00283A38" w14:paraId="5B4315DE" w14:textId="77777777" w:rsidTr="0061524D">
        <w:tc>
          <w:tcPr>
            <w:tcW w:w="1255" w:type="dxa"/>
          </w:tcPr>
          <w:p w14:paraId="5F97F659" w14:textId="636A2412" w:rsidR="0019262A" w:rsidRDefault="0019262A" w:rsidP="0019262A">
            <w:pPr>
              <w:jc w:val="center"/>
              <w:rPr>
                <w:szCs w:val="20"/>
              </w:rPr>
            </w:pPr>
            <w:r w:rsidRPr="007709BB">
              <w:t>3220_01</w:t>
            </w:r>
          </w:p>
        </w:tc>
        <w:tc>
          <w:tcPr>
            <w:tcW w:w="990" w:type="dxa"/>
          </w:tcPr>
          <w:p w14:paraId="63D294D6" w14:textId="77777777" w:rsidR="0019262A" w:rsidRPr="00283A38" w:rsidRDefault="0019262A" w:rsidP="0019262A">
            <w:pPr>
              <w:jc w:val="center"/>
              <w:rPr>
                <w:rFonts w:cstheme="minorHAnsi"/>
                <w:szCs w:val="20"/>
              </w:rPr>
            </w:pPr>
          </w:p>
        </w:tc>
        <w:tc>
          <w:tcPr>
            <w:tcW w:w="990" w:type="dxa"/>
          </w:tcPr>
          <w:p w14:paraId="20A4D426" w14:textId="77777777" w:rsidR="0019262A" w:rsidRPr="00487927" w:rsidRDefault="0019262A" w:rsidP="0019262A">
            <w:pPr>
              <w:jc w:val="center"/>
              <w:rPr>
                <w:rFonts w:cstheme="minorHAnsi"/>
                <w:szCs w:val="20"/>
              </w:rPr>
            </w:pPr>
          </w:p>
        </w:tc>
        <w:tc>
          <w:tcPr>
            <w:tcW w:w="990" w:type="dxa"/>
          </w:tcPr>
          <w:p w14:paraId="6E6B79B0" w14:textId="77777777" w:rsidR="0019262A" w:rsidRPr="00487927" w:rsidRDefault="0019262A" w:rsidP="0019262A">
            <w:pPr>
              <w:jc w:val="center"/>
              <w:rPr>
                <w:rFonts w:cstheme="minorHAnsi"/>
                <w:szCs w:val="20"/>
              </w:rPr>
            </w:pPr>
          </w:p>
        </w:tc>
        <w:tc>
          <w:tcPr>
            <w:tcW w:w="990" w:type="dxa"/>
          </w:tcPr>
          <w:p w14:paraId="2C284482" w14:textId="77777777" w:rsidR="0019262A" w:rsidRPr="00487927" w:rsidRDefault="0019262A" w:rsidP="0019262A">
            <w:pPr>
              <w:jc w:val="center"/>
              <w:rPr>
                <w:rFonts w:cstheme="minorHAnsi"/>
                <w:szCs w:val="20"/>
              </w:rPr>
            </w:pPr>
          </w:p>
        </w:tc>
        <w:tc>
          <w:tcPr>
            <w:tcW w:w="990" w:type="dxa"/>
          </w:tcPr>
          <w:p w14:paraId="1FD8F48A" w14:textId="77777777" w:rsidR="0019262A" w:rsidRPr="00487927" w:rsidRDefault="0019262A" w:rsidP="0019262A">
            <w:pPr>
              <w:jc w:val="center"/>
              <w:rPr>
                <w:rFonts w:cstheme="minorHAnsi"/>
                <w:szCs w:val="20"/>
              </w:rPr>
            </w:pPr>
          </w:p>
        </w:tc>
        <w:tc>
          <w:tcPr>
            <w:tcW w:w="990" w:type="dxa"/>
          </w:tcPr>
          <w:p w14:paraId="612A0648" w14:textId="77777777" w:rsidR="0019262A" w:rsidRPr="00487927" w:rsidRDefault="0019262A" w:rsidP="0019262A">
            <w:pPr>
              <w:jc w:val="center"/>
              <w:rPr>
                <w:rFonts w:cstheme="minorHAnsi"/>
                <w:szCs w:val="20"/>
              </w:rPr>
            </w:pPr>
          </w:p>
        </w:tc>
        <w:tc>
          <w:tcPr>
            <w:tcW w:w="1080" w:type="dxa"/>
          </w:tcPr>
          <w:p w14:paraId="243FE22F" w14:textId="77777777" w:rsidR="0019262A" w:rsidRPr="00283A38" w:rsidRDefault="0019262A" w:rsidP="0019262A">
            <w:pPr>
              <w:jc w:val="center"/>
              <w:rPr>
                <w:rFonts w:cstheme="minorHAnsi"/>
                <w:szCs w:val="20"/>
              </w:rPr>
            </w:pPr>
          </w:p>
        </w:tc>
        <w:tc>
          <w:tcPr>
            <w:tcW w:w="990" w:type="dxa"/>
          </w:tcPr>
          <w:p w14:paraId="41D4D960" w14:textId="77777777" w:rsidR="0019262A" w:rsidRPr="00283A38" w:rsidRDefault="0019262A" w:rsidP="0019262A">
            <w:pPr>
              <w:jc w:val="center"/>
              <w:rPr>
                <w:rFonts w:cstheme="minorHAnsi"/>
                <w:szCs w:val="20"/>
              </w:rPr>
            </w:pPr>
          </w:p>
        </w:tc>
        <w:tc>
          <w:tcPr>
            <w:tcW w:w="990" w:type="dxa"/>
          </w:tcPr>
          <w:p w14:paraId="1DA40979" w14:textId="77777777" w:rsidR="0019262A" w:rsidRPr="00283A38" w:rsidRDefault="0019262A" w:rsidP="0019262A">
            <w:pPr>
              <w:jc w:val="center"/>
              <w:rPr>
                <w:rFonts w:cstheme="minorHAnsi"/>
                <w:szCs w:val="20"/>
              </w:rPr>
            </w:pPr>
          </w:p>
        </w:tc>
        <w:tc>
          <w:tcPr>
            <w:tcW w:w="1103" w:type="dxa"/>
          </w:tcPr>
          <w:p w14:paraId="390C3961" w14:textId="77777777" w:rsidR="0019262A" w:rsidRPr="00D65767" w:rsidRDefault="0019262A" w:rsidP="0019262A">
            <w:pPr>
              <w:jc w:val="center"/>
              <w:rPr>
                <w:rFonts w:cstheme="minorHAnsi"/>
                <w:szCs w:val="20"/>
              </w:rPr>
            </w:pPr>
          </w:p>
        </w:tc>
        <w:tc>
          <w:tcPr>
            <w:tcW w:w="1103" w:type="dxa"/>
          </w:tcPr>
          <w:p w14:paraId="25021096" w14:textId="3FD5B84C" w:rsidR="0019262A" w:rsidRPr="00D65767" w:rsidRDefault="0019262A" w:rsidP="0019262A">
            <w:pPr>
              <w:jc w:val="center"/>
              <w:rPr>
                <w:rFonts w:cstheme="minorHAnsi"/>
                <w:szCs w:val="20"/>
              </w:rPr>
            </w:pPr>
            <w:r w:rsidRPr="00283A38">
              <w:rPr>
                <w:rFonts w:cstheme="minorHAnsi"/>
                <w:szCs w:val="20"/>
              </w:rPr>
              <w:t>•</w:t>
            </w:r>
          </w:p>
        </w:tc>
      </w:tr>
      <w:tr w:rsidR="0019262A" w:rsidRPr="00283A38" w14:paraId="26D454AA" w14:textId="77777777" w:rsidTr="0061524D">
        <w:tc>
          <w:tcPr>
            <w:tcW w:w="1255" w:type="dxa"/>
          </w:tcPr>
          <w:p w14:paraId="22BDB5CA" w14:textId="79F6B92D" w:rsidR="0019262A" w:rsidRDefault="0019262A" w:rsidP="0019262A">
            <w:pPr>
              <w:jc w:val="center"/>
              <w:rPr>
                <w:szCs w:val="20"/>
              </w:rPr>
            </w:pPr>
            <w:r w:rsidRPr="007709BB">
              <w:t>3220_02</w:t>
            </w:r>
          </w:p>
        </w:tc>
        <w:tc>
          <w:tcPr>
            <w:tcW w:w="990" w:type="dxa"/>
          </w:tcPr>
          <w:p w14:paraId="62F3C3E6" w14:textId="77777777" w:rsidR="0019262A" w:rsidRPr="00283A38" w:rsidRDefault="0019262A" w:rsidP="0019262A">
            <w:pPr>
              <w:jc w:val="center"/>
              <w:rPr>
                <w:rFonts w:cstheme="minorHAnsi"/>
                <w:szCs w:val="20"/>
              </w:rPr>
            </w:pPr>
          </w:p>
        </w:tc>
        <w:tc>
          <w:tcPr>
            <w:tcW w:w="990" w:type="dxa"/>
          </w:tcPr>
          <w:p w14:paraId="3CAF2D44" w14:textId="77777777" w:rsidR="0019262A" w:rsidRPr="00487927" w:rsidRDefault="0019262A" w:rsidP="0019262A">
            <w:pPr>
              <w:jc w:val="center"/>
              <w:rPr>
                <w:rFonts w:cstheme="minorHAnsi"/>
                <w:szCs w:val="20"/>
              </w:rPr>
            </w:pPr>
          </w:p>
        </w:tc>
        <w:tc>
          <w:tcPr>
            <w:tcW w:w="990" w:type="dxa"/>
          </w:tcPr>
          <w:p w14:paraId="276853F5" w14:textId="77777777" w:rsidR="0019262A" w:rsidRPr="00487927" w:rsidRDefault="0019262A" w:rsidP="0019262A">
            <w:pPr>
              <w:jc w:val="center"/>
              <w:rPr>
                <w:rFonts w:cstheme="minorHAnsi"/>
                <w:szCs w:val="20"/>
              </w:rPr>
            </w:pPr>
          </w:p>
        </w:tc>
        <w:tc>
          <w:tcPr>
            <w:tcW w:w="990" w:type="dxa"/>
          </w:tcPr>
          <w:p w14:paraId="6869B811" w14:textId="77777777" w:rsidR="0019262A" w:rsidRPr="00487927" w:rsidRDefault="0019262A" w:rsidP="0019262A">
            <w:pPr>
              <w:jc w:val="center"/>
              <w:rPr>
                <w:rFonts w:cstheme="minorHAnsi"/>
                <w:szCs w:val="20"/>
              </w:rPr>
            </w:pPr>
          </w:p>
        </w:tc>
        <w:tc>
          <w:tcPr>
            <w:tcW w:w="990" w:type="dxa"/>
          </w:tcPr>
          <w:p w14:paraId="3AC74AC1" w14:textId="77777777" w:rsidR="0019262A" w:rsidRPr="00487927" w:rsidRDefault="0019262A" w:rsidP="0019262A">
            <w:pPr>
              <w:jc w:val="center"/>
              <w:rPr>
                <w:rFonts w:cstheme="minorHAnsi"/>
                <w:szCs w:val="20"/>
              </w:rPr>
            </w:pPr>
          </w:p>
        </w:tc>
        <w:tc>
          <w:tcPr>
            <w:tcW w:w="990" w:type="dxa"/>
          </w:tcPr>
          <w:p w14:paraId="0A8B9B25" w14:textId="77777777" w:rsidR="0019262A" w:rsidRPr="00487927" w:rsidRDefault="0019262A" w:rsidP="0019262A">
            <w:pPr>
              <w:jc w:val="center"/>
              <w:rPr>
                <w:rFonts w:cstheme="minorHAnsi"/>
                <w:szCs w:val="20"/>
              </w:rPr>
            </w:pPr>
          </w:p>
        </w:tc>
        <w:tc>
          <w:tcPr>
            <w:tcW w:w="1080" w:type="dxa"/>
          </w:tcPr>
          <w:p w14:paraId="28CB836E" w14:textId="77777777" w:rsidR="0019262A" w:rsidRPr="00283A38" w:rsidRDefault="0019262A" w:rsidP="0019262A">
            <w:pPr>
              <w:jc w:val="center"/>
              <w:rPr>
                <w:rFonts w:cstheme="minorHAnsi"/>
                <w:szCs w:val="20"/>
              </w:rPr>
            </w:pPr>
          </w:p>
        </w:tc>
        <w:tc>
          <w:tcPr>
            <w:tcW w:w="990" w:type="dxa"/>
          </w:tcPr>
          <w:p w14:paraId="227DD427" w14:textId="77777777" w:rsidR="0019262A" w:rsidRPr="00283A38" w:rsidRDefault="0019262A" w:rsidP="0019262A">
            <w:pPr>
              <w:jc w:val="center"/>
              <w:rPr>
                <w:rFonts w:cstheme="minorHAnsi"/>
                <w:szCs w:val="20"/>
              </w:rPr>
            </w:pPr>
          </w:p>
        </w:tc>
        <w:tc>
          <w:tcPr>
            <w:tcW w:w="990" w:type="dxa"/>
          </w:tcPr>
          <w:p w14:paraId="504090B1" w14:textId="77777777" w:rsidR="0019262A" w:rsidRPr="00283A38" w:rsidRDefault="0019262A" w:rsidP="0019262A">
            <w:pPr>
              <w:jc w:val="center"/>
              <w:rPr>
                <w:rFonts w:cstheme="minorHAnsi"/>
                <w:szCs w:val="20"/>
              </w:rPr>
            </w:pPr>
          </w:p>
        </w:tc>
        <w:tc>
          <w:tcPr>
            <w:tcW w:w="1103" w:type="dxa"/>
          </w:tcPr>
          <w:p w14:paraId="57FBBCCD" w14:textId="77777777" w:rsidR="0019262A" w:rsidRPr="00D65767" w:rsidRDefault="0019262A" w:rsidP="0019262A">
            <w:pPr>
              <w:jc w:val="center"/>
              <w:rPr>
                <w:rFonts w:cstheme="minorHAnsi"/>
                <w:szCs w:val="20"/>
              </w:rPr>
            </w:pPr>
          </w:p>
        </w:tc>
        <w:tc>
          <w:tcPr>
            <w:tcW w:w="1103" w:type="dxa"/>
          </w:tcPr>
          <w:p w14:paraId="6F86F0E4" w14:textId="050BFFCC" w:rsidR="0019262A" w:rsidRPr="00D65767" w:rsidRDefault="0019262A" w:rsidP="0019262A">
            <w:pPr>
              <w:jc w:val="center"/>
              <w:rPr>
                <w:rFonts w:cstheme="minorHAnsi"/>
                <w:szCs w:val="20"/>
              </w:rPr>
            </w:pPr>
            <w:r w:rsidRPr="00283A38">
              <w:rPr>
                <w:rFonts w:cstheme="minorHAnsi"/>
                <w:szCs w:val="20"/>
              </w:rPr>
              <w:t>•</w:t>
            </w:r>
          </w:p>
        </w:tc>
      </w:tr>
      <w:tr w:rsidR="0019262A" w:rsidRPr="00283A38" w14:paraId="3CDD2CAE" w14:textId="77777777" w:rsidTr="0061524D">
        <w:tc>
          <w:tcPr>
            <w:tcW w:w="1255" w:type="dxa"/>
          </w:tcPr>
          <w:p w14:paraId="4AEA7CCA" w14:textId="092AF01B" w:rsidR="0019262A" w:rsidRDefault="0019262A" w:rsidP="0019262A">
            <w:pPr>
              <w:jc w:val="center"/>
              <w:rPr>
                <w:szCs w:val="20"/>
              </w:rPr>
            </w:pPr>
            <w:r w:rsidRPr="007709BB">
              <w:t>3220_03</w:t>
            </w:r>
          </w:p>
        </w:tc>
        <w:tc>
          <w:tcPr>
            <w:tcW w:w="990" w:type="dxa"/>
          </w:tcPr>
          <w:p w14:paraId="20C236FD" w14:textId="77777777" w:rsidR="0019262A" w:rsidRPr="00283A38" w:rsidRDefault="0019262A" w:rsidP="0019262A">
            <w:pPr>
              <w:jc w:val="center"/>
              <w:rPr>
                <w:rFonts w:cstheme="minorHAnsi"/>
                <w:szCs w:val="20"/>
              </w:rPr>
            </w:pPr>
          </w:p>
        </w:tc>
        <w:tc>
          <w:tcPr>
            <w:tcW w:w="990" w:type="dxa"/>
          </w:tcPr>
          <w:p w14:paraId="55C44713" w14:textId="77777777" w:rsidR="0019262A" w:rsidRPr="00487927" w:rsidRDefault="0019262A" w:rsidP="0019262A">
            <w:pPr>
              <w:jc w:val="center"/>
              <w:rPr>
                <w:rFonts w:cstheme="minorHAnsi"/>
                <w:szCs w:val="20"/>
              </w:rPr>
            </w:pPr>
          </w:p>
        </w:tc>
        <w:tc>
          <w:tcPr>
            <w:tcW w:w="990" w:type="dxa"/>
          </w:tcPr>
          <w:p w14:paraId="65E78276" w14:textId="77777777" w:rsidR="0019262A" w:rsidRPr="00487927" w:rsidRDefault="0019262A" w:rsidP="0019262A">
            <w:pPr>
              <w:jc w:val="center"/>
              <w:rPr>
                <w:rFonts w:cstheme="minorHAnsi"/>
                <w:szCs w:val="20"/>
              </w:rPr>
            </w:pPr>
          </w:p>
        </w:tc>
        <w:tc>
          <w:tcPr>
            <w:tcW w:w="990" w:type="dxa"/>
          </w:tcPr>
          <w:p w14:paraId="7D84CB8B" w14:textId="77777777" w:rsidR="0019262A" w:rsidRPr="00487927" w:rsidRDefault="0019262A" w:rsidP="0019262A">
            <w:pPr>
              <w:jc w:val="center"/>
              <w:rPr>
                <w:rFonts w:cstheme="minorHAnsi"/>
                <w:szCs w:val="20"/>
              </w:rPr>
            </w:pPr>
          </w:p>
        </w:tc>
        <w:tc>
          <w:tcPr>
            <w:tcW w:w="990" w:type="dxa"/>
          </w:tcPr>
          <w:p w14:paraId="6A819C2A" w14:textId="77777777" w:rsidR="0019262A" w:rsidRPr="00487927" w:rsidRDefault="0019262A" w:rsidP="0019262A">
            <w:pPr>
              <w:jc w:val="center"/>
              <w:rPr>
                <w:rFonts w:cstheme="minorHAnsi"/>
                <w:szCs w:val="20"/>
              </w:rPr>
            </w:pPr>
          </w:p>
        </w:tc>
        <w:tc>
          <w:tcPr>
            <w:tcW w:w="990" w:type="dxa"/>
          </w:tcPr>
          <w:p w14:paraId="0950DD17" w14:textId="77777777" w:rsidR="0019262A" w:rsidRPr="00487927" w:rsidRDefault="0019262A" w:rsidP="0019262A">
            <w:pPr>
              <w:jc w:val="center"/>
              <w:rPr>
                <w:rFonts w:cstheme="minorHAnsi"/>
                <w:szCs w:val="20"/>
              </w:rPr>
            </w:pPr>
          </w:p>
        </w:tc>
        <w:tc>
          <w:tcPr>
            <w:tcW w:w="1080" w:type="dxa"/>
          </w:tcPr>
          <w:p w14:paraId="7E3E690F" w14:textId="77777777" w:rsidR="0019262A" w:rsidRPr="00283A38" w:rsidRDefault="0019262A" w:rsidP="0019262A">
            <w:pPr>
              <w:jc w:val="center"/>
              <w:rPr>
                <w:rFonts w:cstheme="minorHAnsi"/>
                <w:szCs w:val="20"/>
              </w:rPr>
            </w:pPr>
          </w:p>
        </w:tc>
        <w:tc>
          <w:tcPr>
            <w:tcW w:w="990" w:type="dxa"/>
          </w:tcPr>
          <w:p w14:paraId="3B515D02" w14:textId="77777777" w:rsidR="0019262A" w:rsidRPr="00283A38" w:rsidRDefault="0019262A" w:rsidP="0019262A">
            <w:pPr>
              <w:jc w:val="center"/>
              <w:rPr>
                <w:rFonts w:cstheme="minorHAnsi"/>
                <w:szCs w:val="20"/>
              </w:rPr>
            </w:pPr>
          </w:p>
        </w:tc>
        <w:tc>
          <w:tcPr>
            <w:tcW w:w="990" w:type="dxa"/>
          </w:tcPr>
          <w:p w14:paraId="3B69F99B" w14:textId="77777777" w:rsidR="0019262A" w:rsidRPr="00283A38" w:rsidRDefault="0019262A" w:rsidP="0019262A">
            <w:pPr>
              <w:jc w:val="center"/>
              <w:rPr>
                <w:rFonts w:cstheme="minorHAnsi"/>
                <w:szCs w:val="20"/>
              </w:rPr>
            </w:pPr>
          </w:p>
        </w:tc>
        <w:tc>
          <w:tcPr>
            <w:tcW w:w="1103" w:type="dxa"/>
          </w:tcPr>
          <w:p w14:paraId="6B998E04" w14:textId="77777777" w:rsidR="0019262A" w:rsidRPr="00D65767" w:rsidRDefault="0019262A" w:rsidP="0019262A">
            <w:pPr>
              <w:jc w:val="center"/>
              <w:rPr>
                <w:rFonts w:cstheme="minorHAnsi"/>
                <w:szCs w:val="20"/>
              </w:rPr>
            </w:pPr>
          </w:p>
        </w:tc>
        <w:tc>
          <w:tcPr>
            <w:tcW w:w="1103" w:type="dxa"/>
          </w:tcPr>
          <w:p w14:paraId="7CEA2011" w14:textId="3860F3D3"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CC96995" w14:textId="77777777" w:rsidTr="0061524D">
        <w:tc>
          <w:tcPr>
            <w:tcW w:w="1255" w:type="dxa"/>
          </w:tcPr>
          <w:p w14:paraId="5A62F032" w14:textId="4F49FFEB" w:rsidR="0019262A" w:rsidRDefault="0019262A" w:rsidP="0019262A">
            <w:pPr>
              <w:jc w:val="center"/>
              <w:rPr>
                <w:szCs w:val="20"/>
              </w:rPr>
            </w:pPr>
            <w:r w:rsidRPr="007709BB">
              <w:t>3222_01</w:t>
            </w:r>
          </w:p>
        </w:tc>
        <w:tc>
          <w:tcPr>
            <w:tcW w:w="990" w:type="dxa"/>
          </w:tcPr>
          <w:p w14:paraId="20A5981D" w14:textId="77777777" w:rsidR="0019262A" w:rsidRPr="00283A38" w:rsidRDefault="0019262A" w:rsidP="0019262A">
            <w:pPr>
              <w:jc w:val="center"/>
              <w:rPr>
                <w:rFonts w:cstheme="minorHAnsi"/>
                <w:szCs w:val="20"/>
              </w:rPr>
            </w:pPr>
          </w:p>
        </w:tc>
        <w:tc>
          <w:tcPr>
            <w:tcW w:w="990" w:type="dxa"/>
          </w:tcPr>
          <w:p w14:paraId="0BC9643C" w14:textId="77777777" w:rsidR="0019262A" w:rsidRPr="00487927" w:rsidRDefault="0019262A" w:rsidP="0019262A">
            <w:pPr>
              <w:jc w:val="center"/>
              <w:rPr>
                <w:rFonts w:cstheme="minorHAnsi"/>
                <w:szCs w:val="20"/>
              </w:rPr>
            </w:pPr>
          </w:p>
        </w:tc>
        <w:tc>
          <w:tcPr>
            <w:tcW w:w="990" w:type="dxa"/>
          </w:tcPr>
          <w:p w14:paraId="48170127" w14:textId="77777777" w:rsidR="0019262A" w:rsidRPr="00487927" w:rsidRDefault="0019262A" w:rsidP="0019262A">
            <w:pPr>
              <w:jc w:val="center"/>
              <w:rPr>
                <w:rFonts w:cstheme="minorHAnsi"/>
                <w:szCs w:val="20"/>
              </w:rPr>
            </w:pPr>
          </w:p>
        </w:tc>
        <w:tc>
          <w:tcPr>
            <w:tcW w:w="990" w:type="dxa"/>
          </w:tcPr>
          <w:p w14:paraId="35940737" w14:textId="77777777" w:rsidR="0019262A" w:rsidRPr="00487927" w:rsidRDefault="0019262A" w:rsidP="0019262A">
            <w:pPr>
              <w:jc w:val="center"/>
              <w:rPr>
                <w:rFonts w:cstheme="minorHAnsi"/>
                <w:szCs w:val="20"/>
              </w:rPr>
            </w:pPr>
          </w:p>
        </w:tc>
        <w:tc>
          <w:tcPr>
            <w:tcW w:w="990" w:type="dxa"/>
          </w:tcPr>
          <w:p w14:paraId="0AE59EDA" w14:textId="77777777" w:rsidR="0019262A" w:rsidRPr="00487927" w:rsidRDefault="0019262A" w:rsidP="0019262A">
            <w:pPr>
              <w:jc w:val="center"/>
              <w:rPr>
                <w:rFonts w:cstheme="minorHAnsi"/>
                <w:szCs w:val="20"/>
              </w:rPr>
            </w:pPr>
          </w:p>
        </w:tc>
        <w:tc>
          <w:tcPr>
            <w:tcW w:w="990" w:type="dxa"/>
          </w:tcPr>
          <w:p w14:paraId="260BCAD1" w14:textId="77777777" w:rsidR="0019262A" w:rsidRPr="00487927" w:rsidRDefault="0019262A" w:rsidP="0019262A">
            <w:pPr>
              <w:jc w:val="center"/>
              <w:rPr>
                <w:rFonts w:cstheme="minorHAnsi"/>
                <w:szCs w:val="20"/>
              </w:rPr>
            </w:pPr>
          </w:p>
        </w:tc>
        <w:tc>
          <w:tcPr>
            <w:tcW w:w="1080" w:type="dxa"/>
          </w:tcPr>
          <w:p w14:paraId="2D70818E" w14:textId="77777777" w:rsidR="0019262A" w:rsidRPr="00283A38" w:rsidRDefault="0019262A" w:rsidP="0019262A">
            <w:pPr>
              <w:jc w:val="center"/>
              <w:rPr>
                <w:rFonts w:cstheme="minorHAnsi"/>
                <w:szCs w:val="20"/>
              </w:rPr>
            </w:pPr>
          </w:p>
        </w:tc>
        <w:tc>
          <w:tcPr>
            <w:tcW w:w="990" w:type="dxa"/>
          </w:tcPr>
          <w:p w14:paraId="5026DEF4" w14:textId="77777777" w:rsidR="0019262A" w:rsidRPr="00283A38" w:rsidRDefault="0019262A" w:rsidP="0019262A">
            <w:pPr>
              <w:jc w:val="center"/>
              <w:rPr>
                <w:rFonts w:cstheme="minorHAnsi"/>
                <w:szCs w:val="20"/>
              </w:rPr>
            </w:pPr>
          </w:p>
        </w:tc>
        <w:tc>
          <w:tcPr>
            <w:tcW w:w="990" w:type="dxa"/>
          </w:tcPr>
          <w:p w14:paraId="7E442395" w14:textId="77777777" w:rsidR="0019262A" w:rsidRPr="00283A38" w:rsidRDefault="0019262A" w:rsidP="0019262A">
            <w:pPr>
              <w:jc w:val="center"/>
              <w:rPr>
                <w:rFonts w:cstheme="minorHAnsi"/>
                <w:szCs w:val="20"/>
              </w:rPr>
            </w:pPr>
          </w:p>
        </w:tc>
        <w:tc>
          <w:tcPr>
            <w:tcW w:w="1103" w:type="dxa"/>
          </w:tcPr>
          <w:p w14:paraId="17160F61" w14:textId="77777777" w:rsidR="0019262A" w:rsidRPr="00D65767" w:rsidRDefault="0019262A" w:rsidP="0019262A">
            <w:pPr>
              <w:jc w:val="center"/>
              <w:rPr>
                <w:rFonts w:cstheme="minorHAnsi"/>
                <w:szCs w:val="20"/>
              </w:rPr>
            </w:pPr>
          </w:p>
        </w:tc>
        <w:tc>
          <w:tcPr>
            <w:tcW w:w="1103" w:type="dxa"/>
          </w:tcPr>
          <w:p w14:paraId="4458C6A4" w14:textId="7A76C0C3"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7613898" w14:textId="77777777" w:rsidTr="0061524D">
        <w:tc>
          <w:tcPr>
            <w:tcW w:w="1255" w:type="dxa"/>
          </w:tcPr>
          <w:p w14:paraId="59A19B32" w14:textId="64EBB87B" w:rsidR="0019262A" w:rsidRDefault="0019262A" w:rsidP="0019262A">
            <w:pPr>
              <w:jc w:val="center"/>
              <w:rPr>
                <w:szCs w:val="20"/>
              </w:rPr>
            </w:pPr>
            <w:r w:rsidRPr="007709BB">
              <w:t>3222_02</w:t>
            </w:r>
          </w:p>
        </w:tc>
        <w:tc>
          <w:tcPr>
            <w:tcW w:w="990" w:type="dxa"/>
          </w:tcPr>
          <w:p w14:paraId="27CBC414" w14:textId="77777777" w:rsidR="0019262A" w:rsidRPr="00283A38" w:rsidRDefault="0019262A" w:rsidP="0019262A">
            <w:pPr>
              <w:jc w:val="center"/>
              <w:rPr>
                <w:rFonts w:cstheme="minorHAnsi"/>
                <w:szCs w:val="20"/>
              </w:rPr>
            </w:pPr>
          </w:p>
        </w:tc>
        <w:tc>
          <w:tcPr>
            <w:tcW w:w="990" w:type="dxa"/>
          </w:tcPr>
          <w:p w14:paraId="4F2DF0DB" w14:textId="77777777" w:rsidR="0019262A" w:rsidRPr="00487927" w:rsidRDefault="0019262A" w:rsidP="0019262A">
            <w:pPr>
              <w:jc w:val="center"/>
              <w:rPr>
                <w:rFonts w:cstheme="minorHAnsi"/>
                <w:szCs w:val="20"/>
              </w:rPr>
            </w:pPr>
          </w:p>
        </w:tc>
        <w:tc>
          <w:tcPr>
            <w:tcW w:w="990" w:type="dxa"/>
          </w:tcPr>
          <w:p w14:paraId="307DE73D" w14:textId="77777777" w:rsidR="0019262A" w:rsidRPr="00487927" w:rsidRDefault="0019262A" w:rsidP="0019262A">
            <w:pPr>
              <w:jc w:val="center"/>
              <w:rPr>
                <w:rFonts w:cstheme="minorHAnsi"/>
                <w:szCs w:val="20"/>
              </w:rPr>
            </w:pPr>
          </w:p>
        </w:tc>
        <w:tc>
          <w:tcPr>
            <w:tcW w:w="990" w:type="dxa"/>
          </w:tcPr>
          <w:p w14:paraId="691CD54A" w14:textId="77777777" w:rsidR="0019262A" w:rsidRPr="00487927" w:rsidRDefault="0019262A" w:rsidP="0019262A">
            <w:pPr>
              <w:jc w:val="center"/>
              <w:rPr>
                <w:rFonts w:cstheme="minorHAnsi"/>
                <w:szCs w:val="20"/>
              </w:rPr>
            </w:pPr>
          </w:p>
        </w:tc>
        <w:tc>
          <w:tcPr>
            <w:tcW w:w="990" w:type="dxa"/>
          </w:tcPr>
          <w:p w14:paraId="122F78B0" w14:textId="77777777" w:rsidR="0019262A" w:rsidRPr="00487927" w:rsidRDefault="0019262A" w:rsidP="0019262A">
            <w:pPr>
              <w:jc w:val="center"/>
              <w:rPr>
                <w:rFonts w:cstheme="minorHAnsi"/>
                <w:szCs w:val="20"/>
              </w:rPr>
            </w:pPr>
          </w:p>
        </w:tc>
        <w:tc>
          <w:tcPr>
            <w:tcW w:w="990" w:type="dxa"/>
          </w:tcPr>
          <w:p w14:paraId="4235B4A1" w14:textId="77777777" w:rsidR="0019262A" w:rsidRPr="00487927" w:rsidRDefault="0019262A" w:rsidP="0019262A">
            <w:pPr>
              <w:jc w:val="center"/>
              <w:rPr>
                <w:rFonts w:cstheme="minorHAnsi"/>
                <w:szCs w:val="20"/>
              </w:rPr>
            </w:pPr>
          </w:p>
        </w:tc>
        <w:tc>
          <w:tcPr>
            <w:tcW w:w="1080" w:type="dxa"/>
          </w:tcPr>
          <w:p w14:paraId="215F6346" w14:textId="77777777" w:rsidR="0019262A" w:rsidRPr="00283A38" w:rsidRDefault="0019262A" w:rsidP="0019262A">
            <w:pPr>
              <w:jc w:val="center"/>
              <w:rPr>
                <w:rFonts w:cstheme="minorHAnsi"/>
                <w:szCs w:val="20"/>
              </w:rPr>
            </w:pPr>
          </w:p>
        </w:tc>
        <w:tc>
          <w:tcPr>
            <w:tcW w:w="990" w:type="dxa"/>
          </w:tcPr>
          <w:p w14:paraId="637045A6" w14:textId="77777777" w:rsidR="0019262A" w:rsidRPr="00283A38" w:rsidRDefault="0019262A" w:rsidP="0019262A">
            <w:pPr>
              <w:jc w:val="center"/>
              <w:rPr>
                <w:rFonts w:cstheme="minorHAnsi"/>
                <w:szCs w:val="20"/>
              </w:rPr>
            </w:pPr>
          </w:p>
        </w:tc>
        <w:tc>
          <w:tcPr>
            <w:tcW w:w="990" w:type="dxa"/>
          </w:tcPr>
          <w:p w14:paraId="652CED9C" w14:textId="77777777" w:rsidR="0019262A" w:rsidRPr="00283A38" w:rsidRDefault="0019262A" w:rsidP="0019262A">
            <w:pPr>
              <w:jc w:val="center"/>
              <w:rPr>
                <w:rFonts w:cstheme="minorHAnsi"/>
                <w:szCs w:val="20"/>
              </w:rPr>
            </w:pPr>
          </w:p>
        </w:tc>
        <w:tc>
          <w:tcPr>
            <w:tcW w:w="1103" w:type="dxa"/>
          </w:tcPr>
          <w:p w14:paraId="07A460A1" w14:textId="77777777" w:rsidR="0019262A" w:rsidRPr="00D65767" w:rsidRDefault="0019262A" w:rsidP="0019262A">
            <w:pPr>
              <w:jc w:val="center"/>
              <w:rPr>
                <w:rFonts w:cstheme="minorHAnsi"/>
                <w:szCs w:val="20"/>
              </w:rPr>
            </w:pPr>
          </w:p>
        </w:tc>
        <w:tc>
          <w:tcPr>
            <w:tcW w:w="1103" w:type="dxa"/>
          </w:tcPr>
          <w:p w14:paraId="481BA3A1" w14:textId="38CDF43F" w:rsidR="0019262A" w:rsidRPr="00D65767" w:rsidRDefault="0019262A" w:rsidP="0019262A">
            <w:pPr>
              <w:jc w:val="center"/>
              <w:rPr>
                <w:rFonts w:cstheme="minorHAnsi"/>
                <w:szCs w:val="20"/>
              </w:rPr>
            </w:pPr>
            <w:r w:rsidRPr="00283A38">
              <w:rPr>
                <w:rFonts w:cstheme="minorHAnsi"/>
                <w:szCs w:val="20"/>
              </w:rPr>
              <w:t>•</w:t>
            </w:r>
          </w:p>
        </w:tc>
      </w:tr>
      <w:tr w:rsidR="0019262A" w:rsidRPr="00283A38" w14:paraId="4D1567C1" w14:textId="77777777" w:rsidTr="0061524D">
        <w:tc>
          <w:tcPr>
            <w:tcW w:w="1255" w:type="dxa"/>
          </w:tcPr>
          <w:p w14:paraId="0352689F" w14:textId="421125EB" w:rsidR="0019262A" w:rsidRDefault="0019262A" w:rsidP="0019262A">
            <w:pPr>
              <w:jc w:val="center"/>
              <w:rPr>
                <w:szCs w:val="20"/>
              </w:rPr>
            </w:pPr>
            <w:r w:rsidRPr="007709BB">
              <w:t>3222_03</w:t>
            </w:r>
          </w:p>
        </w:tc>
        <w:tc>
          <w:tcPr>
            <w:tcW w:w="990" w:type="dxa"/>
          </w:tcPr>
          <w:p w14:paraId="0B8443DA" w14:textId="77777777" w:rsidR="0019262A" w:rsidRPr="00283A38" w:rsidRDefault="0019262A" w:rsidP="0019262A">
            <w:pPr>
              <w:jc w:val="center"/>
              <w:rPr>
                <w:rFonts w:cstheme="minorHAnsi"/>
                <w:szCs w:val="20"/>
              </w:rPr>
            </w:pPr>
          </w:p>
        </w:tc>
        <w:tc>
          <w:tcPr>
            <w:tcW w:w="990" w:type="dxa"/>
          </w:tcPr>
          <w:p w14:paraId="6C2BBC7D" w14:textId="77777777" w:rsidR="0019262A" w:rsidRPr="00487927" w:rsidRDefault="0019262A" w:rsidP="0019262A">
            <w:pPr>
              <w:jc w:val="center"/>
              <w:rPr>
                <w:rFonts w:cstheme="minorHAnsi"/>
                <w:szCs w:val="20"/>
              </w:rPr>
            </w:pPr>
          </w:p>
        </w:tc>
        <w:tc>
          <w:tcPr>
            <w:tcW w:w="990" w:type="dxa"/>
          </w:tcPr>
          <w:p w14:paraId="64EB0461" w14:textId="77777777" w:rsidR="0019262A" w:rsidRPr="00487927" w:rsidRDefault="0019262A" w:rsidP="0019262A">
            <w:pPr>
              <w:jc w:val="center"/>
              <w:rPr>
                <w:rFonts w:cstheme="minorHAnsi"/>
                <w:szCs w:val="20"/>
              </w:rPr>
            </w:pPr>
          </w:p>
        </w:tc>
        <w:tc>
          <w:tcPr>
            <w:tcW w:w="990" w:type="dxa"/>
          </w:tcPr>
          <w:p w14:paraId="2713ED68" w14:textId="77777777" w:rsidR="0019262A" w:rsidRPr="00487927" w:rsidRDefault="0019262A" w:rsidP="0019262A">
            <w:pPr>
              <w:jc w:val="center"/>
              <w:rPr>
                <w:rFonts w:cstheme="minorHAnsi"/>
                <w:szCs w:val="20"/>
              </w:rPr>
            </w:pPr>
          </w:p>
        </w:tc>
        <w:tc>
          <w:tcPr>
            <w:tcW w:w="990" w:type="dxa"/>
          </w:tcPr>
          <w:p w14:paraId="42878566" w14:textId="77777777" w:rsidR="0019262A" w:rsidRPr="00487927" w:rsidRDefault="0019262A" w:rsidP="0019262A">
            <w:pPr>
              <w:jc w:val="center"/>
              <w:rPr>
                <w:rFonts w:cstheme="minorHAnsi"/>
                <w:szCs w:val="20"/>
              </w:rPr>
            </w:pPr>
          </w:p>
        </w:tc>
        <w:tc>
          <w:tcPr>
            <w:tcW w:w="990" w:type="dxa"/>
          </w:tcPr>
          <w:p w14:paraId="641572FE" w14:textId="77777777" w:rsidR="0019262A" w:rsidRPr="00487927" w:rsidRDefault="0019262A" w:rsidP="0019262A">
            <w:pPr>
              <w:jc w:val="center"/>
              <w:rPr>
                <w:rFonts w:cstheme="minorHAnsi"/>
                <w:szCs w:val="20"/>
              </w:rPr>
            </w:pPr>
          </w:p>
        </w:tc>
        <w:tc>
          <w:tcPr>
            <w:tcW w:w="1080" w:type="dxa"/>
          </w:tcPr>
          <w:p w14:paraId="25E96B6B" w14:textId="77777777" w:rsidR="0019262A" w:rsidRPr="00283A38" w:rsidRDefault="0019262A" w:rsidP="0019262A">
            <w:pPr>
              <w:jc w:val="center"/>
              <w:rPr>
                <w:rFonts w:cstheme="minorHAnsi"/>
                <w:szCs w:val="20"/>
              </w:rPr>
            </w:pPr>
          </w:p>
        </w:tc>
        <w:tc>
          <w:tcPr>
            <w:tcW w:w="990" w:type="dxa"/>
          </w:tcPr>
          <w:p w14:paraId="06CAA5FE" w14:textId="77777777" w:rsidR="0019262A" w:rsidRPr="00283A38" w:rsidRDefault="0019262A" w:rsidP="0019262A">
            <w:pPr>
              <w:jc w:val="center"/>
              <w:rPr>
                <w:rFonts w:cstheme="minorHAnsi"/>
                <w:szCs w:val="20"/>
              </w:rPr>
            </w:pPr>
          </w:p>
        </w:tc>
        <w:tc>
          <w:tcPr>
            <w:tcW w:w="990" w:type="dxa"/>
          </w:tcPr>
          <w:p w14:paraId="274EA4A4" w14:textId="77777777" w:rsidR="0019262A" w:rsidRPr="00283A38" w:rsidRDefault="0019262A" w:rsidP="0019262A">
            <w:pPr>
              <w:jc w:val="center"/>
              <w:rPr>
                <w:rFonts w:cstheme="minorHAnsi"/>
                <w:szCs w:val="20"/>
              </w:rPr>
            </w:pPr>
          </w:p>
        </w:tc>
        <w:tc>
          <w:tcPr>
            <w:tcW w:w="1103" w:type="dxa"/>
          </w:tcPr>
          <w:p w14:paraId="0F0EF73B" w14:textId="77777777" w:rsidR="0019262A" w:rsidRPr="00D65767" w:rsidRDefault="0019262A" w:rsidP="0019262A">
            <w:pPr>
              <w:jc w:val="center"/>
              <w:rPr>
                <w:rFonts w:cstheme="minorHAnsi"/>
                <w:szCs w:val="20"/>
              </w:rPr>
            </w:pPr>
          </w:p>
        </w:tc>
        <w:tc>
          <w:tcPr>
            <w:tcW w:w="1103" w:type="dxa"/>
          </w:tcPr>
          <w:p w14:paraId="4C2F4921" w14:textId="501FF505"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46217FA" w14:textId="77777777" w:rsidTr="0061524D">
        <w:tc>
          <w:tcPr>
            <w:tcW w:w="1255" w:type="dxa"/>
          </w:tcPr>
          <w:p w14:paraId="173CABFC" w14:textId="26E87D0B" w:rsidR="0019262A" w:rsidRDefault="0019262A" w:rsidP="0019262A">
            <w:pPr>
              <w:jc w:val="center"/>
              <w:rPr>
                <w:szCs w:val="20"/>
              </w:rPr>
            </w:pPr>
            <w:r w:rsidRPr="007709BB">
              <w:t>3222_04</w:t>
            </w:r>
          </w:p>
        </w:tc>
        <w:tc>
          <w:tcPr>
            <w:tcW w:w="990" w:type="dxa"/>
          </w:tcPr>
          <w:p w14:paraId="0D9EAC0E" w14:textId="77777777" w:rsidR="0019262A" w:rsidRPr="00283A38" w:rsidRDefault="0019262A" w:rsidP="0019262A">
            <w:pPr>
              <w:jc w:val="center"/>
              <w:rPr>
                <w:rFonts w:cstheme="minorHAnsi"/>
                <w:szCs w:val="20"/>
              </w:rPr>
            </w:pPr>
          </w:p>
        </w:tc>
        <w:tc>
          <w:tcPr>
            <w:tcW w:w="990" w:type="dxa"/>
          </w:tcPr>
          <w:p w14:paraId="1B3B4FD5" w14:textId="77777777" w:rsidR="0019262A" w:rsidRPr="00487927" w:rsidRDefault="0019262A" w:rsidP="0019262A">
            <w:pPr>
              <w:jc w:val="center"/>
              <w:rPr>
                <w:rFonts w:cstheme="minorHAnsi"/>
                <w:szCs w:val="20"/>
              </w:rPr>
            </w:pPr>
          </w:p>
        </w:tc>
        <w:tc>
          <w:tcPr>
            <w:tcW w:w="990" w:type="dxa"/>
          </w:tcPr>
          <w:p w14:paraId="4D726170" w14:textId="77777777" w:rsidR="0019262A" w:rsidRPr="00487927" w:rsidRDefault="0019262A" w:rsidP="0019262A">
            <w:pPr>
              <w:jc w:val="center"/>
              <w:rPr>
                <w:rFonts w:cstheme="minorHAnsi"/>
                <w:szCs w:val="20"/>
              </w:rPr>
            </w:pPr>
          </w:p>
        </w:tc>
        <w:tc>
          <w:tcPr>
            <w:tcW w:w="990" w:type="dxa"/>
          </w:tcPr>
          <w:p w14:paraId="3810F555" w14:textId="77777777" w:rsidR="0019262A" w:rsidRPr="00487927" w:rsidRDefault="0019262A" w:rsidP="0019262A">
            <w:pPr>
              <w:jc w:val="center"/>
              <w:rPr>
                <w:rFonts w:cstheme="minorHAnsi"/>
                <w:szCs w:val="20"/>
              </w:rPr>
            </w:pPr>
          </w:p>
        </w:tc>
        <w:tc>
          <w:tcPr>
            <w:tcW w:w="990" w:type="dxa"/>
          </w:tcPr>
          <w:p w14:paraId="7DA08A14" w14:textId="77777777" w:rsidR="0019262A" w:rsidRPr="00487927" w:rsidRDefault="0019262A" w:rsidP="0019262A">
            <w:pPr>
              <w:jc w:val="center"/>
              <w:rPr>
                <w:rFonts w:cstheme="minorHAnsi"/>
                <w:szCs w:val="20"/>
              </w:rPr>
            </w:pPr>
          </w:p>
        </w:tc>
        <w:tc>
          <w:tcPr>
            <w:tcW w:w="990" w:type="dxa"/>
          </w:tcPr>
          <w:p w14:paraId="12DE170E" w14:textId="77777777" w:rsidR="0019262A" w:rsidRPr="00487927" w:rsidRDefault="0019262A" w:rsidP="0019262A">
            <w:pPr>
              <w:jc w:val="center"/>
              <w:rPr>
                <w:rFonts w:cstheme="minorHAnsi"/>
                <w:szCs w:val="20"/>
              </w:rPr>
            </w:pPr>
          </w:p>
        </w:tc>
        <w:tc>
          <w:tcPr>
            <w:tcW w:w="1080" w:type="dxa"/>
          </w:tcPr>
          <w:p w14:paraId="6D273C3D" w14:textId="77777777" w:rsidR="0019262A" w:rsidRPr="00283A38" w:rsidRDefault="0019262A" w:rsidP="0019262A">
            <w:pPr>
              <w:jc w:val="center"/>
              <w:rPr>
                <w:rFonts w:cstheme="minorHAnsi"/>
                <w:szCs w:val="20"/>
              </w:rPr>
            </w:pPr>
          </w:p>
        </w:tc>
        <w:tc>
          <w:tcPr>
            <w:tcW w:w="990" w:type="dxa"/>
          </w:tcPr>
          <w:p w14:paraId="153EED4B" w14:textId="77777777" w:rsidR="0019262A" w:rsidRPr="00283A38" w:rsidRDefault="0019262A" w:rsidP="0019262A">
            <w:pPr>
              <w:jc w:val="center"/>
              <w:rPr>
                <w:rFonts w:cstheme="minorHAnsi"/>
                <w:szCs w:val="20"/>
              </w:rPr>
            </w:pPr>
          </w:p>
        </w:tc>
        <w:tc>
          <w:tcPr>
            <w:tcW w:w="990" w:type="dxa"/>
          </w:tcPr>
          <w:p w14:paraId="2A2216E9" w14:textId="77777777" w:rsidR="0019262A" w:rsidRPr="00283A38" w:rsidRDefault="0019262A" w:rsidP="0019262A">
            <w:pPr>
              <w:jc w:val="center"/>
              <w:rPr>
                <w:rFonts w:cstheme="minorHAnsi"/>
                <w:szCs w:val="20"/>
              </w:rPr>
            </w:pPr>
          </w:p>
        </w:tc>
        <w:tc>
          <w:tcPr>
            <w:tcW w:w="1103" w:type="dxa"/>
          </w:tcPr>
          <w:p w14:paraId="78D5B91D" w14:textId="77777777" w:rsidR="0019262A" w:rsidRPr="00D65767" w:rsidRDefault="0019262A" w:rsidP="0019262A">
            <w:pPr>
              <w:jc w:val="center"/>
              <w:rPr>
                <w:rFonts w:cstheme="minorHAnsi"/>
                <w:szCs w:val="20"/>
              </w:rPr>
            </w:pPr>
          </w:p>
        </w:tc>
        <w:tc>
          <w:tcPr>
            <w:tcW w:w="1103" w:type="dxa"/>
          </w:tcPr>
          <w:p w14:paraId="3A2B90E3" w14:textId="75079C6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9598D4A" w14:textId="77777777" w:rsidTr="0061524D">
        <w:tc>
          <w:tcPr>
            <w:tcW w:w="1255" w:type="dxa"/>
          </w:tcPr>
          <w:p w14:paraId="146D6B5C" w14:textId="4011CC36" w:rsidR="0019262A" w:rsidRDefault="0019262A" w:rsidP="0019262A">
            <w:pPr>
              <w:jc w:val="center"/>
              <w:rPr>
                <w:szCs w:val="20"/>
              </w:rPr>
            </w:pPr>
            <w:r w:rsidRPr="007709BB">
              <w:t>3224_01</w:t>
            </w:r>
          </w:p>
        </w:tc>
        <w:tc>
          <w:tcPr>
            <w:tcW w:w="990" w:type="dxa"/>
          </w:tcPr>
          <w:p w14:paraId="44BC70CD" w14:textId="77777777" w:rsidR="0019262A" w:rsidRPr="00283A38" w:rsidRDefault="0019262A" w:rsidP="0019262A">
            <w:pPr>
              <w:jc w:val="center"/>
              <w:rPr>
                <w:rFonts w:cstheme="minorHAnsi"/>
                <w:szCs w:val="20"/>
              </w:rPr>
            </w:pPr>
          </w:p>
        </w:tc>
        <w:tc>
          <w:tcPr>
            <w:tcW w:w="990" w:type="dxa"/>
          </w:tcPr>
          <w:p w14:paraId="0C405426" w14:textId="77777777" w:rsidR="0019262A" w:rsidRPr="00487927" w:rsidRDefault="0019262A" w:rsidP="0019262A">
            <w:pPr>
              <w:jc w:val="center"/>
              <w:rPr>
                <w:rFonts w:cstheme="minorHAnsi"/>
                <w:szCs w:val="20"/>
              </w:rPr>
            </w:pPr>
          </w:p>
        </w:tc>
        <w:tc>
          <w:tcPr>
            <w:tcW w:w="990" w:type="dxa"/>
          </w:tcPr>
          <w:p w14:paraId="1AE8E9F5" w14:textId="77777777" w:rsidR="0019262A" w:rsidRPr="00487927" w:rsidRDefault="0019262A" w:rsidP="0019262A">
            <w:pPr>
              <w:jc w:val="center"/>
              <w:rPr>
                <w:rFonts w:cstheme="minorHAnsi"/>
                <w:szCs w:val="20"/>
              </w:rPr>
            </w:pPr>
          </w:p>
        </w:tc>
        <w:tc>
          <w:tcPr>
            <w:tcW w:w="990" w:type="dxa"/>
          </w:tcPr>
          <w:p w14:paraId="74641FA9" w14:textId="77777777" w:rsidR="0019262A" w:rsidRPr="00487927" w:rsidRDefault="0019262A" w:rsidP="0019262A">
            <w:pPr>
              <w:jc w:val="center"/>
              <w:rPr>
                <w:rFonts w:cstheme="minorHAnsi"/>
                <w:szCs w:val="20"/>
              </w:rPr>
            </w:pPr>
          </w:p>
        </w:tc>
        <w:tc>
          <w:tcPr>
            <w:tcW w:w="990" w:type="dxa"/>
          </w:tcPr>
          <w:p w14:paraId="401F976C" w14:textId="77777777" w:rsidR="0019262A" w:rsidRPr="00487927" w:rsidRDefault="0019262A" w:rsidP="0019262A">
            <w:pPr>
              <w:jc w:val="center"/>
              <w:rPr>
                <w:rFonts w:cstheme="minorHAnsi"/>
                <w:szCs w:val="20"/>
              </w:rPr>
            </w:pPr>
          </w:p>
        </w:tc>
        <w:tc>
          <w:tcPr>
            <w:tcW w:w="990" w:type="dxa"/>
          </w:tcPr>
          <w:p w14:paraId="1700DBFC" w14:textId="77777777" w:rsidR="0019262A" w:rsidRPr="00487927" w:rsidRDefault="0019262A" w:rsidP="0019262A">
            <w:pPr>
              <w:jc w:val="center"/>
              <w:rPr>
                <w:rFonts w:cstheme="minorHAnsi"/>
                <w:szCs w:val="20"/>
              </w:rPr>
            </w:pPr>
          </w:p>
        </w:tc>
        <w:tc>
          <w:tcPr>
            <w:tcW w:w="1080" w:type="dxa"/>
          </w:tcPr>
          <w:p w14:paraId="17040C8B" w14:textId="77777777" w:rsidR="0019262A" w:rsidRPr="00283A38" w:rsidRDefault="0019262A" w:rsidP="0019262A">
            <w:pPr>
              <w:jc w:val="center"/>
              <w:rPr>
                <w:rFonts w:cstheme="minorHAnsi"/>
                <w:szCs w:val="20"/>
              </w:rPr>
            </w:pPr>
          </w:p>
        </w:tc>
        <w:tc>
          <w:tcPr>
            <w:tcW w:w="990" w:type="dxa"/>
          </w:tcPr>
          <w:p w14:paraId="1161FA9A" w14:textId="77777777" w:rsidR="0019262A" w:rsidRPr="00283A38" w:rsidRDefault="0019262A" w:rsidP="0019262A">
            <w:pPr>
              <w:jc w:val="center"/>
              <w:rPr>
                <w:rFonts w:cstheme="minorHAnsi"/>
                <w:szCs w:val="20"/>
              </w:rPr>
            </w:pPr>
          </w:p>
        </w:tc>
        <w:tc>
          <w:tcPr>
            <w:tcW w:w="990" w:type="dxa"/>
          </w:tcPr>
          <w:p w14:paraId="76D7B212" w14:textId="77777777" w:rsidR="0019262A" w:rsidRPr="00283A38" w:rsidRDefault="0019262A" w:rsidP="0019262A">
            <w:pPr>
              <w:jc w:val="center"/>
              <w:rPr>
                <w:rFonts w:cstheme="minorHAnsi"/>
                <w:szCs w:val="20"/>
              </w:rPr>
            </w:pPr>
          </w:p>
        </w:tc>
        <w:tc>
          <w:tcPr>
            <w:tcW w:w="1103" w:type="dxa"/>
          </w:tcPr>
          <w:p w14:paraId="4BD74B5C" w14:textId="77777777" w:rsidR="0019262A" w:rsidRPr="00D65767" w:rsidRDefault="0019262A" w:rsidP="0019262A">
            <w:pPr>
              <w:jc w:val="center"/>
              <w:rPr>
                <w:rFonts w:cstheme="minorHAnsi"/>
                <w:szCs w:val="20"/>
              </w:rPr>
            </w:pPr>
          </w:p>
        </w:tc>
        <w:tc>
          <w:tcPr>
            <w:tcW w:w="1103" w:type="dxa"/>
          </w:tcPr>
          <w:p w14:paraId="1D72D4C7" w14:textId="40070DB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BCE6C86" w14:textId="77777777" w:rsidTr="0061524D">
        <w:tc>
          <w:tcPr>
            <w:tcW w:w="1255" w:type="dxa"/>
          </w:tcPr>
          <w:p w14:paraId="2BD6820E" w14:textId="05D41CD2" w:rsidR="0019262A" w:rsidRDefault="0019262A" w:rsidP="0019262A">
            <w:pPr>
              <w:jc w:val="center"/>
              <w:rPr>
                <w:szCs w:val="20"/>
              </w:rPr>
            </w:pPr>
            <w:r w:rsidRPr="007709BB">
              <w:t>3224_02</w:t>
            </w:r>
          </w:p>
        </w:tc>
        <w:tc>
          <w:tcPr>
            <w:tcW w:w="990" w:type="dxa"/>
          </w:tcPr>
          <w:p w14:paraId="5F482535" w14:textId="77777777" w:rsidR="0019262A" w:rsidRPr="00283A38" w:rsidRDefault="0019262A" w:rsidP="0019262A">
            <w:pPr>
              <w:jc w:val="center"/>
              <w:rPr>
                <w:rFonts w:cstheme="minorHAnsi"/>
                <w:szCs w:val="20"/>
              </w:rPr>
            </w:pPr>
          </w:p>
        </w:tc>
        <w:tc>
          <w:tcPr>
            <w:tcW w:w="990" w:type="dxa"/>
          </w:tcPr>
          <w:p w14:paraId="6DC83F16" w14:textId="77777777" w:rsidR="0019262A" w:rsidRPr="00487927" w:rsidRDefault="0019262A" w:rsidP="0019262A">
            <w:pPr>
              <w:jc w:val="center"/>
              <w:rPr>
                <w:rFonts w:cstheme="minorHAnsi"/>
                <w:szCs w:val="20"/>
              </w:rPr>
            </w:pPr>
          </w:p>
        </w:tc>
        <w:tc>
          <w:tcPr>
            <w:tcW w:w="990" w:type="dxa"/>
          </w:tcPr>
          <w:p w14:paraId="36293138" w14:textId="77777777" w:rsidR="0019262A" w:rsidRPr="00487927" w:rsidRDefault="0019262A" w:rsidP="0019262A">
            <w:pPr>
              <w:jc w:val="center"/>
              <w:rPr>
                <w:rFonts w:cstheme="minorHAnsi"/>
                <w:szCs w:val="20"/>
              </w:rPr>
            </w:pPr>
          </w:p>
        </w:tc>
        <w:tc>
          <w:tcPr>
            <w:tcW w:w="990" w:type="dxa"/>
          </w:tcPr>
          <w:p w14:paraId="6551FF7E" w14:textId="77777777" w:rsidR="0019262A" w:rsidRPr="00487927" w:rsidRDefault="0019262A" w:rsidP="0019262A">
            <w:pPr>
              <w:jc w:val="center"/>
              <w:rPr>
                <w:rFonts w:cstheme="minorHAnsi"/>
                <w:szCs w:val="20"/>
              </w:rPr>
            </w:pPr>
          </w:p>
        </w:tc>
        <w:tc>
          <w:tcPr>
            <w:tcW w:w="990" w:type="dxa"/>
          </w:tcPr>
          <w:p w14:paraId="15C36FEC" w14:textId="77777777" w:rsidR="0019262A" w:rsidRPr="00487927" w:rsidRDefault="0019262A" w:rsidP="0019262A">
            <w:pPr>
              <w:jc w:val="center"/>
              <w:rPr>
                <w:rFonts w:cstheme="minorHAnsi"/>
                <w:szCs w:val="20"/>
              </w:rPr>
            </w:pPr>
          </w:p>
        </w:tc>
        <w:tc>
          <w:tcPr>
            <w:tcW w:w="990" w:type="dxa"/>
          </w:tcPr>
          <w:p w14:paraId="05A980D6" w14:textId="77777777" w:rsidR="0019262A" w:rsidRPr="00487927" w:rsidRDefault="0019262A" w:rsidP="0019262A">
            <w:pPr>
              <w:jc w:val="center"/>
              <w:rPr>
                <w:rFonts w:cstheme="minorHAnsi"/>
                <w:szCs w:val="20"/>
              </w:rPr>
            </w:pPr>
          </w:p>
        </w:tc>
        <w:tc>
          <w:tcPr>
            <w:tcW w:w="1080" w:type="dxa"/>
          </w:tcPr>
          <w:p w14:paraId="52C04BE3" w14:textId="77777777" w:rsidR="0019262A" w:rsidRPr="00283A38" w:rsidRDefault="0019262A" w:rsidP="0019262A">
            <w:pPr>
              <w:jc w:val="center"/>
              <w:rPr>
                <w:rFonts w:cstheme="minorHAnsi"/>
                <w:szCs w:val="20"/>
              </w:rPr>
            </w:pPr>
          </w:p>
        </w:tc>
        <w:tc>
          <w:tcPr>
            <w:tcW w:w="990" w:type="dxa"/>
          </w:tcPr>
          <w:p w14:paraId="362C1B82" w14:textId="77777777" w:rsidR="0019262A" w:rsidRPr="00283A38" w:rsidRDefault="0019262A" w:rsidP="0019262A">
            <w:pPr>
              <w:jc w:val="center"/>
              <w:rPr>
                <w:rFonts w:cstheme="minorHAnsi"/>
                <w:szCs w:val="20"/>
              </w:rPr>
            </w:pPr>
          </w:p>
        </w:tc>
        <w:tc>
          <w:tcPr>
            <w:tcW w:w="990" w:type="dxa"/>
          </w:tcPr>
          <w:p w14:paraId="55280E1C" w14:textId="77777777" w:rsidR="0019262A" w:rsidRPr="00283A38" w:rsidRDefault="0019262A" w:rsidP="0019262A">
            <w:pPr>
              <w:jc w:val="center"/>
              <w:rPr>
                <w:rFonts w:cstheme="minorHAnsi"/>
                <w:szCs w:val="20"/>
              </w:rPr>
            </w:pPr>
          </w:p>
        </w:tc>
        <w:tc>
          <w:tcPr>
            <w:tcW w:w="1103" w:type="dxa"/>
          </w:tcPr>
          <w:p w14:paraId="7CB237BD" w14:textId="77777777" w:rsidR="0019262A" w:rsidRPr="00D65767" w:rsidRDefault="0019262A" w:rsidP="0019262A">
            <w:pPr>
              <w:jc w:val="center"/>
              <w:rPr>
                <w:rFonts w:cstheme="minorHAnsi"/>
                <w:szCs w:val="20"/>
              </w:rPr>
            </w:pPr>
          </w:p>
        </w:tc>
        <w:tc>
          <w:tcPr>
            <w:tcW w:w="1103" w:type="dxa"/>
          </w:tcPr>
          <w:p w14:paraId="5C113941" w14:textId="69A6865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8E1CF73" w14:textId="77777777" w:rsidTr="0061524D">
        <w:tc>
          <w:tcPr>
            <w:tcW w:w="1255" w:type="dxa"/>
          </w:tcPr>
          <w:p w14:paraId="448AB46A" w14:textId="356258AA" w:rsidR="0019262A" w:rsidRDefault="0019262A" w:rsidP="0019262A">
            <w:pPr>
              <w:jc w:val="center"/>
              <w:rPr>
                <w:szCs w:val="20"/>
              </w:rPr>
            </w:pPr>
            <w:r w:rsidRPr="007709BB">
              <w:t>3226_01</w:t>
            </w:r>
          </w:p>
        </w:tc>
        <w:tc>
          <w:tcPr>
            <w:tcW w:w="990" w:type="dxa"/>
          </w:tcPr>
          <w:p w14:paraId="1838243F" w14:textId="77777777" w:rsidR="0019262A" w:rsidRPr="00283A38" w:rsidRDefault="0019262A" w:rsidP="0019262A">
            <w:pPr>
              <w:jc w:val="center"/>
              <w:rPr>
                <w:rFonts w:cstheme="minorHAnsi"/>
                <w:szCs w:val="20"/>
              </w:rPr>
            </w:pPr>
          </w:p>
        </w:tc>
        <w:tc>
          <w:tcPr>
            <w:tcW w:w="990" w:type="dxa"/>
          </w:tcPr>
          <w:p w14:paraId="3CD34148" w14:textId="77777777" w:rsidR="0019262A" w:rsidRPr="00487927" w:rsidRDefault="0019262A" w:rsidP="0019262A">
            <w:pPr>
              <w:jc w:val="center"/>
              <w:rPr>
                <w:rFonts w:cstheme="minorHAnsi"/>
                <w:szCs w:val="20"/>
              </w:rPr>
            </w:pPr>
          </w:p>
        </w:tc>
        <w:tc>
          <w:tcPr>
            <w:tcW w:w="990" w:type="dxa"/>
          </w:tcPr>
          <w:p w14:paraId="0F7C2A12" w14:textId="77777777" w:rsidR="0019262A" w:rsidRPr="00487927" w:rsidRDefault="0019262A" w:rsidP="0019262A">
            <w:pPr>
              <w:jc w:val="center"/>
              <w:rPr>
                <w:rFonts w:cstheme="minorHAnsi"/>
                <w:szCs w:val="20"/>
              </w:rPr>
            </w:pPr>
          </w:p>
        </w:tc>
        <w:tc>
          <w:tcPr>
            <w:tcW w:w="990" w:type="dxa"/>
          </w:tcPr>
          <w:p w14:paraId="2966AFE2" w14:textId="77777777" w:rsidR="0019262A" w:rsidRPr="00487927" w:rsidRDefault="0019262A" w:rsidP="0019262A">
            <w:pPr>
              <w:jc w:val="center"/>
              <w:rPr>
                <w:rFonts w:cstheme="minorHAnsi"/>
                <w:szCs w:val="20"/>
              </w:rPr>
            </w:pPr>
          </w:p>
        </w:tc>
        <w:tc>
          <w:tcPr>
            <w:tcW w:w="990" w:type="dxa"/>
          </w:tcPr>
          <w:p w14:paraId="6376458B" w14:textId="77777777" w:rsidR="0019262A" w:rsidRPr="00487927" w:rsidRDefault="0019262A" w:rsidP="0019262A">
            <w:pPr>
              <w:jc w:val="center"/>
              <w:rPr>
                <w:rFonts w:cstheme="minorHAnsi"/>
                <w:szCs w:val="20"/>
              </w:rPr>
            </w:pPr>
          </w:p>
        </w:tc>
        <w:tc>
          <w:tcPr>
            <w:tcW w:w="990" w:type="dxa"/>
          </w:tcPr>
          <w:p w14:paraId="4B56DA89" w14:textId="77777777" w:rsidR="0019262A" w:rsidRPr="00487927" w:rsidRDefault="0019262A" w:rsidP="0019262A">
            <w:pPr>
              <w:jc w:val="center"/>
              <w:rPr>
                <w:rFonts w:cstheme="minorHAnsi"/>
                <w:szCs w:val="20"/>
              </w:rPr>
            </w:pPr>
          </w:p>
        </w:tc>
        <w:tc>
          <w:tcPr>
            <w:tcW w:w="1080" w:type="dxa"/>
          </w:tcPr>
          <w:p w14:paraId="5E0A88F8" w14:textId="77777777" w:rsidR="0019262A" w:rsidRPr="00283A38" w:rsidRDefault="0019262A" w:rsidP="0019262A">
            <w:pPr>
              <w:jc w:val="center"/>
              <w:rPr>
                <w:rFonts w:cstheme="minorHAnsi"/>
                <w:szCs w:val="20"/>
              </w:rPr>
            </w:pPr>
          </w:p>
        </w:tc>
        <w:tc>
          <w:tcPr>
            <w:tcW w:w="990" w:type="dxa"/>
          </w:tcPr>
          <w:p w14:paraId="55356BB5" w14:textId="77777777" w:rsidR="0019262A" w:rsidRPr="00283A38" w:rsidRDefault="0019262A" w:rsidP="0019262A">
            <w:pPr>
              <w:jc w:val="center"/>
              <w:rPr>
                <w:rFonts w:cstheme="minorHAnsi"/>
                <w:szCs w:val="20"/>
              </w:rPr>
            </w:pPr>
          </w:p>
        </w:tc>
        <w:tc>
          <w:tcPr>
            <w:tcW w:w="990" w:type="dxa"/>
          </w:tcPr>
          <w:p w14:paraId="7D71E1E1" w14:textId="77777777" w:rsidR="0019262A" w:rsidRPr="00283A38" w:rsidRDefault="0019262A" w:rsidP="0019262A">
            <w:pPr>
              <w:jc w:val="center"/>
              <w:rPr>
                <w:rFonts w:cstheme="minorHAnsi"/>
                <w:szCs w:val="20"/>
              </w:rPr>
            </w:pPr>
          </w:p>
        </w:tc>
        <w:tc>
          <w:tcPr>
            <w:tcW w:w="1103" w:type="dxa"/>
          </w:tcPr>
          <w:p w14:paraId="14F380DB" w14:textId="77777777" w:rsidR="0019262A" w:rsidRPr="00D65767" w:rsidRDefault="0019262A" w:rsidP="0019262A">
            <w:pPr>
              <w:jc w:val="center"/>
              <w:rPr>
                <w:rFonts w:cstheme="minorHAnsi"/>
                <w:szCs w:val="20"/>
              </w:rPr>
            </w:pPr>
          </w:p>
        </w:tc>
        <w:tc>
          <w:tcPr>
            <w:tcW w:w="1103" w:type="dxa"/>
          </w:tcPr>
          <w:p w14:paraId="5CA31ECF" w14:textId="347C956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334577A" w14:textId="77777777" w:rsidTr="0061524D">
        <w:tc>
          <w:tcPr>
            <w:tcW w:w="1255" w:type="dxa"/>
          </w:tcPr>
          <w:p w14:paraId="740F2CF4" w14:textId="18F04A53" w:rsidR="0019262A" w:rsidRDefault="0019262A" w:rsidP="0019262A">
            <w:pPr>
              <w:jc w:val="center"/>
              <w:rPr>
                <w:szCs w:val="20"/>
              </w:rPr>
            </w:pPr>
            <w:r w:rsidRPr="007709BB">
              <w:t>3226_02</w:t>
            </w:r>
          </w:p>
        </w:tc>
        <w:tc>
          <w:tcPr>
            <w:tcW w:w="990" w:type="dxa"/>
          </w:tcPr>
          <w:p w14:paraId="053C73D2" w14:textId="77777777" w:rsidR="0019262A" w:rsidRPr="00283A38" w:rsidRDefault="0019262A" w:rsidP="0019262A">
            <w:pPr>
              <w:jc w:val="center"/>
              <w:rPr>
                <w:rFonts w:cstheme="minorHAnsi"/>
                <w:szCs w:val="20"/>
              </w:rPr>
            </w:pPr>
          </w:p>
        </w:tc>
        <w:tc>
          <w:tcPr>
            <w:tcW w:w="990" w:type="dxa"/>
          </w:tcPr>
          <w:p w14:paraId="7B33F768" w14:textId="77777777" w:rsidR="0019262A" w:rsidRPr="00487927" w:rsidRDefault="0019262A" w:rsidP="0019262A">
            <w:pPr>
              <w:jc w:val="center"/>
              <w:rPr>
                <w:rFonts w:cstheme="minorHAnsi"/>
                <w:szCs w:val="20"/>
              </w:rPr>
            </w:pPr>
          </w:p>
        </w:tc>
        <w:tc>
          <w:tcPr>
            <w:tcW w:w="990" w:type="dxa"/>
          </w:tcPr>
          <w:p w14:paraId="13A752DC" w14:textId="77777777" w:rsidR="0019262A" w:rsidRPr="00487927" w:rsidRDefault="0019262A" w:rsidP="0019262A">
            <w:pPr>
              <w:jc w:val="center"/>
              <w:rPr>
                <w:rFonts w:cstheme="minorHAnsi"/>
                <w:szCs w:val="20"/>
              </w:rPr>
            </w:pPr>
          </w:p>
        </w:tc>
        <w:tc>
          <w:tcPr>
            <w:tcW w:w="990" w:type="dxa"/>
          </w:tcPr>
          <w:p w14:paraId="152281FD" w14:textId="77777777" w:rsidR="0019262A" w:rsidRPr="00487927" w:rsidRDefault="0019262A" w:rsidP="0019262A">
            <w:pPr>
              <w:jc w:val="center"/>
              <w:rPr>
                <w:rFonts w:cstheme="minorHAnsi"/>
                <w:szCs w:val="20"/>
              </w:rPr>
            </w:pPr>
          </w:p>
        </w:tc>
        <w:tc>
          <w:tcPr>
            <w:tcW w:w="990" w:type="dxa"/>
          </w:tcPr>
          <w:p w14:paraId="67E185FF" w14:textId="77777777" w:rsidR="0019262A" w:rsidRPr="00487927" w:rsidRDefault="0019262A" w:rsidP="0019262A">
            <w:pPr>
              <w:jc w:val="center"/>
              <w:rPr>
                <w:rFonts w:cstheme="minorHAnsi"/>
                <w:szCs w:val="20"/>
              </w:rPr>
            </w:pPr>
          </w:p>
        </w:tc>
        <w:tc>
          <w:tcPr>
            <w:tcW w:w="990" w:type="dxa"/>
          </w:tcPr>
          <w:p w14:paraId="51DE8597" w14:textId="77777777" w:rsidR="0019262A" w:rsidRPr="00487927" w:rsidRDefault="0019262A" w:rsidP="0019262A">
            <w:pPr>
              <w:jc w:val="center"/>
              <w:rPr>
                <w:rFonts w:cstheme="minorHAnsi"/>
                <w:szCs w:val="20"/>
              </w:rPr>
            </w:pPr>
          </w:p>
        </w:tc>
        <w:tc>
          <w:tcPr>
            <w:tcW w:w="1080" w:type="dxa"/>
          </w:tcPr>
          <w:p w14:paraId="60B7D8A8" w14:textId="77777777" w:rsidR="0019262A" w:rsidRPr="00283A38" w:rsidRDefault="0019262A" w:rsidP="0019262A">
            <w:pPr>
              <w:jc w:val="center"/>
              <w:rPr>
                <w:rFonts w:cstheme="minorHAnsi"/>
                <w:szCs w:val="20"/>
              </w:rPr>
            </w:pPr>
          </w:p>
        </w:tc>
        <w:tc>
          <w:tcPr>
            <w:tcW w:w="990" w:type="dxa"/>
          </w:tcPr>
          <w:p w14:paraId="07FF86F7" w14:textId="77777777" w:rsidR="0019262A" w:rsidRPr="00283A38" w:rsidRDefault="0019262A" w:rsidP="0019262A">
            <w:pPr>
              <w:jc w:val="center"/>
              <w:rPr>
                <w:rFonts w:cstheme="minorHAnsi"/>
                <w:szCs w:val="20"/>
              </w:rPr>
            </w:pPr>
          </w:p>
        </w:tc>
        <w:tc>
          <w:tcPr>
            <w:tcW w:w="990" w:type="dxa"/>
          </w:tcPr>
          <w:p w14:paraId="70E974B7" w14:textId="77777777" w:rsidR="0019262A" w:rsidRPr="00283A38" w:rsidRDefault="0019262A" w:rsidP="0019262A">
            <w:pPr>
              <w:jc w:val="center"/>
              <w:rPr>
                <w:rFonts w:cstheme="minorHAnsi"/>
                <w:szCs w:val="20"/>
              </w:rPr>
            </w:pPr>
          </w:p>
        </w:tc>
        <w:tc>
          <w:tcPr>
            <w:tcW w:w="1103" w:type="dxa"/>
          </w:tcPr>
          <w:p w14:paraId="472F7928" w14:textId="77777777" w:rsidR="0019262A" w:rsidRPr="00D65767" w:rsidRDefault="0019262A" w:rsidP="0019262A">
            <w:pPr>
              <w:jc w:val="center"/>
              <w:rPr>
                <w:rFonts w:cstheme="minorHAnsi"/>
                <w:szCs w:val="20"/>
              </w:rPr>
            </w:pPr>
          </w:p>
        </w:tc>
        <w:tc>
          <w:tcPr>
            <w:tcW w:w="1103" w:type="dxa"/>
          </w:tcPr>
          <w:p w14:paraId="0347C3EF" w14:textId="2A7CED3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41367C8" w14:textId="77777777" w:rsidTr="0061524D">
        <w:tc>
          <w:tcPr>
            <w:tcW w:w="1255" w:type="dxa"/>
          </w:tcPr>
          <w:p w14:paraId="5A827D77" w14:textId="55602074" w:rsidR="0019262A" w:rsidRDefault="0019262A" w:rsidP="0019262A">
            <w:pPr>
              <w:jc w:val="center"/>
              <w:rPr>
                <w:szCs w:val="20"/>
              </w:rPr>
            </w:pPr>
            <w:r w:rsidRPr="007709BB">
              <w:t>3226_03</w:t>
            </w:r>
          </w:p>
        </w:tc>
        <w:tc>
          <w:tcPr>
            <w:tcW w:w="990" w:type="dxa"/>
          </w:tcPr>
          <w:p w14:paraId="5B1422C8" w14:textId="77777777" w:rsidR="0019262A" w:rsidRPr="00283A38" w:rsidRDefault="0019262A" w:rsidP="0019262A">
            <w:pPr>
              <w:jc w:val="center"/>
              <w:rPr>
                <w:rFonts w:cstheme="minorHAnsi"/>
                <w:szCs w:val="20"/>
              </w:rPr>
            </w:pPr>
          </w:p>
        </w:tc>
        <w:tc>
          <w:tcPr>
            <w:tcW w:w="990" w:type="dxa"/>
          </w:tcPr>
          <w:p w14:paraId="2E8749B8" w14:textId="77777777" w:rsidR="0019262A" w:rsidRPr="00487927" w:rsidRDefault="0019262A" w:rsidP="0019262A">
            <w:pPr>
              <w:jc w:val="center"/>
              <w:rPr>
                <w:rFonts w:cstheme="minorHAnsi"/>
                <w:szCs w:val="20"/>
              </w:rPr>
            </w:pPr>
          </w:p>
        </w:tc>
        <w:tc>
          <w:tcPr>
            <w:tcW w:w="990" w:type="dxa"/>
          </w:tcPr>
          <w:p w14:paraId="1723E360" w14:textId="77777777" w:rsidR="0019262A" w:rsidRPr="00487927" w:rsidRDefault="0019262A" w:rsidP="0019262A">
            <w:pPr>
              <w:jc w:val="center"/>
              <w:rPr>
                <w:rFonts w:cstheme="minorHAnsi"/>
                <w:szCs w:val="20"/>
              </w:rPr>
            </w:pPr>
          </w:p>
        </w:tc>
        <w:tc>
          <w:tcPr>
            <w:tcW w:w="990" w:type="dxa"/>
          </w:tcPr>
          <w:p w14:paraId="56D690F2" w14:textId="77777777" w:rsidR="0019262A" w:rsidRPr="00487927" w:rsidRDefault="0019262A" w:rsidP="0019262A">
            <w:pPr>
              <w:jc w:val="center"/>
              <w:rPr>
                <w:rFonts w:cstheme="minorHAnsi"/>
                <w:szCs w:val="20"/>
              </w:rPr>
            </w:pPr>
          </w:p>
        </w:tc>
        <w:tc>
          <w:tcPr>
            <w:tcW w:w="990" w:type="dxa"/>
          </w:tcPr>
          <w:p w14:paraId="0083812A" w14:textId="77777777" w:rsidR="0019262A" w:rsidRPr="00487927" w:rsidRDefault="0019262A" w:rsidP="0019262A">
            <w:pPr>
              <w:jc w:val="center"/>
              <w:rPr>
                <w:rFonts w:cstheme="minorHAnsi"/>
                <w:szCs w:val="20"/>
              </w:rPr>
            </w:pPr>
          </w:p>
        </w:tc>
        <w:tc>
          <w:tcPr>
            <w:tcW w:w="990" w:type="dxa"/>
          </w:tcPr>
          <w:p w14:paraId="4FFED54A" w14:textId="77777777" w:rsidR="0019262A" w:rsidRPr="00487927" w:rsidRDefault="0019262A" w:rsidP="0019262A">
            <w:pPr>
              <w:jc w:val="center"/>
              <w:rPr>
                <w:rFonts w:cstheme="minorHAnsi"/>
                <w:szCs w:val="20"/>
              </w:rPr>
            </w:pPr>
          </w:p>
        </w:tc>
        <w:tc>
          <w:tcPr>
            <w:tcW w:w="1080" w:type="dxa"/>
          </w:tcPr>
          <w:p w14:paraId="7E495817" w14:textId="77777777" w:rsidR="0019262A" w:rsidRPr="00283A38" w:rsidRDefault="0019262A" w:rsidP="0019262A">
            <w:pPr>
              <w:jc w:val="center"/>
              <w:rPr>
                <w:rFonts w:cstheme="minorHAnsi"/>
                <w:szCs w:val="20"/>
              </w:rPr>
            </w:pPr>
          </w:p>
        </w:tc>
        <w:tc>
          <w:tcPr>
            <w:tcW w:w="990" w:type="dxa"/>
          </w:tcPr>
          <w:p w14:paraId="5EC55859" w14:textId="77777777" w:rsidR="0019262A" w:rsidRPr="00283A38" w:rsidRDefault="0019262A" w:rsidP="0019262A">
            <w:pPr>
              <w:jc w:val="center"/>
              <w:rPr>
                <w:rFonts w:cstheme="minorHAnsi"/>
                <w:szCs w:val="20"/>
              </w:rPr>
            </w:pPr>
          </w:p>
        </w:tc>
        <w:tc>
          <w:tcPr>
            <w:tcW w:w="990" w:type="dxa"/>
          </w:tcPr>
          <w:p w14:paraId="53DB410C" w14:textId="77777777" w:rsidR="0019262A" w:rsidRPr="00283A38" w:rsidRDefault="0019262A" w:rsidP="0019262A">
            <w:pPr>
              <w:jc w:val="center"/>
              <w:rPr>
                <w:rFonts w:cstheme="minorHAnsi"/>
                <w:szCs w:val="20"/>
              </w:rPr>
            </w:pPr>
          </w:p>
        </w:tc>
        <w:tc>
          <w:tcPr>
            <w:tcW w:w="1103" w:type="dxa"/>
          </w:tcPr>
          <w:p w14:paraId="1D5B46B9" w14:textId="77777777" w:rsidR="0019262A" w:rsidRPr="00D65767" w:rsidRDefault="0019262A" w:rsidP="0019262A">
            <w:pPr>
              <w:jc w:val="center"/>
              <w:rPr>
                <w:rFonts w:cstheme="minorHAnsi"/>
                <w:szCs w:val="20"/>
              </w:rPr>
            </w:pPr>
          </w:p>
        </w:tc>
        <w:tc>
          <w:tcPr>
            <w:tcW w:w="1103" w:type="dxa"/>
          </w:tcPr>
          <w:p w14:paraId="51B4E71F" w14:textId="15A5D59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897E6AC" w14:textId="77777777" w:rsidTr="0061524D">
        <w:tc>
          <w:tcPr>
            <w:tcW w:w="1255" w:type="dxa"/>
          </w:tcPr>
          <w:p w14:paraId="278F852F" w14:textId="63C9D4DC" w:rsidR="0019262A" w:rsidRDefault="0019262A" w:rsidP="0019262A">
            <w:pPr>
              <w:jc w:val="center"/>
              <w:rPr>
                <w:szCs w:val="20"/>
              </w:rPr>
            </w:pPr>
            <w:r w:rsidRPr="007709BB">
              <w:t>3228_01</w:t>
            </w:r>
          </w:p>
        </w:tc>
        <w:tc>
          <w:tcPr>
            <w:tcW w:w="990" w:type="dxa"/>
          </w:tcPr>
          <w:p w14:paraId="47F5286D" w14:textId="77777777" w:rsidR="0019262A" w:rsidRPr="00283A38" w:rsidRDefault="0019262A" w:rsidP="0019262A">
            <w:pPr>
              <w:jc w:val="center"/>
              <w:rPr>
                <w:rFonts w:cstheme="minorHAnsi"/>
                <w:szCs w:val="20"/>
              </w:rPr>
            </w:pPr>
          </w:p>
        </w:tc>
        <w:tc>
          <w:tcPr>
            <w:tcW w:w="990" w:type="dxa"/>
          </w:tcPr>
          <w:p w14:paraId="231CBAF6" w14:textId="77777777" w:rsidR="0019262A" w:rsidRPr="00487927" w:rsidRDefault="0019262A" w:rsidP="0019262A">
            <w:pPr>
              <w:jc w:val="center"/>
              <w:rPr>
                <w:rFonts w:cstheme="minorHAnsi"/>
                <w:szCs w:val="20"/>
              </w:rPr>
            </w:pPr>
          </w:p>
        </w:tc>
        <w:tc>
          <w:tcPr>
            <w:tcW w:w="990" w:type="dxa"/>
          </w:tcPr>
          <w:p w14:paraId="203D2F49" w14:textId="77777777" w:rsidR="0019262A" w:rsidRPr="00487927" w:rsidRDefault="0019262A" w:rsidP="0019262A">
            <w:pPr>
              <w:jc w:val="center"/>
              <w:rPr>
                <w:rFonts w:cstheme="minorHAnsi"/>
                <w:szCs w:val="20"/>
              </w:rPr>
            </w:pPr>
          </w:p>
        </w:tc>
        <w:tc>
          <w:tcPr>
            <w:tcW w:w="990" w:type="dxa"/>
          </w:tcPr>
          <w:p w14:paraId="664BB4AC" w14:textId="77777777" w:rsidR="0019262A" w:rsidRPr="00487927" w:rsidRDefault="0019262A" w:rsidP="0019262A">
            <w:pPr>
              <w:jc w:val="center"/>
              <w:rPr>
                <w:rFonts w:cstheme="minorHAnsi"/>
                <w:szCs w:val="20"/>
              </w:rPr>
            </w:pPr>
          </w:p>
        </w:tc>
        <w:tc>
          <w:tcPr>
            <w:tcW w:w="990" w:type="dxa"/>
          </w:tcPr>
          <w:p w14:paraId="015F0A52" w14:textId="77777777" w:rsidR="0019262A" w:rsidRPr="00487927" w:rsidRDefault="0019262A" w:rsidP="0019262A">
            <w:pPr>
              <w:jc w:val="center"/>
              <w:rPr>
                <w:rFonts w:cstheme="minorHAnsi"/>
                <w:szCs w:val="20"/>
              </w:rPr>
            </w:pPr>
          </w:p>
        </w:tc>
        <w:tc>
          <w:tcPr>
            <w:tcW w:w="990" w:type="dxa"/>
          </w:tcPr>
          <w:p w14:paraId="361BAB7B" w14:textId="77777777" w:rsidR="0019262A" w:rsidRPr="00487927" w:rsidRDefault="0019262A" w:rsidP="0019262A">
            <w:pPr>
              <w:jc w:val="center"/>
              <w:rPr>
                <w:rFonts w:cstheme="minorHAnsi"/>
                <w:szCs w:val="20"/>
              </w:rPr>
            </w:pPr>
          </w:p>
        </w:tc>
        <w:tc>
          <w:tcPr>
            <w:tcW w:w="1080" w:type="dxa"/>
          </w:tcPr>
          <w:p w14:paraId="5E8E504B" w14:textId="77777777" w:rsidR="0019262A" w:rsidRPr="00283A38" w:rsidRDefault="0019262A" w:rsidP="0019262A">
            <w:pPr>
              <w:jc w:val="center"/>
              <w:rPr>
                <w:rFonts w:cstheme="minorHAnsi"/>
                <w:szCs w:val="20"/>
              </w:rPr>
            </w:pPr>
          </w:p>
        </w:tc>
        <w:tc>
          <w:tcPr>
            <w:tcW w:w="990" w:type="dxa"/>
          </w:tcPr>
          <w:p w14:paraId="14AB44E9" w14:textId="77777777" w:rsidR="0019262A" w:rsidRPr="00283A38" w:rsidRDefault="0019262A" w:rsidP="0019262A">
            <w:pPr>
              <w:jc w:val="center"/>
              <w:rPr>
                <w:rFonts w:cstheme="minorHAnsi"/>
                <w:szCs w:val="20"/>
              </w:rPr>
            </w:pPr>
          </w:p>
        </w:tc>
        <w:tc>
          <w:tcPr>
            <w:tcW w:w="990" w:type="dxa"/>
          </w:tcPr>
          <w:p w14:paraId="097F5532" w14:textId="77777777" w:rsidR="0019262A" w:rsidRPr="00283A38" w:rsidRDefault="0019262A" w:rsidP="0019262A">
            <w:pPr>
              <w:jc w:val="center"/>
              <w:rPr>
                <w:rFonts w:cstheme="minorHAnsi"/>
                <w:szCs w:val="20"/>
              </w:rPr>
            </w:pPr>
          </w:p>
        </w:tc>
        <w:tc>
          <w:tcPr>
            <w:tcW w:w="1103" w:type="dxa"/>
          </w:tcPr>
          <w:p w14:paraId="74F41BA1" w14:textId="77777777" w:rsidR="0019262A" w:rsidRPr="00D65767" w:rsidRDefault="0019262A" w:rsidP="0019262A">
            <w:pPr>
              <w:jc w:val="center"/>
              <w:rPr>
                <w:rFonts w:cstheme="minorHAnsi"/>
                <w:szCs w:val="20"/>
              </w:rPr>
            </w:pPr>
          </w:p>
        </w:tc>
        <w:tc>
          <w:tcPr>
            <w:tcW w:w="1103" w:type="dxa"/>
          </w:tcPr>
          <w:p w14:paraId="53D4DFBB" w14:textId="15FFBD9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37167EB" w14:textId="77777777" w:rsidTr="0061524D">
        <w:tc>
          <w:tcPr>
            <w:tcW w:w="1255" w:type="dxa"/>
          </w:tcPr>
          <w:p w14:paraId="208AF6A9" w14:textId="50F7EA24" w:rsidR="0019262A" w:rsidRDefault="0019262A" w:rsidP="0019262A">
            <w:pPr>
              <w:jc w:val="center"/>
              <w:rPr>
                <w:szCs w:val="20"/>
              </w:rPr>
            </w:pPr>
            <w:r w:rsidRPr="007709BB">
              <w:t>3228_02</w:t>
            </w:r>
          </w:p>
        </w:tc>
        <w:tc>
          <w:tcPr>
            <w:tcW w:w="990" w:type="dxa"/>
          </w:tcPr>
          <w:p w14:paraId="0E256E2A" w14:textId="77777777" w:rsidR="0019262A" w:rsidRPr="00283A38" w:rsidRDefault="0019262A" w:rsidP="0019262A">
            <w:pPr>
              <w:jc w:val="center"/>
              <w:rPr>
                <w:rFonts w:cstheme="minorHAnsi"/>
                <w:szCs w:val="20"/>
              </w:rPr>
            </w:pPr>
          </w:p>
        </w:tc>
        <w:tc>
          <w:tcPr>
            <w:tcW w:w="990" w:type="dxa"/>
          </w:tcPr>
          <w:p w14:paraId="4D0000A6" w14:textId="77777777" w:rsidR="0019262A" w:rsidRPr="00487927" w:rsidRDefault="0019262A" w:rsidP="0019262A">
            <w:pPr>
              <w:jc w:val="center"/>
              <w:rPr>
                <w:rFonts w:cstheme="minorHAnsi"/>
                <w:szCs w:val="20"/>
              </w:rPr>
            </w:pPr>
          </w:p>
        </w:tc>
        <w:tc>
          <w:tcPr>
            <w:tcW w:w="990" w:type="dxa"/>
          </w:tcPr>
          <w:p w14:paraId="1425AD69" w14:textId="77777777" w:rsidR="0019262A" w:rsidRPr="00487927" w:rsidRDefault="0019262A" w:rsidP="0019262A">
            <w:pPr>
              <w:jc w:val="center"/>
              <w:rPr>
                <w:rFonts w:cstheme="minorHAnsi"/>
                <w:szCs w:val="20"/>
              </w:rPr>
            </w:pPr>
          </w:p>
        </w:tc>
        <w:tc>
          <w:tcPr>
            <w:tcW w:w="990" w:type="dxa"/>
          </w:tcPr>
          <w:p w14:paraId="047A451A" w14:textId="77777777" w:rsidR="0019262A" w:rsidRPr="00487927" w:rsidRDefault="0019262A" w:rsidP="0019262A">
            <w:pPr>
              <w:jc w:val="center"/>
              <w:rPr>
                <w:rFonts w:cstheme="minorHAnsi"/>
                <w:szCs w:val="20"/>
              </w:rPr>
            </w:pPr>
          </w:p>
        </w:tc>
        <w:tc>
          <w:tcPr>
            <w:tcW w:w="990" w:type="dxa"/>
          </w:tcPr>
          <w:p w14:paraId="61B9B383" w14:textId="77777777" w:rsidR="0019262A" w:rsidRPr="00487927" w:rsidRDefault="0019262A" w:rsidP="0019262A">
            <w:pPr>
              <w:jc w:val="center"/>
              <w:rPr>
                <w:rFonts w:cstheme="minorHAnsi"/>
                <w:szCs w:val="20"/>
              </w:rPr>
            </w:pPr>
          </w:p>
        </w:tc>
        <w:tc>
          <w:tcPr>
            <w:tcW w:w="990" w:type="dxa"/>
          </w:tcPr>
          <w:p w14:paraId="2C2883DB" w14:textId="77777777" w:rsidR="0019262A" w:rsidRPr="00487927" w:rsidRDefault="0019262A" w:rsidP="0019262A">
            <w:pPr>
              <w:jc w:val="center"/>
              <w:rPr>
                <w:rFonts w:cstheme="minorHAnsi"/>
                <w:szCs w:val="20"/>
              </w:rPr>
            </w:pPr>
          </w:p>
        </w:tc>
        <w:tc>
          <w:tcPr>
            <w:tcW w:w="1080" w:type="dxa"/>
          </w:tcPr>
          <w:p w14:paraId="2957252D" w14:textId="77777777" w:rsidR="0019262A" w:rsidRPr="00283A38" w:rsidRDefault="0019262A" w:rsidP="0019262A">
            <w:pPr>
              <w:jc w:val="center"/>
              <w:rPr>
                <w:rFonts w:cstheme="minorHAnsi"/>
                <w:szCs w:val="20"/>
              </w:rPr>
            </w:pPr>
          </w:p>
        </w:tc>
        <w:tc>
          <w:tcPr>
            <w:tcW w:w="990" w:type="dxa"/>
          </w:tcPr>
          <w:p w14:paraId="0F3A072B" w14:textId="77777777" w:rsidR="0019262A" w:rsidRPr="00283A38" w:rsidRDefault="0019262A" w:rsidP="0019262A">
            <w:pPr>
              <w:jc w:val="center"/>
              <w:rPr>
                <w:rFonts w:cstheme="minorHAnsi"/>
                <w:szCs w:val="20"/>
              </w:rPr>
            </w:pPr>
          </w:p>
        </w:tc>
        <w:tc>
          <w:tcPr>
            <w:tcW w:w="990" w:type="dxa"/>
          </w:tcPr>
          <w:p w14:paraId="4031AB9A" w14:textId="77777777" w:rsidR="0019262A" w:rsidRPr="00283A38" w:rsidRDefault="0019262A" w:rsidP="0019262A">
            <w:pPr>
              <w:jc w:val="center"/>
              <w:rPr>
                <w:rFonts w:cstheme="minorHAnsi"/>
                <w:szCs w:val="20"/>
              </w:rPr>
            </w:pPr>
          </w:p>
        </w:tc>
        <w:tc>
          <w:tcPr>
            <w:tcW w:w="1103" w:type="dxa"/>
          </w:tcPr>
          <w:p w14:paraId="4C910883" w14:textId="77777777" w:rsidR="0019262A" w:rsidRPr="00D65767" w:rsidRDefault="0019262A" w:rsidP="0019262A">
            <w:pPr>
              <w:jc w:val="center"/>
              <w:rPr>
                <w:rFonts w:cstheme="minorHAnsi"/>
                <w:szCs w:val="20"/>
              </w:rPr>
            </w:pPr>
          </w:p>
        </w:tc>
        <w:tc>
          <w:tcPr>
            <w:tcW w:w="1103" w:type="dxa"/>
          </w:tcPr>
          <w:p w14:paraId="7300740F" w14:textId="0F18815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4923C226" w14:textId="77777777" w:rsidTr="0061524D">
        <w:tc>
          <w:tcPr>
            <w:tcW w:w="1255" w:type="dxa"/>
          </w:tcPr>
          <w:p w14:paraId="6AF84F51" w14:textId="51DE4856" w:rsidR="0019262A" w:rsidRDefault="0019262A" w:rsidP="0019262A">
            <w:pPr>
              <w:jc w:val="center"/>
              <w:rPr>
                <w:szCs w:val="20"/>
              </w:rPr>
            </w:pPr>
            <w:r w:rsidRPr="007709BB">
              <w:t>3228_03</w:t>
            </w:r>
          </w:p>
        </w:tc>
        <w:tc>
          <w:tcPr>
            <w:tcW w:w="990" w:type="dxa"/>
          </w:tcPr>
          <w:p w14:paraId="5307CDA3" w14:textId="77777777" w:rsidR="0019262A" w:rsidRPr="00283A38" w:rsidRDefault="0019262A" w:rsidP="0019262A">
            <w:pPr>
              <w:jc w:val="center"/>
              <w:rPr>
                <w:rFonts w:cstheme="minorHAnsi"/>
                <w:szCs w:val="20"/>
              </w:rPr>
            </w:pPr>
          </w:p>
        </w:tc>
        <w:tc>
          <w:tcPr>
            <w:tcW w:w="990" w:type="dxa"/>
          </w:tcPr>
          <w:p w14:paraId="6D68BFC0" w14:textId="77777777" w:rsidR="0019262A" w:rsidRPr="00487927" w:rsidRDefault="0019262A" w:rsidP="0019262A">
            <w:pPr>
              <w:jc w:val="center"/>
              <w:rPr>
                <w:rFonts w:cstheme="minorHAnsi"/>
                <w:szCs w:val="20"/>
              </w:rPr>
            </w:pPr>
          </w:p>
        </w:tc>
        <w:tc>
          <w:tcPr>
            <w:tcW w:w="990" w:type="dxa"/>
          </w:tcPr>
          <w:p w14:paraId="66912B46" w14:textId="77777777" w:rsidR="0019262A" w:rsidRPr="00487927" w:rsidRDefault="0019262A" w:rsidP="0019262A">
            <w:pPr>
              <w:jc w:val="center"/>
              <w:rPr>
                <w:rFonts w:cstheme="minorHAnsi"/>
                <w:szCs w:val="20"/>
              </w:rPr>
            </w:pPr>
          </w:p>
        </w:tc>
        <w:tc>
          <w:tcPr>
            <w:tcW w:w="990" w:type="dxa"/>
          </w:tcPr>
          <w:p w14:paraId="6A360673" w14:textId="77777777" w:rsidR="0019262A" w:rsidRPr="00487927" w:rsidRDefault="0019262A" w:rsidP="0019262A">
            <w:pPr>
              <w:jc w:val="center"/>
              <w:rPr>
                <w:rFonts w:cstheme="minorHAnsi"/>
                <w:szCs w:val="20"/>
              </w:rPr>
            </w:pPr>
          </w:p>
        </w:tc>
        <w:tc>
          <w:tcPr>
            <w:tcW w:w="990" w:type="dxa"/>
          </w:tcPr>
          <w:p w14:paraId="35A26ACE" w14:textId="77777777" w:rsidR="0019262A" w:rsidRPr="00487927" w:rsidRDefault="0019262A" w:rsidP="0019262A">
            <w:pPr>
              <w:jc w:val="center"/>
              <w:rPr>
                <w:rFonts w:cstheme="minorHAnsi"/>
                <w:szCs w:val="20"/>
              </w:rPr>
            </w:pPr>
          </w:p>
        </w:tc>
        <w:tc>
          <w:tcPr>
            <w:tcW w:w="990" w:type="dxa"/>
          </w:tcPr>
          <w:p w14:paraId="32E8326F" w14:textId="77777777" w:rsidR="0019262A" w:rsidRPr="00487927" w:rsidRDefault="0019262A" w:rsidP="0019262A">
            <w:pPr>
              <w:jc w:val="center"/>
              <w:rPr>
                <w:rFonts w:cstheme="minorHAnsi"/>
                <w:szCs w:val="20"/>
              </w:rPr>
            </w:pPr>
          </w:p>
        </w:tc>
        <w:tc>
          <w:tcPr>
            <w:tcW w:w="1080" w:type="dxa"/>
          </w:tcPr>
          <w:p w14:paraId="10E39EC0" w14:textId="77777777" w:rsidR="0019262A" w:rsidRPr="00283A38" w:rsidRDefault="0019262A" w:rsidP="0019262A">
            <w:pPr>
              <w:jc w:val="center"/>
              <w:rPr>
                <w:rFonts w:cstheme="minorHAnsi"/>
                <w:szCs w:val="20"/>
              </w:rPr>
            </w:pPr>
          </w:p>
        </w:tc>
        <w:tc>
          <w:tcPr>
            <w:tcW w:w="990" w:type="dxa"/>
          </w:tcPr>
          <w:p w14:paraId="074DD7BD" w14:textId="77777777" w:rsidR="0019262A" w:rsidRPr="00283A38" w:rsidRDefault="0019262A" w:rsidP="0019262A">
            <w:pPr>
              <w:jc w:val="center"/>
              <w:rPr>
                <w:rFonts w:cstheme="minorHAnsi"/>
                <w:szCs w:val="20"/>
              </w:rPr>
            </w:pPr>
          </w:p>
        </w:tc>
        <w:tc>
          <w:tcPr>
            <w:tcW w:w="990" w:type="dxa"/>
          </w:tcPr>
          <w:p w14:paraId="505A12AD" w14:textId="77777777" w:rsidR="0019262A" w:rsidRPr="00283A38" w:rsidRDefault="0019262A" w:rsidP="0019262A">
            <w:pPr>
              <w:jc w:val="center"/>
              <w:rPr>
                <w:rFonts w:cstheme="minorHAnsi"/>
                <w:szCs w:val="20"/>
              </w:rPr>
            </w:pPr>
          </w:p>
        </w:tc>
        <w:tc>
          <w:tcPr>
            <w:tcW w:w="1103" w:type="dxa"/>
          </w:tcPr>
          <w:p w14:paraId="2A8B4659" w14:textId="77777777" w:rsidR="0019262A" w:rsidRPr="00D65767" w:rsidRDefault="0019262A" w:rsidP="0019262A">
            <w:pPr>
              <w:jc w:val="center"/>
              <w:rPr>
                <w:rFonts w:cstheme="minorHAnsi"/>
                <w:szCs w:val="20"/>
              </w:rPr>
            </w:pPr>
          </w:p>
        </w:tc>
        <w:tc>
          <w:tcPr>
            <w:tcW w:w="1103" w:type="dxa"/>
          </w:tcPr>
          <w:p w14:paraId="3C169375" w14:textId="3A262D96"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016FD37" w14:textId="77777777" w:rsidTr="0061524D">
        <w:tc>
          <w:tcPr>
            <w:tcW w:w="1255" w:type="dxa"/>
          </w:tcPr>
          <w:p w14:paraId="1D9A8A45" w14:textId="5789DC3D" w:rsidR="0019262A" w:rsidRDefault="0019262A" w:rsidP="0019262A">
            <w:pPr>
              <w:jc w:val="center"/>
              <w:rPr>
                <w:szCs w:val="20"/>
              </w:rPr>
            </w:pPr>
            <w:r w:rsidRPr="007709BB">
              <w:t>3228_04</w:t>
            </w:r>
          </w:p>
        </w:tc>
        <w:tc>
          <w:tcPr>
            <w:tcW w:w="990" w:type="dxa"/>
          </w:tcPr>
          <w:p w14:paraId="4CB73B9A" w14:textId="77777777" w:rsidR="0019262A" w:rsidRPr="00283A38" w:rsidRDefault="0019262A" w:rsidP="0019262A">
            <w:pPr>
              <w:jc w:val="center"/>
              <w:rPr>
                <w:rFonts w:cstheme="minorHAnsi"/>
                <w:szCs w:val="20"/>
              </w:rPr>
            </w:pPr>
          </w:p>
        </w:tc>
        <w:tc>
          <w:tcPr>
            <w:tcW w:w="990" w:type="dxa"/>
          </w:tcPr>
          <w:p w14:paraId="2C76682D" w14:textId="77777777" w:rsidR="0019262A" w:rsidRPr="00487927" w:rsidRDefault="0019262A" w:rsidP="0019262A">
            <w:pPr>
              <w:jc w:val="center"/>
              <w:rPr>
                <w:rFonts w:cstheme="minorHAnsi"/>
                <w:szCs w:val="20"/>
              </w:rPr>
            </w:pPr>
          </w:p>
        </w:tc>
        <w:tc>
          <w:tcPr>
            <w:tcW w:w="990" w:type="dxa"/>
          </w:tcPr>
          <w:p w14:paraId="55874908" w14:textId="77777777" w:rsidR="0019262A" w:rsidRPr="00487927" w:rsidRDefault="0019262A" w:rsidP="0019262A">
            <w:pPr>
              <w:jc w:val="center"/>
              <w:rPr>
                <w:rFonts w:cstheme="minorHAnsi"/>
                <w:szCs w:val="20"/>
              </w:rPr>
            </w:pPr>
          </w:p>
        </w:tc>
        <w:tc>
          <w:tcPr>
            <w:tcW w:w="990" w:type="dxa"/>
          </w:tcPr>
          <w:p w14:paraId="4209AB12" w14:textId="77777777" w:rsidR="0019262A" w:rsidRPr="00487927" w:rsidRDefault="0019262A" w:rsidP="0019262A">
            <w:pPr>
              <w:jc w:val="center"/>
              <w:rPr>
                <w:rFonts w:cstheme="minorHAnsi"/>
                <w:szCs w:val="20"/>
              </w:rPr>
            </w:pPr>
          </w:p>
        </w:tc>
        <w:tc>
          <w:tcPr>
            <w:tcW w:w="990" w:type="dxa"/>
          </w:tcPr>
          <w:p w14:paraId="07F4B25A" w14:textId="77777777" w:rsidR="0019262A" w:rsidRPr="00487927" w:rsidRDefault="0019262A" w:rsidP="0019262A">
            <w:pPr>
              <w:jc w:val="center"/>
              <w:rPr>
                <w:rFonts w:cstheme="minorHAnsi"/>
                <w:szCs w:val="20"/>
              </w:rPr>
            </w:pPr>
          </w:p>
        </w:tc>
        <w:tc>
          <w:tcPr>
            <w:tcW w:w="990" w:type="dxa"/>
          </w:tcPr>
          <w:p w14:paraId="516ACDE2" w14:textId="77777777" w:rsidR="0019262A" w:rsidRPr="00487927" w:rsidRDefault="0019262A" w:rsidP="0019262A">
            <w:pPr>
              <w:jc w:val="center"/>
              <w:rPr>
                <w:rFonts w:cstheme="minorHAnsi"/>
                <w:szCs w:val="20"/>
              </w:rPr>
            </w:pPr>
          </w:p>
        </w:tc>
        <w:tc>
          <w:tcPr>
            <w:tcW w:w="1080" w:type="dxa"/>
          </w:tcPr>
          <w:p w14:paraId="096930DF" w14:textId="77777777" w:rsidR="0019262A" w:rsidRPr="00283A38" w:rsidRDefault="0019262A" w:rsidP="0019262A">
            <w:pPr>
              <w:jc w:val="center"/>
              <w:rPr>
                <w:rFonts w:cstheme="minorHAnsi"/>
                <w:szCs w:val="20"/>
              </w:rPr>
            </w:pPr>
          </w:p>
        </w:tc>
        <w:tc>
          <w:tcPr>
            <w:tcW w:w="990" w:type="dxa"/>
          </w:tcPr>
          <w:p w14:paraId="23847F5B" w14:textId="77777777" w:rsidR="0019262A" w:rsidRPr="00283A38" w:rsidRDefault="0019262A" w:rsidP="0019262A">
            <w:pPr>
              <w:jc w:val="center"/>
              <w:rPr>
                <w:rFonts w:cstheme="minorHAnsi"/>
                <w:szCs w:val="20"/>
              </w:rPr>
            </w:pPr>
          </w:p>
        </w:tc>
        <w:tc>
          <w:tcPr>
            <w:tcW w:w="990" w:type="dxa"/>
          </w:tcPr>
          <w:p w14:paraId="2D167D35" w14:textId="77777777" w:rsidR="0019262A" w:rsidRPr="00283A38" w:rsidRDefault="0019262A" w:rsidP="0019262A">
            <w:pPr>
              <w:jc w:val="center"/>
              <w:rPr>
                <w:rFonts w:cstheme="minorHAnsi"/>
                <w:szCs w:val="20"/>
              </w:rPr>
            </w:pPr>
          </w:p>
        </w:tc>
        <w:tc>
          <w:tcPr>
            <w:tcW w:w="1103" w:type="dxa"/>
          </w:tcPr>
          <w:p w14:paraId="52CE281B" w14:textId="77777777" w:rsidR="0019262A" w:rsidRPr="00D65767" w:rsidRDefault="0019262A" w:rsidP="0019262A">
            <w:pPr>
              <w:jc w:val="center"/>
              <w:rPr>
                <w:rFonts w:cstheme="minorHAnsi"/>
                <w:szCs w:val="20"/>
              </w:rPr>
            </w:pPr>
          </w:p>
        </w:tc>
        <w:tc>
          <w:tcPr>
            <w:tcW w:w="1103" w:type="dxa"/>
          </w:tcPr>
          <w:p w14:paraId="49E56315" w14:textId="65AFA49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97CC06E" w14:textId="77777777" w:rsidTr="0061524D">
        <w:tc>
          <w:tcPr>
            <w:tcW w:w="1255" w:type="dxa"/>
          </w:tcPr>
          <w:p w14:paraId="420C0C55" w14:textId="5ED2F78F" w:rsidR="0019262A" w:rsidRDefault="0019262A" w:rsidP="0019262A">
            <w:pPr>
              <w:jc w:val="center"/>
              <w:rPr>
                <w:szCs w:val="20"/>
              </w:rPr>
            </w:pPr>
            <w:r w:rsidRPr="007709BB">
              <w:t>3228_05</w:t>
            </w:r>
          </w:p>
        </w:tc>
        <w:tc>
          <w:tcPr>
            <w:tcW w:w="990" w:type="dxa"/>
          </w:tcPr>
          <w:p w14:paraId="6341F617" w14:textId="77777777" w:rsidR="0019262A" w:rsidRPr="00283A38" w:rsidRDefault="0019262A" w:rsidP="0019262A">
            <w:pPr>
              <w:jc w:val="center"/>
              <w:rPr>
                <w:rFonts w:cstheme="minorHAnsi"/>
                <w:szCs w:val="20"/>
              </w:rPr>
            </w:pPr>
          </w:p>
        </w:tc>
        <w:tc>
          <w:tcPr>
            <w:tcW w:w="990" w:type="dxa"/>
          </w:tcPr>
          <w:p w14:paraId="748ABFB2" w14:textId="77777777" w:rsidR="0019262A" w:rsidRPr="00487927" w:rsidRDefault="0019262A" w:rsidP="0019262A">
            <w:pPr>
              <w:jc w:val="center"/>
              <w:rPr>
                <w:rFonts w:cstheme="minorHAnsi"/>
                <w:szCs w:val="20"/>
              </w:rPr>
            </w:pPr>
          </w:p>
        </w:tc>
        <w:tc>
          <w:tcPr>
            <w:tcW w:w="990" w:type="dxa"/>
          </w:tcPr>
          <w:p w14:paraId="09E90CB9" w14:textId="77777777" w:rsidR="0019262A" w:rsidRPr="00487927" w:rsidRDefault="0019262A" w:rsidP="0019262A">
            <w:pPr>
              <w:jc w:val="center"/>
              <w:rPr>
                <w:rFonts w:cstheme="minorHAnsi"/>
                <w:szCs w:val="20"/>
              </w:rPr>
            </w:pPr>
          </w:p>
        </w:tc>
        <w:tc>
          <w:tcPr>
            <w:tcW w:w="990" w:type="dxa"/>
          </w:tcPr>
          <w:p w14:paraId="4C99CED4" w14:textId="77777777" w:rsidR="0019262A" w:rsidRPr="00487927" w:rsidRDefault="0019262A" w:rsidP="0019262A">
            <w:pPr>
              <w:jc w:val="center"/>
              <w:rPr>
                <w:rFonts w:cstheme="minorHAnsi"/>
                <w:szCs w:val="20"/>
              </w:rPr>
            </w:pPr>
          </w:p>
        </w:tc>
        <w:tc>
          <w:tcPr>
            <w:tcW w:w="990" w:type="dxa"/>
          </w:tcPr>
          <w:p w14:paraId="43A068A4" w14:textId="77777777" w:rsidR="0019262A" w:rsidRPr="00487927" w:rsidRDefault="0019262A" w:rsidP="0019262A">
            <w:pPr>
              <w:jc w:val="center"/>
              <w:rPr>
                <w:rFonts w:cstheme="minorHAnsi"/>
                <w:szCs w:val="20"/>
              </w:rPr>
            </w:pPr>
          </w:p>
        </w:tc>
        <w:tc>
          <w:tcPr>
            <w:tcW w:w="990" w:type="dxa"/>
          </w:tcPr>
          <w:p w14:paraId="7BDB3C4F" w14:textId="77777777" w:rsidR="0019262A" w:rsidRPr="00487927" w:rsidRDefault="0019262A" w:rsidP="0019262A">
            <w:pPr>
              <w:jc w:val="center"/>
              <w:rPr>
                <w:rFonts w:cstheme="minorHAnsi"/>
                <w:szCs w:val="20"/>
              </w:rPr>
            </w:pPr>
          </w:p>
        </w:tc>
        <w:tc>
          <w:tcPr>
            <w:tcW w:w="1080" w:type="dxa"/>
          </w:tcPr>
          <w:p w14:paraId="24A58FA6" w14:textId="77777777" w:rsidR="0019262A" w:rsidRPr="00283A38" w:rsidRDefault="0019262A" w:rsidP="0019262A">
            <w:pPr>
              <w:jc w:val="center"/>
              <w:rPr>
                <w:rFonts w:cstheme="minorHAnsi"/>
                <w:szCs w:val="20"/>
              </w:rPr>
            </w:pPr>
          </w:p>
        </w:tc>
        <w:tc>
          <w:tcPr>
            <w:tcW w:w="990" w:type="dxa"/>
          </w:tcPr>
          <w:p w14:paraId="7E848AF9" w14:textId="77777777" w:rsidR="0019262A" w:rsidRPr="00283A38" w:rsidRDefault="0019262A" w:rsidP="0019262A">
            <w:pPr>
              <w:jc w:val="center"/>
              <w:rPr>
                <w:rFonts w:cstheme="minorHAnsi"/>
                <w:szCs w:val="20"/>
              </w:rPr>
            </w:pPr>
          </w:p>
        </w:tc>
        <w:tc>
          <w:tcPr>
            <w:tcW w:w="990" w:type="dxa"/>
          </w:tcPr>
          <w:p w14:paraId="3DD47116" w14:textId="77777777" w:rsidR="0019262A" w:rsidRPr="00283A38" w:rsidRDefault="0019262A" w:rsidP="0019262A">
            <w:pPr>
              <w:jc w:val="center"/>
              <w:rPr>
                <w:rFonts w:cstheme="minorHAnsi"/>
                <w:szCs w:val="20"/>
              </w:rPr>
            </w:pPr>
          </w:p>
        </w:tc>
        <w:tc>
          <w:tcPr>
            <w:tcW w:w="1103" w:type="dxa"/>
          </w:tcPr>
          <w:p w14:paraId="1A0331EF" w14:textId="77777777" w:rsidR="0019262A" w:rsidRPr="00D65767" w:rsidRDefault="0019262A" w:rsidP="0019262A">
            <w:pPr>
              <w:jc w:val="center"/>
              <w:rPr>
                <w:rFonts w:cstheme="minorHAnsi"/>
                <w:szCs w:val="20"/>
              </w:rPr>
            </w:pPr>
          </w:p>
        </w:tc>
        <w:tc>
          <w:tcPr>
            <w:tcW w:w="1103" w:type="dxa"/>
          </w:tcPr>
          <w:p w14:paraId="079F689B" w14:textId="1E4916A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32A08C1" w14:textId="77777777" w:rsidTr="0061524D">
        <w:tc>
          <w:tcPr>
            <w:tcW w:w="1255" w:type="dxa"/>
          </w:tcPr>
          <w:p w14:paraId="6EAD28F8" w14:textId="5E701C43" w:rsidR="0019262A" w:rsidRDefault="0019262A" w:rsidP="0019262A">
            <w:pPr>
              <w:jc w:val="center"/>
              <w:rPr>
                <w:szCs w:val="20"/>
              </w:rPr>
            </w:pPr>
            <w:r w:rsidRPr="007709BB">
              <w:t>3230_01</w:t>
            </w:r>
          </w:p>
        </w:tc>
        <w:tc>
          <w:tcPr>
            <w:tcW w:w="990" w:type="dxa"/>
          </w:tcPr>
          <w:p w14:paraId="0409B5BF" w14:textId="77777777" w:rsidR="0019262A" w:rsidRPr="00283A38" w:rsidRDefault="0019262A" w:rsidP="0019262A">
            <w:pPr>
              <w:jc w:val="center"/>
              <w:rPr>
                <w:rFonts w:cstheme="minorHAnsi"/>
                <w:szCs w:val="20"/>
              </w:rPr>
            </w:pPr>
          </w:p>
        </w:tc>
        <w:tc>
          <w:tcPr>
            <w:tcW w:w="990" w:type="dxa"/>
          </w:tcPr>
          <w:p w14:paraId="038E1969" w14:textId="77777777" w:rsidR="0019262A" w:rsidRPr="00487927" w:rsidRDefault="0019262A" w:rsidP="0019262A">
            <w:pPr>
              <w:jc w:val="center"/>
              <w:rPr>
                <w:rFonts w:cstheme="minorHAnsi"/>
                <w:szCs w:val="20"/>
              </w:rPr>
            </w:pPr>
          </w:p>
        </w:tc>
        <w:tc>
          <w:tcPr>
            <w:tcW w:w="990" w:type="dxa"/>
          </w:tcPr>
          <w:p w14:paraId="7D718D62" w14:textId="77777777" w:rsidR="0019262A" w:rsidRPr="00487927" w:rsidRDefault="0019262A" w:rsidP="0019262A">
            <w:pPr>
              <w:jc w:val="center"/>
              <w:rPr>
                <w:rFonts w:cstheme="minorHAnsi"/>
                <w:szCs w:val="20"/>
              </w:rPr>
            </w:pPr>
          </w:p>
        </w:tc>
        <w:tc>
          <w:tcPr>
            <w:tcW w:w="990" w:type="dxa"/>
          </w:tcPr>
          <w:p w14:paraId="0849EA4E" w14:textId="77777777" w:rsidR="0019262A" w:rsidRPr="00487927" w:rsidRDefault="0019262A" w:rsidP="0019262A">
            <w:pPr>
              <w:jc w:val="center"/>
              <w:rPr>
                <w:rFonts w:cstheme="minorHAnsi"/>
                <w:szCs w:val="20"/>
              </w:rPr>
            </w:pPr>
          </w:p>
        </w:tc>
        <w:tc>
          <w:tcPr>
            <w:tcW w:w="990" w:type="dxa"/>
          </w:tcPr>
          <w:p w14:paraId="16AE7600" w14:textId="77777777" w:rsidR="0019262A" w:rsidRPr="00487927" w:rsidRDefault="0019262A" w:rsidP="0019262A">
            <w:pPr>
              <w:jc w:val="center"/>
              <w:rPr>
                <w:rFonts w:cstheme="minorHAnsi"/>
                <w:szCs w:val="20"/>
              </w:rPr>
            </w:pPr>
          </w:p>
        </w:tc>
        <w:tc>
          <w:tcPr>
            <w:tcW w:w="990" w:type="dxa"/>
          </w:tcPr>
          <w:p w14:paraId="3DF1924D" w14:textId="77777777" w:rsidR="0019262A" w:rsidRPr="00487927" w:rsidRDefault="0019262A" w:rsidP="0019262A">
            <w:pPr>
              <w:jc w:val="center"/>
              <w:rPr>
                <w:rFonts w:cstheme="minorHAnsi"/>
                <w:szCs w:val="20"/>
              </w:rPr>
            </w:pPr>
          </w:p>
        </w:tc>
        <w:tc>
          <w:tcPr>
            <w:tcW w:w="1080" w:type="dxa"/>
          </w:tcPr>
          <w:p w14:paraId="77866591" w14:textId="77777777" w:rsidR="0019262A" w:rsidRPr="00283A38" w:rsidRDefault="0019262A" w:rsidP="0019262A">
            <w:pPr>
              <w:jc w:val="center"/>
              <w:rPr>
                <w:rFonts w:cstheme="minorHAnsi"/>
                <w:szCs w:val="20"/>
              </w:rPr>
            </w:pPr>
          </w:p>
        </w:tc>
        <w:tc>
          <w:tcPr>
            <w:tcW w:w="990" w:type="dxa"/>
          </w:tcPr>
          <w:p w14:paraId="79F36475" w14:textId="77777777" w:rsidR="0019262A" w:rsidRPr="00283A38" w:rsidRDefault="0019262A" w:rsidP="0019262A">
            <w:pPr>
              <w:jc w:val="center"/>
              <w:rPr>
                <w:rFonts w:cstheme="minorHAnsi"/>
                <w:szCs w:val="20"/>
              </w:rPr>
            </w:pPr>
          </w:p>
        </w:tc>
        <w:tc>
          <w:tcPr>
            <w:tcW w:w="990" w:type="dxa"/>
          </w:tcPr>
          <w:p w14:paraId="0961D538" w14:textId="77777777" w:rsidR="0019262A" w:rsidRPr="00283A38" w:rsidRDefault="0019262A" w:rsidP="0019262A">
            <w:pPr>
              <w:jc w:val="center"/>
              <w:rPr>
                <w:rFonts w:cstheme="minorHAnsi"/>
                <w:szCs w:val="20"/>
              </w:rPr>
            </w:pPr>
          </w:p>
        </w:tc>
        <w:tc>
          <w:tcPr>
            <w:tcW w:w="1103" w:type="dxa"/>
          </w:tcPr>
          <w:p w14:paraId="093D6A70" w14:textId="77777777" w:rsidR="0019262A" w:rsidRPr="00D65767" w:rsidRDefault="0019262A" w:rsidP="0019262A">
            <w:pPr>
              <w:jc w:val="center"/>
              <w:rPr>
                <w:rFonts w:cstheme="minorHAnsi"/>
                <w:szCs w:val="20"/>
              </w:rPr>
            </w:pPr>
          </w:p>
        </w:tc>
        <w:tc>
          <w:tcPr>
            <w:tcW w:w="1103" w:type="dxa"/>
          </w:tcPr>
          <w:p w14:paraId="1428FACB" w14:textId="74F8006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9954397" w14:textId="77777777" w:rsidTr="0061524D">
        <w:tc>
          <w:tcPr>
            <w:tcW w:w="1255" w:type="dxa"/>
          </w:tcPr>
          <w:p w14:paraId="47D20026" w14:textId="0DF92516" w:rsidR="0019262A" w:rsidRDefault="0019262A" w:rsidP="0019262A">
            <w:pPr>
              <w:jc w:val="center"/>
              <w:rPr>
                <w:szCs w:val="20"/>
              </w:rPr>
            </w:pPr>
            <w:r w:rsidRPr="007709BB">
              <w:t>3230_02</w:t>
            </w:r>
          </w:p>
        </w:tc>
        <w:tc>
          <w:tcPr>
            <w:tcW w:w="990" w:type="dxa"/>
          </w:tcPr>
          <w:p w14:paraId="5E5C877C" w14:textId="77777777" w:rsidR="0019262A" w:rsidRPr="00283A38" w:rsidRDefault="0019262A" w:rsidP="0019262A">
            <w:pPr>
              <w:jc w:val="center"/>
              <w:rPr>
                <w:rFonts w:cstheme="minorHAnsi"/>
                <w:szCs w:val="20"/>
              </w:rPr>
            </w:pPr>
          </w:p>
        </w:tc>
        <w:tc>
          <w:tcPr>
            <w:tcW w:w="990" w:type="dxa"/>
          </w:tcPr>
          <w:p w14:paraId="1EC681C1" w14:textId="77777777" w:rsidR="0019262A" w:rsidRPr="00487927" w:rsidRDefault="0019262A" w:rsidP="0019262A">
            <w:pPr>
              <w:jc w:val="center"/>
              <w:rPr>
                <w:rFonts w:cstheme="minorHAnsi"/>
                <w:szCs w:val="20"/>
              </w:rPr>
            </w:pPr>
          </w:p>
        </w:tc>
        <w:tc>
          <w:tcPr>
            <w:tcW w:w="990" w:type="dxa"/>
          </w:tcPr>
          <w:p w14:paraId="406C9D8F" w14:textId="77777777" w:rsidR="0019262A" w:rsidRPr="00487927" w:rsidRDefault="0019262A" w:rsidP="0019262A">
            <w:pPr>
              <w:jc w:val="center"/>
              <w:rPr>
                <w:rFonts w:cstheme="minorHAnsi"/>
                <w:szCs w:val="20"/>
              </w:rPr>
            </w:pPr>
          </w:p>
        </w:tc>
        <w:tc>
          <w:tcPr>
            <w:tcW w:w="990" w:type="dxa"/>
          </w:tcPr>
          <w:p w14:paraId="21E545A0" w14:textId="77777777" w:rsidR="0019262A" w:rsidRPr="00487927" w:rsidRDefault="0019262A" w:rsidP="0019262A">
            <w:pPr>
              <w:jc w:val="center"/>
              <w:rPr>
                <w:rFonts w:cstheme="minorHAnsi"/>
                <w:szCs w:val="20"/>
              </w:rPr>
            </w:pPr>
          </w:p>
        </w:tc>
        <w:tc>
          <w:tcPr>
            <w:tcW w:w="990" w:type="dxa"/>
          </w:tcPr>
          <w:p w14:paraId="73ACDA52" w14:textId="77777777" w:rsidR="0019262A" w:rsidRPr="00487927" w:rsidRDefault="0019262A" w:rsidP="0019262A">
            <w:pPr>
              <w:jc w:val="center"/>
              <w:rPr>
                <w:rFonts w:cstheme="minorHAnsi"/>
                <w:szCs w:val="20"/>
              </w:rPr>
            </w:pPr>
          </w:p>
        </w:tc>
        <w:tc>
          <w:tcPr>
            <w:tcW w:w="990" w:type="dxa"/>
          </w:tcPr>
          <w:p w14:paraId="49407BC4" w14:textId="77777777" w:rsidR="0019262A" w:rsidRPr="00487927" w:rsidRDefault="0019262A" w:rsidP="0019262A">
            <w:pPr>
              <w:jc w:val="center"/>
              <w:rPr>
                <w:rFonts w:cstheme="minorHAnsi"/>
                <w:szCs w:val="20"/>
              </w:rPr>
            </w:pPr>
          </w:p>
        </w:tc>
        <w:tc>
          <w:tcPr>
            <w:tcW w:w="1080" w:type="dxa"/>
          </w:tcPr>
          <w:p w14:paraId="49D8F155" w14:textId="77777777" w:rsidR="0019262A" w:rsidRPr="00283A38" w:rsidRDefault="0019262A" w:rsidP="0019262A">
            <w:pPr>
              <w:jc w:val="center"/>
              <w:rPr>
                <w:rFonts w:cstheme="minorHAnsi"/>
                <w:szCs w:val="20"/>
              </w:rPr>
            </w:pPr>
          </w:p>
        </w:tc>
        <w:tc>
          <w:tcPr>
            <w:tcW w:w="990" w:type="dxa"/>
          </w:tcPr>
          <w:p w14:paraId="22AF2FA2" w14:textId="77777777" w:rsidR="0019262A" w:rsidRPr="00283A38" w:rsidRDefault="0019262A" w:rsidP="0019262A">
            <w:pPr>
              <w:jc w:val="center"/>
              <w:rPr>
                <w:rFonts w:cstheme="minorHAnsi"/>
                <w:szCs w:val="20"/>
              </w:rPr>
            </w:pPr>
          </w:p>
        </w:tc>
        <w:tc>
          <w:tcPr>
            <w:tcW w:w="990" w:type="dxa"/>
          </w:tcPr>
          <w:p w14:paraId="35C326F4" w14:textId="77777777" w:rsidR="0019262A" w:rsidRPr="00283A38" w:rsidRDefault="0019262A" w:rsidP="0019262A">
            <w:pPr>
              <w:jc w:val="center"/>
              <w:rPr>
                <w:rFonts w:cstheme="minorHAnsi"/>
                <w:szCs w:val="20"/>
              </w:rPr>
            </w:pPr>
          </w:p>
        </w:tc>
        <w:tc>
          <w:tcPr>
            <w:tcW w:w="1103" w:type="dxa"/>
          </w:tcPr>
          <w:p w14:paraId="1ABA34F6" w14:textId="77777777" w:rsidR="0019262A" w:rsidRPr="00D65767" w:rsidRDefault="0019262A" w:rsidP="0019262A">
            <w:pPr>
              <w:jc w:val="center"/>
              <w:rPr>
                <w:rFonts w:cstheme="minorHAnsi"/>
                <w:szCs w:val="20"/>
              </w:rPr>
            </w:pPr>
          </w:p>
        </w:tc>
        <w:tc>
          <w:tcPr>
            <w:tcW w:w="1103" w:type="dxa"/>
          </w:tcPr>
          <w:p w14:paraId="748E7E6E" w14:textId="69345E89"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BE2EAB4" w14:textId="77777777" w:rsidTr="0061524D">
        <w:tc>
          <w:tcPr>
            <w:tcW w:w="1255" w:type="dxa"/>
          </w:tcPr>
          <w:p w14:paraId="43035188" w14:textId="2A10824D" w:rsidR="0019262A" w:rsidRDefault="0019262A" w:rsidP="0019262A">
            <w:pPr>
              <w:jc w:val="center"/>
              <w:rPr>
                <w:szCs w:val="20"/>
              </w:rPr>
            </w:pPr>
            <w:r w:rsidRPr="007709BB">
              <w:t>3230_03</w:t>
            </w:r>
          </w:p>
        </w:tc>
        <w:tc>
          <w:tcPr>
            <w:tcW w:w="990" w:type="dxa"/>
          </w:tcPr>
          <w:p w14:paraId="715BB50E" w14:textId="77777777" w:rsidR="0019262A" w:rsidRPr="00283A38" w:rsidRDefault="0019262A" w:rsidP="0019262A">
            <w:pPr>
              <w:jc w:val="center"/>
              <w:rPr>
                <w:rFonts w:cstheme="minorHAnsi"/>
                <w:szCs w:val="20"/>
              </w:rPr>
            </w:pPr>
          </w:p>
        </w:tc>
        <w:tc>
          <w:tcPr>
            <w:tcW w:w="990" w:type="dxa"/>
          </w:tcPr>
          <w:p w14:paraId="663DD471" w14:textId="77777777" w:rsidR="0019262A" w:rsidRPr="00487927" w:rsidRDefault="0019262A" w:rsidP="0019262A">
            <w:pPr>
              <w:jc w:val="center"/>
              <w:rPr>
                <w:rFonts w:cstheme="minorHAnsi"/>
                <w:szCs w:val="20"/>
              </w:rPr>
            </w:pPr>
          </w:p>
        </w:tc>
        <w:tc>
          <w:tcPr>
            <w:tcW w:w="990" w:type="dxa"/>
          </w:tcPr>
          <w:p w14:paraId="6D0BE4B7" w14:textId="77777777" w:rsidR="0019262A" w:rsidRPr="00487927" w:rsidRDefault="0019262A" w:rsidP="0019262A">
            <w:pPr>
              <w:jc w:val="center"/>
              <w:rPr>
                <w:rFonts w:cstheme="minorHAnsi"/>
                <w:szCs w:val="20"/>
              </w:rPr>
            </w:pPr>
          </w:p>
        </w:tc>
        <w:tc>
          <w:tcPr>
            <w:tcW w:w="990" w:type="dxa"/>
          </w:tcPr>
          <w:p w14:paraId="7C522F5F" w14:textId="77777777" w:rsidR="0019262A" w:rsidRPr="00487927" w:rsidRDefault="0019262A" w:rsidP="0019262A">
            <w:pPr>
              <w:jc w:val="center"/>
              <w:rPr>
                <w:rFonts w:cstheme="minorHAnsi"/>
                <w:szCs w:val="20"/>
              </w:rPr>
            </w:pPr>
          </w:p>
        </w:tc>
        <w:tc>
          <w:tcPr>
            <w:tcW w:w="990" w:type="dxa"/>
          </w:tcPr>
          <w:p w14:paraId="77F0491E" w14:textId="77777777" w:rsidR="0019262A" w:rsidRPr="00487927" w:rsidRDefault="0019262A" w:rsidP="0019262A">
            <w:pPr>
              <w:jc w:val="center"/>
              <w:rPr>
                <w:rFonts w:cstheme="minorHAnsi"/>
                <w:szCs w:val="20"/>
              </w:rPr>
            </w:pPr>
          </w:p>
        </w:tc>
        <w:tc>
          <w:tcPr>
            <w:tcW w:w="990" w:type="dxa"/>
          </w:tcPr>
          <w:p w14:paraId="5831FC9B" w14:textId="77777777" w:rsidR="0019262A" w:rsidRPr="00487927" w:rsidRDefault="0019262A" w:rsidP="0019262A">
            <w:pPr>
              <w:jc w:val="center"/>
              <w:rPr>
                <w:rFonts w:cstheme="minorHAnsi"/>
                <w:szCs w:val="20"/>
              </w:rPr>
            </w:pPr>
          </w:p>
        </w:tc>
        <w:tc>
          <w:tcPr>
            <w:tcW w:w="1080" w:type="dxa"/>
          </w:tcPr>
          <w:p w14:paraId="10B4B821" w14:textId="77777777" w:rsidR="0019262A" w:rsidRPr="00283A38" w:rsidRDefault="0019262A" w:rsidP="0019262A">
            <w:pPr>
              <w:jc w:val="center"/>
              <w:rPr>
                <w:rFonts w:cstheme="minorHAnsi"/>
                <w:szCs w:val="20"/>
              </w:rPr>
            </w:pPr>
          </w:p>
        </w:tc>
        <w:tc>
          <w:tcPr>
            <w:tcW w:w="990" w:type="dxa"/>
          </w:tcPr>
          <w:p w14:paraId="00087A19" w14:textId="77777777" w:rsidR="0019262A" w:rsidRPr="00283A38" w:rsidRDefault="0019262A" w:rsidP="0019262A">
            <w:pPr>
              <w:jc w:val="center"/>
              <w:rPr>
                <w:rFonts w:cstheme="minorHAnsi"/>
                <w:szCs w:val="20"/>
              </w:rPr>
            </w:pPr>
          </w:p>
        </w:tc>
        <w:tc>
          <w:tcPr>
            <w:tcW w:w="990" w:type="dxa"/>
          </w:tcPr>
          <w:p w14:paraId="6040B5B8" w14:textId="77777777" w:rsidR="0019262A" w:rsidRPr="00283A38" w:rsidRDefault="0019262A" w:rsidP="0019262A">
            <w:pPr>
              <w:jc w:val="center"/>
              <w:rPr>
                <w:rFonts w:cstheme="minorHAnsi"/>
                <w:szCs w:val="20"/>
              </w:rPr>
            </w:pPr>
          </w:p>
        </w:tc>
        <w:tc>
          <w:tcPr>
            <w:tcW w:w="1103" w:type="dxa"/>
          </w:tcPr>
          <w:p w14:paraId="2D884D3B" w14:textId="77777777" w:rsidR="0019262A" w:rsidRPr="00D65767" w:rsidRDefault="0019262A" w:rsidP="0019262A">
            <w:pPr>
              <w:jc w:val="center"/>
              <w:rPr>
                <w:rFonts w:cstheme="minorHAnsi"/>
                <w:szCs w:val="20"/>
              </w:rPr>
            </w:pPr>
          </w:p>
        </w:tc>
        <w:tc>
          <w:tcPr>
            <w:tcW w:w="1103" w:type="dxa"/>
          </w:tcPr>
          <w:p w14:paraId="61079B6F" w14:textId="191B95F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7C905D9" w14:textId="77777777" w:rsidTr="0061524D">
        <w:tc>
          <w:tcPr>
            <w:tcW w:w="1255" w:type="dxa"/>
          </w:tcPr>
          <w:p w14:paraId="7875A797" w14:textId="56639E7C" w:rsidR="0019262A" w:rsidRDefault="0019262A" w:rsidP="0019262A">
            <w:pPr>
              <w:jc w:val="center"/>
              <w:rPr>
                <w:szCs w:val="20"/>
              </w:rPr>
            </w:pPr>
            <w:r w:rsidRPr="007709BB">
              <w:lastRenderedPageBreak/>
              <w:t>3230_04</w:t>
            </w:r>
          </w:p>
        </w:tc>
        <w:tc>
          <w:tcPr>
            <w:tcW w:w="990" w:type="dxa"/>
          </w:tcPr>
          <w:p w14:paraId="54AB4EAE" w14:textId="77777777" w:rsidR="0019262A" w:rsidRPr="00283A38" w:rsidRDefault="0019262A" w:rsidP="0019262A">
            <w:pPr>
              <w:jc w:val="center"/>
              <w:rPr>
                <w:rFonts w:cstheme="minorHAnsi"/>
                <w:szCs w:val="20"/>
              </w:rPr>
            </w:pPr>
          </w:p>
        </w:tc>
        <w:tc>
          <w:tcPr>
            <w:tcW w:w="990" w:type="dxa"/>
          </w:tcPr>
          <w:p w14:paraId="4AF648BF" w14:textId="77777777" w:rsidR="0019262A" w:rsidRPr="00487927" w:rsidRDefault="0019262A" w:rsidP="0019262A">
            <w:pPr>
              <w:jc w:val="center"/>
              <w:rPr>
                <w:rFonts w:cstheme="minorHAnsi"/>
                <w:szCs w:val="20"/>
              </w:rPr>
            </w:pPr>
          </w:p>
        </w:tc>
        <w:tc>
          <w:tcPr>
            <w:tcW w:w="990" w:type="dxa"/>
          </w:tcPr>
          <w:p w14:paraId="65519190" w14:textId="77777777" w:rsidR="0019262A" w:rsidRPr="00487927" w:rsidRDefault="0019262A" w:rsidP="0019262A">
            <w:pPr>
              <w:jc w:val="center"/>
              <w:rPr>
                <w:rFonts w:cstheme="minorHAnsi"/>
                <w:szCs w:val="20"/>
              </w:rPr>
            </w:pPr>
          </w:p>
        </w:tc>
        <w:tc>
          <w:tcPr>
            <w:tcW w:w="990" w:type="dxa"/>
          </w:tcPr>
          <w:p w14:paraId="054A3AC6" w14:textId="77777777" w:rsidR="0019262A" w:rsidRPr="00487927" w:rsidRDefault="0019262A" w:rsidP="0019262A">
            <w:pPr>
              <w:jc w:val="center"/>
              <w:rPr>
                <w:rFonts w:cstheme="minorHAnsi"/>
                <w:szCs w:val="20"/>
              </w:rPr>
            </w:pPr>
          </w:p>
        </w:tc>
        <w:tc>
          <w:tcPr>
            <w:tcW w:w="990" w:type="dxa"/>
          </w:tcPr>
          <w:p w14:paraId="0BBD8245" w14:textId="77777777" w:rsidR="0019262A" w:rsidRPr="00487927" w:rsidRDefault="0019262A" w:rsidP="0019262A">
            <w:pPr>
              <w:jc w:val="center"/>
              <w:rPr>
                <w:rFonts w:cstheme="minorHAnsi"/>
                <w:szCs w:val="20"/>
              </w:rPr>
            </w:pPr>
          </w:p>
        </w:tc>
        <w:tc>
          <w:tcPr>
            <w:tcW w:w="990" w:type="dxa"/>
          </w:tcPr>
          <w:p w14:paraId="003B375C" w14:textId="77777777" w:rsidR="0019262A" w:rsidRPr="00487927" w:rsidRDefault="0019262A" w:rsidP="0019262A">
            <w:pPr>
              <w:jc w:val="center"/>
              <w:rPr>
                <w:rFonts w:cstheme="minorHAnsi"/>
                <w:szCs w:val="20"/>
              </w:rPr>
            </w:pPr>
          </w:p>
        </w:tc>
        <w:tc>
          <w:tcPr>
            <w:tcW w:w="1080" w:type="dxa"/>
          </w:tcPr>
          <w:p w14:paraId="7AC770ED" w14:textId="77777777" w:rsidR="0019262A" w:rsidRPr="00283A38" w:rsidRDefault="0019262A" w:rsidP="0019262A">
            <w:pPr>
              <w:jc w:val="center"/>
              <w:rPr>
                <w:rFonts w:cstheme="minorHAnsi"/>
                <w:szCs w:val="20"/>
              </w:rPr>
            </w:pPr>
          </w:p>
        </w:tc>
        <w:tc>
          <w:tcPr>
            <w:tcW w:w="990" w:type="dxa"/>
          </w:tcPr>
          <w:p w14:paraId="50443041" w14:textId="77777777" w:rsidR="0019262A" w:rsidRPr="00283A38" w:rsidRDefault="0019262A" w:rsidP="0019262A">
            <w:pPr>
              <w:jc w:val="center"/>
              <w:rPr>
                <w:rFonts w:cstheme="minorHAnsi"/>
                <w:szCs w:val="20"/>
              </w:rPr>
            </w:pPr>
          </w:p>
        </w:tc>
        <w:tc>
          <w:tcPr>
            <w:tcW w:w="990" w:type="dxa"/>
          </w:tcPr>
          <w:p w14:paraId="62FC1516" w14:textId="77777777" w:rsidR="0019262A" w:rsidRPr="00283A38" w:rsidRDefault="0019262A" w:rsidP="0019262A">
            <w:pPr>
              <w:jc w:val="center"/>
              <w:rPr>
                <w:rFonts w:cstheme="minorHAnsi"/>
                <w:szCs w:val="20"/>
              </w:rPr>
            </w:pPr>
          </w:p>
        </w:tc>
        <w:tc>
          <w:tcPr>
            <w:tcW w:w="1103" w:type="dxa"/>
          </w:tcPr>
          <w:p w14:paraId="7BC1E746" w14:textId="77777777" w:rsidR="0019262A" w:rsidRPr="00D65767" w:rsidRDefault="0019262A" w:rsidP="0019262A">
            <w:pPr>
              <w:jc w:val="center"/>
              <w:rPr>
                <w:rFonts w:cstheme="minorHAnsi"/>
                <w:szCs w:val="20"/>
              </w:rPr>
            </w:pPr>
          </w:p>
        </w:tc>
        <w:tc>
          <w:tcPr>
            <w:tcW w:w="1103" w:type="dxa"/>
          </w:tcPr>
          <w:p w14:paraId="58D2530D" w14:textId="52562483" w:rsidR="0019262A" w:rsidRPr="00D65767" w:rsidRDefault="0019262A" w:rsidP="0019262A">
            <w:pPr>
              <w:jc w:val="center"/>
              <w:rPr>
                <w:rFonts w:cstheme="minorHAnsi"/>
                <w:szCs w:val="20"/>
              </w:rPr>
            </w:pPr>
            <w:r w:rsidRPr="00D65767">
              <w:rPr>
                <w:rFonts w:cstheme="minorHAnsi"/>
                <w:szCs w:val="20"/>
              </w:rPr>
              <w:t>•</w:t>
            </w:r>
          </w:p>
        </w:tc>
      </w:tr>
    </w:tbl>
    <w:p w14:paraId="744027F5" w14:textId="77777777" w:rsidR="00D74E44" w:rsidRDefault="00D74E44" w:rsidP="00E02FC3">
      <w:pPr>
        <w:rPr>
          <w:b/>
        </w:rPr>
      </w:pPr>
    </w:p>
    <w:p w14:paraId="16F3F9F9" w14:textId="77777777" w:rsidR="00D74E44" w:rsidRDefault="00D74E44">
      <w:pPr>
        <w:rPr>
          <w:b/>
        </w:rPr>
      </w:pPr>
      <w:r>
        <w:rPr>
          <w:b/>
        </w:rPr>
        <w:br w:type="page"/>
      </w:r>
    </w:p>
    <w:p w14:paraId="6AB389BB" w14:textId="5C49D16C" w:rsidR="00E02FC3" w:rsidRPr="00E02FC3" w:rsidRDefault="00E02FC3" w:rsidP="00E02FC3">
      <w:pPr>
        <w:rPr>
          <w:b/>
        </w:rPr>
      </w:pPr>
      <w:r w:rsidRPr="00E02FC3">
        <w:rPr>
          <w:b/>
        </w:rPr>
        <w:lastRenderedPageBreak/>
        <w:t>Negative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rsidRPr="00487927" w14:paraId="6C45D2F0" w14:textId="67B70FB3" w:rsidTr="00722D63">
        <w:tc>
          <w:tcPr>
            <w:tcW w:w="1255" w:type="dxa"/>
            <w:vMerge w:val="restart"/>
            <w:shd w:val="clear" w:color="auto" w:fill="D9D9D9" w:themeFill="background1" w:themeFillShade="D9"/>
          </w:tcPr>
          <w:p w14:paraId="3ECD2BE8" w14:textId="77777777" w:rsidR="0061524D" w:rsidRDefault="0061524D" w:rsidP="00B21708">
            <w:pPr>
              <w:jc w:val="center"/>
              <w:rPr>
                <w:rFonts w:cstheme="minorHAnsi"/>
                <w:b/>
                <w:szCs w:val="20"/>
              </w:rPr>
            </w:pPr>
            <w:r>
              <w:rPr>
                <w:rFonts w:cstheme="minorHAnsi"/>
                <w:b/>
                <w:szCs w:val="20"/>
              </w:rPr>
              <w:t>Test</w:t>
            </w:r>
          </w:p>
          <w:p w14:paraId="4B8CA6F5" w14:textId="601A2657" w:rsidR="0061524D" w:rsidRDefault="0061524D" w:rsidP="00B21708">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74E23CF0" w14:textId="3A474CED" w:rsidR="0061524D" w:rsidRDefault="0061524D" w:rsidP="006A1B90">
            <w:pPr>
              <w:jc w:val="center"/>
              <w:rPr>
                <w:rFonts w:cstheme="minorHAnsi"/>
                <w:b/>
                <w:szCs w:val="20"/>
              </w:rPr>
            </w:pPr>
            <w:r>
              <w:rPr>
                <w:rFonts w:cstheme="minorHAnsi"/>
                <w:b/>
                <w:szCs w:val="20"/>
              </w:rPr>
              <w:t>Suites and Extensions Supported</w:t>
            </w:r>
          </w:p>
        </w:tc>
      </w:tr>
      <w:tr w:rsidR="0061524D" w:rsidRPr="00487927" w14:paraId="4CD4FE56" w14:textId="73269959" w:rsidTr="0061524D">
        <w:tc>
          <w:tcPr>
            <w:tcW w:w="1255" w:type="dxa"/>
            <w:vMerge/>
            <w:shd w:val="clear" w:color="auto" w:fill="D9D9D9" w:themeFill="background1" w:themeFillShade="D9"/>
          </w:tcPr>
          <w:p w14:paraId="1C8C1BBC" w14:textId="75BBC04C" w:rsidR="0061524D" w:rsidRPr="00487927" w:rsidRDefault="0061524D" w:rsidP="00B21708">
            <w:pPr>
              <w:jc w:val="center"/>
              <w:rPr>
                <w:rFonts w:cstheme="minorHAnsi"/>
                <w:b/>
                <w:szCs w:val="20"/>
              </w:rPr>
            </w:pPr>
          </w:p>
        </w:tc>
        <w:tc>
          <w:tcPr>
            <w:tcW w:w="990" w:type="dxa"/>
            <w:shd w:val="clear" w:color="auto" w:fill="D9D9D9" w:themeFill="background1" w:themeFillShade="D9"/>
          </w:tcPr>
          <w:p w14:paraId="0BCE476C" w14:textId="6D7CCD88" w:rsidR="0061524D" w:rsidRPr="000C75E7" w:rsidRDefault="0061524D" w:rsidP="00B21708">
            <w:pPr>
              <w:jc w:val="center"/>
              <w:rPr>
                <w:rFonts w:cstheme="minorHAnsi"/>
                <w:b/>
                <w:sz w:val="18"/>
                <w:szCs w:val="18"/>
              </w:rPr>
            </w:pPr>
            <w:r w:rsidRPr="000C75E7">
              <w:rPr>
                <w:rFonts w:cstheme="minorHAnsi"/>
                <w:b/>
                <w:sz w:val="18"/>
                <w:szCs w:val="18"/>
              </w:rPr>
              <w:t>Suite 1</w:t>
            </w:r>
          </w:p>
          <w:p w14:paraId="37405E0C" w14:textId="0F109FC7" w:rsidR="0061524D" w:rsidRPr="000C75E7" w:rsidRDefault="0061524D"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61524D" w:rsidRPr="000C75E7" w:rsidRDefault="0061524D" w:rsidP="00B21708">
            <w:pPr>
              <w:jc w:val="center"/>
              <w:rPr>
                <w:rFonts w:cstheme="minorHAnsi"/>
                <w:b/>
                <w:sz w:val="18"/>
                <w:szCs w:val="18"/>
              </w:rPr>
            </w:pPr>
            <w:r w:rsidRPr="000C75E7">
              <w:rPr>
                <w:rFonts w:cstheme="minorHAnsi"/>
                <w:b/>
                <w:sz w:val="18"/>
                <w:szCs w:val="18"/>
              </w:rPr>
              <w:t>Suite 2</w:t>
            </w:r>
          </w:p>
          <w:p w14:paraId="4610BC7C" w14:textId="7C800592" w:rsidR="0061524D" w:rsidRPr="000C75E7" w:rsidRDefault="0061524D"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61524D" w:rsidRPr="000C75E7" w:rsidRDefault="0061524D" w:rsidP="00B21708">
            <w:pPr>
              <w:jc w:val="center"/>
              <w:rPr>
                <w:rFonts w:cstheme="minorHAnsi"/>
                <w:b/>
                <w:sz w:val="18"/>
                <w:szCs w:val="18"/>
              </w:rPr>
            </w:pPr>
            <w:r w:rsidRPr="000C75E7">
              <w:rPr>
                <w:rFonts w:cstheme="minorHAnsi"/>
                <w:b/>
                <w:sz w:val="18"/>
                <w:szCs w:val="18"/>
              </w:rPr>
              <w:t>Suite 3</w:t>
            </w:r>
          </w:p>
          <w:p w14:paraId="33A93EC2" w14:textId="3070D2F4" w:rsidR="0061524D" w:rsidRPr="000C75E7" w:rsidRDefault="0061524D"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61524D" w:rsidRPr="000C75E7" w:rsidRDefault="0061524D" w:rsidP="00B21708">
            <w:pPr>
              <w:jc w:val="center"/>
              <w:rPr>
                <w:rFonts w:cstheme="minorHAnsi"/>
                <w:b/>
                <w:sz w:val="18"/>
                <w:szCs w:val="18"/>
              </w:rPr>
            </w:pPr>
            <w:r w:rsidRPr="000C75E7">
              <w:rPr>
                <w:rFonts w:cstheme="minorHAnsi"/>
                <w:b/>
                <w:sz w:val="18"/>
                <w:szCs w:val="18"/>
              </w:rPr>
              <w:t>Suite 4</w:t>
            </w:r>
          </w:p>
          <w:p w14:paraId="7FAF10AC" w14:textId="46CBA9CB" w:rsidR="0061524D" w:rsidRPr="000C75E7" w:rsidRDefault="0061524D"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61524D" w:rsidRPr="000C75E7" w:rsidRDefault="0061524D" w:rsidP="00B21708">
            <w:pPr>
              <w:jc w:val="center"/>
              <w:rPr>
                <w:rFonts w:cstheme="minorHAnsi"/>
                <w:b/>
                <w:sz w:val="18"/>
                <w:szCs w:val="18"/>
              </w:rPr>
            </w:pPr>
            <w:r w:rsidRPr="000C75E7">
              <w:rPr>
                <w:rFonts w:cstheme="minorHAnsi"/>
                <w:b/>
                <w:sz w:val="18"/>
                <w:szCs w:val="18"/>
              </w:rPr>
              <w:t>Suite 5</w:t>
            </w:r>
          </w:p>
          <w:p w14:paraId="0B1BBBF0" w14:textId="73DEB5DB" w:rsidR="0061524D" w:rsidRPr="000C75E7" w:rsidRDefault="0061524D"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61524D" w:rsidRPr="000C75E7" w:rsidRDefault="0061524D" w:rsidP="00B21708">
            <w:pPr>
              <w:jc w:val="center"/>
              <w:rPr>
                <w:rFonts w:cstheme="minorHAnsi"/>
                <w:b/>
                <w:sz w:val="18"/>
                <w:szCs w:val="18"/>
              </w:rPr>
            </w:pPr>
            <w:r w:rsidRPr="000C75E7">
              <w:rPr>
                <w:rFonts w:cstheme="minorHAnsi"/>
                <w:b/>
                <w:sz w:val="18"/>
                <w:szCs w:val="18"/>
              </w:rPr>
              <w:t>Suite 6</w:t>
            </w:r>
          </w:p>
          <w:p w14:paraId="4205A654" w14:textId="677F924D" w:rsidR="0061524D" w:rsidRPr="000C75E7" w:rsidRDefault="0061524D"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61524D" w:rsidRPr="000C75E7" w:rsidRDefault="0061524D" w:rsidP="00B21708">
            <w:pPr>
              <w:jc w:val="center"/>
              <w:rPr>
                <w:rFonts w:cstheme="minorHAnsi"/>
                <w:b/>
                <w:sz w:val="18"/>
                <w:szCs w:val="18"/>
              </w:rPr>
            </w:pPr>
            <w:r w:rsidRPr="000C75E7">
              <w:rPr>
                <w:rFonts w:cstheme="minorHAnsi"/>
                <w:b/>
                <w:sz w:val="18"/>
                <w:szCs w:val="18"/>
              </w:rPr>
              <w:t>Suite 7</w:t>
            </w:r>
          </w:p>
          <w:p w14:paraId="54763493" w14:textId="44C5BD43" w:rsidR="0061524D" w:rsidRPr="000C75E7" w:rsidRDefault="0061524D"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61524D" w:rsidRDefault="0061524D" w:rsidP="00B92203">
            <w:pPr>
              <w:jc w:val="center"/>
              <w:rPr>
                <w:rFonts w:cstheme="minorHAnsi"/>
                <w:b/>
                <w:sz w:val="18"/>
                <w:szCs w:val="18"/>
              </w:rPr>
            </w:pPr>
            <w:r>
              <w:rPr>
                <w:rFonts w:cstheme="minorHAnsi"/>
                <w:b/>
                <w:sz w:val="18"/>
                <w:szCs w:val="18"/>
              </w:rPr>
              <w:t>Suite 8</w:t>
            </w:r>
          </w:p>
          <w:p w14:paraId="6315AC81" w14:textId="3D774E11" w:rsidR="0061524D" w:rsidRDefault="0061524D" w:rsidP="00B92203">
            <w:pPr>
              <w:jc w:val="center"/>
              <w:rPr>
                <w:rFonts w:cstheme="minorHAnsi"/>
                <w:b/>
                <w:szCs w:val="20"/>
              </w:rPr>
            </w:pPr>
            <w:r>
              <w:rPr>
                <w:rFonts w:cstheme="minorHAnsi"/>
                <w:b/>
                <w:sz w:val="18"/>
                <w:szCs w:val="18"/>
              </w:rPr>
              <w:t>EPX</w:t>
            </w:r>
          </w:p>
        </w:tc>
        <w:tc>
          <w:tcPr>
            <w:tcW w:w="990" w:type="dxa"/>
            <w:shd w:val="clear" w:color="auto" w:fill="D9D9D9" w:themeFill="background1" w:themeFillShade="D9"/>
          </w:tcPr>
          <w:p w14:paraId="57F66155" w14:textId="07E504FA" w:rsidR="0061524D" w:rsidRDefault="0061524D" w:rsidP="00B92203">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AD503ED" w14:textId="7D09AAD1" w:rsidR="0061524D" w:rsidRDefault="0061524D" w:rsidP="00B92203">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7B909A33" w14:textId="77777777" w:rsidR="0061524D" w:rsidRDefault="0061524D" w:rsidP="00B92203">
            <w:pPr>
              <w:jc w:val="center"/>
              <w:rPr>
                <w:rFonts w:cstheme="minorHAnsi"/>
                <w:b/>
                <w:sz w:val="18"/>
                <w:szCs w:val="18"/>
              </w:rPr>
            </w:pPr>
            <w:r w:rsidRPr="0061524D">
              <w:rPr>
                <w:rFonts w:cstheme="minorHAnsi"/>
                <w:b/>
                <w:sz w:val="18"/>
                <w:szCs w:val="18"/>
              </w:rPr>
              <w:t>Suite 11</w:t>
            </w:r>
          </w:p>
          <w:p w14:paraId="2AD5E3E5" w14:textId="683B5B96" w:rsidR="0061524D" w:rsidRPr="0061524D" w:rsidRDefault="0061524D" w:rsidP="00B92203">
            <w:pPr>
              <w:jc w:val="center"/>
              <w:rPr>
                <w:rFonts w:cstheme="minorHAnsi"/>
                <w:b/>
                <w:sz w:val="18"/>
                <w:szCs w:val="18"/>
              </w:rPr>
            </w:pPr>
            <w:r>
              <w:rPr>
                <w:rFonts w:cstheme="minorHAnsi"/>
                <w:b/>
                <w:sz w:val="18"/>
                <w:szCs w:val="18"/>
              </w:rPr>
              <w:t>DPX</w:t>
            </w:r>
          </w:p>
        </w:tc>
      </w:tr>
      <w:tr w:rsidR="0061524D" w:rsidRPr="00487927" w14:paraId="7C9DFDFC" w14:textId="7827527B" w:rsidTr="0061524D">
        <w:tc>
          <w:tcPr>
            <w:tcW w:w="1255" w:type="dxa"/>
            <w:shd w:val="clear" w:color="auto" w:fill="D6E3BC" w:themeFill="accent3" w:themeFillTint="66"/>
          </w:tcPr>
          <w:p w14:paraId="7DB2AB95" w14:textId="449E15EC" w:rsidR="0061524D" w:rsidRPr="007B756C" w:rsidRDefault="0061524D"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15C1351"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245DE265"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40C2F99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2EEA300"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7EFFBDB" w14:textId="77777777" w:rsidR="0061524D" w:rsidRPr="00487927" w:rsidRDefault="0061524D" w:rsidP="00B21708">
            <w:pPr>
              <w:jc w:val="center"/>
              <w:rPr>
                <w:rFonts w:cstheme="minorHAnsi"/>
                <w:szCs w:val="20"/>
              </w:rPr>
            </w:pPr>
          </w:p>
        </w:tc>
        <w:tc>
          <w:tcPr>
            <w:tcW w:w="1080" w:type="dxa"/>
            <w:shd w:val="clear" w:color="auto" w:fill="D6E3BC" w:themeFill="accent3" w:themeFillTint="66"/>
          </w:tcPr>
          <w:p w14:paraId="08C1A603"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5E8C9777"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3E6D59B"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68BC873D"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1794391D" w14:textId="48356EA5" w:rsidR="0061524D" w:rsidRPr="00487927" w:rsidRDefault="0061524D" w:rsidP="00B21708">
            <w:pPr>
              <w:jc w:val="center"/>
              <w:rPr>
                <w:rFonts w:cstheme="minorHAnsi"/>
                <w:szCs w:val="20"/>
              </w:rPr>
            </w:pPr>
            <w:r>
              <w:rPr>
                <w:rFonts w:cstheme="minorHAnsi"/>
                <w:bCs/>
                <w:sz w:val="18"/>
                <w:szCs w:val="18"/>
              </w:rPr>
              <w:t>Suite 11</w:t>
            </w:r>
          </w:p>
        </w:tc>
      </w:tr>
      <w:tr w:rsidR="0061524D" w:rsidRPr="00487927" w14:paraId="0631966E" w14:textId="060E746D" w:rsidTr="0061524D">
        <w:tc>
          <w:tcPr>
            <w:tcW w:w="1255" w:type="dxa"/>
          </w:tcPr>
          <w:p w14:paraId="6F831547"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2D43005" w14:textId="3B64D33E" w:rsidR="0061524D" w:rsidRPr="00487927" w:rsidRDefault="0061524D" w:rsidP="00B21708">
            <w:pPr>
              <w:jc w:val="center"/>
              <w:rPr>
                <w:rFonts w:cstheme="minorHAnsi"/>
                <w:szCs w:val="20"/>
              </w:rPr>
            </w:pPr>
            <w:r w:rsidRPr="00487927">
              <w:rPr>
                <w:rFonts w:cstheme="minorHAnsi"/>
                <w:szCs w:val="20"/>
              </w:rPr>
              <w:t>•</w:t>
            </w:r>
          </w:p>
        </w:tc>
        <w:tc>
          <w:tcPr>
            <w:tcW w:w="990" w:type="dxa"/>
          </w:tcPr>
          <w:p w14:paraId="7293F22E" w14:textId="24CC731D" w:rsidR="0061524D" w:rsidRPr="00487927" w:rsidRDefault="0061524D" w:rsidP="00B21708">
            <w:pPr>
              <w:jc w:val="center"/>
              <w:rPr>
                <w:rFonts w:cstheme="minorHAnsi"/>
                <w:szCs w:val="20"/>
              </w:rPr>
            </w:pPr>
            <w:r w:rsidRPr="00487927">
              <w:rPr>
                <w:rFonts w:cstheme="minorHAnsi"/>
                <w:szCs w:val="20"/>
              </w:rPr>
              <w:t>•</w:t>
            </w:r>
          </w:p>
        </w:tc>
        <w:tc>
          <w:tcPr>
            <w:tcW w:w="990" w:type="dxa"/>
          </w:tcPr>
          <w:p w14:paraId="25BCF41A" w14:textId="396E0D72" w:rsidR="0061524D" w:rsidRPr="00487927" w:rsidRDefault="0061524D" w:rsidP="00B21708">
            <w:pPr>
              <w:jc w:val="center"/>
              <w:rPr>
                <w:rFonts w:cstheme="minorHAnsi"/>
                <w:szCs w:val="20"/>
              </w:rPr>
            </w:pPr>
            <w:r w:rsidRPr="00487927">
              <w:rPr>
                <w:rFonts w:cstheme="minorHAnsi"/>
                <w:szCs w:val="20"/>
              </w:rPr>
              <w:t>•</w:t>
            </w:r>
          </w:p>
        </w:tc>
        <w:tc>
          <w:tcPr>
            <w:tcW w:w="990" w:type="dxa"/>
          </w:tcPr>
          <w:p w14:paraId="7142E098" w14:textId="7A1F81A1" w:rsidR="0061524D" w:rsidRPr="00487927" w:rsidRDefault="0061524D" w:rsidP="00B21708">
            <w:pPr>
              <w:jc w:val="center"/>
              <w:rPr>
                <w:rFonts w:cstheme="minorHAnsi"/>
                <w:szCs w:val="20"/>
              </w:rPr>
            </w:pPr>
            <w:r w:rsidRPr="00487927">
              <w:rPr>
                <w:rFonts w:cstheme="minorHAnsi"/>
                <w:szCs w:val="20"/>
              </w:rPr>
              <w:t>•</w:t>
            </w:r>
          </w:p>
        </w:tc>
        <w:tc>
          <w:tcPr>
            <w:tcW w:w="990" w:type="dxa"/>
          </w:tcPr>
          <w:p w14:paraId="2DAF0A93"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16AD7341" w14:textId="77777777" w:rsidR="0061524D" w:rsidRPr="00487927" w:rsidRDefault="0061524D" w:rsidP="00B21708">
            <w:pPr>
              <w:jc w:val="center"/>
              <w:rPr>
                <w:rFonts w:cstheme="minorHAnsi"/>
                <w:szCs w:val="20"/>
              </w:rPr>
            </w:pPr>
          </w:p>
        </w:tc>
        <w:tc>
          <w:tcPr>
            <w:tcW w:w="990" w:type="dxa"/>
          </w:tcPr>
          <w:p w14:paraId="345482FB" w14:textId="77777777" w:rsidR="0061524D" w:rsidRPr="00487927" w:rsidRDefault="0061524D" w:rsidP="00B21708">
            <w:pPr>
              <w:jc w:val="center"/>
              <w:rPr>
                <w:rFonts w:cstheme="minorHAnsi"/>
                <w:szCs w:val="20"/>
              </w:rPr>
            </w:pPr>
          </w:p>
        </w:tc>
        <w:tc>
          <w:tcPr>
            <w:tcW w:w="990" w:type="dxa"/>
          </w:tcPr>
          <w:p w14:paraId="4500AE61" w14:textId="77777777" w:rsidR="0061524D" w:rsidRPr="00487927" w:rsidRDefault="0061524D" w:rsidP="00B21708">
            <w:pPr>
              <w:jc w:val="center"/>
              <w:rPr>
                <w:rFonts w:cstheme="minorHAnsi"/>
                <w:szCs w:val="20"/>
              </w:rPr>
            </w:pPr>
          </w:p>
        </w:tc>
        <w:tc>
          <w:tcPr>
            <w:tcW w:w="1103" w:type="dxa"/>
          </w:tcPr>
          <w:p w14:paraId="5F9F1AEC" w14:textId="77777777" w:rsidR="0061524D" w:rsidRPr="00487927" w:rsidRDefault="0061524D" w:rsidP="00B21708">
            <w:pPr>
              <w:jc w:val="center"/>
              <w:rPr>
                <w:rFonts w:cstheme="minorHAnsi"/>
                <w:szCs w:val="20"/>
              </w:rPr>
            </w:pPr>
          </w:p>
        </w:tc>
        <w:tc>
          <w:tcPr>
            <w:tcW w:w="1103" w:type="dxa"/>
          </w:tcPr>
          <w:p w14:paraId="73953B9B" w14:textId="77777777" w:rsidR="0061524D" w:rsidRPr="00487927" w:rsidRDefault="0061524D" w:rsidP="00B21708">
            <w:pPr>
              <w:jc w:val="center"/>
              <w:rPr>
                <w:rFonts w:cstheme="minorHAnsi"/>
                <w:szCs w:val="20"/>
              </w:rPr>
            </w:pPr>
          </w:p>
        </w:tc>
      </w:tr>
      <w:tr w:rsidR="0061524D" w:rsidRPr="00487927" w14:paraId="358A72E9" w14:textId="2DCBBC4F" w:rsidTr="0061524D">
        <w:tc>
          <w:tcPr>
            <w:tcW w:w="1255" w:type="dxa"/>
          </w:tcPr>
          <w:p w14:paraId="2D6B711B"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61524D" w:rsidRPr="00487927" w:rsidRDefault="0061524D" w:rsidP="00B21708">
            <w:pPr>
              <w:jc w:val="center"/>
              <w:rPr>
                <w:rFonts w:cstheme="minorHAnsi"/>
                <w:szCs w:val="20"/>
              </w:rPr>
            </w:pPr>
            <w:r w:rsidRPr="00487927">
              <w:rPr>
                <w:rFonts w:cstheme="minorHAnsi"/>
                <w:szCs w:val="20"/>
              </w:rPr>
              <w:t>•</w:t>
            </w:r>
          </w:p>
        </w:tc>
        <w:tc>
          <w:tcPr>
            <w:tcW w:w="990" w:type="dxa"/>
          </w:tcPr>
          <w:p w14:paraId="0DDEDCD9" w14:textId="39A269A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FC1DF0A" w14:textId="5268F687"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6057B7" w14:textId="4E069393" w:rsidR="0061524D" w:rsidRPr="00487927" w:rsidRDefault="0061524D" w:rsidP="00B21708">
            <w:pPr>
              <w:jc w:val="center"/>
              <w:rPr>
                <w:rFonts w:cstheme="minorHAnsi"/>
                <w:szCs w:val="20"/>
              </w:rPr>
            </w:pPr>
            <w:r w:rsidRPr="00487927">
              <w:rPr>
                <w:rFonts w:cstheme="minorHAnsi"/>
                <w:szCs w:val="20"/>
              </w:rPr>
              <w:t>•</w:t>
            </w:r>
          </w:p>
        </w:tc>
        <w:tc>
          <w:tcPr>
            <w:tcW w:w="990" w:type="dxa"/>
          </w:tcPr>
          <w:p w14:paraId="39CB219C" w14:textId="5CED519A" w:rsidR="0061524D" w:rsidRPr="00487927" w:rsidRDefault="0061524D" w:rsidP="00B21708">
            <w:pPr>
              <w:jc w:val="center"/>
              <w:rPr>
                <w:rFonts w:cstheme="minorHAnsi"/>
                <w:szCs w:val="20"/>
              </w:rPr>
            </w:pPr>
            <w:r w:rsidRPr="00487927">
              <w:rPr>
                <w:rFonts w:cstheme="minorHAnsi"/>
                <w:szCs w:val="20"/>
              </w:rPr>
              <w:t>•</w:t>
            </w:r>
          </w:p>
        </w:tc>
        <w:tc>
          <w:tcPr>
            <w:tcW w:w="990" w:type="dxa"/>
          </w:tcPr>
          <w:p w14:paraId="40D54107"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6F08480D" w14:textId="77777777" w:rsidR="0061524D" w:rsidRPr="00487927" w:rsidRDefault="0061524D" w:rsidP="00B21708">
            <w:pPr>
              <w:jc w:val="center"/>
              <w:rPr>
                <w:rFonts w:cstheme="minorHAnsi"/>
                <w:szCs w:val="20"/>
              </w:rPr>
            </w:pPr>
          </w:p>
        </w:tc>
        <w:tc>
          <w:tcPr>
            <w:tcW w:w="990" w:type="dxa"/>
          </w:tcPr>
          <w:p w14:paraId="6E5ED305" w14:textId="77777777" w:rsidR="0061524D" w:rsidRPr="00487927" w:rsidRDefault="0061524D" w:rsidP="00B21708">
            <w:pPr>
              <w:jc w:val="center"/>
              <w:rPr>
                <w:rFonts w:cstheme="minorHAnsi"/>
                <w:szCs w:val="20"/>
              </w:rPr>
            </w:pPr>
          </w:p>
        </w:tc>
        <w:tc>
          <w:tcPr>
            <w:tcW w:w="990" w:type="dxa"/>
          </w:tcPr>
          <w:p w14:paraId="0382B3A6" w14:textId="77777777" w:rsidR="0061524D" w:rsidRPr="00487927" w:rsidRDefault="0061524D" w:rsidP="00B21708">
            <w:pPr>
              <w:jc w:val="center"/>
              <w:rPr>
                <w:rFonts w:cstheme="minorHAnsi"/>
                <w:szCs w:val="20"/>
              </w:rPr>
            </w:pPr>
          </w:p>
        </w:tc>
        <w:tc>
          <w:tcPr>
            <w:tcW w:w="1103" w:type="dxa"/>
          </w:tcPr>
          <w:p w14:paraId="15FF2648" w14:textId="77777777" w:rsidR="0061524D" w:rsidRPr="00487927" w:rsidRDefault="0061524D" w:rsidP="00B21708">
            <w:pPr>
              <w:jc w:val="center"/>
              <w:rPr>
                <w:rFonts w:cstheme="minorHAnsi"/>
                <w:szCs w:val="20"/>
              </w:rPr>
            </w:pPr>
          </w:p>
        </w:tc>
        <w:tc>
          <w:tcPr>
            <w:tcW w:w="1103" w:type="dxa"/>
          </w:tcPr>
          <w:p w14:paraId="7C03F5CB" w14:textId="77777777" w:rsidR="0061524D" w:rsidRPr="00487927" w:rsidRDefault="0061524D" w:rsidP="00B21708">
            <w:pPr>
              <w:jc w:val="center"/>
              <w:rPr>
                <w:rFonts w:cstheme="minorHAnsi"/>
                <w:szCs w:val="20"/>
              </w:rPr>
            </w:pPr>
          </w:p>
        </w:tc>
      </w:tr>
      <w:tr w:rsidR="0061524D" w:rsidRPr="00487927" w14:paraId="5BE6106D" w14:textId="5476C80C" w:rsidTr="0061524D">
        <w:tc>
          <w:tcPr>
            <w:tcW w:w="1255" w:type="dxa"/>
          </w:tcPr>
          <w:p w14:paraId="5A9A3622"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61524D" w:rsidRPr="00487927" w:rsidRDefault="0061524D" w:rsidP="00B21708">
            <w:pPr>
              <w:jc w:val="center"/>
              <w:rPr>
                <w:rFonts w:cstheme="minorHAnsi"/>
                <w:szCs w:val="20"/>
              </w:rPr>
            </w:pPr>
            <w:r w:rsidRPr="00487927">
              <w:rPr>
                <w:rFonts w:cstheme="minorHAnsi"/>
                <w:szCs w:val="20"/>
              </w:rPr>
              <w:t>•</w:t>
            </w:r>
          </w:p>
        </w:tc>
        <w:tc>
          <w:tcPr>
            <w:tcW w:w="990" w:type="dxa"/>
          </w:tcPr>
          <w:p w14:paraId="691BA82A" w14:textId="02B69E06" w:rsidR="0061524D" w:rsidRPr="00487927" w:rsidRDefault="0061524D" w:rsidP="00B21708">
            <w:pPr>
              <w:jc w:val="center"/>
              <w:rPr>
                <w:rFonts w:cstheme="minorHAnsi"/>
                <w:szCs w:val="20"/>
              </w:rPr>
            </w:pPr>
            <w:r w:rsidRPr="00487927">
              <w:rPr>
                <w:rFonts w:cstheme="minorHAnsi"/>
                <w:szCs w:val="20"/>
              </w:rPr>
              <w:t>•</w:t>
            </w:r>
          </w:p>
        </w:tc>
        <w:tc>
          <w:tcPr>
            <w:tcW w:w="990" w:type="dxa"/>
          </w:tcPr>
          <w:p w14:paraId="7C75C40A" w14:textId="1FC66E77" w:rsidR="0061524D" w:rsidRPr="00487927" w:rsidRDefault="0061524D" w:rsidP="00B21708">
            <w:pPr>
              <w:jc w:val="center"/>
              <w:rPr>
                <w:rFonts w:cstheme="minorHAnsi"/>
                <w:szCs w:val="20"/>
              </w:rPr>
            </w:pPr>
            <w:r w:rsidRPr="00487927">
              <w:rPr>
                <w:rFonts w:cstheme="minorHAnsi"/>
                <w:szCs w:val="20"/>
              </w:rPr>
              <w:t>•</w:t>
            </w:r>
          </w:p>
        </w:tc>
        <w:tc>
          <w:tcPr>
            <w:tcW w:w="990" w:type="dxa"/>
          </w:tcPr>
          <w:p w14:paraId="5332442C" w14:textId="6D583AFA" w:rsidR="0061524D" w:rsidRPr="00487927" w:rsidRDefault="0061524D" w:rsidP="00B21708">
            <w:pPr>
              <w:jc w:val="center"/>
              <w:rPr>
                <w:rFonts w:cstheme="minorHAnsi"/>
                <w:szCs w:val="20"/>
              </w:rPr>
            </w:pPr>
            <w:r w:rsidRPr="00487927">
              <w:rPr>
                <w:rFonts w:cstheme="minorHAnsi"/>
                <w:szCs w:val="20"/>
              </w:rPr>
              <w:t>•</w:t>
            </w:r>
          </w:p>
        </w:tc>
        <w:tc>
          <w:tcPr>
            <w:tcW w:w="990" w:type="dxa"/>
          </w:tcPr>
          <w:p w14:paraId="650F5016" w14:textId="6611C7FE"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804D5D"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2A132932" w14:textId="77777777" w:rsidR="0061524D" w:rsidRPr="00487927" w:rsidRDefault="0061524D" w:rsidP="00B21708">
            <w:pPr>
              <w:jc w:val="center"/>
              <w:rPr>
                <w:rFonts w:cstheme="minorHAnsi"/>
                <w:szCs w:val="20"/>
              </w:rPr>
            </w:pPr>
          </w:p>
        </w:tc>
        <w:tc>
          <w:tcPr>
            <w:tcW w:w="990" w:type="dxa"/>
          </w:tcPr>
          <w:p w14:paraId="0CF88855" w14:textId="77777777" w:rsidR="0061524D" w:rsidRPr="00487927" w:rsidRDefault="0061524D" w:rsidP="00B21708">
            <w:pPr>
              <w:jc w:val="center"/>
              <w:rPr>
                <w:rFonts w:cstheme="minorHAnsi"/>
                <w:szCs w:val="20"/>
              </w:rPr>
            </w:pPr>
          </w:p>
        </w:tc>
        <w:tc>
          <w:tcPr>
            <w:tcW w:w="990" w:type="dxa"/>
          </w:tcPr>
          <w:p w14:paraId="5A90A37F" w14:textId="77777777" w:rsidR="0061524D" w:rsidRPr="00487927" w:rsidRDefault="0061524D" w:rsidP="00B21708">
            <w:pPr>
              <w:jc w:val="center"/>
              <w:rPr>
                <w:rFonts w:cstheme="minorHAnsi"/>
                <w:szCs w:val="20"/>
              </w:rPr>
            </w:pPr>
          </w:p>
        </w:tc>
        <w:tc>
          <w:tcPr>
            <w:tcW w:w="1103" w:type="dxa"/>
          </w:tcPr>
          <w:p w14:paraId="6EEBC885" w14:textId="77777777" w:rsidR="0061524D" w:rsidRPr="00487927" w:rsidRDefault="0061524D" w:rsidP="00B21708">
            <w:pPr>
              <w:jc w:val="center"/>
              <w:rPr>
                <w:rFonts w:cstheme="minorHAnsi"/>
                <w:szCs w:val="20"/>
              </w:rPr>
            </w:pPr>
          </w:p>
        </w:tc>
        <w:tc>
          <w:tcPr>
            <w:tcW w:w="1103" w:type="dxa"/>
          </w:tcPr>
          <w:p w14:paraId="6BE54A4D" w14:textId="77777777" w:rsidR="0061524D" w:rsidRPr="00487927" w:rsidRDefault="0061524D" w:rsidP="00B21708">
            <w:pPr>
              <w:jc w:val="center"/>
              <w:rPr>
                <w:rFonts w:cstheme="minorHAnsi"/>
                <w:szCs w:val="20"/>
              </w:rPr>
            </w:pPr>
          </w:p>
        </w:tc>
      </w:tr>
      <w:tr w:rsidR="0061524D" w:rsidRPr="00487927" w14:paraId="1FBC4C52" w14:textId="434E0FCB" w:rsidTr="0061524D">
        <w:tc>
          <w:tcPr>
            <w:tcW w:w="1255" w:type="dxa"/>
          </w:tcPr>
          <w:p w14:paraId="344362DE" w14:textId="2389CFA5" w:rsidR="0061524D" w:rsidRDefault="0061524D" w:rsidP="00FD51B2">
            <w:pPr>
              <w:jc w:val="center"/>
              <w:rPr>
                <w:rFonts w:cstheme="minorHAnsi"/>
                <w:szCs w:val="20"/>
              </w:rPr>
            </w:pPr>
            <w:r>
              <w:rPr>
                <w:rFonts w:cstheme="minorHAnsi"/>
                <w:szCs w:val="20"/>
              </w:rPr>
              <w:t>0204_02</w:t>
            </w:r>
          </w:p>
        </w:tc>
        <w:tc>
          <w:tcPr>
            <w:tcW w:w="990" w:type="dxa"/>
          </w:tcPr>
          <w:p w14:paraId="1834A10A" w14:textId="7639FC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12AD90" w14:textId="2999E1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99383F" w14:textId="0F7160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0F6E93" w14:textId="0B80F9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1E542" w14:textId="6DF909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94BF04" w14:textId="05DEC43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770AC1B" w14:textId="77777777" w:rsidR="0061524D" w:rsidRPr="00487927" w:rsidRDefault="0061524D" w:rsidP="00FD51B2">
            <w:pPr>
              <w:jc w:val="center"/>
              <w:rPr>
                <w:rFonts w:cstheme="minorHAnsi"/>
                <w:szCs w:val="20"/>
              </w:rPr>
            </w:pPr>
          </w:p>
        </w:tc>
        <w:tc>
          <w:tcPr>
            <w:tcW w:w="990" w:type="dxa"/>
          </w:tcPr>
          <w:p w14:paraId="188775BB" w14:textId="77777777" w:rsidR="0061524D" w:rsidRPr="00487927" w:rsidRDefault="0061524D" w:rsidP="00FD51B2">
            <w:pPr>
              <w:jc w:val="center"/>
              <w:rPr>
                <w:rFonts w:cstheme="minorHAnsi"/>
                <w:szCs w:val="20"/>
              </w:rPr>
            </w:pPr>
          </w:p>
        </w:tc>
        <w:tc>
          <w:tcPr>
            <w:tcW w:w="990" w:type="dxa"/>
          </w:tcPr>
          <w:p w14:paraId="342AA870" w14:textId="77777777" w:rsidR="0061524D" w:rsidRPr="00487927" w:rsidRDefault="0061524D" w:rsidP="00FD51B2">
            <w:pPr>
              <w:jc w:val="center"/>
              <w:rPr>
                <w:rFonts w:cstheme="minorHAnsi"/>
                <w:szCs w:val="20"/>
              </w:rPr>
            </w:pPr>
          </w:p>
        </w:tc>
        <w:tc>
          <w:tcPr>
            <w:tcW w:w="1103" w:type="dxa"/>
          </w:tcPr>
          <w:p w14:paraId="38815D1A" w14:textId="77777777" w:rsidR="0061524D" w:rsidRPr="00487927" w:rsidRDefault="0061524D" w:rsidP="00FD51B2">
            <w:pPr>
              <w:jc w:val="center"/>
              <w:rPr>
                <w:rFonts w:cstheme="minorHAnsi"/>
                <w:szCs w:val="20"/>
              </w:rPr>
            </w:pPr>
          </w:p>
        </w:tc>
        <w:tc>
          <w:tcPr>
            <w:tcW w:w="1103" w:type="dxa"/>
          </w:tcPr>
          <w:p w14:paraId="24C0BFEE" w14:textId="77777777" w:rsidR="0061524D" w:rsidRPr="00487927" w:rsidRDefault="0061524D" w:rsidP="00FD51B2">
            <w:pPr>
              <w:jc w:val="center"/>
              <w:rPr>
                <w:rFonts w:cstheme="minorHAnsi"/>
                <w:szCs w:val="20"/>
              </w:rPr>
            </w:pPr>
          </w:p>
        </w:tc>
      </w:tr>
      <w:tr w:rsidR="0061524D" w:rsidRPr="00487927" w14:paraId="3575AF82" w14:textId="0CFEBA68" w:rsidTr="0061524D">
        <w:tc>
          <w:tcPr>
            <w:tcW w:w="1255" w:type="dxa"/>
          </w:tcPr>
          <w:p w14:paraId="471733E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02EE308" w14:textId="4AB1F7B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67B6A4" w14:textId="1A8881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62CDAC" w14:textId="6CDB7B1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1C89A01" w14:textId="4A6E313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C8C1A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0B7800" w14:textId="77777777" w:rsidR="0061524D" w:rsidRPr="00487927" w:rsidRDefault="0061524D" w:rsidP="00FD51B2">
            <w:pPr>
              <w:jc w:val="center"/>
              <w:rPr>
                <w:rFonts w:cstheme="minorHAnsi"/>
                <w:szCs w:val="20"/>
              </w:rPr>
            </w:pPr>
          </w:p>
        </w:tc>
        <w:tc>
          <w:tcPr>
            <w:tcW w:w="990" w:type="dxa"/>
          </w:tcPr>
          <w:p w14:paraId="5FD5F1F5" w14:textId="77777777" w:rsidR="0061524D" w:rsidRPr="00487927" w:rsidRDefault="0061524D" w:rsidP="00FD51B2">
            <w:pPr>
              <w:jc w:val="center"/>
              <w:rPr>
                <w:rFonts w:cstheme="minorHAnsi"/>
                <w:szCs w:val="20"/>
              </w:rPr>
            </w:pPr>
          </w:p>
        </w:tc>
        <w:tc>
          <w:tcPr>
            <w:tcW w:w="990" w:type="dxa"/>
          </w:tcPr>
          <w:p w14:paraId="26824E33" w14:textId="77777777" w:rsidR="0061524D" w:rsidRPr="00487927" w:rsidRDefault="0061524D" w:rsidP="00FD51B2">
            <w:pPr>
              <w:jc w:val="center"/>
              <w:rPr>
                <w:rFonts w:cstheme="minorHAnsi"/>
                <w:szCs w:val="20"/>
              </w:rPr>
            </w:pPr>
          </w:p>
        </w:tc>
        <w:tc>
          <w:tcPr>
            <w:tcW w:w="1103" w:type="dxa"/>
          </w:tcPr>
          <w:p w14:paraId="2E7A4D6D" w14:textId="77777777" w:rsidR="0061524D" w:rsidRPr="00487927" w:rsidRDefault="0061524D" w:rsidP="00FD51B2">
            <w:pPr>
              <w:jc w:val="center"/>
              <w:rPr>
                <w:rFonts w:cstheme="minorHAnsi"/>
                <w:szCs w:val="20"/>
              </w:rPr>
            </w:pPr>
          </w:p>
        </w:tc>
        <w:tc>
          <w:tcPr>
            <w:tcW w:w="1103" w:type="dxa"/>
          </w:tcPr>
          <w:p w14:paraId="2341CD53" w14:textId="77777777" w:rsidR="0061524D" w:rsidRPr="00487927" w:rsidRDefault="0061524D" w:rsidP="00FD51B2">
            <w:pPr>
              <w:jc w:val="center"/>
              <w:rPr>
                <w:rFonts w:cstheme="minorHAnsi"/>
                <w:szCs w:val="20"/>
              </w:rPr>
            </w:pPr>
          </w:p>
        </w:tc>
      </w:tr>
      <w:tr w:rsidR="0061524D" w:rsidRPr="00487927" w14:paraId="1CD09026" w14:textId="63B5CE2C" w:rsidTr="0061524D">
        <w:tc>
          <w:tcPr>
            <w:tcW w:w="1255" w:type="dxa"/>
          </w:tcPr>
          <w:p w14:paraId="7255325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78D5FF" w14:textId="750411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F8E59C" w14:textId="01D932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E196F8B" w14:textId="3B0DD4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B67FDD" w14:textId="6978E5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540E2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90E73" w14:textId="77777777" w:rsidR="0061524D" w:rsidRPr="00487927" w:rsidRDefault="0061524D" w:rsidP="00FD51B2">
            <w:pPr>
              <w:jc w:val="center"/>
              <w:rPr>
                <w:rFonts w:cstheme="minorHAnsi"/>
                <w:szCs w:val="20"/>
              </w:rPr>
            </w:pPr>
          </w:p>
        </w:tc>
        <w:tc>
          <w:tcPr>
            <w:tcW w:w="990" w:type="dxa"/>
          </w:tcPr>
          <w:p w14:paraId="5CC86759" w14:textId="77777777" w:rsidR="0061524D" w:rsidRPr="00487927" w:rsidRDefault="0061524D" w:rsidP="00FD51B2">
            <w:pPr>
              <w:jc w:val="center"/>
              <w:rPr>
                <w:rFonts w:cstheme="minorHAnsi"/>
                <w:szCs w:val="20"/>
              </w:rPr>
            </w:pPr>
          </w:p>
        </w:tc>
        <w:tc>
          <w:tcPr>
            <w:tcW w:w="990" w:type="dxa"/>
          </w:tcPr>
          <w:p w14:paraId="1B9C490D" w14:textId="77777777" w:rsidR="0061524D" w:rsidRPr="00487927" w:rsidRDefault="0061524D" w:rsidP="00FD51B2">
            <w:pPr>
              <w:jc w:val="center"/>
              <w:rPr>
                <w:rFonts w:cstheme="minorHAnsi"/>
                <w:szCs w:val="20"/>
              </w:rPr>
            </w:pPr>
          </w:p>
        </w:tc>
        <w:tc>
          <w:tcPr>
            <w:tcW w:w="1103" w:type="dxa"/>
          </w:tcPr>
          <w:p w14:paraId="03B117F6" w14:textId="77777777" w:rsidR="0061524D" w:rsidRPr="00487927" w:rsidRDefault="0061524D" w:rsidP="00FD51B2">
            <w:pPr>
              <w:jc w:val="center"/>
              <w:rPr>
                <w:rFonts w:cstheme="minorHAnsi"/>
                <w:szCs w:val="20"/>
              </w:rPr>
            </w:pPr>
          </w:p>
        </w:tc>
        <w:tc>
          <w:tcPr>
            <w:tcW w:w="1103" w:type="dxa"/>
          </w:tcPr>
          <w:p w14:paraId="50B362F2" w14:textId="77777777" w:rsidR="0061524D" w:rsidRPr="00487927" w:rsidRDefault="0061524D" w:rsidP="00FD51B2">
            <w:pPr>
              <w:jc w:val="center"/>
              <w:rPr>
                <w:rFonts w:cstheme="minorHAnsi"/>
                <w:szCs w:val="20"/>
              </w:rPr>
            </w:pPr>
          </w:p>
        </w:tc>
      </w:tr>
      <w:tr w:rsidR="0061524D" w:rsidRPr="00487927" w14:paraId="77EDD7DF" w14:textId="3A9CE420" w:rsidTr="0061524D">
        <w:tc>
          <w:tcPr>
            <w:tcW w:w="1255" w:type="dxa"/>
          </w:tcPr>
          <w:p w14:paraId="342B88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21650F" w14:textId="737651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F1E049" w14:textId="047D8E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58E4A" w14:textId="1CB080D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EA4E6" w14:textId="10D90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78EB1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9EA17B2" w14:textId="77777777" w:rsidR="0061524D" w:rsidRPr="00487927" w:rsidRDefault="0061524D" w:rsidP="00FD51B2">
            <w:pPr>
              <w:jc w:val="center"/>
              <w:rPr>
                <w:rFonts w:cstheme="minorHAnsi"/>
                <w:szCs w:val="20"/>
              </w:rPr>
            </w:pPr>
          </w:p>
        </w:tc>
        <w:tc>
          <w:tcPr>
            <w:tcW w:w="990" w:type="dxa"/>
          </w:tcPr>
          <w:p w14:paraId="00BB2EE3" w14:textId="77777777" w:rsidR="0061524D" w:rsidRPr="00487927" w:rsidRDefault="0061524D" w:rsidP="00FD51B2">
            <w:pPr>
              <w:jc w:val="center"/>
              <w:rPr>
                <w:rFonts w:cstheme="minorHAnsi"/>
                <w:szCs w:val="20"/>
              </w:rPr>
            </w:pPr>
          </w:p>
        </w:tc>
        <w:tc>
          <w:tcPr>
            <w:tcW w:w="990" w:type="dxa"/>
          </w:tcPr>
          <w:p w14:paraId="242C039D" w14:textId="77777777" w:rsidR="0061524D" w:rsidRPr="00487927" w:rsidRDefault="0061524D" w:rsidP="00FD51B2">
            <w:pPr>
              <w:jc w:val="center"/>
              <w:rPr>
                <w:rFonts w:cstheme="minorHAnsi"/>
                <w:szCs w:val="20"/>
              </w:rPr>
            </w:pPr>
          </w:p>
        </w:tc>
        <w:tc>
          <w:tcPr>
            <w:tcW w:w="1103" w:type="dxa"/>
          </w:tcPr>
          <w:p w14:paraId="242A33ED" w14:textId="77777777" w:rsidR="0061524D" w:rsidRPr="00487927" w:rsidRDefault="0061524D" w:rsidP="00FD51B2">
            <w:pPr>
              <w:jc w:val="center"/>
              <w:rPr>
                <w:rFonts w:cstheme="minorHAnsi"/>
                <w:szCs w:val="20"/>
              </w:rPr>
            </w:pPr>
          </w:p>
        </w:tc>
        <w:tc>
          <w:tcPr>
            <w:tcW w:w="1103" w:type="dxa"/>
          </w:tcPr>
          <w:p w14:paraId="2FE8628A" w14:textId="77777777" w:rsidR="0061524D" w:rsidRPr="00487927" w:rsidRDefault="0061524D" w:rsidP="00FD51B2">
            <w:pPr>
              <w:jc w:val="center"/>
              <w:rPr>
                <w:rFonts w:cstheme="minorHAnsi"/>
                <w:szCs w:val="20"/>
              </w:rPr>
            </w:pPr>
          </w:p>
        </w:tc>
      </w:tr>
      <w:tr w:rsidR="0061524D" w:rsidRPr="00487927" w14:paraId="120FFE25" w14:textId="2479B4E2" w:rsidTr="0061524D">
        <w:tc>
          <w:tcPr>
            <w:tcW w:w="1255" w:type="dxa"/>
          </w:tcPr>
          <w:p w14:paraId="7CA7906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5B3920" w14:textId="0D41A79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F573957" w14:textId="5FBF64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B03809" w14:textId="3A4C9CC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AB5093" w14:textId="0310AC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EE9F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2692B" w14:textId="77777777" w:rsidR="0061524D" w:rsidRPr="00487927" w:rsidRDefault="0061524D" w:rsidP="00FD51B2">
            <w:pPr>
              <w:jc w:val="center"/>
              <w:rPr>
                <w:rFonts w:cstheme="minorHAnsi"/>
                <w:szCs w:val="20"/>
              </w:rPr>
            </w:pPr>
          </w:p>
        </w:tc>
        <w:tc>
          <w:tcPr>
            <w:tcW w:w="990" w:type="dxa"/>
          </w:tcPr>
          <w:p w14:paraId="01ECD4F5" w14:textId="77777777" w:rsidR="0061524D" w:rsidRPr="00487927" w:rsidRDefault="0061524D" w:rsidP="00FD51B2">
            <w:pPr>
              <w:jc w:val="center"/>
              <w:rPr>
                <w:rFonts w:cstheme="minorHAnsi"/>
                <w:szCs w:val="20"/>
              </w:rPr>
            </w:pPr>
          </w:p>
        </w:tc>
        <w:tc>
          <w:tcPr>
            <w:tcW w:w="990" w:type="dxa"/>
          </w:tcPr>
          <w:p w14:paraId="7BD8872B" w14:textId="77777777" w:rsidR="0061524D" w:rsidRPr="00487927" w:rsidRDefault="0061524D" w:rsidP="00FD51B2">
            <w:pPr>
              <w:jc w:val="center"/>
              <w:rPr>
                <w:rFonts w:cstheme="minorHAnsi"/>
                <w:szCs w:val="20"/>
              </w:rPr>
            </w:pPr>
          </w:p>
        </w:tc>
        <w:tc>
          <w:tcPr>
            <w:tcW w:w="1103" w:type="dxa"/>
          </w:tcPr>
          <w:p w14:paraId="4322FF51" w14:textId="77777777" w:rsidR="0061524D" w:rsidRPr="00487927" w:rsidRDefault="0061524D" w:rsidP="00FD51B2">
            <w:pPr>
              <w:jc w:val="center"/>
              <w:rPr>
                <w:rFonts w:cstheme="minorHAnsi"/>
                <w:szCs w:val="20"/>
              </w:rPr>
            </w:pPr>
          </w:p>
        </w:tc>
        <w:tc>
          <w:tcPr>
            <w:tcW w:w="1103" w:type="dxa"/>
          </w:tcPr>
          <w:p w14:paraId="6C1CF666" w14:textId="77777777" w:rsidR="0061524D" w:rsidRPr="00487927" w:rsidRDefault="0061524D" w:rsidP="00FD51B2">
            <w:pPr>
              <w:jc w:val="center"/>
              <w:rPr>
                <w:rFonts w:cstheme="minorHAnsi"/>
                <w:szCs w:val="20"/>
              </w:rPr>
            </w:pPr>
          </w:p>
        </w:tc>
      </w:tr>
      <w:tr w:rsidR="0061524D" w:rsidRPr="00487927" w14:paraId="372B1C23" w14:textId="0FDFF998" w:rsidTr="0061524D">
        <w:tc>
          <w:tcPr>
            <w:tcW w:w="1255" w:type="dxa"/>
          </w:tcPr>
          <w:p w14:paraId="4217C414" w14:textId="662C6B70" w:rsidR="0061524D" w:rsidRDefault="0061524D" w:rsidP="00FD51B2">
            <w:pPr>
              <w:jc w:val="center"/>
              <w:rPr>
                <w:rFonts w:cstheme="minorHAnsi"/>
                <w:szCs w:val="20"/>
              </w:rPr>
            </w:pPr>
            <w:r>
              <w:rPr>
                <w:rFonts w:cstheme="minorHAnsi"/>
                <w:szCs w:val="20"/>
              </w:rPr>
              <w:t>0208_01</w:t>
            </w:r>
          </w:p>
        </w:tc>
        <w:tc>
          <w:tcPr>
            <w:tcW w:w="990" w:type="dxa"/>
          </w:tcPr>
          <w:p w14:paraId="24CA16C6" w14:textId="4F3570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7D865CB" w14:textId="502B3B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621F8" w14:textId="258AB79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11FF70" w14:textId="55B11DA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812516" w14:textId="06CC543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7875B6" w14:textId="67C65CD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D48B436" w14:textId="77777777" w:rsidR="0061524D" w:rsidRPr="00487927" w:rsidRDefault="0061524D" w:rsidP="00FD51B2">
            <w:pPr>
              <w:jc w:val="center"/>
              <w:rPr>
                <w:rFonts w:cstheme="minorHAnsi"/>
                <w:szCs w:val="20"/>
              </w:rPr>
            </w:pPr>
          </w:p>
        </w:tc>
        <w:tc>
          <w:tcPr>
            <w:tcW w:w="990" w:type="dxa"/>
          </w:tcPr>
          <w:p w14:paraId="79366770" w14:textId="77777777" w:rsidR="0061524D" w:rsidRPr="00487927" w:rsidRDefault="0061524D" w:rsidP="00FD51B2">
            <w:pPr>
              <w:jc w:val="center"/>
              <w:rPr>
                <w:rFonts w:cstheme="minorHAnsi"/>
                <w:szCs w:val="20"/>
              </w:rPr>
            </w:pPr>
          </w:p>
        </w:tc>
        <w:tc>
          <w:tcPr>
            <w:tcW w:w="990" w:type="dxa"/>
          </w:tcPr>
          <w:p w14:paraId="2689F292" w14:textId="77777777" w:rsidR="0061524D" w:rsidRPr="00487927" w:rsidRDefault="0061524D" w:rsidP="00FD51B2">
            <w:pPr>
              <w:jc w:val="center"/>
              <w:rPr>
                <w:rFonts w:cstheme="minorHAnsi"/>
                <w:szCs w:val="20"/>
              </w:rPr>
            </w:pPr>
          </w:p>
        </w:tc>
        <w:tc>
          <w:tcPr>
            <w:tcW w:w="1103" w:type="dxa"/>
          </w:tcPr>
          <w:p w14:paraId="76A1576F" w14:textId="77777777" w:rsidR="0061524D" w:rsidRPr="00487927" w:rsidRDefault="0061524D" w:rsidP="00FD51B2">
            <w:pPr>
              <w:jc w:val="center"/>
              <w:rPr>
                <w:rFonts w:cstheme="minorHAnsi"/>
                <w:szCs w:val="20"/>
              </w:rPr>
            </w:pPr>
          </w:p>
        </w:tc>
        <w:tc>
          <w:tcPr>
            <w:tcW w:w="1103" w:type="dxa"/>
          </w:tcPr>
          <w:p w14:paraId="1E77037A" w14:textId="77777777" w:rsidR="0061524D" w:rsidRPr="00487927" w:rsidRDefault="0061524D" w:rsidP="00FD51B2">
            <w:pPr>
              <w:jc w:val="center"/>
              <w:rPr>
                <w:rFonts w:cstheme="minorHAnsi"/>
                <w:szCs w:val="20"/>
              </w:rPr>
            </w:pPr>
          </w:p>
        </w:tc>
      </w:tr>
      <w:tr w:rsidR="0061524D" w:rsidRPr="00487927" w14:paraId="498DE657" w14:textId="282BAF9C" w:rsidTr="0061524D">
        <w:tc>
          <w:tcPr>
            <w:tcW w:w="1255" w:type="dxa"/>
          </w:tcPr>
          <w:p w14:paraId="7665CB3E" w14:textId="3FE4DF80" w:rsidR="0061524D" w:rsidRDefault="0061524D" w:rsidP="00FD51B2">
            <w:pPr>
              <w:jc w:val="center"/>
              <w:rPr>
                <w:rFonts w:cstheme="minorHAnsi"/>
                <w:szCs w:val="20"/>
              </w:rPr>
            </w:pPr>
            <w:r>
              <w:rPr>
                <w:rFonts w:cstheme="minorHAnsi"/>
                <w:szCs w:val="20"/>
              </w:rPr>
              <w:t>0208_02</w:t>
            </w:r>
          </w:p>
        </w:tc>
        <w:tc>
          <w:tcPr>
            <w:tcW w:w="990" w:type="dxa"/>
          </w:tcPr>
          <w:p w14:paraId="3A331005" w14:textId="77777777" w:rsidR="0061524D" w:rsidRPr="00487927" w:rsidRDefault="0061524D" w:rsidP="00FD51B2">
            <w:pPr>
              <w:jc w:val="center"/>
              <w:rPr>
                <w:rFonts w:cstheme="minorHAnsi"/>
                <w:szCs w:val="20"/>
              </w:rPr>
            </w:pPr>
          </w:p>
        </w:tc>
        <w:tc>
          <w:tcPr>
            <w:tcW w:w="990" w:type="dxa"/>
          </w:tcPr>
          <w:p w14:paraId="53FA6B74" w14:textId="3CE3A7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8F92099" w14:textId="77777777" w:rsidR="0061524D" w:rsidRPr="00487927" w:rsidRDefault="0061524D" w:rsidP="00FD51B2">
            <w:pPr>
              <w:jc w:val="center"/>
              <w:rPr>
                <w:rFonts w:cstheme="minorHAnsi"/>
                <w:szCs w:val="20"/>
              </w:rPr>
            </w:pPr>
          </w:p>
        </w:tc>
        <w:tc>
          <w:tcPr>
            <w:tcW w:w="990" w:type="dxa"/>
          </w:tcPr>
          <w:p w14:paraId="18647729" w14:textId="77777777" w:rsidR="0061524D" w:rsidRPr="00487927" w:rsidRDefault="0061524D" w:rsidP="00FD51B2">
            <w:pPr>
              <w:jc w:val="center"/>
              <w:rPr>
                <w:rFonts w:cstheme="minorHAnsi"/>
                <w:szCs w:val="20"/>
              </w:rPr>
            </w:pPr>
          </w:p>
        </w:tc>
        <w:tc>
          <w:tcPr>
            <w:tcW w:w="990" w:type="dxa"/>
          </w:tcPr>
          <w:p w14:paraId="613C10BF" w14:textId="77777777" w:rsidR="0061524D" w:rsidRPr="00487927" w:rsidRDefault="0061524D" w:rsidP="00FD51B2">
            <w:pPr>
              <w:jc w:val="center"/>
              <w:rPr>
                <w:rFonts w:cstheme="minorHAnsi"/>
                <w:szCs w:val="20"/>
              </w:rPr>
            </w:pPr>
          </w:p>
        </w:tc>
        <w:tc>
          <w:tcPr>
            <w:tcW w:w="990" w:type="dxa"/>
          </w:tcPr>
          <w:p w14:paraId="585B59B5" w14:textId="049EA95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38D6B4A" w14:textId="77777777" w:rsidR="0061524D" w:rsidRPr="00487927" w:rsidRDefault="0061524D" w:rsidP="00FD51B2">
            <w:pPr>
              <w:jc w:val="center"/>
              <w:rPr>
                <w:rFonts w:cstheme="minorHAnsi"/>
                <w:szCs w:val="20"/>
              </w:rPr>
            </w:pPr>
          </w:p>
        </w:tc>
        <w:tc>
          <w:tcPr>
            <w:tcW w:w="990" w:type="dxa"/>
          </w:tcPr>
          <w:p w14:paraId="2359DD5C" w14:textId="77777777" w:rsidR="0061524D" w:rsidRPr="00487927" w:rsidRDefault="0061524D" w:rsidP="00FD51B2">
            <w:pPr>
              <w:jc w:val="center"/>
              <w:rPr>
                <w:rFonts w:cstheme="minorHAnsi"/>
                <w:szCs w:val="20"/>
              </w:rPr>
            </w:pPr>
          </w:p>
        </w:tc>
        <w:tc>
          <w:tcPr>
            <w:tcW w:w="990" w:type="dxa"/>
          </w:tcPr>
          <w:p w14:paraId="4669BD06" w14:textId="77777777" w:rsidR="0061524D" w:rsidRPr="00487927" w:rsidRDefault="0061524D" w:rsidP="00FD51B2">
            <w:pPr>
              <w:jc w:val="center"/>
              <w:rPr>
                <w:rFonts w:cstheme="minorHAnsi"/>
                <w:szCs w:val="20"/>
              </w:rPr>
            </w:pPr>
          </w:p>
        </w:tc>
        <w:tc>
          <w:tcPr>
            <w:tcW w:w="1103" w:type="dxa"/>
          </w:tcPr>
          <w:p w14:paraId="06A82C7B" w14:textId="77777777" w:rsidR="0061524D" w:rsidRPr="00487927" w:rsidRDefault="0061524D" w:rsidP="00FD51B2">
            <w:pPr>
              <w:jc w:val="center"/>
              <w:rPr>
                <w:rFonts w:cstheme="minorHAnsi"/>
                <w:szCs w:val="20"/>
              </w:rPr>
            </w:pPr>
          </w:p>
        </w:tc>
        <w:tc>
          <w:tcPr>
            <w:tcW w:w="1103" w:type="dxa"/>
          </w:tcPr>
          <w:p w14:paraId="2EFCB66F" w14:textId="77777777" w:rsidR="0061524D" w:rsidRPr="00487927" w:rsidRDefault="0061524D" w:rsidP="00FD51B2">
            <w:pPr>
              <w:jc w:val="center"/>
              <w:rPr>
                <w:rFonts w:cstheme="minorHAnsi"/>
                <w:szCs w:val="20"/>
              </w:rPr>
            </w:pPr>
          </w:p>
        </w:tc>
      </w:tr>
      <w:tr w:rsidR="0061524D" w:rsidRPr="00487927" w14:paraId="157197AB" w14:textId="50D418B5" w:rsidTr="0061524D">
        <w:tc>
          <w:tcPr>
            <w:tcW w:w="1255" w:type="dxa"/>
            <w:shd w:val="clear" w:color="auto" w:fill="D6E3BC" w:themeFill="accent3" w:themeFillTint="66"/>
          </w:tcPr>
          <w:p w14:paraId="2B683E60" w14:textId="6EDBCBB6" w:rsidR="0061524D" w:rsidRPr="007B756C" w:rsidRDefault="0061524D"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42F2C9A" w14:textId="73EE9051"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D75DFBA" w14:textId="23BE2E6A"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3C4ADFE" w14:textId="340457F2" w:rsidR="0061524D" w:rsidRDefault="0061524D" w:rsidP="00FD51B2">
            <w:pPr>
              <w:jc w:val="center"/>
              <w:rPr>
                <w:rFonts w:cstheme="minorHAnsi"/>
                <w:szCs w:val="20"/>
              </w:rPr>
            </w:pPr>
            <w:r>
              <w:rPr>
                <w:rFonts w:cstheme="minorHAnsi"/>
                <w:bCs/>
                <w:sz w:val="18"/>
                <w:szCs w:val="18"/>
              </w:rPr>
              <w:t>Suite 11</w:t>
            </w:r>
          </w:p>
        </w:tc>
      </w:tr>
      <w:tr w:rsidR="0061524D" w:rsidRPr="00487927" w14:paraId="104E613A" w14:textId="25C22994" w:rsidTr="0061524D">
        <w:tc>
          <w:tcPr>
            <w:tcW w:w="1255" w:type="dxa"/>
          </w:tcPr>
          <w:p w14:paraId="2BB766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D5AF6B" w14:textId="3FB054DA"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346CAB" w14:textId="709FB3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E3052C" w14:textId="74EEC2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B774E2" w14:textId="3110D5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0BFA3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5B667A8" w14:textId="77777777" w:rsidR="0061524D" w:rsidRPr="00487927" w:rsidRDefault="0061524D" w:rsidP="00FD51B2">
            <w:pPr>
              <w:jc w:val="center"/>
              <w:rPr>
                <w:rFonts w:cstheme="minorHAnsi"/>
                <w:szCs w:val="20"/>
              </w:rPr>
            </w:pPr>
          </w:p>
        </w:tc>
        <w:tc>
          <w:tcPr>
            <w:tcW w:w="990" w:type="dxa"/>
          </w:tcPr>
          <w:p w14:paraId="7C61A988" w14:textId="77777777" w:rsidR="0061524D" w:rsidRPr="00487927" w:rsidRDefault="0061524D" w:rsidP="00FD51B2">
            <w:pPr>
              <w:jc w:val="center"/>
              <w:rPr>
                <w:rFonts w:cstheme="minorHAnsi"/>
                <w:szCs w:val="20"/>
              </w:rPr>
            </w:pPr>
          </w:p>
        </w:tc>
        <w:tc>
          <w:tcPr>
            <w:tcW w:w="990" w:type="dxa"/>
          </w:tcPr>
          <w:p w14:paraId="0EF99E07" w14:textId="77777777" w:rsidR="0061524D" w:rsidRPr="00487927" w:rsidRDefault="0061524D" w:rsidP="00FD51B2">
            <w:pPr>
              <w:jc w:val="center"/>
              <w:rPr>
                <w:rFonts w:cstheme="minorHAnsi"/>
                <w:szCs w:val="20"/>
              </w:rPr>
            </w:pPr>
          </w:p>
        </w:tc>
        <w:tc>
          <w:tcPr>
            <w:tcW w:w="1103" w:type="dxa"/>
          </w:tcPr>
          <w:p w14:paraId="3CC0977D" w14:textId="77777777" w:rsidR="0061524D" w:rsidRPr="00487927" w:rsidRDefault="0061524D" w:rsidP="00FD51B2">
            <w:pPr>
              <w:jc w:val="center"/>
              <w:rPr>
                <w:rFonts w:cstheme="minorHAnsi"/>
                <w:szCs w:val="20"/>
              </w:rPr>
            </w:pPr>
          </w:p>
        </w:tc>
        <w:tc>
          <w:tcPr>
            <w:tcW w:w="1103" w:type="dxa"/>
          </w:tcPr>
          <w:p w14:paraId="24C1E5DD" w14:textId="77777777" w:rsidR="0061524D" w:rsidRPr="00487927" w:rsidRDefault="0061524D" w:rsidP="00FD51B2">
            <w:pPr>
              <w:jc w:val="center"/>
              <w:rPr>
                <w:rFonts w:cstheme="minorHAnsi"/>
                <w:szCs w:val="20"/>
              </w:rPr>
            </w:pPr>
          </w:p>
        </w:tc>
      </w:tr>
      <w:tr w:rsidR="0061524D" w:rsidRPr="00487927" w14:paraId="269ACB21" w14:textId="2DBCC061" w:rsidTr="0061524D">
        <w:tc>
          <w:tcPr>
            <w:tcW w:w="1255" w:type="dxa"/>
          </w:tcPr>
          <w:p w14:paraId="2577155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79816A" w14:textId="192180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E4489D" w14:textId="39B598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115B02" w14:textId="06A9C7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66BA2B" w14:textId="394A5E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400C4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01CB3C" w14:textId="77777777" w:rsidR="0061524D" w:rsidRPr="00487927" w:rsidRDefault="0061524D" w:rsidP="00FD51B2">
            <w:pPr>
              <w:jc w:val="center"/>
              <w:rPr>
                <w:rFonts w:cstheme="minorHAnsi"/>
                <w:szCs w:val="20"/>
              </w:rPr>
            </w:pPr>
          </w:p>
        </w:tc>
        <w:tc>
          <w:tcPr>
            <w:tcW w:w="990" w:type="dxa"/>
          </w:tcPr>
          <w:p w14:paraId="432BAB48" w14:textId="77777777" w:rsidR="0061524D" w:rsidRPr="00487927" w:rsidRDefault="0061524D" w:rsidP="00FD51B2">
            <w:pPr>
              <w:jc w:val="center"/>
              <w:rPr>
                <w:rFonts w:cstheme="minorHAnsi"/>
                <w:szCs w:val="20"/>
              </w:rPr>
            </w:pPr>
          </w:p>
        </w:tc>
        <w:tc>
          <w:tcPr>
            <w:tcW w:w="990" w:type="dxa"/>
          </w:tcPr>
          <w:p w14:paraId="691529A1" w14:textId="77777777" w:rsidR="0061524D" w:rsidRPr="00487927" w:rsidRDefault="0061524D" w:rsidP="00FD51B2">
            <w:pPr>
              <w:jc w:val="center"/>
              <w:rPr>
                <w:rFonts w:cstheme="minorHAnsi"/>
                <w:szCs w:val="20"/>
              </w:rPr>
            </w:pPr>
          </w:p>
        </w:tc>
        <w:tc>
          <w:tcPr>
            <w:tcW w:w="1103" w:type="dxa"/>
          </w:tcPr>
          <w:p w14:paraId="31AF954D" w14:textId="77777777" w:rsidR="0061524D" w:rsidRPr="00487927" w:rsidRDefault="0061524D" w:rsidP="00FD51B2">
            <w:pPr>
              <w:jc w:val="center"/>
              <w:rPr>
                <w:rFonts w:cstheme="minorHAnsi"/>
                <w:szCs w:val="20"/>
              </w:rPr>
            </w:pPr>
          </w:p>
        </w:tc>
        <w:tc>
          <w:tcPr>
            <w:tcW w:w="1103" w:type="dxa"/>
          </w:tcPr>
          <w:p w14:paraId="3D2D1F08" w14:textId="77777777" w:rsidR="0061524D" w:rsidRPr="00487927" w:rsidRDefault="0061524D" w:rsidP="00FD51B2">
            <w:pPr>
              <w:jc w:val="center"/>
              <w:rPr>
                <w:rFonts w:cstheme="minorHAnsi"/>
                <w:szCs w:val="20"/>
              </w:rPr>
            </w:pPr>
          </w:p>
        </w:tc>
      </w:tr>
      <w:tr w:rsidR="0061524D" w:rsidRPr="00487927" w14:paraId="372A9E13" w14:textId="72D9A00A" w:rsidTr="0061524D">
        <w:tc>
          <w:tcPr>
            <w:tcW w:w="1255" w:type="dxa"/>
          </w:tcPr>
          <w:p w14:paraId="34B36B2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237456" w14:textId="79A4B8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9472E1" w14:textId="06B0FB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B23012" w14:textId="3A52A45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330307" w14:textId="35DD592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07D9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6DDEA86" w14:textId="77777777" w:rsidR="0061524D" w:rsidRPr="00487927" w:rsidRDefault="0061524D" w:rsidP="00FD51B2">
            <w:pPr>
              <w:jc w:val="center"/>
              <w:rPr>
                <w:rFonts w:cstheme="minorHAnsi"/>
                <w:szCs w:val="20"/>
              </w:rPr>
            </w:pPr>
          </w:p>
        </w:tc>
        <w:tc>
          <w:tcPr>
            <w:tcW w:w="990" w:type="dxa"/>
          </w:tcPr>
          <w:p w14:paraId="05A01582" w14:textId="77777777" w:rsidR="0061524D" w:rsidRPr="00487927" w:rsidRDefault="0061524D" w:rsidP="00FD51B2">
            <w:pPr>
              <w:jc w:val="center"/>
              <w:rPr>
                <w:rFonts w:cstheme="minorHAnsi"/>
                <w:szCs w:val="20"/>
              </w:rPr>
            </w:pPr>
          </w:p>
        </w:tc>
        <w:tc>
          <w:tcPr>
            <w:tcW w:w="990" w:type="dxa"/>
          </w:tcPr>
          <w:p w14:paraId="3151D3F7" w14:textId="77777777" w:rsidR="0061524D" w:rsidRPr="00487927" w:rsidRDefault="0061524D" w:rsidP="00FD51B2">
            <w:pPr>
              <w:jc w:val="center"/>
              <w:rPr>
                <w:rFonts w:cstheme="minorHAnsi"/>
                <w:szCs w:val="20"/>
              </w:rPr>
            </w:pPr>
          </w:p>
        </w:tc>
        <w:tc>
          <w:tcPr>
            <w:tcW w:w="1103" w:type="dxa"/>
          </w:tcPr>
          <w:p w14:paraId="607A3287" w14:textId="77777777" w:rsidR="0061524D" w:rsidRPr="00487927" w:rsidRDefault="0061524D" w:rsidP="00FD51B2">
            <w:pPr>
              <w:jc w:val="center"/>
              <w:rPr>
                <w:rFonts w:cstheme="minorHAnsi"/>
                <w:szCs w:val="20"/>
              </w:rPr>
            </w:pPr>
          </w:p>
        </w:tc>
        <w:tc>
          <w:tcPr>
            <w:tcW w:w="1103" w:type="dxa"/>
          </w:tcPr>
          <w:p w14:paraId="21DD9041" w14:textId="77777777" w:rsidR="0061524D" w:rsidRPr="00487927" w:rsidRDefault="0061524D" w:rsidP="00FD51B2">
            <w:pPr>
              <w:jc w:val="center"/>
              <w:rPr>
                <w:rFonts w:cstheme="minorHAnsi"/>
                <w:szCs w:val="20"/>
              </w:rPr>
            </w:pPr>
          </w:p>
        </w:tc>
      </w:tr>
      <w:tr w:rsidR="0061524D" w:rsidRPr="00487927" w14:paraId="4D984BF8" w14:textId="2A07CA7F" w:rsidTr="0061524D">
        <w:tc>
          <w:tcPr>
            <w:tcW w:w="1255" w:type="dxa"/>
          </w:tcPr>
          <w:p w14:paraId="40DF341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DE1B97" w14:textId="715208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B86987" w14:textId="4E9A0A4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013388" w14:textId="0F7757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D54366" w14:textId="59EAE2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878E3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30194" w14:textId="77777777" w:rsidR="0061524D" w:rsidRPr="00487927" w:rsidRDefault="0061524D" w:rsidP="00FD51B2">
            <w:pPr>
              <w:jc w:val="center"/>
              <w:rPr>
                <w:rFonts w:cstheme="minorHAnsi"/>
                <w:szCs w:val="20"/>
              </w:rPr>
            </w:pPr>
          </w:p>
        </w:tc>
        <w:tc>
          <w:tcPr>
            <w:tcW w:w="990" w:type="dxa"/>
          </w:tcPr>
          <w:p w14:paraId="03E92687" w14:textId="77777777" w:rsidR="0061524D" w:rsidRPr="00487927" w:rsidRDefault="0061524D" w:rsidP="00FD51B2">
            <w:pPr>
              <w:jc w:val="center"/>
              <w:rPr>
                <w:rFonts w:cstheme="minorHAnsi"/>
                <w:szCs w:val="20"/>
              </w:rPr>
            </w:pPr>
          </w:p>
        </w:tc>
        <w:tc>
          <w:tcPr>
            <w:tcW w:w="990" w:type="dxa"/>
          </w:tcPr>
          <w:p w14:paraId="72C5DEB1" w14:textId="77777777" w:rsidR="0061524D" w:rsidRPr="00487927" w:rsidRDefault="0061524D" w:rsidP="00FD51B2">
            <w:pPr>
              <w:jc w:val="center"/>
              <w:rPr>
                <w:rFonts w:cstheme="minorHAnsi"/>
                <w:szCs w:val="20"/>
              </w:rPr>
            </w:pPr>
          </w:p>
        </w:tc>
        <w:tc>
          <w:tcPr>
            <w:tcW w:w="1103" w:type="dxa"/>
          </w:tcPr>
          <w:p w14:paraId="246231A3" w14:textId="77777777" w:rsidR="0061524D" w:rsidRPr="00487927" w:rsidRDefault="0061524D" w:rsidP="00FD51B2">
            <w:pPr>
              <w:jc w:val="center"/>
              <w:rPr>
                <w:rFonts w:cstheme="minorHAnsi"/>
                <w:szCs w:val="20"/>
              </w:rPr>
            </w:pPr>
          </w:p>
        </w:tc>
        <w:tc>
          <w:tcPr>
            <w:tcW w:w="1103" w:type="dxa"/>
          </w:tcPr>
          <w:p w14:paraId="07F039DD" w14:textId="77777777" w:rsidR="0061524D" w:rsidRPr="00487927" w:rsidRDefault="0061524D" w:rsidP="00FD51B2">
            <w:pPr>
              <w:jc w:val="center"/>
              <w:rPr>
                <w:rFonts w:cstheme="minorHAnsi"/>
                <w:szCs w:val="20"/>
              </w:rPr>
            </w:pPr>
          </w:p>
        </w:tc>
      </w:tr>
      <w:tr w:rsidR="0061524D" w:rsidRPr="00487927" w14:paraId="6E81C638" w14:textId="34C9941C" w:rsidTr="0061524D">
        <w:tc>
          <w:tcPr>
            <w:tcW w:w="1255" w:type="dxa"/>
          </w:tcPr>
          <w:p w14:paraId="3786EBB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0DB368" w14:textId="5FD4E7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30AD31" w14:textId="06888F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B0ADB8A" w14:textId="706E38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A87425" w14:textId="00229DC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CA7B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F903A9E" w14:textId="77777777" w:rsidR="0061524D" w:rsidRPr="00487927" w:rsidRDefault="0061524D" w:rsidP="00FD51B2">
            <w:pPr>
              <w:jc w:val="center"/>
              <w:rPr>
                <w:rFonts w:cstheme="minorHAnsi"/>
                <w:szCs w:val="20"/>
              </w:rPr>
            </w:pPr>
          </w:p>
        </w:tc>
        <w:tc>
          <w:tcPr>
            <w:tcW w:w="990" w:type="dxa"/>
          </w:tcPr>
          <w:p w14:paraId="690BEF04" w14:textId="77777777" w:rsidR="0061524D" w:rsidRPr="00487927" w:rsidRDefault="0061524D" w:rsidP="00FD51B2">
            <w:pPr>
              <w:jc w:val="center"/>
              <w:rPr>
                <w:rFonts w:cstheme="minorHAnsi"/>
                <w:szCs w:val="20"/>
              </w:rPr>
            </w:pPr>
          </w:p>
        </w:tc>
        <w:tc>
          <w:tcPr>
            <w:tcW w:w="990" w:type="dxa"/>
          </w:tcPr>
          <w:p w14:paraId="26C44F1A" w14:textId="77777777" w:rsidR="0061524D" w:rsidRPr="00487927" w:rsidRDefault="0061524D" w:rsidP="00FD51B2">
            <w:pPr>
              <w:jc w:val="center"/>
              <w:rPr>
                <w:rFonts w:cstheme="minorHAnsi"/>
                <w:szCs w:val="20"/>
              </w:rPr>
            </w:pPr>
          </w:p>
        </w:tc>
        <w:tc>
          <w:tcPr>
            <w:tcW w:w="1103" w:type="dxa"/>
          </w:tcPr>
          <w:p w14:paraId="1BD40C81" w14:textId="77777777" w:rsidR="0061524D" w:rsidRPr="00487927" w:rsidRDefault="0061524D" w:rsidP="00FD51B2">
            <w:pPr>
              <w:jc w:val="center"/>
              <w:rPr>
                <w:rFonts w:cstheme="minorHAnsi"/>
                <w:szCs w:val="20"/>
              </w:rPr>
            </w:pPr>
          </w:p>
        </w:tc>
        <w:tc>
          <w:tcPr>
            <w:tcW w:w="1103" w:type="dxa"/>
          </w:tcPr>
          <w:p w14:paraId="3443D0FC" w14:textId="77777777" w:rsidR="0061524D" w:rsidRPr="00487927" w:rsidRDefault="0061524D" w:rsidP="00FD51B2">
            <w:pPr>
              <w:jc w:val="center"/>
              <w:rPr>
                <w:rFonts w:cstheme="minorHAnsi"/>
                <w:szCs w:val="20"/>
              </w:rPr>
            </w:pPr>
          </w:p>
        </w:tc>
      </w:tr>
      <w:tr w:rsidR="0061524D" w:rsidRPr="00487927" w14:paraId="58630850" w14:textId="175BB64C" w:rsidTr="0061524D">
        <w:tc>
          <w:tcPr>
            <w:tcW w:w="1255" w:type="dxa"/>
          </w:tcPr>
          <w:p w14:paraId="363699F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BCFA62" w14:textId="6D8485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467B89" w14:textId="3FEF14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5CBA78" w14:textId="4F8587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DE6C26" w14:textId="7A9522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E7D2E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E0C0EF" w14:textId="77777777" w:rsidR="0061524D" w:rsidRPr="00487927" w:rsidRDefault="0061524D" w:rsidP="00FD51B2">
            <w:pPr>
              <w:jc w:val="center"/>
              <w:rPr>
                <w:rFonts w:cstheme="minorHAnsi"/>
                <w:szCs w:val="20"/>
              </w:rPr>
            </w:pPr>
          </w:p>
        </w:tc>
        <w:tc>
          <w:tcPr>
            <w:tcW w:w="990" w:type="dxa"/>
          </w:tcPr>
          <w:p w14:paraId="0E30FF9F" w14:textId="77777777" w:rsidR="0061524D" w:rsidRPr="00487927" w:rsidRDefault="0061524D" w:rsidP="00FD51B2">
            <w:pPr>
              <w:jc w:val="center"/>
              <w:rPr>
                <w:rFonts w:cstheme="minorHAnsi"/>
                <w:szCs w:val="20"/>
              </w:rPr>
            </w:pPr>
          </w:p>
        </w:tc>
        <w:tc>
          <w:tcPr>
            <w:tcW w:w="990" w:type="dxa"/>
          </w:tcPr>
          <w:p w14:paraId="36F18642" w14:textId="77777777" w:rsidR="0061524D" w:rsidRPr="00487927" w:rsidRDefault="0061524D" w:rsidP="00FD51B2">
            <w:pPr>
              <w:jc w:val="center"/>
              <w:rPr>
                <w:rFonts w:cstheme="minorHAnsi"/>
                <w:szCs w:val="20"/>
              </w:rPr>
            </w:pPr>
          </w:p>
        </w:tc>
        <w:tc>
          <w:tcPr>
            <w:tcW w:w="1103" w:type="dxa"/>
          </w:tcPr>
          <w:p w14:paraId="1545813D" w14:textId="77777777" w:rsidR="0061524D" w:rsidRPr="00487927" w:rsidRDefault="0061524D" w:rsidP="00FD51B2">
            <w:pPr>
              <w:jc w:val="center"/>
              <w:rPr>
                <w:rFonts w:cstheme="minorHAnsi"/>
                <w:szCs w:val="20"/>
              </w:rPr>
            </w:pPr>
          </w:p>
        </w:tc>
        <w:tc>
          <w:tcPr>
            <w:tcW w:w="1103" w:type="dxa"/>
          </w:tcPr>
          <w:p w14:paraId="346D45F2" w14:textId="77777777" w:rsidR="0061524D" w:rsidRPr="00487927" w:rsidRDefault="0061524D" w:rsidP="00FD51B2">
            <w:pPr>
              <w:jc w:val="center"/>
              <w:rPr>
                <w:rFonts w:cstheme="minorHAnsi"/>
                <w:szCs w:val="20"/>
              </w:rPr>
            </w:pPr>
          </w:p>
        </w:tc>
      </w:tr>
      <w:tr w:rsidR="0061524D" w:rsidRPr="00487927" w14:paraId="4CFDDBB9" w14:textId="5CFCF2A7" w:rsidTr="0061524D">
        <w:tc>
          <w:tcPr>
            <w:tcW w:w="1255" w:type="dxa"/>
          </w:tcPr>
          <w:p w14:paraId="4C7473C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61524D" w:rsidRPr="00487927" w:rsidRDefault="0061524D" w:rsidP="00FD51B2">
            <w:pPr>
              <w:jc w:val="center"/>
              <w:rPr>
                <w:rFonts w:cstheme="minorHAnsi"/>
                <w:szCs w:val="20"/>
              </w:rPr>
            </w:pPr>
            <w:r w:rsidRPr="00487927">
              <w:rPr>
                <w:rFonts w:cstheme="minorHAnsi"/>
                <w:szCs w:val="20"/>
              </w:rPr>
              <w:t>•</w:t>
            </w:r>
          </w:p>
        </w:tc>
        <w:tc>
          <w:tcPr>
            <w:tcW w:w="990" w:type="dxa"/>
          </w:tcPr>
          <w:p w14:paraId="2A8A57B6" w14:textId="179348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D49185" w14:textId="51F653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4B10C6" w14:textId="50B11B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53A05C" w14:textId="6E6A6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B3BA89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3B17FAA" w14:textId="77777777" w:rsidR="0061524D" w:rsidRPr="00487927" w:rsidRDefault="0061524D" w:rsidP="00FD51B2">
            <w:pPr>
              <w:jc w:val="center"/>
              <w:rPr>
                <w:rFonts w:cstheme="minorHAnsi"/>
                <w:szCs w:val="20"/>
              </w:rPr>
            </w:pPr>
          </w:p>
        </w:tc>
        <w:tc>
          <w:tcPr>
            <w:tcW w:w="990" w:type="dxa"/>
          </w:tcPr>
          <w:p w14:paraId="7587B32C" w14:textId="77777777" w:rsidR="0061524D" w:rsidRPr="00487927" w:rsidRDefault="0061524D" w:rsidP="00FD51B2">
            <w:pPr>
              <w:jc w:val="center"/>
              <w:rPr>
                <w:rFonts w:cstheme="minorHAnsi"/>
                <w:szCs w:val="20"/>
              </w:rPr>
            </w:pPr>
          </w:p>
        </w:tc>
        <w:tc>
          <w:tcPr>
            <w:tcW w:w="990" w:type="dxa"/>
          </w:tcPr>
          <w:p w14:paraId="4151D3FC" w14:textId="77777777" w:rsidR="0061524D" w:rsidRPr="00487927" w:rsidRDefault="0061524D" w:rsidP="00FD51B2">
            <w:pPr>
              <w:jc w:val="center"/>
              <w:rPr>
                <w:rFonts w:cstheme="minorHAnsi"/>
                <w:szCs w:val="20"/>
              </w:rPr>
            </w:pPr>
          </w:p>
        </w:tc>
        <w:tc>
          <w:tcPr>
            <w:tcW w:w="1103" w:type="dxa"/>
          </w:tcPr>
          <w:p w14:paraId="7717B17B" w14:textId="77777777" w:rsidR="0061524D" w:rsidRPr="00487927" w:rsidRDefault="0061524D" w:rsidP="00FD51B2">
            <w:pPr>
              <w:jc w:val="center"/>
              <w:rPr>
                <w:rFonts w:cstheme="minorHAnsi"/>
                <w:szCs w:val="20"/>
              </w:rPr>
            </w:pPr>
          </w:p>
        </w:tc>
        <w:tc>
          <w:tcPr>
            <w:tcW w:w="1103" w:type="dxa"/>
          </w:tcPr>
          <w:p w14:paraId="6EF5C9AE" w14:textId="77777777" w:rsidR="0061524D" w:rsidRPr="00487927" w:rsidRDefault="0061524D" w:rsidP="00FD51B2">
            <w:pPr>
              <w:jc w:val="center"/>
              <w:rPr>
                <w:rFonts w:cstheme="minorHAnsi"/>
                <w:szCs w:val="20"/>
              </w:rPr>
            </w:pPr>
          </w:p>
        </w:tc>
      </w:tr>
      <w:tr w:rsidR="0061524D" w:rsidRPr="00487927" w14:paraId="475546BE" w14:textId="64112DC7" w:rsidTr="0061524D">
        <w:tc>
          <w:tcPr>
            <w:tcW w:w="1255" w:type="dxa"/>
          </w:tcPr>
          <w:p w14:paraId="597C898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B51B26" w14:textId="01AF5F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013D60" w14:textId="71F403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576F12" w14:textId="356D93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DF3421" w14:textId="4ECF360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DFC01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B47F455" w14:textId="77777777" w:rsidR="0061524D" w:rsidRPr="00487927" w:rsidRDefault="0061524D" w:rsidP="00FD51B2">
            <w:pPr>
              <w:jc w:val="center"/>
              <w:rPr>
                <w:rFonts w:cstheme="minorHAnsi"/>
                <w:szCs w:val="20"/>
              </w:rPr>
            </w:pPr>
          </w:p>
        </w:tc>
        <w:tc>
          <w:tcPr>
            <w:tcW w:w="990" w:type="dxa"/>
          </w:tcPr>
          <w:p w14:paraId="5E26FE2A" w14:textId="77777777" w:rsidR="0061524D" w:rsidRPr="00487927" w:rsidRDefault="0061524D" w:rsidP="00FD51B2">
            <w:pPr>
              <w:jc w:val="center"/>
              <w:rPr>
                <w:rFonts w:cstheme="minorHAnsi"/>
                <w:szCs w:val="20"/>
              </w:rPr>
            </w:pPr>
          </w:p>
        </w:tc>
        <w:tc>
          <w:tcPr>
            <w:tcW w:w="990" w:type="dxa"/>
          </w:tcPr>
          <w:p w14:paraId="1DF50599" w14:textId="77777777" w:rsidR="0061524D" w:rsidRPr="00487927" w:rsidRDefault="0061524D" w:rsidP="00FD51B2">
            <w:pPr>
              <w:jc w:val="center"/>
              <w:rPr>
                <w:rFonts w:cstheme="minorHAnsi"/>
                <w:szCs w:val="20"/>
              </w:rPr>
            </w:pPr>
          </w:p>
        </w:tc>
        <w:tc>
          <w:tcPr>
            <w:tcW w:w="1103" w:type="dxa"/>
          </w:tcPr>
          <w:p w14:paraId="2DEFC851" w14:textId="77777777" w:rsidR="0061524D" w:rsidRPr="00487927" w:rsidRDefault="0061524D" w:rsidP="00FD51B2">
            <w:pPr>
              <w:jc w:val="center"/>
              <w:rPr>
                <w:rFonts w:cstheme="minorHAnsi"/>
                <w:szCs w:val="20"/>
              </w:rPr>
            </w:pPr>
          </w:p>
        </w:tc>
        <w:tc>
          <w:tcPr>
            <w:tcW w:w="1103" w:type="dxa"/>
          </w:tcPr>
          <w:p w14:paraId="021619AB" w14:textId="77777777" w:rsidR="0061524D" w:rsidRPr="00487927" w:rsidRDefault="0061524D" w:rsidP="00FD51B2">
            <w:pPr>
              <w:jc w:val="center"/>
              <w:rPr>
                <w:rFonts w:cstheme="minorHAnsi"/>
                <w:szCs w:val="20"/>
              </w:rPr>
            </w:pPr>
          </w:p>
        </w:tc>
      </w:tr>
      <w:tr w:rsidR="0061524D" w:rsidRPr="00487927" w14:paraId="611F10A7" w14:textId="6F51D3D3" w:rsidTr="0061524D">
        <w:tc>
          <w:tcPr>
            <w:tcW w:w="1255" w:type="dxa"/>
          </w:tcPr>
          <w:p w14:paraId="5E8602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29625B" w14:textId="69C5B07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753DF4" w14:textId="392CFF4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35FA8D" w14:textId="47BD87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AF1720" w14:textId="7B4CF3E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6E6D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EAB294" w14:textId="77777777" w:rsidR="0061524D" w:rsidRPr="00487927" w:rsidRDefault="0061524D" w:rsidP="00FD51B2">
            <w:pPr>
              <w:jc w:val="center"/>
              <w:rPr>
                <w:rFonts w:cstheme="minorHAnsi"/>
                <w:szCs w:val="20"/>
              </w:rPr>
            </w:pPr>
          </w:p>
        </w:tc>
        <w:tc>
          <w:tcPr>
            <w:tcW w:w="990" w:type="dxa"/>
          </w:tcPr>
          <w:p w14:paraId="03978DE0" w14:textId="77777777" w:rsidR="0061524D" w:rsidRPr="00487927" w:rsidRDefault="0061524D" w:rsidP="00FD51B2">
            <w:pPr>
              <w:jc w:val="center"/>
              <w:rPr>
                <w:rFonts w:cstheme="minorHAnsi"/>
                <w:szCs w:val="20"/>
              </w:rPr>
            </w:pPr>
          </w:p>
        </w:tc>
        <w:tc>
          <w:tcPr>
            <w:tcW w:w="990" w:type="dxa"/>
          </w:tcPr>
          <w:p w14:paraId="6779A9CA" w14:textId="77777777" w:rsidR="0061524D" w:rsidRPr="00487927" w:rsidRDefault="0061524D" w:rsidP="00FD51B2">
            <w:pPr>
              <w:jc w:val="center"/>
              <w:rPr>
                <w:rFonts w:cstheme="minorHAnsi"/>
                <w:szCs w:val="20"/>
              </w:rPr>
            </w:pPr>
          </w:p>
        </w:tc>
        <w:tc>
          <w:tcPr>
            <w:tcW w:w="1103" w:type="dxa"/>
          </w:tcPr>
          <w:p w14:paraId="7732240E" w14:textId="77777777" w:rsidR="0061524D" w:rsidRPr="00487927" w:rsidRDefault="0061524D" w:rsidP="00FD51B2">
            <w:pPr>
              <w:jc w:val="center"/>
              <w:rPr>
                <w:rFonts w:cstheme="minorHAnsi"/>
                <w:szCs w:val="20"/>
              </w:rPr>
            </w:pPr>
          </w:p>
        </w:tc>
        <w:tc>
          <w:tcPr>
            <w:tcW w:w="1103" w:type="dxa"/>
          </w:tcPr>
          <w:p w14:paraId="313828DC" w14:textId="77777777" w:rsidR="0061524D" w:rsidRPr="00487927" w:rsidRDefault="0061524D" w:rsidP="00FD51B2">
            <w:pPr>
              <w:jc w:val="center"/>
              <w:rPr>
                <w:rFonts w:cstheme="minorHAnsi"/>
                <w:szCs w:val="20"/>
              </w:rPr>
            </w:pPr>
          </w:p>
        </w:tc>
      </w:tr>
      <w:tr w:rsidR="0061524D" w:rsidRPr="00487927" w14:paraId="2FF82FC3" w14:textId="1DFD7269" w:rsidTr="0061524D">
        <w:tc>
          <w:tcPr>
            <w:tcW w:w="1255" w:type="dxa"/>
          </w:tcPr>
          <w:p w14:paraId="55D7253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BB1C8D" w14:textId="4C0110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2CDB24" w14:textId="0E49D8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1B81D0" w14:textId="4D13717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430CD6" w14:textId="7BD9C3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504F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4F2532" w14:textId="77777777" w:rsidR="0061524D" w:rsidRPr="00487927" w:rsidRDefault="0061524D" w:rsidP="00FD51B2">
            <w:pPr>
              <w:jc w:val="center"/>
              <w:rPr>
                <w:rFonts w:cstheme="minorHAnsi"/>
                <w:szCs w:val="20"/>
              </w:rPr>
            </w:pPr>
          </w:p>
        </w:tc>
        <w:tc>
          <w:tcPr>
            <w:tcW w:w="990" w:type="dxa"/>
          </w:tcPr>
          <w:p w14:paraId="4044F037" w14:textId="77777777" w:rsidR="0061524D" w:rsidRPr="00487927" w:rsidRDefault="0061524D" w:rsidP="00FD51B2">
            <w:pPr>
              <w:jc w:val="center"/>
              <w:rPr>
                <w:rFonts w:cstheme="minorHAnsi"/>
                <w:szCs w:val="20"/>
              </w:rPr>
            </w:pPr>
          </w:p>
        </w:tc>
        <w:tc>
          <w:tcPr>
            <w:tcW w:w="990" w:type="dxa"/>
          </w:tcPr>
          <w:p w14:paraId="0B0E2911" w14:textId="77777777" w:rsidR="0061524D" w:rsidRPr="00487927" w:rsidRDefault="0061524D" w:rsidP="00FD51B2">
            <w:pPr>
              <w:jc w:val="center"/>
              <w:rPr>
                <w:rFonts w:cstheme="minorHAnsi"/>
                <w:szCs w:val="20"/>
              </w:rPr>
            </w:pPr>
          </w:p>
        </w:tc>
        <w:tc>
          <w:tcPr>
            <w:tcW w:w="1103" w:type="dxa"/>
          </w:tcPr>
          <w:p w14:paraId="23592BC6" w14:textId="77777777" w:rsidR="0061524D" w:rsidRPr="00487927" w:rsidRDefault="0061524D" w:rsidP="00FD51B2">
            <w:pPr>
              <w:jc w:val="center"/>
              <w:rPr>
                <w:rFonts w:cstheme="minorHAnsi"/>
                <w:szCs w:val="20"/>
              </w:rPr>
            </w:pPr>
          </w:p>
        </w:tc>
        <w:tc>
          <w:tcPr>
            <w:tcW w:w="1103" w:type="dxa"/>
          </w:tcPr>
          <w:p w14:paraId="1F1ADFB1" w14:textId="77777777" w:rsidR="0061524D" w:rsidRPr="00487927" w:rsidRDefault="0061524D" w:rsidP="00FD51B2">
            <w:pPr>
              <w:jc w:val="center"/>
              <w:rPr>
                <w:rFonts w:cstheme="minorHAnsi"/>
                <w:szCs w:val="20"/>
              </w:rPr>
            </w:pPr>
          </w:p>
        </w:tc>
      </w:tr>
      <w:tr w:rsidR="0061524D" w:rsidRPr="00487927" w14:paraId="528E9C2E" w14:textId="48EA1421" w:rsidTr="0061524D">
        <w:tc>
          <w:tcPr>
            <w:tcW w:w="1255" w:type="dxa"/>
          </w:tcPr>
          <w:p w14:paraId="3AB5B64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1E9376" w14:textId="1A76B49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E25ED" w14:textId="41F9F57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E0C1D0" w14:textId="7DF41C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C159E" w14:textId="764FF1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A642F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D63BAA7" w14:textId="77777777" w:rsidR="0061524D" w:rsidRPr="00487927" w:rsidRDefault="0061524D" w:rsidP="00FD51B2">
            <w:pPr>
              <w:jc w:val="center"/>
              <w:rPr>
                <w:rFonts w:cstheme="minorHAnsi"/>
                <w:szCs w:val="20"/>
              </w:rPr>
            </w:pPr>
          </w:p>
        </w:tc>
        <w:tc>
          <w:tcPr>
            <w:tcW w:w="990" w:type="dxa"/>
          </w:tcPr>
          <w:p w14:paraId="7C28F0A2" w14:textId="77777777" w:rsidR="0061524D" w:rsidRPr="00487927" w:rsidRDefault="0061524D" w:rsidP="00FD51B2">
            <w:pPr>
              <w:jc w:val="center"/>
              <w:rPr>
                <w:rFonts w:cstheme="minorHAnsi"/>
                <w:szCs w:val="20"/>
              </w:rPr>
            </w:pPr>
          </w:p>
        </w:tc>
        <w:tc>
          <w:tcPr>
            <w:tcW w:w="990" w:type="dxa"/>
          </w:tcPr>
          <w:p w14:paraId="6E55965A" w14:textId="77777777" w:rsidR="0061524D" w:rsidRPr="00487927" w:rsidRDefault="0061524D" w:rsidP="00FD51B2">
            <w:pPr>
              <w:jc w:val="center"/>
              <w:rPr>
                <w:rFonts w:cstheme="minorHAnsi"/>
                <w:szCs w:val="20"/>
              </w:rPr>
            </w:pPr>
          </w:p>
        </w:tc>
        <w:tc>
          <w:tcPr>
            <w:tcW w:w="1103" w:type="dxa"/>
          </w:tcPr>
          <w:p w14:paraId="71172E06" w14:textId="77777777" w:rsidR="0061524D" w:rsidRPr="00487927" w:rsidRDefault="0061524D" w:rsidP="00FD51B2">
            <w:pPr>
              <w:jc w:val="center"/>
              <w:rPr>
                <w:rFonts w:cstheme="minorHAnsi"/>
                <w:szCs w:val="20"/>
              </w:rPr>
            </w:pPr>
          </w:p>
        </w:tc>
        <w:tc>
          <w:tcPr>
            <w:tcW w:w="1103" w:type="dxa"/>
          </w:tcPr>
          <w:p w14:paraId="57131778" w14:textId="77777777" w:rsidR="0061524D" w:rsidRPr="00487927" w:rsidRDefault="0061524D" w:rsidP="00FD51B2">
            <w:pPr>
              <w:jc w:val="center"/>
              <w:rPr>
                <w:rFonts w:cstheme="minorHAnsi"/>
                <w:szCs w:val="20"/>
              </w:rPr>
            </w:pPr>
          </w:p>
        </w:tc>
      </w:tr>
      <w:tr w:rsidR="0061524D" w:rsidRPr="00487927" w14:paraId="4435C65F" w14:textId="3A0E1F6C" w:rsidTr="0061524D">
        <w:tc>
          <w:tcPr>
            <w:tcW w:w="1255" w:type="dxa"/>
          </w:tcPr>
          <w:p w14:paraId="76E13C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E9C79A" w14:textId="739409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5F8F49" w14:textId="032405B1" w:rsidR="0061524D" w:rsidRPr="00487927" w:rsidRDefault="0061524D" w:rsidP="00FD51B2">
            <w:pPr>
              <w:jc w:val="center"/>
              <w:rPr>
                <w:rFonts w:cstheme="minorHAnsi"/>
                <w:szCs w:val="20"/>
              </w:rPr>
            </w:pPr>
          </w:p>
        </w:tc>
        <w:tc>
          <w:tcPr>
            <w:tcW w:w="990" w:type="dxa"/>
          </w:tcPr>
          <w:p w14:paraId="7238D130" w14:textId="680F3541" w:rsidR="0061524D" w:rsidRPr="00487927" w:rsidRDefault="0061524D" w:rsidP="00FD51B2">
            <w:pPr>
              <w:jc w:val="center"/>
              <w:rPr>
                <w:rFonts w:cstheme="minorHAnsi"/>
                <w:szCs w:val="20"/>
              </w:rPr>
            </w:pPr>
          </w:p>
        </w:tc>
        <w:tc>
          <w:tcPr>
            <w:tcW w:w="990" w:type="dxa"/>
          </w:tcPr>
          <w:p w14:paraId="589B3197" w14:textId="10784D4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CA551B" w14:textId="1B752F3A" w:rsidR="0061524D" w:rsidRPr="00487927" w:rsidRDefault="0061524D" w:rsidP="00FD51B2">
            <w:pPr>
              <w:jc w:val="center"/>
              <w:rPr>
                <w:rFonts w:cstheme="minorHAnsi"/>
                <w:szCs w:val="20"/>
              </w:rPr>
            </w:pPr>
          </w:p>
        </w:tc>
        <w:tc>
          <w:tcPr>
            <w:tcW w:w="1080" w:type="dxa"/>
          </w:tcPr>
          <w:p w14:paraId="7E66120E" w14:textId="77777777" w:rsidR="0061524D" w:rsidRPr="00487927" w:rsidRDefault="0061524D" w:rsidP="00FD51B2">
            <w:pPr>
              <w:jc w:val="center"/>
              <w:rPr>
                <w:rFonts w:cstheme="minorHAnsi"/>
                <w:szCs w:val="20"/>
              </w:rPr>
            </w:pPr>
          </w:p>
        </w:tc>
        <w:tc>
          <w:tcPr>
            <w:tcW w:w="990" w:type="dxa"/>
          </w:tcPr>
          <w:p w14:paraId="4555A762" w14:textId="77777777" w:rsidR="0061524D" w:rsidRPr="00487927" w:rsidRDefault="0061524D" w:rsidP="00FD51B2">
            <w:pPr>
              <w:jc w:val="center"/>
              <w:rPr>
                <w:rFonts w:cstheme="minorHAnsi"/>
                <w:szCs w:val="20"/>
              </w:rPr>
            </w:pPr>
          </w:p>
        </w:tc>
        <w:tc>
          <w:tcPr>
            <w:tcW w:w="990" w:type="dxa"/>
          </w:tcPr>
          <w:p w14:paraId="1B94AD69" w14:textId="77777777" w:rsidR="0061524D" w:rsidRPr="00487927" w:rsidRDefault="0061524D" w:rsidP="00FD51B2">
            <w:pPr>
              <w:jc w:val="center"/>
              <w:rPr>
                <w:rFonts w:cstheme="minorHAnsi"/>
                <w:szCs w:val="20"/>
              </w:rPr>
            </w:pPr>
          </w:p>
        </w:tc>
        <w:tc>
          <w:tcPr>
            <w:tcW w:w="1103" w:type="dxa"/>
          </w:tcPr>
          <w:p w14:paraId="38CB94E8" w14:textId="77777777" w:rsidR="0061524D" w:rsidRPr="00487927" w:rsidRDefault="0061524D" w:rsidP="00FD51B2">
            <w:pPr>
              <w:jc w:val="center"/>
              <w:rPr>
                <w:rFonts w:cstheme="minorHAnsi"/>
                <w:szCs w:val="20"/>
              </w:rPr>
            </w:pPr>
          </w:p>
        </w:tc>
        <w:tc>
          <w:tcPr>
            <w:tcW w:w="1103" w:type="dxa"/>
          </w:tcPr>
          <w:p w14:paraId="4AD8566A" w14:textId="77777777" w:rsidR="0061524D" w:rsidRPr="00487927" w:rsidRDefault="0061524D" w:rsidP="00FD51B2">
            <w:pPr>
              <w:jc w:val="center"/>
              <w:rPr>
                <w:rFonts w:cstheme="minorHAnsi"/>
                <w:szCs w:val="20"/>
              </w:rPr>
            </w:pPr>
          </w:p>
        </w:tc>
      </w:tr>
      <w:tr w:rsidR="0061524D" w:rsidRPr="00487927" w14:paraId="2913787C" w14:textId="26A1CBF4" w:rsidTr="0061524D">
        <w:tc>
          <w:tcPr>
            <w:tcW w:w="1255" w:type="dxa"/>
          </w:tcPr>
          <w:p w14:paraId="3A51A4DE" w14:textId="76D55271" w:rsidR="0061524D" w:rsidRDefault="0061524D"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34F198" w14:textId="1122B24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252E6F" w14:textId="7B1D0C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73267A" w14:textId="24800BB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97DB1B" w14:textId="5F4EC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BD6AE9" w14:textId="6CF0C430"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9BB26CA" w14:textId="77777777" w:rsidR="0061524D" w:rsidRPr="00487927" w:rsidRDefault="0061524D" w:rsidP="00FD51B2">
            <w:pPr>
              <w:jc w:val="center"/>
              <w:rPr>
                <w:rFonts w:cstheme="minorHAnsi"/>
                <w:szCs w:val="20"/>
              </w:rPr>
            </w:pPr>
          </w:p>
        </w:tc>
        <w:tc>
          <w:tcPr>
            <w:tcW w:w="990" w:type="dxa"/>
          </w:tcPr>
          <w:p w14:paraId="0BCBEB6D" w14:textId="77777777" w:rsidR="0061524D" w:rsidRPr="00487927" w:rsidRDefault="0061524D" w:rsidP="00FD51B2">
            <w:pPr>
              <w:jc w:val="center"/>
              <w:rPr>
                <w:rFonts w:cstheme="minorHAnsi"/>
                <w:szCs w:val="20"/>
              </w:rPr>
            </w:pPr>
          </w:p>
        </w:tc>
        <w:tc>
          <w:tcPr>
            <w:tcW w:w="990" w:type="dxa"/>
          </w:tcPr>
          <w:p w14:paraId="2C9B5F99" w14:textId="77777777" w:rsidR="0061524D" w:rsidRPr="00487927" w:rsidRDefault="0061524D" w:rsidP="00FD51B2">
            <w:pPr>
              <w:jc w:val="center"/>
              <w:rPr>
                <w:rFonts w:cstheme="minorHAnsi"/>
                <w:szCs w:val="20"/>
              </w:rPr>
            </w:pPr>
          </w:p>
        </w:tc>
        <w:tc>
          <w:tcPr>
            <w:tcW w:w="1103" w:type="dxa"/>
          </w:tcPr>
          <w:p w14:paraId="590D5D8D" w14:textId="77777777" w:rsidR="0061524D" w:rsidRPr="00487927" w:rsidRDefault="0061524D" w:rsidP="00FD51B2">
            <w:pPr>
              <w:jc w:val="center"/>
              <w:rPr>
                <w:rFonts w:cstheme="minorHAnsi"/>
                <w:szCs w:val="20"/>
              </w:rPr>
            </w:pPr>
          </w:p>
        </w:tc>
        <w:tc>
          <w:tcPr>
            <w:tcW w:w="1103" w:type="dxa"/>
          </w:tcPr>
          <w:p w14:paraId="281A2822" w14:textId="77777777" w:rsidR="0061524D" w:rsidRPr="00487927" w:rsidRDefault="0061524D" w:rsidP="00FD51B2">
            <w:pPr>
              <w:jc w:val="center"/>
              <w:rPr>
                <w:rFonts w:cstheme="minorHAnsi"/>
                <w:szCs w:val="20"/>
              </w:rPr>
            </w:pPr>
          </w:p>
        </w:tc>
      </w:tr>
      <w:tr w:rsidR="0061524D" w:rsidRPr="00487927" w14:paraId="437DC047" w14:textId="481B7F5A" w:rsidTr="0061524D">
        <w:tc>
          <w:tcPr>
            <w:tcW w:w="1255" w:type="dxa"/>
          </w:tcPr>
          <w:p w14:paraId="7196B94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4DDF8F" w14:textId="19C5CF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35FC8A" w14:textId="12ADCA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14FDA2" w14:textId="79BFFA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64EFC" w14:textId="08BE141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90F1D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21D3DA2" w14:textId="77777777" w:rsidR="0061524D" w:rsidRPr="00487927" w:rsidRDefault="0061524D" w:rsidP="00FD51B2">
            <w:pPr>
              <w:jc w:val="center"/>
              <w:rPr>
                <w:rFonts w:cstheme="minorHAnsi"/>
                <w:szCs w:val="20"/>
              </w:rPr>
            </w:pPr>
          </w:p>
        </w:tc>
        <w:tc>
          <w:tcPr>
            <w:tcW w:w="990" w:type="dxa"/>
          </w:tcPr>
          <w:p w14:paraId="52A32655" w14:textId="77777777" w:rsidR="0061524D" w:rsidRPr="00487927" w:rsidRDefault="0061524D" w:rsidP="00FD51B2">
            <w:pPr>
              <w:jc w:val="center"/>
              <w:rPr>
                <w:rFonts w:cstheme="minorHAnsi"/>
                <w:szCs w:val="20"/>
              </w:rPr>
            </w:pPr>
          </w:p>
        </w:tc>
        <w:tc>
          <w:tcPr>
            <w:tcW w:w="990" w:type="dxa"/>
          </w:tcPr>
          <w:p w14:paraId="5FDE6466" w14:textId="77777777" w:rsidR="0061524D" w:rsidRPr="00487927" w:rsidRDefault="0061524D" w:rsidP="00FD51B2">
            <w:pPr>
              <w:jc w:val="center"/>
              <w:rPr>
                <w:rFonts w:cstheme="minorHAnsi"/>
                <w:szCs w:val="20"/>
              </w:rPr>
            </w:pPr>
          </w:p>
        </w:tc>
        <w:tc>
          <w:tcPr>
            <w:tcW w:w="1103" w:type="dxa"/>
          </w:tcPr>
          <w:p w14:paraId="2E1B2820" w14:textId="77777777" w:rsidR="0061524D" w:rsidRPr="00487927" w:rsidRDefault="0061524D" w:rsidP="00FD51B2">
            <w:pPr>
              <w:jc w:val="center"/>
              <w:rPr>
                <w:rFonts w:cstheme="minorHAnsi"/>
                <w:szCs w:val="20"/>
              </w:rPr>
            </w:pPr>
          </w:p>
        </w:tc>
        <w:tc>
          <w:tcPr>
            <w:tcW w:w="1103" w:type="dxa"/>
          </w:tcPr>
          <w:p w14:paraId="61F18479" w14:textId="77777777" w:rsidR="0061524D" w:rsidRPr="00487927" w:rsidRDefault="0061524D" w:rsidP="00FD51B2">
            <w:pPr>
              <w:jc w:val="center"/>
              <w:rPr>
                <w:rFonts w:cstheme="minorHAnsi"/>
                <w:szCs w:val="20"/>
              </w:rPr>
            </w:pPr>
          </w:p>
        </w:tc>
      </w:tr>
      <w:tr w:rsidR="0061524D" w:rsidRPr="00487927" w14:paraId="0168F58A" w14:textId="604860E1" w:rsidTr="0061524D">
        <w:tc>
          <w:tcPr>
            <w:tcW w:w="1255" w:type="dxa"/>
          </w:tcPr>
          <w:p w14:paraId="685B8F6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98FA3F" w14:textId="6F7F9E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C59813" w14:textId="304D72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849C26" w14:textId="550186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C51395" w14:textId="63531CC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8D2D0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E8F6E4" w14:textId="77777777" w:rsidR="0061524D" w:rsidRPr="00487927" w:rsidRDefault="0061524D" w:rsidP="00FD51B2">
            <w:pPr>
              <w:jc w:val="center"/>
              <w:rPr>
                <w:rFonts w:cstheme="minorHAnsi"/>
                <w:szCs w:val="20"/>
              </w:rPr>
            </w:pPr>
          </w:p>
        </w:tc>
        <w:tc>
          <w:tcPr>
            <w:tcW w:w="990" w:type="dxa"/>
          </w:tcPr>
          <w:p w14:paraId="6D664075" w14:textId="77777777" w:rsidR="0061524D" w:rsidRPr="00487927" w:rsidRDefault="0061524D" w:rsidP="00FD51B2">
            <w:pPr>
              <w:jc w:val="center"/>
              <w:rPr>
                <w:rFonts w:cstheme="minorHAnsi"/>
                <w:szCs w:val="20"/>
              </w:rPr>
            </w:pPr>
          </w:p>
        </w:tc>
        <w:tc>
          <w:tcPr>
            <w:tcW w:w="990" w:type="dxa"/>
          </w:tcPr>
          <w:p w14:paraId="378CEB32" w14:textId="77777777" w:rsidR="0061524D" w:rsidRPr="00487927" w:rsidRDefault="0061524D" w:rsidP="00FD51B2">
            <w:pPr>
              <w:jc w:val="center"/>
              <w:rPr>
                <w:rFonts w:cstheme="minorHAnsi"/>
                <w:szCs w:val="20"/>
              </w:rPr>
            </w:pPr>
          </w:p>
        </w:tc>
        <w:tc>
          <w:tcPr>
            <w:tcW w:w="1103" w:type="dxa"/>
          </w:tcPr>
          <w:p w14:paraId="223FB530" w14:textId="77777777" w:rsidR="0061524D" w:rsidRPr="00487927" w:rsidRDefault="0061524D" w:rsidP="00FD51B2">
            <w:pPr>
              <w:jc w:val="center"/>
              <w:rPr>
                <w:rFonts w:cstheme="minorHAnsi"/>
                <w:szCs w:val="20"/>
              </w:rPr>
            </w:pPr>
          </w:p>
        </w:tc>
        <w:tc>
          <w:tcPr>
            <w:tcW w:w="1103" w:type="dxa"/>
          </w:tcPr>
          <w:p w14:paraId="53B97A6B" w14:textId="77777777" w:rsidR="0061524D" w:rsidRPr="00487927" w:rsidRDefault="0061524D" w:rsidP="00FD51B2">
            <w:pPr>
              <w:jc w:val="center"/>
              <w:rPr>
                <w:rFonts w:cstheme="minorHAnsi"/>
                <w:szCs w:val="20"/>
              </w:rPr>
            </w:pPr>
          </w:p>
        </w:tc>
      </w:tr>
      <w:tr w:rsidR="0061524D" w:rsidRPr="00487927" w14:paraId="61574DC3" w14:textId="6BB10B6A" w:rsidTr="0061524D">
        <w:tc>
          <w:tcPr>
            <w:tcW w:w="1255" w:type="dxa"/>
          </w:tcPr>
          <w:p w14:paraId="199FEAEA"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03DC24" w14:textId="459AB7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28B6DDC" w14:textId="1BB5FBD4" w:rsidR="0061524D" w:rsidRPr="00487927" w:rsidRDefault="0061524D" w:rsidP="00FD51B2">
            <w:pPr>
              <w:jc w:val="center"/>
              <w:rPr>
                <w:rFonts w:cstheme="minorHAnsi"/>
                <w:szCs w:val="20"/>
              </w:rPr>
            </w:pPr>
          </w:p>
        </w:tc>
        <w:tc>
          <w:tcPr>
            <w:tcW w:w="990" w:type="dxa"/>
          </w:tcPr>
          <w:p w14:paraId="14D26B8C" w14:textId="31A13B81" w:rsidR="0061524D" w:rsidRPr="00487927" w:rsidRDefault="0061524D" w:rsidP="00FD51B2">
            <w:pPr>
              <w:jc w:val="center"/>
              <w:rPr>
                <w:rFonts w:cstheme="minorHAnsi"/>
                <w:szCs w:val="20"/>
              </w:rPr>
            </w:pPr>
          </w:p>
        </w:tc>
        <w:tc>
          <w:tcPr>
            <w:tcW w:w="990" w:type="dxa"/>
          </w:tcPr>
          <w:p w14:paraId="5A210F58" w14:textId="28670FB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567AA3" w14:textId="55FC6FF0" w:rsidR="0061524D" w:rsidRPr="00487927" w:rsidRDefault="0061524D" w:rsidP="00FD51B2">
            <w:pPr>
              <w:jc w:val="center"/>
              <w:rPr>
                <w:rFonts w:cstheme="minorHAnsi"/>
                <w:szCs w:val="20"/>
              </w:rPr>
            </w:pPr>
          </w:p>
        </w:tc>
        <w:tc>
          <w:tcPr>
            <w:tcW w:w="1080" w:type="dxa"/>
          </w:tcPr>
          <w:p w14:paraId="05C0AD97" w14:textId="77777777" w:rsidR="0061524D" w:rsidRPr="00487927" w:rsidRDefault="0061524D" w:rsidP="00FD51B2">
            <w:pPr>
              <w:jc w:val="center"/>
              <w:rPr>
                <w:rFonts w:cstheme="minorHAnsi"/>
                <w:szCs w:val="20"/>
              </w:rPr>
            </w:pPr>
          </w:p>
        </w:tc>
        <w:tc>
          <w:tcPr>
            <w:tcW w:w="990" w:type="dxa"/>
          </w:tcPr>
          <w:p w14:paraId="1EF4E524" w14:textId="77777777" w:rsidR="0061524D" w:rsidRPr="00487927" w:rsidRDefault="0061524D" w:rsidP="00FD51B2">
            <w:pPr>
              <w:jc w:val="center"/>
              <w:rPr>
                <w:rFonts w:cstheme="minorHAnsi"/>
                <w:szCs w:val="20"/>
              </w:rPr>
            </w:pPr>
          </w:p>
        </w:tc>
        <w:tc>
          <w:tcPr>
            <w:tcW w:w="990" w:type="dxa"/>
          </w:tcPr>
          <w:p w14:paraId="6F405A17" w14:textId="77777777" w:rsidR="0061524D" w:rsidRPr="00487927" w:rsidRDefault="0061524D" w:rsidP="00FD51B2">
            <w:pPr>
              <w:jc w:val="center"/>
              <w:rPr>
                <w:rFonts w:cstheme="minorHAnsi"/>
                <w:szCs w:val="20"/>
              </w:rPr>
            </w:pPr>
          </w:p>
        </w:tc>
        <w:tc>
          <w:tcPr>
            <w:tcW w:w="1103" w:type="dxa"/>
          </w:tcPr>
          <w:p w14:paraId="5E520362" w14:textId="77777777" w:rsidR="0061524D" w:rsidRPr="00487927" w:rsidRDefault="0061524D" w:rsidP="00FD51B2">
            <w:pPr>
              <w:jc w:val="center"/>
              <w:rPr>
                <w:rFonts w:cstheme="minorHAnsi"/>
                <w:szCs w:val="20"/>
              </w:rPr>
            </w:pPr>
          </w:p>
        </w:tc>
        <w:tc>
          <w:tcPr>
            <w:tcW w:w="1103" w:type="dxa"/>
          </w:tcPr>
          <w:p w14:paraId="020FDA39" w14:textId="77777777" w:rsidR="0061524D" w:rsidRPr="00487927" w:rsidRDefault="0061524D" w:rsidP="00FD51B2">
            <w:pPr>
              <w:jc w:val="center"/>
              <w:rPr>
                <w:rFonts w:cstheme="minorHAnsi"/>
                <w:szCs w:val="20"/>
              </w:rPr>
            </w:pPr>
          </w:p>
        </w:tc>
      </w:tr>
      <w:tr w:rsidR="0061524D" w:rsidRPr="00487927" w14:paraId="0060F223" w14:textId="7E4C00C5" w:rsidTr="0061524D">
        <w:tc>
          <w:tcPr>
            <w:tcW w:w="1255" w:type="dxa"/>
          </w:tcPr>
          <w:p w14:paraId="1F754C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FF543D" w14:textId="4E34786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846F7D" w14:textId="2F8ABD86" w:rsidR="0061524D" w:rsidRPr="00487927" w:rsidRDefault="0061524D" w:rsidP="00FD51B2">
            <w:pPr>
              <w:jc w:val="center"/>
              <w:rPr>
                <w:rFonts w:cstheme="minorHAnsi"/>
                <w:szCs w:val="20"/>
              </w:rPr>
            </w:pPr>
          </w:p>
        </w:tc>
        <w:tc>
          <w:tcPr>
            <w:tcW w:w="990" w:type="dxa"/>
          </w:tcPr>
          <w:p w14:paraId="7EC63DBF" w14:textId="11749623" w:rsidR="0061524D" w:rsidRPr="00487927" w:rsidRDefault="0061524D" w:rsidP="00FD51B2">
            <w:pPr>
              <w:jc w:val="center"/>
              <w:rPr>
                <w:rFonts w:cstheme="minorHAnsi"/>
                <w:szCs w:val="20"/>
              </w:rPr>
            </w:pPr>
          </w:p>
        </w:tc>
        <w:tc>
          <w:tcPr>
            <w:tcW w:w="990" w:type="dxa"/>
          </w:tcPr>
          <w:p w14:paraId="6B4F9ACC" w14:textId="677496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F28103" w14:textId="505F291F" w:rsidR="0061524D" w:rsidRPr="00487927" w:rsidRDefault="0061524D" w:rsidP="00FD51B2">
            <w:pPr>
              <w:jc w:val="center"/>
              <w:rPr>
                <w:rFonts w:cstheme="minorHAnsi"/>
                <w:szCs w:val="20"/>
              </w:rPr>
            </w:pPr>
          </w:p>
        </w:tc>
        <w:tc>
          <w:tcPr>
            <w:tcW w:w="1080" w:type="dxa"/>
          </w:tcPr>
          <w:p w14:paraId="0E3C7279" w14:textId="77777777" w:rsidR="0061524D" w:rsidRPr="00487927" w:rsidRDefault="0061524D" w:rsidP="00FD51B2">
            <w:pPr>
              <w:jc w:val="center"/>
              <w:rPr>
                <w:rFonts w:cstheme="minorHAnsi"/>
                <w:szCs w:val="20"/>
              </w:rPr>
            </w:pPr>
          </w:p>
        </w:tc>
        <w:tc>
          <w:tcPr>
            <w:tcW w:w="990" w:type="dxa"/>
          </w:tcPr>
          <w:p w14:paraId="1B6EC6C8" w14:textId="77777777" w:rsidR="0061524D" w:rsidRPr="00487927" w:rsidRDefault="0061524D" w:rsidP="00FD51B2">
            <w:pPr>
              <w:jc w:val="center"/>
              <w:rPr>
                <w:rFonts w:cstheme="minorHAnsi"/>
                <w:szCs w:val="20"/>
              </w:rPr>
            </w:pPr>
          </w:p>
        </w:tc>
        <w:tc>
          <w:tcPr>
            <w:tcW w:w="990" w:type="dxa"/>
          </w:tcPr>
          <w:p w14:paraId="5FB8F975" w14:textId="77777777" w:rsidR="0061524D" w:rsidRPr="00487927" w:rsidRDefault="0061524D" w:rsidP="00FD51B2">
            <w:pPr>
              <w:jc w:val="center"/>
              <w:rPr>
                <w:rFonts w:cstheme="minorHAnsi"/>
                <w:szCs w:val="20"/>
              </w:rPr>
            </w:pPr>
          </w:p>
        </w:tc>
        <w:tc>
          <w:tcPr>
            <w:tcW w:w="1103" w:type="dxa"/>
          </w:tcPr>
          <w:p w14:paraId="64AACE2E" w14:textId="77777777" w:rsidR="0061524D" w:rsidRPr="00487927" w:rsidRDefault="0061524D" w:rsidP="00FD51B2">
            <w:pPr>
              <w:jc w:val="center"/>
              <w:rPr>
                <w:rFonts w:cstheme="minorHAnsi"/>
                <w:szCs w:val="20"/>
              </w:rPr>
            </w:pPr>
          </w:p>
        </w:tc>
        <w:tc>
          <w:tcPr>
            <w:tcW w:w="1103" w:type="dxa"/>
          </w:tcPr>
          <w:p w14:paraId="44C675E2" w14:textId="77777777" w:rsidR="0061524D" w:rsidRPr="00487927" w:rsidRDefault="0061524D" w:rsidP="00FD51B2">
            <w:pPr>
              <w:jc w:val="center"/>
              <w:rPr>
                <w:rFonts w:cstheme="minorHAnsi"/>
                <w:szCs w:val="20"/>
              </w:rPr>
            </w:pPr>
          </w:p>
        </w:tc>
      </w:tr>
      <w:tr w:rsidR="0061524D" w:rsidRPr="00487927" w14:paraId="13E48B46" w14:textId="7702BF59" w:rsidTr="0061524D">
        <w:tc>
          <w:tcPr>
            <w:tcW w:w="1255" w:type="dxa"/>
          </w:tcPr>
          <w:p w14:paraId="6CEB13A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5D376C" w14:textId="5FC1BF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7F74BE" w14:textId="6BF054F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0457C7" w14:textId="538D3E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23F098" w14:textId="163BB7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D1C03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74E974F" w14:textId="77777777" w:rsidR="0061524D" w:rsidRPr="00487927" w:rsidRDefault="0061524D" w:rsidP="00FD51B2">
            <w:pPr>
              <w:jc w:val="center"/>
              <w:rPr>
                <w:rFonts w:cstheme="minorHAnsi"/>
                <w:szCs w:val="20"/>
              </w:rPr>
            </w:pPr>
          </w:p>
        </w:tc>
        <w:tc>
          <w:tcPr>
            <w:tcW w:w="990" w:type="dxa"/>
          </w:tcPr>
          <w:p w14:paraId="5AB5025C" w14:textId="77777777" w:rsidR="0061524D" w:rsidRPr="00487927" w:rsidRDefault="0061524D" w:rsidP="00FD51B2">
            <w:pPr>
              <w:jc w:val="center"/>
              <w:rPr>
                <w:rFonts w:cstheme="minorHAnsi"/>
                <w:szCs w:val="20"/>
              </w:rPr>
            </w:pPr>
          </w:p>
        </w:tc>
        <w:tc>
          <w:tcPr>
            <w:tcW w:w="990" w:type="dxa"/>
          </w:tcPr>
          <w:p w14:paraId="79D69913" w14:textId="77777777" w:rsidR="0061524D" w:rsidRPr="00487927" w:rsidRDefault="0061524D" w:rsidP="00FD51B2">
            <w:pPr>
              <w:jc w:val="center"/>
              <w:rPr>
                <w:rFonts w:cstheme="minorHAnsi"/>
                <w:szCs w:val="20"/>
              </w:rPr>
            </w:pPr>
          </w:p>
        </w:tc>
        <w:tc>
          <w:tcPr>
            <w:tcW w:w="1103" w:type="dxa"/>
          </w:tcPr>
          <w:p w14:paraId="3AA19E1F" w14:textId="77777777" w:rsidR="0061524D" w:rsidRPr="00487927" w:rsidRDefault="0061524D" w:rsidP="00FD51B2">
            <w:pPr>
              <w:jc w:val="center"/>
              <w:rPr>
                <w:rFonts w:cstheme="minorHAnsi"/>
                <w:szCs w:val="20"/>
              </w:rPr>
            </w:pPr>
          </w:p>
        </w:tc>
        <w:tc>
          <w:tcPr>
            <w:tcW w:w="1103" w:type="dxa"/>
          </w:tcPr>
          <w:p w14:paraId="3F73BD82" w14:textId="77777777" w:rsidR="0061524D" w:rsidRPr="00487927" w:rsidRDefault="0061524D" w:rsidP="00FD51B2">
            <w:pPr>
              <w:jc w:val="center"/>
              <w:rPr>
                <w:rFonts w:cstheme="minorHAnsi"/>
                <w:szCs w:val="20"/>
              </w:rPr>
            </w:pPr>
          </w:p>
        </w:tc>
      </w:tr>
      <w:tr w:rsidR="0061524D" w:rsidRPr="00487927" w14:paraId="77EF2B04" w14:textId="031A7E07" w:rsidTr="0061524D">
        <w:tc>
          <w:tcPr>
            <w:tcW w:w="1255" w:type="dxa"/>
          </w:tcPr>
          <w:p w14:paraId="53C8B0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22BF51" w14:textId="0B6A68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59FCB0" w14:textId="7DF8D9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FD74B5" w14:textId="6CA77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1276F8" w14:textId="1DA834C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6ADB3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42F272" w14:textId="77777777" w:rsidR="0061524D" w:rsidRPr="00487927" w:rsidRDefault="0061524D" w:rsidP="00FD51B2">
            <w:pPr>
              <w:jc w:val="center"/>
              <w:rPr>
                <w:rFonts w:cstheme="minorHAnsi"/>
                <w:szCs w:val="20"/>
              </w:rPr>
            </w:pPr>
          </w:p>
        </w:tc>
        <w:tc>
          <w:tcPr>
            <w:tcW w:w="990" w:type="dxa"/>
          </w:tcPr>
          <w:p w14:paraId="42017454" w14:textId="77777777" w:rsidR="0061524D" w:rsidRPr="00487927" w:rsidRDefault="0061524D" w:rsidP="00FD51B2">
            <w:pPr>
              <w:jc w:val="center"/>
              <w:rPr>
                <w:rFonts w:cstheme="minorHAnsi"/>
                <w:szCs w:val="20"/>
              </w:rPr>
            </w:pPr>
          </w:p>
        </w:tc>
        <w:tc>
          <w:tcPr>
            <w:tcW w:w="990" w:type="dxa"/>
          </w:tcPr>
          <w:p w14:paraId="064E5815" w14:textId="77777777" w:rsidR="0061524D" w:rsidRPr="00487927" w:rsidRDefault="0061524D" w:rsidP="00FD51B2">
            <w:pPr>
              <w:jc w:val="center"/>
              <w:rPr>
                <w:rFonts w:cstheme="minorHAnsi"/>
                <w:szCs w:val="20"/>
              </w:rPr>
            </w:pPr>
          </w:p>
        </w:tc>
        <w:tc>
          <w:tcPr>
            <w:tcW w:w="1103" w:type="dxa"/>
          </w:tcPr>
          <w:p w14:paraId="44D6D35E" w14:textId="77777777" w:rsidR="0061524D" w:rsidRPr="00487927" w:rsidRDefault="0061524D" w:rsidP="00FD51B2">
            <w:pPr>
              <w:jc w:val="center"/>
              <w:rPr>
                <w:rFonts w:cstheme="minorHAnsi"/>
                <w:szCs w:val="20"/>
              </w:rPr>
            </w:pPr>
          </w:p>
        </w:tc>
        <w:tc>
          <w:tcPr>
            <w:tcW w:w="1103" w:type="dxa"/>
          </w:tcPr>
          <w:p w14:paraId="2A617D1B" w14:textId="77777777" w:rsidR="0061524D" w:rsidRPr="00487927" w:rsidRDefault="0061524D" w:rsidP="00FD51B2">
            <w:pPr>
              <w:jc w:val="center"/>
              <w:rPr>
                <w:rFonts w:cstheme="minorHAnsi"/>
                <w:szCs w:val="20"/>
              </w:rPr>
            </w:pPr>
          </w:p>
        </w:tc>
      </w:tr>
      <w:tr w:rsidR="0061524D" w:rsidRPr="00487927" w14:paraId="208BDD68" w14:textId="07E0F1F2" w:rsidTr="0061524D">
        <w:tc>
          <w:tcPr>
            <w:tcW w:w="1255" w:type="dxa"/>
          </w:tcPr>
          <w:p w14:paraId="7B9F0A2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5482F6" w14:textId="74031F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2C932B" w14:textId="4EC0E0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066D95" w14:textId="70340A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0830CB4C" w14:textId="0E73295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F3D1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27C3AD8" w14:textId="77777777" w:rsidR="0061524D" w:rsidRPr="00487927" w:rsidRDefault="0061524D" w:rsidP="00FD51B2">
            <w:pPr>
              <w:jc w:val="center"/>
              <w:rPr>
                <w:rFonts w:cstheme="minorHAnsi"/>
                <w:szCs w:val="20"/>
              </w:rPr>
            </w:pPr>
          </w:p>
        </w:tc>
        <w:tc>
          <w:tcPr>
            <w:tcW w:w="990" w:type="dxa"/>
          </w:tcPr>
          <w:p w14:paraId="2C83AFF0" w14:textId="77777777" w:rsidR="0061524D" w:rsidRPr="00487927" w:rsidRDefault="0061524D" w:rsidP="00FD51B2">
            <w:pPr>
              <w:jc w:val="center"/>
              <w:rPr>
                <w:rFonts w:cstheme="minorHAnsi"/>
                <w:szCs w:val="20"/>
              </w:rPr>
            </w:pPr>
          </w:p>
        </w:tc>
        <w:tc>
          <w:tcPr>
            <w:tcW w:w="990" w:type="dxa"/>
          </w:tcPr>
          <w:p w14:paraId="3EBFD0BF" w14:textId="77777777" w:rsidR="0061524D" w:rsidRPr="00487927" w:rsidRDefault="0061524D" w:rsidP="00FD51B2">
            <w:pPr>
              <w:jc w:val="center"/>
              <w:rPr>
                <w:rFonts w:cstheme="minorHAnsi"/>
                <w:szCs w:val="20"/>
              </w:rPr>
            </w:pPr>
          </w:p>
        </w:tc>
        <w:tc>
          <w:tcPr>
            <w:tcW w:w="1103" w:type="dxa"/>
          </w:tcPr>
          <w:p w14:paraId="08D3C379" w14:textId="77777777" w:rsidR="0061524D" w:rsidRPr="00487927" w:rsidRDefault="0061524D" w:rsidP="00FD51B2">
            <w:pPr>
              <w:jc w:val="center"/>
              <w:rPr>
                <w:rFonts w:cstheme="minorHAnsi"/>
                <w:szCs w:val="20"/>
              </w:rPr>
            </w:pPr>
          </w:p>
        </w:tc>
        <w:tc>
          <w:tcPr>
            <w:tcW w:w="1103" w:type="dxa"/>
          </w:tcPr>
          <w:p w14:paraId="5BAE7B3F" w14:textId="77777777" w:rsidR="0061524D" w:rsidRPr="00487927" w:rsidRDefault="0061524D" w:rsidP="00FD51B2">
            <w:pPr>
              <w:jc w:val="center"/>
              <w:rPr>
                <w:rFonts w:cstheme="minorHAnsi"/>
                <w:szCs w:val="20"/>
              </w:rPr>
            </w:pPr>
          </w:p>
        </w:tc>
      </w:tr>
      <w:tr w:rsidR="0061524D" w:rsidRPr="00487927" w14:paraId="52254FFE" w14:textId="3411B8D1" w:rsidTr="0061524D">
        <w:tc>
          <w:tcPr>
            <w:tcW w:w="1255" w:type="dxa"/>
          </w:tcPr>
          <w:p w14:paraId="0C65866D"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410_0</w:t>
            </w:r>
            <w:r>
              <w:rPr>
                <w:rFonts w:cstheme="minorHAnsi"/>
                <w:szCs w:val="20"/>
              </w:rPr>
              <w:t>2</w:t>
            </w:r>
          </w:p>
        </w:tc>
        <w:tc>
          <w:tcPr>
            <w:tcW w:w="990" w:type="dxa"/>
          </w:tcPr>
          <w:p w14:paraId="2DE2C9C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4C53D" w14:textId="77777777" w:rsidR="0061524D" w:rsidRPr="00487927" w:rsidRDefault="0061524D" w:rsidP="00FD51B2">
            <w:pPr>
              <w:jc w:val="center"/>
              <w:rPr>
                <w:rFonts w:cstheme="minorHAnsi"/>
                <w:szCs w:val="20"/>
              </w:rPr>
            </w:pPr>
          </w:p>
        </w:tc>
        <w:tc>
          <w:tcPr>
            <w:tcW w:w="990" w:type="dxa"/>
          </w:tcPr>
          <w:p w14:paraId="64EFBA75" w14:textId="77777777" w:rsidR="0061524D" w:rsidRPr="00487927" w:rsidRDefault="0061524D" w:rsidP="00FD51B2">
            <w:pPr>
              <w:jc w:val="center"/>
              <w:rPr>
                <w:rFonts w:cstheme="minorHAnsi"/>
                <w:szCs w:val="20"/>
              </w:rPr>
            </w:pPr>
          </w:p>
        </w:tc>
        <w:tc>
          <w:tcPr>
            <w:tcW w:w="990" w:type="dxa"/>
          </w:tcPr>
          <w:p w14:paraId="5BD0F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099C53" w14:textId="77777777" w:rsidR="0061524D" w:rsidRPr="00487927" w:rsidRDefault="0061524D" w:rsidP="00FD51B2">
            <w:pPr>
              <w:jc w:val="center"/>
              <w:rPr>
                <w:rFonts w:cstheme="minorHAnsi"/>
                <w:szCs w:val="20"/>
              </w:rPr>
            </w:pPr>
          </w:p>
        </w:tc>
        <w:tc>
          <w:tcPr>
            <w:tcW w:w="990" w:type="dxa"/>
          </w:tcPr>
          <w:p w14:paraId="3ABF2619" w14:textId="77777777" w:rsidR="0061524D" w:rsidRPr="00487927" w:rsidRDefault="0061524D" w:rsidP="00FD51B2">
            <w:pPr>
              <w:jc w:val="center"/>
              <w:rPr>
                <w:rFonts w:cstheme="minorHAnsi"/>
                <w:szCs w:val="20"/>
              </w:rPr>
            </w:pPr>
          </w:p>
        </w:tc>
        <w:tc>
          <w:tcPr>
            <w:tcW w:w="1080" w:type="dxa"/>
          </w:tcPr>
          <w:p w14:paraId="020920AD" w14:textId="77777777" w:rsidR="0061524D" w:rsidRPr="00487927" w:rsidRDefault="0061524D" w:rsidP="00FD51B2">
            <w:pPr>
              <w:jc w:val="center"/>
              <w:rPr>
                <w:rFonts w:cstheme="minorHAnsi"/>
                <w:szCs w:val="20"/>
              </w:rPr>
            </w:pPr>
          </w:p>
        </w:tc>
        <w:tc>
          <w:tcPr>
            <w:tcW w:w="990" w:type="dxa"/>
          </w:tcPr>
          <w:p w14:paraId="7595872A" w14:textId="77777777" w:rsidR="0061524D" w:rsidRPr="00487927" w:rsidRDefault="0061524D" w:rsidP="00FD51B2">
            <w:pPr>
              <w:jc w:val="center"/>
              <w:rPr>
                <w:rFonts w:cstheme="minorHAnsi"/>
                <w:szCs w:val="20"/>
              </w:rPr>
            </w:pPr>
          </w:p>
        </w:tc>
        <w:tc>
          <w:tcPr>
            <w:tcW w:w="990" w:type="dxa"/>
          </w:tcPr>
          <w:p w14:paraId="300AC17B" w14:textId="77777777" w:rsidR="0061524D" w:rsidRPr="00487927" w:rsidRDefault="0061524D" w:rsidP="00FD51B2">
            <w:pPr>
              <w:jc w:val="center"/>
              <w:rPr>
                <w:rFonts w:cstheme="minorHAnsi"/>
                <w:szCs w:val="20"/>
              </w:rPr>
            </w:pPr>
          </w:p>
        </w:tc>
        <w:tc>
          <w:tcPr>
            <w:tcW w:w="1103" w:type="dxa"/>
          </w:tcPr>
          <w:p w14:paraId="48F974B7" w14:textId="77777777" w:rsidR="0061524D" w:rsidRPr="00487927" w:rsidRDefault="0061524D" w:rsidP="00FD51B2">
            <w:pPr>
              <w:jc w:val="center"/>
              <w:rPr>
                <w:rFonts w:cstheme="minorHAnsi"/>
                <w:szCs w:val="20"/>
              </w:rPr>
            </w:pPr>
          </w:p>
        </w:tc>
        <w:tc>
          <w:tcPr>
            <w:tcW w:w="1103" w:type="dxa"/>
          </w:tcPr>
          <w:p w14:paraId="26EBFD53" w14:textId="77777777" w:rsidR="0061524D" w:rsidRPr="00487927" w:rsidRDefault="0061524D" w:rsidP="00FD51B2">
            <w:pPr>
              <w:jc w:val="center"/>
              <w:rPr>
                <w:rFonts w:cstheme="minorHAnsi"/>
                <w:szCs w:val="20"/>
              </w:rPr>
            </w:pPr>
          </w:p>
        </w:tc>
      </w:tr>
      <w:tr w:rsidR="0061524D" w:rsidRPr="00487927" w14:paraId="778FEBDE" w14:textId="2AA37CFE" w:rsidTr="0061524D">
        <w:tc>
          <w:tcPr>
            <w:tcW w:w="1255" w:type="dxa"/>
          </w:tcPr>
          <w:p w14:paraId="39DD9800" w14:textId="77777777" w:rsidR="0061524D" w:rsidRPr="00487927" w:rsidRDefault="0061524D" w:rsidP="00FD51B2">
            <w:pPr>
              <w:jc w:val="center"/>
              <w:rPr>
                <w:rFonts w:cstheme="minorHAnsi"/>
                <w:szCs w:val="20"/>
              </w:rPr>
            </w:pPr>
            <w:r>
              <w:rPr>
                <w:rFonts w:cstheme="minorHAnsi"/>
                <w:szCs w:val="20"/>
              </w:rPr>
              <w:t>0410_03</w:t>
            </w:r>
          </w:p>
        </w:tc>
        <w:tc>
          <w:tcPr>
            <w:tcW w:w="990" w:type="dxa"/>
          </w:tcPr>
          <w:p w14:paraId="02137ECF" w14:textId="60C8E52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D09FA" w14:textId="0DBC0B8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91DEF4" w14:textId="587577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A0BF8E" w14:textId="1788A1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14645B" w14:textId="58A6F20D"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5ADB2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946E65A" w14:textId="77777777" w:rsidR="0061524D" w:rsidRPr="00487927" w:rsidRDefault="0061524D" w:rsidP="00FD51B2">
            <w:pPr>
              <w:jc w:val="center"/>
              <w:rPr>
                <w:rFonts w:cstheme="minorHAnsi"/>
                <w:szCs w:val="20"/>
              </w:rPr>
            </w:pPr>
          </w:p>
        </w:tc>
        <w:tc>
          <w:tcPr>
            <w:tcW w:w="990" w:type="dxa"/>
          </w:tcPr>
          <w:p w14:paraId="3AD3E6F7" w14:textId="77777777" w:rsidR="0061524D" w:rsidRPr="00487927" w:rsidRDefault="0061524D" w:rsidP="00FD51B2">
            <w:pPr>
              <w:jc w:val="center"/>
              <w:rPr>
                <w:rFonts w:cstheme="minorHAnsi"/>
                <w:szCs w:val="20"/>
              </w:rPr>
            </w:pPr>
          </w:p>
        </w:tc>
        <w:tc>
          <w:tcPr>
            <w:tcW w:w="990" w:type="dxa"/>
          </w:tcPr>
          <w:p w14:paraId="3E766162" w14:textId="77777777" w:rsidR="0061524D" w:rsidRPr="00487927" w:rsidRDefault="0061524D" w:rsidP="00FD51B2">
            <w:pPr>
              <w:jc w:val="center"/>
              <w:rPr>
                <w:rFonts w:cstheme="minorHAnsi"/>
                <w:szCs w:val="20"/>
              </w:rPr>
            </w:pPr>
          </w:p>
        </w:tc>
        <w:tc>
          <w:tcPr>
            <w:tcW w:w="1103" w:type="dxa"/>
          </w:tcPr>
          <w:p w14:paraId="77732861" w14:textId="77777777" w:rsidR="0061524D" w:rsidRPr="00487927" w:rsidRDefault="0061524D" w:rsidP="00FD51B2">
            <w:pPr>
              <w:jc w:val="center"/>
              <w:rPr>
                <w:rFonts w:cstheme="minorHAnsi"/>
                <w:szCs w:val="20"/>
              </w:rPr>
            </w:pPr>
          </w:p>
        </w:tc>
        <w:tc>
          <w:tcPr>
            <w:tcW w:w="1103" w:type="dxa"/>
          </w:tcPr>
          <w:p w14:paraId="5CFEE3FA" w14:textId="77777777" w:rsidR="0061524D" w:rsidRPr="00487927" w:rsidRDefault="0061524D" w:rsidP="00FD51B2">
            <w:pPr>
              <w:jc w:val="center"/>
              <w:rPr>
                <w:rFonts w:cstheme="minorHAnsi"/>
                <w:szCs w:val="20"/>
              </w:rPr>
            </w:pPr>
          </w:p>
        </w:tc>
      </w:tr>
      <w:tr w:rsidR="0061524D" w:rsidRPr="00487927" w14:paraId="2973C770" w14:textId="6F31E118" w:rsidTr="0061524D">
        <w:tc>
          <w:tcPr>
            <w:tcW w:w="1255" w:type="dxa"/>
          </w:tcPr>
          <w:p w14:paraId="2352C9F2" w14:textId="6AF2BC83" w:rsidR="0061524D" w:rsidRPr="00487927" w:rsidRDefault="0061524D" w:rsidP="00FD51B2">
            <w:pPr>
              <w:jc w:val="center"/>
              <w:rPr>
                <w:rFonts w:cstheme="minorHAnsi"/>
                <w:szCs w:val="20"/>
              </w:rPr>
            </w:pPr>
            <w:r>
              <w:rPr>
                <w:rFonts w:cstheme="minorHAnsi"/>
                <w:szCs w:val="20"/>
              </w:rPr>
              <w:t>0410_04</w:t>
            </w:r>
          </w:p>
        </w:tc>
        <w:tc>
          <w:tcPr>
            <w:tcW w:w="990" w:type="dxa"/>
          </w:tcPr>
          <w:p w14:paraId="122A7436" w14:textId="0A0C7D5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1A07C8" w14:textId="25BE575E" w:rsidR="0061524D" w:rsidRPr="00487927" w:rsidRDefault="0061524D" w:rsidP="00FD51B2">
            <w:pPr>
              <w:jc w:val="center"/>
              <w:rPr>
                <w:rFonts w:cstheme="minorHAnsi"/>
                <w:szCs w:val="20"/>
              </w:rPr>
            </w:pPr>
          </w:p>
        </w:tc>
        <w:tc>
          <w:tcPr>
            <w:tcW w:w="990" w:type="dxa"/>
          </w:tcPr>
          <w:p w14:paraId="75D2A1CF" w14:textId="77777777" w:rsidR="0061524D" w:rsidRPr="00487927" w:rsidRDefault="0061524D" w:rsidP="00FD51B2">
            <w:pPr>
              <w:jc w:val="center"/>
              <w:rPr>
                <w:rFonts w:cstheme="minorHAnsi"/>
                <w:szCs w:val="20"/>
              </w:rPr>
            </w:pPr>
          </w:p>
        </w:tc>
        <w:tc>
          <w:tcPr>
            <w:tcW w:w="990" w:type="dxa"/>
          </w:tcPr>
          <w:p w14:paraId="49623E8A" w14:textId="75FDF6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A94658" w14:textId="1F66E4BF" w:rsidR="0061524D" w:rsidRPr="00487927" w:rsidRDefault="0061524D" w:rsidP="00FD51B2">
            <w:pPr>
              <w:jc w:val="center"/>
              <w:rPr>
                <w:rFonts w:cstheme="minorHAnsi"/>
                <w:szCs w:val="20"/>
              </w:rPr>
            </w:pPr>
          </w:p>
        </w:tc>
        <w:tc>
          <w:tcPr>
            <w:tcW w:w="990" w:type="dxa"/>
          </w:tcPr>
          <w:p w14:paraId="5FFC6AC5" w14:textId="77777777" w:rsidR="0061524D" w:rsidRPr="00487927" w:rsidRDefault="0061524D" w:rsidP="00FD51B2">
            <w:pPr>
              <w:jc w:val="center"/>
              <w:rPr>
                <w:rFonts w:cstheme="minorHAnsi"/>
                <w:szCs w:val="20"/>
              </w:rPr>
            </w:pPr>
          </w:p>
        </w:tc>
        <w:tc>
          <w:tcPr>
            <w:tcW w:w="1080" w:type="dxa"/>
          </w:tcPr>
          <w:p w14:paraId="78EED66B" w14:textId="77777777" w:rsidR="0061524D" w:rsidRPr="00487927" w:rsidRDefault="0061524D" w:rsidP="00FD51B2">
            <w:pPr>
              <w:jc w:val="center"/>
              <w:rPr>
                <w:rFonts w:cstheme="minorHAnsi"/>
                <w:szCs w:val="20"/>
              </w:rPr>
            </w:pPr>
          </w:p>
        </w:tc>
        <w:tc>
          <w:tcPr>
            <w:tcW w:w="990" w:type="dxa"/>
          </w:tcPr>
          <w:p w14:paraId="1C6CC689" w14:textId="77777777" w:rsidR="0061524D" w:rsidRPr="00487927" w:rsidRDefault="0061524D" w:rsidP="00FD51B2">
            <w:pPr>
              <w:jc w:val="center"/>
              <w:rPr>
                <w:rFonts w:cstheme="minorHAnsi"/>
                <w:szCs w:val="20"/>
              </w:rPr>
            </w:pPr>
          </w:p>
        </w:tc>
        <w:tc>
          <w:tcPr>
            <w:tcW w:w="990" w:type="dxa"/>
          </w:tcPr>
          <w:p w14:paraId="59711551" w14:textId="77777777" w:rsidR="0061524D" w:rsidRPr="00487927" w:rsidRDefault="0061524D" w:rsidP="00FD51B2">
            <w:pPr>
              <w:jc w:val="center"/>
              <w:rPr>
                <w:rFonts w:cstheme="minorHAnsi"/>
                <w:szCs w:val="20"/>
              </w:rPr>
            </w:pPr>
          </w:p>
        </w:tc>
        <w:tc>
          <w:tcPr>
            <w:tcW w:w="1103" w:type="dxa"/>
          </w:tcPr>
          <w:p w14:paraId="2D677041" w14:textId="77777777" w:rsidR="0061524D" w:rsidRPr="00487927" w:rsidRDefault="0061524D" w:rsidP="00FD51B2">
            <w:pPr>
              <w:jc w:val="center"/>
              <w:rPr>
                <w:rFonts w:cstheme="minorHAnsi"/>
                <w:szCs w:val="20"/>
              </w:rPr>
            </w:pPr>
          </w:p>
        </w:tc>
        <w:tc>
          <w:tcPr>
            <w:tcW w:w="1103" w:type="dxa"/>
          </w:tcPr>
          <w:p w14:paraId="67955013" w14:textId="77777777" w:rsidR="0061524D" w:rsidRPr="00487927" w:rsidRDefault="0061524D" w:rsidP="00FD51B2">
            <w:pPr>
              <w:jc w:val="center"/>
              <w:rPr>
                <w:rFonts w:cstheme="minorHAnsi"/>
                <w:szCs w:val="20"/>
              </w:rPr>
            </w:pPr>
          </w:p>
        </w:tc>
      </w:tr>
      <w:tr w:rsidR="0061524D" w:rsidRPr="00487927" w14:paraId="246CF68A" w14:textId="55C24349" w:rsidTr="0061524D">
        <w:tc>
          <w:tcPr>
            <w:tcW w:w="1255" w:type="dxa"/>
          </w:tcPr>
          <w:p w14:paraId="4221D7B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5C822F" w14:textId="01B904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88F873" w14:textId="2D6E620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3EED7" w14:textId="2AF2E1E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FB1998" w14:textId="5906151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11B1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4B27E72" w14:textId="77777777" w:rsidR="0061524D" w:rsidRPr="00487927" w:rsidRDefault="0061524D" w:rsidP="00FD51B2">
            <w:pPr>
              <w:jc w:val="center"/>
              <w:rPr>
                <w:rFonts w:cstheme="minorHAnsi"/>
                <w:szCs w:val="20"/>
              </w:rPr>
            </w:pPr>
          </w:p>
        </w:tc>
        <w:tc>
          <w:tcPr>
            <w:tcW w:w="990" w:type="dxa"/>
          </w:tcPr>
          <w:p w14:paraId="4023D4AD" w14:textId="77777777" w:rsidR="0061524D" w:rsidRPr="00487927" w:rsidRDefault="0061524D" w:rsidP="00FD51B2">
            <w:pPr>
              <w:jc w:val="center"/>
              <w:rPr>
                <w:rFonts w:cstheme="minorHAnsi"/>
                <w:szCs w:val="20"/>
              </w:rPr>
            </w:pPr>
          </w:p>
        </w:tc>
        <w:tc>
          <w:tcPr>
            <w:tcW w:w="990" w:type="dxa"/>
          </w:tcPr>
          <w:p w14:paraId="0CB26978" w14:textId="77777777" w:rsidR="0061524D" w:rsidRPr="00487927" w:rsidRDefault="0061524D" w:rsidP="00FD51B2">
            <w:pPr>
              <w:jc w:val="center"/>
              <w:rPr>
                <w:rFonts w:cstheme="minorHAnsi"/>
                <w:szCs w:val="20"/>
              </w:rPr>
            </w:pPr>
          </w:p>
        </w:tc>
        <w:tc>
          <w:tcPr>
            <w:tcW w:w="1103" w:type="dxa"/>
          </w:tcPr>
          <w:p w14:paraId="5EBE34AB" w14:textId="77777777" w:rsidR="0061524D" w:rsidRPr="00487927" w:rsidRDefault="0061524D" w:rsidP="00FD51B2">
            <w:pPr>
              <w:jc w:val="center"/>
              <w:rPr>
                <w:rFonts w:cstheme="minorHAnsi"/>
                <w:szCs w:val="20"/>
              </w:rPr>
            </w:pPr>
          </w:p>
        </w:tc>
        <w:tc>
          <w:tcPr>
            <w:tcW w:w="1103" w:type="dxa"/>
          </w:tcPr>
          <w:p w14:paraId="189C19CB" w14:textId="77777777" w:rsidR="0061524D" w:rsidRPr="00487927" w:rsidRDefault="0061524D" w:rsidP="00FD51B2">
            <w:pPr>
              <w:jc w:val="center"/>
              <w:rPr>
                <w:rFonts w:cstheme="minorHAnsi"/>
                <w:szCs w:val="20"/>
              </w:rPr>
            </w:pPr>
          </w:p>
        </w:tc>
      </w:tr>
      <w:tr w:rsidR="0061524D" w:rsidRPr="00487927" w14:paraId="6A33AFDC" w14:textId="4D021DEB" w:rsidTr="0061524D">
        <w:tc>
          <w:tcPr>
            <w:tcW w:w="1255" w:type="dxa"/>
          </w:tcPr>
          <w:p w14:paraId="0C21C37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5482A0" w14:textId="6D7F5C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D382196" w14:textId="7EB42C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C2CCBA" w14:textId="42D05D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23F828" w14:textId="69CEA5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F4140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8F2F3" w14:textId="77777777" w:rsidR="0061524D" w:rsidRPr="00487927" w:rsidRDefault="0061524D" w:rsidP="00FD51B2">
            <w:pPr>
              <w:jc w:val="center"/>
              <w:rPr>
                <w:rFonts w:cstheme="minorHAnsi"/>
                <w:szCs w:val="20"/>
              </w:rPr>
            </w:pPr>
          </w:p>
        </w:tc>
        <w:tc>
          <w:tcPr>
            <w:tcW w:w="990" w:type="dxa"/>
          </w:tcPr>
          <w:p w14:paraId="3706FF6F" w14:textId="77777777" w:rsidR="0061524D" w:rsidRPr="00487927" w:rsidRDefault="0061524D" w:rsidP="00FD51B2">
            <w:pPr>
              <w:jc w:val="center"/>
              <w:rPr>
                <w:rFonts w:cstheme="minorHAnsi"/>
                <w:szCs w:val="20"/>
              </w:rPr>
            </w:pPr>
          </w:p>
        </w:tc>
        <w:tc>
          <w:tcPr>
            <w:tcW w:w="990" w:type="dxa"/>
          </w:tcPr>
          <w:p w14:paraId="0B975365" w14:textId="77777777" w:rsidR="0061524D" w:rsidRPr="00487927" w:rsidRDefault="0061524D" w:rsidP="00FD51B2">
            <w:pPr>
              <w:jc w:val="center"/>
              <w:rPr>
                <w:rFonts w:cstheme="minorHAnsi"/>
                <w:szCs w:val="20"/>
              </w:rPr>
            </w:pPr>
          </w:p>
        </w:tc>
        <w:tc>
          <w:tcPr>
            <w:tcW w:w="1103" w:type="dxa"/>
          </w:tcPr>
          <w:p w14:paraId="4AB12E78" w14:textId="77777777" w:rsidR="0061524D" w:rsidRPr="00487927" w:rsidRDefault="0061524D" w:rsidP="00FD51B2">
            <w:pPr>
              <w:jc w:val="center"/>
              <w:rPr>
                <w:rFonts w:cstheme="minorHAnsi"/>
                <w:szCs w:val="20"/>
              </w:rPr>
            </w:pPr>
          </w:p>
        </w:tc>
        <w:tc>
          <w:tcPr>
            <w:tcW w:w="1103" w:type="dxa"/>
          </w:tcPr>
          <w:p w14:paraId="65429689" w14:textId="77777777" w:rsidR="0061524D" w:rsidRPr="00487927" w:rsidRDefault="0061524D" w:rsidP="00FD51B2">
            <w:pPr>
              <w:jc w:val="center"/>
              <w:rPr>
                <w:rFonts w:cstheme="minorHAnsi"/>
                <w:szCs w:val="20"/>
              </w:rPr>
            </w:pPr>
          </w:p>
        </w:tc>
      </w:tr>
      <w:tr w:rsidR="0061524D" w:rsidRPr="00487927" w14:paraId="533417F3" w14:textId="59DB14B8" w:rsidTr="0061524D">
        <w:tc>
          <w:tcPr>
            <w:tcW w:w="1255" w:type="dxa"/>
          </w:tcPr>
          <w:p w14:paraId="69170CE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581307" w14:textId="2BC9721E" w:rsidR="0061524D" w:rsidRPr="00487927" w:rsidRDefault="0061524D" w:rsidP="00FD51B2">
            <w:pPr>
              <w:jc w:val="center"/>
              <w:rPr>
                <w:rFonts w:cstheme="minorHAnsi"/>
                <w:szCs w:val="20"/>
              </w:rPr>
            </w:pPr>
          </w:p>
        </w:tc>
        <w:tc>
          <w:tcPr>
            <w:tcW w:w="990" w:type="dxa"/>
          </w:tcPr>
          <w:p w14:paraId="42CDDE78" w14:textId="77777777" w:rsidR="0061524D" w:rsidRPr="00487927" w:rsidRDefault="0061524D" w:rsidP="00FD51B2">
            <w:pPr>
              <w:jc w:val="center"/>
              <w:rPr>
                <w:rFonts w:cstheme="minorHAnsi"/>
                <w:szCs w:val="20"/>
              </w:rPr>
            </w:pPr>
          </w:p>
        </w:tc>
        <w:tc>
          <w:tcPr>
            <w:tcW w:w="990" w:type="dxa"/>
          </w:tcPr>
          <w:p w14:paraId="506A94A3" w14:textId="4EADBB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DEC418" w14:textId="4734D20A" w:rsidR="0061524D" w:rsidRPr="00487927" w:rsidRDefault="0061524D" w:rsidP="00FD51B2">
            <w:pPr>
              <w:jc w:val="center"/>
              <w:rPr>
                <w:rFonts w:cstheme="minorHAnsi"/>
                <w:szCs w:val="20"/>
              </w:rPr>
            </w:pPr>
          </w:p>
        </w:tc>
        <w:tc>
          <w:tcPr>
            <w:tcW w:w="990" w:type="dxa"/>
          </w:tcPr>
          <w:p w14:paraId="4A158A4F" w14:textId="77777777" w:rsidR="0061524D" w:rsidRPr="00487927" w:rsidRDefault="0061524D" w:rsidP="00FD51B2">
            <w:pPr>
              <w:jc w:val="center"/>
              <w:rPr>
                <w:rFonts w:cstheme="minorHAnsi"/>
                <w:szCs w:val="20"/>
              </w:rPr>
            </w:pPr>
          </w:p>
        </w:tc>
        <w:tc>
          <w:tcPr>
            <w:tcW w:w="1080" w:type="dxa"/>
          </w:tcPr>
          <w:p w14:paraId="21C79788" w14:textId="77777777" w:rsidR="0061524D" w:rsidRPr="00487927" w:rsidRDefault="0061524D" w:rsidP="00FD51B2">
            <w:pPr>
              <w:jc w:val="center"/>
              <w:rPr>
                <w:rFonts w:cstheme="minorHAnsi"/>
                <w:szCs w:val="20"/>
              </w:rPr>
            </w:pPr>
          </w:p>
        </w:tc>
        <w:tc>
          <w:tcPr>
            <w:tcW w:w="990" w:type="dxa"/>
          </w:tcPr>
          <w:p w14:paraId="764590AB" w14:textId="77777777" w:rsidR="0061524D" w:rsidRPr="00487927" w:rsidRDefault="0061524D" w:rsidP="00FD51B2">
            <w:pPr>
              <w:jc w:val="center"/>
              <w:rPr>
                <w:rFonts w:cstheme="minorHAnsi"/>
                <w:szCs w:val="20"/>
              </w:rPr>
            </w:pPr>
          </w:p>
        </w:tc>
        <w:tc>
          <w:tcPr>
            <w:tcW w:w="990" w:type="dxa"/>
          </w:tcPr>
          <w:p w14:paraId="5347E099" w14:textId="77777777" w:rsidR="0061524D" w:rsidRPr="00487927" w:rsidRDefault="0061524D" w:rsidP="00FD51B2">
            <w:pPr>
              <w:jc w:val="center"/>
              <w:rPr>
                <w:rFonts w:cstheme="minorHAnsi"/>
                <w:szCs w:val="20"/>
              </w:rPr>
            </w:pPr>
          </w:p>
        </w:tc>
        <w:tc>
          <w:tcPr>
            <w:tcW w:w="1103" w:type="dxa"/>
          </w:tcPr>
          <w:p w14:paraId="4F3B7069" w14:textId="77777777" w:rsidR="0061524D" w:rsidRPr="00487927" w:rsidRDefault="0061524D" w:rsidP="00FD51B2">
            <w:pPr>
              <w:jc w:val="center"/>
              <w:rPr>
                <w:rFonts w:cstheme="minorHAnsi"/>
                <w:szCs w:val="20"/>
              </w:rPr>
            </w:pPr>
          </w:p>
        </w:tc>
        <w:tc>
          <w:tcPr>
            <w:tcW w:w="1103" w:type="dxa"/>
          </w:tcPr>
          <w:p w14:paraId="44B6B5B4" w14:textId="77777777" w:rsidR="0061524D" w:rsidRPr="00487927" w:rsidRDefault="0061524D" w:rsidP="00FD51B2">
            <w:pPr>
              <w:jc w:val="center"/>
              <w:rPr>
                <w:rFonts w:cstheme="minorHAnsi"/>
                <w:szCs w:val="20"/>
              </w:rPr>
            </w:pPr>
          </w:p>
        </w:tc>
      </w:tr>
      <w:tr w:rsidR="0061524D" w:rsidRPr="00487927" w14:paraId="21CE8BA4" w14:textId="18FD649B" w:rsidTr="0061524D">
        <w:tc>
          <w:tcPr>
            <w:tcW w:w="1255" w:type="dxa"/>
          </w:tcPr>
          <w:p w14:paraId="2219C29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4A7145" w14:textId="2A455092" w:rsidR="0061524D" w:rsidRPr="00487927" w:rsidRDefault="0061524D" w:rsidP="00FD51B2">
            <w:pPr>
              <w:jc w:val="center"/>
              <w:rPr>
                <w:rFonts w:cstheme="minorHAnsi"/>
                <w:szCs w:val="20"/>
              </w:rPr>
            </w:pPr>
          </w:p>
        </w:tc>
        <w:tc>
          <w:tcPr>
            <w:tcW w:w="990" w:type="dxa"/>
          </w:tcPr>
          <w:p w14:paraId="1B6CA384" w14:textId="77777777" w:rsidR="0061524D" w:rsidRPr="00487927" w:rsidRDefault="0061524D" w:rsidP="00FD51B2">
            <w:pPr>
              <w:jc w:val="center"/>
              <w:rPr>
                <w:rFonts w:cstheme="minorHAnsi"/>
                <w:szCs w:val="20"/>
              </w:rPr>
            </w:pPr>
          </w:p>
        </w:tc>
        <w:tc>
          <w:tcPr>
            <w:tcW w:w="990" w:type="dxa"/>
          </w:tcPr>
          <w:p w14:paraId="3E105587" w14:textId="79EDE4C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FE8452D" w14:textId="23D5043D" w:rsidR="0061524D" w:rsidRPr="00487927" w:rsidRDefault="0061524D" w:rsidP="00FD51B2">
            <w:pPr>
              <w:jc w:val="center"/>
              <w:rPr>
                <w:rFonts w:cstheme="minorHAnsi"/>
                <w:szCs w:val="20"/>
              </w:rPr>
            </w:pPr>
          </w:p>
        </w:tc>
        <w:tc>
          <w:tcPr>
            <w:tcW w:w="990" w:type="dxa"/>
          </w:tcPr>
          <w:p w14:paraId="7CB29268" w14:textId="77777777" w:rsidR="0061524D" w:rsidRPr="00487927" w:rsidRDefault="0061524D" w:rsidP="00FD51B2">
            <w:pPr>
              <w:jc w:val="center"/>
              <w:rPr>
                <w:rFonts w:cstheme="minorHAnsi"/>
                <w:szCs w:val="20"/>
              </w:rPr>
            </w:pPr>
          </w:p>
        </w:tc>
        <w:tc>
          <w:tcPr>
            <w:tcW w:w="1080" w:type="dxa"/>
          </w:tcPr>
          <w:p w14:paraId="69B47341" w14:textId="77777777" w:rsidR="0061524D" w:rsidRPr="00487927" w:rsidRDefault="0061524D" w:rsidP="00FD51B2">
            <w:pPr>
              <w:jc w:val="center"/>
              <w:rPr>
                <w:rFonts w:cstheme="minorHAnsi"/>
                <w:szCs w:val="20"/>
              </w:rPr>
            </w:pPr>
          </w:p>
        </w:tc>
        <w:tc>
          <w:tcPr>
            <w:tcW w:w="990" w:type="dxa"/>
          </w:tcPr>
          <w:p w14:paraId="57DB9F6C" w14:textId="77777777" w:rsidR="0061524D" w:rsidRPr="00487927" w:rsidRDefault="0061524D" w:rsidP="00FD51B2">
            <w:pPr>
              <w:jc w:val="center"/>
              <w:rPr>
                <w:rFonts w:cstheme="minorHAnsi"/>
                <w:szCs w:val="20"/>
              </w:rPr>
            </w:pPr>
          </w:p>
        </w:tc>
        <w:tc>
          <w:tcPr>
            <w:tcW w:w="990" w:type="dxa"/>
          </w:tcPr>
          <w:p w14:paraId="599D959B" w14:textId="77777777" w:rsidR="0061524D" w:rsidRPr="00487927" w:rsidRDefault="0061524D" w:rsidP="00FD51B2">
            <w:pPr>
              <w:jc w:val="center"/>
              <w:rPr>
                <w:rFonts w:cstheme="minorHAnsi"/>
                <w:szCs w:val="20"/>
              </w:rPr>
            </w:pPr>
          </w:p>
        </w:tc>
        <w:tc>
          <w:tcPr>
            <w:tcW w:w="1103" w:type="dxa"/>
          </w:tcPr>
          <w:p w14:paraId="5921F0D2" w14:textId="77777777" w:rsidR="0061524D" w:rsidRPr="00487927" w:rsidRDefault="0061524D" w:rsidP="00FD51B2">
            <w:pPr>
              <w:jc w:val="center"/>
              <w:rPr>
                <w:rFonts w:cstheme="minorHAnsi"/>
                <w:szCs w:val="20"/>
              </w:rPr>
            </w:pPr>
          </w:p>
        </w:tc>
        <w:tc>
          <w:tcPr>
            <w:tcW w:w="1103" w:type="dxa"/>
          </w:tcPr>
          <w:p w14:paraId="4C09544B" w14:textId="77777777" w:rsidR="0061524D" w:rsidRPr="00487927" w:rsidRDefault="0061524D" w:rsidP="00FD51B2">
            <w:pPr>
              <w:jc w:val="center"/>
              <w:rPr>
                <w:rFonts w:cstheme="minorHAnsi"/>
                <w:szCs w:val="20"/>
              </w:rPr>
            </w:pPr>
          </w:p>
        </w:tc>
      </w:tr>
      <w:tr w:rsidR="0061524D" w:rsidRPr="00487927" w14:paraId="3D9496B8" w14:textId="610CEE9C" w:rsidTr="0061524D">
        <w:tc>
          <w:tcPr>
            <w:tcW w:w="1255" w:type="dxa"/>
          </w:tcPr>
          <w:p w14:paraId="42B0496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FBFA82" w14:textId="25EA84B4" w:rsidR="0061524D" w:rsidRPr="00487927" w:rsidRDefault="0061524D" w:rsidP="00FD51B2">
            <w:pPr>
              <w:jc w:val="center"/>
              <w:rPr>
                <w:rFonts w:cstheme="minorHAnsi"/>
                <w:szCs w:val="20"/>
              </w:rPr>
            </w:pPr>
          </w:p>
        </w:tc>
        <w:tc>
          <w:tcPr>
            <w:tcW w:w="990" w:type="dxa"/>
          </w:tcPr>
          <w:p w14:paraId="243BDBB3" w14:textId="77777777" w:rsidR="0061524D" w:rsidRPr="00487927" w:rsidRDefault="0061524D" w:rsidP="00FD51B2">
            <w:pPr>
              <w:jc w:val="center"/>
              <w:rPr>
                <w:rFonts w:cstheme="minorHAnsi"/>
                <w:szCs w:val="20"/>
              </w:rPr>
            </w:pPr>
          </w:p>
        </w:tc>
        <w:tc>
          <w:tcPr>
            <w:tcW w:w="990" w:type="dxa"/>
          </w:tcPr>
          <w:p w14:paraId="1262E06D" w14:textId="366E4D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C63921" w14:textId="13ADECD2" w:rsidR="0061524D" w:rsidRPr="00487927" w:rsidRDefault="0061524D" w:rsidP="00FD51B2">
            <w:pPr>
              <w:jc w:val="center"/>
              <w:rPr>
                <w:rFonts w:cstheme="minorHAnsi"/>
                <w:szCs w:val="20"/>
              </w:rPr>
            </w:pPr>
          </w:p>
        </w:tc>
        <w:tc>
          <w:tcPr>
            <w:tcW w:w="990" w:type="dxa"/>
          </w:tcPr>
          <w:p w14:paraId="4F8A49AE" w14:textId="77777777" w:rsidR="0061524D" w:rsidRPr="00487927" w:rsidRDefault="0061524D" w:rsidP="00FD51B2">
            <w:pPr>
              <w:jc w:val="center"/>
              <w:rPr>
                <w:rFonts w:cstheme="minorHAnsi"/>
                <w:szCs w:val="20"/>
              </w:rPr>
            </w:pPr>
          </w:p>
        </w:tc>
        <w:tc>
          <w:tcPr>
            <w:tcW w:w="1080" w:type="dxa"/>
          </w:tcPr>
          <w:p w14:paraId="51E21ECF" w14:textId="77777777" w:rsidR="0061524D" w:rsidRPr="00487927" w:rsidRDefault="0061524D" w:rsidP="00FD51B2">
            <w:pPr>
              <w:jc w:val="center"/>
              <w:rPr>
                <w:rFonts w:cstheme="minorHAnsi"/>
                <w:szCs w:val="20"/>
              </w:rPr>
            </w:pPr>
          </w:p>
        </w:tc>
        <w:tc>
          <w:tcPr>
            <w:tcW w:w="990" w:type="dxa"/>
          </w:tcPr>
          <w:p w14:paraId="04AAE7BE" w14:textId="77777777" w:rsidR="0061524D" w:rsidRPr="00487927" w:rsidRDefault="0061524D" w:rsidP="00FD51B2">
            <w:pPr>
              <w:jc w:val="center"/>
              <w:rPr>
                <w:rFonts w:cstheme="minorHAnsi"/>
                <w:szCs w:val="20"/>
              </w:rPr>
            </w:pPr>
          </w:p>
        </w:tc>
        <w:tc>
          <w:tcPr>
            <w:tcW w:w="990" w:type="dxa"/>
          </w:tcPr>
          <w:p w14:paraId="3122E181" w14:textId="77777777" w:rsidR="0061524D" w:rsidRPr="00487927" w:rsidRDefault="0061524D" w:rsidP="00FD51B2">
            <w:pPr>
              <w:jc w:val="center"/>
              <w:rPr>
                <w:rFonts w:cstheme="minorHAnsi"/>
                <w:szCs w:val="20"/>
              </w:rPr>
            </w:pPr>
          </w:p>
        </w:tc>
        <w:tc>
          <w:tcPr>
            <w:tcW w:w="1103" w:type="dxa"/>
          </w:tcPr>
          <w:p w14:paraId="2CC1C8E6" w14:textId="77777777" w:rsidR="0061524D" w:rsidRPr="00487927" w:rsidRDefault="0061524D" w:rsidP="00FD51B2">
            <w:pPr>
              <w:jc w:val="center"/>
              <w:rPr>
                <w:rFonts w:cstheme="minorHAnsi"/>
                <w:szCs w:val="20"/>
              </w:rPr>
            </w:pPr>
          </w:p>
        </w:tc>
        <w:tc>
          <w:tcPr>
            <w:tcW w:w="1103" w:type="dxa"/>
          </w:tcPr>
          <w:p w14:paraId="482AAEF0" w14:textId="77777777" w:rsidR="0061524D" w:rsidRPr="00487927" w:rsidRDefault="0061524D" w:rsidP="00FD51B2">
            <w:pPr>
              <w:jc w:val="center"/>
              <w:rPr>
                <w:rFonts w:cstheme="minorHAnsi"/>
                <w:szCs w:val="20"/>
              </w:rPr>
            </w:pPr>
          </w:p>
        </w:tc>
      </w:tr>
      <w:tr w:rsidR="0061524D" w:rsidRPr="00487927" w14:paraId="747442C3" w14:textId="739F71E6" w:rsidTr="0061524D">
        <w:tc>
          <w:tcPr>
            <w:tcW w:w="1255" w:type="dxa"/>
          </w:tcPr>
          <w:p w14:paraId="4AE4960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B4B40" w14:textId="440530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91538B" w14:textId="672B221B" w:rsidR="0061524D" w:rsidRPr="00487927" w:rsidRDefault="0061524D" w:rsidP="00FD51B2">
            <w:pPr>
              <w:jc w:val="center"/>
              <w:rPr>
                <w:rFonts w:cstheme="minorHAnsi"/>
                <w:szCs w:val="20"/>
              </w:rPr>
            </w:pPr>
          </w:p>
        </w:tc>
        <w:tc>
          <w:tcPr>
            <w:tcW w:w="990" w:type="dxa"/>
          </w:tcPr>
          <w:p w14:paraId="52DFB07B" w14:textId="7EED7C4E" w:rsidR="0061524D" w:rsidRPr="00487927" w:rsidRDefault="0061524D" w:rsidP="00FD51B2">
            <w:pPr>
              <w:jc w:val="center"/>
              <w:rPr>
                <w:rFonts w:cstheme="minorHAnsi"/>
                <w:szCs w:val="20"/>
              </w:rPr>
            </w:pPr>
          </w:p>
        </w:tc>
        <w:tc>
          <w:tcPr>
            <w:tcW w:w="990" w:type="dxa"/>
          </w:tcPr>
          <w:p w14:paraId="4F62BA81" w14:textId="7648688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99C20E" w14:textId="2A861CA6" w:rsidR="0061524D" w:rsidRPr="00487927" w:rsidRDefault="0061524D" w:rsidP="00FD51B2">
            <w:pPr>
              <w:jc w:val="center"/>
              <w:rPr>
                <w:rFonts w:cstheme="minorHAnsi"/>
                <w:szCs w:val="20"/>
              </w:rPr>
            </w:pPr>
          </w:p>
        </w:tc>
        <w:tc>
          <w:tcPr>
            <w:tcW w:w="1080" w:type="dxa"/>
          </w:tcPr>
          <w:p w14:paraId="1C20A747" w14:textId="77777777" w:rsidR="0061524D" w:rsidRPr="00487927" w:rsidRDefault="0061524D" w:rsidP="00FD51B2">
            <w:pPr>
              <w:jc w:val="center"/>
              <w:rPr>
                <w:rFonts w:cstheme="minorHAnsi"/>
                <w:szCs w:val="20"/>
              </w:rPr>
            </w:pPr>
          </w:p>
        </w:tc>
        <w:tc>
          <w:tcPr>
            <w:tcW w:w="990" w:type="dxa"/>
          </w:tcPr>
          <w:p w14:paraId="45153E25" w14:textId="77777777" w:rsidR="0061524D" w:rsidRPr="00487927" w:rsidRDefault="0061524D" w:rsidP="00FD51B2">
            <w:pPr>
              <w:jc w:val="center"/>
              <w:rPr>
                <w:rFonts w:cstheme="minorHAnsi"/>
                <w:szCs w:val="20"/>
              </w:rPr>
            </w:pPr>
          </w:p>
        </w:tc>
        <w:tc>
          <w:tcPr>
            <w:tcW w:w="990" w:type="dxa"/>
          </w:tcPr>
          <w:p w14:paraId="6D662A01" w14:textId="77777777" w:rsidR="0061524D" w:rsidRPr="00487927" w:rsidRDefault="0061524D" w:rsidP="00FD51B2">
            <w:pPr>
              <w:jc w:val="center"/>
              <w:rPr>
                <w:rFonts w:cstheme="minorHAnsi"/>
                <w:szCs w:val="20"/>
              </w:rPr>
            </w:pPr>
          </w:p>
        </w:tc>
        <w:tc>
          <w:tcPr>
            <w:tcW w:w="1103" w:type="dxa"/>
          </w:tcPr>
          <w:p w14:paraId="694C60F9" w14:textId="77777777" w:rsidR="0061524D" w:rsidRPr="00487927" w:rsidRDefault="0061524D" w:rsidP="00FD51B2">
            <w:pPr>
              <w:jc w:val="center"/>
              <w:rPr>
                <w:rFonts w:cstheme="minorHAnsi"/>
                <w:szCs w:val="20"/>
              </w:rPr>
            </w:pPr>
          </w:p>
        </w:tc>
        <w:tc>
          <w:tcPr>
            <w:tcW w:w="1103" w:type="dxa"/>
          </w:tcPr>
          <w:p w14:paraId="46E173E6" w14:textId="77777777" w:rsidR="0061524D" w:rsidRPr="00487927" w:rsidRDefault="0061524D" w:rsidP="00FD51B2">
            <w:pPr>
              <w:jc w:val="center"/>
              <w:rPr>
                <w:rFonts w:cstheme="minorHAnsi"/>
                <w:szCs w:val="20"/>
              </w:rPr>
            </w:pPr>
          </w:p>
        </w:tc>
      </w:tr>
      <w:tr w:rsidR="0061524D" w:rsidRPr="00487927" w14:paraId="570F502E" w14:textId="62ACB98C" w:rsidTr="0061524D">
        <w:tc>
          <w:tcPr>
            <w:tcW w:w="1255" w:type="dxa"/>
          </w:tcPr>
          <w:p w14:paraId="53FEFC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3A0A4D" w14:textId="5C7D3B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2B60A1" w14:textId="5816C1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43CF6D" w14:textId="5FFEB4E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AA35FD" w14:textId="6A822E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E61B3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6833F0C" w14:textId="77777777" w:rsidR="0061524D" w:rsidRPr="00487927" w:rsidRDefault="0061524D" w:rsidP="00FD51B2">
            <w:pPr>
              <w:jc w:val="center"/>
              <w:rPr>
                <w:rFonts w:cstheme="minorHAnsi"/>
                <w:szCs w:val="20"/>
              </w:rPr>
            </w:pPr>
          </w:p>
        </w:tc>
        <w:tc>
          <w:tcPr>
            <w:tcW w:w="990" w:type="dxa"/>
          </w:tcPr>
          <w:p w14:paraId="5CDB7C6F" w14:textId="77777777" w:rsidR="0061524D" w:rsidRPr="00487927" w:rsidRDefault="0061524D" w:rsidP="00FD51B2">
            <w:pPr>
              <w:jc w:val="center"/>
              <w:rPr>
                <w:rFonts w:cstheme="minorHAnsi"/>
                <w:szCs w:val="20"/>
              </w:rPr>
            </w:pPr>
          </w:p>
        </w:tc>
        <w:tc>
          <w:tcPr>
            <w:tcW w:w="990" w:type="dxa"/>
          </w:tcPr>
          <w:p w14:paraId="08061430" w14:textId="77777777" w:rsidR="0061524D" w:rsidRPr="00487927" w:rsidRDefault="0061524D" w:rsidP="00FD51B2">
            <w:pPr>
              <w:jc w:val="center"/>
              <w:rPr>
                <w:rFonts w:cstheme="minorHAnsi"/>
                <w:szCs w:val="20"/>
              </w:rPr>
            </w:pPr>
          </w:p>
        </w:tc>
        <w:tc>
          <w:tcPr>
            <w:tcW w:w="1103" w:type="dxa"/>
          </w:tcPr>
          <w:p w14:paraId="1F6D4B63" w14:textId="77777777" w:rsidR="0061524D" w:rsidRPr="00487927" w:rsidRDefault="0061524D" w:rsidP="00FD51B2">
            <w:pPr>
              <w:jc w:val="center"/>
              <w:rPr>
                <w:rFonts w:cstheme="minorHAnsi"/>
                <w:szCs w:val="20"/>
              </w:rPr>
            </w:pPr>
          </w:p>
        </w:tc>
        <w:tc>
          <w:tcPr>
            <w:tcW w:w="1103" w:type="dxa"/>
          </w:tcPr>
          <w:p w14:paraId="17571577" w14:textId="77777777" w:rsidR="0061524D" w:rsidRPr="00487927" w:rsidRDefault="0061524D" w:rsidP="00FD51B2">
            <w:pPr>
              <w:jc w:val="center"/>
              <w:rPr>
                <w:rFonts w:cstheme="minorHAnsi"/>
                <w:szCs w:val="20"/>
              </w:rPr>
            </w:pPr>
          </w:p>
        </w:tc>
      </w:tr>
      <w:tr w:rsidR="0061524D" w:rsidRPr="00487927" w14:paraId="0011CE97" w14:textId="32CA73EF" w:rsidTr="0061524D">
        <w:tc>
          <w:tcPr>
            <w:tcW w:w="1255" w:type="dxa"/>
          </w:tcPr>
          <w:p w14:paraId="0D5A25F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706CF2" w14:textId="41EC03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C5A9D2" w14:textId="31BD09C3" w:rsidR="0061524D" w:rsidRPr="00487927" w:rsidRDefault="0061524D" w:rsidP="00FD51B2">
            <w:pPr>
              <w:jc w:val="center"/>
              <w:rPr>
                <w:rFonts w:cstheme="minorHAnsi"/>
                <w:szCs w:val="20"/>
              </w:rPr>
            </w:pPr>
          </w:p>
        </w:tc>
        <w:tc>
          <w:tcPr>
            <w:tcW w:w="990" w:type="dxa"/>
          </w:tcPr>
          <w:p w14:paraId="51F9AB74" w14:textId="35B29A2E" w:rsidR="0061524D" w:rsidRPr="00487927" w:rsidRDefault="0061524D" w:rsidP="00FD51B2">
            <w:pPr>
              <w:jc w:val="center"/>
              <w:rPr>
                <w:rFonts w:cstheme="minorHAnsi"/>
                <w:szCs w:val="20"/>
              </w:rPr>
            </w:pPr>
          </w:p>
        </w:tc>
        <w:tc>
          <w:tcPr>
            <w:tcW w:w="990" w:type="dxa"/>
          </w:tcPr>
          <w:p w14:paraId="32105A6E" w14:textId="077942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69F19F" w14:textId="0439E650" w:rsidR="0061524D" w:rsidRPr="00487927" w:rsidRDefault="0061524D" w:rsidP="00FD51B2">
            <w:pPr>
              <w:jc w:val="center"/>
              <w:rPr>
                <w:rFonts w:cstheme="minorHAnsi"/>
                <w:szCs w:val="20"/>
              </w:rPr>
            </w:pPr>
          </w:p>
        </w:tc>
        <w:tc>
          <w:tcPr>
            <w:tcW w:w="1080" w:type="dxa"/>
          </w:tcPr>
          <w:p w14:paraId="4BCEA6E9" w14:textId="77777777" w:rsidR="0061524D" w:rsidRPr="00487927" w:rsidRDefault="0061524D" w:rsidP="00FD51B2">
            <w:pPr>
              <w:jc w:val="center"/>
              <w:rPr>
                <w:rFonts w:cstheme="minorHAnsi"/>
                <w:szCs w:val="20"/>
              </w:rPr>
            </w:pPr>
          </w:p>
        </w:tc>
        <w:tc>
          <w:tcPr>
            <w:tcW w:w="990" w:type="dxa"/>
          </w:tcPr>
          <w:p w14:paraId="5058B3A8" w14:textId="77777777" w:rsidR="0061524D" w:rsidRPr="00487927" w:rsidRDefault="0061524D" w:rsidP="00FD51B2">
            <w:pPr>
              <w:jc w:val="center"/>
              <w:rPr>
                <w:rFonts w:cstheme="minorHAnsi"/>
                <w:szCs w:val="20"/>
              </w:rPr>
            </w:pPr>
          </w:p>
        </w:tc>
        <w:tc>
          <w:tcPr>
            <w:tcW w:w="990" w:type="dxa"/>
          </w:tcPr>
          <w:p w14:paraId="18E5A08A" w14:textId="77777777" w:rsidR="0061524D" w:rsidRPr="00487927" w:rsidRDefault="0061524D" w:rsidP="00FD51B2">
            <w:pPr>
              <w:jc w:val="center"/>
              <w:rPr>
                <w:rFonts w:cstheme="minorHAnsi"/>
                <w:szCs w:val="20"/>
              </w:rPr>
            </w:pPr>
          </w:p>
        </w:tc>
        <w:tc>
          <w:tcPr>
            <w:tcW w:w="1103" w:type="dxa"/>
          </w:tcPr>
          <w:p w14:paraId="5D3EA1BD" w14:textId="77777777" w:rsidR="0061524D" w:rsidRPr="00487927" w:rsidRDefault="0061524D" w:rsidP="00FD51B2">
            <w:pPr>
              <w:jc w:val="center"/>
              <w:rPr>
                <w:rFonts w:cstheme="minorHAnsi"/>
                <w:szCs w:val="20"/>
              </w:rPr>
            </w:pPr>
          </w:p>
        </w:tc>
        <w:tc>
          <w:tcPr>
            <w:tcW w:w="1103" w:type="dxa"/>
          </w:tcPr>
          <w:p w14:paraId="1BCE6AC6" w14:textId="77777777" w:rsidR="0061524D" w:rsidRPr="00487927" w:rsidRDefault="0061524D" w:rsidP="00FD51B2">
            <w:pPr>
              <w:jc w:val="center"/>
              <w:rPr>
                <w:rFonts w:cstheme="minorHAnsi"/>
                <w:szCs w:val="20"/>
              </w:rPr>
            </w:pPr>
          </w:p>
        </w:tc>
      </w:tr>
      <w:tr w:rsidR="0061524D" w:rsidRPr="00487927" w14:paraId="48C87199" w14:textId="21B37145" w:rsidTr="0061524D">
        <w:tc>
          <w:tcPr>
            <w:tcW w:w="1255" w:type="dxa"/>
          </w:tcPr>
          <w:p w14:paraId="2339387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3733B2" w14:textId="6A7725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3A4B12" w14:textId="77777777" w:rsidR="0061524D" w:rsidRPr="00487927" w:rsidRDefault="0061524D" w:rsidP="00FD51B2">
            <w:pPr>
              <w:jc w:val="center"/>
              <w:rPr>
                <w:rFonts w:cstheme="minorHAnsi"/>
                <w:szCs w:val="20"/>
              </w:rPr>
            </w:pPr>
          </w:p>
        </w:tc>
        <w:tc>
          <w:tcPr>
            <w:tcW w:w="990" w:type="dxa"/>
          </w:tcPr>
          <w:p w14:paraId="35C63169" w14:textId="69EDDA3A" w:rsidR="0061524D" w:rsidRPr="00487927" w:rsidRDefault="0061524D" w:rsidP="00FD51B2">
            <w:pPr>
              <w:jc w:val="center"/>
              <w:rPr>
                <w:rFonts w:cstheme="minorHAnsi"/>
                <w:szCs w:val="20"/>
              </w:rPr>
            </w:pPr>
          </w:p>
        </w:tc>
        <w:tc>
          <w:tcPr>
            <w:tcW w:w="990" w:type="dxa"/>
          </w:tcPr>
          <w:p w14:paraId="11C71C0B" w14:textId="723351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8B8673" w14:textId="77777777" w:rsidR="0061524D" w:rsidRPr="00487927" w:rsidRDefault="0061524D" w:rsidP="00FD51B2">
            <w:pPr>
              <w:jc w:val="center"/>
              <w:rPr>
                <w:rFonts w:cstheme="minorHAnsi"/>
                <w:szCs w:val="20"/>
              </w:rPr>
            </w:pPr>
          </w:p>
        </w:tc>
        <w:tc>
          <w:tcPr>
            <w:tcW w:w="1080" w:type="dxa"/>
          </w:tcPr>
          <w:p w14:paraId="0414DD11" w14:textId="77777777" w:rsidR="0061524D" w:rsidRPr="00487927" w:rsidRDefault="0061524D" w:rsidP="00FD51B2">
            <w:pPr>
              <w:jc w:val="center"/>
              <w:rPr>
                <w:rFonts w:cstheme="minorHAnsi"/>
                <w:szCs w:val="20"/>
              </w:rPr>
            </w:pPr>
          </w:p>
        </w:tc>
        <w:tc>
          <w:tcPr>
            <w:tcW w:w="990" w:type="dxa"/>
          </w:tcPr>
          <w:p w14:paraId="3C09F18C" w14:textId="77777777" w:rsidR="0061524D" w:rsidRPr="00487927" w:rsidRDefault="0061524D" w:rsidP="00FD51B2">
            <w:pPr>
              <w:jc w:val="center"/>
              <w:rPr>
                <w:rFonts w:cstheme="minorHAnsi"/>
                <w:szCs w:val="20"/>
              </w:rPr>
            </w:pPr>
          </w:p>
        </w:tc>
        <w:tc>
          <w:tcPr>
            <w:tcW w:w="990" w:type="dxa"/>
          </w:tcPr>
          <w:p w14:paraId="5EE9C5C6" w14:textId="77777777" w:rsidR="0061524D" w:rsidRPr="00487927" w:rsidRDefault="0061524D" w:rsidP="00FD51B2">
            <w:pPr>
              <w:jc w:val="center"/>
              <w:rPr>
                <w:rFonts w:cstheme="minorHAnsi"/>
                <w:szCs w:val="20"/>
              </w:rPr>
            </w:pPr>
          </w:p>
        </w:tc>
        <w:tc>
          <w:tcPr>
            <w:tcW w:w="1103" w:type="dxa"/>
          </w:tcPr>
          <w:p w14:paraId="28BA58C2" w14:textId="77777777" w:rsidR="0061524D" w:rsidRPr="00487927" w:rsidRDefault="0061524D" w:rsidP="00FD51B2">
            <w:pPr>
              <w:jc w:val="center"/>
              <w:rPr>
                <w:rFonts w:cstheme="minorHAnsi"/>
                <w:szCs w:val="20"/>
              </w:rPr>
            </w:pPr>
          </w:p>
        </w:tc>
        <w:tc>
          <w:tcPr>
            <w:tcW w:w="1103" w:type="dxa"/>
          </w:tcPr>
          <w:p w14:paraId="7C0D1A89" w14:textId="77777777" w:rsidR="0061524D" w:rsidRPr="00487927" w:rsidRDefault="0061524D" w:rsidP="00FD51B2">
            <w:pPr>
              <w:jc w:val="center"/>
              <w:rPr>
                <w:rFonts w:cstheme="minorHAnsi"/>
                <w:szCs w:val="20"/>
              </w:rPr>
            </w:pPr>
          </w:p>
        </w:tc>
      </w:tr>
      <w:tr w:rsidR="0061524D" w:rsidRPr="00487927" w14:paraId="75282983" w14:textId="6C56912A" w:rsidTr="0061524D">
        <w:tc>
          <w:tcPr>
            <w:tcW w:w="1255" w:type="dxa"/>
          </w:tcPr>
          <w:p w14:paraId="273078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099ABAF1" w14:textId="5BF0515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2783DA" w14:textId="77777777" w:rsidR="0061524D" w:rsidRPr="00487927" w:rsidRDefault="0061524D" w:rsidP="00FD51B2">
            <w:pPr>
              <w:jc w:val="center"/>
              <w:rPr>
                <w:rFonts w:cstheme="minorHAnsi"/>
                <w:szCs w:val="20"/>
              </w:rPr>
            </w:pPr>
          </w:p>
        </w:tc>
        <w:tc>
          <w:tcPr>
            <w:tcW w:w="990" w:type="dxa"/>
          </w:tcPr>
          <w:p w14:paraId="4B00C04A" w14:textId="64D9C3CD" w:rsidR="0061524D" w:rsidRPr="00487927" w:rsidRDefault="0061524D" w:rsidP="00FD51B2">
            <w:pPr>
              <w:jc w:val="center"/>
              <w:rPr>
                <w:rFonts w:cstheme="minorHAnsi"/>
                <w:szCs w:val="20"/>
              </w:rPr>
            </w:pPr>
          </w:p>
        </w:tc>
        <w:tc>
          <w:tcPr>
            <w:tcW w:w="990" w:type="dxa"/>
          </w:tcPr>
          <w:p w14:paraId="1002698C" w14:textId="0F62591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97E9F7" w14:textId="77777777" w:rsidR="0061524D" w:rsidRPr="00487927" w:rsidRDefault="0061524D" w:rsidP="00FD51B2">
            <w:pPr>
              <w:jc w:val="center"/>
              <w:rPr>
                <w:rFonts w:cstheme="minorHAnsi"/>
                <w:szCs w:val="20"/>
              </w:rPr>
            </w:pPr>
          </w:p>
        </w:tc>
        <w:tc>
          <w:tcPr>
            <w:tcW w:w="1080" w:type="dxa"/>
          </w:tcPr>
          <w:p w14:paraId="2FA016D8" w14:textId="77777777" w:rsidR="0061524D" w:rsidRPr="00487927" w:rsidRDefault="0061524D" w:rsidP="00FD51B2">
            <w:pPr>
              <w:jc w:val="center"/>
              <w:rPr>
                <w:rFonts w:cstheme="minorHAnsi"/>
                <w:szCs w:val="20"/>
              </w:rPr>
            </w:pPr>
          </w:p>
        </w:tc>
        <w:tc>
          <w:tcPr>
            <w:tcW w:w="990" w:type="dxa"/>
          </w:tcPr>
          <w:p w14:paraId="43157F30" w14:textId="77777777" w:rsidR="0061524D" w:rsidRPr="00487927" w:rsidRDefault="0061524D" w:rsidP="00FD51B2">
            <w:pPr>
              <w:jc w:val="center"/>
              <w:rPr>
                <w:rFonts w:cstheme="minorHAnsi"/>
                <w:szCs w:val="20"/>
              </w:rPr>
            </w:pPr>
          </w:p>
        </w:tc>
        <w:tc>
          <w:tcPr>
            <w:tcW w:w="990" w:type="dxa"/>
          </w:tcPr>
          <w:p w14:paraId="6090D2A6" w14:textId="77777777" w:rsidR="0061524D" w:rsidRPr="00487927" w:rsidRDefault="0061524D" w:rsidP="00FD51B2">
            <w:pPr>
              <w:jc w:val="center"/>
              <w:rPr>
                <w:rFonts w:cstheme="minorHAnsi"/>
                <w:szCs w:val="20"/>
              </w:rPr>
            </w:pPr>
          </w:p>
        </w:tc>
        <w:tc>
          <w:tcPr>
            <w:tcW w:w="1103" w:type="dxa"/>
          </w:tcPr>
          <w:p w14:paraId="65C59E90" w14:textId="77777777" w:rsidR="0061524D" w:rsidRPr="00487927" w:rsidRDefault="0061524D" w:rsidP="00FD51B2">
            <w:pPr>
              <w:jc w:val="center"/>
              <w:rPr>
                <w:rFonts w:cstheme="minorHAnsi"/>
                <w:szCs w:val="20"/>
              </w:rPr>
            </w:pPr>
          </w:p>
        </w:tc>
        <w:tc>
          <w:tcPr>
            <w:tcW w:w="1103" w:type="dxa"/>
          </w:tcPr>
          <w:p w14:paraId="500BEEB8" w14:textId="77777777" w:rsidR="0061524D" w:rsidRPr="00487927" w:rsidRDefault="0061524D" w:rsidP="00FD51B2">
            <w:pPr>
              <w:jc w:val="center"/>
              <w:rPr>
                <w:rFonts w:cstheme="minorHAnsi"/>
                <w:szCs w:val="20"/>
              </w:rPr>
            </w:pPr>
          </w:p>
        </w:tc>
      </w:tr>
      <w:tr w:rsidR="0061524D" w:rsidRPr="00487927" w14:paraId="36D8991B" w14:textId="534CF56F" w:rsidTr="0061524D">
        <w:tc>
          <w:tcPr>
            <w:tcW w:w="1255" w:type="dxa"/>
          </w:tcPr>
          <w:p w14:paraId="32A0A4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61524D" w:rsidRPr="00487927" w:rsidRDefault="0061524D" w:rsidP="00FD51B2">
            <w:pPr>
              <w:jc w:val="center"/>
              <w:rPr>
                <w:rFonts w:cstheme="minorHAnsi"/>
                <w:szCs w:val="20"/>
              </w:rPr>
            </w:pPr>
          </w:p>
        </w:tc>
        <w:tc>
          <w:tcPr>
            <w:tcW w:w="990" w:type="dxa"/>
          </w:tcPr>
          <w:p w14:paraId="57D9A4C2" w14:textId="38FB01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AD0D6F" w14:textId="77777777" w:rsidR="0061524D" w:rsidRPr="00487927" w:rsidRDefault="0061524D" w:rsidP="00FD51B2">
            <w:pPr>
              <w:jc w:val="center"/>
              <w:rPr>
                <w:rFonts w:cstheme="minorHAnsi"/>
                <w:szCs w:val="20"/>
              </w:rPr>
            </w:pPr>
          </w:p>
        </w:tc>
        <w:tc>
          <w:tcPr>
            <w:tcW w:w="990" w:type="dxa"/>
          </w:tcPr>
          <w:p w14:paraId="32C8AFC2" w14:textId="77777777" w:rsidR="0061524D" w:rsidRPr="00487927" w:rsidRDefault="0061524D" w:rsidP="00FD51B2">
            <w:pPr>
              <w:jc w:val="center"/>
              <w:rPr>
                <w:rFonts w:cstheme="minorHAnsi"/>
                <w:szCs w:val="20"/>
              </w:rPr>
            </w:pPr>
          </w:p>
        </w:tc>
        <w:tc>
          <w:tcPr>
            <w:tcW w:w="990" w:type="dxa"/>
          </w:tcPr>
          <w:p w14:paraId="53929D9D" w14:textId="76DDB72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B56288" w14:textId="77777777" w:rsidR="0061524D" w:rsidRPr="00487927" w:rsidRDefault="0061524D" w:rsidP="00FD51B2">
            <w:pPr>
              <w:jc w:val="center"/>
              <w:rPr>
                <w:rFonts w:cstheme="minorHAnsi"/>
                <w:szCs w:val="20"/>
              </w:rPr>
            </w:pPr>
          </w:p>
        </w:tc>
        <w:tc>
          <w:tcPr>
            <w:tcW w:w="1080" w:type="dxa"/>
          </w:tcPr>
          <w:p w14:paraId="2DEDDB95" w14:textId="77777777" w:rsidR="0061524D" w:rsidRPr="00487927" w:rsidRDefault="0061524D" w:rsidP="00FD51B2">
            <w:pPr>
              <w:jc w:val="center"/>
              <w:rPr>
                <w:rFonts w:cstheme="minorHAnsi"/>
                <w:szCs w:val="20"/>
              </w:rPr>
            </w:pPr>
          </w:p>
        </w:tc>
        <w:tc>
          <w:tcPr>
            <w:tcW w:w="990" w:type="dxa"/>
          </w:tcPr>
          <w:p w14:paraId="33A88DDE" w14:textId="77777777" w:rsidR="0061524D" w:rsidRPr="00487927" w:rsidRDefault="0061524D" w:rsidP="00FD51B2">
            <w:pPr>
              <w:jc w:val="center"/>
              <w:rPr>
                <w:rFonts w:cstheme="minorHAnsi"/>
                <w:szCs w:val="20"/>
              </w:rPr>
            </w:pPr>
          </w:p>
        </w:tc>
        <w:tc>
          <w:tcPr>
            <w:tcW w:w="990" w:type="dxa"/>
          </w:tcPr>
          <w:p w14:paraId="00F5D982" w14:textId="77777777" w:rsidR="0061524D" w:rsidRPr="00487927" w:rsidRDefault="0061524D" w:rsidP="00FD51B2">
            <w:pPr>
              <w:jc w:val="center"/>
              <w:rPr>
                <w:rFonts w:cstheme="minorHAnsi"/>
                <w:szCs w:val="20"/>
              </w:rPr>
            </w:pPr>
          </w:p>
        </w:tc>
        <w:tc>
          <w:tcPr>
            <w:tcW w:w="1103" w:type="dxa"/>
          </w:tcPr>
          <w:p w14:paraId="476EF786" w14:textId="77777777" w:rsidR="0061524D" w:rsidRPr="00487927" w:rsidRDefault="0061524D" w:rsidP="00FD51B2">
            <w:pPr>
              <w:jc w:val="center"/>
              <w:rPr>
                <w:rFonts w:cstheme="minorHAnsi"/>
                <w:szCs w:val="20"/>
              </w:rPr>
            </w:pPr>
          </w:p>
        </w:tc>
        <w:tc>
          <w:tcPr>
            <w:tcW w:w="1103" w:type="dxa"/>
          </w:tcPr>
          <w:p w14:paraId="4A709344" w14:textId="77777777" w:rsidR="0061524D" w:rsidRPr="00487927" w:rsidRDefault="0061524D" w:rsidP="00FD51B2">
            <w:pPr>
              <w:jc w:val="center"/>
              <w:rPr>
                <w:rFonts w:cstheme="minorHAnsi"/>
                <w:szCs w:val="20"/>
              </w:rPr>
            </w:pPr>
          </w:p>
        </w:tc>
      </w:tr>
      <w:tr w:rsidR="0061524D" w:rsidRPr="00487927" w14:paraId="461DFBA0" w14:textId="1AB6E93D" w:rsidTr="0061524D">
        <w:tc>
          <w:tcPr>
            <w:tcW w:w="1255" w:type="dxa"/>
          </w:tcPr>
          <w:p w14:paraId="06C7621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416_01</w:t>
            </w:r>
          </w:p>
        </w:tc>
        <w:tc>
          <w:tcPr>
            <w:tcW w:w="990" w:type="dxa"/>
          </w:tcPr>
          <w:p w14:paraId="6E08D7E0" w14:textId="6F453F07" w:rsidR="0061524D" w:rsidRPr="00487927" w:rsidRDefault="0061524D" w:rsidP="00FD51B2">
            <w:pPr>
              <w:jc w:val="center"/>
              <w:rPr>
                <w:rFonts w:cstheme="minorHAnsi"/>
                <w:szCs w:val="20"/>
              </w:rPr>
            </w:pPr>
          </w:p>
        </w:tc>
        <w:tc>
          <w:tcPr>
            <w:tcW w:w="990" w:type="dxa"/>
          </w:tcPr>
          <w:p w14:paraId="2A0BC076" w14:textId="519577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1260DD" w14:textId="6B5C9A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B028A7" w14:textId="0282F73C" w:rsidR="0061524D" w:rsidRPr="00487927" w:rsidRDefault="0061524D" w:rsidP="00FD51B2">
            <w:pPr>
              <w:jc w:val="center"/>
              <w:rPr>
                <w:rFonts w:cstheme="minorHAnsi"/>
                <w:szCs w:val="20"/>
              </w:rPr>
            </w:pPr>
          </w:p>
        </w:tc>
        <w:tc>
          <w:tcPr>
            <w:tcW w:w="990" w:type="dxa"/>
          </w:tcPr>
          <w:p w14:paraId="1FE3451D" w14:textId="580B75B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DF1FA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CD2A1E4" w14:textId="77777777" w:rsidR="0061524D" w:rsidRPr="00487927" w:rsidRDefault="0061524D" w:rsidP="00FD51B2">
            <w:pPr>
              <w:jc w:val="center"/>
              <w:rPr>
                <w:rFonts w:cstheme="minorHAnsi"/>
                <w:szCs w:val="20"/>
              </w:rPr>
            </w:pPr>
          </w:p>
        </w:tc>
        <w:tc>
          <w:tcPr>
            <w:tcW w:w="990" w:type="dxa"/>
          </w:tcPr>
          <w:p w14:paraId="0340450E" w14:textId="77777777" w:rsidR="0061524D" w:rsidRPr="00487927" w:rsidRDefault="0061524D" w:rsidP="00FD51B2">
            <w:pPr>
              <w:jc w:val="center"/>
              <w:rPr>
                <w:rFonts w:cstheme="minorHAnsi"/>
                <w:szCs w:val="20"/>
              </w:rPr>
            </w:pPr>
          </w:p>
        </w:tc>
        <w:tc>
          <w:tcPr>
            <w:tcW w:w="990" w:type="dxa"/>
          </w:tcPr>
          <w:p w14:paraId="64BDEF83" w14:textId="77777777" w:rsidR="0061524D" w:rsidRPr="00487927" w:rsidRDefault="0061524D" w:rsidP="00FD51B2">
            <w:pPr>
              <w:jc w:val="center"/>
              <w:rPr>
                <w:rFonts w:cstheme="minorHAnsi"/>
                <w:szCs w:val="20"/>
              </w:rPr>
            </w:pPr>
          </w:p>
        </w:tc>
        <w:tc>
          <w:tcPr>
            <w:tcW w:w="1103" w:type="dxa"/>
          </w:tcPr>
          <w:p w14:paraId="24286D87" w14:textId="77777777" w:rsidR="0061524D" w:rsidRPr="00487927" w:rsidRDefault="0061524D" w:rsidP="00FD51B2">
            <w:pPr>
              <w:jc w:val="center"/>
              <w:rPr>
                <w:rFonts w:cstheme="minorHAnsi"/>
                <w:szCs w:val="20"/>
              </w:rPr>
            </w:pPr>
          </w:p>
        </w:tc>
        <w:tc>
          <w:tcPr>
            <w:tcW w:w="1103" w:type="dxa"/>
          </w:tcPr>
          <w:p w14:paraId="761E91D6" w14:textId="77777777" w:rsidR="0061524D" w:rsidRPr="00487927" w:rsidRDefault="0061524D" w:rsidP="00FD51B2">
            <w:pPr>
              <w:jc w:val="center"/>
              <w:rPr>
                <w:rFonts w:cstheme="minorHAnsi"/>
                <w:szCs w:val="20"/>
              </w:rPr>
            </w:pPr>
          </w:p>
        </w:tc>
      </w:tr>
      <w:tr w:rsidR="0061524D" w:rsidRPr="00487927" w14:paraId="61F79847" w14:textId="79DD8C09" w:rsidTr="0061524D">
        <w:tc>
          <w:tcPr>
            <w:tcW w:w="1255" w:type="dxa"/>
          </w:tcPr>
          <w:p w14:paraId="69A9B6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61524D" w:rsidRPr="00487927" w:rsidRDefault="0061524D" w:rsidP="00FD51B2">
            <w:pPr>
              <w:jc w:val="center"/>
              <w:rPr>
                <w:rFonts w:cstheme="minorHAnsi"/>
                <w:szCs w:val="20"/>
              </w:rPr>
            </w:pPr>
          </w:p>
        </w:tc>
        <w:tc>
          <w:tcPr>
            <w:tcW w:w="990" w:type="dxa"/>
          </w:tcPr>
          <w:p w14:paraId="2EC6E8B4" w14:textId="644E9B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66A4E" w14:textId="5A956D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8E63B" w14:textId="7553660D" w:rsidR="0061524D" w:rsidRPr="00487927" w:rsidRDefault="0061524D" w:rsidP="00FD51B2">
            <w:pPr>
              <w:jc w:val="center"/>
              <w:rPr>
                <w:rFonts w:cstheme="minorHAnsi"/>
                <w:szCs w:val="20"/>
              </w:rPr>
            </w:pPr>
          </w:p>
        </w:tc>
        <w:tc>
          <w:tcPr>
            <w:tcW w:w="990" w:type="dxa"/>
          </w:tcPr>
          <w:p w14:paraId="1FDA1B15" w14:textId="63145E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4DB85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544637C" w14:textId="77777777" w:rsidR="0061524D" w:rsidRPr="00487927" w:rsidRDefault="0061524D" w:rsidP="00FD51B2">
            <w:pPr>
              <w:jc w:val="center"/>
              <w:rPr>
                <w:rFonts w:cstheme="minorHAnsi"/>
                <w:szCs w:val="20"/>
              </w:rPr>
            </w:pPr>
          </w:p>
        </w:tc>
        <w:tc>
          <w:tcPr>
            <w:tcW w:w="990" w:type="dxa"/>
          </w:tcPr>
          <w:p w14:paraId="1D7C6BA0" w14:textId="77777777" w:rsidR="0061524D" w:rsidRPr="00487927" w:rsidRDefault="0061524D" w:rsidP="00FD51B2">
            <w:pPr>
              <w:jc w:val="center"/>
              <w:rPr>
                <w:rFonts w:cstheme="minorHAnsi"/>
                <w:szCs w:val="20"/>
              </w:rPr>
            </w:pPr>
          </w:p>
        </w:tc>
        <w:tc>
          <w:tcPr>
            <w:tcW w:w="990" w:type="dxa"/>
          </w:tcPr>
          <w:p w14:paraId="6E66051C" w14:textId="77777777" w:rsidR="0061524D" w:rsidRPr="00487927" w:rsidRDefault="0061524D" w:rsidP="00FD51B2">
            <w:pPr>
              <w:jc w:val="center"/>
              <w:rPr>
                <w:rFonts w:cstheme="minorHAnsi"/>
                <w:szCs w:val="20"/>
              </w:rPr>
            </w:pPr>
          </w:p>
        </w:tc>
        <w:tc>
          <w:tcPr>
            <w:tcW w:w="1103" w:type="dxa"/>
          </w:tcPr>
          <w:p w14:paraId="6914C5D0" w14:textId="77777777" w:rsidR="0061524D" w:rsidRPr="00487927" w:rsidRDefault="0061524D" w:rsidP="00FD51B2">
            <w:pPr>
              <w:jc w:val="center"/>
              <w:rPr>
                <w:rFonts w:cstheme="minorHAnsi"/>
                <w:szCs w:val="20"/>
              </w:rPr>
            </w:pPr>
          </w:p>
        </w:tc>
        <w:tc>
          <w:tcPr>
            <w:tcW w:w="1103" w:type="dxa"/>
          </w:tcPr>
          <w:p w14:paraId="43522417" w14:textId="77777777" w:rsidR="0061524D" w:rsidRPr="00487927" w:rsidRDefault="0061524D" w:rsidP="00FD51B2">
            <w:pPr>
              <w:jc w:val="center"/>
              <w:rPr>
                <w:rFonts w:cstheme="minorHAnsi"/>
                <w:szCs w:val="20"/>
              </w:rPr>
            </w:pPr>
          </w:p>
        </w:tc>
      </w:tr>
      <w:tr w:rsidR="0061524D" w:rsidRPr="00487927" w14:paraId="460454FA" w14:textId="106789D1" w:rsidTr="0061524D">
        <w:tc>
          <w:tcPr>
            <w:tcW w:w="1255" w:type="dxa"/>
          </w:tcPr>
          <w:p w14:paraId="7C7DEC81" w14:textId="75B0AE94" w:rsidR="0061524D" w:rsidRPr="00487927" w:rsidRDefault="0061524D" w:rsidP="00E7607C">
            <w:pPr>
              <w:jc w:val="center"/>
              <w:rPr>
                <w:rFonts w:cstheme="minorHAnsi"/>
                <w:szCs w:val="20"/>
              </w:rPr>
            </w:pPr>
            <w:r>
              <w:rPr>
                <w:rFonts w:cstheme="minorHAnsi"/>
                <w:szCs w:val="20"/>
              </w:rPr>
              <w:t>0416</w:t>
            </w:r>
            <w:r w:rsidRPr="00487927">
              <w:rPr>
                <w:rFonts w:cstheme="minorHAnsi"/>
                <w:szCs w:val="20"/>
              </w:rPr>
              <w:t>_0</w:t>
            </w:r>
            <w:r>
              <w:rPr>
                <w:rFonts w:cstheme="minorHAnsi"/>
                <w:szCs w:val="20"/>
              </w:rPr>
              <w:t>3</w:t>
            </w:r>
          </w:p>
        </w:tc>
        <w:tc>
          <w:tcPr>
            <w:tcW w:w="990" w:type="dxa"/>
          </w:tcPr>
          <w:p w14:paraId="05E7102C"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0C640C7A"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753F6967"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CBB8064"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60394C6D"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135D21C" w14:textId="77777777" w:rsidR="0061524D" w:rsidRPr="00487927" w:rsidRDefault="0061524D" w:rsidP="00E7607C">
            <w:pPr>
              <w:jc w:val="center"/>
              <w:rPr>
                <w:rFonts w:cstheme="minorHAnsi"/>
                <w:szCs w:val="20"/>
              </w:rPr>
            </w:pPr>
            <w:r w:rsidRPr="00487927">
              <w:rPr>
                <w:rFonts w:cstheme="minorHAnsi"/>
                <w:szCs w:val="20"/>
              </w:rPr>
              <w:t>•</w:t>
            </w:r>
          </w:p>
        </w:tc>
        <w:tc>
          <w:tcPr>
            <w:tcW w:w="1080" w:type="dxa"/>
          </w:tcPr>
          <w:p w14:paraId="58CA2DD9" w14:textId="77777777" w:rsidR="0061524D" w:rsidRPr="00487927" w:rsidRDefault="0061524D" w:rsidP="00E7607C">
            <w:pPr>
              <w:jc w:val="center"/>
              <w:rPr>
                <w:rFonts w:cstheme="minorHAnsi"/>
                <w:szCs w:val="20"/>
              </w:rPr>
            </w:pPr>
          </w:p>
        </w:tc>
        <w:tc>
          <w:tcPr>
            <w:tcW w:w="990" w:type="dxa"/>
          </w:tcPr>
          <w:p w14:paraId="5F4DC814" w14:textId="77777777" w:rsidR="0061524D" w:rsidRPr="00487927" w:rsidRDefault="0061524D" w:rsidP="00E7607C">
            <w:pPr>
              <w:jc w:val="center"/>
              <w:rPr>
                <w:rFonts w:cstheme="minorHAnsi"/>
                <w:szCs w:val="20"/>
              </w:rPr>
            </w:pPr>
          </w:p>
        </w:tc>
        <w:tc>
          <w:tcPr>
            <w:tcW w:w="990" w:type="dxa"/>
          </w:tcPr>
          <w:p w14:paraId="460196D5" w14:textId="77777777" w:rsidR="0061524D" w:rsidRPr="00487927" w:rsidRDefault="0061524D" w:rsidP="00E7607C">
            <w:pPr>
              <w:jc w:val="center"/>
              <w:rPr>
                <w:rFonts w:cstheme="minorHAnsi"/>
                <w:szCs w:val="20"/>
              </w:rPr>
            </w:pPr>
          </w:p>
        </w:tc>
        <w:tc>
          <w:tcPr>
            <w:tcW w:w="1103" w:type="dxa"/>
          </w:tcPr>
          <w:p w14:paraId="5891514F" w14:textId="77777777" w:rsidR="0061524D" w:rsidRPr="00487927" w:rsidRDefault="0061524D" w:rsidP="00E7607C">
            <w:pPr>
              <w:jc w:val="center"/>
              <w:rPr>
                <w:rFonts w:cstheme="minorHAnsi"/>
                <w:szCs w:val="20"/>
              </w:rPr>
            </w:pPr>
          </w:p>
        </w:tc>
        <w:tc>
          <w:tcPr>
            <w:tcW w:w="1103" w:type="dxa"/>
          </w:tcPr>
          <w:p w14:paraId="6F1EC814" w14:textId="77777777" w:rsidR="0061524D" w:rsidRPr="00487927" w:rsidRDefault="0061524D" w:rsidP="00E7607C">
            <w:pPr>
              <w:jc w:val="center"/>
              <w:rPr>
                <w:rFonts w:cstheme="minorHAnsi"/>
                <w:szCs w:val="20"/>
              </w:rPr>
            </w:pPr>
          </w:p>
        </w:tc>
      </w:tr>
      <w:tr w:rsidR="0061524D" w:rsidRPr="00487927" w14:paraId="39BC5286" w14:textId="5091D132" w:rsidTr="0061524D">
        <w:tc>
          <w:tcPr>
            <w:tcW w:w="1255" w:type="dxa"/>
          </w:tcPr>
          <w:p w14:paraId="2DECFF3D" w14:textId="77777777" w:rsidR="0061524D" w:rsidRPr="00487927" w:rsidRDefault="0061524D"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8959B" w14:textId="44191376" w:rsidR="0061524D" w:rsidRPr="00487927" w:rsidRDefault="0061524D" w:rsidP="00FD51B2">
            <w:pPr>
              <w:jc w:val="center"/>
              <w:rPr>
                <w:rFonts w:cstheme="minorHAnsi"/>
                <w:szCs w:val="20"/>
              </w:rPr>
            </w:pPr>
          </w:p>
        </w:tc>
        <w:tc>
          <w:tcPr>
            <w:tcW w:w="990" w:type="dxa"/>
          </w:tcPr>
          <w:p w14:paraId="3D431576" w14:textId="77777777" w:rsidR="0061524D" w:rsidRPr="00487927" w:rsidRDefault="0061524D" w:rsidP="00FD51B2">
            <w:pPr>
              <w:jc w:val="center"/>
              <w:rPr>
                <w:rFonts w:cstheme="minorHAnsi"/>
                <w:szCs w:val="20"/>
              </w:rPr>
            </w:pPr>
          </w:p>
        </w:tc>
        <w:tc>
          <w:tcPr>
            <w:tcW w:w="990" w:type="dxa"/>
          </w:tcPr>
          <w:p w14:paraId="386CDAF8" w14:textId="2240215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606253" w14:textId="7C252798" w:rsidR="0061524D" w:rsidRPr="00487927" w:rsidRDefault="0061524D" w:rsidP="00FD51B2">
            <w:pPr>
              <w:jc w:val="center"/>
              <w:rPr>
                <w:rFonts w:cstheme="minorHAnsi"/>
                <w:szCs w:val="20"/>
              </w:rPr>
            </w:pPr>
          </w:p>
        </w:tc>
        <w:tc>
          <w:tcPr>
            <w:tcW w:w="990" w:type="dxa"/>
          </w:tcPr>
          <w:p w14:paraId="18A916A5" w14:textId="77777777" w:rsidR="0061524D" w:rsidRPr="00487927" w:rsidRDefault="0061524D" w:rsidP="00FD51B2">
            <w:pPr>
              <w:jc w:val="center"/>
              <w:rPr>
                <w:rFonts w:cstheme="minorHAnsi"/>
                <w:szCs w:val="20"/>
              </w:rPr>
            </w:pPr>
          </w:p>
        </w:tc>
        <w:tc>
          <w:tcPr>
            <w:tcW w:w="1080" w:type="dxa"/>
          </w:tcPr>
          <w:p w14:paraId="6DBEFB3C" w14:textId="77777777" w:rsidR="0061524D" w:rsidRPr="00487927" w:rsidRDefault="0061524D" w:rsidP="00FD51B2">
            <w:pPr>
              <w:jc w:val="center"/>
              <w:rPr>
                <w:rFonts w:cstheme="minorHAnsi"/>
                <w:szCs w:val="20"/>
              </w:rPr>
            </w:pPr>
          </w:p>
        </w:tc>
        <w:tc>
          <w:tcPr>
            <w:tcW w:w="990" w:type="dxa"/>
          </w:tcPr>
          <w:p w14:paraId="4465ACFB" w14:textId="77777777" w:rsidR="0061524D" w:rsidRPr="00487927" w:rsidRDefault="0061524D" w:rsidP="00FD51B2">
            <w:pPr>
              <w:jc w:val="center"/>
              <w:rPr>
                <w:rFonts w:cstheme="minorHAnsi"/>
                <w:szCs w:val="20"/>
              </w:rPr>
            </w:pPr>
          </w:p>
        </w:tc>
        <w:tc>
          <w:tcPr>
            <w:tcW w:w="990" w:type="dxa"/>
          </w:tcPr>
          <w:p w14:paraId="367AA3AD" w14:textId="77777777" w:rsidR="0061524D" w:rsidRPr="00487927" w:rsidRDefault="0061524D" w:rsidP="00FD51B2">
            <w:pPr>
              <w:jc w:val="center"/>
              <w:rPr>
                <w:rFonts w:cstheme="minorHAnsi"/>
                <w:szCs w:val="20"/>
              </w:rPr>
            </w:pPr>
          </w:p>
        </w:tc>
        <w:tc>
          <w:tcPr>
            <w:tcW w:w="1103" w:type="dxa"/>
          </w:tcPr>
          <w:p w14:paraId="5EE58B64" w14:textId="77777777" w:rsidR="0061524D" w:rsidRPr="00487927" w:rsidRDefault="0061524D" w:rsidP="00FD51B2">
            <w:pPr>
              <w:jc w:val="center"/>
              <w:rPr>
                <w:rFonts w:cstheme="minorHAnsi"/>
                <w:szCs w:val="20"/>
              </w:rPr>
            </w:pPr>
          </w:p>
        </w:tc>
        <w:tc>
          <w:tcPr>
            <w:tcW w:w="1103" w:type="dxa"/>
          </w:tcPr>
          <w:p w14:paraId="05135365" w14:textId="77777777" w:rsidR="0061524D" w:rsidRPr="00487927" w:rsidRDefault="0061524D" w:rsidP="00FD51B2">
            <w:pPr>
              <w:jc w:val="center"/>
              <w:rPr>
                <w:rFonts w:cstheme="minorHAnsi"/>
                <w:szCs w:val="20"/>
              </w:rPr>
            </w:pPr>
          </w:p>
        </w:tc>
      </w:tr>
      <w:tr w:rsidR="0061524D" w:rsidRPr="00487927" w14:paraId="2E759C3F" w14:textId="6285838D" w:rsidTr="0061524D">
        <w:tc>
          <w:tcPr>
            <w:tcW w:w="1255" w:type="dxa"/>
          </w:tcPr>
          <w:p w14:paraId="164CF38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61524D" w:rsidRPr="00487927" w:rsidRDefault="0061524D" w:rsidP="00FD51B2">
            <w:pPr>
              <w:jc w:val="center"/>
              <w:rPr>
                <w:rFonts w:cstheme="minorHAnsi"/>
                <w:szCs w:val="20"/>
              </w:rPr>
            </w:pPr>
          </w:p>
        </w:tc>
        <w:tc>
          <w:tcPr>
            <w:tcW w:w="990" w:type="dxa"/>
          </w:tcPr>
          <w:p w14:paraId="21262EBF" w14:textId="226324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1C1AD" w14:textId="31A1228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DAE7A3" w14:textId="70A9FFE9" w:rsidR="0061524D" w:rsidRPr="00487927" w:rsidRDefault="0061524D" w:rsidP="00FD51B2">
            <w:pPr>
              <w:jc w:val="center"/>
              <w:rPr>
                <w:rFonts w:cstheme="minorHAnsi"/>
                <w:szCs w:val="20"/>
              </w:rPr>
            </w:pPr>
          </w:p>
        </w:tc>
        <w:tc>
          <w:tcPr>
            <w:tcW w:w="990" w:type="dxa"/>
          </w:tcPr>
          <w:p w14:paraId="50DC2689" w14:textId="4319338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BF24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59B63C4" w14:textId="77777777" w:rsidR="0061524D" w:rsidRPr="00487927" w:rsidRDefault="0061524D" w:rsidP="00FD51B2">
            <w:pPr>
              <w:jc w:val="center"/>
              <w:rPr>
                <w:rFonts w:cstheme="minorHAnsi"/>
                <w:szCs w:val="20"/>
              </w:rPr>
            </w:pPr>
          </w:p>
        </w:tc>
        <w:tc>
          <w:tcPr>
            <w:tcW w:w="990" w:type="dxa"/>
          </w:tcPr>
          <w:p w14:paraId="1366CD23" w14:textId="77777777" w:rsidR="0061524D" w:rsidRPr="00487927" w:rsidRDefault="0061524D" w:rsidP="00FD51B2">
            <w:pPr>
              <w:jc w:val="center"/>
              <w:rPr>
                <w:rFonts w:cstheme="minorHAnsi"/>
                <w:szCs w:val="20"/>
              </w:rPr>
            </w:pPr>
          </w:p>
        </w:tc>
        <w:tc>
          <w:tcPr>
            <w:tcW w:w="990" w:type="dxa"/>
          </w:tcPr>
          <w:p w14:paraId="281F70A7" w14:textId="77777777" w:rsidR="0061524D" w:rsidRPr="00487927" w:rsidRDefault="0061524D" w:rsidP="00FD51B2">
            <w:pPr>
              <w:jc w:val="center"/>
              <w:rPr>
                <w:rFonts w:cstheme="minorHAnsi"/>
                <w:szCs w:val="20"/>
              </w:rPr>
            </w:pPr>
          </w:p>
        </w:tc>
        <w:tc>
          <w:tcPr>
            <w:tcW w:w="1103" w:type="dxa"/>
          </w:tcPr>
          <w:p w14:paraId="45965B3D" w14:textId="77777777" w:rsidR="0061524D" w:rsidRPr="00487927" w:rsidRDefault="0061524D" w:rsidP="00FD51B2">
            <w:pPr>
              <w:jc w:val="center"/>
              <w:rPr>
                <w:rFonts w:cstheme="minorHAnsi"/>
                <w:szCs w:val="20"/>
              </w:rPr>
            </w:pPr>
          </w:p>
        </w:tc>
        <w:tc>
          <w:tcPr>
            <w:tcW w:w="1103" w:type="dxa"/>
          </w:tcPr>
          <w:p w14:paraId="3714925D" w14:textId="77777777" w:rsidR="0061524D" w:rsidRPr="00487927" w:rsidRDefault="0061524D" w:rsidP="00FD51B2">
            <w:pPr>
              <w:jc w:val="center"/>
              <w:rPr>
                <w:rFonts w:cstheme="minorHAnsi"/>
                <w:szCs w:val="20"/>
              </w:rPr>
            </w:pPr>
          </w:p>
        </w:tc>
      </w:tr>
      <w:tr w:rsidR="0061524D" w:rsidRPr="00487927" w14:paraId="7F366009" w14:textId="2C11D6BA" w:rsidTr="0061524D">
        <w:tc>
          <w:tcPr>
            <w:tcW w:w="1255" w:type="dxa"/>
          </w:tcPr>
          <w:p w14:paraId="715A769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851D02" w14:textId="458AC0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0A327E" w14:textId="0DB5F6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40FAC8" w14:textId="3CD0AB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BB6A394" w14:textId="40F51C0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AE340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6527170" w14:textId="77777777" w:rsidR="0061524D" w:rsidRPr="00487927" w:rsidRDefault="0061524D" w:rsidP="00FD51B2">
            <w:pPr>
              <w:jc w:val="center"/>
              <w:rPr>
                <w:rFonts w:cstheme="minorHAnsi"/>
                <w:szCs w:val="20"/>
              </w:rPr>
            </w:pPr>
          </w:p>
        </w:tc>
        <w:tc>
          <w:tcPr>
            <w:tcW w:w="990" w:type="dxa"/>
          </w:tcPr>
          <w:p w14:paraId="3024967F" w14:textId="77777777" w:rsidR="0061524D" w:rsidRPr="00487927" w:rsidRDefault="0061524D" w:rsidP="00FD51B2">
            <w:pPr>
              <w:jc w:val="center"/>
              <w:rPr>
                <w:rFonts w:cstheme="minorHAnsi"/>
                <w:szCs w:val="20"/>
              </w:rPr>
            </w:pPr>
          </w:p>
        </w:tc>
        <w:tc>
          <w:tcPr>
            <w:tcW w:w="990" w:type="dxa"/>
          </w:tcPr>
          <w:p w14:paraId="5BE0CFA6" w14:textId="77777777" w:rsidR="0061524D" w:rsidRPr="00487927" w:rsidRDefault="0061524D" w:rsidP="00FD51B2">
            <w:pPr>
              <w:jc w:val="center"/>
              <w:rPr>
                <w:rFonts w:cstheme="minorHAnsi"/>
                <w:szCs w:val="20"/>
              </w:rPr>
            </w:pPr>
          </w:p>
        </w:tc>
        <w:tc>
          <w:tcPr>
            <w:tcW w:w="1103" w:type="dxa"/>
          </w:tcPr>
          <w:p w14:paraId="41AC6BA2" w14:textId="77777777" w:rsidR="0061524D" w:rsidRPr="00487927" w:rsidRDefault="0061524D" w:rsidP="00FD51B2">
            <w:pPr>
              <w:jc w:val="center"/>
              <w:rPr>
                <w:rFonts w:cstheme="minorHAnsi"/>
                <w:szCs w:val="20"/>
              </w:rPr>
            </w:pPr>
          </w:p>
        </w:tc>
        <w:tc>
          <w:tcPr>
            <w:tcW w:w="1103" w:type="dxa"/>
          </w:tcPr>
          <w:p w14:paraId="43675B3D" w14:textId="77777777" w:rsidR="0061524D" w:rsidRPr="00487927" w:rsidRDefault="0061524D" w:rsidP="00FD51B2">
            <w:pPr>
              <w:jc w:val="center"/>
              <w:rPr>
                <w:rFonts w:cstheme="minorHAnsi"/>
                <w:szCs w:val="20"/>
              </w:rPr>
            </w:pPr>
          </w:p>
        </w:tc>
      </w:tr>
      <w:tr w:rsidR="0061524D" w:rsidRPr="00487927" w14:paraId="0678DF16" w14:textId="7BF1CC7B" w:rsidTr="0061524D">
        <w:tc>
          <w:tcPr>
            <w:tcW w:w="1255" w:type="dxa"/>
          </w:tcPr>
          <w:p w14:paraId="1CC3FAD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79FE11" w14:textId="17AA009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7C0B7" w14:textId="18C8D5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F80A43" w14:textId="2C3E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14995B" w14:textId="55E19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4C27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2099252" w14:textId="77777777" w:rsidR="0061524D" w:rsidRPr="00487927" w:rsidRDefault="0061524D" w:rsidP="00FD51B2">
            <w:pPr>
              <w:jc w:val="center"/>
              <w:rPr>
                <w:rFonts w:cstheme="minorHAnsi"/>
                <w:szCs w:val="20"/>
              </w:rPr>
            </w:pPr>
          </w:p>
        </w:tc>
        <w:tc>
          <w:tcPr>
            <w:tcW w:w="990" w:type="dxa"/>
          </w:tcPr>
          <w:p w14:paraId="6AF827BD" w14:textId="77777777" w:rsidR="0061524D" w:rsidRPr="00487927" w:rsidRDefault="0061524D" w:rsidP="00FD51B2">
            <w:pPr>
              <w:jc w:val="center"/>
              <w:rPr>
                <w:rFonts w:cstheme="minorHAnsi"/>
                <w:szCs w:val="20"/>
              </w:rPr>
            </w:pPr>
          </w:p>
        </w:tc>
        <w:tc>
          <w:tcPr>
            <w:tcW w:w="990" w:type="dxa"/>
          </w:tcPr>
          <w:p w14:paraId="21F730BD" w14:textId="77777777" w:rsidR="0061524D" w:rsidRPr="00487927" w:rsidRDefault="0061524D" w:rsidP="00FD51B2">
            <w:pPr>
              <w:jc w:val="center"/>
              <w:rPr>
                <w:rFonts w:cstheme="minorHAnsi"/>
                <w:szCs w:val="20"/>
              </w:rPr>
            </w:pPr>
          </w:p>
        </w:tc>
        <w:tc>
          <w:tcPr>
            <w:tcW w:w="1103" w:type="dxa"/>
          </w:tcPr>
          <w:p w14:paraId="2BF3AD44" w14:textId="77777777" w:rsidR="0061524D" w:rsidRPr="00487927" w:rsidRDefault="0061524D" w:rsidP="00FD51B2">
            <w:pPr>
              <w:jc w:val="center"/>
              <w:rPr>
                <w:rFonts w:cstheme="minorHAnsi"/>
                <w:szCs w:val="20"/>
              </w:rPr>
            </w:pPr>
          </w:p>
        </w:tc>
        <w:tc>
          <w:tcPr>
            <w:tcW w:w="1103" w:type="dxa"/>
          </w:tcPr>
          <w:p w14:paraId="063E978D" w14:textId="77777777" w:rsidR="0061524D" w:rsidRPr="00487927" w:rsidRDefault="0061524D" w:rsidP="00FD51B2">
            <w:pPr>
              <w:jc w:val="center"/>
              <w:rPr>
                <w:rFonts w:cstheme="minorHAnsi"/>
                <w:szCs w:val="20"/>
              </w:rPr>
            </w:pPr>
          </w:p>
        </w:tc>
      </w:tr>
      <w:tr w:rsidR="0061524D" w:rsidRPr="00487927" w14:paraId="39F3891E" w14:textId="1C613C4E" w:rsidTr="0061524D">
        <w:tc>
          <w:tcPr>
            <w:tcW w:w="1255" w:type="dxa"/>
          </w:tcPr>
          <w:p w14:paraId="6CBAD04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D411F2" w14:textId="4CDE07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B88FD0" w14:textId="6BA367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30BD78" w14:textId="65F6490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163EE" w14:textId="4BAE77A4"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374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671869" w14:textId="77777777" w:rsidR="0061524D" w:rsidRPr="00487927" w:rsidRDefault="0061524D" w:rsidP="00FD51B2">
            <w:pPr>
              <w:jc w:val="center"/>
              <w:rPr>
                <w:rFonts w:cstheme="minorHAnsi"/>
                <w:szCs w:val="20"/>
              </w:rPr>
            </w:pPr>
          </w:p>
        </w:tc>
        <w:tc>
          <w:tcPr>
            <w:tcW w:w="990" w:type="dxa"/>
          </w:tcPr>
          <w:p w14:paraId="65438183" w14:textId="77777777" w:rsidR="0061524D" w:rsidRPr="00487927" w:rsidRDefault="0061524D" w:rsidP="00FD51B2">
            <w:pPr>
              <w:jc w:val="center"/>
              <w:rPr>
                <w:rFonts w:cstheme="minorHAnsi"/>
                <w:szCs w:val="20"/>
              </w:rPr>
            </w:pPr>
          </w:p>
        </w:tc>
        <w:tc>
          <w:tcPr>
            <w:tcW w:w="990" w:type="dxa"/>
          </w:tcPr>
          <w:p w14:paraId="0ECE4FED" w14:textId="77777777" w:rsidR="0061524D" w:rsidRPr="00487927" w:rsidRDefault="0061524D" w:rsidP="00FD51B2">
            <w:pPr>
              <w:jc w:val="center"/>
              <w:rPr>
                <w:rFonts w:cstheme="minorHAnsi"/>
                <w:szCs w:val="20"/>
              </w:rPr>
            </w:pPr>
          </w:p>
        </w:tc>
        <w:tc>
          <w:tcPr>
            <w:tcW w:w="1103" w:type="dxa"/>
          </w:tcPr>
          <w:p w14:paraId="57BDB78D" w14:textId="77777777" w:rsidR="0061524D" w:rsidRPr="00487927" w:rsidRDefault="0061524D" w:rsidP="00FD51B2">
            <w:pPr>
              <w:jc w:val="center"/>
              <w:rPr>
                <w:rFonts w:cstheme="minorHAnsi"/>
                <w:szCs w:val="20"/>
              </w:rPr>
            </w:pPr>
          </w:p>
        </w:tc>
        <w:tc>
          <w:tcPr>
            <w:tcW w:w="1103" w:type="dxa"/>
          </w:tcPr>
          <w:p w14:paraId="59533462" w14:textId="77777777" w:rsidR="0061524D" w:rsidRPr="00487927" w:rsidRDefault="0061524D" w:rsidP="00FD51B2">
            <w:pPr>
              <w:jc w:val="center"/>
              <w:rPr>
                <w:rFonts w:cstheme="minorHAnsi"/>
                <w:szCs w:val="20"/>
              </w:rPr>
            </w:pPr>
          </w:p>
        </w:tc>
      </w:tr>
      <w:tr w:rsidR="0061524D" w:rsidRPr="00487927" w14:paraId="2C52A894" w14:textId="03C6C709" w:rsidTr="0061524D">
        <w:tc>
          <w:tcPr>
            <w:tcW w:w="1255" w:type="dxa"/>
          </w:tcPr>
          <w:p w14:paraId="5CF7CA0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90F0F05" w14:textId="2F24D39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58D9D0" w14:textId="34FD2E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3ABA3" w14:textId="4B75D7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BFF26E" w14:textId="48AC06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C447F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CFB5525" w14:textId="77777777" w:rsidR="0061524D" w:rsidRPr="00487927" w:rsidRDefault="0061524D" w:rsidP="00FD51B2">
            <w:pPr>
              <w:jc w:val="center"/>
              <w:rPr>
                <w:rFonts w:cstheme="minorHAnsi"/>
                <w:szCs w:val="20"/>
              </w:rPr>
            </w:pPr>
          </w:p>
        </w:tc>
        <w:tc>
          <w:tcPr>
            <w:tcW w:w="990" w:type="dxa"/>
          </w:tcPr>
          <w:p w14:paraId="6154CF84" w14:textId="77777777" w:rsidR="0061524D" w:rsidRPr="00487927" w:rsidRDefault="0061524D" w:rsidP="00FD51B2">
            <w:pPr>
              <w:jc w:val="center"/>
              <w:rPr>
                <w:rFonts w:cstheme="minorHAnsi"/>
                <w:szCs w:val="20"/>
              </w:rPr>
            </w:pPr>
          </w:p>
        </w:tc>
        <w:tc>
          <w:tcPr>
            <w:tcW w:w="990" w:type="dxa"/>
          </w:tcPr>
          <w:p w14:paraId="05B83439" w14:textId="77777777" w:rsidR="0061524D" w:rsidRPr="00487927" w:rsidRDefault="0061524D" w:rsidP="00FD51B2">
            <w:pPr>
              <w:jc w:val="center"/>
              <w:rPr>
                <w:rFonts w:cstheme="minorHAnsi"/>
                <w:szCs w:val="20"/>
              </w:rPr>
            </w:pPr>
          </w:p>
        </w:tc>
        <w:tc>
          <w:tcPr>
            <w:tcW w:w="1103" w:type="dxa"/>
          </w:tcPr>
          <w:p w14:paraId="7E295BF2" w14:textId="77777777" w:rsidR="0061524D" w:rsidRPr="00487927" w:rsidRDefault="0061524D" w:rsidP="00FD51B2">
            <w:pPr>
              <w:jc w:val="center"/>
              <w:rPr>
                <w:rFonts w:cstheme="minorHAnsi"/>
                <w:szCs w:val="20"/>
              </w:rPr>
            </w:pPr>
          </w:p>
        </w:tc>
        <w:tc>
          <w:tcPr>
            <w:tcW w:w="1103" w:type="dxa"/>
          </w:tcPr>
          <w:p w14:paraId="7BCE5904" w14:textId="77777777" w:rsidR="0061524D" w:rsidRPr="00487927" w:rsidRDefault="0061524D" w:rsidP="00FD51B2">
            <w:pPr>
              <w:jc w:val="center"/>
              <w:rPr>
                <w:rFonts w:cstheme="minorHAnsi"/>
                <w:szCs w:val="20"/>
              </w:rPr>
            </w:pPr>
          </w:p>
        </w:tc>
      </w:tr>
      <w:tr w:rsidR="0061524D" w:rsidRPr="00487927" w14:paraId="55090083" w14:textId="74435DA5" w:rsidTr="0061524D">
        <w:tc>
          <w:tcPr>
            <w:tcW w:w="1255" w:type="dxa"/>
          </w:tcPr>
          <w:p w14:paraId="6087039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A0C6DD" w14:textId="790EEAD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6749C9" w14:textId="1159A3C7" w:rsidR="0061524D" w:rsidRDefault="0061524D" w:rsidP="00FD51B2">
            <w:pPr>
              <w:jc w:val="center"/>
              <w:rPr>
                <w:rFonts w:cstheme="minorHAnsi"/>
                <w:szCs w:val="20"/>
              </w:rPr>
            </w:pPr>
            <w:r w:rsidRPr="00487927">
              <w:rPr>
                <w:rFonts w:cstheme="minorHAnsi"/>
                <w:szCs w:val="20"/>
              </w:rPr>
              <w:t>•</w:t>
            </w:r>
          </w:p>
        </w:tc>
        <w:tc>
          <w:tcPr>
            <w:tcW w:w="990" w:type="dxa"/>
          </w:tcPr>
          <w:p w14:paraId="04692D78" w14:textId="02CD806B" w:rsidR="0061524D" w:rsidRDefault="0061524D" w:rsidP="00FD51B2">
            <w:pPr>
              <w:jc w:val="center"/>
              <w:rPr>
                <w:rFonts w:cstheme="minorHAnsi"/>
                <w:szCs w:val="20"/>
              </w:rPr>
            </w:pPr>
            <w:r w:rsidRPr="00487927">
              <w:rPr>
                <w:rFonts w:cstheme="minorHAnsi"/>
                <w:szCs w:val="20"/>
              </w:rPr>
              <w:t>•</w:t>
            </w:r>
          </w:p>
        </w:tc>
        <w:tc>
          <w:tcPr>
            <w:tcW w:w="990" w:type="dxa"/>
          </w:tcPr>
          <w:p w14:paraId="50F9E96C" w14:textId="616708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7CA59C"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B5547E" w14:textId="77777777" w:rsidR="0061524D" w:rsidRPr="00487927" w:rsidRDefault="0061524D" w:rsidP="00FD51B2">
            <w:pPr>
              <w:jc w:val="center"/>
              <w:rPr>
                <w:rFonts w:cstheme="minorHAnsi"/>
                <w:szCs w:val="20"/>
              </w:rPr>
            </w:pPr>
          </w:p>
        </w:tc>
        <w:tc>
          <w:tcPr>
            <w:tcW w:w="990" w:type="dxa"/>
          </w:tcPr>
          <w:p w14:paraId="4AE4786C" w14:textId="77777777" w:rsidR="0061524D" w:rsidRPr="00487927" w:rsidRDefault="0061524D" w:rsidP="00FD51B2">
            <w:pPr>
              <w:jc w:val="center"/>
              <w:rPr>
                <w:rFonts w:cstheme="minorHAnsi"/>
                <w:szCs w:val="20"/>
              </w:rPr>
            </w:pPr>
          </w:p>
        </w:tc>
        <w:tc>
          <w:tcPr>
            <w:tcW w:w="990" w:type="dxa"/>
          </w:tcPr>
          <w:p w14:paraId="62B64337" w14:textId="77777777" w:rsidR="0061524D" w:rsidRPr="00487927" w:rsidRDefault="0061524D" w:rsidP="00FD51B2">
            <w:pPr>
              <w:jc w:val="center"/>
              <w:rPr>
                <w:rFonts w:cstheme="minorHAnsi"/>
                <w:szCs w:val="20"/>
              </w:rPr>
            </w:pPr>
          </w:p>
        </w:tc>
        <w:tc>
          <w:tcPr>
            <w:tcW w:w="1103" w:type="dxa"/>
          </w:tcPr>
          <w:p w14:paraId="49C75FD9" w14:textId="77777777" w:rsidR="0061524D" w:rsidRPr="00487927" w:rsidRDefault="0061524D" w:rsidP="00FD51B2">
            <w:pPr>
              <w:jc w:val="center"/>
              <w:rPr>
                <w:rFonts w:cstheme="minorHAnsi"/>
                <w:szCs w:val="20"/>
              </w:rPr>
            </w:pPr>
          </w:p>
        </w:tc>
        <w:tc>
          <w:tcPr>
            <w:tcW w:w="1103" w:type="dxa"/>
          </w:tcPr>
          <w:p w14:paraId="576C81CB" w14:textId="77777777" w:rsidR="0061524D" w:rsidRPr="00487927" w:rsidRDefault="0061524D" w:rsidP="00FD51B2">
            <w:pPr>
              <w:jc w:val="center"/>
              <w:rPr>
                <w:rFonts w:cstheme="minorHAnsi"/>
                <w:szCs w:val="20"/>
              </w:rPr>
            </w:pPr>
          </w:p>
        </w:tc>
      </w:tr>
      <w:tr w:rsidR="0061524D" w:rsidRPr="00487927" w14:paraId="6EBA25F9" w14:textId="58287990" w:rsidTr="0061524D">
        <w:tc>
          <w:tcPr>
            <w:tcW w:w="1255" w:type="dxa"/>
          </w:tcPr>
          <w:p w14:paraId="503C906E" w14:textId="77777777" w:rsidR="0061524D" w:rsidRPr="00487927" w:rsidRDefault="0061524D" w:rsidP="00FD51B2">
            <w:pPr>
              <w:jc w:val="center"/>
              <w:rPr>
                <w:rFonts w:cstheme="minorHAnsi"/>
                <w:szCs w:val="20"/>
              </w:rPr>
            </w:pPr>
            <w:r w:rsidRPr="001B418F">
              <w:rPr>
                <w:rFonts w:cstheme="minorHAnsi"/>
                <w:szCs w:val="20"/>
              </w:rPr>
              <w:t>0426_01</w:t>
            </w:r>
          </w:p>
        </w:tc>
        <w:tc>
          <w:tcPr>
            <w:tcW w:w="990" w:type="dxa"/>
          </w:tcPr>
          <w:p w14:paraId="66C45503" w14:textId="44CB806F" w:rsidR="0061524D" w:rsidRPr="00487927" w:rsidRDefault="0061524D" w:rsidP="00FD51B2">
            <w:pPr>
              <w:jc w:val="center"/>
              <w:rPr>
                <w:rFonts w:cstheme="minorHAnsi"/>
                <w:szCs w:val="20"/>
              </w:rPr>
            </w:pPr>
          </w:p>
        </w:tc>
        <w:tc>
          <w:tcPr>
            <w:tcW w:w="990" w:type="dxa"/>
          </w:tcPr>
          <w:p w14:paraId="3E7DB8AF" w14:textId="420C23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A9A264" w14:textId="2B7F8E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01D4EF" w14:textId="4E0B06A7" w:rsidR="0061524D" w:rsidRPr="00487927" w:rsidRDefault="0061524D" w:rsidP="00FD51B2">
            <w:pPr>
              <w:jc w:val="center"/>
              <w:rPr>
                <w:rFonts w:cstheme="minorHAnsi"/>
                <w:szCs w:val="20"/>
              </w:rPr>
            </w:pPr>
          </w:p>
        </w:tc>
        <w:tc>
          <w:tcPr>
            <w:tcW w:w="990" w:type="dxa"/>
          </w:tcPr>
          <w:p w14:paraId="7822DA8D" w14:textId="520215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27504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F948C76" w14:textId="77777777" w:rsidR="0061524D" w:rsidRPr="00487927" w:rsidRDefault="0061524D" w:rsidP="00FD51B2">
            <w:pPr>
              <w:jc w:val="center"/>
              <w:rPr>
                <w:rFonts w:cstheme="minorHAnsi"/>
                <w:szCs w:val="20"/>
              </w:rPr>
            </w:pPr>
          </w:p>
        </w:tc>
        <w:tc>
          <w:tcPr>
            <w:tcW w:w="990" w:type="dxa"/>
          </w:tcPr>
          <w:p w14:paraId="458D4BD8" w14:textId="77777777" w:rsidR="0061524D" w:rsidRPr="00487927" w:rsidRDefault="0061524D" w:rsidP="00FD51B2">
            <w:pPr>
              <w:jc w:val="center"/>
              <w:rPr>
                <w:rFonts w:cstheme="minorHAnsi"/>
                <w:szCs w:val="20"/>
              </w:rPr>
            </w:pPr>
          </w:p>
        </w:tc>
        <w:tc>
          <w:tcPr>
            <w:tcW w:w="990" w:type="dxa"/>
          </w:tcPr>
          <w:p w14:paraId="253AED23" w14:textId="77777777" w:rsidR="0061524D" w:rsidRPr="00487927" w:rsidRDefault="0061524D" w:rsidP="00FD51B2">
            <w:pPr>
              <w:jc w:val="center"/>
              <w:rPr>
                <w:rFonts w:cstheme="minorHAnsi"/>
                <w:szCs w:val="20"/>
              </w:rPr>
            </w:pPr>
          </w:p>
        </w:tc>
        <w:tc>
          <w:tcPr>
            <w:tcW w:w="1103" w:type="dxa"/>
          </w:tcPr>
          <w:p w14:paraId="38955A63" w14:textId="77777777" w:rsidR="0061524D" w:rsidRPr="00487927" w:rsidRDefault="0061524D" w:rsidP="00FD51B2">
            <w:pPr>
              <w:jc w:val="center"/>
              <w:rPr>
                <w:rFonts w:cstheme="minorHAnsi"/>
                <w:szCs w:val="20"/>
              </w:rPr>
            </w:pPr>
          </w:p>
        </w:tc>
        <w:tc>
          <w:tcPr>
            <w:tcW w:w="1103" w:type="dxa"/>
          </w:tcPr>
          <w:p w14:paraId="23CC6E78" w14:textId="77777777" w:rsidR="0061524D" w:rsidRPr="00487927" w:rsidRDefault="0061524D" w:rsidP="00FD51B2">
            <w:pPr>
              <w:jc w:val="center"/>
              <w:rPr>
                <w:rFonts w:cstheme="minorHAnsi"/>
                <w:szCs w:val="20"/>
              </w:rPr>
            </w:pPr>
          </w:p>
        </w:tc>
      </w:tr>
      <w:tr w:rsidR="0061524D" w:rsidRPr="00487927" w14:paraId="1E475946" w14:textId="35C9F1FB" w:rsidTr="0061524D">
        <w:tc>
          <w:tcPr>
            <w:tcW w:w="1255" w:type="dxa"/>
          </w:tcPr>
          <w:p w14:paraId="0D88A7A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9402B0" w14:textId="14FE533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8843CA" w14:textId="5789F24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03D873" w14:textId="2506A0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37F80D" w14:textId="2252A1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33C39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B3BE519" w14:textId="77777777" w:rsidR="0061524D" w:rsidRPr="00487927" w:rsidRDefault="0061524D" w:rsidP="00FD51B2">
            <w:pPr>
              <w:jc w:val="center"/>
              <w:rPr>
                <w:rFonts w:cstheme="minorHAnsi"/>
                <w:szCs w:val="20"/>
              </w:rPr>
            </w:pPr>
          </w:p>
        </w:tc>
        <w:tc>
          <w:tcPr>
            <w:tcW w:w="990" w:type="dxa"/>
          </w:tcPr>
          <w:p w14:paraId="0F75E249" w14:textId="77777777" w:rsidR="0061524D" w:rsidRPr="00487927" w:rsidRDefault="0061524D" w:rsidP="00FD51B2">
            <w:pPr>
              <w:jc w:val="center"/>
              <w:rPr>
                <w:rFonts w:cstheme="minorHAnsi"/>
                <w:szCs w:val="20"/>
              </w:rPr>
            </w:pPr>
          </w:p>
        </w:tc>
        <w:tc>
          <w:tcPr>
            <w:tcW w:w="990" w:type="dxa"/>
          </w:tcPr>
          <w:p w14:paraId="2E319564" w14:textId="77777777" w:rsidR="0061524D" w:rsidRPr="00487927" w:rsidRDefault="0061524D" w:rsidP="00FD51B2">
            <w:pPr>
              <w:jc w:val="center"/>
              <w:rPr>
                <w:rFonts w:cstheme="minorHAnsi"/>
                <w:szCs w:val="20"/>
              </w:rPr>
            </w:pPr>
          </w:p>
        </w:tc>
        <w:tc>
          <w:tcPr>
            <w:tcW w:w="1103" w:type="dxa"/>
          </w:tcPr>
          <w:p w14:paraId="657CE965" w14:textId="77777777" w:rsidR="0061524D" w:rsidRPr="00487927" w:rsidRDefault="0061524D" w:rsidP="00FD51B2">
            <w:pPr>
              <w:jc w:val="center"/>
              <w:rPr>
                <w:rFonts w:cstheme="minorHAnsi"/>
                <w:szCs w:val="20"/>
              </w:rPr>
            </w:pPr>
          </w:p>
        </w:tc>
        <w:tc>
          <w:tcPr>
            <w:tcW w:w="1103" w:type="dxa"/>
          </w:tcPr>
          <w:p w14:paraId="1F54FB42" w14:textId="77777777" w:rsidR="0061524D" w:rsidRPr="00487927" w:rsidRDefault="0061524D" w:rsidP="00FD51B2">
            <w:pPr>
              <w:jc w:val="center"/>
              <w:rPr>
                <w:rFonts w:cstheme="minorHAnsi"/>
                <w:szCs w:val="20"/>
              </w:rPr>
            </w:pPr>
          </w:p>
        </w:tc>
      </w:tr>
      <w:tr w:rsidR="0061524D" w:rsidRPr="00487927" w14:paraId="344750D6" w14:textId="750C57FE" w:rsidTr="0061524D">
        <w:tc>
          <w:tcPr>
            <w:tcW w:w="1255" w:type="dxa"/>
          </w:tcPr>
          <w:p w14:paraId="4CA810E0" w14:textId="771E19D7" w:rsidR="0061524D" w:rsidRPr="00487927" w:rsidRDefault="0061524D"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C6511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2114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1F40F8"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0C1D5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CE9C1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6E2EDD3" w14:textId="77777777" w:rsidR="0061524D" w:rsidRPr="00487927" w:rsidRDefault="0061524D" w:rsidP="00FD51B2">
            <w:pPr>
              <w:jc w:val="center"/>
              <w:rPr>
                <w:rFonts w:cstheme="minorHAnsi"/>
                <w:szCs w:val="20"/>
              </w:rPr>
            </w:pPr>
          </w:p>
        </w:tc>
        <w:tc>
          <w:tcPr>
            <w:tcW w:w="990" w:type="dxa"/>
          </w:tcPr>
          <w:p w14:paraId="3C7267AF" w14:textId="77777777" w:rsidR="0061524D" w:rsidRPr="00487927" w:rsidRDefault="0061524D" w:rsidP="00FD51B2">
            <w:pPr>
              <w:jc w:val="center"/>
              <w:rPr>
                <w:rFonts w:cstheme="minorHAnsi"/>
                <w:szCs w:val="20"/>
              </w:rPr>
            </w:pPr>
          </w:p>
        </w:tc>
        <w:tc>
          <w:tcPr>
            <w:tcW w:w="990" w:type="dxa"/>
          </w:tcPr>
          <w:p w14:paraId="1E567BA7" w14:textId="77777777" w:rsidR="0061524D" w:rsidRPr="00487927" w:rsidRDefault="0061524D" w:rsidP="00FD51B2">
            <w:pPr>
              <w:jc w:val="center"/>
              <w:rPr>
                <w:rFonts w:cstheme="minorHAnsi"/>
                <w:szCs w:val="20"/>
              </w:rPr>
            </w:pPr>
          </w:p>
        </w:tc>
        <w:tc>
          <w:tcPr>
            <w:tcW w:w="1103" w:type="dxa"/>
          </w:tcPr>
          <w:p w14:paraId="5C389424" w14:textId="77777777" w:rsidR="0061524D" w:rsidRPr="00487927" w:rsidRDefault="0061524D" w:rsidP="00FD51B2">
            <w:pPr>
              <w:jc w:val="center"/>
              <w:rPr>
                <w:rFonts w:cstheme="minorHAnsi"/>
                <w:szCs w:val="20"/>
              </w:rPr>
            </w:pPr>
          </w:p>
        </w:tc>
        <w:tc>
          <w:tcPr>
            <w:tcW w:w="1103" w:type="dxa"/>
          </w:tcPr>
          <w:p w14:paraId="7598937F" w14:textId="77777777" w:rsidR="0061524D" w:rsidRPr="00487927" w:rsidRDefault="0061524D" w:rsidP="00FD51B2">
            <w:pPr>
              <w:jc w:val="center"/>
              <w:rPr>
                <w:rFonts w:cstheme="minorHAnsi"/>
                <w:szCs w:val="20"/>
              </w:rPr>
            </w:pPr>
          </w:p>
        </w:tc>
      </w:tr>
      <w:tr w:rsidR="0061524D" w:rsidRPr="00487927" w14:paraId="2A3E51A9" w14:textId="4492EDEF" w:rsidTr="0061524D">
        <w:tc>
          <w:tcPr>
            <w:tcW w:w="1255" w:type="dxa"/>
            <w:shd w:val="clear" w:color="auto" w:fill="D6E3BC" w:themeFill="accent3" w:themeFillTint="66"/>
          </w:tcPr>
          <w:p w14:paraId="471F71F9" w14:textId="378447B1" w:rsidR="0061524D" w:rsidRPr="007B756C" w:rsidRDefault="0061524D"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33D896B" w14:textId="648CD56A"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4384F0E" w14:textId="3FA7944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53BEC72F" w14:textId="739EF828" w:rsidR="0061524D" w:rsidRDefault="0061524D" w:rsidP="00FD51B2">
            <w:pPr>
              <w:jc w:val="center"/>
              <w:rPr>
                <w:rFonts w:cstheme="minorHAnsi"/>
                <w:szCs w:val="20"/>
              </w:rPr>
            </w:pPr>
            <w:r>
              <w:rPr>
                <w:rFonts w:cstheme="minorHAnsi"/>
                <w:bCs/>
                <w:sz w:val="18"/>
                <w:szCs w:val="18"/>
              </w:rPr>
              <w:t>Suite 11</w:t>
            </w:r>
          </w:p>
        </w:tc>
      </w:tr>
      <w:tr w:rsidR="0061524D" w:rsidRPr="00487927" w14:paraId="096865ED" w14:textId="59E49773" w:rsidTr="0061524D">
        <w:tc>
          <w:tcPr>
            <w:tcW w:w="1255" w:type="dxa"/>
          </w:tcPr>
          <w:p w14:paraId="7219A5E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61524D" w:rsidRPr="00487927" w:rsidRDefault="0061524D" w:rsidP="00FD51B2">
            <w:pPr>
              <w:jc w:val="center"/>
              <w:rPr>
                <w:rFonts w:cstheme="minorHAnsi"/>
                <w:szCs w:val="20"/>
              </w:rPr>
            </w:pPr>
          </w:p>
        </w:tc>
        <w:tc>
          <w:tcPr>
            <w:tcW w:w="990" w:type="dxa"/>
          </w:tcPr>
          <w:p w14:paraId="011D60D5"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18782F" w14:textId="77777777" w:rsidR="0061524D" w:rsidRPr="00487927" w:rsidRDefault="0061524D" w:rsidP="00FD51B2">
            <w:pPr>
              <w:jc w:val="center"/>
              <w:rPr>
                <w:rFonts w:cstheme="minorHAnsi"/>
                <w:szCs w:val="20"/>
              </w:rPr>
            </w:pPr>
          </w:p>
        </w:tc>
        <w:tc>
          <w:tcPr>
            <w:tcW w:w="990" w:type="dxa"/>
          </w:tcPr>
          <w:p w14:paraId="48C794BE" w14:textId="77777777" w:rsidR="0061524D" w:rsidRPr="00487927" w:rsidRDefault="0061524D" w:rsidP="00FD51B2">
            <w:pPr>
              <w:jc w:val="center"/>
              <w:rPr>
                <w:rFonts w:cstheme="minorHAnsi"/>
                <w:szCs w:val="20"/>
              </w:rPr>
            </w:pPr>
          </w:p>
        </w:tc>
        <w:tc>
          <w:tcPr>
            <w:tcW w:w="990" w:type="dxa"/>
          </w:tcPr>
          <w:p w14:paraId="2BA21105" w14:textId="77777777" w:rsidR="0061524D" w:rsidRPr="00487927" w:rsidRDefault="0061524D" w:rsidP="00FD51B2">
            <w:pPr>
              <w:jc w:val="center"/>
              <w:rPr>
                <w:rFonts w:cstheme="minorHAnsi"/>
                <w:szCs w:val="20"/>
              </w:rPr>
            </w:pPr>
          </w:p>
        </w:tc>
        <w:tc>
          <w:tcPr>
            <w:tcW w:w="990" w:type="dxa"/>
          </w:tcPr>
          <w:p w14:paraId="0373B80C" w14:textId="4B112FED"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FC2A08" w14:textId="77777777" w:rsidR="0061524D" w:rsidRPr="00487927" w:rsidRDefault="0061524D" w:rsidP="00FD51B2">
            <w:pPr>
              <w:jc w:val="center"/>
              <w:rPr>
                <w:rFonts w:cstheme="minorHAnsi"/>
                <w:szCs w:val="20"/>
              </w:rPr>
            </w:pPr>
          </w:p>
        </w:tc>
        <w:tc>
          <w:tcPr>
            <w:tcW w:w="990" w:type="dxa"/>
          </w:tcPr>
          <w:p w14:paraId="4C07E744" w14:textId="77777777" w:rsidR="0061524D" w:rsidRPr="00487927" w:rsidRDefault="0061524D" w:rsidP="00FD51B2">
            <w:pPr>
              <w:jc w:val="center"/>
              <w:rPr>
                <w:rFonts w:cstheme="minorHAnsi"/>
                <w:szCs w:val="20"/>
              </w:rPr>
            </w:pPr>
          </w:p>
        </w:tc>
        <w:tc>
          <w:tcPr>
            <w:tcW w:w="990" w:type="dxa"/>
          </w:tcPr>
          <w:p w14:paraId="65DFE7EC" w14:textId="77777777" w:rsidR="0061524D" w:rsidRPr="00487927" w:rsidRDefault="0061524D" w:rsidP="00FD51B2">
            <w:pPr>
              <w:jc w:val="center"/>
              <w:rPr>
                <w:rFonts w:cstheme="minorHAnsi"/>
                <w:szCs w:val="20"/>
              </w:rPr>
            </w:pPr>
          </w:p>
        </w:tc>
        <w:tc>
          <w:tcPr>
            <w:tcW w:w="1103" w:type="dxa"/>
          </w:tcPr>
          <w:p w14:paraId="39F3DF2B" w14:textId="77777777" w:rsidR="0061524D" w:rsidRPr="00487927" w:rsidRDefault="0061524D" w:rsidP="00FD51B2">
            <w:pPr>
              <w:jc w:val="center"/>
              <w:rPr>
                <w:rFonts w:cstheme="minorHAnsi"/>
                <w:szCs w:val="20"/>
              </w:rPr>
            </w:pPr>
          </w:p>
        </w:tc>
        <w:tc>
          <w:tcPr>
            <w:tcW w:w="1103" w:type="dxa"/>
          </w:tcPr>
          <w:p w14:paraId="3192FCE8" w14:textId="77777777" w:rsidR="0061524D" w:rsidRPr="00487927" w:rsidRDefault="0061524D" w:rsidP="00FD51B2">
            <w:pPr>
              <w:jc w:val="center"/>
              <w:rPr>
                <w:rFonts w:cstheme="minorHAnsi"/>
                <w:szCs w:val="20"/>
              </w:rPr>
            </w:pPr>
          </w:p>
        </w:tc>
      </w:tr>
      <w:tr w:rsidR="0061524D" w:rsidRPr="00487927" w14:paraId="3A655401" w14:textId="7124C003" w:rsidTr="0061524D">
        <w:tc>
          <w:tcPr>
            <w:tcW w:w="1255" w:type="dxa"/>
          </w:tcPr>
          <w:p w14:paraId="051AE61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61524D" w:rsidRPr="00487927" w:rsidRDefault="0061524D" w:rsidP="00FD51B2">
            <w:pPr>
              <w:jc w:val="center"/>
              <w:rPr>
                <w:rFonts w:cstheme="minorHAnsi"/>
                <w:szCs w:val="20"/>
              </w:rPr>
            </w:pPr>
          </w:p>
        </w:tc>
        <w:tc>
          <w:tcPr>
            <w:tcW w:w="990" w:type="dxa"/>
          </w:tcPr>
          <w:p w14:paraId="634308E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B947C8" w14:textId="77777777" w:rsidR="0061524D" w:rsidRPr="00487927" w:rsidRDefault="0061524D" w:rsidP="00FD51B2">
            <w:pPr>
              <w:jc w:val="center"/>
              <w:rPr>
                <w:rFonts w:cstheme="minorHAnsi"/>
                <w:szCs w:val="20"/>
              </w:rPr>
            </w:pPr>
          </w:p>
        </w:tc>
        <w:tc>
          <w:tcPr>
            <w:tcW w:w="990" w:type="dxa"/>
          </w:tcPr>
          <w:p w14:paraId="68039088" w14:textId="77777777" w:rsidR="0061524D" w:rsidRPr="00487927" w:rsidRDefault="0061524D" w:rsidP="00FD51B2">
            <w:pPr>
              <w:jc w:val="center"/>
              <w:rPr>
                <w:rFonts w:cstheme="minorHAnsi"/>
                <w:szCs w:val="20"/>
              </w:rPr>
            </w:pPr>
          </w:p>
        </w:tc>
        <w:tc>
          <w:tcPr>
            <w:tcW w:w="990" w:type="dxa"/>
          </w:tcPr>
          <w:p w14:paraId="6BCC992E" w14:textId="77777777" w:rsidR="0061524D" w:rsidRPr="00487927" w:rsidRDefault="0061524D" w:rsidP="00FD51B2">
            <w:pPr>
              <w:jc w:val="center"/>
              <w:rPr>
                <w:rFonts w:cstheme="minorHAnsi"/>
                <w:szCs w:val="20"/>
              </w:rPr>
            </w:pPr>
          </w:p>
        </w:tc>
        <w:tc>
          <w:tcPr>
            <w:tcW w:w="990" w:type="dxa"/>
          </w:tcPr>
          <w:p w14:paraId="231D6982" w14:textId="52EB0722" w:rsidR="0061524D" w:rsidRPr="00487927" w:rsidRDefault="0061524D" w:rsidP="00FD51B2">
            <w:pPr>
              <w:jc w:val="center"/>
              <w:rPr>
                <w:rFonts w:cstheme="minorHAnsi"/>
                <w:szCs w:val="20"/>
              </w:rPr>
            </w:pPr>
          </w:p>
        </w:tc>
        <w:tc>
          <w:tcPr>
            <w:tcW w:w="1080" w:type="dxa"/>
          </w:tcPr>
          <w:p w14:paraId="1B30A7E9" w14:textId="77777777" w:rsidR="0061524D" w:rsidRPr="00487927" w:rsidRDefault="0061524D" w:rsidP="00FD51B2">
            <w:pPr>
              <w:jc w:val="center"/>
              <w:rPr>
                <w:rFonts w:cstheme="minorHAnsi"/>
                <w:szCs w:val="20"/>
              </w:rPr>
            </w:pPr>
          </w:p>
        </w:tc>
        <w:tc>
          <w:tcPr>
            <w:tcW w:w="990" w:type="dxa"/>
          </w:tcPr>
          <w:p w14:paraId="3D3798A1" w14:textId="77777777" w:rsidR="0061524D" w:rsidRPr="00487927" w:rsidRDefault="0061524D" w:rsidP="00FD51B2">
            <w:pPr>
              <w:jc w:val="center"/>
              <w:rPr>
                <w:rFonts w:cstheme="minorHAnsi"/>
                <w:szCs w:val="20"/>
              </w:rPr>
            </w:pPr>
          </w:p>
        </w:tc>
        <w:tc>
          <w:tcPr>
            <w:tcW w:w="990" w:type="dxa"/>
          </w:tcPr>
          <w:p w14:paraId="4A920BC2" w14:textId="77777777" w:rsidR="0061524D" w:rsidRPr="00487927" w:rsidRDefault="0061524D" w:rsidP="00FD51B2">
            <w:pPr>
              <w:jc w:val="center"/>
              <w:rPr>
                <w:rFonts w:cstheme="minorHAnsi"/>
                <w:szCs w:val="20"/>
              </w:rPr>
            </w:pPr>
          </w:p>
        </w:tc>
        <w:tc>
          <w:tcPr>
            <w:tcW w:w="1103" w:type="dxa"/>
          </w:tcPr>
          <w:p w14:paraId="389F963A" w14:textId="77777777" w:rsidR="0061524D" w:rsidRPr="00487927" w:rsidRDefault="0061524D" w:rsidP="00FD51B2">
            <w:pPr>
              <w:jc w:val="center"/>
              <w:rPr>
                <w:rFonts w:cstheme="minorHAnsi"/>
                <w:szCs w:val="20"/>
              </w:rPr>
            </w:pPr>
          </w:p>
        </w:tc>
        <w:tc>
          <w:tcPr>
            <w:tcW w:w="1103" w:type="dxa"/>
          </w:tcPr>
          <w:p w14:paraId="29E72A27" w14:textId="77777777" w:rsidR="0061524D" w:rsidRPr="00487927" w:rsidRDefault="0061524D" w:rsidP="00FD51B2">
            <w:pPr>
              <w:jc w:val="center"/>
              <w:rPr>
                <w:rFonts w:cstheme="minorHAnsi"/>
                <w:szCs w:val="20"/>
              </w:rPr>
            </w:pPr>
          </w:p>
        </w:tc>
      </w:tr>
      <w:tr w:rsidR="0061524D" w:rsidRPr="00487927" w14:paraId="6D6BDFD1" w14:textId="6E7D0537" w:rsidTr="0061524D">
        <w:tc>
          <w:tcPr>
            <w:tcW w:w="1255" w:type="dxa"/>
          </w:tcPr>
          <w:p w14:paraId="5C54718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61524D" w:rsidRPr="00487927" w:rsidRDefault="0061524D" w:rsidP="00FD51B2">
            <w:pPr>
              <w:jc w:val="center"/>
              <w:rPr>
                <w:rFonts w:cstheme="minorHAnsi"/>
                <w:szCs w:val="20"/>
              </w:rPr>
            </w:pPr>
          </w:p>
        </w:tc>
        <w:tc>
          <w:tcPr>
            <w:tcW w:w="990" w:type="dxa"/>
          </w:tcPr>
          <w:p w14:paraId="1E19BEE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BE6E20" w14:textId="77777777" w:rsidR="0061524D" w:rsidRPr="00487927" w:rsidRDefault="0061524D" w:rsidP="00FD51B2">
            <w:pPr>
              <w:jc w:val="center"/>
              <w:rPr>
                <w:rFonts w:cstheme="minorHAnsi"/>
                <w:szCs w:val="20"/>
              </w:rPr>
            </w:pPr>
          </w:p>
        </w:tc>
        <w:tc>
          <w:tcPr>
            <w:tcW w:w="990" w:type="dxa"/>
          </w:tcPr>
          <w:p w14:paraId="1093AE46" w14:textId="77777777" w:rsidR="0061524D" w:rsidRPr="00487927" w:rsidRDefault="0061524D" w:rsidP="00FD51B2">
            <w:pPr>
              <w:jc w:val="center"/>
              <w:rPr>
                <w:rFonts w:cstheme="minorHAnsi"/>
                <w:szCs w:val="20"/>
              </w:rPr>
            </w:pPr>
          </w:p>
        </w:tc>
        <w:tc>
          <w:tcPr>
            <w:tcW w:w="990" w:type="dxa"/>
          </w:tcPr>
          <w:p w14:paraId="0C917572" w14:textId="77777777" w:rsidR="0061524D" w:rsidRPr="00487927" w:rsidRDefault="0061524D" w:rsidP="00FD51B2">
            <w:pPr>
              <w:jc w:val="center"/>
              <w:rPr>
                <w:rFonts w:cstheme="minorHAnsi"/>
                <w:szCs w:val="20"/>
              </w:rPr>
            </w:pPr>
          </w:p>
        </w:tc>
        <w:tc>
          <w:tcPr>
            <w:tcW w:w="990" w:type="dxa"/>
          </w:tcPr>
          <w:p w14:paraId="43534A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BE269D3" w14:textId="77777777" w:rsidR="0061524D" w:rsidRPr="00487927" w:rsidRDefault="0061524D" w:rsidP="00FD51B2">
            <w:pPr>
              <w:jc w:val="center"/>
              <w:rPr>
                <w:rFonts w:cstheme="minorHAnsi"/>
                <w:szCs w:val="20"/>
              </w:rPr>
            </w:pPr>
          </w:p>
        </w:tc>
        <w:tc>
          <w:tcPr>
            <w:tcW w:w="990" w:type="dxa"/>
          </w:tcPr>
          <w:p w14:paraId="759453F0" w14:textId="77777777" w:rsidR="0061524D" w:rsidRPr="00487927" w:rsidRDefault="0061524D" w:rsidP="00FD51B2">
            <w:pPr>
              <w:jc w:val="center"/>
              <w:rPr>
                <w:rFonts w:cstheme="minorHAnsi"/>
                <w:szCs w:val="20"/>
              </w:rPr>
            </w:pPr>
          </w:p>
        </w:tc>
        <w:tc>
          <w:tcPr>
            <w:tcW w:w="990" w:type="dxa"/>
          </w:tcPr>
          <w:p w14:paraId="480DFE1D" w14:textId="77777777" w:rsidR="0061524D" w:rsidRPr="00487927" w:rsidRDefault="0061524D" w:rsidP="00FD51B2">
            <w:pPr>
              <w:jc w:val="center"/>
              <w:rPr>
                <w:rFonts w:cstheme="minorHAnsi"/>
                <w:szCs w:val="20"/>
              </w:rPr>
            </w:pPr>
          </w:p>
        </w:tc>
        <w:tc>
          <w:tcPr>
            <w:tcW w:w="1103" w:type="dxa"/>
          </w:tcPr>
          <w:p w14:paraId="518D323A" w14:textId="77777777" w:rsidR="0061524D" w:rsidRPr="00487927" w:rsidRDefault="0061524D" w:rsidP="00FD51B2">
            <w:pPr>
              <w:jc w:val="center"/>
              <w:rPr>
                <w:rFonts w:cstheme="minorHAnsi"/>
                <w:szCs w:val="20"/>
              </w:rPr>
            </w:pPr>
          </w:p>
        </w:tc>
        <w:tc>
          <w:tcPr>
            <w:tcW w:w="1103" w:type="dxa"/>
          </w:tcPr>
          <w:p w14:paraId="4D3E091D" w14:textId="77777777" w:rsidR="0061524D" w:rsidRPr="00487927" w:rsidRDefault="0061524D" w:rsidP="00FD51B2">
            <w:pPr>
              <w:jc w:val="center"/>
              <w:rPr>
                <w:rFonts w:cstheme="minorHAnsi"/>
                <w:szCs w:val="20"/>
              </w:rPr>
            </w:pPr>
          </w:p>
        </w:tc>
      </w:tr>
      <w:tr w:rsidR="0061524D" w:rsidRPr="00487927" w14:paraId="39C822BB" w14:textId="5D64B2E0" w:rsidTr="0061524D">
        <w:tc>
          <w:tcPr>
            <w:tcW w:w="1255" w:type="dxa"/>
          </w:tcPr>
          <w:p w14:paraId="5E76457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61524D" w:rsidRPr="00487927" w:rsidRDefault="0061524D" w:rsidP="00FD51B2">
            <w:pPr>
              <w:jc w:val="center"/>
              <w:rPr>
                <w:rFonts w:cstheme="minorHAnsi"/>
                <w:szCs w:val="20"/>
              </w:rPr>
            </w:pPr>
          </w:p>
        </w:tc>
        <w:tc>
          <w:tcPr>
            <w:tcW w:w="990" w:type="dxa"/>
          </w:tcPr>
          <w:p w14:paraId="7EBF0D6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7106CD" w14:textId="77777777" w:rsidR="0061524D" w:rsidRPr="00487927" w:rsidRDefault="0061524D" w:rsidP="00FD51B2">
            <w:pPr>
              <w:jc w:val="center"/>
              <w:rPr>
                <w:rFonts w:cstheme="minorHAnsi"/>
                <w:szCs w:val="20"/>
              </w:rPr>
            </w:pPr>
          </w:p>
        </w:tc>
        <w:tc>
          <w:tcPr>
            <w:tcW w:w="990" w:type="dxa"/>
          </w:tcPr>
          <w:p w14:paraId="451EA1BE" w14:textId="77777777" w:rsidR="0061524D" w:rsidRPr="00487927" w:rsidRDefault="0061524D" w:rsidP="00FD51B2">
            <w:pPr>
              <w:jc w:val="center"/>
              <w:rPr>
                <w:rFonts w:cstheme="minorHAnsi"/>
                <w:szCs w:val="20"/>
              </w:rPr>
            </w:pPr>
          </w:p>
        </w:tc>
        <w:tc>
          <w:tcPr>
            <w:tcW w:w="990" w:type="dxa"/>
          </w:tcPr>
          <w:p w14:paraId="432FC380" w14:textId="77777777" w:rsidR="0061524D" w:rsidRPr="00487927" w:rsidRDefault="0061524D" w:rsidP="00FD51B2">
            <w:pPr>
              <w:jc w:val="center"/>
              <w:rPr>
                <w:rFonts w:cstheme="minorHAnsi"/>
                <w:szCs w:val="20"/>
              </w:rPr>
            </w:pPr>
          </w:p>
        </w:tc>
        <w:tc>
          <w:tcPr>
            <w:tcW w:w="990" w:type="dxa"/>
          </w:tcPr>
          <w:p w14:paraId="1A6BEF4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D5BDAB" w14:textId="77777777" w:rsidR="0061524D" w:rsidRPr="00487927" w:rsidRDefault="0061524D" w:rsidP="00FD51B2">
            <w:pPr>
              <w:jc w:val="center"/>
              <w:rPr>
                <w:rFonts w:cstheme="minorHAnsi"/>
                <w:szCs w:val="20"/>
              </w:rPr>
            </w:pPr>
          </w:p>
        </w:tc>
        <w:tc>
          <w:tcPr>
            <w:tcW w:w="990" w:type="dxa"/>
          </w:tcPr>
          <w:p w14:paraId="00711253" w14:textId="77777777" w:rsidR="0061524D" w:rsidRPr="00487927" w:rsidRDefault="0061524D" w:rsidP="00FD51B2">
            <w:pPr>
              <w:jc w:val="center"/>
              <w:rPr>
                <w:rFonts w:cstheme="minorHAnsi"/>
                <w:szCs w:val="20"/>
              </w:rPr>
            </w:pPr>
          </w:p>
        </w:tc>
        <w:tc>
          <w:tcPr>
            <w:tcW w:w="990" w:type="dxa"/>
          </w:tcPr>
          <w:p w14:paraId="65B65EA7" w14:textId="77777777" w:rsidR="0061524D" w:rsidRPr="00487927" w:rsidRDefault="0061524D" w:rsidP="00FD51B2">
            <w:pPr>
              <w:jc w:val="center"/>
              <w:rPr>
                <w:rFonts w:cstheme="minorHAnsi"/>
                <w:szCs w:val="20"/>
              </w:rPr>
            </w:pPr>
          </w:p>
        </w:tc>
        <w:tc>
          <w:tcPr>
            <w:tcW w:w="1103" w:type="dxa"/>
          </w:tcPr>
          <w:p w14:paraId="38FA382B" w14:textId="77777777" w:rsidR="0061524D" w:rsidRPr="00487927" w:rsidRDefault="0061524D" w:rsidP="00FD51B2">
            <w:pPr>
              <w:jc w:val="center"/>
              <w:rPr>
                <w:rFonts w:cstheme="minorHAnsi"/>
                <w:szCs w:val="20"/>
              </w:rPr>
            </w:pPr>
          </w:p>
        </w:tc>
        <w:tc>
          <w:tcPr>
            <w:tcW w:w="1103" w:type="dxa"/>
          </w:tcPr>
          <w:p w14:paraId="7B2F1895" w14:textId="77777777" w:rsidR="0061524D" w:rsidRPr="00487927" w:rsidRDefault="0061524D" w:rsidP="00FD51B2">
            <w:pPr>
              <w:jc w:val="center"/>
              <w:rPr>
                <w:rFonts w:cstheme="minorHAnsi"/>
                <w:szCs w:val="20"/>
              </w:rPr>
            </w:pPr>
          </w:p>
        </w:tc>
      </w:tr>
      <w:tr w:rsidR="0061524D" w:rsidRPr="00487927" w14:paraId="70442B6B" w14:textId="2B6D96AC" w:rsidTr="0061524D">
        <w:tc>
          <w:tcPr>
            <w:tcW w:w="1255" w:type="dxa"/>
          </w:tcPr>
          <w:p w14:paraId="4DE93D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61524D" w:rsidRPr="00487927" w:rsidRDefault="0061524D" w:rsidP="00FD51B2">
            <w:pPr>
              <w:jc w:val="center"/>
              <w:rPr>
                <w:rFonts w:cstheme="minorHAnsi"/>
                <w:szCs w:val="20"/>
              </w:rPr>
            </w:pPr>
          </w:p>
        </w:tc>
        <w:tc>
          <w:tcPr>
            <w:tcW w:w="990" w:type="dxa"/>
          </w:tcPr>
          <w:p w14:paraId="5B74D752"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75479F" w14:textId="77777777" w:rsidR="0061524D" w:rsidRPr="00487927" w:rsidRDefault="0061524D" w:rsidP="00FD51B2">
            <w:pPr>
              <w:jc w:val="center"/>
              <w:rPr>
                <w:rFonts w:cstheme="minorHAnsi"/>
                <w:szCs w:val="20"/>
              </w:rPr>
            </w:pPr>
          </w:p>
        </w:tc>
        <w:tc>
          <w:tcPr>
            <w:tcW w:w="990" w:type="dxa"/>
          </w:tcPr>
          <w:p w14:paraId="2A4968A5" w14:textId="77777777" w:rsidR="0061524D" w:rsidRPr="00487927" w:rsidRDefault="0061524D" w:rsidP="00FD51B2">
            <w:pPr>
              <w:jc w:val="center"/>
              <w:rPr>
                <w:rFonts w:cstheme="minorHAnsi"/>
                <w:szCs w:val="20"/>
              </w:rPr>
            </w:pPr>
          </w:p>
        </w:tc>
        <w:tc>
          <w:tcPr>
            <w:tcW w:w="990" w:type="dxa"/>
          </w:tcPr>
          <w:p w14:paraId="5D403929" w14:textId="77777777" w:rsidR="0061524D" w:rsidRPr="00487927" w:rsidRDefault="0061524D" w:rsidP="00FD51B2">
            <w:pPr>
              <w:jc w:val="center"/>
              <w:rPr>
                <w:rFonts w:cstheme="minorHAnsi"/>
                <w:szCs w:val="20"/>
              </w:rPr>
            </w:pPr>
          </w:p>
        </w:tc>
        <w:tc>
          <w:tcPr>
            <w:tcW w:w="990" w:type="dxa"/>
          </w:tcPr>
          <w:p w14:paraId="03DDD51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1456B7F" w14:textId="77777777" w:rsidR="0061524D" w:rsidRPr="00487927" w:rsidRDefault="0061524D" w:rsidP="00FD51B2">
            <w:pPr>
              <w:jc w:val="center"/>
              <w:rPr>
                <w:rFonts w:cstheme="minorHAnsi"/>
                <w:szCs w:val="20"/>
              </w:rPr>
            </w:pPr>
          </w:p>
        </w:tc>
        <w:tc>
          <w:tcPr>
            <w:tcW w:w="990" w:type="dxa"/>
          </w:tcPr>
          <w:p w14:paraId="6D310630" w14:textId="77777777" w:rsidR="0061524D" w:rsidRPr="00487927" w:rsidRDefault="0061524D" w:rsidP="00FD51B2">
            <w:pPr>
              <w:jc w:val="center"/>
              <w:rPr>
                <w:rFonts w:cstheme="minorHAnsi"/>
                <w:szCs w:val="20"/>
              </w:rPr>
            </w:pPr>
          </w:p>
        </w:tc>
        <w:tc>
          <w:tcPr>
            <w:tcW w:w="990" w:type="dxa"/>
          </w:tcPr>
          <w:p w14:paraId="38E0B917" w14:textId="77777777" w:rsidR="0061524D" w:rsidRPr="00487927" w:rsidRDefault="0061524D" w:rsidP="00FD51B2">
            <w:pPr>
              <w:jc w:val="center"/>
              <w:rPr>
                <w:rFonts w:cstheme="minorHAnsi"/>
                <w:szCs w:val="20"/>
              </w:rPr>
            </w:pPr>
          </w:p>
        </w:tc>
        <w:tc>
          <w:tcPr>
            <w:tcW w:w="1103" w:type="dxa"/>
          </w:tcPr>
          <w:p w14:paraId="0F5588EE" w14:textId="77777777" w:rsidR="0061524D" w:rsidRPr="00487927" w:rsidRDefault="0061524D" w:rsidP="00FD51B2">
            <w:pPr>
              <w:jc w:val="center"/>
              <w:rPr>
                <w:rFonts w:cstheme="minorHAnsi"/>
                <w:szCs w:val="20"/>
              </w:rPr>
            </w:pPr>
          </w:p>
        </w:tc>
        <w:tc>
          <w:tcPr>
            <w:tcW w:w="1103" w:type="dxa"/>
          </w:tcPr>
          <w:p w14:paraId="263A0719" w14:textId="77777777" w:rsidR="0061524D" w:rsidRPr="00487927" w:rsidRDefault="0061524D" w:rsidP="00FD51B2">
            <w:pPr>
              <w:jc w:val="center"/>
              <w:rPr>
                <w:rFonts w:cstheme="minorHAnsi"/>
                <w:szCs w:val="20"/>
              </w:rPr>
            </w:pPr>
          </w:p>
        </w:tc>
      </w:tr>
      <w:tr w:rsidR="0061524D" w:rsidRPr="00487927" w14:paraId="5448ED9F" w14:textId="61008C5D" w:rsidTr="0061524D">
        <w:tc>
          <w:tcPr>
            <w:tcW w:w="1255" w:type="dxa"/>
          </w:tcPr>
          <w:p w14:paraId="024288D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61524D" w:rsidRPr="00487927" w:rsidRDefault="0061524D" w:rsidP="00FD51B2">
            <w:pPr>
              <w:jc w:val="center"/>
              <w:rPr>
                <w:rFonts w:cstheme="minorHAnsi"/>
                <w:szCs w:val="20"/>
              </w:rPr>
            </w:pPr>
          </w:p>
        </w:tc>
        <w:tc>
          <w:tcPr>
            <w:tcW w:w="990" w:type="dxa"/>
          </w:tcPr>
          <w:p w14:paraId="76C0CE2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B0A233" w14:textId="77777777" w:rsidR="0061524D" w:rsidRPr="00487927" w:rsidRDefault="0061524D" w:rsidP="00FD51B2">
            <w:pPr>
              <w:jc w:val="center"/>
              <w:rPr>
                <w:rFonts w:cstheme="minorHAnsi"/>
                <w:szCs w:val="20"/>
              </w:rPr>
            </w:pPr>
          </w:p>
        </w:tc>
        <w:tc>
          <w:tcPr>
            <w:tcW w:w="990" w:type="dxa"/>
          </w:tcPr>
          <w:p w14:paraId="5C4B730A" w14:textId="77777777" w:rsidR="0061524D" w:rsidRPr="00487927" w:rsidRDefault="0061524D" w:rsidP="00FD51B2">
            <w:pPr>
              <w:jc w:val="center"/>
              <w:rPr>
                <w:rFonts w:cstheme="minorHAnsi"/>
                <w:szCs w:val="20"/>
              </w:rPr>
            </w:pPr>
          </w:p>
        </w:tc>
        <w:tc>
          <w:tcPr>
            <w:tcW w:w="990" w:type="dxa"/>
          </w:tcPr>
          <w:p w14:paraId="558931C7" w14:textId="77777777" w:rsidR="0061524D" w:rsidRPr="00487927" w:rsidRDefault="0061524D" w:rsidP="00FD51B2">
            <w:pPr>
              <w:jc w:val="center"/>
              <w:rPr>
                <w:rFonts w:cstheme="minorHAnsi"/>
                <w:szCs w:val="20"/>
              </w:rPr>
            </w:pPr>
          </w:p>
        </w:tc>
        <w:tc>
          <w:tcPr>
            <w:tcW w:w="990" w:type="dxa"/>
          </w:tcPr>
          <w:p w14:paraId="0B4795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5D8268E" w14:textId="77777777" w:rsidR="0061524D" w:rsidRPr="00487927" w:rsidRDefault="0061524D" w:rsidP="00FD51B2">
            <w:pPr>
              <w:jc w:val="center"/>
              <w:rPr>
                <w:rFonts w:cstheme="minorHAnsi"/>
                <w:szCs w:val="20"/>
              </w:rPr>
            </w:pPr>
          </w:p>
        </w:tc>
        <w:tc>
          <w:tcPr>
            <w:tcW w:w="990" w:type="dxa"/>
          </w:tcPr>
          <w:p w14:paraId="562D298D" w14:textId="77777777" w:rsidR="0061524D" w:rsidRPr="00487927" w:rsidRDefault="0061524D" w:rsidP="00FD51B2">
            <w:pPr>
              <w:jc w:val="center"/>
              <w:rPr>
                <w:rFonts w:cstheme="minorHAnsi"/>
                <w:szCs w:val="20"/>
              </w:rPr>
            </w:pPr>
          </w:p>
        </w:tc>
        <w:tc>
          <w:tcPr>
            <w:tcW w:w="990" w:type="dxa"/>
          </w:tcPr>
          <w:p w14:paraId="70574EFA" w14:textId="77777777" w:rsidR="0061524D" w:rsidRPr="00487927" w:rsidRDefault="0061524D" w:rsidP="00FD51B2">
            <w:pPr>
              <w:jc w:val="center"/>
              <w:rPr>
                <w:rFonts w:cstheme="minorHAnsi"/>
                <w:szCs w:val="20"/>
              </w:rPr>
            </w:pPr>
          </w:p>
        </w:tc>
        <w:tc>
          <w:tcPr>
            <w:tcW w:w="1103" w:type="dxa"/>
          </w:tcPr>
          <w:p w14:paraId="5045E3B0" w14:textId="77777777" w:rsidR="0061524D" w:rsidRPr="00487927" w:rsidRDefault="0061524D" w:rsidP="00FD51B2">
            <w:pPr>
              <w:jc w:val="center"/>
              <w:rPr>
                <w:rFonts w:cstheme="minorHAnsi"/>
                <w:szCs w:val="20"/>
              </w:rPr>
            </w:pPr>
          </w:p>
        </w:tc>
        <w:tc>
          <w:tcPr>
            <w:tcW w:w="1103" w:type="dxa"/>
          </w:tcPr>
          <w:p w14:paraId="6D15A938" w14:textId="77777777" w:rsidR="0061524D" w:rsidRPr="00487927" w:rsidRDefault="0061524D" w:rsidP="00FD51B2">
            <w:pPr>
              <w:jc w:val="center"/>
              <w:rPr>
                <w:rFonts w:cstheme="minorHAnsi"/>
                <w:szCs w:val="20"/>
              </w:rPr>
            </w:pPr>
          </w:p>
        </w:tc>
      </w:tr>
      <w:tr w:rsidR="0061524D" w:rsidRPr="00487927" w14:paraId="49B5ACA4" w14:textId="02334147" w:rsidTr="0061524D">
        <w:tc>
          <w:tcPr>
            <w:tcW w:w="1255" w:type="dxa"/>
          </w:tcPr>
          <w:p w14:paraId="0DBE102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61524D" w:rsidRPr="00487927" w:rsidRDefault="0061524D" w:rsidP="00FD51B2">
            <w:pPr>
              <w:jc w:val="center"/>
              <w:rPr>
                <w:rFonts w:cstheme="minorHAnsi"/>
                <w:szCs w:val="20"/>
              </w:rPr>
            </w:pPr>
          </w:p>
        </w:tc>
        <w:tc>
          <w:tcPr>
            <w:tcW w:w="990" w:type="dxa"/>
          </w:tcPr>
          <w:p w14:paraId="1F6895D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49B5FF" w14:textId="77777777" w:rsidR="0061524D" w:rsidRPr="00487927" w:rsidRDefault="0061524D" w:rsidP="00FD51B2">
            <w:pPr>
              <w:jc w:val="center"/>
              <w:rPr>
                <w:rFonts w:cstheme="minorHAnsi"/>
                <w:szCs w:val="20"/>
              </w:rPr>
            </w:pPr>
          </w:p>
        </w:tc>
        <w:tc>
          <w:tcPr>
            <w:tcW w:w="990" w:type="dxa"/>
          </w:tcPr>
          <w:p w14:paraId="48D7BD65" w14:textId="77777777" w:rsidR="0061524D" w:rsidRPr="00487927" w:rsidRDefault="0061524D" w:rsidP="00FD51B2">
            <w:pPr>
              <w:jc w:val="center"/>
              <w:rPr>
                <w:rFonts w:cstheme="minorHAnsi"/>
                <w:szCs w:val="20"/>
              </w:rPr>
            </w:pPr>
          </w:p>
        </w:tc>
        <w:tc>
          <w:tcPr>
            <w:tcW w:w="990" w:type="dxa"/>
          </w:tcPr>
          <w:p w14:paraId="1789A9A7" w14:textId="77777777" w:rsidR="0061524D" w:rsidRPr="00487927" w:rsidRDefault="0061524D" w:rsidP="00FD51B2">
            <w:pPr>
              <w:jc w:val="center"/>
              <w:rPr>
                <w:rFonts w:cstheme="minorHAnsi"/>
                <w:szCs w:val="20"/>
              </w:rPr>
            </w:pPr>
          </w:p>
        </w:tc>
        <w:tc>
          <w:tcPr>
            <w:tcW w:w="990" w:type="dxa"/>
          </w:tcPr>
          <w:p w14:paraId="173E3CF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9AE366" w14:textId="77777777" w:rsidR="0061524D" w:rsidRPr="00487927" w:rsidRDefault="0061524D" w:rsidP="00FD51B2">
            <w:pPr>
              <w:jc w:val="center"/>
              <w:rPr>
                <w:rFonts w:cstheme="minorHAnsi"/>
                <w:szCs w:val="20"/>
              </w:rPr>
            </w:pPr>
          </w:p>
        </w:tc>
        <w:tc>
          <w:tcPr>
            <w:tcW w:w="990" w:type="dxa"/>
          </w:tcPr>
          <w:p w14:paraId="1BCD9BAF" w14:textId="77777777" w:rsidR="0061524D" w:rsidRPr="00487927" w:rsidRDefault="0061524D" w:rsidP="00FD51B2">
            <w:pPr>
              <w:jc w:val="center"/>
              <w:rPr>
                <w:rFonts w:cstheme="minorHAnsi"/>
                <w:szCs w:val="20"/>
              </w:rPr>
            </w:pPr>
          </w:p>
        </w:tc>
        <w:tc>
          <w:tcPr>
            <w:tcW w:w="990" w:type="dxa"/>
          </w:tcPr>
          <w:p w14:paraId="516F1C1F" w14:textId="77777777" w:rsidR="0061524D" w:rsidRPr="00487927" w:rsidRDefault="0061524D" w:rsidP="00FD51B2">
            <w:pPr>
              <w:jc w:val="center"/>
              <w:rPr>
                <w:rFonts w:cstheme="minorHAnsi"/>
                <w:szCs w:val="20"/>
              </w:rPr>
            </w:pPr>
          </w:p>
        </w:tc>
        <w:tc>
          <w:tcPr>
            <w:tcW w:w="1103" w:type="dxa"/>
          </w:tcPr>
          <w:p w14:paraId="4836C9E1" w14:textId="77777777" w:rsidR="0061524D" w:rsidRPr="00487927" w:rsidRDefault="0061524D" w:rsidP="00FD51B2">
            <w:pPr>
              <w:jc w:val="center"/>
              <w:rPr>
                <w:rFonts w:cstheme="minorHAnsi"/>
                <w:szCs w:val="20"/>
              </w:rPr>
            </w:pPr>
          </w:p>
        </w:tc>
        <w:tc>
          <w:tcPr>
            <w:tcW w:w="1103" w:type="dxa"/>
          </w:tcPr>
          <w:p w14:paraId="035BFBB1" w14:textId="77777777" w:rsidR="0061524D" w:rsidRPr="00487927" w:rsidRDefault="0061524D" w:rsidP="00FD51B2">
            <w:pPr>
              <w:jc w:val="center"/>
              <w:rPr>
                <w:rFonts w:cstheme="minorHAnsi"/>
                <w:szCs w:val="20"/>
              </w:rPr>
            </w:pPr>
          </w:p>
        </w:tc>
      </w:tr>
      <w:tr w:rsidR="0061524D" w:rsidRPr="00487927" w14:paraId="190626B3" w14:textId="18A30962" w:rsidTr="0061524D">
        <w:tc>
          <w:tcPr>
            <w:tcW w:w="1255" w:type="dxa"/>
          </w:tcPr>
          <w:p w14:paraId="59ACF2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61524D" w:rsidRPr="00487927" w:rsidRDefault="0061524D" w:rsidP="00FD51B2">
            <w:pPr>
              <w:jc w:val="center"/>
              <w:rPr>
                <w:rFonts w:cstheme="minorHAnsi"/>
                <w:szCs w:val="20"/>
              </w:rPr>
            </w:pPr>
          </w:p>
        </w:tc>
        <w:tc>
          <w:tcPr>
            <w:tcW w:w="990" w:type="dxa"/>
          </w:tcPr>
          <w:p w14:paraId="55C273C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DFFB06" w14:textId="77777777" w:rsidR="0061524D" w:rsidRPr="00487927" w:rsidRDefault="0061524D" w:rsidP="00FD51B2">
            <w:pPr>
              <w:jc w:val="center"/>
              <w:rPr>
                <w:rFonts w:cstheme="minorHAnsi"/>
                <w:szCs w:val="20"/>
              </w:rPr>
            </w:pPr>
          </w:p>
        </w:tc>
        <w:tc>
          <w:tcPr>
            <w:tcW w:w="990" w:type="dxa"/>
          </w:tcPr>
          <w:p w14:paraId="6EADE055" w14:textId="77777777" w:rsidR="0061524D" w:rsidRPr="00487927" w:rsidRDefault="0061524D" w:rsidP="00FD51B2">
            <w:pPr>
              <w:jc w:val="center"/>
              <w:rPr>
                <w:rFonts w:cstheme="minorHAnsi"/>
                <w:szCs w:val="20"/>
              </w:rPr>
            </w:pPr>
          </w:p>
        </w:tc>
        <w:tc>
          <w:tcPr>
            <w:tcW w:w="990" w:type="dxa"/>
          </w:tcPr>
          <w:p w14:paraId="1F83FDD7" w14:textId="77777777" w:rsidR="0061524D" w:rsidRPr="00487927" w:rsidRDefault="0061524D" w:rsidP="00FD51B2">
            <w:pPr>
              <w:jc w:val="center"/>
              <w:rPr>
                <w:rFonts w:cstheme="minorHAnsi"/>
                <w:szCs w:val="20"/>
              </w:rPr>
            </w:pPr>
          </w:p>
        </w:tc>
        <w:tc>
          <w:tcPr>
            <w:tcW w:w="990" w:type="dxa"/>
          </w:tcPr>
          <w:p w14:paraId="25ADD66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4C17040" w14:textId="77777777" w:rsidR="0061524D" w:rsidRPr="00487927" w:rsidRDefault="0061524D" w:rsidP="00FD51B2">
            <w:pPr>
              <w:jc w:val="center"/>
              <w:rPr>
                <w:rFonts w:cstheme="minorHAnsi"/>
                <w:szCs w:val="20"/>
              </w:rPr>
            </w:pPr>
          </w:p>
        </w:tc>
        <w:tc>
          <w:tcPr>
            <w:tcW w:w="990" w:type="dxa"/>
          </w:tcPr>
          <w:p w14:paraId="03A07783" w14:textId="77777777" w:rsidR="0061524D" w:rsidRPr="00487927" w:rsidRDefault="0061524D" w:rsidP="00FD51B2">
            <w:pPr>
              <w:jc w:val="center"/>
              <w:rPr>
                <w:rFonts w:cstheme="minorHAnsi"/>
                <w:szCs w:val="20"/>
              </w:rPr>
            </w:pPr>
          </w:p>
        </w:tc>
        <w:tc>
          <w:tcPr>
            <w:tcW w:w="990" w:type="dxa"/>
          </w:tcPr>
          <w:p w14:paraId="6576B2E2" w14:textId="77777777" w:rsidR="0061524D" w:rsidRPr="00487927" w:rsidRDefault="0061524D" w:rsidP="00FD51B2">
            <w:pPr>
              <w:jc w:val="center"/>
              <w:rPr>
                <w:rFonts w:cstheme="minorHAnsi"/>
                <w:szCs w:val="20"/>
              </w:rPr>
            </w:pPr>
          </w:p>
        </w:tc>
        <w:tc>
          <w:tcPr>
            <w:tcW w:w="1103" w:type="dxa"/>
          </w:tcPr>
          <w:p w14:paraId="7EBD974D" w14:textId="77777777" w:rsidR="0061524D" w:rsidRPr="00487927" w:rsidRDefault="0061524D" w:rsidP="00FD51B2">
            <w:pPr>
              <w:jc w:val="center"/>
              <w:rPr>
                <w:rFonts w:cstheme="minorHAnsi"/>
                <w:szCs w:val="20"/>
              </w:rPr>
            </w:pPr>
          </w:p>
        </w:tc>
        <w:tc>
          <w:tcPr>
            <w:tcW w:w="1103" w:type="dxa"/>
          </w:tcPr>
          <w:p w14:paraId="41ABC2AD" w14:textId="77777777" w:rsidR="0061524D" w:rsidRPr="00487927" w:rsidRDefault="0061524D" w:rsidP="00FD51B2">
            <w:pPr>
              <w:jc w:val="center"/>
              <w:rPr>
                <w:rFonts w:cstheme="minorHAnsi"/>
                <w:szCs w:val="20"/>
              </w:rPr>
            </w:pPr>
          </w:p>
        </w:tc>
      </w:tr>
      <w:tr w:rsidR="0061524D" w:rsidRPr="00487927" w14:paraId="696C3D22" w14:textId="45265BF9" w:rsidTr="0061524D">
        <w:tc>
          <w:tcPr>
            <w:tcW w:w="1255" w:type="dxa"/>
          </w:tcPr>
          <w:p w14:paraId="1C07643E"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604_03</w:t>
            </w:r>
          </w:p>
        </w:tc>
        <w:tc>
          <w:tcPr>
            <w:tcW w:w="990" w:type="dxa"/>
          </w:tcPr>
          <w:p w14:paraId="629D4F60" w14:textId="77777777" w:rsidR="0061524D" w:rsidRPr="00487927" w:rsidRDefault="0061524D" w:rsidP="00FD51B2">
            <w:pPr>
              <w:jc w:val="center"/>
              <w:rPr>
                <w:rFonts w:cstheme="minorHAnsi"/>
                <w:szCs w:val="20"/>
              </w:rPr>
            </w:pPr>
          </w:p>
        </w:tc>
        <w:tc>
          <w:tcPr>
            <w:tcW w:w="990" w:type="dxa"/>
          </w:tcPr>
          <w:p w14:paraId="47FB003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34374B4" w14:textId="77777777" w:rsidR="0061524D" w:rsidRPr="00487927" w:rsidRDefault="0061524D" w:rsidP="00FD51B2">
            <w:pPr>
              <w:jc w:val="center"/>
              <w:rPr>
                <w:rFonts w:cstheme="minorHAnsi"/>
                <w:szCs w:val="20"/>
              </w:rPr>
            </w:pPr>
          </w:p>
        </w:tc>
        <w:tc>
          <w:tcPr>
            <w:tcW w:w="990" w:type="dxa"/>
          </w:tcPr>
          <w:p w14:paraId="4DE0DE81" w14:textId="77777777" w:rsidR="0061524D" w:rsidRPr="00487927" w:rsidRDefault="0061524D" w:rsidP="00FD51B2">
            <w:pPr>
              <w:jc w:val="center"/>
              <w:rPr>
                <w:rFonts w:cstheme="minorHAnsi"/>
                <w:szCs w:val="20"/>
              </w:rPr>
            </w:pPr>
          </w:p>
        </w:tc>
        <w:tc>
          <w:tcPr>
            <w:tcW w:w="990" w:type="dxa"/>
          </w:tcPr>
          <w:p w14:paraId="46C4CEC9" w14:textId="77777777" w:rsidR="0061524D" w:rsidRPr="00487927" w:rsidRDefault="0061524D" w:rsidP="00FD51B2">
            <w:pPr>
              <w:jc w:val="center"/>
              <w:rPr>
                <w:rFonts w:cstheme="minorHAnsi"/>
                <w:szCs w:val="20"/>
              </w:rPr>
            </w:pPr>
          </w:p>
        </w:tc>
        <w:tc>
          <w:tcPr>
            <w:tcW w:w="990" w:type="dxa"/>
          </w:tcPr>
          <w:p w14:paraId="073DD04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18B8CAC" w14:textId="77777777" w:rsidR="0061524D" w:rsidRPr="00487927" w:rsidRDefault="0061524D" w:rsidP="00FD51B2">
            <w:pPr>
              <w:jc w:val="center"/>
              <w:rPr>
                <w:rFonts w:cstheme="minorHAnsi"/>
                <w:szCs w:val="20"/>
              </w:rPr>
            </w:pPr>
          </w:p>
        </w:tc>
        <w:tc>
          <w:tcPr>
            <w:tcW w:w="990" w:type="dxa"/>
          </w:tcPr>
          <w:p w14:paraId="5BAC54B3" w14:textId="77777777" w:rsidR="0061524D" w:rsidRPr="00487927" w:rsidRDefault="0061524D" w:rsidP="00FD51B2">
            <w:pPr>
              <w:jc w:val="center"/>
              <w:rPr>
                <w:rFonts w:cstheme="minorHAnsi"/>
                <w:szCs w:val="20"/>
              </w:rPr>
            </w:pPr>
          </w:p>
        </w:tc>
        <w:tc>
          <w:tcPr>
            <w:tcW w:w="990" w:type="dxa"/>
          </w:tcPr>
          <w:p w14:paraId="05ACB82E" w14:textId="77777777" w:rsidR="0061524D" w:rsidRPr="00487927" w:rsidRDefault="0061524D" w:rsidP="00FD51B2">
            <w:pPr>
              <w:jc w:val="center"/>
              <w:rPr>
                <w:rFonts w:cstheme="minorHAnsi"/>
                <w:szCs w:val="20"/>
              </w:rPr>
            </w:pPr>
          </w:p>
        </w:tc>
        <w:tc>
          <w:tcPr>
            <w:tcW w:w="1103" w:type="dxa"/>
          </w:tcPr>
          <w:p w14:paraId="38CDE3C1" w14:textId="77777777" w:rsidR="0061524D" w:rsidRPr="00487927" w:rsidRDefault="0061524D" w:rsidP="00FD51B2">
            <w:pPr>
              <w:jc w:val="center"/>
              <w:rPr>
                <w:rFonts w:cstheme="minorHAnsi"/>
                <w:szCs w:val="20"/>
              </w:rPr>
            </w:pPr>
          </w:p>
        </w:tc>
        <w:tc>
          <w:tcPr>
            <w:tcW w:w="1103" w:type="dxa"/>
          </w:tcPr>
          <w:p w14:paraId="6BA33B04" w14:textId="77777777" w:rsidR="0061524D" w:rsidRPr="00487927" w:rsidRDefault="0061524D" w:rsidP="00FD51B2">
            <w:pPr>
              <w:jc w:val="center"/>
              <w:rPr>
                <w:rFonts w:cstheme="minorHAnsi"/>
                <w:szCs w:val="20"/>
              </w:rPr>
            </w:pPr>
          </w:p>
        </w:tc>
      </w:tr>
      <w:tr w:rsidR="0061524D" w:rsidRPr="00487927" w14:paraId="38F03DFB" w14:textId="0AA2CEB3" w:rsidTr="0061524D">
        <w:tc>
          <w:tcPr>
            <w:tcW w:w="1255" w:type="dxa"/>
          </w:tcPr>
          <w:p w14:paraId="1F320DD0" w14:textId="47A9FB17" w:rsidR="0061524D" w:rsidRDefault="0061524D"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61524D" w:rsidRPr="00487927" w:rsidRDefault="0061524D" w:rsidP="00FD51B2">
            <w:pPr>
              <w:jc w:val="center"/>
              <w:rPr>
                <w:rFonts w:cstheme="minorHAnsi"/>
                <w:szCs w:val="20"/>
              </w:rPr>
            </w:pPr>
          </w:p>
        </w:tc>
        <w:tc>
          <w:tcPr>
            <w:tcW w:w="990" w:type="dxa"/>
          </w:tcPr>
          <w:p w14:paraId="21C12C06" w14:textId="2DBFFD5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C29F06" w14:textId="77777777" w:rsidR="0061524D" w:rsidRPr="00487927" w:rsidRDefault="0061524D" w:rsidP="00FD51B2">
            <w:pPr>
              <w:jc w:val="center"/>
              <w:rPr>
                <w:rFonts w:cstheme="minorHAnsi"/>
                <w:szCs w:val="20"/>
              </w:rPr>
            </w:pPr>
          </w:p>
        </w:tc>
        <w:tc>
          <w:tcPr>
            <w:tcW w:w="990" w:type="dxa"/>
          </w:tcPr>
          <w:p w14:paraId="675B6F89" w14:textId="77777777" w:rsidR="0061524D" w:rsidRPr="00487927" w:rsidRDefault="0061524D" w:rsidP="00FD51B2">
            <w:pPr>
              <w:jc w:val="center"/>
              <w:rPr>
                <w:rFonts w:cstheme="minorHAnsi"/>
                <w:szCs w:val="20"/>
              </w:rPr>
            </w:pPr>
          </w:p>
        </w:tc>
        <w:tc>
          <w:tcPr>
            <w:tcW w:w="990" w:type="dxa"/>
          </w:tcPr>
          <w:p w14:paraId="39D2CA1D" w14:textId="77777777" w:rsidR="0061524D" w:rsidRPr="00487927" w:rsidRDefault="0061524D" w:rsidP="00FD51B2">
            <w:pPr>
              <w:jc w:val="center"/>
              <w:rPr>
                <w:rFonts w:cstheme="minorHAnsi"/>
                <w:szCs w:val="20"/>
              </w:rPr>
            </w:pPr>
          </w:p>
        </w:tc>
        <w:tc>
          <w:tcPr>
            <w:tcW w:w="990" w:type="dxa"/>
          </w:tcPr>
          <w:p w14:paraId="66A0913A" w14:textId="3966F3B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D14A6CD" w14:textId="77777777" w:rsidR="0061524D" w:rsidRPr="00487927" w:rsidRDefault="0061524D" w:rsidP="00FD51B2">
            <w:pPr>
              <w:jc w:val="center"/>
              <w:rPr>
                <w:rFonts w:cstheme="minorHAnsi"/>
                <w:szCs w:val="20"/>
              </w:rPr>
            </w:pPr>
          </w:p>
        </w:tc>
        <w:tc>
          <w:tcPr>
            <w:tcW w:w="990" w:type="dxa"/>
          </w:tcPr>
          <w:p w14:paraId="405CB930" w14:textId="77777777" w:rsidR="0061524D" w:rsidRPr="00487927" w:rsidRDefault="0061524D" w:rsidP="00FD51B2">
            <w:pPr>
              <w:jc w:val="center"/>
              <w:rPr>
                <w:rFonts w:cstheme="minorHAnsi"/>
                <w:szCs w:val="20"/>
              </w:rPr>
            </w:pPr>
          </w:p>
        </w:tc>
        <w:tc>
          <w:tcPr>
            <w:tcW w:w="990" w:type="dxa"/>
          </w:tcPr>
          <w:p w14:paraId="1C27FCBD" w14:textId="77777777" w:rsidR="0061524D" w:rsidRPr="00487927" w:rsidRDefault="0061524D" w:rsidP="00FD51B2">
            <w:pPr>
              <w:jc w:val="center"/>
              <w:rPr>
                <w:rFonts w:cstheme="minorHAnsi"/>
                <w:szCs w:val="20"/>
              </w:rPr>
            </w:pPr>
          </w:p>
        </w:tc>
        <w:tc>
          <w:tcPr>
            <w:tcW w:w="1103" w:type="dxa"/>
          </w:tcPr>
          <w:p w14:paraId="239DD108" w14:textId="77777777" w:rsidR="0061524D" w:rsidRPr="00487927" w:rsidRDefault="0061524D" w:rsidP="00FD51B2">
            <w:pPr>
              <w:jc w:val="center"/>
              <w:rPr>
                <w:rFonts w:cstheme="minorHAnsi"/>
                <w:szCs w:val="20"/>
              </w:rPr>
            </w:pPr>
          </w:p>
        </w:tc>
        <w:tc>
          <w:tcPr>
            <w:tcW w:w="1103" w:type="dxa"/>
          </w:tcPr>
          <w:p w14:paraId="22E04D12" w14:textId="77777777" w:rsidR="0061524D" w:rsidRPr="00487927" w:rsidRDefault="0061524D" w:rsidP="00FD51B2">
            <w:pPr>
              <w:jc w:val="center"/>
              <w:rPr>
                <w:rFonts w:cstheme="minorHAnsi"/>
                <w:szCs w:val="20"/>
              </w:rPr>
            </w:pPr>
          </w:p>
        </w:tc>
      </w:tr>
      <w:tr w:rsidR="0061524D" w:rsidRPr="00487927" w14:paraId="60496609" w14:textId="6FBE4859" w:rsidTr="0061524D">
        <w:tc>
          <w:tcPr>
            <w:tcW w:w="1255" w:type="dxa"/>
          </w:tcPr>
          <w:p w14:paraId="78723F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61524D" w:rsidRPr="00487927" w:rsidRDefault="0061524D" w:rsidP="00FD51B2">
            <w:pPr>
              <w:jc w:val="center"/>
              <w:rPr>
                <w:rFonts w:cstheme="minorHAnsi"/>
                <w:szCs w:val="20"/>
              </w:rPr>
            </w:pPr>
          </w:p>
        </w:tc>
        <w:tc>
          <w:tcPr>
            <w:tcW w:w="990" w:type="dxa"/>
          </w:tcPr>
          <w:p w14:paraId="4F74B06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9FDDC5" w14:textId="77777777" w:rsidR="0061524D" w:rsidRPr="00487927" w:rsidRDefault="0061524D" w:rsidP="00FD51B2">
            <w:pPr>
              <w:jc w:val="center"/>
              <w:rPr>
                <w:rFonts w:cstheme="minorHAnsi"/>
                <w:szCs w:val="20"/>
              </w:rPr>
            </w:pPr>
          </w:p>
        </w:tc>
        <w:tc>
          <w:tcPr>
            <w:tcW w:w="990" w:type="dxa"/>
          </w:tcPr>
          <w:p w14:paraId="720BA88D" w14:textId="77777777" w:rsidR="0061524D" w:rsidRPr="00487927" w:rsidRDefault="0061524D" w:rsidP="00FD51B2">
            <w:pPr>
              <w:jc w:val="center"/>
              <w:rPr>
                <w:rFonts w:cstheme="minorHAnsi"/>
                <w:szCs w:val="20"/>
              </w:rPr>
            </w:pPr>
          </w:p>
        </w:tc>
        <w:tc>
          <w:tcPr>
            <w:tcW w:w="990" w:type="dxa"/>
          </w:tcPr>
          <w:p w14:paraId="444E2F32" w14:textId="77777777" w:rsidR="0061524D" w:rsidRPr="00487927" w:rsidRDefault="0061524D" w:rsidP="00FD51B2">
            <w:pPr>
              <w:jc w:val="center"/>
              <w:rPr>
                <w:rFonts w:cstheme="minorHAnsi"/>
                <w:szCs w:val="20"/>
              </w:rPr>
            </w:pPr>
          </w:p>
        </w:tc>
        <w:tc>
          <w:tcPr>
            <w:tcW w:w="990" w:type="dxa"/>
          </w:tcPr>
          <w:p w14:paraId="0675625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079C1EF" w14:textId="77777777" w:rsidR="0061524D" w:rsidRPr="00487927" w:rsidRDefault="0061524D" w:rsidP="00FD51B2">
            <w:pPr>
              <w:jc w:val="center"/>
              <w:rPr>
                <w:rFonts w:cstheme="minorHAnsi"/>
                <w:szCs w:val="20"/>
              </w:rPr>
            </w:pPr>
          </w:p>
        </w:tc>
        <w:tc>
          <w:tcPr>
            <w:tcW w:w="990" w:type="dxa"/>
          </w:tcPr>
          <w:p w14:paraId="6C83D692" w14:textId="77777777" w:rsidR="0061524D" w:rsidRPr="00487927" w:rsidRDefault="0061524D" w:rsidP="00FD51B2">
            <w:pPr>
              <w:jc w:val="center"/>
              <w:rPr>
                <w:rFonts w:cstheme="minorHAnsi"/>
                <w:szCs w:val="20"/>
              </w:rPr>
            </w:pPr>
          </w:p>
        </w:tc>
        <w:tc>
          <w:tcPr>
            <w:tcW w:w="990" w:type="dxa"/>
          </w:tcPr>
          <w:p w14:paraId="36A11F9E" w14:textId="77777777" w:rsidR="0061524D" w:rsidRPr="00487927" w:rsidRDefault="0061524D" w:rsidP="00FD51B2">
            <w:pPr>
              <w:jc w:val="center"/>
              <w:rPr>
                <w:rFonts w:cstheme="minorHAnsi"/>
                <w:szCs w:val="20"/>
              </w:rPr>
            </w:pPr>
          </w:p>
        </w:tc>
        <w:tc>
          <w:tcPr>
            <w:tcW w:w="1103" w:type="dxa"/>
          </w:tcPr>
          <w:p w14:paraId="69E9781B" w14:textId="77777777" w:rsidR="0061524D" w:rsidRPr="00487927" w:rsidRDefault="0061524D" w:rsidP="00FD51B2">
            <w:pPr>
              <w:jc w:val="center"/>
              <w:rPr>
                <w:rFonts w:cstheme="minorHAnsi"/>
                <w:szCs w:val="20"/>
              </w:rPr>
            </w:pPr>
          </w:p>
        </w:tc>
        <w:tc>
          <w:tcPr>
            <w:tcW w:w="1103" w:type="dxa"/>
          </w:tcPr>
          <w:p w14:paraId="71EA6D00" w14:textId="77777777" w:rsidR="0061524D" w:rsidRPr="00487927" w:rsidRDefault="0061524D" w:rsidP="00FD51B2">
            <w:pPr>
              <w:jc w:val="center"/>
              <w:rPr>
                <w:rFonts w:cstheme="minorHAnsi"/>
                <w:szCs w:val="20"/>
              </w:rPr>
            </w:pPr>
          </w:p>
        </w:tc>
      </w:tr>
      <w:tr w:rsidR="0061524D" w:rsidRPr="00487927" w14:paraId="66CF5C62" w14:textId="640FB697" w:rsidTr="0061524D">
        <w:tc>
          <w:tcPr>
            <w:tcW w:w="1255" w:type="dxa"/>
          </w:tcPr>
          <w:p w14:paraId="7ADC525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61524D" w:rsidRPr="00487927" w:rsidRDefault="0061524D" w:rsidP="00FD51B2">
            <w:pPr>
              <w:jc w:val="center"/>
              <w:rPr>
                <w:rFonts w:cstheme="minorHAnsi"/>
                <w:szCs w:val="20"/>
              </w:rPr>
            </w:pPr>
          </w:p>
        </w:tc>
        <w:tc>
          <w:tcPr>
            <w:tcW w:w="990" w:type="dxa"/>
          </w:tcPr>
          <w:p w14:paraId="1BFC7AB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FC6FDC" w14:textId="77777777" w:rsidR="0061524D" w:rsidRPr="00487927" w:rsidRDefault="0061524D" w:rsidP="00FD51B2">
            <w:pPr>
              <w:jc w:val="center"/>
              <w:rPr>
                <w:rFonts w:cstheme="minorHAnsi"/>
                <w:szCs w:val="20"/>
              </w:rPr>
            </w:pPr>
          </w:p>
        </w:tc>
        <w:tc>
          <w:tcPr>
            <w:tcW w:w="990" w:type="dxa"/>
          </w:tcPr>
          <w:p w14:paraId="525C194C" w14:textId="77777777" w:rsidR="0061524D" w:rsidRPr="00487927" w:rsidRDefault="0061524D" w:rsidP="00FD51B2">
            <w:pPr>
              <w:jc w:val="center"/>
              <w:rPr>
                <w:rFonts w:cstheme="minorHAnsi"/>
                <w:szCs w:val="20"/>
              </w:rPr>
            </w:pPr>
          </w:p>
        </w:tc>
        <w:tc>
          <w:tcPr>
            <w:tcW w:w="990" w:type="dxa"/>
          </w:tcPr>
          <w:p w14:paraId="3243524D" w14:textId="77777777" w:rsidR="0061524D" w:rsidRPr="00487927" w:rsidRDefault="0061524D" w:rsidP="00FD51B2">
            <w:pPr>
              <w:jc w:val="center"/>
              <w:rPr>
                <w:rFonts w:cstheme="minorHAnsi"/>
                <w:szCs w:val="20"/>
              </w:rPr>
            </w:pPr>
          </w:p>
        </w:tc>
        <w:tc>
          <w:tcPr>
            <w:tcW w:w="990" w:type="dxa"/>
          </w:tcPr>
          <w:p w14:paraId="5BB917B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371011C" w14:textId="77777777" w:rsidR="0061524D" w:rsidRPr="00487927" w:rsidRDefault="0061524D" w:rsidP="00FD51B2">
            <w:pPr>
              <w:jc w:val="center"/>
              <w:rPr>
                <w:rFonts w:cstheme="minorHAnsi"/>
                <w:szCs w:val="20"/>
              </w:rPr>
            </w:pPr>
          </w:p>
        </w:tc>
        <w:tc>
          <w:tcPr>
            <w:tcW w:w="990" w:type="dxa"/>
          </w:tcPr>
          <w:p w14:paraId="53B7C127" w14:textId="77777777" w:rsidR="0061524D" w:rsidRPr="00487927" w:rsidRDefault="0061524D" w:rsidP="00FD51B2">
            <w:pPr>
              <w:jc w:val="center"/>
              <w:rPr>
                <w:rFonts w:cstheme="minorHAnsi"/>
                <w:szCs w:val="20"/>
              </w:rPr>
            </w:pPr>
          </w:p>
        </w:tc>
        <w:tc>
          <w:tcPr>
            <w:tcW w:w="990" w:type="dxa"/>
          </w:tcPr>
          <w:p w14:paraId="5B5C4841" w14:textId="77777777" w:rsidR="0061524D" w:rsidRPr="00487927" w:rsidRDefault="0061524D" w:rsidP="00FD51B2">
            <w:pPr>
              <w:jc w:val="center"/>
              <w:rPr>
                <w:rFonts w:cstheme="minorHAnsi"/>
                <w:szCs w:val="20"/>
              </w:rPr>
            </w:pPr>
          </w:p>
        </w:tc>
        <w:tc>
          <w:tcPr>
            <w:tcW w:w="1103" w:type="dxa"/>
          </w:tcPr>
          <w:p w14:paraId="0369F5BC" w14:textId="77777777" w:rsidR="0061524D" w:rsidRPr="00487927" w:rsidRDefault="0061524D" w:rsidP="00FD51B2">
            <w:pPr>
              <w:jc w:val="center"/>
              <w:rPr>
                <w:rFonts w:cstheme="minorHAnsi"/>
                <w:szCs w:val="20"/>
              </w:rPr>
            </w:pPr>
          </w:p>
        </w:tc>
        <w:tc>
          <w:tcPr>
            <w:tcW w:w="1103" w:type="dxa"/>
          </w:tcPr>
          <w:p w14:paraId="49DC994B" w14:textId="77777777" w:rsidR="0061524D" w:rsidRPr="00487927" w:rsidRDefault="0061524D" w:rsidP="00FD51B2">
            <w:pPr>
              <w:jc w:val="center"/>
              <w:rPr>
                <w:rFonts w:cstheme="minorHAnsi"/>
                <w:szCs w:val="20"/>
              </w:rPr>
            </w:pPr>
          </w:p>
        </w:tc>
      </w:tr>
      <w:tr w:rsidR="0061524D" w:rsidRPr="00487927" w14:paraId="3406C860" w14:textId="6BDFC8B2" w:rsidTr="0061524D">
        <w:tc>
          <w:tcPr>
            <w:tcW w:w="1255" w:type="dxa"/>
          </w:tcPr>
          <w:p w14:paraId="3C180F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61524D" w:rsidRPr="00487927" w:rsidRDefault="0061524D" w:rsidP="00FD51B2">
            <w:pPr>
              <w:jc w:val="center"/>
              <w:rPr>
                <w:rFonts w:cstheme="minorHAnsi"/>
                <w:szCs w:val="20"/>
              </w:rPr>
            </w:pPr>
          </w:p>
        </w:tc>
        <w:tc>
          <w:tcPr>
            <w:tcW w:w="990" w:type="dxa"/>
          </w:tcPr>
          <w:p w14:paraId="029937A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F9052B" w14:textId="77777777" w:rsidR="0061524D" w:rsidRPr="00487927" w:rsidRDefault="0061524D" w:rsidP="00FD51B2">
            <w:pPr>
              <w:jc w:val="center"/>
              <w:rPr>
                <w:rFonts w:cstheme="minorHAnsi"/>
                <w:szCs w:val="20"/>
              </w:rPr>
            </w:pPr>
          </w:p>
        </w:tc>
        <w:tc>
          <w:tcPr>
            <w:tcW w:w="990" w:type="dxa"/>
          </w:tcPr>
          <w:p w14:paraId="4E482AFE" w14:textId="77777777" w:rsidR="0061524D" w:rsidRPr="00487927" w:rsidRDefault="0061524D" w:rsidP="00FD51B2">
            <w:pPr>
              <w:jc w:val="center"/>
              <w:rPr>
                <w:rFonts w:cstheme="minorHAnsi"/>
                <w:szCs w:val="20"/>
              </w:rPr>
            </w:pPr>
          </w:p>
        </w:tc>
        <w:tc>
          <w:tcPr>
            <w:tcW w:w="990" w:type="dxa"/>
          </w:tcPr>
          <w:p w14:paraId="41A62572" w14:textId="77777777" w:rsidR="0061524D" w:rsidRPr="00487927" w:rsidRDefault="0061524D" w:rsidP="00FD51B2">
            <w:pPr>
              <w:jc w:val="center"/>
              <w:rPr>
                <w:rFonts w:cstheme="minorHAnsi"/>
                <w:szCs w:val="20"/>
              </w:rPr>
            </w:pPr>
          </w:p>
        </w:tc>
        <w:tc>
          <w:tcPr>
            <w:tcW w:w="990" w:type="dxa"/>
          </w:tcPr>
          <w:p w14:paraId="1DF751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5418F01" w14:textId="77777777" w:rsidR="0061524D" w:rsidRPr="00487927" w:rsidRDefault="0061524D" w:rsidP="00FD51B2">
            <w:pPr>
              <w:jc w:val="center"/>
              <w:rPr>
                <w:rFonts w:cstheme="minorHAnsi"/>
                <w:szCs w:val="20"/>
              </w:rPr>
            </w:pPr>
          </w:p>
        </w:tc>
        <w:tc>
          <w:tcPr>
            <w:tcW w:w="990" w:type="dxa"/>
          </w:tcPr>
          <w:p w14:paraId="1CD61C94" w14:textId="77777777" w:rsidR="0061524D" w:rsidRPr="00487927" w:rsidRDefault="0061524D" w:rsidP="00FD51B2">
            <w:pPr>
              <w:jc w:val="center"/>
              <w:rPr>
                <w:rFonts w:cstheme="minorHAnsi"/>
                <w:szCs w:val="20"/>
              </w:rPr>
            </w:pPr>
          </w:p>
        </w:tc>
        <w:tc>
          <w:tcPr>
            <w:tcW w:w="990" w:type="dxa"/>
          </w:tcPr>
          <w:p w14:paraId="64FA0D0A" w14:textId="77777777" w:rsidR="0061524D" w:rsidRPr="00487927" w:rsidRDefault="0061524D" w:rsidP="00FD51B2">
            <w:pPr>
              <w:jc w:val="center"/>
              <w:rPr>
                <w:rFonts w:cstheme="minorHAnsi"/>
                <w:szCs w:val="20"/>
              </w:rPr>
            </w:pPr>
          </w:p>
        </w:tc>
        <w:tc>
          <w:tcPr>
            <w:tcW w:w="1103" w:type="dxa"/>
          </w:tcPr>
          <w:p w14:paraId="3D7A9A3D" w14:textId="77777777" w:rsidR="0061524D" w:rsidRPr="00487927" w:rsidRDefault="0061524D" w:rsidP="00FD51B2">
            <w:pPr>
              <w:jc w:val="center"/>
              <w:rPr>
                <w:rFonts w:cstheme="minorHAnsi"/>
                <w:szCs w:val="20"/>
              </w:rPr>
            </w:pPr>
          </w:p>
        </w:tc>
        <w:tc>
          <w:tcPr>
            <w:tcW w:w="1103" w:type="dxa"/>
          </w:tcPr>
          <w:p w14:paraId="032350F9" w14:textId="77777777" w:rsidR="0061524D" w:rsidRPr="00487927" w:rsidRDefault="0061524D" w:rsidP="00FD51B2">
            <w:pPr>
              <w:jc w:val="center"/>
              <w:rPr>
                <w:rFonts w:cstheme="minorHAnsi"/>
                <w:szCs w:val="20"/>
              </w:rPr>
            </w:pPr>
          </w:p>
        </w:tc>
      </w:tr>
      <w:tr w:rsidR="0061524D" w:rsidRPr="00487927" w14:paraId="43EB3E77" w14:textId="6E7378A3" w:rsidTr="0061524D">
        <w:tc>
          <w:tcPr>
            <w:tcW w:w="1255" w:type="dxa"/>
          </w:tcPr>
          <w:p w14:paraId="0341DE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61524D" w:rsidRPr="00487927" w:rsidRDefault="0061524D" w:rsidP="00FD51B2">
            <w:pPr>
              <w:jc w:val="center"/>
              <w:rPr>
                <w:rFonts w:cstheme="minorHAnsi"/>
                <w:szCs w:val="20"/>
              </w:rPr>
            </w:pPr>
          </w:p>
        </w:tc>
        <w:tc>
          <w:tcPr>
            <w:tcW w:w="990" w:type="dxa"/>
          </w:tcPr>
          <w:p w14:paraId="59C0D52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BF3055" w14:textId="77777777" w:rsidR="0061524D" w:rsidRPr="00487927" w:rsidRDefault="0061524D" w:rsidP="00FD51B2">
            <w:pPr>
              <w:jc w:val="center"/>
              <w:rPr>
                <w:rFonts w:cstheme="minorHAnsi"/>
                <w:szCs w:val="20"/>
              </w:rPr>
            </w:pPr>
          </w:p>
        </w:tc>
        <w:tc>
          <w:tcPr>
            <w:tcW w:w="990" w:type="dxa"/>
          </w:tcPr>
          <w:p w14:paraId="22AE18ED" w14:textId="77777777" w:rsidR="0061524D" w:rsidRPr="00487927" w:rsidRDefault="0061524D" w:rsidP="00FD51B2">
            <w:pPr>
              <w:jc w:val="center"/>
              <w:rPr>
                <w:rFonts w:cstheme="minorHAnsi"/>
                <w:szCs w:val="20"/>
              </w:rPr>
            </w:pPr>
          </w:p>
        </w:tc>
        <w:tc>
          <w:tcPr>
            <w:tcW w:w="990" w:type="dxa"/>
          </w:tcPr>
          <w:p w14:paraId="0BFF1318" w14:textId="77777777" w:rsidR="0061524D" w:rsidRPr="00487927" w:rsidRDefault="0061524D" w:rsidP="00FD51B2">
            <w:pPr>
              <w:jc w:val="center"/>
              <w:rPr>
                <w:rFonts w:cstheme="minorHAnsi"/>
                <w:szCs w:val="20"/>
              </w:rPr>
            </w:pPr>
          </w:p>
        </w:tc>
        <w:tc>
          <w:tcPr>
            <w:tcW w:w="990" w:type="dxa"/>
          </w:tcPr>
          <w:p w14:paraId="538C2EC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322600" w14:textId="77777777" w:rsidR="0061524D" w:rsidRPr="00487927" w:rsidRDefault="0061524D" w:rsidP="00FD51B2">
            <w:pPr>
              <w:jc w:val="center"/>
              <w:rPr>
                <w:rFonts w:cstheme="minorHAnsi"/>
                <w:szCs w:val="20"/>
              </w:rPr>
            </w:pPr>
          </w:p>
        </w:tc>
        <w:tc>
          <w:tcPr>
            <w:tcW w:w="990" w:type="dxa"/>
          </w:tcPr>
          <w:p w14:paraId="42EC4749" w14:textId="77777777" w:rsidR="0061524D" w:rsidRPr="00487927" w:rsidRDefault="0061524D" w:rsidP="00FD51B2">
            <w:pPr>
              <w:jc w:val="center"/>
              <w:rPr>
                <w:rFonts w:cstheme="minorHAnsi"/>
                <w:szCs w:val="20"/>
              </w:rPr>
            </w:pPr>
          </w:p>
        </w:tc>
        <w:tc>
          <w:tcPr>
            <w:tcW w:w="990" w:type="dxa"/>
          </w:tcPr>
          <w:p w14:paraId="2927AA3B" w14:textId="77777777" w:rsidR="0061524D" w:rsidRPr="00487927" w:rsidRDefault="0061524D" w:rsidP="00FD51B2">
            <w:pPr>
              <w:jc w:val="center"/>
              <w:rPr>
                <w:rFonts w:cstheme="minorHAnsi"/>
                <w:szCs w:val="20"/>
              </w:rPr>
            </w:pPr>
          </w:p>
        </w:tc>
        <w:tc>
          <w:tcPr>
            <w:tcW w:w="1103" w:type="dxa"/>
          </w:tcPr>
          <w:p w14:paraId="65D274BD" w14:textId="77777777" w:rsidR="0061524D" w:rsidRPr="00487927" w:rsidRDefault="0061524D" w:rsidP="00FD51B2">
            <w:pPr>
              <w:jc w:val="center"/>
              <w:rPr>
                <w:rFonts w:cstheme="minorHAnsi"/>
                <w:szCs w:val="20"/>
              </w:rPr>
            </w:pPr>
          </w:p>
        </w:tc>
        <w:tc>
          <w:tcPr>
            <w:tcW w:w="1103" w:type="dxa"/>
          </w:tcPr>
          <w:p w14:paraId="5EE7FC80" w14:textId="77777777" w:rsidR="0061524D" w:rsidRPr="00487927" w:rsidRDefault="0061524D" w:rsidP="00FD51B2">
            <w:pPr>
              <w:jc w:val="center"/>
              <w:rPr>
                <w:rFonts w:cstheme="minorHAnsi"/>
                <w:szCs w:val="20"/>
              </w:rPr>
            </w:pPr>
          </w:p>
        </w:tc>
      </w:tr>
      <w:tr w:rsidR="0061524D" w:rsidRPr="00487927" w14:paraId="0B83B7D3" w14:textId="67A8A68F" w:rsidTr="0061524D">
        <w:tc>
          <w:tcPr>
            <w:tcW w:w="1255" w:type="dxa"/>
          </w:tcPr>
          <w:p w14:paraId="32C8419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61524D" w:rsidRPr="00487927" w:rsidRDefault="0061524D" w:rsidP="00FD51B2">
            <w:pPr>
              <w:jc w:val="center"/>
              <w:rPr>
                <w:rFonts w:cstheme="minorHAnsi"/>
                <w:szCs w:val="20"/>
              </w:rPr>
            </w:pPr>
          </w:p>
        </w:tc>
        <w:tc>
          <w:tcPr>
            <w:tcW w:w="990" w:type="dxa"/>
          </w:tcPr>
          <w:p w14:paraId="669195B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2AA6CF" w14:textId="77777777" w:rsidR="0061524D" w:rsidRPr="00487927" w:rsidRDefault="0061524D" w:rsidP="00FD51B2">
            <w:pPr>
              <w:jc w:val="center"/>
              <w:rPr>
                <w:rFonts w:cstheme="minorHAnsi"/>
                <w:szCs w:val="20"/>
              </w:rPr>
            </w:pPr>
          </w:p>
        </w:tc>
        <w:tc>
          <w:tcPr>
            <w:tcW w:w="990" w:type="dxa"/>
          </w:tcPr>
          <w:p w14:paraId="514E5F04" w14:textId="77777777" w:rsidR="0061524D" w:rsidRPr="00487927" w:rsidRDefault="0061524D" w:rsidP="00FD51B2">
            <w:pPr>
              <w:jc w:val="center"/>
              <w:rPr>
                <w:rFonts w:cstheme="minorHAnsi"/>
                <w:szCs w:val="20"/>
              </w:rPr>
            </w:pPr>
          </w:p>
        </w:tc>
        <w:tc>
          <w:tcPr>
            <w:tcW w:w="990" w:type="dxa"/>
          </w:tcPr>
          <w:p w14:paraId="469FF432" w14:textId="77777777" w:rsidR="0061524D" w:rsidRPr="00487927" w:rsidRDefault="0061524D" w:rsidP="00FD51B2">
            <w:pPr>
              <w:jc w:val="center"/>
              <w:rPr>
                <w:rFonts w:cstheme="minorHAnsi"/>
                <w:szCs w:val="20"/>
              </w:rPr>
            </w:pPr>
          </w:p>
        </w:tc>
        <w:tc>
          <w:tcPr>
            <w:tcW w:w="990" w:type="dxa"/>
          </w:tcPr>
          <w:p w14:paraId="0167F0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D66BC35" w14:textId="77777777" w:rsidR="0061524D" w:rsidRPr="00487927" w:rsidRDefault="0061524D" w:rsidP="00FD51B2">
            <w:pPr>
              <w:jc w:val="center"/>
              <w:rPr>
                <w:rFonts w:cstheme="minorHAnsi"/>
                <w:szCs w:val="20"/>
              </w:rPr>
            </w:pPr>
          </w:p>
        </w:tc>
        <w:tc>
          <w:tcPr>
            <w:tcW w:w="990" w:type="dxa"/>
          </w:tcPr>
          <w:p w14:paraId="6ED225CA" w14:textId="77777777" w:rsidR="0061524D" w:rsidRPr="00487927" w:rsidRDefault="0061524D" w:rsidP="00FD51B2">
            <w:pPr>
              <w:jc w:val="center"/>
              <w:rPr>
                <w:rFonts w:cstheme="minorHAnsi"/>
                <w:szCs w:val="20"/>
              </w:rPr>
            </w:pPr>
          </w:p>
        </w:tc>
        <w:tc>
          <w:tcPr>
            <w:tcW w:w="990" w:type="dxa"/>
          </w:tcPr>
          <w:p w14:paraId="182D1E62" w14:textId="77777777" w:rsidR="0061524D" w:rsidRPr="00487927" w:rsidRDefault="0061524D" w:rsidP="00FD51B2">
            <w:pPr>
              <w:jc w:val="center"/>
              <w:rPr>
                <w:rFonts w:cstheme="minorHAnsi"/>
                <w:szCs w:val="20"/>
              </w:rPr>
            </w:pPr>
          </w:p>
        </w:tc>
        <w:tc>
          <w:tcPr>
            <w:tcW w:w="1103" w:type="dxa"/>
          </w:tcPr>
          <w:p w14:paraId="74E83FE0" w14:textId="77777777" w:rsidR="0061524D" w:rsidRPr="00487927" w:rsidRDefault="0061524D" w:rsidP="00FD51B2">
            <w:pPr>
              <w:jc w:val="center"/>
              <w:rPr>
                <w:rFonts w:cstheme="minorHAnsi"/>
                <w:szCs w:val="20"/>
              </w:rPr>
            </w:pPr>
          </w:p>
        </w:tc>
        <w:tc>
          <w:tcPr>
            <w:tcW w:w="1103" w:type="dxa"/>
          </w:tcPr>
          <w:p w14:paraId="4C0AAB24" w14:textId="77777777" w:rsidR="0061524D" w:rsidRPr="00487927" w:rsidRDefault="0061524D" w:rsidP="00FD51B2">
            <w:pPr>
              <w:jc w:val="center"/>
              <w:rPr>
                <w:rFonts w:cstheme="minorHAnsi"/>
                <w:szCs w:val="20"/>
              </w:rPr>
            </w:pPr>
          </w:p>
        </w:tc>
      </w:tr>
      <w:tr w:rsidR="0061524D" w:rsidRPr="00487927" w14:paraId="2C171D97" w14:textId="30DB4256" w:rsidTr="0061524D">
        <w:tc>
          <w:tcPr>
            <w:tcW w:w="1255" w:type="dxa"/>
          </w:tcPr>
          <w:p w14:paraId="572FDD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61524D" w:rsidRPr="00487927" w:rsidRDefault="0061524D" w:rsidP="00FD51B2">
            <w:pPr>
              <w:jc w:val="center"/>
              <w:rPr>
                <w:rFonts w:cstheme="minorHAnsi"/>
                <w:szCs w:val="20"/>
              </w:rPr>
            </w:pPr>
          </w:p>
        </w:tc>
        <w:tc>
          <w:tcPr>
            <w:tcW w:w="990" w:type="dxa"/>
          </w:tcPr>
          <w:p w14:paraId="40D5F73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7AEF65" w14:textId="77777777" w:rsidR="0061524D" w:rsidRPr="00487927" w:rsidRDefault="0061524D" w:rsidP="00FD51B2">
            <w:pPr>
              <w:jc w:val="center"/>
              <w:rPr>
                <w:rFonts w:cstheme="minorHAnsi"/>
                <w:szCs w:val="20"/>
              </w:rPr>
            </w:pPr>
          </w:p>
        </w:tc>
        <w:tc>
          <w:tcPr>
            <w:tcW w:w="990" w:type="dxa"/>
          </w:tcPr>
          <w:p w14:paraId="663EE8C7" w14:textId="77777777" w:rsidR="0061524D" w:rsidRPr="00487927" w:rsidRDefault="0061524D" w:rsidP="00FD51B2">
            <w:pPr>
              <w:jc w:val="center"/>
              <w:rPr>
                <w:rFonts w:cstheme="minorHAnsi"/>
                <w:szCs w:val="20"/>
              </w:rPr>
            </w:pPr>
          </w:p>
        </w:tc>
        <w:tc>
          <w:tcPr>
            <w:tcW w:w="990" w:type="dxa"/>
          </w:tcPr>
          <w:p w14:paraId="16751A80" w14:textId="77777777" w:rsidR="0061524D" w:rsidRPr="00487927" w:rsidRDefault="0061524D" w:rsidP="00FD51B2">
            <w:pPr>
              <w:jc w:val="center"/>
              <w:rPr>
                <w:rFonts w:cstheme="minorHAnsi"/>
                <w:szCs w:val="20"/>
              </w:rPr>
            </w:pPr>
          </w:p>
        </w:tc>
        <w:tc>
          <w:tcPr>
            <w:tcW w:w="990" w:type="dxa"/>
          </w:tcPr>
          <w:p w14:paraId="25864BC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E7FD5F" w14:textId="77777777" w:rsidR="0061524D" w:rsidRPr="00487927" w:rsidRDefault="0061524D" w:rsidP="00FD51B2">
            <w:pPr>
              <w:jc w:val="center"/>
              <w:rPr>
                <w:rFonts w:cstheme="minorHAnsi"/>
                <w:szCs w:val="20"/>
              </w:rPr>
            </w:pPr>
          </w:p>
        </w:tc>
        <w:tc>
          <w:tcPr>
            <w:tcW w:w="990" w:type="dxa"/>
          </w:tcPr>
          <w:p w14:paraId="29AE6723" w14:textId="77777777" w:rsidR="0061524D" w:rsidRPr="00487927" w:rsidRDefault="0061524D" w:rsidP="00FD51B2">
            <w:pPr>
              <w:jc w:val="center"/>
              <w:rPr>
                <w:rFonts w:cstheme="minorHAnsi"/>
                <w:szCs w:val="20"/>
              </w:rPr>
            </w:pPr>
          </w:p>
        </w:tc>
        <w:tc>
          <w:tcPr>
            <w:tcW w:w="990" w:type="dxa"/>
          </w:tcPr>
          <w:p w14:paraId="3083DEBC" w14:textId="77777777" w:rsidR="0061524D" w:rsidRPr="00487927" w:rsidRDefault="0061524D" w:rsidP="00FD51B2">
            <w:pPr>
              <w:jc w:val="center"/>
              <w:rPr>
                <w:rFonts w:cstheme="minorHAnsi"/>
                <w:szCs w:val="20"/>
              </w:rPr>
            </w:pPr>
          </w:p>
        </w:tc>
        <w:tc>
          <w:tcPr>
            <w:tcW w:w="1103" w:type="dxa"/>
          </w:tcPr>
          <w:p w14:paraId="234B47BA" w14:textId="77777777" w:rsidR="0061524D" w:rsidRPr="00487927" w:rsidRDefault="0061524D" w:rsidP="00FD51B2">
            <w:pPr>
              <w:jc w:val="center"/>
              <w:rPr>
                <w:rFonts w:cstheme="minorHAnsi"/>
                <w:szCs w:val="20"/>
              </w:rPr>
            </w:pPr>
          </w:p>
        </w:tc>
        <w:tc>
          <w:tcPr>
            <w:tcW w:w="1103" w:type="dxa"/>
          </w:tcPr>
          <w:p w14:paraId="668CA2C6" w14:textId="77777777" w:rsidR="0061524D" w:rsidRPr="00487927" w:rsidRDefault="0061524D" w:rsidP="00FD51B2">
            <w:pPr>
              <w:jc w:val="center"/>
              <w:rPr>
                <w:rFonts w:cstheme="minorHAnsi"/>
                <w:szCs w:val="20"/>
              </w:rPr>
            </w:pPr>
          </w:p>
        </w:tc>
      </w:tr>
      <w:tr w:rsidR="0061524D" w:rsidRPr="00487927" w14:paraId="3F3C95DF" w14:textId="2A7B5010" w:rsidTr="0061524D">
        <w:tc>
          <w:tcPr>
            <w:tcW w:w="1255" w:type="dxa"/>
          </w:tcPr>
          <w:p w14:paraId="0DD6F81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61524D" w:rsidRPr="00487927" w:rsidRDefault="0061524D" w:rsidP="00FD51B2">
            <w:pPr>
              <w:jc w:val="center"/>
              <w:rPr>
                <w:rFonts w:cstheme="minorHAnsi"/>
                <w:szCs w:val="20"/>
              </w:rPr>
            </w:pPr>
          </w:p>
        </w:tc>
        <w:tc>
          <w:tcPr>
            <w:tcW w:w="990" w:type="dxa"/>
          </w:tcPr>
          <w:p w14:paraId="688CC0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C4CEA5" w14:textId="77777777" w:rsidR="0061524D" w:rsidRPr="00487927" w:rsidRDefault="0061524D" w:rsidP="00FD51B2">
            <w:pPr>
              <w:jc w:val="center"/>
              <w:rPr>
                <w:rFonts w:cstheme="minorHAnsi"/>
                <w:szCs w:val="20"/>
              </w:rPr>
            </w:pPr>
          </w:p>
        </w:tc>
        <w:tc>
          <w:tcPr>
            <w:tcW w:w="990" w:type="dxa"/>
          </w:tcPr>
          <w:p w14:paraId="6B388AD2" w14:textId="77777777" w:rsidR="0061524D" w:rsidRPr="00487927" w:rsidRDefault="0061524D" w:rsidP="00FD51B2">
            <w:pPr>
              <w:jc w:val="center"/>
              <w:rPr>
                <w:rFonts w:cstheme="minorHAnsi"/>
                <w:szCs w:val="20"/>
              </w:rPr>
            </w:pPr>
          </w:p>
        </w:tc>
        <w:tc>
          <w:tcPr>
            <w:tcW w:w="990" w:type="dxa"/>
          </w:tcPr>
          <w:p w14:paraId="7332964B" w14:textId="77777777" w:rsidR="0061524D" w:rsidRPr="00487927" w:rsidRDefault="0061524D" w:rsidP="00FD51B2">
            <w:pPr>
              <w:jc w:val="center"/>
              <w:rPr>
                <w:rFonts w:cstheme="minorHAnsi"/>
                <w:szCs w:val="20"/>
              </w:rPr>
            </w:pPr>
          </w:p>
        </w:tc>
        <w:tc>
          <w:tcPr>
            <w:tcW w:w="990" w:type="dxa"/>
          </w:tcPr>
          <w:p w14:paraId="76BCAC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406DBA4" w14:textId="77777777" w:rsidR="0061524D" w:rsidRPr="00487927" w:rsidRDefault="0061524D" w:rsidP="00FD51B2">
            <w:pPr>
              <w:jc w:val="center"/>
              <w:rPr>
                <w:rFonts w:cstheme="minorHAnsi"/>
                <w:szCs w:val="20"/>
              </w:rPr>
            </w:pPr>
          </w:p>
        </w:tc>
        <w:tc>
          <w:tcPr>
            <w:tcW w:w="990" w:type="dxa"/>
          </w:tcPr>
          <w:p w14:paraId="72E5EB49" w14:textId="77777777" w:rsidR="0061524D" w:rsidRPr="00487927" w:rsidRDefault="0061524D" w:rsidP="00FD51B2">
            <w:pPr>
              <w:jc w:val="center"/>
              <w:rPr>
                <w:rFonts w:cstheme="minorHAnsi"/>
                <w:szCs w:val="20"/>
              </w:rPr>
            </w:pPr>
          </w:p>
        </w:tc>
        <w:tc>
          <w:tcPr>
            <w:tcW w:w="990" w:type="dxa"/>
          </w:tcPr>
          <w:p w14:paraId="203BFB34" w14:textId="77777777" w:rsidR="0061524D" w:rsidRPr="00487927" w:rsidRDefault="0061524D" w:rsidP="00FD51B2">
            <w:pPr>
              <w:jc w:val="center"/>
              <w:rPr>
                <w:rFonts w:cstheme="minorHAnsi"/>
                <w:szCs w:val="20"/>
              </w:rPr>
            </w:pPr>
          </w:p>
        </w:tc>
        <w:tc>
          <w:tcPr>
            <w:tcW w:w="1103" w:type="dxa"/>
          </w:tcPr>
          <w:p w14:paraId="4290D39B" w14:textId="77777777" w:rsidR="0061524D" w:rsidRPr="00487927" w:rsidRDefault="0061524D" w:rsidP="00FD51B2">
            <w:pPr>
              <w:jc w:val="center"/>
              <w:rPr>
                <w:rFonts w:cstheme="minorHAnsi"/>
                <w:szCs w:val="20"/>
              </w:rPr>
            </w:pPr>
          </w:p>
        </w:tc>
        <w:tc>
          <w:tcPr>
            <w:tcW w:w="1103" w:type="dxa"/>
          </w:tcPr>
          <w:p w14:paraId="57BB3CD9" w14:textId="77777777" w:rsidR="0061524D" w:rsidRPr="00487927" w:rsidRDefault="0061524D" w:rsidP="00FD51B2">
            <w:pPr>
              <w:jc w:val="center"/>
              <w:rPr>
                <w:rFonts w:cstheme="minorHAnsi"/>
                <w:szCs w:val="20"/>
              </w:rPr>
            </w:pPr>
          </w:p>
        </w:tc>
      </w:tr>
      <w:tr w:rsidR="0061524D" w:rsidRPr="00487927" w14:paraId="65E7295E" w14:textId="60539B66" w:rsidTr="0061524D">
        <w:tc>
          <w:tcPr>
            <w:tcW w:w="1255" w:type="dxa"/>
          </w:tcPr>
          <w:p w14:paraId="124E6E8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61524D" w:rsidRPr="00487927" w:rsidRDefault="0061524D" w:rsidP="00FD51B2">
            <w:pPr>
              <w:jc w:val="center"/>
              <w:rPr>
                <w:rFonts w:cstheme="minorHAnsi"/>
                <w:szCs w:val="20"/>
              </w:rPr>
            </w:pPr>
          </w:p>
        </w:tc>
        <w:tc>
          <w:tcPr>
            <w:tcW w:w="990" w:type="dxa"/>
          </w:tcPr>
          <w:p w14:paraId="4E2272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89E062" w14:textId="77777777" w:rsidR="0061524D" w:rsidRPr="00487927" w:rsidRDefault="0061524D" w:rsidP="00FD51B2">
            <w:pPr>
              <w:jc w:val="center"/>
              <w:rPr>
                <w:rFonts w:cstheme="minorHAnsi"/>
                <w:szCs w:val="20"/>
              </w:rPr>
            </w:pPr>
          </w:p>
        </w:tc>
        <w:tc>
          <w:tcPr>
            <w:tcW w:w="990" w:type="dxa"/>
          </w:tcPr>
          <w:p w14:paraId="3671C27B" w14:textId="77777777" w:rsidR="0061524D" w:rsidRPr="00487927" w:rsidRDefault="0061524D" w:rsidP="00FD51B2">
            <w:pPr>
              <w:jc w:val="center"/>
              <w:rPr>
                <w:rFonts w:cstheme="minorHAnsi"/>
                <w:szCs w:val="20"/>
              </w:rPr>
            </w:pPr>
          </w:p>
        </w:tc>
        <w:tc>
          <w:tcPr>
            <w:tcW w:w="990" w:type="dxa"/>
          </w:tcPr>
          <w:p w14:paraId="453EA8F9" w14:textId="77777777" w:rsidR="0061524D" w:rsidRPr="00487927" w:rsidRDefault="0061524D" w:rsidP="00FD51B2">
            <w:pPr>
              <w:jc w:val="center"/>
              <w:rPr>
                <w:rFonts w:cstheme="minorHAnsi"/>
                <w:szCs w:val="20"/>
              </w:rPr>
            </w:pPr>
          </w:p>
        </w:tc>
        <w:tc>
          <w:tcPr>
            <w:tcW w:w="990" w:type="dxa"/>
          </w:tcPr>
          <w:p w14:paraId="0FE52C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9E2A6B" w14:textId="77777777" w:rsidR="0061524D" w:rsidRPr="00487927" w:rsidRDefault="0061524D" w:rsidP="00FD51B2">
            <w:pPr>
              <w:jc w:val="center"/>
              <w:rPr>
                <w:rFonts w:cstheme="minorHAnsi"/>
                <w:szCs w:val="20"/>
              </w:rPr>
            </w:pPr>
          </w:p>
        </w:tc>
        <w:tc>
          <w:tcPr>
            <w:tcW w:w="990" w:type="dxa"/>
          </w:tcPr>
          <w:p w14:paraId="474642FF" w14:textId="77777777" w:rsidR="0061524D" w:rsidRPr="00487927" w:rsidRDefault="0061524D" w:rsidP="00FD51B2">
            <w:pPr>
              <w:jc w:val="center"/>
              <w:rPr>
                <w:rFonts w:cstheme="minorHAnsi"/>
                <w:szCs w:val="20"/>
              </w:rPr>
            </w:pPr>
          </w:p>
        </w:tc>
        <w:tc>
          <w:tcPr>
            <w:tcW w:w="990" w:type="dxa"/>
          </w:tcPr>
          <w:p w14:paraId="5DAF86E1" w14:textId="77777777" w:rsidR="0061524D" w:rsidRPr="00487927" w:rsidRDefault="0061524D" w:rsidP="00FD51B2">
            <w:pPr>
              <w:jc w:val="center"/>
              <w:rPr>
                <w:rFonts w:cstheme="minorHAnsi"/>
                <w:szCs w:val="20"/>
              </w:rPr>
            </w:pPr>
          </w:p>
        </w:tc>
        <w:tc>
          <w:tcPr>
            <w:tcW w:w="1103" w:type="dxa"/>
          </w:tcPr>
          <w:p w14:paraId="709F3B95" w14:textId="77777777" w:rsidR="0061524D" w:rsidRPr="00487927" w:rsidRDefault="0061524D" w:rsidP="00FD51B2">
            <w:pPr>
              <w:jc w:val="center"/>
              <w:rPr>
                <w:rFonts w:cstheme="minorHAnsi"/>
                <w:szCs w:val="20"/>
              </w:rPr>
            </w:pPr>
          </w:p>
        </w:tc>
        <w:tc>
          <w:tcPr>
            <w:tcW w:w="1103" w:type="dxa"/>
          </w:tcPr>
          <w:p w14:paraId="027D8BAC" w14:textId="77777777" w:rsidR="0061524D" w:rsidRPr="00487927" w:rsidRDefault="0061524D" w:rsidP="00FD51B2">
            <w:pPr>
              <w:jc w:val="center"/>
              <w:rPr>
                <w:rFonts w:cstheme="minorHAnsi"/>
                <w:szCs w:val="20"/>
              </w:rPr>
            </w:pPr>
          </w:p>
        </w:tc>
      </w:tr>
      <w:tr w:rsidR="0061524D" w:rsidRPr="00487927" w14:paraId="78FD3C83" w14:textId="6DE639D3" w:rsidTr="0061524D">
        <w:tc>
          <w:tcPr>
            <w:tcW w:w="1255" w:type="dxa"/>
          </w:tcPr>
          <w:p w14:paraId="702AE31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61524D" w:rsidRPr="00487927" w:rsidRDefault="0061524D" w:rsidP="00FD51B2">
            <w:pPr>
              <w:jc w:val="center"/>
              <w:rPr>
                <w:rFonts w:cstheme="minorHAnsi"/>
                <w:szCs w:val="20"/>
              </w:rPr>
            </w:pPr>
          </w:p>
        </w:tc>
        <w:tc>
          <w:tcPr>
            <w:tcW w:w="990" w:type="dxa"/>
          </w:tcPr>
          <w:p w14:paraId="5C2D541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00B267" w14:textId="77777777" w:rsidR="0061524D" w:rsidRPr="00487927" w:rsidRDefault="0061524D" w:rsidP="00FD51B2">
            <w:pPr>
              <w:jc w:val="center"/>
              <w:rPr>
                <w:rFonts w:cstheme="minorHAnsi"/>
                <w:szCs w:val="20"/>
              </w:rPr>
            </w:pPr>
          </w:p>
        </w:tc>
        <w:tc>
          <w:tcPr>
            <w:tcW w:w="990" w:type="dxa"/>
          </w:tcPr>
          <w:p w14:paraId="7FC8F966" w14:textId="77777777" w:rsidR="0061524D" w:rsidRPr="00487927" w:rsidRDefault="0061524D" w:rsidP="00FD51B2">
            <w:pPr>
              <w:jc w:val="center"/>
              <w:rPr>
                <w:rFonts w:cstheme="minorHAnsi"/>
                <w:szCs w:val="20"/>
              </w:rPr>
            </w:pPr>
          </w:p>
        </w:tc>
        <w:tc>
          <w:tcPr>
            <w:tcW w:w="990" w:type="dxa"/>
          </w:tcPr>
          <w:p w14:paraId="5C14B20B" w14:textId="77777777" w:rsidR="0061524D" w:rsidRPr="00487927" w:rsidRDefault="0061524D" w:rsidP="00FD51B2">
            <w:pPr>
              <w:jc w:val="center"/>
              <w:rPr>
                <w:rFonts w:cstheme="minorHAnsi"/>
                <w:szCs w:val="20"/>
              </w:rPr>
            </w:pPr>
          </w:p>
        </w:tc>
        <w:tc>
          <w:tcPr>
            <w:tcW w:w="990" w:type="dxa"/>
          </w:tcPr>
          <w:p w14:paraId="20FF30B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595BAF" w14:textId="77777777" w:rsidR="0061524D" w:rsidRPr="00487927" w:rsidRDefault="0061524D" w:rsidP="00FD51B2">
            <w:pPr>
              <w:jc w:val="center"/>
              <w:rPr>
                <w:rFonts w:cstheme="minorHAnsi"/>
                <w:szCs w:val="20"/>
              </w:rPr>
            </w:pPr>
          </w:p>
        </w:tc>
        <w:tc>
          <w:tcPr>
            <w:tcW w:w="990" w:type="dxa"/>
          </w:tcPr>
          <w:p w14:paraId="22E747E4" w14:textId="77777777" w:rsidR="0061524D" w:rsidRPr="00487927" w:rsidRDefault="0061524D" w:rsidP="00FD51B2">
            <w:pPr>
              <w:jc w:val="center"/>
              <w:rPr>
                <w:rFonts w:cstheme="minorHAnsi"/>
                <w:szCs w:val="20"/>
              </w:rPr>
            </w:pPr>
          </w:p>
        </w:tc>
        <w:tc>
          <w:tcPr>
            <w:tcW w:w="990" w:type="dxa"/>
          </w:tcPr>
          <w:p w14:paraId="08486947" w14:textId="77777777" w:rsidR="0061524D" w:rsidRPr="00487927" w:rsidRDefault="0061524D" w:rsidP="00FD51B2">
            <w:pPr>
              <w:jc w:val="center"/>
              <w:rPr>
                <w:rFonts w:cstheme="minorHAnsi"/>
                <w:szCs w:val="20"/>
              </w:rPr>
            </w:pPr>
          </w:p>
        </w:tc>
        <w:tc>
          <w:tcPr>
            <w:tcW w:w="1103" w:type="dxa"/>
          </w:tcPr>
          <w:p w14:paraId="35D60762" w14:textId="77777777" w:rsidR="0061524D" w:rsidRPr="00487927" w:rsidRDefault="0061524D" w:rsidP="00FD51B2">
            <w:pPr>
              <w:jc w:val="center"/>
              <w:rPr>
                <w:rFonts w:cstheme="minorHAnsi"/>
                <w:szCs w:val="20"/>
              </w:rPr>
            </w:pPr>
          </w:p>
        </w:tc>
        <w:tc>
          <w:tcPr>
            <w:tcW w:w="1103" w:type="dxa"/>
          </w:tcPr>
          <w:p w14:paraId="34454CE3" w14:textId="77777777" w:rsidR="0061524D" w:rsidRPr="00487927" w:rsidRDefault="0061524D" w:rsidP="00FD51B2">
            <w:pPr>
              <w:jc w:val="center"/>
              <w:rPr>
                <w:rFonts w:cstheme="minorHAnsi"/>
                <w:szCs w:val="20"/>
              </w:rPr>
            </w:pPr>
          </w:p>
        </w:tc>
      </w:tr>
      <w:tr w:rsidR="0061524D" w:rsidRPr="00487927" w14:paraId="7C510E0F" w14:textId="105FA7CE" w:rsidTr="0061524D">
        <w:tc>
          <w:tcPr>
            <w:tcW w:w="1255" w:type="dxa"/>
          </w:tcPr>
          <w:p w14:paraId="260771D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61524D" w:rsidRPr="00487927" w:rsidRDefault="0061524D" w:rsidP="00FD51B2">
            <w:pPr>
              <w:jc w:val="center"/>
              <w:rPr>
                <w:rFonts w:cstheme="minorHAnsi"/>
                <w:szCs w:val="20"/>
              </w:rPr>
            </w:pPr>
          </w:p>
        </w:tc>
        <w:tc>
          <w:tcPr>
            <w:tcW w:w="990" w:type="dxa"/>
          </w:tcPr>
          <w:p w14:paraId="520AD63A"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C94D69" w14:textId="77777777" w:rsidR="0061524D" w:rsidRPr="00487927" w:rsidRDefault="0061524D" w:rsidP="00FD51B2">
            <w:pPr>
              <w:jc w:val="center"/>
              <w:rPr>
                <w:rFonts w:cstheme="minorHAnsi"/>
                <w:szCs w:val="20"/>
              </w:rPr>
            </w:pPr>
          </w:p>
        </w:tc>
        <w:tc>
          <w:tcPr>
            <w:tcW w:w="990" w:type="dxa"/>
          </w:tcPr>
          <w:p w14:paraId="39AB5C8F" w14:textId="77777777" w:rsidR="0061524D" w:rsidRPr="00487927" w:rsidRDefault="0061524D" w:rsidP="00FD51B2">
            <w:pPr>
              <w:jc w:val="center"/>
              <w:rPr>
                <w:rFonts w:cstheme="minorHAnsi"/>
                <w:szCs w:val="20"/>
              </w:rPr>
            </w:pPr>
          </w:p>
        </w:tc>
        <w:tc>
          <w:tcPr>
            <w:tcW w:w="990" w:type="dxa"/>
          </w:tcPr>
          <w:p w14:paraId="7E0AA240" w14:textId="77777777" w:rsidR="0061524D" w:rsidRPr="00487927" w:rsidRDefault="0061524D" w:rsidP="00FD51B2">
            <w:pPr>
              <w:jc w:val="center"/>
              <w:rPr>
                <w:rFonts w:cstheme="minorHAnsi"/>
                <w:szCs w:val="20"/>
              </w:rPr>
            </w:pPr>
          </w:p>
        </w:tc>
        <w:tc>
          <w:tcPr>
            <w:tcW w:w="990" w:type="dxa"/>
          </w:tcPr>
          <w:p w14:paraId="78FF7C5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4FCCAC4" w14:textId="77777777" w:rsidR="0061524D" w:rsidRPr="00487927" w:rsidRDefault="0061524D" w:rsidP="00FD51B2">
            <w:pPr>
              <w:jc w:val="center"/>
              <w:rPr>
                <w:rFonts w:cstheme="minorHAnsi"/>
                <w:szCs w:val="20"/>
              </w:rPr>
            </w:pPr>
          </w:p>
        </w:tc>
        <w:tc>
          <w:tcPr>
            <w:tcW w:w="990" w:type="dxa"/>
          </w:tcPr>
          <w:p w14:paraId="151CAD13" w14:textId="77777777" w:rsidR="0061524D" w:rsidRPr="00487927" w:rsidRDefault="0061524D" w:rsidP="00FD51B2">
            <w:pPr>
              <w:jc w:val="center"/>
              <w:rPr>
                <w:rFonts w:cstheme="minorHAnsi"/>
                <w:szCs w:val="20"/>
              </w:rPr>
            </w:pPr>
          </w:p>
        </w:tc>
        <w:tc>
          <w:tcPr>
            <w:tcW w:w="990" w:type="dxa"/>
          </w:tcPr>
          <w:p w14:paraId="39C6931D" w14:textId="77777777" w:rsidR="0061524D" w:rsidRPr="00487927" w:rsidRDefault="0061524D" w:rsidP="00FD51B2">
            <w:pPr>
              <w:jc w:val="center"/>
              <w:rPr>
                <w:rFonts w:cstheme="minorHAnsi"/>
                <w:szCs w:val="20"/>
              </w:rPr>
            </w:pPr>
          </w:p>
        </w:tc>
        <w:tc>
          <w:tcPr>
            <w:tcW w:w="1103" w:type="dxa"/>
          </w:tcPr>
          <w:p w14:paraId="0A383569" w14:textId="77777777" w:rsidR="0061524D" w:rsidRPr="00487927" w:rsidRDefault="0061524D" w:rsidP="00FD51B2">
            <w:pPr>
              <w:jc w:val="center"/>
              <w:rPr>
                <w:rFonts w:cstheme="minorHAnsi"/>
                <w:szCs w:val="20"/>
              </w:rPr>
            </w:pPr>
          </w:p>
        </w:tc>
        <w:tc>
          <w:tcPr>
            <w:tcW w:w="1103" w:type="dxa"/>
          </w:tcPr>
          <w:p w14:paraId="40B54494" w14:textId="77777777" w:rsidR="0061524D" w:rsidRPr="00487927" w:rsidRDefault="0061524D" w:rsidP="00FD51B2">
            <w:pPr>
              <w:jc w:val="center"/>
              <w:rPr>
                <w:rFonts w:cstheme="minorHAnsi"/>
                <w:szCs w:val="20"/>
              </w:rPr>
            </w:pPr>
          </w:p>
        </w:tc>
      </w:tr>
      <w:tr w:rsidR="0061524D" w:rsidRPr="00487927" w14:paraId="4ED4D854" w14:textId="3A7851D5" w:rsidTr="0061524D">
        <w:tc>
          <w:tcPr>
            <w:tcW w:w="1255" w:type="dxa"/>
          </w:tcPr>
          <w:p w14:paraId="4C953F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61524D" w:rsidRPr="00487927" w:rsidRDefault="0061524D" w:rsidP="00FD51B2">
            <w:pPr>
              <w:jc w:val="center"/>
              <w:rPr>
                <w:rFonts w:cstheme="minorHAnsi"/>
                <w:szCs w:val="20"/>
              </w:rPr>
            </w:pPr>
          </w:p>
        </w:tc>
        <w:tc>
          <w:tcPr>
            <w:tcW w:w="990" w:type="dxa"/>
          </w:tcPr>
          <w:p w14:paraId="2768E0A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7FCCEB" w14:textId="77777777" w:rsidR="0061524D" w:rsidRPr="00487927" w:rsidRDefault="0061524D" w:rsidP="00FD51B2">
            <w:pPr>
              <w:jc w:val="center"/>
              <w:rPr>
                <w:rFonts w:cstheme="minorHAnsi"/>
                <w:szCs w:val="20"/>
              </w:rPr>
            </w:pPr>
          </w:p>
        </w:tc>
        <w:tc>
          <w:tcPr>
            <w:tcW w:w="990" w:type="dxa"/>
          </w:tcPr>
          <w:p w14:paraId="2AE55A8B" w14:textId="77777777" w:rsidR="0061524D" w:rsidRPr="00487927" w:rsidRDefault="0061524D" w:rsidP="00FD51B2">
            <w:pPr>
              <w:jc w:val="center"/>
              <w:rPr>
                <w:rFonts w:cstheme="minorHAnsi"/>
                <w:szCs w:val="20"/>
              </w:rPr>
            </w:pPr>
          </w:p>
        </w:tc>
        <w:tc>
          <w:tcPr>
            <w:tcW w:w="990" w:type="dxa"/>
          </w:tcPr>
          <w:p w14:paraId="3BCF540C" w14:textId="77777777" w:rsidR="0061524D" w:rsidRPr="00487927" w:rsidRDefault="0061524D" w:rsidP="00FD51B2">
            <w:pPr>
              <w:jc w:val="center"/>
              <w:rPr>
                <w:rFonts w:cstheme="minorHAnsi"/>
                <w:szCs w:val="20"/>
              </w:rPr>
            </w:pPr>
          </w:p>
        </w:tc>
        <w:tc>
          <w:tcPr>
            <w:tcW w:w="990" w:type="dxa"/>
          </w:tcPr>
          <w:p w14:paraId="1BD82A2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8287ADB" w14:textId="77777777" w:rsidR="0061524D" w:rsidRPr="00487927" w:rsidRDefault="0061524D" w:rsidP="00FD51B2">
            <w:pPr>
              <w:jc w:val="center"/>
              <w:rPr>
                <w:rFonts w:cstheme="minorHAnsi"/>
                <w:szCs w:val="20"/>
              </w:rPr>
            </w:pPr>
          </w:p>
        </w:tc>
        <w:tc>
          <w:tcPr>
            <w:tcW w:w="990" w:type="dxa"/>
          </w:tcPr>
          <w:p w14:paraId="0FFCD4F7" w14:textId="77777777" w:rsidR="0061524D" w:rsidRPr="00487927" w:rsidRDefault="0061524D" w:rsidP="00FD51B2">
            <w:pPr>
              <w:jc w:val="center"/>
              <w:rPr>
                <w:rFonts w:cstheme="minorHAnsi"/>
                <w:szCs w:val="20"/>
              </w:rPr>
            </w:pPr>
          </w:p>
        </w:tc>
        <w:tc>
          <w:tcPr>
            <w:tcW w:w="990" w:type="dxa"/>
          </w:tcPr>
          <w:p w14:paraId="228D05AB" w14:textId="77777777" w:rsidR="0061524D" w:rsidRPr="00487927" w:rsidRDefault="0061524D" w:rsidP="00FD51B2">
            <w:pPr>
              <w:jc w:val="center"/>
              <w:rPr>
                <w:rFonts w:cstheme="minorHAnsi"/>
                <w:szCs w:val="20"/>
              </w:rPr>
            </w:pPr>
          </w:p>
        </w:tc>
        <w:tc>
          <w:tcPr>
            <w:tcW w:w="1103" w:type="dxa"/>
          </w:tcPr>
          <w:p w14:paraId="3C555F86" w14:textId="77777777" w:rsidR="0061524D" w:rsidRPr="00487927" w:rsidRDefault="0061524D" w:rsidP="00FD51B2">
            <w:pPr>
              <w:jc w:val="center"/>
              <w:rPr>
                <w:rFonts w:cstheme="minorHAnsi"/>
                <w:szCs w:val="20"/>
              </w:rPr>
            </w:pPr>
          </w:p>
        </w:tc>
        <w:tc>
          <w:tcPr>
            <w:tcW w:w="1103" w:type="dxa"/>
          </w:tcPr>
          <w:p w14:paraId="34E827CE" w14:textId="77777777" w:rsidR="0061524D" w:rsidRPr="00487927" w:rsidRDefault="0061524D" w:rsidP="00FD51B2">
            <w:pPr>
              <w:jc w:val="center"/>
              <w:rPr>
                <w:rFonts w:cstheme="minorHAnsi"/>
                <w:szCs w:val="20"/>
              </w:rPr>
            </w:pPr>
          </w:p>
        </w:tc>
      </w:tr>
      <w:tr w:rsidR="0061524D" w:rsidRPr="00487927" w14:paraId="5DDC6A0B" w14:textId="7FAA6A81" w:rsidTr="0061524D">
        <w:tc>
          <w:tcPr>
            <w:tcW w:w="1255" w:type="dxa"/>
          </w:tcPr>
          <w:p w14:paraId="567BEC0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61524D" w:rsidRPr="00487927" w:rsidRDefault="0061524D" w:rsidP="00FD51B2">
            <w:pPr>
              <w:jc w:val="center"/>
              <w:rPr>
                <w:rFonts w:cstheme="minorHAnsi"/>
                <w:szCs w:val="20"/>
              </w:rPr>
            </w:pPr>
          </w:p>
        </w:tc>
        <w:tc>
          <w:tcPr>
            <w:tcW w:w="990" w:type="dxa"/>
          </w:tcPr>
          <w:p w14:paraId="76086FF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BC3777" w14:textId="77777777" w:rsidR="0061524D" w:rsidRPr="00487927" w:rsidRDefault="0061524D" w:rsidP="00FD51B2">
            <w:pPr>
              <w:jc w:val="center"/>
              <w:rPr>
                <w:rFonts w:cstheme="minorHAnsi"/>
                <w:szCs w:val="20"/>
              </w:rPr>
            </w:pPr>
          </w:p>
        </w:tc>
        <w:tc>
          <w:tcPr>
            <w:tcW w:w="990" w:type="dxa"/>
          </w:tcPr>
          <w:p w14:paraId="1BA896E4" w14:textId="77777777" w:rsidR="0061524D" w:rsidRPr="00487927" w:rsidRDefault="0061524D" w:rsidP="00FD51B2">
            <w:pPr>
              <w:jc w:val="center"/>
              <w:rPr>
                <w:rFonts w:cstheme="minorHAnsi"/>
                <w:szCs w:val="20"/>
              </w:rPr>
            </w:pPr>
          </w:p>
        </w:tc>
        <w:tc>
          <w:tcPr>
            <w:tcW w:w="990" w:type="dxa"/>
          </w:tcPr>
          <w:p w14:paraId="2DB16752" w14:textId="77777777" w:rsidR="0061524D" w:rsidRPr="00487927" w:rsidRDefault="0061524D" w:rsidP="00FD51B2">
            <w:pPr>
              <w:jc w:val="center"/>
              <w:rPr>
                <w:rFonts w:cstheme="minorHAnsi"/>
                <w:szCs w:val="20"/>
              </w:rPr>
            </w:pPr>
          </w:p>
        </w:tc>
        <w:tc>
          <w:tcPr>
            <w:tcW w:w="990" w:type="dxa"/>
          </w:tcPr>
          <w:p w14:paraId="09D57B0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73BC6C3" w14:textId="77777777" w:rsidR="0061524D" w:rsidRPr="00487927" w:rsidRDefault="0061524D" w:rsidP="00FD51B2">
            <w:pPr>
              <w:jc w:val="center"/>
              <w:rPr>
                <w:rFonts w:cstheme="minorHAnsi"/>
                <w:szCs w:val="20"/>
              </w:rPr>
            </w:pPr>
          </w:p>
        </w:tc>
        <w:tc>
          <w:tcPr>
            <w:tcW w:w="990" w:type="dxa"/>
          </w:tcPr>
          <w:p w14:paraId="4240104D" w14:textId="77777777" w:rsidR="0061524D" w:rsidRPr="00487927" w:rsidRDefault="0061524D" w:rsidP="00FD51B2">
            <w:pPr>
              <w:jc w:val="center"/>
              <w:rPr>
                <w:rFonts w:cstheme="minorHAnsi"/>
                <w:szCs w:val="20"/>
              </w:rPr>
            </w:pPr>
          </w:p>
        </w:tc>
        <w:tc>
          <w:tcPr>
            <w:tcW w:w="990" w:type="dxa"/>
          </w:tcPr>
          <w:p w14:paraId="2532A08F" w14:textId="77777777" w:rsidR="0061524D" w:rsidRPr="00487927" w:rsidRDefault="0061524D" w:rsidP="00FD51B2">
            <w:pPr>
              <w:jc w:val="center"/>
              <w:rPr>
                <w:rFonts w:cstheme="minorHAnsi"/>
                <w:szCs w:val="20"/>
              </w:rPr>
            </w:pPr>
          </w:p>
        </w:tc>
        <w:tc>
          <w:tcPr>
            <w:tcW w:w="1103" w:type="dxa"/>
          </w:tcPr>
          <w:p w14:paraId="1CF276E4" w14:textId="77777777" w:rsidR="0061524D" w:rsidRPr="00487927" w:rsidRDefault="0061524D" w:rsidP="00FD51B2">
            <w:pPr>
              <w:jc w:val="center"/>
              <w:rPr>
                <w:rFonts w:cstheme="minorHAnsi"/>
                <w:szCs w:val="20"/>
              </w:rPr>
            </w:pPr>
          </w:p>
        </w:tc>
        <w:tc>
          <w:tcPr>
            <w:tcW w:w="1103" w:type="dxa"/>
          </w:tcPr>
          <w:p w14:paraId="47C4E633" w14:textId="77777777" w:rsidR="0061524D" w:rsidRPr="00487927" w:rsidRDefault="0061524D" w:rsidP="00FD51B2">
            <w:pPr>
              <w:jc w:val="center"/>
              <w:rPr>
                <w:rFonts w:cstheme="minorHAnsi"/>
                <w:szCs w:val="20"/>
              </w:rPr>
            </w:pPr>
          </w:p>
        </w:tc>
      </w:tr>
      <w:tr w:rsidR="0061524D" w:rsidRPr="00487927" w14:paraId="1898D28C" w14:textId="1C8B69C9" w:rsidTr="0061524D">
        <w:tc>
          <w:tcPr>
            <w:tcW w:w="1255" w:type="dxa"/>
          </w:tcPr>
          <w:p w14:paraId="6BDD06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61524D" w:rsidRPr="00487927" w:rsidRDefault="0061524D" w:rsidP="00FD51B2">
            <w:pPr>
              <w:jc w:val="center"/>
              <w:rPr>
                <w:rFonts w:cstheme="minorHAnsi"/>
                <w:szCs w:val="20"/>
              </w:rPr>
            </w:pPr>
          </w:p>
        </w:tc>
        <w:tc>
          <w:tcPr>
            <w:tcW w:w="990" w:type="dxa"/>
          </w:tcPr>
          <w:p w14:paraId="08141C9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9A8250" w14:textId="77777777" w:rsidR="0061524D" w:rsidRPr="00487927" w:rsidRDefault="0061524D" w:rsidP="00FD51B2">
            <w:pPr>
              <w:jc w:val="center"/>
              <w:rPr>
                <w:rFonts w:cstheme="minorHAnsi"/>
                <w:szCs w:val="20"/>
              </w:rPr>
            </w:pPr>
          </w:p>
        </w:tc>
        <w:tc>
          <w:tcPr>
            <w:tcW w:w="990" w:type="dxa"/>
          </w:tcPr>
          <w:p w14:paraId="7085F147" w14:textId="77777777" w:rsidR="0061524D" w:rsidRPr="00487927" w:rsidRDefault="0061524D" w:rsidP="00FD51B2">
            <w:pPr>
              <w:jc w:val="center"/>
              <w:rPr>
                <w:rFonts w:cstheme="minorHAnsi"/>
                <w:szCs w:val="20"/>
              </w:rPr>
            </w:pPr>
          </w:p>
        </w:tc>
        <w:tc>
          <w:tcPr>
            <w:tcW w:w="990" w:type="dxa"/>
          </w:tcPr>
          <w:p w14:paraId="5D86362A" w14:textId="77777777" w:rsidR="0061524D" w:rsidRPr="00487927" w:rsidRDefault="0061524D" w:rsidP="00FD51B2">
            <w:pPr>
              <w:jc w:val="center"/>
              <w:rPr>
                <w:rFonts w:cstheme="minorHAnsi"/>
                <w:szCs w:val="20"/>
              </w:rPr>
            </w:pPr>
          </w:p>
        </w:tc>
        <w:tc>
          <w:tcPr>
            <w:tcW w:w="990" w:type="dxa"/>
          </w:tcPr>
          <w:p w14:paraId="00D8CF6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E272830" w14:textId="77777777" w:rsidR="0061524D" w:rsidRPr="00487927" w:rsidRDefault="0061524D" w:rsidP="00FD51B2">
            <w:pPr>
              <w:jc w:val="center"/>
              <w:rPr>
                <w:rFonts w:cstheme="minorHAnsi"/>
                <w:szCs w:val="20"/>
              </w:rPr>
            </w:pPr>
          </w:p>
        </w:tc>
        <w:tc>
          <w:tcPr>
            <w:tcW w:w="990" w:type="dxa"/>
          </w:tcPr>
          <w:p w14:paraId="52328018" w14:textId="77777777" w:rsidR="0061524D" w:rsidRPr="00487927" w:rsidRDefault="0061524D" w:rsidP="00FD51B2">
            <w:pPr>
              <w:jc w:val="center"/>
              <w:rPr>
                <w:rFonts w:cstheme="minorHAnsi"/>
                <w:szCs w:val="20"/>
              </w:rPr>
            </w:pPr>
          </w:p>
        </w:tc>
        <w:tc>
          <w:tcPr>
            <w:tcW w:w="990" w:type="dxa"/>
          </w:tcPr>
          <w:p w14:paraId="01564A14" w14:textId="77777777" w:rsidR="0061524D" w:rsidRPr="00487927" w:rsidRDefault="0061524D" w:rsidP="00FD51B2">
            <w:pPr>
              <w:jc w:val="center"/>
              <w:rPr>
                <w:rFonts w:cstheme="minorHAnsi"/>
                <w:szCs w:val="20"/>
              </w:rPr>
            </w:pPr>
          </w:p>
        </w:tc>
        <w:tc>
          <w:tcPr>
            <w:tcW w:w="1103" w:type="dxa"/>
          </w:tcPr>
          <w:p w14:paraId="3A1ED981" w14:textId="77777777" w:rsidR="0061524D" w:rsidRPr="00487927" w:rsidRDefault="0061524D" w:rsidP="00FD51B2">
            <w:pPr>
              <w:jc w:val="center"/>
              <w:rPr>
                <w:rFonts w:cstheme="minorHAnsi"/>
                <w:szCs w:val="20"/>
              </w:rPr>
            </w:pPr>
          </w:p>
        </w:tc>
        <w:tc>
          <w:tcPr>
            <w:tcW w:w="1103" w:type="dxa"/>
          </w:tcPr>
          <w:p w14:paraId="2B65FB51" w14:textId="77777777" w:rsidR="0061524D" w:rsidRPr="00487927" w:rsidRDefault="0061524D" w:rsidP="00FD51B2">
            <w:pPr>
              <w:jc w:val="center"/>
              <w:rPr>
                <w:rFonts w:cstheme="minorHAnsi"/>
                <w:szCs w:val="20"/>
              </w:rPr>
            </w:pPr>
          </w:p>
        </w:tc>
      </w:tr>
      <w:tr w:rsidR="0061524D" w:rsidRPr="00487927" w14:paraId="332C841B" w14:textId="7267436C" w:rsidTr="0061524D">
        <w:tc>
          <w:tcPr>
            <w:tcW w:w="1255" w:type="dxa"/>
          </w:tcPr>
          <w:p w14:paraId="39D2069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61524D" w:rsidRPr="00487927" w:rsidRDefault="0061524D" w:rsidP="00FD51B2">
            <w:pPr>
              <w:jc w:val="center"/>
              <w:rPr>
                <w:rFonts w:cstheme="minorHAnsi"/>
                <w:szCs w:val="20"/>
              </w:rPr>
            </w:pPr>
          </w:p>
        </w:tc>
        <w:tc>
          <w:tcPr>
            <w:tcW w:w="990" w:type="dxa"/>
          </w:tcPr>
          <w:p w14:paraId="102DD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06DA16" w14:textId="77777777" w:rsidR="0061524D" w:rsidRPr="00487927" w:rsidRDefault="0061524D" w:rsidP="00FD51B2">
            <w:pPr>
              <w:jc w:val="center"/>
              <w:rPr>
                <w:rFonts w:cstheme="minorHAnsi"/>
                <w:szCs w:val="20"/>
              </w:rPr>
            </w:pPr>
          </w:p>
        </w:tc>
        <w:tc>
          <w:tcPr>
            <w:tcW w:w="990" w:type="dxa"/>
          </w:tcPr>
          <w:p w14:paraId="03E96134" w14:textId="77777777" w:rsidR="0061524D" w:rsidRPr="00487927" w:rsidRDefault="0061524D" w:rsidP="00FD51B2">
            <w:pPr>
              <w:jc w:val="center"/>
              <w:rPr>
                <w:rFonts w:cstheme="minorHAnsi"/>
                <w:szCs w:val="20"/>
              </w:rPr>
            </w:pPr>
          </w:p>
        </w:tc>
        <w:tc>
          <w:tcPr>
            <w:tcW w:w="990" w:type="dxa"/>
          </w:tcPr>
          <w:p w14:paraId="2B42A7E3" w14:textId="77777777" w:rsidR="0061524D" w:rsidRPr="00487927" w:rsidRDefault="0061524D" w:rsidP="00FD51B2">
            <w:pPr>
              <w:jc w:val="center"/>
              <w:rPr>
                <w:rFonts w:cstheme="minorHAnsi"/>
                <w:szCs w:val="20"/>
              </w:rPr>
            </w:pPr>
          </w:p>
        </w:tc>
        <w:tc>
          <w:tcPr>
            <w:tcW w:w="990" w:type="dxa"/>
          </w:tcPr>
          <w:p w14:paraId="372F787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16A7A4" w14:textId="77777777" w:rsidR="0061524D" w:rsidRPr="00487927" w:rsidRDefault="0061524D" w:rsidP="00FD51B2">
            <w:pPr>
              <w:jc w:val="center"/>
              <w:rPr>
                <w:rFonts w:cstheme="minorHAnsi"/>
                <w:szCs w:val="20"/>
              </w:rPr>
            </w:pPr>
          </w:p>
        </w:tc>
        <w:tc>
          <w:tcPr>
            <w:tcW w:w="990" w:type="dxa"/>
          </w:tcPr>
          <w:p w14:paraId="3658C527" w14:textId="77777777" w:rsidR="0061524D" w:rsidRPr="00487927" w:rsidRDefault="0061524D" w:rsidP="00FD51B2">
            <w:pPr>
              <w:jc w:val="center"/>
              <w:rPr>
                <w:rFonts w:cstheme="minorHAnsi"/>
                <w:szCs w:val="20"/>
              </w:rPr>
            </w:pPr>
          </w:p>
        </w:tc>
        <w:tc>
          <w:tcPr>
            <w:tcW w:w="990" w:type="dxa"/>
          </w:tcPr>
          <w:p w14:paraId="39A5A5FA" w14:textId="77777777" w:rsidR="0061524D" w:rsidRPr="00487927" w:rsidRDefault="0061524D" w:rsidP="00FD51B2">
            <w:pPr>
              <w:jc w:val="center"/>
              <w:rPr>
                <w:rFonts w:cstheme="minorHAnsi"/>
                <w:szCs w:val="20"/>
              </w:rPr>
            </w:pPr>
          </w:p>
        </w:tc>
        <w:tc>
          <w:tcPr>
            <w:tcW w:w="1103" w:type="dxa"/>
          </w:tcPr>
          <w:p w14:paraId="08820B73" w14:textId="77777777" w:rsidR="0061524D" w:rsidRPr="00487927" w:rsidRDefault="0061524D" w:rsidP="00FD51B2">
            <w:pPr>
              <w:jc w:val="center"/>
              <w:rPr>
                <w:rFonts w:cstheme="minorHAnsi"/>
                <w:szCs w:val="20"/>
              </w:rPr>
            </w:pPr>
          </w:p>
        </w:tc>
        <w:tc>
          <w:tcPr>
            <w:tcW w:w="1103" w:type="dxa"/>
          </w:tcPr>
          <w:p w14:paraId="7E927533" w14:textId="77777777" w:rsidR="0061524D" w:rsidRPr="00487927" w:rsidRDefault="0061524D" w:rsidP="00FD51B2">
            <w:pPr>
              <w:jc w:val="center"/>
              <w:rPr>
                <w:rFonts w:cstheme="minorHAnsi"/>
                <w:szCs w:val="20"/>
              </w:rPr>
            </w:pPr>
          </w:p>
        </w:tc>
      </w:tr>
      <w:tr w:rsidR="0061524D" w:rsidRPr="00487927" w14:paraId="21CA8768" w14:textId="4E1A96EA" w:rsidTr="0061524D">
        <w:tc>
          <w:tcPr>
            <w:tcW w:w="1255" w:type="dxa"/>
          </w:tcPr>
          <w:p w14:paraId="4DD4DFB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61524D" w:rsidRPr="00487927" w:rsidRDefault="0061524D" w:rsidP="00FD51B2">
            <w:pPr>
              <w:jc w:val="center"/>
              <w:rPr>
                <w:rFonts w:cstheme="minorHAnsi"/>
                <w:szCs w:val="20"/>
              </w:rPr>
            </w:pPr>
          </w:p>
        </w:tc>
        <w:tc>
          <w:tcPr>
            <w:tcW w:w="990" w:type="dxa"/>
          </w:tcPr>
          <w:p w14:paraId="1BC47F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568C6A" w14:textId="77777777" w:rsidR="0061524D" w:rsidRPr="00487927" w:rsidRDefault="0061524D" w:rsidP="00FD51B2">
            <w:pPr>
              <w:jc w:val="center"/>
              <w:rPr>
                <w:rFonts w:cstheme="minorHAnsi"/>
                <w:szCs w:val="20"/>
              </w:rPr>
            </w:pPr>
          </w:p>
        </w:tc>
        <w:tc>
          <w:tcPr>
            <w:tcW w:w="990" w:type="dxa"/>
          </w:tcPr>
          <w:p w14:paraId="7F55ADD9" w14:textId="77777777" w:rsidR="0061524D" w:rsidRPr="00487927" w:rsidRDefault="0061524D" w:rsidP="00FD51B2">
            <w:pPr>
              <w:jc w:val="center"/>
              <w:rPr>
                <w:rFonts w:cstheme="minorHAnsi"/>
                <w:szCs w:val="20"/>
              </w:rPr>
            </w:pPr>
          </w:p>
        </w:tc>
        <w:tc>
          <w:tcPr>
            <w:tcW w:w="990" w:type="dxa"/>
          </w:tcPr>
          <w:p w14:paraId="14FB5AE4" w14:textId="77777777" w:rsidR="0061524D" w:rsidRPr="00487927" w:rsidRDefault="0061524D" w:rsidP="00FD51B2">
            <w:pPr>
              <w:jc w:val="center"/>
              <w:rPr>
                <w:rFonts w:cstheme="minorHAnsi"/>
                <w:szCs w:val="20"/>
              </w:rPr>
            </w:pPr>
          </w:p>
        </w:tc>
        <w:tc>
          <w:tcPr>
            <w:tcW w:w="990" w:type="dxa"/>
          </w:tcPr>
          <w:p w14:paraId="09DA96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F6E494" w14:textId="77777777" w:rsidR="0061524D" w:rsidRPr="00487927" w:rsidRDefault="0061524D" w:rsidP="00FD51B2">
            <w:pPr>
              <w:jc w:val="center"/>
              <w:rPr>
                <w:rFonts w:cstheme="minorHAnsi"/>
                <w:szCs w:val="20"/>
              </w:rPr>
            </w:pPr>
          </w:p>
        </w:tc>
        <w:tc>
          <w:tcPr>
            <w:tcW w:w="990" w:type="dxa"/>
          </w:tcPr>
          <w:p w14:paraId="65A70992" w14:textId="77777777" w:rsidR="0061524D" w:rsidRPr="00487927" w:rsidRDefault="0061524D" w:rsidP="00FD51B2">
            <w:pPr>
              <w:jc w:val="center"/>
              <w:rPr>
                <w:rFonts w:cstheme="minorHAnsi"/>
                <w:szCs w:val="20"/>
              </w:rPr>
            </w:pPr>
          </w:p>
        </w:tc>
        <w:tc>
          <w:tcPr>
            <w:tcW w:w="990" w:type="dxa"/>
          </w:tcPr>
          <w:p w14:paraId="1B01FB07" w14:textId="77777777" w:rsidR="0061524D" w:rsidRPr="00487927" w:rsidRDefault="0061524D" w:rsidP="00FD51B2">
            <w:pPr>
              <w:jc w:val="center"/>
              <w:rPr>
                <w:rFonts w:cstheme="minorHAnsi"/>
                <w:szCs w:val="20"/>
              </w:rPr>
            </w:pPr>
          </w:p>
        </w:tc>
        <w:tc>
          <w:tcPr>
            <w:tcW w:w="1103" w:type="dxa"/>
          </w:tcPr>
          <w:p w14:paraId="4DC0AD3B" w14:textId="77777777" w:rsidR="0061524D" w:rsidRPr="00487927" w:rsidRDefault="0061524D" w:rsidP="00FD51B2">
            <w:pPr>
              <w:jc w:val="center"/>
              <w:rPr>
                <w:rFonts w:cstheme="minorHAnsi"/>
                <w:szCs w:val="20"/>
              </w:rPr>
            </w:pPr>
          </w:p>
        </w:tc>
        <w:tc>
          <w:tcPr>
            <w:tcW w:w="1103" w:type="dxa"/>
          </w:tcPr>
          <w:p w14:paraId="6D1C5B5B" w14:textId="77777777" w:rsidR="0061524D" w:rsidRPr="00487927" w:rsidRDefault="0061524D" w:rsidP="00FD51B2">
            <w:pPr>
              <w:jc w:val="center"/>
              <w:rPr>
                <w:rFonts w:cstheme="minorHAnsi"/>
                <w:szCs w:val="20"/>
              </w:rPr>
            </w:pPr>
          </w:p>
        </w:tc>
      </w:tr>
      <w:tr w:rsidR="0061524D" w:rsidRPr="00487927" w14:paraId="2333F6EE" w14:textId="6EDD2B27" w:rsidTr="0061524D">
        <w:tc>
          <w:tcPr>
            <w:tcW w:w="1255" w:type="dxa"/>
          </w:tcPr>
          <w:p w14:paraId="71B95B2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61524D" w:rsidRPr="00487927" w:rsidRDefault="0061524D" w:rsidP="00FD51B2">
            <w:pPr>
              <w:jc w:val="center"/>
              <w:rPr>
                <w:rFonts w:cstheme="minorHAnsi"/>
                <w:szCs w:val="20"/>
              </w:rPr>
            </w:pPr>
          </w:p>
        </w:tc>
        <w:tc>
          <w:tcPr>
            <w:tcW w:w="990" w:type="dxa"/>
          </w:tcPr>
          <w:p w14:paraId="3C187CC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78035D" w14:textId="77777777" w:rsidR="0061524D" w:rsidRPr="00487927" w:rsidRDefault="0061524D" w:rsidP="00FD51B2">
            <w:pPr>
              <w:jc w:val="center"/>
              <w:rPr>
                <w:rFonts w:cstheme="minorHAnsi"/>
                <w:szCs w:val="20"/>
              </w:rPr>
            </w:pPr>
          </w:p>
        </w:tc>
        <w:tc>
          <w:tcPr>
            <w:tcW w:w="990" w:type="dxa"/>
          </w:tcPr>
          <w:p w14:paraId="2125C02F" w14:textId="77777777" w:rsidR="0061524D" w:rsidRPr="00487927" w:rsidRDefault="0061524D" w:rsidP="00FD51B2">
            <w:pPr>
              <w:jc w:val="center"/>
              <w:rPr>
                <w:rFonts w:cstheme="minorHAnsi"/>
                <w:szCs w:val="20"/>
              </w:rPr>
            </w:pPr>
          </w:p>
        </w:tc>
        <w:tc>
          <w:tcPr>
            <w:tcW w:w="990" w:type="dxa"/>
          </w:tcPr>
          <w:p w14:paraId="404A83CC" w14:textId="77777777" w:rsidR="0061524D" w:rsidRPr="00487927" w:rsidRDefault="0061524D" w:rsidP="00FD51B2">
            <w:pPr>
              <w:jc w:val="center"/>
              <w:rPr>
                <w:rFonts w:cstheme="minorHAnsi"/>
                <w:szCs w:val="20"/>
              </w:rPr>
            </w:pPr>
          </w:p>
        </w:tc>
        <w:tc>
          <w:tcPr>
            <w:tcW w:w="990" w:type="dxa"/>
          </w:tcPr>
          <w:p w14:paraId="05AEEFD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CAA3FC3" w14:textId="77777777" w:rsidR="0061524D" w:rsidRPr="00487927" w:rsidRDefault="0061524D" w:rsidP="00FD51B2">
            <w:pPr>
              <w:jc w:val="center"/>
              <w:rPr>
                <w:rFonts w:cstheme="minorHAnsi"/>
                <w:szCs w:val="20"/>
              </w:rPr>
            </w:pPr>
          </w:p>
        </w:tc>
        <w:tc>
          <w:tcPr>
            <w:tcW w:w="990" w:type="dxa"/>
          </w:tcPr>
          <w:p w14:paraId="7B7D3B01" w14:textId="77777777" w:rsidR="0061524D" w:rsidRPr="00487927" w:rsidRDefault="0061524D" w:rsidP="00FD51B2">
            <w:pPr>
              <w:jc w:val="center"/>
              <w:rPr>
                <w:rFonts w:cstheme="minorHAnsi"/>
                <w:szCs w:val="20"/>
              </w:rPr>
            </w:pPr>
          </w:p>
        </w:tc>
        <w:tc>
          <w:tcPr>
            <w:tcW w:w="990" w:type="dxa"/>
          </w:tcPr>
          <w:p w14:paraId="6D8E14C4" w14:textId="77777777" w:rsidR="0061524D" w:rsidRPr="00487927" w:rsidRDefault="0061524D" w:rsidP="00FD51B2">
            <w:pPr>
              <w:jc w:val="center"/>
              <w:rPr>
                <w:rFonts w:cstheme="minorHAnsi"/>
                <w:szCs w:val="20"/>
              </w:rPr>
            </w:pPr>
          </w:p>
        </w:tc>
        <w:tc>
          <w:tcPr>
            <w:tcW w:w="1103" w:type="dxa"/>
          </w:tcPr>
          <w:p w14:paraId="094AF097" w14:textId="77777777" w:rsidR="0061524D" w:rsidRPr="00487927" w:rsidRDefault="0061524D" w:rsidP="00FD51B2">
            <w:pPr>
              <w:jc w:val="center"/>
              <w:rPr>
                <w:rFonts w:cstheme="minorHAnsi"/>
                <w:szCs w:val="20"/>
              </w:rPr>
            </w:pPr>
          </w:p>
        </w:tc>
        <w:tc>
          <w:tcPr>
            <w:tcW w:w="1103" w:type="dxa"/>
          </w:tcPr>
          <w:p w14:paraId="35CD7C17" w14:textId="77777777" w:rsidR="0061524D" w:rsidRPr="00487927" w:rsidRDefault="0061524D" w:rsidP="00FD51B2">
            <w:pPr>
              <w:jc w:val="center"/>
              <w:rPr>
                <w:rFonts w:cstheme="minorHAnsi"/>
                <w:szCs w:val="20"/>
              </w:rPr>
            </w:pPr>
          </w:p>
        </w:tc>
      </w:tr>
      <w:tr w:rsidR="0061524D" w:rsidRPr="00487927" w14:paraId="1816400C" w14:textId="6C145902" w:rsidTr="0061524D">
        <w:tc>
          <w:tcPr>
            <w:tcW w:w="1255" w:type="dxa"/>
          </w:tcPr>
          <w:p w14:paraId="1B94CA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61524D" w:rsidRPr="00487927" w:rsidRDefault="0061524D" w:rsidP="00FD51B2">
            <w:pPr>
              <w:jc w:val="center"/>
              <w:rPr>
                <w:rFonts w:cstheme="minorHAnsi"/>
                <w:szCs w:val="20"/>
              </w:rPr>
            </w:pPr>
          </w:p>
        </w:tc>
        <w:tc>
          <w:tcPr>
            <w:tcW w:w="990" w:type="dxa"/>
          </w:tcPr>
          <w:p w14:paraId="340EF4F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97ED4" w14:textId="77777777" w:rsidR="0061524D" w:rsidRPr="00487927" w:rsidRDefault="0061524D" w:rsidP="00FD51B2">
            <w:pPr>
              <w:jc w:val="center"/>
              <w:rPr>
                <w:rFonts w:cstheme="minorHAnsi"/>
                <w:szCs w:val="20"/>
              </w:rPr>
            </w:pPr>
          </w:p>
        </w:tc>
        <w:tc>
          <w:tcPr>
            <w:tcW w:w="990" w:type="dxa"/>
          </w:tcPr>
          <w:p w14:paraId="7EE35A96" w14:textId="77777777" w:rsidR="0061524D" w:rsidRPr="00487927" w:rsidRDefault="0061524D" w:rsidP="00FD51B2">
            <w:pPr>
              <w:jc w:val="center"/>
              <w:rPr>
                <w:rFonts w:cstheme="minorHAnsi"/>
                <w:szCs w:val="20"/>
              </w:rPr>
            </w:pPr>
          </w:p>
        </w:tc>
        <w:tc>
          <w:tcPr>
            <w:tcW w:w="990" w:type="dxa"/>
          </w:tcPr>
          <w:p w14:paraId="731728F2" w14:textId="77777777" w:rsidR="0061524D" w:rsidRPr="00487927" w:rsidRDefault="0061524D" w:rsidP="00FD51B2">
            <w:pPr>
              <w:jc w:val="center"/>
              <w:rPr>
                <w:rFonts w:cstheme="minorHAnsi"/>
                <w:szCs w:val="20"/>
              </w:rPr>
            </w:pPr>
          </w:p>
        </w:tc>
        <w:tc>
          <w:tcPr>
            <w:tcW w:w="990" w:type="dxa"/>
          </w:tcPr>
          <w:p w14:paraId="5A8AC0E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0D30620" w14:textId="77777777" w:rsidR="0061524D" w:rsidRPr="00487927" w:rsidRDefault="0061524D" w:rsidP="00FD51B2">
            <w:pPr>
              <w:jc w:val="center"/>
              <w:rPr>
                <w:rFonts w:cstheme="minorHAnsi"/>
                <w:szCs w:val="20"/>
              </w:rPr>
            </w:pPr>
          </w:p>
        </w:tc>
        <w:tc>
          <w:tcPr>
            <w:tcW w:w="990" w:type="dxa"/>
          </w:tcPr>
          <w:p w14:paraId="512AB087" w14:textId="77777777" w:rsidR="0061524D" w:rsidRPr="00487927" w:rsidRDefault="0061524D" w:rsidP="00FD51B2">
            <w:pPr>
              <w:jc w:val="center"/>
              <w:rPr>
                <w:rFonts w:cstheme="minorHAnsi"/>
                <w:szCs w:val="20"/>
              </w:rPr>
            </w:pPr>
          </w:p>
        </w:tc>
        <w:tc>
          <w:tcPr>
            <w:tcW w:w="990" w:type="dxa"/>
          </w:tcPr>
          <w:p w14:paraId="152F69AC" w14:textId="77777777" w:rsidR="0061524D" w:rsidRPr="00487927" w:rsidRDefault="0061524D" w:rsidP="00FD51B2">
            <w:pPr>
              <w:jc w:val="center"/>
              <w:rPr>
                <w:rFonts w:cstheme="minorHAnsi"/>
                <w:szCs w:val="20"/>
              </w:rPr>
            </w:pPr>
          </w:p>
        </w:tc>
        <w:tc>
          <w:tcPr>
            <w:tcW w:w="1103" w:type="dxa"/>
          </w:tcPr>
          <w:p w14:paraId="61E99F85" w14:textId="77777777" w:rsidR="0061524D" w:rsidRPr="00487927" w:rsidRDefault="0061524D" w:rsidP="00FD51B2">
            <w:pPr>
              <w:jc w:val="center"/>
              <w:rPr>
                <w:rFonts w:cstheme="minorHAnsi"/>
                <w:szCs w:val="20"/>
              </w:rPr>
            </w:pPr>
          </w:p>
        </w:tc>
        <w:tc>
          <w:tcPr>
            <w:tcW w:w="1103" w:type="dxa"/>
          </w:tcPr>
          <w:p w14:paraId="63A79CE8" w14:textId="77777777" w:rsidR="0061524D" w:rsidRPr="00487927" w:rsidRDefault="0061524D" w:rsidP="00FD51B2">
            <w:pPr>
              <w:jc w:val="center"/>
              <w:rPr>
                <w:rFonts w:cstheme="minorHAnsi"/>
                <w:szCs w:val="20"/>
              </w:rPr>
            </w:pPr>
          </w:p>
        </w:tc>
      </w:tr>
      <w:tr w:rsidR="0061524D" w:rsidRPr="00487927" w14:paraId="6C72E5F5" w14:textId="012657AB" w:rsidTr="0061524D">
        <w:tc>
          <w:tcPr>
            <w:tcW w:w="1255" w:type="dxa"/>
          </w:tcPr>
          <w:p w14:paraId="28A3CAB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61524D" w:rsidRPr="00487927" w:rsidRDefault="0061524D" w:rsidP="00FD51B2">
            <w:pPr>
              <w:jc w:val="center"/>
              <w:rPr>
                <w:rFonts w:cstheme="minorHAnsi"/>
                <w:szCs w:val="20"/>
              </w:rPr>
            </w:pPr>
          </w:p>
        </w:tc>
        <w:tc>
          <w:tcPr>
            <w:tcW w:w="990" w:type="dxa"/>
          </w:tcPr>
          <w:p w14:paraId="6793240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DA982F" w14:textId="77777777" w:rsidR="0061524D" w:rsidRPr="00487927" w:rsidRDefault="0061524D" w:rsidP="00FD51B2">
            <w:pPr>
              <w:jc w:val="center"/>
              <w:rPr>
                <w:rFonts w:cstheme="minorHAnsi"/>
                <w:szCs w:val="20"/>
              </w:rPr>
            </w:pPr>
          </w:p>
        </w:tc>
        <w:tc>
          <w:tcPr>
            <w:tcW w:w="990" w:type="dxa"/>
          </w:tcPr>
          <w:p w14:paraId="670D02E9" w14:textId="77777777" w:rsidR="0061524D" w:rsidRPr="00487927" w:rsidRDefault="0061524D" w:rsidP="00FD51B2">
            <w:pPr>
              <w:jc w:val="center"/>
              <w:rPr>
                <w:rFonts w:cstheme="minorHAnsi"/>
                <w:szCs w:val="20"/>
              </w:rPr>
            </w:pPr>
          </w:p>
        </w:tc>
        <w:tc>
          <w:tcPr>
            <w:tcW w:w="990" w:type="dxa"/>
          </w:tcPr>
          <w:p w14:paraId="79359B8D" w14:textId="77777777" w:rsidR="0061524D" w:rsidRPr="00487927" w:rsidRDefault="0061524D" w:rsidP="00FD51B2">
            <w:pPr>
              <w:jc w:val="center"/>
              <w:rPr>
                <w:rFonts w:cstheme="minorHAnsi"/>
                <w:szCs w:val="20"/>
              </w:rPr>
            </w:pPr>
          </w:p>
        </w:tc>
        <w:tc>
          <w:tcPr>
            <w:tcW w:w="990" w:type="dxa"/>
          </w:tcPr>
          <w:p w14:paraId="189D7A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4E6BF6" w14:textId="77777777" w:rsidR="0061524D" w:rsidRPr="00487927" w:rsidRDefault="0061524D" w:rsidP="00FD51B2">
            <w:pPr>
              <w:jc w:val="center"/>
              <w:rPr>
                <w:rFonts w:cstheme="minorHAnsi"/>
                <w:szCs w:val="20"/>
              </w:rPr>
            </w:pPr>
          </w:p>
        </w:tc>
        <w:tc>
          <w:tcPr>
            <w:tcW w:w="990" w:type="dxa"/>
          </w:tcPr>
          <w:p w14:paraId="6C2C5474" w14:textId="77777777" w:rsidR="0061524D" w:rsidRPr="00487927" w:rsidRDefault="0061524D" w:rsidP="00FD51B2">
            <w:pPr>
              <w:jc w:val="center"/>
              <w:rPr>
                <w:rFonts w:cstheme="minorHAnsi"/>
                <w:szCs w:val="20"/>
              </w:rPr>
            </w:pPr>
          </w:p>
        </w:tc>
        <w:tc>
          <w:tcPr>
            <w:tcW w:w="990" w:type="dxa"/>
          </w:tcPr>
          <w:p w14:paraId="28980CC4" w14:textId="77777777" w:rsidR="0061524D" w:rsidRPr="00487927" w:rsidRDefault="0061524D" w:rsidP="00FD51B2">
            <w:pPr>
              <w:jc w:val="center"/>
              <w:rPr>
                <w:rFonts w:cstheme="minorHAnsi"/>
                <w:szCs w:val="20"/>
              </w:rPr>
            </w:pPr>
          </w:p>
        </w:tc>
        <w:tc>
          <w:tcPr>
            <w:tcW w:w="1103" w:type="dxa"/>
          </w:tcPr>
          <w:p w14:paraId="4FC70BD7" w14:textId="77777777" w:rsidR="0061524D" w:rsidRPr="00487927" w:rsidRDefault="0061524D" w:rsidP="00FD51B2">
            <w:pPr>
              <w:jc w:val="center"/>
              <w:rPr>
                <w:rFonts w:cstheme="minorHAnsi"/>
                <w:szCs w:val="20"/>
              </w:rPr>
            </w:pPr>
          </w:p>
        </w:tc>
        <w:tc>
          <w:tcPr>
            <w:tcW w:w="1103" w:type="dxa"/>
          </w:tcPr>
          <w:p w14:paraId="36FDE65B" w14:textId="77777777" w:rsidR="0061524D" w:rsidRPr="00487927" w:rsidRDefault="0061524D" w:rsidP="00FD51B2">
            <w:pPr>
              <w:jc w:val="center"/>
              <w:rPr>
                <w:rFonts w:cstheme="minorHAnsi"/>
                <w:szCs w:val="20"/>
              </w:rPr>
            </w:pPr>
          </w:p>
        </w:tc>
      </w:tr>
      <w:tr w:rsidR="0061524D" w:rsidRPr="00487927" w14:paraId="28FA11FC" w14:textId="3692C280" w:rsidTr="0061524D">
        <w:tc>
          <w:tcPr>
            <w:tcW w:w="1255" w:type="dxa"/>
          </w:tcPr>
          <w:p w14:paraId="0EECE2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61524D" w:rsidRPr="00487927" w:rsidRDefault="0061524D" w:rsidP="00FD51B2">
            <w:pPr>
              <w:jc w:val="center"/>
              <w:rPr>
                <w:rFonts w:cstheme="minorHAnsi"/>
                <w:szCs w:val="20"/>
              </w:rPr>
            </w:pPr>
          </w:p>
        </w:tc>
        <w:tc>
          <w:tcPr>
            <w:tcW w:w="990" w:type="dxa"/>
          </w:tcPr>
          <w:p w14:paraId="12A8E5A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7EE0CD" w14:textId="77777777" w:rsidR="0061524D" w:rsidRPr="00487927" w:rsidRDefault="0061524D" w:rsidP="00FD51B2">
            <w:pPr>
              <w:jc w:val="center"/>
              <w:rPr>
                <w:rFonts w:cstheme="minorHAnsi"/>
                <w:szCs w:val="20"/>
              </w:rPr>
            </w:pPr>
          </w:p>
        </w:tc>
        <w:tc>
          <w:tcPr>
            <w:tcW w:w="990" w:type="dxa"/>
          </w:tcPr>
          <w:p w14:paraId="42830DF6" w14:textId="77777777" w:rsidR="0061524D" w:rsidRPr="00487927" w:rsidRDefault="0061524D" w:rsidP="00FD51B2">
            <w:pPr>
              <w:jc w:val="center"/>
              <w:rPr>
                <w:rFonts w:cstheme="minorHAnsi"/>
                <w:szCs w:val="20"/>
              </w:rPr>
            </w:pPr>
          </w:p>
        </w:tc>
        <w:tc>
          <w:tcPr>
            <w:tcW w:w="990" w:type="dxa"/>
          </w:tcPr>
          <w:p w14:paraId="38BB6904" w14:textId="77777777" w:rsidR="0061524D" w:rsidRPr="00487927" w:rsidRDefault="0061524D" w:rsidP="00FD51B2">
            <w:pPr>
              <w:jc w:val="center"/>
              <w:rPr>
                <w:rFonts w:cstheme="minorHAnsi"/>
                <w:szCs w:val="20"/>
              </w:rPr>
            </w:pPr>
          </w:p>
        </w:tc>
        <w:tc>
          <w:tcPr>
            <w:tcW w:w="990" w:type="dxa"/>
          </w:tcPr>
          <w:p w14:paraId="08B87F5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10A07F7" w14:textId="77777777" w:rsidR="0061524D" w:rsidRPr="00487927" w:rsidRDefault="0061524D" w:rsidP="00FD51B2">
            <w:pPr>
              <w:jc w:val="center"/>
              <w:rPr>
                <w:rFonts w:cstheme="minorHAnsi"/>
                <w:szCs w:val="20"/>
              </w:rPr>
            </w:pPr>
          </w:p>
        </w:tc>
        <w:tc>
          <w:tcPr>
            <w:tcW w:w="990" w:type="dxa"/>
          </w:tcPr>
          <w:p w14:paraId="4BA159CD" w14:textId="77777777" w:rsidR="0061524D" w:rsidRPr="00487927" w:rsidRDefault="0061524D" w:rsidP="00FD51B2">
            <w:pPr>
              <w:jc w:val="center"/>
              <w:rPr>
                <w:rFonts w:cstheme="minorHAnsi"/>
                <w:szCs w:val="20"/>
              </w:rPr>
            </w:pPr>
          </w:p>
        </w:tc>
        <w:tc>
          <w:tcPr>
            <w:tcW w:w="990" w:type="dxa"/>
          </w:tcPr>
          <w:p w14:paraId="4CFF9362" w14:textId="77777777" w:rsidR="0061524D" w:rsidRPr="00487927" w:rsidRDefault="0061524D" w:rsidP="00FD51B2">
            <w:pPr>
              <w:jc w:val="center"/>
              <w:rPr>
                <w:rFonts w:cstheme="minorHAnsi"/>
                <w:szCs w:val="20"/>
              </w:rPr>
            </w:pPr>
          </w:p>
        </w:tc>
        <w:tc>
          <w:tcPr>
            <w:tcW w:w="1103" w:type="dxa"/>
          </w:tcPr>
          <w:p w14:paraId="779C58A6" w14:textId="77777777" w:rsidR="0061524D" w:rsidRPr="00487927" w:rsidRDefault="0061524D" w:rsidP="00FD51B2">
            <w:pPr>
              <w:jc w:val="center"/>
              <w:rPr>
                <w:rFonts w:cstheme="minorHAnsi"/>
                <w:szCs w:val="20"/>
              </w:rPr>
            </w:pPr>
          </w:p>
        </w:tc>
        <w:tc>
          <w:tcPr>
            <w:tcW w:w="1103" w:type="dxa"/>
          </w:tcPr>
          <w:p w14:paraId="373C674A" w14:textId="77777777" w:rsidR="0061524D" w:rsidRPr="00487927" w:rsidRDefault="0061524D" w:rsidP="00FD51B2">
            <w:pPr>
              <w:jc w:val="center"/>
              <w:rPr>
                <w:rFonts w:cstheme="minorHAnsi"/>
                <w:szCs w:val="20"/>
              </w:rPr>
            </w:pPr>
          </w:p>
        </w:tc>
      </w:tr>
      <w:tr w:rsidR="0061524D" w:rsidRPr="00487927" w14:paraId="697EEDB9" w14:textId="0B47A61B" w:rsidTr="0061524D">
        <w:tc>
          <w:tcPr>
            <w:tcW w:w="1255" w:type="dxa"/>
          </w:tcPr>
          <w:p w14:paraId="1C90C1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61524D" w:rsidRPr="00487927" w:rsidRDefault="0061524D" w:rsidP="00FD51B2">
            <w:pPr>
              <w:jc w:val="center"/>
              <w:rPr>
                <w:rFonts w:cstheme="minorHAnsi"/>
                <w:szCs w:val="20"/>
              </w:rPr>
            </w:pPr>
          </w:p>
        </w:tc>
        <w:tc>
          <w:tcPr>
            <w:tcW w:w="990" w:type="dxa"/>
          </w:tcPr>
          <w:p w14:paraId="1BF6AB0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0CFEBE" w14:textId="77777777" w:rsidR="0061524D" w:rsidRPr="00487927" w:rsidRDefault="0061524D" w:rsidP="00FD51B2">
            <w:pPr>
              <w:jc w:val="center"/>
              <w:rPr>
                <w:rFonts w:cstheme="minorHAnsi"/>
                <w:szCs w:val="20"/>
              </w:rPr>
            </w:pPr>
          </w:p>
        </w:tc>
        <w:tc>
          <w:tcPr>
            <w:tcW w:w="990" w:type="dxa"/>
          </w:tcPr>
          <w:p w14:paraId="4A95A3E0" w14:textId="77777777" w:rsidR="0061524D" w:rsidRPr="00487927" w:rsidRDefault="0061524D" w:rsidP="00FD51B2">
            <w:pPr>
              <w:jc w:val="center"/>
              <w:rPr>
                <w:rFonts w:cstheme="minorHAnsi"/>
                <w:szCs w:val="20"/>
              </w:rPr>
            </w:pPr>
          </w:p>
        </w:tc>
        <w:tc>
          <w:tcPr>
            <w:tcW w:w="990" w:type="dxa"/>
          </w:tcPr>
          <w:p w14:paraId="69BCB4F2" w14:textId="77777777" w:rsidR="0061524D" w:rsidRPr="00487927" w:rsidRDefault="0061524D" w:rsidP="00FD51B2">
            <w:pPr>
              <w:jc w:val="center"/>
              <w:rPr>
                <w:rFonts w:cstheme="minorHAnsi"/>
                <w:szCs w:val="20"/>
              </w:rPr>
            </w:pPr>
          </w:p>
        </w:tc>
        <w:tc>
          <w:tcPr>
            <w:tcW w:w="990" w:type="dxa"/>
          </w:tcPr>
          <w:p w14:paraId="0776895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59109EB" w14:textId="77777777" w:rsidR="0061524D" w:rsidRPr="00487927" w:rsidRDefault="0061524D" w:rsidP="00FD51B2">
            <w:pPr>
              <w:jc w:val="center"/>
              <w:rPr>
                <w:rFonts w:cstheme="minorHAnsi"/>
                <w:szCs w:val="20"/>
              </w:rPr>
            </w:pPr>
          </w:p>
        </w:tc>
        <w:tc>
          <w:tcPr>
            <w:tcW w:w="990" w:type="dxa"/>
          </w:tcPr>
          <w:p w14:paraId="5C275543" w14:textId="77777777" w:rsidR="0061524D" w:rsidRPr="00487927" w:rsidRDefault="0061524D" w:rsidP="00FD51B2">
            <w:pPr>
              <w:jc w:val="center"/>
              <w:rPr>
                <w:rFonts w:cstheme="minorHAnsi"/>
                <w:szCs w:val="20"/>
              </w:rPr>
            </w:pPr>
          </w:p>
        </w:tc>
        <w:tc>
          <w:tcPr>
            <w:tcW w:w="990" w:type="dxa"/>
          </w:tcPr>
          <w:p w14:paraId="5A4180C2" w14:textId="77777777" w:rsidR="0061524D" w:rsidRPr="00487927" w:rsidRDefault="0061524D" w:rsidP="00FD51B2">
            <w:pPr>
              <w:jc w:val="center"/>
              <w:rPr>
                <w:rFonts w:cstheme="minorHAnsi"/>
                <w:szCs w:val="20"/>
              </w:rPr>
            </w:pPr>
          </w:p>
        </w:tc>
        <w:tc>
          <w:tcPr>
            <w:tcW w:w="1103" w:type="dxa"/>
          </w:tcPr>
          <w:p w14:paraId="1745F4AE" w14:textId="77777777" w:rsidR="0061524D" w:rsidRPr="00487927" w:rsidRDefault="0061524D" w:rsidP="00FD51B2">
            <w:pPr>
              <w:jc w:val="center"/>
              <w:rPr>
                <w:rFonts w:cstheme="minorHAnsi"/>
                <w:szCs w:val="20"/>
              </w:rPr>
            </w:pPr>
          </w:p>
        </w:tc>
        <w:tc>
          <w:tcPr>
            <w:tcW w:w="1103" w:type="dxa"/>
          </w:tcPr>
          <w:p w14:paraId="56BC0484" w14:textId="77777777" w:rsidR="0061524D" w:rsidRPr="00487927" w:rsidRDefault="0061524D" w:rsidP="00FD51B2">
            <w:pPr>
              <w:jc w:val="center"/>
              <w:rPr>
                <w:rFonts w:cstheme="minorHAnsi"/>
                <w:szCs w:val="20"/>
              </w:rPr>
            </w:pPr>
          </w:p>
        </w:tc>
      </w:tr>
      <w:tr w:rsidR="0061524D" w:rsidRPr="00487927" w14:paraId="32CBD3E1" w14:textId="4F84DE4D" w:rsidTr="0061524D">
        <w:tc>
          <w:tcPr>
            <w:tcW w:w="1255" w:type="dxa"/>
          </w:tcPr>
          <w:p w14:paraId="4572B15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61524D" w:rsidRPr="00487927" w:rsidRDefault="0061524D" w:rsidP="00FD51B2">
            <w:pPr>
              <w:jc w:val="center"/>
              <w:rPr>
                <w:rFonts w:cstheme="minorHAnsi"/>
                <w:szCs w:val="20"/>
              </w:rPr>
            </w:pPr>
          </w:p>
        </w:tc>
        <w:tc>
          <w:tcPr>
            <w:tcW w:w="990" w:type="dxa"/>
          </w:tcPr>
          <w:p w14:paraId="345DDC8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2363C" w14:textId="77777777" w:rsidR="0061524D" w:rsidRPr="00487927" w:rsidRDefault="0061524D" w:rsidP="00FD51B2">
            <w:pPr>
              <w:jc w:val="center"/>
              <w:rPr>
                <w:rFonts w:cstheme="minorHAnsi"/>
                <w:szCs w:val="20"/>
              </w:rPr>
            </w:pPr>
          </w:p>
        </w:tc>
        <w:tc>
          <w:tcPr>
            <w:tcW w:w="990" w:type="dxa"/>
          </w:tcPr>
          <w:p w14:paraId="744753B1" w14:textId="77777777" w:rsidR="0061524D" w:rsidRPr="00487927" w:rsidRDefault="0061524D" w:rsidP="00FD51B2">
            <w:pPr>
              <w:jc w:val="center"/>
              <w:rPr>
                <w:rFonts w:cstheme="minorHAnsi"/>
                <w:szCs w:val="20"/>
              </w:rPr>
            </w:pPr>
          </w:p>
        </w:tc>
        <w:tc>
          <w:tcPr>
            <w:tcW w:w="990" w:type="dxa"/>
          </w:tcPr>
          <w:p w14:paraId="6F629A78" w14:textId="77777777" w:rsidR="0061524D" w:rsidRPr="00487927" w:rsidRDefault="0061524D" w:rsidP="00FD51B2">
            <w:pPr>
              <w:jc w:val="center"/>
              <w:rPr>
                <w:rFonts w:cstheme="minorHAnsi"/>
                <w:szCs w:val="20"/>
              </w:rPr>
            </w:pPr>
          </w:p>
        </w:tc>
        <w:tc>
          <w:tcPr>
            <w:tcW w:w="990" w:type="dxa"/>
          </w:tcPr>
          <w:p w14:paraId="34CCE07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93134CD" w14:textId="77777777" w:rsidR="0061524D" w:rsidRPr="00487927" w:rsidRDefault="0061524D" w:rsidP="00FD51B2">
            <w:pPr>
              <w:jc w:val="center"/>
              <w:rPr>
                <w:rFonts w:cstheme="minorHAnsi"/>
                <w:szCs w:val="20"/>
              </w:rPr>
            </w:pPr>
          </w:p>
        </w:tc>
        <w:tc>
          <w:tcPr>
            <w:tcW w:w="990" w:type="dxa"/>
          </w:tcPr>
          <w:p w14:paraId="2BDE9958" w14:textId="77777777" w:rsidR="0061524D" w:rsidRPr="00487927" w:rsidRDefault="0061524D" w:rsidP="00FD51B2">
            <w:pPr>
              <w:jc w:val="center"/>
              <w:rPr>
                <w:rFonts w:cstheme="minorHAnsi"/>
                <w:szCs w:val="20"/>
              </w:rPr>
            </w:pPr>
          </w:p>
        </w:tc>
        <w:tc>
          <w:tcPr>
            <w:tcW w:w="990" w:type="dxa"/>
          </w:tcPr>
          <w:p w14:paraId="6D0F5CA9" w14:textId="77777777" w:rsidR="0061524D" w:rsidRPr="00487927" w:rsidRDefault="0061524D" w:rsidP="00FD51B2">
            <w:pPr>
              <w:jc w:val="center"/>
              <w:rPr>
                <w:rFonts w:cstheme="minorHAnsi"/>
                <w:szCs w:val="20"/>
              </w:rPr>
            </w:pPr>
          </w:p>
        </w:tc>
        <w:tc>
          <w:tcPr>
            <w:tcW w:w="1103" w:type="dxa"/>
          </w:tcPr>
          <w:p w14:paraId="3457E994" w14:textId="77777777" w:rsidR="0061524D" w:rsidRPr="00487927" w:rsidRDefault="0061524D" w:rsidP="00FD51B2">
            <w:pPr>
              <w:jc w:val="center"/>
              <w:rPr>
                <w:rFonts w:cstheme="minorHAnsi"/>
                <w:szCs w:val="20"/>
              </w:rPr>
            </w:pPr>
          </w:p>
        </w:tc>
        <w:tc>
          <w:tcPr>
            <w:tcW w:w="1103" w:type="dxa"/>
          </w:tcPr>
          <w:p w14:paraId="37511820" w14:textId="77777777" w:rsidR="0061524D" w:rsidRPr="00487927" w:rsidRDefault="0061524D" w:rsidP="00FD51B2">
            <w:pPr>
              <w:jc w:val="center"/>
              <w:rPr>
                <w:rFonts w:cstheme="minorHAnsi"/>
                <w:szCs w:val="20"/>
              </w:rPr>
            </w:pPr>
          </w:p>
        </w:tc>
      </w:tr>
      <w:tr w:rsidR="0061524D" w:rsidRPr="00487927" w14:paraId="56ED69FE" w14:textId="06CCC365" w:rsidTr="0061524D">
        <w:tc>
          <w:tcPr>
            <w:tcW w:w="1255" w:type="dxa"/>
            <w:shd w:val="clear" w:color="auto" w:fill="D6E3BC" w:themeFill="accent3" w:themeFillTint="66"/>
          </w:tcPr>
          <w:p w14:paraId="00C08962" w14:textId="0FAEFA20" w:rsidR="0061524D" w:rsidRPr="0029112F" w:rsidRDefault="0061524D"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474214B" w14:textId="09E424C5"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16582D0" w14:textId="6A964200"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870B0FC" w14:textId="5CD1308E" w:rsidR="0061524D" w:rsidRDefault="0061524D" w:rsidP="00FD51B2">
            <w:pPr>
              <w:jc w:val="center"/>
              <w:rPr>
                <w:rFonts w:cstheme="minorHAnsi"/>
                <w:szCs w:val="20"/>
              </w:rPr>
            </w:pPr>
            <w:r>
              <w:rPr>
                <w:rFonts w:cstheme="minorHAnsi"/>
                <w:bCs/>
                <w:sz w:val="18"/>
                <w:szCs w:val="18"/>
              </w:rPr>
              <w:t>Suite 11</w:t>
            </w:r>
          </w:p>
        </w:tc>
      </w:tr>
      <w:tr w:rsidR="0061524D" w:rsidRPr="00487927" w14:paraId="1ACDEEEB" w14:textId="1E520FA7" w:rsidTr="0061524D">
        <w:tc>
          <w:tcPr>
            <w:tcW w:w="1255" w:type="dxa"/>
          </w:tcPr>
          <w:p w14:paraId="77B43E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D4D64C" w14:textId="68DB504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5CC868" w14:textId="77777777" w:rsidR="0061524D" w:rsidRPr="00487927" w:rsidRDefault="0061524D" w:rsidP="00FD51B2">
            <w:pPr>
              <w:jc w:val="center"/>
              <w:rPr>
                <w:rFonts w:cstheme="minorHAnsi"/>
                <w:szCs w:val="20"/>
              </w:rPr>
            </w:pPr>
          </w:p>
        </w:tc>
        <w:tc>
          <w:tcPr>
            <w:tcW w:w="990" w:type="dxa"/>
          </w:tcPr>
          <w:p w14:paraId="3D4DB0D4" w14:textId="77777777" w:rsidR="0061524D" w:rsidRPr="00487927" w:rsidRDefault="0061524D" w:rsidP="00FD51B2">
            <w:pPr>
              <w:jc w:val="center"/>
              <w:rPr>
                <w:rFonts w:cstheme="minorHAnsi"/>
                <w:szCs w:val="20"/>
              </w:rPr>
            </w:pPr>
          </w:p>
        </w:tc>
        <w:tc>
          <w:tcPr>
            <w:tcW w:w="990" w:type="dxa"/>
          </w:tcPr>
          <w:p w14:paraId="782E1A04" w14:textId="49939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A907B0" w14:textId="77777777" w:rsidR="0061524D" w:rsidRPr="00487927" w:rsidRDefault="0061524D" w:rsidP="00FD51B2">
            <w:pPr>
              <w:jc w:val="center"/>
              <w:rPr>
                <w:rFonts w:cstheme="minorHAnsi"/>
                <w:szCs w:val="20"/>
              </w:rPr>
            </w:pPr>
          </w:p>
        </w:tc>
        <w:tc>
          <w:tcPr>
            <w:tcW w:w="1080" w:type="dxa"/>
          </w:tcPr>
          <w:p w14:paraId="7ECCCC9D" w14:textId="77777777" w:rsidR="0061524D" w:rsidRPr="00487927" w:rsidRDefault="0061524D" w:rsidP="00FD51B2">
            <w:pPr>
              <w:jc w:val="center"/>
              <w:rPr>
                <w:rFonts w:cstheme="minorHAnsi"/>
                <w:szCs w:val="20"/>
              </w:rPr>
            </w:pPr>
          </w:p>
        </w:tc>
        <w:tc>
          <w:tcPr>
            <w:tcW w:w="990" w:type="dxa"/>
          </w:tcPr>
          <w:p w14:paraId="5917F3B0" w14:textId="77777777" w:rsidR="0061524D" w:rsidRPr="00487927" w:rsidRDefault="0061524D" w:rsidP="00FD51B2">
            <w:pPr>
              <w:jc w:val="center"/>
              <w:rPr>
                <w:rFonts w:cstheme="minorHAnsi"/>
                <w:szCs w:val="20"/>
              </w:rPr>
            </w:pPr>
          </w:p>
        </w:tc>
        <w:tc>
          <w:tcPr>
            <w:tcW w:w="990" w:type="dxa"/>
          </w:tcPr>
          <w:p w14:paraId="228E7891" w14:textId="77777777" w:rsidR="0061524D" w:rsidRPr="00487927" w:rsidRDefault="0061524D" w:rsidP="00FD51B2">
            <w:pPr>
              <w:jc w:val="center"/>
              <w:rPr>
                <w:rFonts w:cstheme="minorHAnsi"/>
                <w:szCs w:val="20"/>
              </w:rPr>
            </w:pPr>
          </w:p>
        </w:tc>
        <w:tc>
          <w:tcPr>
            <w:tcW w:w="1103" w:type="dxa"/>
          </w:tcPr>
          <w:p w14:paraId="02FF3ABE" w14:textId="77777777" w:rsidR="0061524D" w:rsidRPr="00487927" w:rsidRDefault="0061524D" w:rsidP="00FD51B2">
            <w:pPr>
              <w:jc w:val="center"/>
              <w:rPr>
                <w:rFonts w:cstheme="minorHAnsi"/>
                <w:szCs w:val="20"/>
              </w:rPr>
            </w:pPr>
          </w:p>
        </w:tc>
        <w:tc>
          <w:tcPr>
            <w:tcW w:w="1103" w:type="dxa"/>
          </w:tcPr>
          <w:p w14:paraId="4D2F4D83" w14:textId="77777777" w:rsidR="0061524D" w:rsidRPr="00487927" w:rsidRDefault="0061524D" w:rsidP="00FD51B2">
            <w:pPr>
              <w:jc w:val="center"/>
              <w:rPr>
                <w:rFonts w:cstheme="minorHAnsi"/>
                <w:szCs w:val="20"/>
              </w:rPr>
            </w:pPr>
          </w:p>
        </w:tc>
      </w:tr>
      <w:tr w:rsidR="0061524D" w:rsidRPr="00487927" w14:paraId="353CAF58" w14:textId="35A45CEB" w:rsidTr="0061524D">
        <w:tc>
          <w:tcPr>
            <w:tcW w:w="1255" w:type="dxa"/>
          </w:tcPr>
          <w:p w14:paraId="56E1EBB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C8759" w14:textId="71F865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0A7EC5" w14:textId="77777777" w:rsidR="0061524D" w:rsidRPr="00487927" w:rsidRDefault="0061524D" w:rsidP="00FD51B2">
            <w:pPr>
              <w:jc w:val="center"/>
              <w:rPr>
                <w:rFonts w:cstheme="minorHAnsi"/>
                <w:szCs w:val="20"/>
              </w:rPr>
            </w:pPr>
          </w:p>
        </w:tc>
        <w:tc>
          <w:tcPr>
            <w:tcW w:w="990" w:type="dxa"/>
          </w:tcPr>
          <w:p w14:paraId="669DFB0A" w14:textId="77777777" w:rsidR="0061524D" w:rsidRPr="00487927" w:rsidRDefault="0061524D" w:rsidP="00FD51B2">
            <w:pPr>
              <w:jc w:val="center"/>
              <w:rPr>
                <w:rFonts w:cstheme="minorHAnsi"/>
                <w:szCs w:val="20"/>
              </w:rPr>
            </w:pPr>
          </w:p>
        </w:tc>
        <w:tc>
          <w:tcPr>
            <w:tcW w:w="990" w:type="dxa"/>
          </w:tcPr>
          <w:p w14:paraId="45814031" w14:textId="68858DC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86FFF" w14:textId="77777777" w:rsidR="0061524D" w:rsidRPr="00487927" w:rsidRDefault="0061524D" w:rsidP="00FD51B2">
            <w:pPr>
              <w:jc w:val="center"/>
              <w:rPr>
                <w:rFonts w:cstheme="minorHAnsi"/>
                <w:szCs w:val="20"/>
              </w:rPr>
            </w:pPr>
          </w:p>
        </w:tc>
        <w:tc>
          <w:tcPr>
            <w:tcW w:w="1080" w:type="dxa"/>
          </w:tcPr>
          <w:p w14:paraId="59C181D7" w14:textId="77777777" w:rsidR="0061524D" w:rsidRPr="00487927" w:rsidRDefault="0061524D" w:rsidP="00FD51B2">
            <w:pPr>
              <w:jc w:val="center"/>
              <w:rPr>
                <w:rFonts w:cstheme="minorHAnsi"/>
                <w:szCs w:val="20"/>
              </w:rPr>
            </w:pPr>
          </w:p>
        </w:tc>
        <w:tc>
          <w:tcPr>
            <w:tcW w:w="990" w:type="dxa"/>
          </w:tcPr>
          <w:p w14:paraId="3C488A9E" w14:textId="77777777" w:rsidR="0061524D" w:rsidRPr="00487927" w:rsidRDefault="0061524D" w:rsidP="00FD51B2">
            <w:pPr>
              <w:jc w:val="center"/>
              <w:rPr>
                <w:rFonts w:cstheme="minorHAnsi"/>
                <w:szCs w:val="20"/>
              </w:rPr>
            </w:pPr>
          </w:p>
        </w:tc>
        <w:tc>
          <w:tcPr>
            <w:tcW w:w="990" w:type="dxa"/>
          </w:tcPr>
          <w:p w14:paraId="6F61E98A" w14:textId="77777777" w:rsidR="0061524D" w:rsidRPr="00487927" w:rsidRDefault="0061524D" w:rsidP="00FD51B2">
            <w:pPr>
              <w:jc w:val="center"/>
              <w:rPr>
                <w:rFonts w:cstheme="minorHAnsi"/>
                <w:szCs w:val="20"/>
              </w:rPr>
            </w:pPr>
          </w:p>
        </w:tc>
        <w:tc>
          <w:tcPr>
            <w:tcW w:w="1103" w:type="dxa"/>
          </w:tcPr>
          <w:p w14:paraId="255344E9" w14:textId="77777777" w:rsidR="0061524D" w:rsidRPr="00487927" w:rsidRDefault="0061524D" w:rsidP="00FD51B2">
            <w:pPr>
              <w:jc w:val="center"/>
              <w:rPr>
                <w:rFonts w:cstheme="minorHAnsi"/>
                <w:szCs w:val="20"/>
              </w:rPr>
            </w:pPr>
          </w:p>
        </w:tc>
        <w:tc>
          <w:tcPr>
            <w:tcW w:w="1103" w:type="dxa"/>
          </w:tcPr>
          <w:p w14:paraId="7D8D7C4F" w14:textId="77777777" w:rsidR="0061524D" w:rsidRPr="00487927" w:rsidRDefault="0061524D" w:rsidP="00FD51B2">
            <w:pPr>
              <w:jc w:val="center"/>
              <w:rPr>
                <w:rFonts w:cstheme="minorHAnsi"/>
                <w:szCs w:val="20"/>
              </w:rPr>
            </w:pPr>
          </w:p>
        </w:tc>
      </w:tr>
      <w:tr w:rsidR="0061524D" w:rsidRPr="00487927" w14:paraId="34243FC0" w14:textId="67B6DAF6" w:rsidTr="0061524D">
        <w:tc>
          <w:tcPr>
            <w:tcW w:w="1255" w:type="dxa"/>
          </w:tcPr>
          <w:p w14:paraId="73C7BC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A60956" w14:textId="344701B0"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84E7F8" w14:textId="77777777" w:rsidR="0061524D" w:rsidRPr="00487927" w:rsidRDefault="0061524D" w:rsidP="00FD51B2">
            <w:pPr>
              <w:jc w:val="center"/>
              <w:rPr>
                <w:rFonts w:cstheme="minorHAnsi"/>
                <w:szCs w:val="20"/>
              </w:rPr>
            </w:pPr>
          </w:p>
        </w:tc>
        <w:tc>
          <w:tcPr>
            <w:tcW w:w="990" w:type="dxa"/>
          </w:tcPr>
          <w:p w14:paraId="0CB8BB0B" w14:textId="77777777" w:rsidR="0061524D" w:rsidRPr="00487927" w:rsidRDefault="0061524D" w:rsidP="00FD51B2">
            <w:pPr>
              <w:jc w:val="center"/>
              <w:rPr>
                <w:rFonts w:cstheme="minorHAnsi"/>
                <w:szCs w:val="20"/>
              </w:rPr>
            </w:pPr>
          </w:p>
        </w:tc>
        <w:tc>
          <w:tcPr>
            <w:tcW w:w="990" w:type="dxa"/>
          </w:tcPr>
          <w:p w14:paraId="0CC0FCFD" w14:textId="55B49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B63A18" w14:textId="77777777" w:rsidR="0061524D" w:rsidRPr="00487927" w:rsidRDefault="0061524D" w:rsidP="00FD51B2">
            <w:pPr>
              <w:jc w:val="center"/>
              <w:rPr>
                <w:rFonts w:cstheme="minorHAnsi"/>
                <w:szCs w:val="20"/>
              </w:rPr>
            </w:pPr>
          </w:p>
        </w:tc>
        <w:tc>
          <w:tcPr>
            <w:tcW w:w="1080" w:type="dxa"/>
          </w:tcPr>
          <w:p w14:paraId="3E6FB507" w14:textId="77777777" w:rsidR="0061524D" w:rsidRPr="00487927" w:rsidRDefault="0061524D" w:rsidP="00FD51B2">
            <w:pPr>
              <w:jc w:val="center"/>
              <w:rPr>
                <w:rFonts w:cstheme="minorHAnsi"/>
                <w:szCs w:val="20"/>
              </w:rPr>
            </w:pPr>
          </w:p>
        </w:tc>
        <w:tc>
          <w:tcPr>
            <w:tcW w:w="990" w:type="dxa"/>
          </w:tcPr>
          <w:p w14:paraId="3BD99F3B" w14:textId="77777777" w:rsidR="0061524D" w:rsidRPr="00487927" w:rsidRDefault="0061524D" w:rsidP="00FD51B2">
            <w:pPr>
              <w:jc w:val="center"/>
              <w:rPr>
                <w:rFonts w:cstheme="minorHAnsi"/>
                <w:szCs w:val="20"/>
              </w:rPr>
            </w:pPr>
          </w:p>
        </w:tc>
        <w:tc>
          <w:tcPr>
            <w:tcW w:w="990" w:type="dxa"/>
          </w:tcPr>
          <w:p w14:paraId="075CFB08" w14:textId="77777777" w:rsidR="0061524D" w:rsidRPr="00487927" w:rsidRDefault="0061524D" w:rsidP="00FD51B2">
            <w:pPr>
              <w:jc w:val="center"/>
              <w:rPr>
                <w:rFonts w:cstheme="minorHAnsi"/>
                <w:szCs w:val="20"/>
              </w:rPr>
            </w:pPr>
          </w:p>
        </w:tc>
        <w:tc>
          <w:tcPr>
            <w:tcW w:w="1103" w:type="dxa"/>
          </w:tcPr>
          <w:p w14:paraId="14B1BF78" w14:textId="77777777" w:rsidR="0061524D" w:rsidRPr="00487927" w:rsidRDefault="0061524D" w:rsidP="00FD51B2">
            <w:pPr>
              <w:jc w:val="center"/>
              <w:rPr>
                <w:rFonts w:cstheme="minorHAnsi"/>
                <w:szCs w:val="20"/>
              </w:rPr>
            </w:pPr>
          </w:p>
        </w:tc>
        <w:tc>
          <w:tcPr>
            <w:tcW w:w="1103" w:type="dxa"/>
          </w:tcPr>
          <w:p w14:paraId="6CFAFD22" w14:textId="77777777" w:rsidR="0061524D" w:rsidRPr="00487927" w:rsidRDefault="0061524D" w:rsidP="00FD51B2">
            <w:pPr>
              <w:jc w:val="center"/>
              <w:rPr>
                <w:rFonts w:cstheme="minorHAnsi"/>
                <w:szCs w:val="20"/>
              </w:rPr>
            </w:pPr>
          </w:p>
        </w:tc>
      </w:tr>
      <w:tr w:rsidR="0061524D" w:rsidRPr="00487927" w14:paraId="47D6F114" w14:textId="1D3F87A6" w:rsidTr="0061524D">
        <w:tc>
          <w:tcPr>
            <w:tcW w:w="1255" w:type="dxa"/>
          </w:tcPr>
          <w:p w14:paraId="3D23EA7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E7C03D" w14:textId="7DC82B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BF9E61" w14:textId="77777777" w:rsidR="0061524D" w:rsidRPr="00487927" w:rsidRDefault="0061524D" w:rsidP="00FD51B2">
            <w:pPr>
              <w:jc w:val="center"/>
              <w:rPr>
                <w:rFonts w:cstheme="minorHAnsi"/>
                <w:szCs w:val="20"/>
              </w:rPr>
            </w:pPr>
          </w:p>
        </w:tc>
        <w:tc>
          <w:tcPr>
            <w:tcW w:w="990" w:type="dxa"/>
          </w:tcPr>
          <w:p w14:paraId="742C610F" w14:textId="77777777" w:rsidR="0061524D" w:rsidRPr="00487927" w:rsidRDefault="0061524D" w:rsidP="00FD51B2">
            <w:pPr>
              <w:jc w:val="center"/>
              <w:rPr>
                <w:rFonts w:cstheme="minorHAnsi"/>
                <w:szCs w:val="20"/>
              </w:rPr>
            </w:pPr>
          </w:p>
        </w:tc>
        <w:tc>
          <w:tcPr>
            <w:tcW w:w="990" w:type="dxa"/>
          </w:tcPr>
          <w:p w14:paraId="46C69D2E" w14:textId="25EC45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8D051" w14:textId="77777777" w:rsidR="0061524D" w:rsidRPr="00487927" w:rsidRDefault="0061524D" w:rsidP="00FD51B2">
            <w:pPr>
              <w:jc w:val="center"/>
              <w:rPr>
                <w:rFonts w:cstheme="minorHAnsi"/>
                <w:szCs w:val="20"/>
              </w:rPr>
            </w:pPr>
          </w:p>
        </w:tc>
        <w:tc>
          <w:tcPr>
            <w:tcW w:w="1080" w:type="dxa"/>
          </w:tcPr>
          <w:p w14:paraId="07AAF766" w14:textId="77777777" w:rsidR="0061524D" w:rsidRPr="00487927" w:rsidRDefault="0061524D" w:rsidP="00FD51B2">
            <w:pPr>
              <w:jc w:val="center"/>
              <w:rPr>
                <w:rFonts w:cstheme="minorHAnsi"/>
                <w:szCs w:val="20"/>
              </w:rPr>
            </w:pPr>
          </w:p>
        </w:tc>
        <w:tc>
          <w:tcPr>
            <w:tcW w:w="990" w:type="dxa"/>
          </w:tcPr>
          <w:p w14:paraId="716E8AE5" w14:textId="77777777" w:rsidR="0061524D" w:rsidRPr="00487927" w:rsidRDefault="0061524D" w:rsidP="00FD51B2">
            <w:pPr>
              <w:jc w:val="center"/>
              <w:rPr>
                <w:rFonts w:cstheme="minorHAnsi"/>
                <w:szCs w:val="20"/>
              </w:rPr>
            </w:pPr>
          </w:p>
        </w:tc>
        <w:tc>
          <w:tcPr>
            <w:tcW w:w="990" w:type="dxa"/>
          </w:tcPr>
          <w:p w14:paraId="31544582" w14:textId="77777777" w:rsidR="0061524D" w:rsidRPr="00487927" w:rsidRDefault="0061524D" w:rsidP="00FD51B2">
            <w:pPr>
              <w:jc w:val="center"/>
              <w:rPr>
                <w:rFonts w:cstheme="minorHAnsi"/>
                <w:szCs w:val="20"/>
              </w:rPr>
            </w:pPr>
          </w:p>
        </w:tc>
        <w:tc>
          <w:tcPr>
            <w:tcW w:w="1103" w:type="dxa"/>
          </w:tcPr>
          <w:p w14:paraId="000CE3C5" w14:textId="77777777" w:rsidR="0061524D" w:rsidRPr="00487927" w:rsidRDefault="0061524D" w:rsidP="00FD51B2">
            <w:pPr>
              <w:jc w:val="center"/>
              <w:rPr>
                <w:rFonts w:cstheme="minorHAnsi"/>
                <w:szCs w:val="20"/>
              </w:rPr>
            </w:pPr>
          </w:p>
        </w:tc>
        <w:tc>
          <w:tcPr>
            <w:tcW w:w="1103" w:type="dxa"/>
          </w:tcPr>
          <w:p w14:paraId="2943ADFE" w14:textId="77777777" w:rsidR="0061524D" w:rsidRPr="00487927" w:rsidRDefault="0061524D" w:rsidP="00FD51B2">
            <w:pPr>
              <w:jc w:val="center"/>
              <w:rPr>
                <w:rFonts w:cstheme="minorHAnsi"/>
                <w:szCs w:val="20"/>
              </w:rPr>
            </w:pPr>
          </w:p>
        </w:tc>
      </w:tr>
      <w:tr w:rsidR="0061524D" w:rsidRPr="00487927" w14:paraId="607886E3" w14:textId="54E72EAB" w:rsidTr="0061524D">
        <w:tc>
          <w:tcPr>
            <w:tcW w:w="1255" w:type="dxa"/>
          </w:tcPr>
          <w:p w14:paraId="148A19F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12F2CC" w14:textId="3960B4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140368" w14:textId="77777777" w:rsidR="0061524D" w:rsidRPr="00487927" w:rsidRDefault="0061524D" w:rsidP="00FD51B2">
            <w:pPr>
              <w:jc w:val="center"/>
              <w:rPr>
                <w:rFonts w:cstheme="minorHAnsi"/>
                <w:szCs w:val="20"/>
              </w:rPr>
            </w:pPr>
          </w:p>
        </w:tc>
        <w:tc>
          <w:tcPr>
            <w:tcW w:w="990" w:type="dxa"/>
          </w:tcPr>
          <w:p w14:paraId="099F0587" w14:textId="77777777" w:rsidR="0061524D" w:rsidRPr="00487927" w:rsidRDefault="0061524D" w:rsidP="00FD51B2">
            <w:pPr>
              <w:jc w:val="center"/>
              <w:rPr>
                <w:rFonts w:cstheme="minorHAnsi"/>
                <w:szCs w:val="20"/>
              </w:rPr>
            </w:pPr>
          </w:p>
        </w:tc>
        <w:tc>
          <w:tcPr>
            <w:tcW w:w="990" w:type="dxa"/>
          </w:tcPr>
          <w:p w14:paraId="1EF93C53" w14:textId="6594697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8C092D" w14:textId="77777777" w:rsidR="0061524D" w:rsidRPr="00487927" w:rsidRDefault="0061524D" w:rsidP="00FD51B2">
            <w:pPr>
              <w:jc w:val="center"/>
              <w:rPr>
                <w:rFonts w:cstheme="minorHAnsi"/>
                <w:szCs w:val="20"/>
              </w:rPr>
            </w:pPr>
          </w:p>
        </w:tc>
        <w:tc>
          <w:tcPr>
            <w:tcW w:w="1080" w:type="dxa"/>
          </w:tcPr>
          <w:p w14:paraId="23981F14" w14:textId="77777777" w:rsidR="0061524D" w:rsidRPr="00487927" w:rsidRDefault="0061524D" w:rsidP="00FD51B2">
            <w:pPr>
              <w:jc w:val="center"/>
              <w:rPr>
                <w:rFonts w:cstheme="minorHAnsi"/>
                <w:szCs w:val="20"/>
              </w:rPr>
            </w:pPr>
          </w:p>
        </w:tc>
        <w:tc>
          <w:tcPr>
            <w:tcW w:w="990" w:type="dxa"/>
          </w:tcPr>
          <w:p w14:paraId="21948BBC" w14:textId="77777777" w:rsidR="0061524D" w:rsidRPr="00487927" w:rsidRDefault="0061524D" w:rsidP="00FD51B2">
            <w:pPr>
              <w:jc w:val="center"/>
              <w:rPr>
                <w:rFonts w:cstheme="minorHAnsi"/>
                <w:szCs w:val="20"/>
              </w:rPr>
            </w:pPr>
          </w:p>
        </w:tc>
        <w:tc>
          <w:tcPr>
            <w:tcW w:w="990" w:type="dxa"/>
          </w:tcPr>
          <w:p w14:paraId="2DA76172" w14:textId="77777777" w:rsidR="0061524D" w:rsidRPr="00487927" w:rsidRDefault="0061524D" w:rsidP="00FD51B2">
            <w:pPr>
              <w:jc w:val="center"/>
              <w:rPr>
                <w:rFonts w:cstheme="minorHAnsi"/>
                <w:szCs w:val="20"/>
              </w:rPr>
            </w:pPr>
          </w:p>
        </w:tc>
        <w:tc>
          <w:tcPr>
            <w:tcW w:w="1103" w:type="dxa"/>
          </w:tcPr>
          <w:p w14:paraId="25CECE6B" w14:textId="77777777" w:rsidR="0061524D" w:rsidRPr="00487927" w:rsidRDefault="0061524D" w:rsidP="00FD51B2">
            <w:pPr>
              <w:jc w:val="center"/>
              <w:rPr>
                <w:rFonts w:cstheme="minorHAnsi"/>
                <w:szCs w:val="20"/>
              </w:rPr>
            </w:pPr>
          </w:p>
        </w:tc>
        <w:tc>
          <w:tcPr>
            <w:tcW w:w="1103" w:type="dxa"/>
          </w:tcPr>
          <w:p w14:paraId="43F62FF6" w14:textId="77777777" w:rsidR="0061524D" w:rsidRPr="00487927" w:rsidRDefault="0061524D" w:rsidP="00FD51B2">
            <w:pPr>
              <w:jc w:val="center"/>
              <w:rPr>
                <w:rFonts w:cstheme="minorHAnsi"/>
                <w:szCs w:val="20"/>
              </w:rPr>
            </w:pPr>
          </w:p>
        </w:tc>
      </w:tr>
      <w:tr w:rsidR="0061524D" w:rsidRPr="00487927" w14:paraId="23286306" w14:textId="0F365B68" w:rsidTr="0061524D">
        <w:tc>
          <w:tcPr>
            <w:tcW w:w="1255" w:type="dxa"/>
          </w:tcPr>
          <w:p w14:paraId="33F369D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2F2C47" w14:textId="113B3A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0C2DED" w14:textId="77777777" w:rsidR="0061524D" w:rsidRPr="00487927" w:rsidRDefault="0061524D" w:rsidP="00FD51B2">
            <w:pPr>
              <w:jc w:val="center"/>
              <w:rPr>
                <w:rFonts w:cstheme="minorHAnsi"/>
                <w:szCs w:val="20"/>
              </w:rPr>
            </w:pPr>
          </w:p>
        </w:tc>
        <w:tc>
          <w:tcPr>
            <w:tcW w:w="990" w:type="dxa"/>
          </w:tcPr>
          <w:p w14:paraId="071158D9" w14:textId="77777777" w:rsidR="0061524D" w:rsidRPr="00487927" w:rsidRDefault="0061524D" w:rsidP="00FD51B2">
            <w:pPr>
              <w:jc w:val="center"/>
              <w:rPr>
                <w:rFonts w:cstheme="minorHAnsi"/>
                <w:szCs w:val="20"/>
              </w:rPr>
            </w:pPr>
          </w:p>
        </w:tc>
        <w:tc>
          <w:tcPr>
            <w:tcW w:w="990" w:type="dxa"/>
          </w:tcPr>
          <w:p w14:paraId="58C25FDB" w14:textId="34A3B2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43A03" w14:textId="77777777" w:rsidR="0061524D" w:rsidRPr="00487927" w:rsidRDefault="0061524D" w:rsidP="00FD51B2">
            <w:pPr>
              <w:jc w:val="center"/>
              <w:rPr>
                <w:rFonts w:cstheme="minorHAnsi"/>
                <w:szCs w:val="20"/>
              </w:rPr>
            </w:pPr>
          </w:p>
        </w:tc>
        <w:tc>
          <w:tcPr>
            <w:tcW w:w="1080" w:type="dxa"/>
          </w:tcPr>
          <w:p w14:paraId="29A468C7" w14:textId="77777777" w:rsidR="0061524D" w:rsidRPr="00487927" w:rsidRDefault="0061524D" w:rsidP="00FD51B2">
            <w:pPr>
              <w:jc w:val="center"/>
              <w:rPr>
                <w:rFonts w:cstheme="minorHAnsi"/>
                <w:szCs w:val="20"/>
              </w:rPr>
            </w:pPr>
          </w:p>
        </w:tc>
        <w:tc>
          <w:tcPr>
            <w:tcW w:w="990" w:type="dxa"/>
          </w:tcPr>
          <w:p w14:paraId="4B6B54EA" w14:textId="77777777" w:rsidR="0061524D" w:rsidRPr="00487927" w:rsidRDefault="0061524D" w:rsidP="00FD51B2">
            <w:pPr>
              <w:jc w:val="center"/>
              <w:rPr>
                <w:rFonts w:cstheme="minorHAnsi"/>
                <w:szCs w:val="20"/>
              </w:rPr>
            </w:pPr>
          </w:p>
        </w:tc>
        <w:tc>
          <w:tcPr>
            <w:tcW w:w="990" w:type="dxa"/>
          </w:tcPr>
          <w:p w14:paraId="300E3012" w14:textId="77777777" w:rsidR="0061524D" w:rsidRPr="00487927" w:rsidRDefault="0061524D" w:rsidP="00FD51B2">
            <w:pPr>
              <w:jc w:val="center"/>
              <w:rPr>
                <w:rFonts w:cstheme="minorHAnsi"/>
                <w:szCs w:val="20"/>
              </w:rPr>
            </w:pPr>
          </w:p>
        </w:tc>
        <w:tc>
          <w:tcPr>
            <w:tcW w:w="1103" w:type="dxa"/>
          </w:tcPr>
          <w:p w14:paraId="48F385FA" w14:textId="77777777" w:rsidR="0061524D" w:rsidRPr="00487927" w:rsidRDefault="0061524D" w:rsidP="00FD51B2">
            <w:pPr>
              <w:jc w:val="center"/>
              <w:rPr>
                <w:rFonts w:cstheme="minorHAnsi"/>
                <w:szCs w:val="20"/>
              </w:rPr>
            </w:pPr>
          </w:p>
        </w:tc>
        <w:tc>
          <w:tcPr>
            <w:tcW w:w="1103" w:type="dxa"/>
          </w:tcPr>
          <w:p w14:paraId="335D7089" w14:textId="77777777" w:rsidR="0061524D" w:rsidRPr="00487927" w:rsidRDefault="0061524D" w:rsidP="00FD51B2">
            <w:pPr>
              <w:jc w:val="center"/>
              <w:rPr>
                <w:rFonts w:cstheme="minorHAnsi"/>
                <w:szCs w:val="20"/>
              </w:rPr>
            </w:pPr>
          </w:p>
        </w:tc>
      </w:tr>
      <w:tr w:rsidR="0061524D" w:rsidRPr="00487927" w14:paraId="611C231D" w14:textId="46EF0696" w:rsidTr="0061524D">
        <w:tc>
          <w:tcPr>
            <w:tcW w:w="1255" w:type="dxa"/>
          </w:tcPr>
          <w:p w14:paraId="5A07FC9B" w14:textId="77777777" w:rsidR="0061524D" w:rsidRPr="00487927" w:rsidRDefault="0061524D" w:rsidP="00FD51B2">
            <w:pPr>
              <w:jc w:val="center"/>
              <w:rPr>
                <w:rFonts w:cstheme="minorHAnsi"/>
                <w:szCs w:val="20"/>
              </w:rPr>
            </w:pPr>
            <w:r>
              <w:rPr>
                <w:rFonts w:cstheme="minorHAnsi"/>
                <w:szCs w:val="20"/>
              </w:rPr>
              <w:t>0801_07</w:t>
            </w:r>
          </w:p>
        </w:tc>
        <w:tc>
          <w:tcPr>
            <w:tcW w:w="990" w:type="dxa"/>
          </w:tcPr>
          <w:p w14:paraId="6D76DA21" w14:textId="248EF3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729D12" w14:textId="5726256E" w:rsidR="0061524D" w:rsidRPr="00487927" w:rsidRDefault="0061524D" w:rsidP="00FD51B2">
            <w:pPr>
              <w:jc w:val="center"/>
              <w:rPr>
                <w:rFonts w:cstheme="minorHAnsi"/>
                <w:szCs w:val="20"/>
              </w:rPr>
            </w:pPr>
          </w:p>
        </w:tc>
        <w:tc>
          <w:tcPr>
            <w:tcW w:w="990" w:type="dxa"/>
          </w:tcPr>
          <w:p w14:paraId="3AB0AA92" w14:textId="77777777" w:rsidR="0061524D" w:rsidRPr="00487927" w:rsidRDefault="0061524D" w:rsidP="00FD51B2">
            <w:pPr>
              <w:jc w:val="center"/>
              <w:rPr>
                <w:rFonts w:cstheme="minorHAnsi"/>
                <w:szCs w:val="20"/>
              </w:rPr>
            </w:pPr>
          </w:p>
        </w:tc>
        <w:tc>
          <w:tcPr>
            <w:tcW w:w="990" w:type="dxa"/>
          </w:tcPr>
          <w:p w14:paraId="343DEEEE" w14:textId="77777777" w:rsidR="0061524D" w:rsidRPr="00487927" w:rsidRDefault="0061524D" w:rsidP="00FD51B2">
            <w:pPr>
              <w:jc w:val="center"/>
              <w:rPr>
                <w:rFonts w:cstheme="minorHAnsi"/>
                <w:szCs w:val="20"/>
              </w:rPr>
            </w:pPr>
          </w:p>
        </w:tc>
        <w:tc>
          <w:tcPr>
            <w:tcW w:w="990" w:type="dxa"/>
          </w:tcPr>
          <w:p w14:paraId="6B00C8C7" w14:textId="3F8A35C7" w:rsidR="0061524D" w:rsidRPr="00487927" w:rsidRDefault="0061524D" w:rsidP="00FD51B2">
            <w:pPr>
              <w:jc w:val="center"/>
              <w:rPr>
                <w:rFonts w:cstheme="minorHAnsi"/>
                <w:szCs w:val="20"/>
              </w:rPr>
            </w:pPr>
          </w:p>
        </w:tc>
        <w:tc>
          <w:tcPr>
            <w:tcW w:w="990" w:type="dxa"/>
          </w:tcPr>
          <w:p w14:paraId="18236345" w14:textId="77777777" w:rsidR="0061524D" w:rsidRPr="00487927" w:rsidRDefault="0061524D" w:rsidP="00FD51B2">
            <w:pPr>
              <w:jc w:val="center"/>
              <w:rPr>
                <w:rFonts w:cstheme="minorHAnsi"/>
                <w:szCs w:val="20"/>
              </w:rPr>
            </w:pPr>
          </w:p>
        </w:tc>
        <w:tc>
          <w:tcPr>
            <w:tcW w:w="1080" w:type="dxa"/>
          </w:tcPr>
          <w:p w14:paraId="79E10F0E" w14:textId="77777777" w:rsidR="0061524D" w:rsidRPr="00487927" w:rsidRDefault="0061524D" w:rsidP="00FD51B2">
            <w:pPr>
              <w:jc w:val="center"/>
              <w:rPr>
                <w:rFonts w:cstheme="minorHAnsi"/>
                <w:szCs w:val="20"/>
              </w:rPr>
            </w:pPr>
          </w:p>
        </w:tc>
        <w:tc>
          <w:tcPr>
            <w:tcW w:w="990" w:type="dxa"/>
          </w:tcPr>
          <w:p w14:paraId="39CDDEAB" w14:textId="77777777" w:rsidR="0061524D" w:rsidRPr="00487927" w:rsidRDefault="0061524D" w:rsidP="00FD51B2">
            <w:pPr>
              <w:jc w:val="center"/>
              <w:rPr>
                <w:rFonts w:cstheme="minorHAnsi"/>
                <w:szCs w:val="20"/>
              </w:rPr>
            </w:pPr>
          </w:p>
        </w:tc>
        <w:tc>
          <w:tcPr>
            <w:tcW w:w="990" w:type="dxa"/>
          </w:tcPr>
          <w:p w14:paraId="42E6495E" w14:textId="77777777" w:rsidR="0061524D" w:rsidRPr="00487927" w:rsidRDefault="0061524D" w:rsidP="00FD51B2">
            <w:pPr>
              <w:jc w:val="center"/>
              <w:rPr>
                <w:rFonts w:cstheme="minorHAnsi"/>
                <w:szCs w:val="20"/>
              </w:rPr>
            </w:pPr>
          </w:p>
        </w:tc>
        <w:tc>
          <w:tcPr>
            <w:tcW w:w="1103" w:type="dxa"/>
          </w:tcPr>
          <w:p w14:paraId="3FAEC232" w14:textId="77777777" w:rsidR="0061524D" w:rsidRPr="00487927" w:rsidRDefault="0061524D" w:rsidP="00FD51B2">
            <w:pPr>
              <w:jc w:val="center"/>
              <w:rPr>
                <w:rFonts w:cstheme="minorHAnsi"/>
                <w:szCs w:val="20"/>
              </w:rPr>
            </w:pPr>
          </w:p>
        </w:tc>
        <w:tc>
          <w:tcPr>
            <w:tcW w:w="1103" w:type="dxa"/>
          </w:tcPr>
          <w:p w14:paraId="5ADC7E22" w14:textId="77777777" w:rsidR="0061524D" w:rsidRPr="00487927" w:rsidRDefault="0061524D" w:rsidP="00FD51B2">
            <w:pPr>
              <w:jc w:val="center"/>
              <w:rPr>
                <w:rFonts w:cstheme="minorHAnsi"/>
                <w:szCs w:val="20"/>
              </w:rPr>
            </w:pPr>
          </w:p>
        </w:tc>
      </w:tr>
      <w:tr w:rsidR="0061524D" w:rsidRPr="00487927" w14:paraId="18B1E197" w14:textId="11ABA3E9" w:rsidTr="0061524D">
        <w:tc>
          <w:tcPr>
            <w:tcW w:w="1255" w:type="dxa"/>
          </w:tcPr>
          <w:p w14:paraId="4D6E5DF7" w14:textId="77777777" w:rsidR="0061524D" w:rsidRPr="00487927" w:rsidRDefault="0061524D" w:rsidP="00FD51B2">
            <w:pPr>
              <w:jc w:val="center"/>
              <w:rPr>
                <w:rFonts w:cstheme="minorHAnsi"/>
                <w:szCs w:val="20"/>
              </w:rPr>
            </w:pPr>
            <w:r>
              <w:rPr>
                <w:rFonts w:cstheme="minorHAnsi"/>
                <w:szCs w:val="20"/>
              </w:rPr>
              <w:t>0801_08</w:t>
            </w:r>
          </w:p>
        </w:tc>
        <w:tc>
          <w:tcPr>
            <w:tcW w:w="990" w:type="dxa"/>
          </w:tcPr>
          <w:p w14:paraId="6FC5B49F" w14:textId="1B1ED24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17B70E" w14:textId="039B16C8" w:rsidR="0061524D" w:rsidRPr="00487927" w:rsidRDefault="0061524D" w:rsidP="00FD51B2">
            <w:pPr>
              <w:jc w:val="center"/>
              <w:rPr>
                <w:rFonts w:cstheme="minorHAnsi"/>
                <w:szCs w:val="20"/>
              </w:rPr>
            </w:pPr>
          </w:p>
        </w:tc>
        <w:tc>
          <w:tcPr>
            <w:tcW w:w="990" w:type="dxa"/>
          </w:tcPr>
          <w:p w14:paraId="7796CA49" w14:textId="77777777" w:rsidR="0061524D" w:rsidRPr="00487927" w:rsidRDefault="0061524D" w:rsidP="00FD51B2">
            <w:pPr>
              <w:jc w:val="center"/>
              <w:rPr>
                <w:rFonts w:cstheme="minorHAnsi"/>
                <w:szCs w:val="20"/>
              </w:rPr>
            </w:pPr>
          </w:p>
        </w:tc>
        <w:tc>
          <w:tcPr>
            <w:tcW w:w="990" w:type="dxa"/>
          </w:tcPr>
          <w:p w14:paraId="7F7DC3F1" w14:textId="77777777" w:rsidR="0061524D" w:rsidRPr="00487927" w:rsidRDefault="0061524D" w:rsidP="00FD51B2">
            <w:pPr>
              <w:jc w:val="center"/>
              <w:rPr>
                <w:rFonts w:cstheme="minorHAnsi"/>
                <w:szCs w:val="20"/>
              </w:rPr>
            </w:pPr>
          </w:p>
        </w:tc>
        <w:tc>
          <w:tcPr>
            <w:tcW w:w="990" w:type="dxa"/>
          </w:tcPr>
          <w:p w14:paraId="0ED66443" w14:textId="4703FFEB" w:rsidR="0061524D" w:rsidRPr="00487927" w:rsidRDefault="0061524D" w:rsidP="00FD51B2">
            <w:pPr>
              <w:jc w:val="center"/>
              <w:rPr>
                <w:rFonts w:cstheme="minorHAnsi"/>
                <w:szCs w:val="20"/>
              </w:rPr>
            </w:pPr>
          </w:p>
        </w:tc>
        <w:tc>
          <w:tcPr>
            <w:tcW w:w="990" w:type="dxa"/>
          </w:tcPr>
          <w:p w14:paraId="51D11F74" w14:textId="77777777" w:rsidR="0061524D" w:rsidRPr="00487927" w:rsidRDefault="0061524D" w:rsidP="00FD51B2">
            <w:pPr>
              <w:jc w:val="center"/>
              <w:rPr>
                <w:rFonts w:cstheme="minorHAnsi"/>
                <w:szCs w:val="20"/>
              </w:rPr>
            </w:pPr>
          </w:p>
        </w:tc>
        <w:tc>
          <w:tcPr>
            <w:tcW w:w="1080" w:type="dxa"/>
          </w:tcPr>
          <w:p w14:paraId="37318EB8" w14:textId="77777777" w:rsidR="0061524D" w:rsidRPr="00487927" w:rsidRDefault="0061524D" w:rsidP="00FD51B2">
            <w:pPr>
              <w:jc w:val="center"/>
              <w:rPr>
                <w:rFonts w:cstheme="minorHAnsi"/>
                <w:szCs w:val="20"/>
              </w:rPr>
            </w:pPr>
          </w:p>
        </w:tc>
        <w:tc>
          <w:tcPr>
            <w:tcW w:w="990" w:type="dxa"/>
          </w:tcPr>
          <w:p w14:paraId="2CC55368" w14:textId="77777777" w:rsidR="0061524D" w:rsidRPr="00487927" w:rsidRDefault="0061524D" w:rsidP="00FD51B2">
            <w:pPr>
              <w:jc w:val="center"/>
              <w:rPr>
                <w:rFonts w:cstheme="minorHAnsi"/>
                <w:szCs w:val="20"/>
              </w:rPr>
            </w:pPr>
          </w:p>
        </w:tc>
        <w:tc>
          <w:tcPr>
            <w:tcW w:w="990" w:type="dxa"/>
          </w:tcPr>
          <w:p w14:paraId="7554FDA4" w14:textId="77777777" w:rsidR="0061524D" w:rsidRPr="00487927" w:rsidRDefault="0061524D" w:rsidP="00FD51B2">
            <w:pPr>
              <w:jc w:val="center"/>
              <w:rPr>
                <w:rFonts w:cstheme="minorHAnsi"/>
                <w:szCs w:val="20"/>
              </w:rPr>
            </w:pPr>
          </w:p>
        </w:tc>
        <w:tc>
          <w:tcPr>
            <w:tcW w:w="1103" w:type="dxa"/>
          </w:tcPr>
          <w:p w14:paraId="3A7E1BB3" w14:textId="77777777" w:rsidR="0061524D" w:rsidRPr="00487927" w:rsidRDefault="0061524D" w:rsidP="00FD51B2">
            <w:pPr>
              <w:jc w:val="center"/>
              <w:rPr>
                <w:rFonts w:cstheme="minorHAnsi"/>
                <w:szCs w:val="20"/>
              </w:rPr>
            </w:pPr>
          </w:p>
        </w:tc>
        <w:tc>
          <w:tcPr>
            <w:tcW w:w="1103" w:type="dxa"/>
          </w:tcPr>
          <w:p w14:paraId="00BBCC6F" w14:textId="77777777" w:rsidR="0061524D" w:rsidRPr="00487927" w:rsidRDefault="0061524D" w:rsidP="00FD51B2">
            <w:pPr>
              <w:jc w:val="center"/>
              <w:rPr>
                <w:rFonts w:cstheme="minorHAnsi"/>
                <w:szCs w:val="20"/>
              </w:rPr>
            </w:pPr>
          </w:p>
        </w:tc>
      </w:tr>
      <w:tr w:rsidR="0061524D" w:rsidRPr="00487927" w14:paraId="27B0EF6A" w14:textId="36515126" w:rsidTr="0061524D">
        <w:tc>
          <w:tcPr>
            <w:tcW w:w="1255" w:type="dxa"/>
          </w:tcPr>
          <w:p w14:paraId="1C43B013" w14:textId="77777777" w:rsidR="0061524D" w:rsidRPr="00487927" w:rsidRDefault="0061524D" w:rsidP="00FD51B2">
            <w:pPr>
              <w:jc w:val="center"/>
              <w:rPr>
                <w:rFonts w:cstheme="minorHAnsi"/>
                <w:szCs w:val="20"/>
              </w:rPr>
            </w:pPr>
            <w:r>
              <w:rPr>
                <w:rFonts w:cstheme="minorHAnsi"/>
                <w:szCs w:val="20"/>
              </w:rPr>
              <w:t>0801_09</w:t>
            </w:r>
          </w:p>
        </w:tc>
        <w:tc>
          <w:tcPr>
            <w:tcW w:w="990" w:type="dxa"/>
          </w:tcPr>
          <w:p w14:paraId="6E822469" w14:textId="0874E0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C67E40" w14:textId="0EAF19EC" w:rsidR="0061524D" w:rsidRPr="00487927" w:rsidRDefault="0061524D" w:rsidP="00FD51B2">
            <w:pPr>
              <w:jc w:val="center"/>
              <w:rPr>
                <w:rFonts w:cstheme="minorHAnsi"/>
                <w:szCs w:val="20"/>
              </w:rPr>
            </w:pPr>
          </w:p>
        </w:tc>
        <w:tc>
          <w:tcPr>
            <w:tcW w:w="990" w:type="dxa"/>
          </w:tcPr>
          <w:p w14:paraId="6D916581" w14:textId="77777777" w:rsidR="0061524D" w:rsidRPr="00487927" w:rsidRDefault="0061524D" w:rsidP="00FD51B2">
            <w:pPr>
              <w:jc w:val="center"/>
              <w:rPr>
                <w:rFonts w:cstheme="minorHAnsi"/>
                <w:szCs w:val="20"/>
              </w:rPr>
            </w:pPr>
          </w:p>
        </w:tc>
        <w:tc>
          <w:tcPr>
            <w:tcW w:w="990" w:type="dxa"/>
          </w:tcPr>
          <w:p w14:paraId="359FC650" w14:textId="77777777" w:rsidR="0061524D" w:rsidRPr="00487927" w:rsidRDefault="0061524D" w:rsidP="00FD51B2">
            <w:pPr>
              <w:jc w:val="center"/>
              <w:rPr>
                <w:rFonts w:cstheme="minorHAnsi"/>
                <w:szCs w:val="20"/>
              </w:rPr>
            </w:pPr>
          </w:p>
        </w:tc>
        <w:tc>
          <w:tcPr>
            <w:tcW w:w="990" w:type="dxa"/>
          </w:tcPr>
          <w:p w14:paraId="38E643AE" w14:textId="16D2F222" w:rsidR="0061524D" w:rsidRPr="00487927" w:rsidRDefault="0061524D" w:rsidP="00FD51B2">
            <w:pPr>
              <w:jc w:val="center"/>
              <w:rPr>
                <w:rFonts w:cstheme="minorHAnsi"/>
                <w:szCs w:val="20"/>
              </w:rPr>
            </w:pPr>
          </w:p>
        </w:tc>
        <w:tc>
          <w:tcPr>
            <w:tcW w:w="990" w:type="dxa"/>
          </w:tcPr>
          <w:p w14:paraId="74BF295F" w14:textId="77777777" w:rsidR="0061524D" w:rsidRPr="00487927" w:rsidRDefault="0061524D" w:rsidP="00FD51B2">
            <w:pPr>
              <w:jc w:val="center"/>
              <w:rPr>
                <w:rFonts w:cstheme="minorHAnsi"/>
                <w:szCs w:val="20"/>
              </w:rPr>
            </w:pPr>
          </w:p>
        </w:tc>
        <w:tc>
          <w:tcPr>
            <w:tcW w:w="1080" w:type="dxa"/>
          </w:tcPr>
          <w:p w14:paraId="5404C31F" w14:textId="77777777" w:rsidR="0061524D" w:rsidRPr="00487927" w:rsidRDefault="0061524D" w:rsidP="00FD51B2">
            <w:pPr>
              <w:jc w:val="center"/>
              <w:rPr>
                <w:rFonts w:cstheme="minorHAnsi"/>
                <w:szCs w:val="20"/>
              </w:rPr>
            </w:pPr>
          </w:p>
        </w:tc>
        <w:tc>
          <w:tcPr>
            <w:tcW w:w="990" w:type="dxa"/>
          </w:tcPr>
          <w:p w14:paraId="6D733717" w14:textId="77777777" w:rsidR="0061524D" w:rsidRPr="00487927" w:rsidRDefault="0061524D" w:rsidP="00FD51B2">
            <w:pPr>
              <w:jc w:val="center"/>
              <w:rPr>
                <w:rFonts w:cstheme="minorHAnsi"/>
                <w:szCs w:val="20"/>
              </w:rPr>
            </w:pPr>
          </w:p>
        </w:tc>
        <w:tc>
          <w:tcPr>
            <w:tcW w:w="990" w:type="dxa"/>
          </w:tcPr>
          <w:p w14:paraId="2991DF96" w14:textId="77777777" w:rsidR="0061524D" w:rsidRPr="00487927" w:rsidRDefault="0061524D" w:rsidP="00FD51B2">
            <w:pPr>
              <w:jc w:val="center"/>
              <w:rPr>
                <w:rFonts w:cstheme="minorHAnsi"/>
                <w:szCs w:val="20"/>
              </w:rPr>
            </w:pPr>
          </w:p>
        </w:tc>
        <w:tc>
          <w:tcPr>
            <w:tcW w:w="1103" w:type="dxa"/>
          </w:tcPr>
          <w:p w14:paraId="067C778F" w14:textId="77777777" w:rsidR="0061524D" w:rsidRPr="00487927" w:rsidRDefault="0061524D" w:rsidP="00FD51B2">
            <w:pPr>
              <w:jc w:val="center"/>
              <w:rPr>
                <w:rFonts w:cstheme="minorHAnsi"/>
                <w:szCs w:val="20"/>
              </w:rPr>
            </w:pPr>
          </w:p>
        </w:tc>
        <w:tc>
          <w:tcPr>
            <w:tcW w:w="1103" w:type="dxa"/>
          </w:tcPr>
          <w:p w14:paraId="68A2FB6A" w14:textId="77777777" w:rsidR="0061524D" w:rsidRPr="00487927" w:rsidRDefault="0061524D" w:rsidP="00FD51B2">
            <w:pPr>
              <w:jc w:val="center"/>
              <w:rPr>
                <w:rFonts w:cstheme="minorHAnsi"/>
                <w:szCs w:val="20"/>
              </w:rPr>
            </w:pPr>
          </w:p>
        </w:tc>
      </w:tr>
      <w:tr w:rsidR="0061524D" w:rsidRPr="00487927" w14:paraId="74C1F080" w14:textId="59A39653" w:rsidTr="0061524D">
        <w:tc>
          <w:tcPr>
            <w:tcW w:w="1255" w:type="dxa"/>
          </w:tcPr>
          <w:p w14:paraId="0C3E78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B0479F" w14:textId="11BBBA6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B29118" w14:textId="77777777" w:rsidR="0061524D" w:rsidRPr="00487927" w:rsidRDefault="0061524D" w:rsidP="00FD51B2">
            <w:pPr>
              <w:jc w:val="center"/>
              <w:rPr>
                <w:rFonts w:cstheme="minorHAnsi"/>
                <w:szCs w:val="20"/>
              </w:rPr>
            </w:pPr>
          </w:p>
        </w:tc>
        <w:tc>
          <w:tcPr>
            <w:tcW w:w="990" w:type="dxa"/>
          </w:tcPr>
          <w:p w14:paraId="6B26D445" w14:textId="77777777" w:rsidR="0061524D" w:rsidRPr="00487927" w:rsidRDefault="0061524D" w:rsidP="00FD51B2">
            <w:pPr>
              <w:jc w:val="center"/>
              <w:rPr>
                <w:rFonts w:cstheme="minorHAnsi"/>
                <w:szCs w:val="20"/>
              </w:rPr>
            </w:pPr>
          </w:p>
        </w:tc>
        <w:tc>
          <w:tcPr>
            <w:tcW w:w="990" w:type="dxa"/>
          </w:tcPr>
          <w:p w14:paraId="2CB89094" w14:textId="4D87BB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8F543C" w14:textId="77777777" w:rsidR="0061524D" w:rsidRPr="00487927" w:rsidRDefault="0061524D" w:rsidP="00FD51B2">
            <w:pPr>
              <w:jc w:val="center"/>
              <w:rPr>
                <w:rFonts w:cstheme="minorHAnsi"/>
                <w:szCs w:val="20"/>
              </w:rPr>
            </w:pPr>
          </w:p>
        </w:tc>
        <w:tc>
          <w:tcPr>
            <w:tcW w:w="1080" w:type="dxa"/>
          </w:tcPr>
          <w:p w14:paraId="00D7B930" w14:textId="77777777" w:rsidR="0061524D" w:rsidRPr="00487927" w:rsidRDefault="0061524D" w:rsidP="00FD51B2">
            <w:pPr>
              <w:jc w:val="center"/>
              <w:rPr>
                <w:rFonts w:cstheme="minorHAnsi"/>
                <w:szCs w:val="20"/>
              </w:rPr>
            </w:pPr>
          </w:p>
        </w:tc>
        <w:tc>
          <w:tcPr>
            <w:tcW w:w="990" w:type="dxa"/>
          </w:tcPr>
          <w:p w14:paraId="652AC5F5" w14:textId="77777777" w:rsidR="0061524D" w:rsidRPr="00487927" w:rsidRDefault="0061524D" w:rsidP="00FD51B2">
            <w:pPr>
              <w:jc w:val="center"/>
              <w:rPr>
                <w:rFonts w:cstheme="minorHAnsi"/>
                <w:szCs w:val="20"/>
              </w:rPr>
            </w:pPr>
          </w:p>
        </w:tc>
        <w:tc>
          <w:tcPr>
            <w:tcW w:w="990" w:type="dxa"/>
          </w:tcPr>
          <w:p w14:paraId="674AFAD2" w14:textId="77777777" w:rsidR="0061524D" w:rsidRPr="00487927" w:rsidRDefault="0061524D" w:rsidP="00FD51B2">
            <w:pPr>
              <w:jc w:val="center"/>
              <w:rPr>
                <w:rFonts w:cstheme="minorHAnsi"/>
                <w:szCs w:val="20"/>
              </w:rPr>
            </w:pPr>
          </w:p>
        </w:tc>
        <w:tc>
          <w:tcPr>
            <w:tcW w:w="1103" w:type="dxa"/>
          </w:tcPr>
          <w:p w14:paraId="4CC3EA58" w14:textId="77777777" w:rsidR="0061524D" w:rsidRPr="00487927" w:rsidRDefault="0061524D" w:rsidP="00FD51B2">
            <w:pPr>
              <w:jc w:val="center"/>
              <w:rPr>
                <w:rFonts w:cstheme="minorHAnsi"/>
                <w:szCs w:val="20"/>
              </w:rPr>
            </w:pPr>
          </w:p>
        </w:tc>
        <w:tc>
          <w:tcPr>
            <w:tcW w:w="1103" w:type="dxa"/>
          </w:tcPr>
          <w:p w14:paraId="73CAD121" w14:textId="77777777" w:rsidR="0061524D" w:rsidRPr="00487927" w:rsidRDefault="0061524D" w:rsidP="00FD51B2">
            <w:pPr>
              <w:jc w:val="center"/>
              <w:rPr>
                <w:rFonts w:cstheme="minorHAnsi"/>
                <w:szCs w:val="20"/>
              </w:rPr>
            </w:pPr>
          </w:p>
        </w:tc>
      </w:tr>
      <w:tr w:rsidR="0061524D" w:rsidRPr="00487927" w14:paraId="249BEFC4" w14:textId="5619CC4C" w:rsidTr="0061524D">
        <w:tc>
          <w:tcPr>
            <w:tcW w:w="1255" w:type="dxa"/>
          </w:tcPr>
          <w:p w14:paraId="5142E0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A7E0B5" w14:textId="63F265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FA63A9" w14:textId="77777777" w:rsidR="0061524D" w:rsidRPr="00487927" w:rsidRDefault="0061524D" w:rsidP="00FD51B2">
            <w:pPr>
              <w:jc w:val="center"/>
              <w:rPr>
                <w:rFonts w:cstheme="minorHAnsi"/>
                <w:szCs w:val="20"/>
              </w:rPr>
            </w:pPr>
          </w:p>
        </w:tc>
        <w:tc>
          <w:tcPr>
            <w:tcW w:w="990" w:type="dxa"/>
          </w:tcPr>
          <w:p w14:paraId="609921F4" w14:textId="77777777" w:rsidR="0061524D" w:rsidRPr="00487927" w:rsidRDefault="0061524D" w:rsidP="00FD51B2">
            <w:pPr>
              <w:jc w:val="center"/>
              <w:rPr>
                <w:rFonts w:cstheme="minorHAnsi"/>
                <w:szCs w:val="20"/>
              </w:rPr>
            </w:pPr>
          </w:p>
        </w:tc>
        <w:tc>
          <w:tcPr>
            <w:tcW w:w="990" w:type="dxa"/>
          </w:tcPr>
          <w:p w14:paraId="7C643AF2" w14:textId="4BAA55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3642C9" w14:textId="77777777" w:rsidR="0061524D" w:rsidRPr="00487927" w:rsidRDefault="0061524D" w:rsidP="00FD51B2">
            <w:pPr>
              <w:jc w:val="center"/>
              <w:rPr>
                <w:rFonts w:cstheme="minorHAnsi"/>
                <w:szCs w:val="20"/>
              </w:rPr>
            </w:pPr>
          </w:p>
        </w:tc>
        <w:tc>
          <w:tcPr>
            <w:tcW w:w="1080" w:type="dxa"/>
          </w:tcPr>
          <w:p w14:paraId="56EC9210" w14:textId="77777777" w:rsidR="0061524D" w:rsidRPr="00487927" w:rsidRDefault="0061524D" w:rsidP="00FD51B2">
            <w:pPr>
              <w:jc w:val="center"/>
              <w:rPr>
                <w:rFonts w:cstheme="minorHAnsi"/>
                <w:szCs w:val="20"/>
              </w:rPr>
            </w:pPr>
          </w:p>
        </w:tc>
        <w:tc>
          <w:tcPr>
            <w:tcW w:w="990" w:type="dxa"/>
          </w:tcPr>
          <w:p w14:paraId="5900BA2F" w14:textId="77777777" w:rsidR="0061524D" w:rsidRPr="00487927" w:rsidRDefault="0061524D" w:rsidP="00FD51B2">
            <w:pPr>
              <w:jc w:val="center"/>
              <w:rPr>
                <w:rFonts w:cstheme="minorHAnsi"/>
                <w:szCs w:val="20"/>
              </w:rPr>
            </w:pPr>
          </w:p>
        </w:tc>
        <w:tc>
          <w:tcPr>
            <w:tcW w:w="990" w:type="dxa"/>
          </w:tcPr>
          <w:p w14:paraId="0E0BFB02" w14:textId="77777777" w:rsidR="0061524D" w:rsidRPr="00487927" w:rsidRDefault="0061524D" w:rsidP="00FD51B2">
            <w:pPr>
              <w:jc w:val="center"/>
              <w:rPr>
                <w:rFonts w:cstheme="minorHAnsi"/>
                <w:szCs w:val="20"/>
              </w:rPr>
            </w:pPr>
          </w:p>
        </w:tc>
        <w:tc>
          <w:tcPr>
            <w:tcW w:w="1103" w:type="dxa"/>
          </w:tcPr>
          <w:p w14:paraId="53DEAF97" w14:textId="77777777" w:rsidR="0061524D" w:rsidRPr="00487927" w:rsidRDefault="0061524D" w:rsidP="00FD51B2">
            <w:pPr>
              <w:jc w:val="center"/>
              <w:rPr>
                <w:rFonts w:cstheme="minorHAnsi"/>
                <w:szCs w:val="20"/>
              </w:rPr>
            </w:pPr>
          </w:p>
        </w:tc>
        <w:tc>
          <w:tcPr>
            <w:tcW w:w="1103" w:type="dxa"/>
          </w:tcPr>
          <w:p w14:paraId="36BF6A15" w14:textId="77777777" w:rsidR="0061524D" w:rsidRPr="00487927" w:rsidRDefault="0061524D" w:rsidP="00FD51B2">
            <w:pPr>
              <w:jc w:val="center"/>
              <w:rPr>
                <w:rFonts w:cstheme="minorHAnsi"/>
                <w:szCs w:val="20"/>
              </w:rPr>
            </w:pPr>
          </w:p>
        </w:tc>
      </w:tr>
      <w:tr w:rsidR="0061524D" w:rsidRPr="00487927" w14:paraId="602ADF85" w14:textId="5FC25FDC" w:rsidTr="0061524D">
        <w:tc>
          <w:tcPr>
            <w:tcW w:w="1255" w:type="dxa"/>
          </w:tcPr>
          <w:p w14:paraId="64BE525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6B049D" w14:textId="2B9F57A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CD2BF2" w14:textId="77777777" w:rsidR="0061524D" w:rsidRPr="00487927" w:rsidRDefault="0061524D" w:rsidP="00FD51B2">
            <w:pPr>
              <w:jc w:val="center"/>
              <w:rPr>
                <w:rFonts w:cstheme="minorHAnsi"/>
                <w:szCs w:val="20"/>
              </w:rPr>
            </w:pPr>
          </w:p>
        </w:tc>
        <w:tc>
          <w:tcPr>
            <w:tcW w:w="990" w:type="dxa"/>
          </w:tcPr>
          <w:p w14:paraId="59212BEE" w14:textId="77777777" w:rsidR="0061524D" w:rsidRPr="00487927" w:rsidRDefault="0061524D" w:rsidP="00FD51B2">
            <w:pPr>
              <w:jc w:val="center"/>
              <w:rPr>
                <w:rFonts w:cstheme="minorHAnsi"/>
                <w:szCs w:val="20"/>
              </w:rPr>
            </w:pPr>
          </w:p>
        </w:tc>
        <w:tc>
          <w:tcPr>
            <w:tcW w:w="990" w:type="dxa"/>
          </w:tcPr>
          <w:p w14:paraId="489CEFC6" w14:textId="6DB879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758C5" w14:textId="77777777" w:rsidR="0061524D" w:rsidRPr="00487927" w:rsidRDefault="0061524D" w:rsidP="00FD51B2">
            <w:pPr>
              <w:jc w:val="center"/>
              <w:rPr>
                <w:rFonts w:cstheme="minorHAnsi"/>
                <w:szCs w:val="20"/>
              </w:rPr>
            </w:pPr>
          </w:p>
        </w:tc>
        <w:tc>
          <w:tcPr>
            <w:tcW w:w="1080" w:type="dxa"/>
          </w:tcPr>
          <w:p w14:paraId="09BD4FE5" w14:textId="77777777" w:rsidR="0061524D" w:rsidRPr="00487927" w:rsidRDefault="0061524D" w:rsidP="00FD51B2">
            <w:pPr>
              <w:jc w:val="center"/>
              <w:rPr>
                <w:rFonts w:cstheme="minorHAnsi"/>
                <w:szCs w:val="20"/>
              </w:rPr>
            </w:pPr>
          </w:p>
        </w:tc>
        <w:tc>
          <w:tcPr>
            <w:tcW w:w="990" w:type="dxa"/>
          </w:tcPr>
          <w:p w14:paraId="19F714B6" w14:textId="77777777" w:rsidR="0061524D" w:rsidRPr="00487927" w:rsidRDefault="0061524D" w:rsidP="00FD51B2">
            <w:pPr>
              <w:jc w:val="center"/>
              <w:rPr>
                <w:rFonts w:cstheme="minorHAnsi"/>
                <w:szCs w:val="20"/>
              </w:rPr>
            </w:pPr>
          </w:p>
        </w:tc>
        <w:tc>
          <w:tcPr>
            <w:tcW w:w="990" w:type="dxa"/>
          </w:tcPr>
          <w:p w14:paraId="0502A759" w14:textId="77777777" w:rsidR="0061524D" w:rsidRPr="00487927" w:rsidRDefault="0061524D" w:rsidP="00FD51B2">
            <w:pPr>
              <w:jc w:val="center"/>
              <w:rPr>
                <w:rFonts w:cstheme="minorHAnsi"/>
                <w:szCs w:val="20"/>
              </w:rPr>
            </w:pPr>
          </w:p>
        </w:tc>
        <w:tc>
          <w:tcPr>
            <w:tcW w:w="1103" w:type="dxa"/>
          </w:tcPr>
          <w:p w14:paraId="0E4AEAAA" w14:textId="77777777" w:rsidR="0061524D" w:rsidRPr="00487927" w:rsidRDefault="0061524D" w:rsidP="00FD51B2">
            <w:pPr>
              <w:jc w:val="center"/>
              <w:rPr>
                <w:rFonts w:cstheme="minorHAnsi"/>
                <w:szCs w:val="20"/>
              </w:rPr>
            </w:pPr>
          </w:p>
        </w:tc>
        <w:tc>
          <w:tcPr>
            <w:tcW w:w="1103" w:type="dxa"/>
          </w:tcPr>
          <w:p w14:paraId="3EE45E81" w14:textId="77777777" w:rsidR="0061524D" w:rsidRPr="00487927" w:rsidRDefault="0061524D" w:rsidP="00FD51B2">
            <w:pPr>
              <w:jc w:val="center"/>
              <w:rPr>
                <w:rFonts w:cstheme="minorHAnsi"/>
                <w:szCs w:val="20"/>
              </w:rPr>
            </w:pPr>
          </w:p>
        </w:tc>
      </w:tr>
      <w:tr w:rsidR="0061524D" w:rsidRPr="00487927" w14:paraId="488CFBB2" w14:textId="2054F5C5" w:rsidTr="0061524D">
        <w:tc>
          <w:tcPr>
            <w:tcW w:w="1255" w:type="dxa"/>
          </w:tcPr>
          <w:p w14:paraId="3113133A"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802_04</w:t>
            </w:r>
          </w:p>
        </w:tc>
        <w:tc>
          <w:tcPr>
            <w:tcW w:w="990" w:type="dxa"/>
          </w:tcPr>
          <w:p w14:paraId="3E5C518C" w14:textId="59060E6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D56506" w14:textId="5CBC497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A8C14F" w14:textId="77777777" w:rsidR="0061524D" w:rsidRPr="00487927" w:rsidRDefault="0061524D" w:rsidP="00FD51B2">
            <w:pPr>
              <w:jc w:val="center"/>
              <w:rPr>
                <w:rFonts w:cstheme="minorHAnsi"/>
                <w:szCs w:val="20"/>
              </w:rPr>
            </w:pPr>
          </w:p>
        </w:tc>
        <w:tc>
          <w:tcPr>
            <w:tcW w:w="990" w:type="dxa"/>
          </w:tcPr>
          <w:p w14:paraId="3B735A25" w14:textId="77777777" w:rsidR="0061524D" w:rsidRPr="00487927" w:rsidRDefault="0061524D" w:rsidP="00FD51B2">
            <w:pPr>
              <w:jc w:val="center"/>
              <w:rPr>
                <w:rFonts w:cstheme="minorHAnsi"/>
                <w:szCs w:val="20"/>
              </w:rPr>
            </w:pPr>
          </w:p>
        </w:tc>
        <w:tc>
          <w:tcPr>
            <w:tcW w:w="990" w:type="dxa"/>
          </w:tcPr>
          <w:p w14:paraId="6C915F8F" w14:textId="689F1E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00BDCA0" w14:textId="77777777" w:rsidR="0061524D" w:rsidRPr="00487927" w:rsidRDefault="0061524D" w:rsidP="00FD51B2">
            <w:pPr>
              <w:jc w:val="center"/>
              <w:rPr>
                <w:rFonts w:cstheme="minorHAnsi"/>
                <w:szCs w:val="20"/>
              </w:rPr>
            </w:pPr>
          </w:p>
        </w:tc>
        <w:tc>
          <w:tcPr>
            <w:tcW w:w="1080" w:type="dxa"/>
          </w:tcPr>
          <w:p w14:paraId="4EBAB8F3" w14:textId="77777777" w:rsidR="0061524D" w:rsidRPr="00487927" w:rsidRDefault="0061524D" w:rsidP="00FD51B2">
            <w:pPr>
              <w:jc w:val="center"/>
              <w:rPr>
                <w:rFonts w:cstheme="minorHAnsi"/>
                <w:szCs w:val="20"/>
              </w:rPr>
            </w:pPr>
          </w:p>
        </w:tc>
        <w:tc>
          <w:tcPr>
            <w:tcW w:w="990" w:type="dxa"/>
          </w:tcPr>
          <w:p w14:paraId="230DE31D" w14:textId="77777777" w:rsidR="0061524D" w:rsidRPr="00487927" w:rsidRDefault="0061524D" w:rsidP="00FD51B2">
            <w:pPr>
              <w:jc w:val="center"/>
              <w:rPr>
                <w:rFonts w:cstheme="minorHAnsi"/>
                <w:szCs w:val="20"/>
              </w:rPr>
            </w:pPr>
          </w:p>
        </w:tc>
        <w:tc>
          <w:tcPr>
            <w:tcW w:w="990" w:type="dxa"/>
          </w:tcPr>
          <w:p w14:paraId="4BF0168C" w14:textId="77777777" w:rsidR="0061524D" w:rsidRPr="00487927" w:rsidRDefault="0061524D" w:rsidP="00FD51B2">
            <w:pPr>
              <w:jc w:val="center"/>
              <w:rPr>
                <w:rFonts w:cstheme="minorHAnsi"/>
                <w:szCs w:val="20"/>
              </w:rPr>
            </w:pPr>
          </w:p>
        </w:tc>
        <w:tc>
          <w:tcPr>
            <w:tcW w:w="1103" w:type="dxa"/>
          </w:tcPr>
          <w:p w14:paraId="42DC43F3" w14:textId="77777777" w:rsidR="0061524D" w:rsidRPr="00487927" w:rsidRDefault="0061524D" w:rsidP="00FD51B2">
            <w:pPr>
              <w:jc w:val="center"/>
              <w:rPr>
                <w:rFonts w:cstheme="minorHAnsi"/>
                <w:szCs w:val="20"/>
              </w:rPr>
            </w:pPr>
          </w:p>
        </w:tc>
        <w:tc>
          <w:tcPr>
            <w:tcW w:w="1103" w:type="dxa"/>
          </w:tcPr>
          <w:p w14:paraId="766554DD" w14:textId="77777777" w:rsidR="0061524D" w:rsidRPr="00487927" w:rsidRDefault="0061524D" w:rsidP="00FD51B2">
            <w:pPr>
              <w:jc w:val="center"/>
              <w:rPr>
                <w:rFonts w:cstheme="minorHAnsi"/>
                <w:szCs w:val="20"/>
              </w:rPr>
            </w:pPr>
          </w:p>
        </w:tc>
      </w:tr>
      <w:tr w:rsidR="0061524D" w:rsidRPr="00487927" w14:paraId="2FF36AFD" w14:textId="33491E68" w:rsidTr="0061524D">
        <w:tc>
          <w:tcPr>
            <w:tcW w:w="1255" w:type="dxa"/>
          </w:tcPr>
          <w:p w14:paraId="631954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CD8488" w14:textId="76B13B7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8FC2D7" w14:textId="77777777" w:rsidR="0061524D" w:rsidRPr="00487927" w:rsidRDefault="0061524D" w:rsidP="00FD51B2">
            <w:pPr>
              <w:jc w:val="center"/>
              <w:rPr>
                <w:rFonts w:cstheme="minorHAnsi"/>
                <w:szCs w:val="20"/>
              </w:rPr>
            </w:pPr>
          </w:p>
        </w:tc>
        <w:tc>
          <w:tcPr>
            <w:tcW w:w="990" w:type="dxa"/>
          </w:tcPr>
          <w:p w14:paraId="2A09E858" w14:textId="77777777" w:rsidR="0061524D" w:rsidRPr="00487927" w:rsidRDefault="0061524D" w:rsidP="00FD51B2">
            <w:pPr>
              <w:jc w:val="center"/>
              <w:rPr>
                <w:rFonts w:cstheme="minorHAnsi"/>
                <w:szCs w:val="20"/>
              </w:rPr>
            </w:pPr>
          </w:p>
        </w:tc>
        <w:tc>
          <w:tcPr>
            <w:tcW w:w="990" w:type="dxa"/>
          </w:tcPr>
          <w:p w14:paraId="3062310B" w14:textId="53561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005274" w14:textId="77777777" w:rsidR="0061524D" w:rsidRPr="00487927" w:rsidRDefault="0061524D" w:rsidP="00FD51B2">
            <w:pPr>
              <w:jc w:val="center"/>
              <w:rPr>
                <w:rFonts w:cstheme="minorHAnsi"/>
                <w:szCs w:val="20"/>
              </w:rPr>
            </w:pPr>
          </w:p>
        </w:tc>
        <w:tc>
          <w:tcPr>
            <w:tcW w:w="1080" w:type="dxa"/>
          </w:tcPr>
          <w:p w14:paraId="3EFFF6E1" w14:textId="77777777" w:rsidR="0061524D" w:rsidRPr="00487927" w:rsidRDefault="0061524D" w:rsidP="00FD51B2">
            <w:pPr>
              <w:jc w:val="center"/>
              <w:rPr>
                <w:rFonts w:cstheme="minorHAnsi"/>
                <w:szCs w:val="20"/>
              </w:rPr>
            </w:pPr>
          </w:p>
        </w:tc>
        <w:tc>
          <w:tcPr>
            <w:tcW w:w="990" w:type="dxa"/>
          </w:tcPr>
          <w:p w14:paraId="1DF1BFD4" w14:textId="77777777" w:rsidR="0061524D" w:rsidRPr="00487927" w:rsidRDefault="0061524D" w:rsidP="00FD51B2">
            <w:pPr>
              <w:jc w:val="center"/>
              <w:rPr>
                <w:rFonts w:cstheme="minorHAnsi"/>
                <w:szCs w:val="20"/>
              </w:rPr>
            </w:pPr>
          </w:p>
        </w:tc>
        <w:tc>
          <w:tcPr>
            <w:tcW w:w="990" w:type="dxa"/>
          </w:tcPr>
          <w:p w14:paraId="45867040" w14:textId="77777777" w:rsidR="0061524D" w:rsidRPr="00487927" w:rsidRDefault="0061524D" w:rsidP="00FD51B2">
            <w:pPr>
              <w:jc w:val="center"/>
              <w:rPr>
                <w:rFonts w:cstheme="minorHAnsi"/>
                <w:szCs w:val="20"/>
              </w:rPr>
            </w:pPr>
          </w:p>
        </w:tc>
        <w:tc>
          <w:tcPr>
            <w:tcW w:w="1103" w:type="dxa"/>
          </w:tcPr>
          <w:p w14:paraId="6365B75D" w14:textId="77777777" w:rsidR="0061524D" w:rsidRPr="00487927" w:rsidRDefault="0061524D" w:rsidP="00FD51B2">
            <w:pPr>
              <w:jc w:val="center"/>
              <w:rPr>
                <w:rFonts w:cstheme="minorHAnsi"/>
                <w:szCs w:val="20"/>
              </w:rPr>
            </w:pPr>
          </w:p>
        </w:tc>
        <w:tc>
          <w:tcPr>
            <w:tcW w:w="1103" w:type="dxa"/>
          </w:tcPr>
          <w:p w14:paraId="17204CC8" w14:textId="77777777" w:rsidR="0061524D" w:rsidRPr="00487927" w:rsidRDefault="0061524D" w:rsidP="00FD51B2">
            <w:pPr>
              <w:jc w:val="center"/>
              <w:rPr>
                <w:rFonts w:cstheme="minorHAnsi"/>
                <w:szCs w:val="20"/>
              </w:rPr>
            </w:pPr>
          </w:p>
        </w:tc>
      </w:tr>
      <w:tr w:rsidR="0061524D" w:rsidRPr="00487927" w14:paraId="3AFB974B" w14:textId="0D9327C8" w:rsidTr="0061524D">
        <w:tc>
          <w:tcPr>
            <w:tcW w:w="1255" w:type="dxa"/>
          </w:tcPr>
          <w:p w14:paraId="1F041952" w14:textId="7777777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803_01</w:t>
            </w:r>
          </w:p>
        </w:tc>
        <w:tc>
          <w:tcPr>
            <w:tcW w:w="990" w:type="dxa"/>
          </w:tcPr>
          <w:p w14:paraId="7B4C1B1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1B8BD1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73BE75E" w14:textId="77777777" w:rsidR="0061524D" w:rsidRPr="00487927" w:rsidRDefault="0061524D" w:rsidP="005A41B1">
            <w:pPr>
              <w:jc w:val="center"/>
              <w:rPr>
                <w:rFonts w:cstheme="minorHAnsi"/>
                <w:szCs w:val="20"/>
              </w:rPr>
            </w:pPr>
          </w:p>
        </w:tc>
        <w:tc>
          <w:tcPr>
            <w:tcW w:w="990" w:type="dxa"/>
          </w:tcPr>
          <w:p w14:paraId="7027AEDA" w14:textId="77777777" w:rsidR="0061524D" w:rsidRPr="00487927" w:rsidRDefault="0061524D" w:rsidP="005A41B1">
            <w:pPr>
              <w:jc w:val="center"/>
              <w:rPr>
                <w:rFonts w:cstheme="minorHAnsi"/>
                <w:szCs w:val="20"/>
              </w:rPr>
            </w:pPr>
          </w:p>
        </w:tc>
        <w:tc>
          <w:tcPr>
            <w:tcW w:w="990" w:type="dxa"/>
          </w:tcPr>
          <w:p w14:paraId="3D6BD9C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D8DA4FE" w14:textId="77777777" w:rsidR="0061524D" w:rsidRPr="00487927" w:rsidRDefault="0061524D" w:rsidP="005A41B1">
            <w:pPr>
              <w:jc w:val="center"/>
              <w:rPr>
                <w:rFonts w:cstheme="minorHAnsi"/>
                <w:szCs w:val="20"/>
              </w:rPr>
            </w:pPr>
          </w:p>
        </w:tc>
        <w:tc>
          <w:tcPr>
            <w:tcW w:w="1080" w:type="dxa"/>
          </w:tcPr>
          <w:p w14:paraId="6DFF82FB" w14:textId="77777777" w:rsidR="0061524D" w:rsidRPr="00487927" w:rsidRDefault="0061524D" w:rsidP="005A41B1">
            <w:pPr>
              <w:jc w:val="center"/>
              <w:rPr>
                <w:rFonts w:cstheme="minorHAnsi"/>
                <w:szCs w:val="20"/>
              </w:rPr>
            </w:pPr>
          </w:p>
        </w:tc>
        <w:tc>
          <w:tcPr>
            <w:tcW w:w="990" w:type="dxa"/>
          </w:tcPr>
          <w:p w14:paraId="7E50C7CC" w14:textId="77777777" w:rsidR="0061524D" w:rsidRPr="00487927" w:rsidRDefault="0061524D" w:rsidP="005A41B1">
            <w:pPr>
              <w:jc w:val="center"/>
              <w:rPr>
                <w:rFonts w:cstheme="minorHAnsi"/>
                <w:szCs w:val="20"/>
              </w:rPr>
            </w:pPr>
          </w:p>
        </w:tc>
        <w:tc>
          <w:tcPr>
            <w:tcW w:w="990" w:type="dxa"/>
          </w:tcPr>
          <w:p w14:paraId="7C0DDD9C" w14:textId="77777777" w:rsidR="0061524D" w:rsidRPr="00487927" w:rsidRDefault="0061524D" w:rsidP="005A41B1">
            <w:pPr>
              <w:jc w:val="center"/>
              <w:rPr>
                <w:rFonts w:cstheme="minorHAnsi"/>
                <w:szCs w:val="20"/>
              </w:rPr>
            </w:pPr>
          </w:p>
        </w:tc>
        <w:tc>
          <w:tcPr>
            <w:tcW w:w="1103" w:type="dxa"/>
          </w:tcPr>
          <w:p w14:paraId="1E030DE1" w14:textId="77777777" w:rsidR="0061524D" w:rsidRPr="00487927" w:rsidRDefault="0061524D" w:rsidP="005A41B1">
            <w:pPr>
              <w:jc w:val="center"/>
              <w:rPr>
                <w:rFonts w:cstheme="minorHAnsi"/>
                <w:szCs w:val="20"/>
              </w:rPr>
            </w:pPr>
          </w:p>
        </w:tc>
        <w:tc>
          <w:tcPr>
            <w:tcW w:w="1103" w:type="dxa"/>
          </w:tcPr>
          <w:p w14:paraId="6169E8F7" w14:textId="77777777" w:rsidR="0061524D" w:rsidRPr="00487927" w:rsidRDefault="0061524D" w:rsidP="005A41B1">
            <w:pPr>
              <w:jc w:val="center"/>
              <w:rPr>
                <w:rFonts w:cstheme="minorHAnsi"/>
                <w:szCs w:val="20"/>
              </w:rPr>
            </w:pPr>
          </w:p>
        </w:tc>
      </w:tr>
      <w:tr w:rsidR="0061524D" w:rsidRPr="00487927" w14:paraId="7FAF44A4" w14:textId="67498F85" w:rsidTr="0061524D">
        <w:tc>
          <w:tcPr>
            <w:tcW w:w="1255" w:type="dxa"/>
          </w:tcPr>
          <w:p w14:paraId="7C46FD25" w14:textId="6B76DE8C"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1</w:t>
            </w:r>
          </w:p>
        </w:tc>
        <w:tc>
          <w:tcPr>
            <w:tcW w:w="990" w:type="dxa"/>
          </w:tcPr>
          <w:p w14:paraId="4A6A6CDA" w14:textId="77777777" w:rsidR="0061524D" w:rsidRPr="00487927" w:rsidRDefault="0061524D" w:rsidP="005A41B1">
            <w:pPr>
              <w:jc w:val="center"/>
              <w:rPr>
                <w:rFonts w:cstheme="minorHAnsi"/>
                <w:szCs w:val="20"/>
              </w:rPr>
            </w:pPr>
          </w:p>
        </w:tc>
        <w:tc>
          <w:tcPr>
            <w:tcW w:w="990" w:type="dxa"/>
          </w:tcPr>
          <w:p w14:paraId="6FDEBD23" w14:textId="77777777" w:rsidR="0061524D" w:rsidRPr="00487927" w:rsidRDefault="0061524D" w:rsidP="005A41B1">
            <w:pPr>
              <w:jc w:val="center"/>
              <w:rPr>
                <w:rFonts w:cstheme="minorHAnsi"/>
                <w:szCs w:val="20"/>
              </w:rPr>
            </w:pPr>
          </w:p>
        </w:tc>
        <w:tc>
          <w:tcPr>
            <w:tcW w:w="990" w:type="dxa"/>
          </w:tcPr>
          <w:p w14:paraId="4F0ACEAA" w14:textId="77777777" w:rsidR="0061524D" w:rsidRPr="00487927" w:rsidRDefault="0061524D" w:rsidP="005A41B1">
            <w:pPr>
              <w:jc w:val="center"/>
              <w:rPr>
                <w:rFonts w:cstheme="minorHAnsi"/>
                <w:szCs w:val="20"/>
              </w:rPr>
            </w:pPr>
          </w:p>
        </w:tc>
        <w:tc>
          <w:tcPr>
            <w:tcW w:w="990" w:type="dxa"/>
          </w:tcPr>
          <w:p w14:paraId="6CA73FC6" w14:textId="77777777" w:rsidR="0061524D" w:rsidRPr="00487927" w:rsidRDefault="0061524D" w:rsidP="005A41B1">
            <w:pPr>
              <w:jc w:val="center"/>
              <w:rPr>
                <w:rFonts w:cstheme="minorHAnsi"/>
                <w:szCs w:val="20"/>
              </w:rPr>
            </w:pPr>
          </w:p>
        </w:tc>
        <w:tc>
          <w:tcPr>
            <w:tcW w:w="990" w:type="dxa"/>
          </w:tcPr>
          <w:p w14:paraId="67467DF9" w14:textId="77777777" w:rsidR="0061524D" w:rsidRPr="00487927" w:rsidRDefault="0061524D" w:rsidP="005A41B1">
            <w:pPr>
              <w:jc w:val="center"/>
              <w:rPr>
                <w:rFonts w:cstheme="minorHAnsi"/>
                <w:szCs w:val="20"/>
              </w:rPr>
            </w:pPr>
            <w:r w:rsidRPr="00487927">
              <w:rPr>
                <w:rFonts w:cstheme="minorHAnsi"/>
                <w:szCs w:val="20"/>
              </w:rPr>
              <w:t>•</w:t>
            </w:r>
          </w:p>
        </w:tc>
        <w:tc>
          <w:tcPr>
            <w:tcW w:w="4050" w:type="dxa"/>
            <w:gridSpan w:val="4"/>
          </w:tcPr>
          <w:p w14:paraId="127DD05D" w14:textId="2922770C" w:rsidR="0061524D" w:rsidRPr="00444BCE" w:rsidRDefault="0061524D" w:rsidP="005A41B1">
            <w:pPr>
              <w:jc w:val="center"/>
              <w:rPr>
                <w:rFonts w:cstheme="minorHAnsi"/>
                <w:sz w:val="16"/>
                <w:szCs w:val="16"/>
              </w:rPr>
            </w:pPr>
            <w:r w:rsidRPr="00444BCE">
              <w:rPr>
                <w:rFonts w:cstheme="minorHAnsi"/>
                <w:sz w:val="16"/>
                <w:szCs w:val="16"/>
              </w:rPr>
              <w:t>Start of Production Alternative Tests</w:t>
            </w:r>
          </w:p>
        </w:tc>
        <w:tc>
          <w:tcPr>
            <w:tcW w:w="1103" w:type="dxa"/>
          </w:tcPr>
          <w:p w14:paraId="65D480FE" w14:textId="77777777" w:rsidR="0061524D" w:rsidRPr="00444BCE" w:rsidRDefault="0061524D" w:rsidP="005A41B1">
            <w:pPr>
              <w:jc w:val="center"/>
              <w:rPr>
                <w:rFonts w:cstheme="minorHAnsi"/>
                <w:sz w:val="16"/>
                <w:szCs w:val="16"/>
              </w:rPr>
            </w:pPr>
          </w:p>
        </w:tc>
        <w:tc>
          <w:tcPr>
            <w:tcW w:w="1103" w:type="dxa"/>
          </w:tcPr>
          <w:p w14:paraId="0C13D948" w14:textId="77777777" w:rsidR="0061524D" w:rsidRPr="00444BCE" w:rsidRDefault="0061524D" w:rsidP="005A41B1">
            <w:pPr>
              <w:jc w:val="center"/>
              <w:rPr>
                <w:rFonts w:cstheme="minorHAnsi"/>
                <w:sz w:val="16"/>
                <w:szCs w:val="16"/>
              </w:rPr>
            </w:pPr>
          </w:p>
        </w:tc>
      </w:tr>
      <w:tr w:rsidR="0061524D" w:rsidRPr="00487927" w14:paraId="175C6760" w14:textId="4C9514F8" w:rsidTr="0061524D">
        <w:tc>
          <w:tcPr>
            <w:tcW w:w="1255" w:type="dxa"/>
          </w:tcPr>
          <w:p w14:paraId="01E94503" w14:textId="4A4491A0"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2</w:t>
            </w:r>
          </w:p>
        </w:tc>
        <w:tc>
          <w:tcPr>
            <w:tcW w:w="990" w:type="dxa"/>
          </w:tcPr>
          <w:p w14:paraId="6D093A43" w14:textId="77777777" w:rsidR="0061524D" w:rsidRPr="00487927" w:rsidRDefault="0061524D" w:rsidP="005A41B1">
            <w:pPr>
              <w:jc w:val="center"/>
              <w:rPr>
                <w:rFonts w:cstheme="minorHAnsi"/>
                <w:szCs w:val="20"/>
              </w:rPr>
            </w:pPr>
          </w:p>
        </w:tc>
        <w:tc>
          <w:tcPr>
            <w:tcW w:w="990" w:type="dxa"/>
          </w:tcPr>
          <w:p w14:paraId="160D02B2" w14:textId="77777777" w:rsidR="0061524D" w:rsidRPr="00487927" w:rsidRDefault="0061524D" w:rsidP="005A41B1">
            <w:pPr>
              <w:jc w:val="center"/>
              <w:rPr>
                <w:rFonts w:cstheme="minorHAnsi"/>
                <w:szCs w:val="20"/>
              </w:rPr>
            </w:pPr>
          </w:p>
        </w:tc>
        <w:tc>
          <w:tcPr>
            <w:tcW w:w="990" w:type="dxa"/>
          </w:tcPr>
          <w:p w14:paraId="0C2D35DE" w14:textId="77777777" w:rsidR="0061524D" w:rsidRPr="00487927" w:rsidRDefault="0061524D" w:rsidP="005A41B1">
            <w:pPr>
              <w:jc w:val="center"/>
              <w:rPr>
                <w:rFonts w:cstheme="minorHAnsi"/>
                <w:szCs w:val="20"/>
              </w:rPr>
            </w:pPr>
          </w:p>
        </w:tc>
        <w:tc>
          <w:tcPr>
            <w:tcW w:w="990" w:type="dxa"/>
          </w:tcPr>
          <w:p w14:paraId="3D7838E6" w14:textId="77777777" w:rsidR="0061524D" w:rsidRPr="00487927" w:rsidRDefault="0061524D" w:rsidP="005A41B1">
            <w:pPr>
              <w:jc w:val="center"/>
              <w:rPr>
                <w:rFonts w:cstheme="minorHAnsi"/>
                <w:szCs w:val="20"/>
              </w:rPr>
            </w:pPr>
          </w:p>
        </w:tc>
        <w:tc>
          <w:tcPr>
            <w:tcW w:w="990" w:type="dxa"/>
          </w:tcPr>
          <w:p w14:paraId="482BB2AF"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F72C954" w14:textId="77777777" w:rsidR="0061524D" w:rsidRPr="00487927" w:rsidRDefault="0061524D" w:rsidP="005A41B1">
            <w:pPr>
              <w:jc w:val="center"/>
              <w:rPr>
                <w:rFonts w:cstheme="minorHAnsi"/>
                <w:szCs w:val="20"/>
              </w:rPr>
            </w:pPr>
          </w:p>
        </w:tc>
        <w:tc>
          <w:tcPr>
            <w:tcW w:w="1080" w:type="dxa"/>
          </w:tcPr>
          <w:p w14:paraId="01A2689F" w14:textId="77777777" w:rsidR="0061524D" w:rsidRPr="00487927" w:rsidRDefault="0061524D" w:rsidP="005A41B1">
            <w:pPr>
              <w:jc w:val="center"/>
              <w:rPr>
                <w:rFonts w:cstheme="minorHAnsi"/>
                <w:szCs w:val="20"/>
              </w:rPr>
            </w:pPr>
          </w:p>
        </w:tc>
        <w:tc>
          <w:tcPr>
            <w:tcW w:w="990" w:type="dxa"/>
          </w:tcPr>
          <w:p w14:paraId="4E944BB7" w14:textId="77777777" w:rsidR="0061524D" w:rsidRPr="00487927" w:rsidRDefault="0061524D" w:rsidP="005A41B1">
            <w:pPr>
              <w:jc w:val="center"/>
              <w:rPr>
                <w:rFonts w:cstheme="minorHAnsi"/>
                <w:szCs w:val="20"/>
              </w:rPr>
            </w:pPr>
          </w:p>
        </w:tc>
        <w:tc>
          <w:tcPr>
            <w:tcW w:w="990" w:type="dxa"/>
          </w:tcPr>
          <w:p w14:paraId="2A298EEA" w14:textId="77777777" w:rsidR="0061524D" w:rsidRPr="00487927" w:rsidRDefault="0061524D" w:rsidP="005A41B1">
            <w:pPr>
              <w:jc w:val="center"/>
              <w:rPr>
                <w:rFonts w:cstheme="minorHAnsi"/>
                <w:szCs w:val="20"/>
              </w:rPr>
            </w:pPr>
          </w:p>
        </w:tc>
        <w:tc>
          <w:tcPr>
            <w:tcW w:w="1103" w:type="dxa"/>
          </w:tcPr>
          <w:p w14:paraId="62CF9EC1" w14:textId="77777777" w:rsidR="0061524D" w:rsidRPr="00487927" w:rsidRDefault="0061524D" w:rsidP="005A41B1">
            <w:pPr>
              <w:jc w:val="center"/>
              <w:rPr>
                <w:rFonts w:cstheme="minorHAnsi"/>
                <w:szCs w:val="20"/>
              </w:rPr>
            </w:pPr>
          </w:p>
        </w:tc>
        <w:tc>
          <w:tcPr>
            <w:tcW w:w="1103" w:type="dxa"/>
          </w:tcPr>
          <w:p w14:paraId="0E5244A4" w14:textId="77777777" w:rsidR="0061524D" w:rsidRPr="00487927" w:rsidRDefault="0061524D" w:rsidP="005A41B1">
            <w:pPr>
              <w:jc w:val="center"/>
              <w:rPr>
                <w:rFonts w:cstheme="minorHAnsi"/>
                <w:szCs w:val="20"/>
              </w:rPr>
            </w:pPr>
          </w:p>
        </w:tc>
      </w:tr>
      <w:tr w:rsidR="0061524D" w:rsidRPr="00487927" w14:paraId="01D75776" w14:textId="52DA9258" w:rsidTr="0061524D">
        <w:tc>
          <w:tcPr>
            <w:tcW w:w="1255" w:type="dxa"/>
          </w:tcPr>
          <w:p w14:paraId="4EF68279" w14:textId="43938F33"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3</w:t>
            </w:r>
          </w:p>
        </w:tc>
        <w:tc>
          <w:tcPr>
            <w:tcW w:w="990" w:type="dxa"/>
          </w:tcPr>
          <w:p w14:paraId="61F8496D" w14:textId="77777777" w:rsidR="0061524D" w:rsidRPr="00487927" w:rsidRDefault="0061524D" w:rsidP="005A41B1">
            <w:pPr>
              <w:jc w:val="center"/>
              <w:rPr>
                <w:rFonts w:cstheme="minorHAnsi"/>
                <w:szCs w:val="20"/>
              </w:rPr>
            </w:pPr>
          </w:p>
        </w:tc>
        <w:tc>
          <w:tcPr>
            <w:tcW w:w="990" w:type="dxa"/>
          </w:tcPr>
          <w:p w14:paraId="0D25C2E7" w14:textId="77777777" w:rsidR="0061524D" w:rsidRPr="00487927" w:rsidRDefault="0061524D" w:rsidP="005A41B1">
            <w:pPr>
              <w:jc w:val="center"/>
              <w:rPr>
                <w:rFonts w:cstheme="minorHAnsi"/>
                <w:szCs w:val="20"/>
              </w:rPr>
            </w:pPr>
          </w:p>
        </w:tc>
        <w:tc>
          <w:tcPr>
            <w:tcW w:w="990" w:type="dxa"/>
          </w:tcPr>
          <w:p w14:paraId="7CB2C565" w14:textId="77777777" w:rsidR="0061524D" w:rsidRPr="00487927" w:rsidRDefault="0061524D" w:rsidP="005A41B1">
            <w:pPr>
              <w:jc w:val="center"/>
              <w:rPr>
                <w:rFonts w:cstheme="minorHAnsi"/>
                <w:szCs w:val="20"/>
              </w:rPr>
            </w:pPr>
          </w:p>
        </w:tc>
        <w:tc>
          <w:tcPr>
            <w:tcW w:w="990" w:type="dxa"/>
          </w:tcPr>
          <w:p w14:paraId="714BBDB5" w14:textId="77777777" w:rsidR="0061524D" w:rsidRPr="00487927" w:rsidRDefault="0061524D" w:rsidP="005A41B1">
            <w:pPr>
              <w:jc w:val="center"/>
              <w:rPr>
                <w:rFonts w:cstheme="minorHAnsi"/>
                <w:szCs w:val="20"/>
              </w:rPr>
            </w:pPr>
          </w:p>
        </w:tc>
        <w:tc>
          <w:tcPr>
            <w:tcW w:w="990" w:type="dxa"/>
          </w:tcPr>
          <w:p w14:paraId="01B9B913"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CFDCC2B" w14:textId="77777777" w:rsidR="0061524D" w:rsidRPr="00487927" w:rsidRDefault="0061524D" w:rsidP="005A41B1">
            <w:pPr>
              <w:jc w:val="center"/>
              <w:rPr>
                <w:rFonts w:cstheme="minorHAnsi"/>
                <w:szCs w:val="20"/>
              </w:rPr>
            </w:pPr>
          </w:p>
        </w:tc>
        <w:tc>
          <w:tcPr>
            <w:tcW w:w="1080" w:type="dxa"/>
          </w:tcPr>
          <w:p w14:paraId="3F8E654A" w14:textId="77777777" w:rsidR="0061524D" w:rsidRPr="00487927" w:rsidRDefault="0061524D" w:rsidP="005A41B1">
            <w:pPr>
              <w:jc w:val="center"/>
              <w:rPr>
                <w:rFonts w:cstheme="minorHAnsi"/>
                <w:szCs w:val="20"/>
              </w:rPr>
            </w:pPr>
          </w:p>
        </w:tc>
        <w:tc>
          <w:tcPr>
            <w:tcW w:w="990" w:type="dxa"/>
          </w:tcPr>
          <w:p w14:paraId="54D0A64B" w14:textId="77777777" w:rsidR="0061524D" w:rsidRPr="00487927" w:rsidRDefault="0061524D" w:rsidP="005A41B1">
            <w:pPr>
              <w:jc w:val="center"/>
              <w:rPr>
                <w:rFonts w:cstheme="minorHAnsi"/>
                <w:szCs w:val="20"/>
              </w:rPr>
            </w:pPr>
          </w:p>
        </w:tc>
        <w:tc>
          <w:tcPr>
            <w:tcW w:w="990" w:type="dxa"/>
          </w:tcPr>
          <w:p w14:paraId="63885FFD" w14:textId="77777777" w:rsidR="0061524D" w:rsidRPr="00487927" w:rsidRDefault="0061524D" w:rsidP="005A41B1">
            <w:pPr>
              <w:jc w:val="center"/>
              <w:rPr>
                <w:rFonts w:cstheme="minorHAnsi"/>
                <w:szCs w:val="20"/>
              </w:rPr>
            </w:pPr>
          </w:p>
        </w:tc>
        <w:tc>
          <w:tcPr>
            <w:tcW w:w="1103" w:type="dxa"/>
          </w:tcPr>
          <w:p w14:paraId="6FF68B40" w14:textId="77777777" w:rsidR="0061524D" w:rsidRPr="00487927" w:rsidRDefault="0061524D" w:rsidP="005A41B1">
            <w:pPr>
              <w:jc w:val="center"/>
              <w:rPr>
                <w:rFonts w:cstheme="minorHAnsi"/>
                <w:szCs w:val="20"/>
              </w:rPr>
            </w:pPr>
          </w:p>
        </w:tc>
        <w:tc>
          <w:tcPr>
            <w:tcW w:w="1103" w:type="dxa"/>
          </w:tcPr>
          <w:p w14:paraId="262D2D96" w14:textId="77777777" w:rsidR="0061524D" w:rsidRPr="00487927" w:rsidRDefault="0061524D" w:rsidP="005A41B1">
            <w:pPr>
              <w:jc w:val="center"/>
              <w:rPr>
                <w:rFonts w:cstheme="minorHAnsi"/>
                <w:szCs w:val="20"/>
              </w:rPr>
            </w:pPr>
          </w:p>
        </w:tc>
      </w:tr>
      <w:tr w:rsidR="0061524D" w:rsidRPr="00487927" w14:paraId="175576CA" w14:textId="42B11C65" w:rsidTr="0061524D">
        <w:tc>
          <w:tcPr>
            <w:tcW w:w="1255" w:type="dxa"/>
          </w:tcPr>
          <w:p w14:paraId="3D430895" w14:textId="0EE97CD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4</w:t>
            </w:r>
          </w:p>
        </w:tc>
        <w:tc>
          <w:tcPr>
            <w:tcW w:w="990" w:type="dxa"/>
          </w:tcPr>
          <w:p w14:paraId="4FAD173E" w14:textId="77777777" w:rsidR="0061524D" w:rsidRPr="00487927" w:rsidRDefault="0061524D" w:rsidP="005A41B1">
            <w:pPr>
              <w:jc w:val="center"/>
              <w:rPr>
                <w:rFonts w:cstheme="minorHAnsi"/>
                <w:szCs w:val="20"/>
              </w:rPr>
            </w:pPr>
          </w:p>
        </w:tc>
        <w:tc>
          <w:tcPr>
            <w:tcW w:w="990" w:type="dxa"/>
          </w:tcPr>
          <w:p w14:paraId="3E619192" w14:textId="77777777" w:rsidR="0061524D" w:rsidRPr="00487927" w:rsidRDefault="0061524D" w:rsidP="005A41B1">
            <w:pPr>
              <w:jc w:val="center"/>
              <w:rPr>
                <w:rFonts w:cstheme="minorHAnsi"/>
                <w:szCs w:val="20"/>
              </w:rPr>
            </w:pPr>
          </w:p>
        </w:tc>
        <w:tc>
          <w:tcPr>
            <w:tcW w:w="990" w:type="dxa"/>
          </w:tcPr>
          <w:p w14:paraId="401A6508" w14:textId="77777777" w:rsidR="0061524D" w:rsidRPr="00487927" w:rsidRDefault="0061524D" w:rsidP="005A41B1">
            <w:pPr>
              <w:jc w:val="center"/>
              <w:rPr>
                <w:rFonts w:cstheme="minorHAnsi"/>
                <w:szCs w:val="20"/>
              </w:rPr>
            </w:pPr>
          </w:p>
        </w:tc>
        <w:tc>
          <w:tcPr>
            <w:tcW w:w="990" w:type="dxa"/>
          </w:tcPr>
          <w:p w14:paraId="4FA2B953" w14:textId="77777777" w:rsidR="0061524D" w:rsidRPr="00487927" w:rsidRDefault="0061524D" w:rsidP="005A41B1">
            <w:pPr>
              <w:jc w:val="center"/>
              <w:rPr>
                <w:rFonts w:cstheme="minorHAnsi"/>
                <w:szCs w:val="20"/>
              </w:rPr>
            </w:pPr>
          </w:p>
        </w:tc>
        <w:tc>
          <w:tcPr>
            <w:tcW w:w="990" w:type="dxa"/>
          </w:tcPr>
          <w:p w14:paraId="30AC81B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4F8234A" w14:textId="77777777" w:rsidR="0061524D" w:rsidRPr="00487927" w:rsidRDefault="0061524D" w:rsidP="005A41B1">
            <w:pPr>
              <w:jc w:val="center"/>
              <w:rPr>
                <w:rFonts w:cstheme="minorHAnsi"/>
                <w:szCs w:val="20"/>
              </w:rPr>
            </w:pPr>
          </w:p>
        </w:tc>
        <w:tc>
          <w:tcPr>
            <w:tcW w:w="1080" w:type="dxa"/>
          </w:tcPr>
          <w:p w14:paraId="1E6EAC5F" w14:textId="77777777" w:rsidR="0061524D" w:rsidRPr="00487927" w:rsidRDefault="0061524D" w:rsidP="005A41B1">
            <w:pPr>
              <w:jc w:val="center"/>
              <w:rPr>
                <w:rFonts w:cstheme="minorHAnsi"/>
                <w:szCs w:val="20"/>
              </w:rPr>
            </w:pPr>
          </w:p>
        </w:tc>
        <w:tc>
          <w:tcPr>
            <w:tcW w:w="990" w:type="dxa"/>
          </w:tcPr>
          <w:p w14:paraId="16D76DDD" w14:textId="77777777" w:rsidR="0061524D" w:rsidRPr="00487927" w:rsidRDefault="0061524D" w:rsidP="005A41B1">
            <w:pPr>
              <w:jc w:val="center"/>
              <w:rPr>
                <w:rFonts w:cstheme="minorHAnsi"/>
                <w:szCs w:val="20"/>
              </w:rPr>
            </w:pPr>
          </w:p>
        </w:tc>
        <w:tc>
          <w:tcPr>
            <w:tcW w:w="990" w:type="dxa"/>
          </w:tcPr>
          <w:p w14:paraId="619E7759" w14:textId="77777777" w:rsidR="0061524D" w:rsidRPr="00487927" w:rsidRDefault="0061524D" w:rsidP="005A41B1">
            <w:pPr>
              <w:jc w:val="center"/>
              <w:rPr>
                <w:rFonts w:cstheme="minorHAnsi"/>
                <w:szCs w:val="20"/>
              </w:rPr>
            </w:pPr>
          </w:p>
        </w:tc>
        <w:tc>
          <w:tcPr>
            <w:tcW w:w="1103" w:type="dxa"/>
          </w:tcPr>
          <w:p w14:paraId="6F6DAC32" w14:textId="77777777" w:rsidR="0061524D" w:rsidRPr="00487927" w:rsidRDefault="0061524D" w:rsidP="005A41B1">
            <w:pPr>
              <w:jc w:val="center"/>
              <w:rPr>
                <w:rFonts w:cstheme="minorHAnsi"/>
                <w:szCs w:val="20"/>
              </w:rPr>
            </w:pPr>
          </w:p>
        </w:tc>
        <w:tc>
          <w:tcPr>
            <w:tcW w:w="1103" w:type="dxa"/>
          </w:tcPr>
          <w:p w14:paraId="1F9B2AA1" w14:textId="77777777" w:rsidR="0061524D" w:rsidRPr="00487927" w:rsidRDefault="0061524D" w:rsidP="005A41B1">
            <w:pPr>
              <w:jc w:val="center"/>
              <w:rPr>
                <w:rFonts w:cstheme="minorHAnsi"/>
                <w:szCs w:val="20"/>
              </w:rPr>
            </w:pPr>
          </w:p>
        </w:tc>
      </w:tr>
      <w:tr w:rsidR="0061524D" w:rsidRPr="00487927" w14:paraId="1BFD5133" w14:textId="50500BEF" w:rsidTr="0061524D">
        <w:tc>
          <w:tcPr>
            <w:tcW w:w="1255" w:type="dxa"/>
          </w:tcPr>
          <w:p w14:paraId="44BAD49C" w14:textId="5263D17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1</w:t>
            </w:r>
          </w:p>
        </w:tc>
        <w:tc>
          <w:tcPr>
            <w:tcW w:w="990" w:type="dxa"/>
          </w:tcPr>
          <w:p w14:paraId="4E7B4B79" w14:textId="77777777" w:rsidR="0061524D" w:rsidRPr="00487927" w:rsidRDefault="0061524D" w:rsidP="005A41B1">
            <w:pPr>
              <w:jc w:val="center"/>
              <w:rPr>
                <w:rFonts w:cstheme="minorHAnsi"/>
                <w:szCs w:val="20"/>
              </w:rPr>
            </w:pPr>
          </w:p>
        </w:tc>
        <w:tc>
          <w:tcPr>
            <w:tcW w:w="990" w:type="dxa"/>
          </w:tcPr>
          <w:p w14:paraId="6B0B42E3" w14:textId="77777777" w:rsidR="0061524D" w:rsidRPr="00487927" w:rsidRDefault="0061524D" w:rsidP="005A41B1">
            <w:pPr>
              <w:jc w:val="center"/>
              <w:rPr>
                <w:rFonts w:cstheme="minorHAnsi"/>
                <w:szCs w:val="20"/>
              </w:rPr>
            </w:pPr>
          </w:p>
        </w:tc>
        <w:tc>
          <w:tcPr>
            <w:tcW w:w="990" w:type="dxa"/>
          </w:tcPr>
          <w:p w14:paraId="2A11E7D1" w14:textId="77777777" w:rsidR="0061524D" w:rsidRPr="00487927" w:rsidRDefault="0061524D" w:rsidP="005A41B1">
            <w:pPr>
              <w:jc w:val="center"/>
              <w:rPr>
                <w:rFonts w:cstheme="minorHAnsi"/>
                <w:szCs w:val="20"/>
              </w:rPr>
            </w:pPr>
          </w:p>
        </w:tc>
        <w:tc>
          <w:tcPr>
            <w:tcW w:w="990" w:type="dxa"/>
          </w:tcPr>
          <w:p w14:paraId="0BF6FF64" w14:textId="77777777" w:rsidR="0061524D" w:rsidRPr="00487927" w:rsidRDefault="0061524D" w:rsidP="005A41B1">
            <w:pPr>
              <w:jc w:val="center"/>
              <w:rPr>
                <w:rFonts w:cstheme="minorHAnsi"/>
                <w:szCs w:val="20"/>
              </w:rPr>
            </w:pPr>
          </w:p>
        </w:tc>
        <w:tc>
          <w:tcPr>
            <w:tcW w:w="990" w:type="dxa"/>
          </w:tcPr>
          <w:p w14:paraId="1DB0573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10F12E1" w14:textId="77777777" w:rsidR="0061524D" w:rsidRPr="00487927" w:rsidRDefault="0061524D" w:rsidP="005A41B1">
            <w:pPr>
              <w:jc w:val="center"/>
              <w:rPr>
                <w:rFonts w:cstheme="minorHAnsi"/>
                <w:szCs w:val="20"/>
              </w:rPr>
            </w:pPr>
          </w:p>
        </w:tc>
        <w:tc>
          <w:tcPr>
            <w:tcW w:w="1080" w:type="dxa"/>
          </w:tcPr>
          <w:p w14:paraId="0A540E2B" w14:textId="77777777" w:rsidR="0061524D" w:rsidRPr="00487927" w:rsidRDefault="0061524D" w:rsidP="005A41B1">
            <w:pPr>
              <w:jc w:val="center"/>
              <w:rPr>
                <w:rFonts w:cstheme="minorHAnsi"/>
                <w:szCs w:val="20"/>
              </w:rPr>
            </w:pPr>
          </w:p>
        </w:tc>
        <w:tc>
          <w:tcPr>
            <w:tcW w:w="990" w:type="dxa"/>
          </w:tcPr>
          <w:p w14:paraId="55B04596" w14:textId="77777777" w:rsidR="0061524D" w:rsidRPr="00487927" w:rsidRDefault="0061524D" w:rsidP="005A41B1">
            <w:pPr>
              <w:jc w:val="center"/>
              <w:rPr>
                <w:rFonts w:cstheme="minorHAnsi"/>
                <w:szCs w:val="20"/>
              </w:rPr>
            </w:pPr>
          </w:p>
        </w:tc>
        <w:tc>
          <w:tcPr>
            <w:tcW w:w="990" w:type="dxa"/>
          </w:tcPr>
          <w:p w14:paraId="666A6DA5" w14:textId="77777777" w:rsidR="0061524D" w:rsidRPr="00487927" w:rsidRDefault="0061524D" w:rsidP="005A41B1">
            <w:pPr>
              <w:jc w:val="center"/>
              <w:rPr>
                <w:rFonts w:cstheme="minorHAnsi"/>
                <w:szCs w:val="20"/>
              </w:rPr>
            </w:pPr>
          </w:p>
        </w:tc>
        <w:tc>
          <w:tcPr>
            <w:tcW w:w="1103" w:type="dxa"/>
          </w:tcPr>
          <w:p w14:paraId="42257ED4" w14:textId="77777777" w:rsidR="0061524D" w:rsidRPr="00487927" w:rsidRDefault="0061524D" w:rsidP="005A41B1">
            <w:pPr>
              <w:jc w:val="center"/>
              <w:rPr>
                <w:rFonts w:cstheme="minorHAnsi"/>
                <w:szCs w:val="20"/>
              </w:rPr>
            </w:pPr>
          </w:p>
        </w:tc>
        <w:tc>
          <w:tcPr>
            <w:tcW w:w="1103" w:type="dxa"/>
          </w:tcPr>
          <w:p w14:paraId="29E6AC10" w14:textId="77777777" w:rsidR="0061524D" w:rsidRPr="00487927" w:rsidRDefault="0061524D" w:rsidP="005A41B1">
            <w:pPr>
              <w:jc w:val="center"/>
              <w:rPr>
                <w:rFonts w:cstheme="minorHAnsi"/>
                <w:szCs w:val="20"/>
              </w:rPr>
            </w:pPr>
          </w:p>
        </w:tc>
      </w:tr>
      <w:tr w:rsidR="0061524D" w:rsidRPr="00487927" w14:paraId="224A8474" w14:textId="14E36269" w:rsidTr="0061524D">
        <w:tc>
          <w:tcPr>
            <w:tcW w:w="1255" w:type="dxa"/>
          </w:tcPr>
          <w:p w14:paraId="6020C779" w14:textId="5A6765E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2</w:t>
            </w:r>
          </w:p>
        </w:tc>
        <w:tc>
          <w:tcPr>
            <w:tcW w:w="990" w:type="dxa"/>
          </w:tcPr>
          <w:p w14:paraId="649164C4" w14:textId="77777777" w:rsidR="0061524D" w:rsidRPr="00487927" w:rsidRDefault="0061524D" w:rsidP="005A41B1">
            <w:pPr>
              <w:jc w:val="center"/>
              <w:rPr>
                <w:rFonts w:cstheme="minorHAnsi"/>
                <w:szCs w:val="20"/>
              </w:rPr>
            </w:pPr>
          </w:p>
        </w:tc>
        <w:tc>
          <w:tcPr>
            <w:tcW w:w="990" w:type="dxa"/>
          </w:tcPr>
          <w:p w14:paraId="38D39E0D" w14:textId="77777777" w:rsidR="0061524D" w:rsidRPr="00487927" w:rsidRDefault="0061524D" w:rsidP="005A41B1">
            <w:pPr>
              <w:jc w:val="center"/>
              <w:rPr>
                <w:rFonts w:cstheme="minorHAnsi"/>
                <w:szCs w:val="20"/>
              </w:rPr>
            </w:pPr>
          </w:p>
        </w:tc>
        <w:tc>
          <w:tcPr>
            <w:tcW w:w="990" w:type="dxa"/>
          </w:tcPr>
          <w:p w14:paraId="29633350" w14:textId="77777777" w:rsidR="0061524D" w:rsidRPr="00487927" w:rsidRDefault="0061524D" w:rsidP="005A41B1">
            <w:pPr>
              <w:jc w:val="center"/>
              <w:rPr>
                <w:rFonts w:cstheme="minorHAnsi"/>
                <w:szCs w:val="20"/>
              </w:rPr>
            </w:pPr>
          </w:p>
        </w:tc>
        <w:tc>
          <w:tcPr>
            <w:tcW w:w="990" w:type="dxa"/>
          </w:tcPr>
          <w:p w14:paraId="5DB44EB1" w14:textId="77777777" w:rsidR="0061524D" w:rsidRPr="00487927" w:rsidRDefault="0061524D" w:rsidP="005A41B1">
            <w:pPr>
              <w:jc w:val="center"/>
              <w:rPr>
                <w:rFonts w:cstheme="minorHAnsi"/>
                <w:szCs w:val="20"/>
              </w:rPr>
            </w:pPr>
          </w:p>
        </w:tc>
        <w:tc>
          <w:tcPr>
            <w:tcW w:w="990" w:type="dxa"/>
          </w:tcPr>
          <w:p w14:paraId="693BB2D7"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248DA71" w14:textId="77777777" w:rsidR="0061524D" w:rsidRPr="00487927" w:rsidRDefault="0061524D" w:rsidP="005A41B1">
            <w:pPr>
              <w:jc w:val="center"/>
              <w:rPr>
                <w:rFonts w:cstheme="minorHAnsi"/>
                <w:szCs w:val="20"/>
              </w:rPr>
            </w:pPr>
          </w:p>
        </w:tc>
        <w:tc>
          <w:tcPr>
            <w:tcW w:w="1080" w:type="dxa"/>
          </w:tcPr>
          <w:p w14:paraId="2FF0EFF4" w14:textId="77777777" w:rsidR="0061524D" w:rsidRPr="00487927" w:rsidRDefault="0061524D" w:rsidP="005A41B1">
            <w:pPr>
              <w:jc w:val="center"/>
              <w:rPr>
                <w:rFonts w:cstheme="minorHAnsi"/>
                <w:szCs w:val="20"/>
              </w:rPr>
            </w:pPr>
          </w:p>
        </w:tc>
        <w:tc>
          <w:tcPr>
            <w:tcW w:w="990" w:type="dxa"/>
          </w:tcPr>
          <w:p w14:paraId="49322162" w14:textId="77777777" w:rsidR="0061524D" w:rsidRPr="00487927" w:rsidRDefault="0061524D" w:rsidP="005A41B1">
            <w:pPr>
              <w:jc w:val="center"/>
              <w:rPr>
                <w:rFonts w:cstheme="minorHAnsi"/>
                <w:szCs w:val="20"/>
              </w:rPr>
            </w:pPr>
          </w:p>
        </w:tc>
        <w:tc>
          <w:tcPr>
            <w:tcW w:w="990" w:type="dxa"/>
          </w:tcPr>
          <w:p w14:paraId="233779DB" w14:textId="77777777" w:rsidR="0061524D" w:rsidRPr="00487927" w:rsidRDefault="0061524D" w:rsidP="005A41B1">
            <w:pPr>
              <w:jc w:val="center"/>
              <w:rPr>
                <w:rFonts w:cstheme="minorHAnsi"/>
                <w:szCs w:val="20"/>
              </w:rPr>
            </w:pPr>
          </w:p>
        </w:tc>
        <w:tc>
          <w:tcPr>
            <w:tcW w:w="1103" w:type="dxa"/>
          </w:tcPr>
          <w:p w14:paraId="391C196E" w14:textId="77777777" w:rsidR="0061524D" w:rsidRPr="00487927" w:rsidRDefault="0061524D" w:rsidP="005A41B1">
            <w:pPr>
              <w:jc w:val="center"/>
              <w:rPr>
                <w:rFonts w:cstheme="minorHAnsi"/>
                <w:szCs w:val="20"/>
              </w:rPr>
            </w:pPr>
          </w:p>
        </w:tc>
        <w:tc>
          <w:tcPr>
            <w:tcW w:w="1103" w:type="dxa"/>
          </w:tcPr>
          <w:p w14:paraId="7243244B" w14:textId="77777777" w:rsidR="0061524D" w:rsidRPr="00487927" w:rsidRDefault="0061524D" w:rsidP="005A41B1">
            <w:pPr>
              <w:jc w:val="center"/>
              <w:rPr>
                <w:rFonts w:cstheme="minorHAnsi"/>
                <w:szCs w:val="20"/>
              </w:rPr>
            </w:pPr>
          </w:p>
        </w:tc>
      </w:tr>
      <w:tr w:rsidR="0061524D" w:rsidRPr="00487927" w14:paraId="29B24957" w14:textId="6932EBA1" w:rsidTr="0061524D">
        <w:tc>
          <w:tcPr>
            <w:tcW w:w="1255" w:type="dxa"/>
          </w:tcPr>
          <w:p w14:paraId="1FC80AF8" w14:textId="4BBCEDB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3</w:t>
            </w:r>
          </w:p>
        </w:tc>
        <w:tc>
          <w:tcPr>
            <w:tcW w:w="990" w:type="dxa"/>
          </w:tcPr>
          <w:p w14:paraId="585981BE" w14:textId="77777777" w:rsidR="0061524D" w:rsidRPr="00487927" w:rsidRDefault="0061524D" w:rsidP="005A41B1">
            <w:pPr>
              <w:jc w:val="center"/>
              <w:rPr>
                <w:rFonts w:cstheme="minorHAnsi"/>
                <w:szCs w:val="20"/>
              </w:rPr>
            </w:pPr>
          </w:p>
        </w:tc>
        <w:tc>
          <w:tcPr>
            <w:tcW w:w="990" w:type="dxa"/>
          </w:tcPr>
          <w:p w14:paraId="7CD331F5" w14:textId="77777777" w:rsidR="0061524D" w:rsidRPr="00487927" w:rsidRDefault="0061524D" w:rsidP="005A41B1">
            <w:pPr>
              <w:jc w:val="center"/>
              <w:rPr>
                <w:rFonts w:cstheme="minorHAnsi"/>
                <w:szCs w:val="20"/>
              </w:rPr>
            </w:pPr>
          </w:p>
        </w:tc>
        <w:tc>
          <w:tcPr>
            <w:tcW w:w="990" w:type="dxa"/>
          </w:tcPr>
          <w:p w14:paraId="4D307F56" w14:textId="77777777" w:rsidR="0061524D" w:rsidRPr="00487927" w:rsidRDefault="0061524D" w:rsidP="005A41B1">
            <w:pPr>
              <w:jc w:val="center"/>
              <w:rPr>
                <w:rFonts w:cstheme="minorHAnsi"/>
                <w:szCs w:val="20"/>
              </w:rPr>
            </w:pPr>
          </w:p>
        </w:tc>
        <w:tc>
          <w:tcPr>
            <w:tcW w:w="990" w:type="dxa"/>
          </w:tcPr>
          <w:p w14:paraId="5891DF7B" w14:textId="77777777" w:rsidR="0061524D" w:rsidRPr="00487927" w:rsidRDefault="0061524D" w:rsidP="005A41B1">
            <w:pPr>
              <w:jc w:val="center"/>
              <w:rPr>
                <w:rFonts w:cstheme="minorHAnsi"/>
                <w:szCs w:val="20"/>
              </w:rPr>
            </w:pPr>
          </w:p>
        </w:tc>
        <w:tc>
          <w:tcPr>
            <w:tcW w:w="990" w:type="dxa"/>
          </w:tcPr>
          <w:p w14:paraId="6F375855"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944AF3D" w14:textId="77777777" w:rsidR="0061524D" w:rsidRPr="00487927" w:rsidRDefault="0061524D" w:rsidP="005A41B1">
            <w:pPr>
              <w:jc w:val="center"/>
              <w:rPr>
                <w:rFonts w:cstheme="minorHAnsi"/>
                <w:szCs w:val="20"/>
              </w:rPr>
            </w:pPr>
          </w:p>
        </w:tc>
        <w:tc>
          <w:tcPr>
            <w:tcW w:w="1080" w:type="dxa"/>
          </w:tcPr>
          <w:p w14:paraId="1B038277" w14:textId="77777777" w:rsidR="0061524D" w:rsidRPr="00487927" w:rsidRDefault="0061524D" w:rsidP="005A41B1">
            <w:pPr>
              <w:jc w:val="center"/>
              <w:rPr>
                <w:rFonts w:cstheme="minorHAnsi"/>
                <w:szCs w:val="20"/>
              </w:rPr>
            </w:pPr>
          </w:p>
        </w:tc>
        <w:tc>
          <w:tcPr>
            <w:tcW w:w="990" w:type="dxa"/>
          </w:tcPr>
          <w:p w14:paraId="70B0D7C2" w14:textId="77777777" w:rsidR="0061524D" w:rsidRPr="00487927" w:rsidRDefault="0061524D" w:rsidP="005A41B1">
            <w:pPr>
              <w:jc w:val="center"/>
              <w:rPr>
                <w:rFonts w:cstheme="minorHAnsi"/>
                <w:szCs w:val="20"/>
              </w:rPr>
            </w:pPr>
          </w:p>
        </w:tc>
        <w:tc>
          <w:tcPr>
            <w:tcW w:w="990" w:type="dxa"/>
          </w:tcPr>
          <w:p w14:paraId="4B522716" w14:textId="77777777" w:rsidR="0061524D" w:rsidRPr="00487927" w:rsidRDefault="0061524D" w:rsidP="005A41B1">
            <w:pPr>
              <w:jc w:val="center"/>
              <w:rPr>
                <w:rFonts w:cstheme="minorHAnsi"/>
                <w:szCs w:val="20"/>
              </w:rPr>
            </w:pPr>
          </w:p>
        </w:tc>
        <w:tc>
          <w:tcPr>
            <w:tcW w:w="1103" w:type="dxa"/>
          </w:tcPr>
          <w:p w14:paraId="0AE4F86F" w14:textId="77777777" w:rsidR="0061524D" w:rsidRPr="00487927" w:rsidRDefault="0061524D" w:rsidP="005A41B1">
            <w:pPr>
              <w:jc w:val="center"/>
              <w:rPr>
                <w:rFonts w:cstheme="minorHAnsi"/>
                <w:szCs w:val="20"/>
              </w:rPr>
            </w:pPr>
          </w:p>
        </w:tc>
        <w:tc>
          <w:tcPr>
            <w:tcW w:w="1103" w:type="dxa"/>
          </w:tcPr>
          <w:p w14:paraId="618675A6" w14:textId="77777777" w:rsidR="0061524D" w:rsidRPr="00487927" w:rsidRDefault="0061524D" w:rsidP="005A41B1">
            <w:pPr>
              <w:jc w:val="center"/>
              <w:rPr>
                <w:rFonts w:cstheme="minorHAnsi"/>
                <w:szCs w:val="20"/>
              </w:rPr>
            </w:pPr>
          </w:p>
        </w:tc>
      </w:tr>
      <w:tr w:rsidR="0061524D" w:rsidRPr="00487927" w14:paraId="6C3595A6" w14:textId="228106F7" w:rsidTr="0061524D">
        <w:tc>
          <w:tcPr>
            <w:tcW w:w="1255" w:type="dxa"/>
          </w:tcPr>
          <w:p w14:paraId="37B459FC" w14:textId="29F8520F"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4</w:t>
            </w:r>
          </w:p>
        </w:tc>
        <w:tc>
          <w:tcPr>
            <w:tcW w:w="990" w:type="dxa"/>
          </w:tcPr>
          <w:p w14:paraId="1CECE80C" w14:textId="77777777" w:rsidR="0061524D" w:rsidRPr="00487927" w:rsidRDefault="0061524D" w:rsidP="005A41B1">
            <w:pPr>
              <w:jc w:val="center"/>
              <w:rPr>
                <w:rFonts w:cstheme="minorHAnsi"/>
                <w:szCs w:val="20"/>
              </w:rPr>
            </w:pPr>
          </w:p>
        </w:tc>
        <w:tc>
          <w:tcPr>
            <w:tcW w:w="990" w:type="dxa"/>
          </w:tcPr>
          <w:p w14:paraId="478EE37C" w14:textId="77777777" w:rsidR="0061524D" w:rsidRPr="00487927" w:rsidRDefault="0061524D" w:rsidP="005A41B1">
            <w:pPr>
              <w:jc w:val="center"/>
              <w:rPr>
                <w:rFonts w:cstheme="minorHAnsi"/>
                <w:szCs w:val="20"/>
              </w:rPr>
            </w:pPr>
          </w:p>
        </w:tc>
        <w:tc>
          <w:tcPr>
            <w:tcW w:w="990" w:type="dxa"/>
          </w:tcPr>
          <w:p w14:paraId="4FB9DEB1" w14:textId="77777777" w:rsidR="0061524D" w:rsidRPr="00487927" w:rsidRDefault="0061524D" w:rsidP="005A41B1">
            <w:pPr>
              <w:jc w:val="center"/>
              <w:rPr>
                <w:rFonts w:cstheme="minorHAnsi"/>
                <w:szCs w:val="20"/>
              </w:rPr>
            </w:pPr>
          </w:p>
        </w:tc>
        <w:tc>
          <w:tcPr>
            <w:tcW w:w="990" w:type="dxa"/>
          </w:tcPr>
          <w:p w14:paraId="28A1138E" w14:textId="77777777" w:rsidR="0061524D" w:rsidRPr="00487927" w:rsidRDefault="0061524D" w:rsidP="005A41B1">
            <w:pPr>
              <w:jc w:val="center"/>
              <w:rPr>
                <w:rFonts w:cstheme="minorHAnsi"/>
                <w:szCs w:val="20"/>
              </w:rPr>
            </w:pPr>
          </w:p>
        </w:tc>
        <w:tc>
          <w:tcPr>
            <w:tcW w:w="990" w:type="dxa"/>
          </w:tcPr>
          <w:p w14:paraId="4677ED9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01E2FD93" w14:textId="77777777" w:rsidR="0061524D" w:rsidRPr="00487927" w:rsidRDefault="0061524D" w:rsidP="005A41B1">
            <w:pPr>
              <w:jc w:val="center"/>
              <w:rPr>
                <w:rFonts w:cstheme="minorHAnsi"/>
                <w:szCs w:val="20"/>
              </w:rPr>
            </w:pPr>
          </w:p>
        </w:tc>
        <w:tc>
          <w:tcPr>
            <w:tcW w:w="1080" w:type="dxa"/>
          </w:tcPr>
          <w:p w14:paraId="7C268E98" w14:textId="77777777" w:rsidR="0061524D" w:rsidRPr="00487927" w:rsidRDefault="0061524D" w:rsidP="005A41B1">
            <w:pPr>
              <w:jc w:val="center"/>
              <w:rPr>
                <w:rFonts w:cstheme="minorHAnsi"/>
                <w:szCs w:val="20"/>
              </w:rPr>
            </w:pPr>
          </w:p>
        </w:tc>
        <w:tc>
          <w:tcPr>
            <w:tcW w:w="990" w:type="dxa"/>
          </w:tcPr>
          <w:p w14:paraId="6E396523" w14:textId="77777777" w:rsidR="0061524D" w:rsidRPr="00487927" w:rsidRDefault="0061524D" w:rsidP="005A41B1">
            <w:pPr>
              <w:jc w:val="center"/>
              <w:rPr>
                <w:rFonts w:cstheme="minorHAnsi"/>
                <w:szCs w:val="20"/>
              </w:rPr>
            </w:pPr>
          </w:p>
        </w:tc>
        <w:tc>
          <w:tcPr>
            <w:tcW w:w="990" w:type="dxa"/>
          </w:tcPr>
          <w:p w14:paraId="2AE9F3AA" w14:textId="77777777" w:rsidR="0061524D" w:rsidRPr="00487927" w:rsidRDefault="0061524D" w:rsidP="005A41B1">
            <w:pPr>
              <w:jc w:val="center"/>
              <w:rPr>
                <w:rFonts w:cstheme="minorHAnsi"/>
                <w:szCs w:val="20"/>
              </w:rPr>
            </w:pPr>
          </w:p>
        </w:tc>
        <w:tc>
          <w:tcPr>
            <w:tcW w:w="1103" w:type="dxa"/>
          </w:tcPr>
          <w:p w14:paraId="716CB657" w14:textId="77777777" w:rsidR="0061524D" w:rsidRPr="00487927" w:rsidRDefault="0061524D" w:rsidP="005A41B1">
            <w:pPr>
              <w:jc w:val="center"/>
              <w:rPr>
                <w:rFonts w:cstheme="minorHAnsi"/>
                <w:szCs w:val="20"/>
              </w:rPr>
            </w:pPr>
          </w:p>
        </w:tc>
        <w:tc>
          <w:tcPr>
            <w:tcW w:w="1103" w:type="dxa"/>
          </w:tcPr>
          <w:p w14:paraId="4AF4E9A0" w14:textId="77777777" w:rsidR="0061524D" w:rsidRPr="00487927" w:rsidRDefault="0061524D" w:rsidP="005A41B1">
            <w:pPr>
              <w:jc w:val="center"/>
              <w:rPr>
                <w:rFonts w:cstheme="minorHAnsi"/>
                <w:szCs w:val="20"/>
              </w:rPr>
            </w:pPr>
          </w:p>
        </w:tc>
      </w:tr>
      <w:tr w:rsidR="0061524D" w:rsidRPr="00487927" w14:paraId="474C7F86" w14:textId="494C9999" w:rsidTr="0061524D">
        <w:tc>
          <w:tcPr>
            <w:tcW w:w="1255" w:type="dxa"/>
          </w:tcPr>
          <w:p w14:paraId="5EBAF9CA" w14:textId="3670D55A"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5</w:t>
            </w:r>
          </w:p>
        </w:tc>
        <w:tc>
          <w:tcPr>
            <w:tcW w:w="990" w:type="dxa"/>
          </w:tcPr>
          <w:p w14:paraId="460D9738" w14:textId="77777777" w:rsidR="0061524D" w:rsidRPr="00487927" w:rsidRDefault="0061524D" w:rsidP="005A41B1">
            <w:pPr>
              <w:jc w:val="center"/>
              <w:rPr>
                <w:rFonts w:cstheme="minorHAnsi"/>
                <w:szCs w:val="20"/>
              </w:rPr>
            </w:pPr>
          </w:p>
        </w:tc>
        <w:tc>
          <w:tcPr>
            <w:tcW w:w="990" w:type="dxa"/>
          </w:tcPr>
          <w:p w14:paraId="126F1B35" w14:textId="77777777" w:rsidR="0061524D" w:rsidRPr="00487927" w:rsidRDefault="0061524D" w:rsidP="005A41B1">
            <w:pPr>
              <w:jc w:val="center"/>
              <w:rPr>
                <w:rFonts w:cstheme="minorHAnsi"/>
                <w:szCs w:val="20"/>
              </w:rPr>
            </w:pPr>
          </w:p>
        </w:tc>
        <w:tc>
          <w:tcPr>
            <w:tcW w:w="990" w:type="dxa"/>
          </w:tcPr>
          <w:p w14:paraId="4B738E41" w14:textId="77777777" w:rsidR="0061524D" w:rsidRPr="00487927" w:rsidRDefault="0061524D" w:rsidP="005A41B1">
            <w:pPr>
              <w:jc w:val="center"/>
              <w:rPr>
                <w:rFonts w:cstheme="minorHAnsi"/>
                <w:szCs w:val="20"/>
              </w:rPr>
            </w:pPr>
          </w:p>
        </w:tc>
        <w:tc>
          <w:tcPr>
            <w:tcW w:w="990" w:type="dxa"/>
          </w:tcPr>
          <w:p w14:paraId="2B2530D3" w14:textId="77777777" w:rsidR="0061524D" w:rsidRPr="00487927" w:rsidRDefault="0061524D" w:rsidP="005A41B1">
            <w:pPr>
              <w:jc w:val="center"/>
              <w:rPr>
                <w:rFonts w:cstheme="minorHAnsi"/>
                <w:szCs w:val="20"/>
              </w:rPr>
            </w:pPr>
          </w:p>
        </w:tc>
        <w:tc>
          <w:tcPr>
            <w:tcW w:w="990" w:type="dxa"/>
          </w:tcPr>
          <w:p w14:paraId="4CCEE6F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8807E08" w14:textId="77777777" w:rsidR="0061524D" w:rsidRPr="00487927" w:rsidRDefault="0061524D" w:rsidP="005A41B1">
            <w:pPr>
              <w:jc w:val="center"/>
              <w:rPr>
                <w:rFonts w:cstheme="minorHAnsi"/>
                <w:szCs w:val="20"/>
              </w:rPr>
            </w:pPr>
          </w:p>
        </w:tc>
        <w:tc>
          <w:tcPr>
            <w:tcW w:w="1080" w:type="dxa"/>
          </w:tcPr>
          <w:p w14:paraId="346FD7FE" w14:textId="77777777" w:rsidR="0061524D" w:rsidRPr="00487927" w:rsidRDefault="0061524D" w:rsidP="005A41B1">
            <w:pPr>
              <w:jc w:val="center"/>
              <w:rPr>
                <w:rFonts w:cstheme="minorHAnsi"/>
                <w:szCs w:val="20"/>
              </w:rPr>
            </w:pPr>
          </w:p>
        </w:tc>
        <w:tc>
          <w:tcPr>
            <w:tcW w:w="990" w:type="dxa"/>
          </w:tcPr>
          <w:p w14:paraId="41BDF202" w14:textId="77777777" w:rsidR="0061524D" w:rsidRPr="00487927" w:rsidRDefault="0061524D" w:rsidP="005A41B1">
            <w:pPr>
              <w:jc w:val="center"/>
              <w:rPr>
                <w:rFonts w:cstheme="minorHAnsi"/>
                <w:szCs w:val="20"/>
              </w:rPr>
            </w:pPr>
          </w:p>
        </w:tc>
        <w:tc>
          <w:tcPr>
            <w:tcW w:w="990" w:type="dxa"/>
          </w:tcPr>
          <w:p w14:paraId="2EF9FC30" w14:textId="77777777" w:rsidR="0061524D" w:rsidRPr="00487927" w:rsidRDefault="0061524D" w:rsidP="005A41B1">
            <w:pPr>
              <w:jc w:val="center"/>
              <w:rPr>
                <w:rFonts w:cstheme="minorHAnsi"/>
                <w:szCs w:val="20"/>
              </w:rPr>
            </w:pPr>
          </w:p>
        </w:tc>
        <w:tc>
          <w:tcPr>
            <w:tcW w:w="1103" w:type="dxa"/>
          </w:tcPr>
          <w:p w14:paraId="67F88CAD" w14:textId="77777777" w:rsidR="0061524D" w:rsidRPr="00487927" w:rsidRDefault="0061524D" w:rsidP="005A41B1">
            <w:pPr>
              <w:jc w:val="center"/>
              <w:rPr>
                <w:rFonts w:cstheme="minorHAnsi"/>
                <w:szCs w:val="20"/>
              </w:rPr>
            </w:pPr>
          </w:p>
        </w:tc>
        <w:tc>
          <w:tcPr>
            <w:tcW w:w="1103" w:type="dxa"/>
          </w:tcPr>
          <w:p w14:paraId="1AAD64D1" w14:textId="77777777" w:rsidR="0061524D" w:rsidRPr="00487927" w:rsidRDefault="0061524D" w:rsidP="005A41B1">
            <w:pPr>
              <w:jc w:val="center"/>
              <w:rPr>
                <w:rFonts w:cstheme="minorHAnsi"/>
                <w:szCs w:val="20"/>
              </w:rPr>
            </w:pPr>
          </w:p>
        </w:tc>
      </w:tr>
      <w:tr w:rsidR="0061524D" w:rsidRPr="00487927" w14:paraId="5AF7EB12" w14:textId="7A2B806B" w:rsidTr="0061524D">
        <w:tc>
          <w:tcPr>
            <w:tcW w:w="1255" w:type="dxa"/>
            <w:shd w:val="clear" w:color="auto" w:fill="D6E3BC" w:themeFill="accent3" w:themeFillTint="66"/>
          </w:tcPr>
          <w:p w14:paraId="099FDA7C" w14:textId="750BF1A0" w:rsidR="0061524D" w:rsidRPr="007B756C" w:rsidRDefault="0061524D"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E1255D7" w14:textId="10634434"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5247E766" w14:textId="6A8FBC44"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1EA7032" w14:textId="0C1E5A9A" w:rsidR="0061524D" w:rsidRDefault="0061524D" w:rsidP="00FD51B2">
            <w:pPr>
              <w:jc w:val="center"/>
              <w:rPr>
                <w:rFonts w:cstheme="minorHAnsi"/>
                <w:szCs w:val="20"/>
              </w:rPr>
            </w:pPr>
            <w:r>
              <w:rPr>
                <w:rFonts w:cstheme="minorHAnsi"/>
                <w:bCs/>
                <w:sz w:val="18"/>
                <w:szCs w:val="18"/>
              </w:rPr>
              <w:t>Suite 11</w:t>
            </w:r>
          </w:p>
        </w:tc>
      </w:tr>
      <w:tr w:rsidR="0061524D" w:rsidRPr="00487927" w14:paraId="69F90B19" w14:textId="50D3076A" w:rsidTr="0061524D">
        <w:tc>
          <w:tcPr>
            <w:tcW w:w="1255" w:type="dxa"/>
          </w:tcPr>
          <w:p w14:paraId="4DD9C8FA" w14:textId="77777777" w:rsidR="0061524D" w:rsidRPr="000F6947" w:rsidRDefault="0061524D" w:rsidP="00FD51B2">
            <w:pPr>
              <w:jc w:val="center"/>
              <w:rPr>
                <w:szCs w:val="20"/>
              </w:rPr>
            </w:pPr>
            <w:r>
              <w:rPr>
                <w:szCs w:val="20"/>
              </w:rPr>
              <w:t>1</w:t>
            </w:r>
            <w:r w:rsidRPr="000F6947">
              <w:rPr>
                <w:szCs w:val="20"/>
              </w:rPr>
              <w:t>601_01</w:t>
            </w:r>
          </w:p>
        </w:tc>
        <w:tc>
          <w:tcPr>
            <w:tcW w:w="990" w:type="dxa"/>
          </w:tcPr>
          <w:p w14:paraId="40920061" w14:textId="58EFA2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FFFDC1" w14:textId="2D696D47" w:rsidR="0061524D" w:rsidRPr="00487927" w:rsidRDefault="0061524D" w:rsidP="00FD51B2">
            <w:pPr>
              <w:jc w:val="center"/>
              <w:rPr>
                <w:rFonts w:cstheme="minorHAnsi"/>
                <w:szCs w:val="20"/>
              </w:rPr>
            </w:pPr>
          </w:p>
        </w:tc>
        <w:tc>
          <w:tcPr>
            <w:tcW w:w="990" w:type="dxa"/>
          </w:tcPr>
          <w:p w14:paraId="1AF51427" w14:textId="77777777" w:rsidR="0061524D" w:rsidRPr="00487927" w:rsidRDefault="0061524D" w:rsidP="00FD51B2">
            <w:pPr>
              <w:jc w:val="center"/>
              <w:rPr>
                <w:rFonts w:cstheme="minorHAnsi"/>
                <w:szCs w:val="20"/>
              </w:rPr>
            </w:pPr>
          </w:p>
        </w:tc>
        <w:tc>
          <w:tcPr>
            <w:tcW w:w="990" w:type="dxa"/>
          </w:tcPr>
          <w:p w14:paraId="440B0412" w14:textId="0A386D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5B6B446" w14:textId="13A1DF95" w:rsidR="0061524D" w:rsidRPr="00487927" w:rsidRDefault="0061524D" w:rsidP="00FD51B2">
            <w:pPr>
              <w:jc w:val="center"/>
              <w:rPr>
                <w:rFonts w:cstheme="minorHAnsi"/>
                <w:szCs w:val="20"/>
              </w:rPr>
            </w:pPr>
          </w:p>
        </w:tc>
        <w:tc>
          <w:tcPr>
            <w:tcW w:w="990" w:type="dxa"/>
          </w:tcPr>
          <w:p w14:paraId="1D2EAF22" w14:textId="77777777" w:rsidR="0061524D" w:rsidRPr="00487927" w:rsidRDefault="0061524D" w:rsidP="00FD51B2">
            <w:pPr>
              <w:jc w:val="center"/>
              <w:rPr>
                <w:rFonts w:cstheme="minorHAnsi"/>
                <w:szCs w:val="20"/>
              </w:rPr>
            </w:pPr>
          </w:p>
        </w:tc>
        <w:tc>
          <w:tcPr>
            <w:tcW w:w="1080" w:type="dxa"/>
          </w:tcPr>
          <w:p w14:paraId="2AC49CB4" w14:textId="77777777" w:rsidR="0061524D" w:rsidRPr="00487927" w:rsidRDefault="0061524D" w:rsidP="00FD51B2">
            <w:pPr>
              <w:jc w:val="center"/>
              <w:rPr>
                <w:rFonts w:cstheme="minorHAnsi"/>
                <w:szCs w:val="20"/>
              </w:rPr>
            </w:pPr>
          </w:p>
        </w:tc>
        <w:tc>
          <w:tcPr>
            <w:tcW w:w="990" w:type="dxa"/>
          </w:tcPr>
          <w:p w14:paraId="5508C10B" w14:textId="77777777" w:rsidR="0061524D" w:rsidRPr="00487927" w:rsidRDefault="0061524D" w:rsidP="00FD51B2">
            <w:pPr>
              <w:jc w:val="center"/>
              <w:rPr>
                <w:rFonts w:cstheme="minorHAnsi"/>
                <w:szCs w:val="20"/>
              </w:rPr>
            </w:pPr>
          </w:p>
        </w:tc>
        <w:tc>
          <w:tcPr>
            <w:tcW w:w="990" w:type="dxa"/>
          </w:tcPr>
          <w:p w14:paraId="7EAB9802" w14:textId="77777777" w:rsidR="0061524D" w:rsidRPr="00487927" w:rsidRDefault="0061524D" w:rsidP="00FD51B2">
            <w:pPr>
              <w:jc w:val="center"/>
              <w:rPr>
                <w:rFonts w:cstheme="minorHAnsi"/>
                <w:szCs w:val="20"/>
              </w:rPr>
            </w:pPr>
          </w:p>
        </w:tc>
        <w:tc>
          <w:tcPr>
            <w:tcW w:w="1103" w:type="dxa"/>
          </w:tcPr>
          <w:p w14:paraId="29EEA1D0" w14:textId="77777777" w:rsidR="0061524D" w:rsidRPr="00487927" w:rsidRDefault="0061524D" w:rsidP="00FD51B2">
            <w:pPr>
              <w:jc w:val="center"/>
              <w:rPr>
                <w:rFonts w:cstheme="minorHAnsi"/>
                <w:szCs w:val="20"/>
              </w:rPr>
            </w:pPr>
          </w:p>
        </w:tc>
        <w:tc>
          <w:tcPr>
            <w:tcW w:w="1103" w:type="dxa"/>
          </w:tcPr>
          <w:p w14:paraId="4AD047CC" w14:textId="77777777" w:rsidR="0061524D" w:rsidRPr="00487927" w:rsidRDefault="0061524D" w:rsidP="00FD51B2">
            <w:pPr>
              <w:jc w:val="center"/>
              <w:rPr>
                <w:rFonts w:cstheme="minorHAnsi"/>
                <w:szCs w:val="20"/>
              </w:rPr>
            </w:pPr>
          </w:p>
        </w:tc>
      </w:tr>
      <w:tr w:rsidR="0061524D" w:rsidRPr="00487927" w14:paraId="1B995238" w14:textId="1221098F" w:rsidTr="0061524D">
        <w:tc>
          <w:tcPr>
            <w:tcW w:w="1255" w:type="dxa"/>
          </w:tcPr>
          <w:p w14:paraId="41A45792" w14:textId="77777777" w:rsidR="0061524D" w:rsidRPr="000F6947" w:rsidRDefault="0061524D" w:rsidP="00FD51B2">
            <w:pPr>
              <w:jc w:val="center"/>
              <w:rPr>
                <w:szCs w:val="20"/>
              </w:rPr>
            </w:pPr>
            <w:r>
              <w:rPr>
                <w:szCs w:val="20"/>
              </w:rPr>
              <w:t>1</w:t>
            </w:r>
            <w:r w:rsidRPr="000F6947">
              <w:rPr>
                <w:szCs w:val="20"/>
              </w:rPr>
              <w:t>601_02</w:t>
            </w:r>
          </w:p>
        </w:tc>
        <w:tc>
          <w:tcPr>
            <w:tcW w:w="990" w:type="dxa"/>
          </w:tcPr>
          <w:p w14:paraId="006B128C" w14:textId="7C3560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C05859" w14:textId="3C255CEF" w:rsidR="0061524D" w:rsidRPr="00487927" w:rsidRDefault="0061524D" w:rsidP="00FD51B2">
            <w:pPr>
              <w:jc w:val="center"/>
              <w:rPr>
                <w:rFonts w:cstheme="minorHAnsi"/>
                <w:szCs w:val="20"/>
              </w:rPr>
            </w:pPr>
          </w:p>
        </w:tc>
        <w:tc>
          <w:tcPr>
            <w:tcW w:w="990" w:type="dxa"/>
          </w:tcPr>
          <w:p w14:paraId="3BAE50D5" w14:textId="77777777" w:rsidR="0061524D" w:rsidRPr="00487927" w:rsidRDefault="0061524D" w:rsidP="00FD51B2">
            <w:pPr>
              <w:jc w:val="center"/>
              <w:rPr>
                <w:rFonts w:cstheme="minorHAnsi"/>
                <w:szCs w:val="20"/>
              </w:rPr>
            </w:pPr>
          </w:p>
        </w:tc>
        <w:tc>
          <w:tcPr>
            <w:tcW w:w="990" w:type="dxa"/>
          </w:tcPr>
          <w:p w14:paraId="4B5DF133" w14:textId="31DDA8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60A4624" w14:textId="75A80F40" w:rsidR="0061524D" w:rsidRPr="00487927" w:rsidRDefault="0061524D" w:rsidP="00FD51B2">
            <w:pPr>
              <w:jc w:val="center"/>
              <w:rPr>
                <w:rFonts w:cstheme="minorHAnsi"/>
                <w:szCs w:val="20"/>
              </w:rPr>
            </w:pPr>
          </w:p>
        </w:tc>
        <w:tc>
          <w:tcPr>
            <w:tcW w:w="990" w:type="dxa"/>
          </w:tcPr>
          <w:p w14:paraId="3331BDED" w14:textId="77777777" w:rsidR="0061524D" w:rsidRPr="00487927" w:rsidRDefault="0061524D" w:rsidP="00FD51B2">
            <w:pPr>
              <w:jc w:val="center"/>
              <w:rPr>
                <w:rFonts w:cstheme="minorHAnsi"/>
                <w:szCs w:val="20"/>
              </w:rPr>
            </w:pPr>
          </w:p>
        </w:tc>
        <w:tc>
          <w:tcPr>
            <w:tcW w:w="1080" w:type="dxa"/>
          </w:tcPr>
          <w:p w14:paraId="7F58E3E6" w14:textId="77777777" w:rsidR="0061524D" w:rsidRPr="00487927" w:rsidRDefault="0061524D" w:rsidP="00FD51B2">
            <w:pPr>
              <w:jc w:val="center"/>
              <w:rPr>
                <w:rFonts w:cstheme="minorHAnsi"/>
                <w:szCs w:val="20"/>
              </w:rPr>
            </w:pPr>
          </w:p>
        </w:tc>
        <w:tc>
          <w:tcPr>
            <w:tcW w:w="990" w:type="dxa"/>
          </w:tcPr>
          <w:p w14:paraId="4E939BD4" w14:textId="77777777" w:rsidR="0061524D" w:rsidRPr="00487927" w:rsidRDefault="0061524D" w:rsidP="00FD51B2">
            <w:pPr>
              <w:jc w:val="center"/>
              <w:rPr>
                <w:rFonts w:cstheme="minorHAnsi"/>
                <w:szCs w:val="20"/>
              </w:rPr>
            </w:pPr>
          </w:p>
        </w:tc>
        <w:tc>
          <w:tcPr>
            <w:tcW w:w="990" w:type="dxa"/>
          </w:tcPr>
          <w:p w14:paraId="74EBF3FC" w14:textId="77777777" w:rsidR="0061524D" w:rsidRPr="00487927" w:rsidRDefault="0061524D" w:rsidP="00FD51B2">
            <w:pPr>
              <w:jc w:val="center"/>
              <w:rPr>
                <w:rFonts w:cstheme="minorHAnsi"/>
                <w:szCs w:val="20"/>
              </w:rPr>
            </w:pPr>
          </w:p>
        </w:tc>
        <w:tc>
          <w:tcPr>
            <w:tcW w:w="1103" w:type="dxa"/>
          </w:tcPr>
          <w:p w14:paraId="3AA9FFBF" w14:textId="77777777" w:rsidR="0061524D" w:rsidRPr="00487927" w:rsidRDefault="0061524D" w:rsidP="00FD51B2">
            <w:pPr>
              <w:jc w:val="center"/>
              <w:rPr>
                <w:rFonts w:cstheme="minorHAnsi"/>
                <w:szCs w:val="20"/>
              </w:rPr>
            </w:pPr>
          </w:p>
        </w:tc>
        <w:tc>
          <w:tcPr>
            <w:tcW w:w="1103" w:type="dxa"/>
          </w:tcPr>
          <w:p w14:paraId="18786993" w14:textId="77777777" w:rsidR="0061524D" w:rsidRPr="00487927" w:rsidRDefault="0061524D" w:rsidP="00FD51B2">
            <w:pPr>
              <w:jc w:val="center"/>
              <w:rPr>
                <w:rFonts w:cstheme="minorHAnsi"/>
                <w:szCs w:val="20"/>
              </w:rPr>
            </w:pPr>
          </w:p>
        </w:tc>
      </w:tr>
      <w:tr w:rsidR="0061524D" w:rsidRPr="00487927" w14:paraId="4E9E2B5C" w14:textId="72E88C3E" w:rsidTr="0061524D">
        <w:tc>
          <w:tcPr>
            <w:tcW w:w="1255" w:type="dxa"/>
          </w:tcPr>
          <w:p w14:paraId="37419053" w14:textId="77777777" w:rsidR="0061524D" w:rsidRPr="000F6947" w:rsidRDefault="0061524D" w:rsidP="00FD51B2">
            <w:pPr>
              <w:jc w:val="center"/>
              <w:rPr>
                <w:szCs w:val="20"/>
              </w:rPr>
            </w:pPr>
            <w:r>
              <w:rPr>
                <w:szCs w:val="20"/>
              </w:rPr>
              <w:t>1</w:t>
            </w:r>
            <w:r w:rsidRPr="000F6947">
              <w:rPr>
                <w:szCs w:val="20"/>
              </w:rPr>
              <w:t>601_03</w:t>
            </w:r>
          </w:p>
        </w:tc>
        <w:tc>
          <w:tcPr>
            <w:tcW w:w="990" w:type="dxa"/>
          </w:tcPr>
          <w:p w14:paraId="435A1A5D" w14:textId="26B9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4A9B56" w14:textId="26B3308B" w:rsidR="0061524D" w:rsidRPr="00487927" w:rsidRDefault="0061524D" w:rsidP="00FD51B2">
            <w:pPr>
              <w:jc w:val="center"/>
              <w:rPr>
                <w:rFonts w:cstheme="minorHAnsi"/>
                <w:szCs w:val="20"/>
              </w:rPr>
            </w:pPr>
          </w:p>
        </w:tc>
        <w:tc>
          <w:tcPr>
            <w:tcW w:w="990" w:type="dxa"/>
          </w:tcPr>
          <w:p w14:paraId="5C4A199A" w14:textId="77777777" w:rsidR="0061524D" w:rsidRPr="00487927" w:rsidRDefault="0061524D" w:rsidP="00FD51B2">
            <w:pPr>
              <w:jc w:val="center"/>
              <w:rPr>
                <w:rFonts w:cstheme="minorHAnsi"/>
                <w:szCs w:val="20"/>
              </w:rPr>
            </w:pPr>
          </w:p>
        </w:tc>
        <w:tc>
          <w:tcPr>
            <w:tcW w:w="990" w:type="dxa"/>
          </w:tcPr>
          <w:p w14:paraId="5642C08A" w14:textId="1FA3ED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E36349D" w14:textId="6DFB218B" w:rsidR="0061524D" w:rsidRPr="00487927" w:rsidRDefault="0061524D" w:rsidP="00FD51B2">
            <w:pPr>
              <w:jc w:val="center"/>
              <w:rPr>
                <w:rFonts w:cstheme="minorHAnsi"/>
                <w:szCs w:val="20"/>
              </w:rPr>
            </w:pPr>
          </w:p>
        </w:tc>
        <w:tc>
          <w:tcPr>
            <w:tcW w:w="990" w:type="dxa"/>
          </w:tcPr>
          <w:p w14:paraId="308D6D56" w14:textId="77777777" w:rsidR="0061524D" w:rsidRPr="00487927" w:rsidRDefault="0061524D" w:rsidP="00FD51B2">
            <w:pPr>
              <w:jc w:val="center"/>
              <w:rPr>
                <w:rFonts w:cstheme="minorHAnsi"/>
                <w:szCs w:val="20"/>
              </w:rPr>
            </w:pPr>
          </w:p>
        </w:tc>
        <w:tc>
          <w:tcPr>
            <w:tcW w:w="1080" w:type="dxa"/>
          </w:tcPr>
          <w:p w14:paraId="7F092A84" w14:textId="77777777" w:rsidR="0061524D" w:rsidRPr="00487927" w:rsidRDefault="0061524D" w:rsidP="00FD51B2">
            <w:pPr>
              <w:jc w:val="center"/>
              <w:rPr>
                <w:rFonts w:cstheme="minorHAnsi"/>
                <w:szCs w:val="20"/>
              </w:rPr>
            </w:pPr>
          </w:p>
        </w:tc>
        <w:tc>
          <w:tcPr>
            <w:tcW w:w="990" w:type="dxa"/>
          </w:tcPr>
          <w:p w14:paraId="6BE56850" w14:textId="77777777" w:rsidR="0061524D" w:rsidRPr="00487927" w:rsidRDefault="0061524D" w:rsidP="00FD51B2">
            <w:pPr>
              <w:jc w:val="center"/>
              <w:rPr>
                <w:rFonts w:cstheme="minorHAnsi"/>
                <w:szCs w:val="20"/>
              </w:rPr>
            </w:pPr>
          </w:p>
        </w:tc>
        <w:tc>
          <w:tcPr>
            <w:tcW w:w="990" w:type="dxa"/>
          </w:tcPr>
          <w:p w14:paraId="5077AD77" w14:textId="77777777" w:rsidR="0061524D" w:rsidRPr="00487927" w:rsidRDefault="0061524D" w:rsidP="00FD51B2">
            <w:pPr>
              <w:jc w:val="center"/>
              <w:rPr>
                <w:rFonts w:cstheme="minorHAnsi"/>
                <w:szCs w:val="20"/>
              </w:rPr>
            </w:pPr>
          </w:p>
        </w:tc>
        <w:tc>
          <w:tcPr>
            <w:tcW w:w="1103" w:type="dxa"/>
          </w:tcPr>
          <w:p w14:paraId="7203F84F" w14:textId="77777777" w:rsidR="0061524D" w:rsidRPr="00487927" w:rsidRDefault="0061524D" w:rsidP="00FD51B2">
            <w:pPr>
              <w:jc w:val="center"/>
              <w:rPr>
                <w:rFonts w:cstheme="minorHAnsi"/>
                <w:szCs w:val="20"/>
              </w:rPr>
            </w:pPr>
          </w:p>
        </w:tc>
        <w:tc>
          <w:tcPr>
            <w:tcW w:w="1103" w:type="dxa"/>
          </w:tcPr>
          <w:p w14:paraId="5E591E2F" w14:textId="77777777" w:rsidR="0061524D" w:rsidRPr="00487927" w:rsidRDefault="0061524D" w:rsidP="00FD51B2">
            <w:pPr>
              <w:jc w:val="center"/>
              <w:rPr>
                <w:rFonts w:cstheme="minorHAnsi"/>
                <w:szCs w:val="20"/>
              </w:rPr>
            </w:pPr>
          </w:p>
        </w:tc>
      </w:tr>
      <w:tr w:rsidR="0061524D" w:rsidRPr="00487927" w14:paraId="76394863" w14:textId="6DC50001" w:rsidTr="0061524D">
        <w:tc>
          <w:tcPr>
            <w:tcW w:w="1255" w:type="dxa"/>
          </w:tcPr>
          <w:p w14:paraId="69EA3CCA" w14:textId="77777777" w:rsidR="0061524D" w:rsidRPr="000F6947" w:rsidRDefault="0061524D" w:rsidP="00FD51B2">
            <w:pPr>
              <w:jc w:val="center"/>
              <w:rPr>
                <w:szCs w:val="20"/>
              </w:rPr>
            </w:pPr>
            <w:r>
              <w:rPr>
                <w:szCs w:val="20"/>
              </w:rPr>
              <w:t>1</w:t>
            </w:r>
            <w:r w:rsidRPr="000F6947">
              <w:rPr>
                <w:szCs w:val="20"/>
              </w:rPr>
              <w:t>601_04</w:t>
            </w:r>
          </w:p>
        </w:tc>
        <w:tc>
          <w:tcPr>
            <w:tcW w:w="990" w:type="dxa"/>
          </w:tcPr>
          <w:p w14:paraId="3D4B2C61" w14:textId="26A5446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2B005A" w14:textId="72B24D44" w:rsidR="0061524D" w:rsidRPr="00487927" w:rsidRDefault="0061524D" w:rsidP="00FD51B2">
            <w:pPr>
              <w:jc w:val="center"/>
              <w:rPr>
                <w:rFonts w:cstheme="minorHAnsi"/>
                <w:szCs w:val="20"/>
              </w:rPr>
            </w:pPr>
          </w:p>
        </w:tc>
        <w:tc>
          <w:tcPr>
            <w:tcW w:w="990" w:type="dxa"/>
          </w:tcPr>
          <w:p w14:paraId="1ED1E1A4" w14:textId="77777777" w:rsidR="0061524D" w:rsidRPr="00487927" w:rsidRDefault="0061524D" w:rsidP="00FD51B2">
            <w:pPr>
              <w:jc w:val="center"/>
              <w:rPr>
                <w:rFonts w:cstheme="minorHAnsi"/>
                <w:szCs w:val="20"/>
              </w:rPr>
            </w:pPr>
          </w:p>
        </w:tc>
        <w:tc>
          <w:tcPr>
            <w:tcW w:w="990" w:type="dxa"/>
          </w:tcPr>
          <w:p w14:paraId="33B26033" w14:textId="6EDF9D3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B956E9" w14:textId="59E14F77" w:rsidR="0061524D" w:rsidRPr="00487927" w:rsidRDefault="0061524D" w:rsidP="00FD51B2">
            <w:pPr>
              <w:jc w:val="center"/>
              <w:rPr>
                <w:rFonts w:cstheme="minorHAnsi"/>
                <w:szCs w:val="20"/>
              </w:rPr>
            </w:pPr>
          </w:p>
        </w:tc>
        <w:tc>
          <w:tcPr>
            <w:tcW w:w="990" w:type="dxa"/>
          </w:tcPr>
          <w:p w14:paraId="6747F6CB" w14:textId="77777777" w:rsidR="0061524D" w:rsidRPr="00487927" w:rsidRDefault="0061524D" w:rsidP="00FD51B2">
            <w:pPr>
              <w:jc w:val="center"/>
              <w:rPr>
                <w:rFonts w:cstheme="minorHAnsi"/>
                <w:szCs w:val="20"/>
              </w:rPr>
            </w:pPr>
          </w:p>
        </w:tc>
        <w:tc>
          <w:tcPr>
            <w:tcW w:w="1080" w:type="dxa"/>
          </w:tcPr>
          <w:p w14:paraId="2A2D65BC" w14:textId="77777777" w:rsidR="0061524D" w:rsidRPr="00487927" w:rsidRDefault="0061524D" w:rsidP="00FD51B2">
            <w:pPr>
              <w:jc w:val="center"/>
              <w:rPr>
                <w:rFonts w:cstheme="minorHAnsi"/>
                <w:szCs w:val="20"/>
              </w:rPr>
            </w:pPr>
          </w:p>
        </w:tc>
        <w:tc>
          <w:tcPr>
            <w:tcW w:w="990" w:type="dxa"/>
          </w:tcPr>
          <w:p w14:paraId="526F382D" w14:textId="77777777" w:rsidR="0061524D" w:rsidRPr="00487927" w:rsidRDefault="0061524D" w:rsidP="00FD51B2">
            <w:pPr>
              <w:jc w:val="center"/>
              <w:rPr>
                <w:rFonts w:cstheme="minorHAnsi"/>
                <w:szCs w:val="20"/>
              </w:rPr>
            </w:pPr>
          </w:p>
        </w:tc>
        <w:tc>
          <w:tcPr>
            <w:tcW w:w="990" w:type="dxa"/>
          </w:tcPr>
          <w:p w14:paraId="228AE1EC" w14:textId="77777777" w:rsidR="0061524D" w:rsidRPr="00487927" w:rsidRDefault="0061524D" w:rsidP="00FD51B2">
            <w:pPr>
              <w:jc w:val="center"/>
              <w:rPr>
                <w:rFonts w:cstheme="minorHAnsi"/>
                <w:szCs w:val="20"/>
              </w:rPr>
            </w:pPr>
          </w:p>
        </w:tc>
        <w:tc>
          <w:tcPr>
            <w:tcW w:w="1103" w:type="dxa"/>
          </w:tcPr>
          <w:p w14:paraId="1DD2E9CE" w14:textId="77777777" w:rsidR="0061524D" w:rsidRPr="00487927" w:rsidRDefault="0061524D" w:rsidP="00FD51B2">
            <w:pPr>
              <w:jc w:val="center"/>
              <w:rPr>
                <w:rFonts w:cstheme="minorHAnsi"/>
                <w:szCs w:val="20"/>
              </w:rPr>
            </w:pPr>
          </w:p>
        </w:tc>
        <w:tc>
          <w:tcPr>
            <w:tcW w:w="1103" w:type="dxa"/>
          </w:tcPr>
          <w:p w14:paraId="399E2AB0" w14:textId="77777777" w:rsidR="0061524D" w:rsidRPr="00487927" w:rsidRDefault="0061524D" w:rsidP="00FD51B2">
            <w:pPr>
              <w:jc w:val="center"/>
              <w:rPr>
                <w:rFonts w:cstheme="minorHAnsi"/>
                <w:szCs w:val="20"/>
              </w:rPr>
            </w:pPr>
          </w:p>
        </w:tc>
      </w:tr>
      <w:tr w:rsidR="0061524D" w:rsidRPr="00487927" w14:paraId="2D2B29A6" w14:textId="2BDA535E" w:rsidTr="0061524D">
        <w:tc>
          <w:tcPr>
            <w:tcW w:w="1255" w:type="dxa"/>
          </w:tcPr>
          <w:p w14:paraId="303EFBE5" w14:textId="77777777" w:rsidR="0061524D" w:rsidRPr="000F6947" w:rsidRDefault="0061524D" w:rsidP="00FD51B2">
            <w:pPr>
              <w:jc w:val="center"/>
              <w:rPr>
                <w:szCs w:val="20"/>
              </w:rPr>
            </w:pPr>
            <w:r>
              <w:rPr>
                <w:szCs w:val="20"/>
              </w:rPr>
              <w:t>1</w:t>
            </w:r>
            <w:r w:rsidRPr="000F6947">
              <w:rPr>
                <w:szCs w:val="20"/>
              </w:rPr>
              <w:t>601_05</w:t>
            </w:r>
          </w:p>
        </w:tc>
        <w:tc>
          <w:tcPr>
            <w:tcW w:w="990" w:type="dxa"/>
          </w:tcPr>
          <w:p w14:paraId="76F4626B" w14:textId="2D3CDBF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523C35" w14:textId="07F256B0" w:rsidR="0061524D" w:rsidRPr="00487927" w:rsidRDefault="0061524D" w:rsidP="00FD51B2">
            <w:pPr>
              <w:jc w:val="center"/>
              <w:rPr>
                <w:rFonts w:cstheme="minorHAnsi"/>
                <w:szCs w:val="20"/>
              </w:rPr>
            </w:pPr>
          </w:p>
        </w:tc>
        <w:tc>
          <w:tcPr>
            <w:tcW w:w="990" w:type="dxa"/>
          </w:tcPr>
          <w:p w14:paraId="07BC3FB9" w14:textId="77777777" w:rsidR="0061524D" w:rsidRPr="00487927" w:rsidRDefault="0061524D" w:rsidP="00FD51B2">
            <w:pPr>
              <w:jc w:val="center"/>
              <w:rPr>
                <w:rFonts w:cstheme="minorHAnsi"/>
                <w:szCs w:val="20"/>
              </w:rPr>
            </w:pPr>
          </w:p>
        </w:tc>
        <w:tc>
          <w:tcPr>
            <w:tcW w:w="990" w:type="dxa"/>
          </w:tcPr>
          <w:p w14:paraId="5FD87FBD" w14:textId="13A01B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DCAA0D" w14:textId="5D214171" w:rsidR="0061524D" w:rsidRPr="00487927" w:rsidRDefault="0061524D" w:rsidP="00FD51B2">
            <w:pPr>
              <w:jc w:val="center"/>
              <w:rPr>
                <w:rFonts w:cstheme="minorHAnsi"/>
                <w:szCs w:val="20"/>
              </w:rPr>
            </w:pPr>
          </w:p>
        </w:tc>
        <w:tc>
          <w:tcPr>
            <w:tcW w:w="990" w:type="dxa"/>
          </w:tcPr>
          <w:p w14:paraId="587484AC" w14:textId="77777777" w:rsidR="0061524D" w:rsidRPr="00487927" w:rsidRDefault="0061524D" w:rsidP="00FD51B2">
            <w:pPr>
              <w:jc w:val="center"/>
              <w:rPr>
                <w:rFonts w:cstheme="minorHAnsi"/>
                <w:szCs w:val="20"/>
              </w:rPr>
            </w:pPr>
          </w:p>
        </w:tc>
        <w:tc>
          <w:tcPr>
            <w:tcW w:w="1080" w:type="dxa"/>
          </w:tcPr>
          <w:p w14:paraId="07865FC4" w14:textId="77777777" w:rsidR="0061524D" w:rsidRPr="00487927" w:rsidRDefault="0061524D" w:rsidP="00FD51B2">
            <w:pPr>
              <w:jc w:val="center"/>
              <w:rPr>
                <w:rFonts w:cstheme="minorHAnsi"/>
                <w:szCs w:val="20"/>
              </w:rPr>
            </w:pPr>
          </w:p>
        </w:tc>
        <w:tc>
          <w:tcPr>
            <w:tcW w:w="990" w:type="dxa"/>
          </w:tcPr>
          <w:p w14:paraId="7B52A63B" w14:textId="77777777" w:rsidR="0061524D" w:rsidRPr="00487927" w:rsidRDefault="0061524D" w:rsidP="00FD51B2">
            <w:pPr>
              <w:jc w:val="center"/>
              <w:rPr>
                <w:rFonts w:cstheme="minorHAnsi"/>
                <w:szCs w:val="20"/>
              </w:rPr>
            </w:pPr>
          </w:p>
        </w:tc>
        <w:tc>
          <w:tcPr>
            <w:tcW w:w="990" w:type="dxa"/>
          </w:tcPr>
          <w:p w14:paraId="292C6642" w14:textId="77777777" w:rsidR="0061524D" w:rsidRPr="00487927" w:rsidRDefault="0061524D" w:rsidP="00FD51B2">
            <w:pPr>
              <w:jc w:val="center"/>
              <w:rPr>
                <w:rFonts w:cstheme="minorHAnsi"/>
                <w:szCs w:val="20"/>
              </w:rPr>
            </w:pPr>
          </w:p>
        </w:tc>
        <w:tc>
          <w:tcPr>
            <w:tcW w:w="1103" w:type="dxa"/>
          </w:tcPr>
          <w:p w14:paraId="6CB4C183" w14:textId="77777777" w:rsidR="0061524D" w:rsidRPr="00487927" w:rsidRDefault="0061524D" w:rsidP="00FD51B2">
            <w:pPr>
              <w:jc w:val="center"/>
              <w:rPr>
                <w:rFonts w:cstheme="minorHAnsi"/>
                <w:szCs w:val="20"/>
              </w:rPr>
            </w:pPr>
          </w:p>
        </w:tc>
        <w:tc>
          <w:tcPr>
            <w:tcW w:w="1103" w:type="dxa"/>
          </w:tcPr>
          <w:p w14:paraId="71BD07C6" w14:textId="77777777" w:rsidR="0061524D" w:rsidRPr="00487927" w:rsidRDefault="0061524D" w:rsidP="00FD51B2">
            <w:pPr>
              <w:jc w:val="center"/>
              <w:rPr>
                <w:rFonts w:cstheme="minorHAnsi"/>
                <w:szCs w:val="20"/>
              </w:rPr>
            </w:pPr>
          </w:p>
        </w:tc>
      </w:tr>
      <w:tr w:rsidR="0061524D" w:rsidRPr="00487927" w14:paraId="349AA7BF" w14:textId="79DA9D53" w:rsidTr="0061524D">
        <w:tc>
          <w:tcPr>
            <w:tcW w:w="1255" w:type="dxa"/>
          </w:tcPr>
          <w:p w14:paraId="345B2354" w14:textId="77777777" w:rsidR="0061524D" w:rsidRPr="000F6947" w:rsidRDefault="0061524D" w:rsidP="00FD51B2">
            <w:pPr>
              <w:jc w:val="center"/>
              <w:rPr>
                <w:szCs w:val="20"/>
              </w:rPr>
            </w:pPr>
            <w:r>
              <w:rPr>
                <w:szCs w:val="20"/>
              </w:rPr>
              <w:t>1</w:t>
            </w:r>
            <w:r w:rsidRPr="000F6947">
              <w:rPr>
                <w:szCs w:val="20"/>
              </w:rPr>
              <w:t>604_01</w:t>
            </w:r>
          </w:p>
        </w:tc>
        <w:tc>
          <w:tcPr>
            <w:tcW w:w="990" w:type="dxa"/>
          </w:tcPr>
          <w:p w14:paraId="3449A05B" w14:textId="12CF31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670C88" w14:textId="1870A3D3" w:rsidR="0061524D" w:rsidRPr="00487927" w:rsidRDefault="0061524D" w:rsidP="00FD51B2">
            <w:pPr>
              <w:jc w:val="center"/>
              <w:rPr>
                <w:rFonts w:cstheme="minorHAnsi"/>
                <w:szCs w:val="20"/>
              </w:rPr>
            </w:pPr>
          </w:p>
        </w:tc>
        <w:tc>
          <w:tcPr>
            <w:tcW w:w="990" w:type="dxa"/>
          </w:tcPr>
          <w:p w14:paraId="08653048" w14:textId="77777777" w:rsidR="0061524D" w:rsidRPr="00487927" w:rsidRDefault="0061524D" w:rsidP="00FD51B2">
            <w:pPr>
              <w:jc w:val="center"/>
              <w:rPr>
                <w:rFonts w:cstheme="minorHAnsi"/>
                <w:szCs w:val="20"/>
              </w:rPr>
            </w:pPr>
          </w:p>
        </w:tc>
        <w:tc>
          <w:tcPr>
            <w:tcW w:w="990" w:type="dxa"/>
          </w:tcPr>
          <w:p w14:paraId="6FF6952A" w14:textId="0038DA4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588E08" w14:textId="0FA960E3" w:rsidR="0061524D" w:rsidRPr="00487927" w:rsidRDefault="0061524D" w:rsidP="00FD51B2">
            <w:pPr>
              <w:jc w:val="center"/>
              <w:rPr>
                <w:rFonts w:cstheme="minorHAnsi"/>
                <w:szCs w:val="20"/>
              </w:rPr>
            </w:pPr>
          </w:p>
        </w:tc>
        <w:tc>
          <w:tcPr>
            <w:tcW w:w="990" w:type="dxa"/>
          </w:tcPr>
          <w:p w14:paraId="5B4D8D77" w14:textId="77777777" w:rsidR="0061524D" w:rsidRPr="00487927" w:rsidRDefault="0061524D" w:rsidP="00FD51B2">
            <w:pPr>
              <w:jc w:val="center"/>
              <w:rPr>
                <w:rFonts w:cstheme="minorHAnsi"/>
                <w:szCs w:val="20"/>
              </w:rPr>
            </w:pPr>
          </w:p>
        </w:tc>
        <w:tc>
          <w:tcPr>
            <w:tcW w:w="1080" w:type="dxa"/>
          </w:tcPr>
          <w:p w14:paraId="3896452A" w14:textId="77777777" w:rsidR="0061524D" w:rsidRPr="00487927" w:rsidRDefault="0061524D" w:rsidP="00FD51B2">
            <w:pPr>
              <w:jc w:val="center"/>
              <w:rPr>
                <w:rFonts w:cstheme="minorHAnsi"/>
                <w:szCs w:val="20"/>
              </w:rPr>
            </w:pPr>
          </w:p>
        </w:tc>
        <w:tc>
          <w:tcPr>
            <w:tcW w:w="990" w:type="dxa"/>
          </w:tcPr>
          <w:p w14:paraId="60CA22E5" w14:textId="77777777" w:rsidR="0061524D" w:rsidRPr="00487927" w:rsidRDefault="0061524D" w:rsidP="00FD51B2">
            <w:pPr>
              <w:jc w:val="center"/>
              <w:rPr>
                <w:rFonts w:cstheme="minorHAnsi"/>
                <w:szCs w:val="20"/>
              </w:rPr>
            </w:pPr>
          </w:p>
        </w:tc>
        <w:tc>
          <w:tcPr>
            <w:tcW w:w="990" w:type="dxa"/>
          </w:tcPr>
          <w:p w14:paraId="05709C14" w14:textId="77777777" w:rsidR="0061524D" w:rsidRPr="00487927" w:rsidRDefault="0061524D" w:rsidP="00FD51B2">
            <w:pPr>
              <w:jc w:val="center"/>
              <w:rPr>
                <w:rFonts w:cstheme="minorHAnsi"/>
                <w:szCs w:val="20"/>
              </w:rPr>
            </w:pPr>
          </w:p>
        </w:tc>
        <w:tc>
          <w:tcPr>
            <w:tcW w:w="1103" w:type="dxa"/>
          </w:tcPr>
          <w:p w14:paraId="16EA3F3A" w14:textId="77777777" w:rsidR="0061524D" w:rsidRPr="00487927" w:rsidRDefault="0061524D" w:rsidP="00FD51B2">
            <w:pPr>
              <w:jc w:val="center"/>
              <w:rPr>
                <w:rFonts w:cstheme="minorHAnsi"/>
                <w:szCs w:val="20"/>
              </w:rPr>
            </w:pPr>
          </w:p>
        </w:tc>
        <w:tc>
          <w:tcPr>
            <w:tcW w:w="1103" w:type="dxa"/>
          </w:tcPr>
          <w:p w14:paraId="52D2601A" w14:textId="77777777" w:rsidR="0061524D" w:rsidRPr="00487927" w:rsidRDefault="0061524D" w:rsidP="00FD51B2">
            <w:pPr>
              <w:jc w:val="center"/>
              <w:rPr>
                <w:rFonts w:cstheme="minorHAnsi"/>
                <w:szCs w:val="20"/>
              </w:rPr>
            </w:pPr>
          </w:p>
        </w:tc>
      </w:tr>
      <w:tr w:rsidR="0061524D" w:rsidRPr="00487927" w14:paraId="59609E99" w14:textId="3230F1FA" w:rsidTr="0061524D">
        <w:tc>
          <w:tcPr>
            <w:tcW w:w="1255" w:type="dxa"/>
          </w:tcPr>
          <w:p w14:paraId="098757F7" w14:textId="77777777" w:rsidR="0061524D" w:rsidRPr="000F6947" w:rsidRDefault="0061524D" w:rsidP="00FD51B2">
            <w:pPr>
              <w:jc w:val="center"/>
              <w:rPr>
                <w:szCs w:val="20"/>
              </w:rPr>
            </w:pPr>
            <w:r>
              <w:rPr>
                <w:szCs w:val="20"/>
              </w:rPr>
              <w:t>1</w:t>
            </w:r>
            <w:r w:rsidRPr="000F6947">
              <w:rPr>
                <w:szCs w:val="20"/>
              </w:rPr>
              <w:t>605_01</w:t>
            </w:r>
          </w:p>
        </w:tc>
        <w:tc>
          <w:tcPr>
            <w:tcW w:w="990" w:type="dxa"/>
          </w:tcPr>
          <w:p w14:paraId="2BB1CEE4" w14:textId="31BD13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465CFF" w14:textId="0799A093" w:rsidR="0061524D" w:rsidRPr="00487927" w:rsidRDefault="0061524D" w:rsidP="00FD51B2">
            <w:pPr>
              <w:jc w:val="center"/>
              <w:rPr>
                <w:rFonts w:cstheme="minorHAnsi"/>
                <w:szCs w:val="20"/>
              </w:rPr>
            </w:pPr>
          </w:p>
        </w:tc>
        <w:tc>
          <w:tcPr>
            <w:tcW w:w="990" w:type="dxa"/>
          </w:tcPr>
          <w:p w14:paraId="0D5757EC" w14:textId="77777777" w:rsidR="0061524D" w:rsidRPr="00487927" w:rsidRDefault="0061524D" w:rsidP="00FD51B2">
            <w:pPr>
              <w:jc w:val="center"/>
              <w:rPr>
                <w:rFonts w:cstheme="minorHAnsi"/>
                <w:szCs w:val="20"/>
              </w:rPr>
            </w:pPr>
          </w:p>
        </w:tc>
        <w:tc>
          <w:tcPr>
            <w:tcW w:w="990" w:type="dxa"/>
          </w:tcPr>
          <w:p w14:paraId="6E407837" w14:textId="201B3C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6A7A4E" w14:textId="61C56F02" w:rsidR="0061524D" w:rsidRPr="00487927" w:rsidRDefault="0061524D" w:rsidP="00FD51B2">
            <w:pPr>
              <w:jc w:val="center"/>
              <w:rPr>
                <w:rFonts w:cstheme="minorHAnsi"/>
                <w:szCs w:val="20"/>
              </w:rPr>
            </w:pPr>
          </w:p>
        </w:tc>
        <w:tc>
          <w:tcPr>
            <w:tcW w:w="990" w:type="dxa"/>
          </w:tcPr>
          <w:p w14:paraId="45E2C9BE" w14:textId="77777777" w:rsidR="0061524D" w:rsidRPr="00487927" w:rsidRDefault="0061524D" w:rsidP="00FD51B2">
            <w:pPr>
              <w:jc w:val="center"/>
              <w:rPr>
                <w:rFonts w:cstheme="minorHAnsi"/>
                <w:szCs w:val="20"/>
              </w:rPr>
            </w:pPr>
          </w:p>
        </w:tc>
        <w:tc>
          <w:tcPr>
            <w:tcW w:w="1080" w:type="dxa"/>
          </w:tcPr>
          <w:p w14:paraId="21595B4D" w14:textId="77777777" w:rsidR="0061524D" w:rsidRPr="00487927" w:rsidRDefault="0061524D" w:rsidP="00FD51B2">
            <w:pPr>
              <w:jc w:val="center"/>
              <w:rPr>
                <w:rFonts w:cstheme="minorHAnsi"/>
                <w:szCs w:val="20"/>
              </w:rPr>
            </w:pPr>
          </w:p>
        </w:tc>
        <w:tc>
          <w:tcPr>
            <w:tcW w:w="990" w:type="dxa"/>
          </w:tcPr>
          <w:p w14:paraId="17DC41FB" w14:textId="77777777" w:rsidR="0061524D" w:rsidRPr="00487927" w:rsidRDefault="0061524D" w:rsidP="00FD51B2">
            <w:pPr>
              <w:jc w:val="center"/>
              <w:rPr>
                <w:rFonts w:cstheme="minorHAnsi"/>
                <w:szCs w:val="20"/>
              </w:rPr>
            </w:pPr>
          </w:p>
        </w:tc>
        <w:tc>
          <w:tcPr>
            <w:tcW w:w="990" w:type="dxa"/>
          </w:tcPr>
          <w:p w14:paraId="11BCC6BE" w14:textId="77777777" w:rsidR="0061524D" w:rsidRPr="00487927" w:rsidRDefault="0061524D" w:rsidP="00FD51B2">
            <w:pPr>
              <w:jc w:val="center"/>
              <w:rPr>
                <w:rFonts w:cstheme="minorHAnsi"/>
                <w:szCs w:val="20"/>
              </w:rPr>
            </w:pPr>
          </w:p>
        </w:tc>
        <w:tc>
          <w:tcPr>
            <w:tcW w:w="1103" w:type="dxa"/>
          </w:tcPr>
          <w:p w14:paraId="0EAC11D8" w14:textId="77777777" w:rsidR="0061524D" w:rsidRPr="00487927" w:rsidRDefault="0061524D" w:rsidP="00FD51B2">
            <w:pPr>
              <w:jc w:val="center"/>
              <w:rPr>
                <w:rFonts w:cstheme="minorHAnsi"/>
                <w:szCs w:val="20"/>
              </w:rPr>
            </w:pPr>
          </w:p>
        </w:tc>
        <w:tc>
          <w:tcPr>
            <w:tcW w:w="1103" w:type="dxa"/>
          </w:tcPr>
          <w:p w14:paraId="1ABFDBCA" w14:textId="77777777" w:rsidR="0061524D" w:rsidRPr="00487927" w:rsidRDefault="0061524D" w:rsidP="00FD51B2">
            <w:pPr>
              <w:jc w:val="center"/>
              <w:rPr>
                <w:rFonts w:cstheme="minorHAnsi"/>
                <w:szCs w:val="20"/>
              </w:rPr>
            </w:pPr>
          </w:p>
        </w:tc>
      </w:tr>
      <w:tr w:rsidR="0061524D" w:rsidRPr="00487927" w14:paraId="519CAECF" w14:textId="0CEFC2D6" w:rsidTr="0061524D">
        <w:tc>
          <w:tcPr>
            <w:tcW w:w="1255" w:type="dxa"/>
          </w:tcPr>
          <w:p w14:paraId="60DD6275" w14:textId="77777777" w:rsidR="0061524D" w:rsidRPr="000F6947" w:rsidRDefault="0061524D" w:rsidP="00FD51B2">
            <w:pPr>
              <w:jc w:val="center"/>
              <w:rPr>
                <w:szCs w:val="20"/>
              </w:rPr>
            </w:pPr>
            <w:r>
              <w:rPr>
                <w:szCs w:val="20"/>
              </w:rPr>
              <w:t>1</w:t>
            </w:r>
            <w:r w:rsidRPr="000F6947">
              <w:rPr>
                <w:szCs w:val="20"/>
              </w:rPr>
              <w:t>606_01</w:t>
            </w:r>
          </w:p>
        </w:tc>
        <w:tc>
          <w:tcPr>
            <w:tcW w:w="990" w:type="dxa"/>
          </w:tcPr>
          <w:p w14:paraId="39EE5607" w14:textId="3DAF1F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1711B3" w14:textId="5F5AD01A" w:rsidR="0061524D" w:rsidRPr="00487927" w:rsidRDefault="0061524D" w:rsidP="00FD51B2">
            <w:pPr>
              <w:jc w:val="center"/>
              <w:rPr>
                <w:rFonts w:cstheme="minorHAnsi"/>
                <w:szCs w:val="20"/>
              </w:rPr>
            </w:pPr>
          </w:p>
        </w:tc>
        <w:tc>
          <w:tcPr>
            <w:tcW w:w="990" w:type="dxa"/>
          </w:tcPr>
          <w:p w14:paraId="7A4177E9" w14:textId="77777777" w:rsidR="0061524D" w:rsidRPr="00487927" w:rsidRDefault="0061524D" w:rsidP="00FD51B2">
            <w:pPr>
              <w:jc w:val="center"/>
              <w:rPr>
                <w:rFonts w:cstheme="minorHAnsi"/>
                <w:szCs w:val="20"/>
              </w:rPr>
            </w:pPr>
          </w:p>
        </w:tc>
        <w:tc>
          <w:tcPr>
            <w:tcW w:w="990" w:type="dxa"/>
          </w:tcPr>
          <w:p w14:paraId="476F9AB0" w14:textId="4FE9D8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0EC8C9" w14:textId="3A50C3AD" w:rsidR="0061524D" w:rsidRPr="00487927" w:rsidRDefault="0061524D" w:rsidP="00FD51B2">
            <w:pPr>
              <w:jc w:val="center"/>
              <w:rPr>
                <w:rFonts w:cstheme="minorHAnsi"/>
                <w:szCs w:val="20"/>
              </w:rPr>
            </w:pPr>
          </w:p>
        </w:tc>
        <w:tc>
          <w:tcPr>
            <w:tcW w:w="990" w:type="dxa"/>
          </w:tcPr>
          <w:p w14:paraId="0A3988CF" w14:textId="77777777" w:rsidR="0061524D" w:rsidRPr="00487927" w:rsidRDefault="0061524D" w:rsidP="00FD51B2">
            <w:pPr>
              <w:jc w:val="center"/>
              <w:rPr>
                <w:rFonts w:cstheme="minorHAnsi"/>
                <w:szCs w:val="20"/>
              </w:rPr>
            </w:pPr>
          </w:p>
        </w:tc>
        <w:tc>
          <w:tcPr>
            <w:tcW w:w="1080" w:type="dxa"/>
          </w:tcPr>
          <w:p w14:paraId="1AAD4E4B" w14:textId="77777777" w:rsidR="0061524D" w:rsidRPr="00487927" w:rsidRDefault="0061524D" w:rsidP="00FD51B2">
            <w:pPr>
              <w:jc w:val="center"/>
              <w:rPr>
                <w:rFonts w:cstheme="minorHAnsi"/>
                <w:szCs w:val="20"/>
              </w:rPr>
            </w:pPr>
          </w:p>
        </w:tc>
        <w:tc>
          <w:tcPr>
            <w:tcW w:w="990" w:type="dxa"/>
          </w:tcPr>
          <w:p w14:paraId="4BF415A9" w14:textId="77777777" w:rsidR="0061524D" w:rsidRPr="00487927" w:rsidRDefault="0061524D" w:rsidP="00FD51B2">
            <w:pPr>
              <w:jc w:val="center"/>
              <w:rPr>
                <w:rFonts w:cstheme="minorHAnsi"/>
                <w:szCs w:val="20"/>
              </w:rPr>
            </w:pPr>
          </w:p>
        </w:tc>
        <w:tc>
          <w:tcPr>
            <w:tcW w:w="990" w:type="dxa"/>
          </w:tcPr>
          <w:p w14:paraId="1961A4ED" w14:textId="77777777" w:rsidR="0061524D" w:rsidRPr="00487927" w:rsidRDefault="0061524D" w:rsidP="00FD51B2">
            <w:pPr>
              <w:jc w:val="center"/>
              <w:rPr>
                <w:rFonts w:cstheme="minorHAnsi"/>
                <w:szCs w:val="20"/>
              </w:rPr>
            </w:pPr>
          </w:p>
        </w:tc>
        <w:tc>
          <w:tcPr>
            <w:tcW w:w="1103" w:type="dxa"/>
          </w:tcPr>
          <w:p w14:paraId="693DCA41" w14:textId="77777777" w:rsidR="0061524D" w:rsidRPr="00487927" w:rsidRDefault="0061524D" w:rsidP="00FD51B2">
            <w:pPr>
              <w:jc w:val="center"/>
              <w:rPr>
                <w:rFonts w:cstheme="minorHAnsi"/>
                <w:szCs w:val="20"/>
              </w:rPr>
            </w:pPr>
          </w:p>
        </w:tc>
        <w:tc>
          <w:tcPr>
            <w:tcW w:w="1103" w:type="dxa"/>
          </w:tcPr>
          <w:p w14:paraId="65123C72" w14:textId="77777777" w:rsidR="0061524D" w:rsidRPr="00487927" w:rsidRDefault="0061524D" w:rsidP="00FD51B2">
            <w:pPr>
              <w:jc w:val="center"/>
              <w:rPr>
                <w:rFonts w:cstheme="minorHAnsi"/>
                <w:szCs w:val="20"/>
              </w:rPr>
            </w:pPr>
          </w:p>
        </w:tc>
      </w:tr>
      <w:tr w:rsidR="0061524D" w:rsidRPr="00487927" w14:paraId="5092EE15" w14:textId="520CA031" w:rsidTr="0061524D">
        <w:tc>
          <w:tcPr>
            <w:tcW w:w="1255" w:type="dxa"/>
          </w:tcPr>
          <w:p w14:paraId="0A15B96D" w14:textId="77777777" w:rsidR="0061524D" w:rsidRPr="000F6947" w:rsidRDefault="0061524D" w:rsidP="00FD51B2">
            <w:pPr>
              <w:jc w:val="center"/>
              <w:rPr>
                <w:szCs w:val="20"/>
              </w:rPr>
            </w:pPr>
            <w:r>
              <w:rPr>
                <w:szCs w:val="20"/>
              </w:rPr>
              <w:t>1</w:t>
            </w:r>
            <w:r w:rsidRPr="000F6947">
              <w:rPr>
                <w:szCs w:val="20"/>
              </w:rPr>
              <w:t>607_01</w:t>
            </w:r>
          </w:p>
        </w:tc>
        <w:tc>
          <w:tcPr>
            <w:tcW w:w="990" w:type="dxa"/>
          </w:tcPr>
          <w:p w14:paraId="1BB1EC5A" w14:textId="02456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773AB3" w14:textId="0767298E" w:rsidR="0061524D" w:rsidRPr="00487927" w:rsidRDefault="0061524D" w:rsidP="00FD51B2">
            <w:pPr>
              <w:jc w:val="center"/>
              <w:rPr>
                <w:rFonts w:cstheme="minorHAnsi"/>
                <w:szCs w:val="20"/>
              </w:rPr>
            </w:pPr>
          </w:p>
        </w:tc>
        <w:tc>
          <w:tcPr>
            <w:tcW w:w="990" w:type="dxa"/>
          </w:tcPr>
          <w:p w14:paraId="30796B46" w14:textId="77777777" w:rsidR="0061524D" w:rsidRPr="00487927" w:rsidRDefault="0061524D" w:rsidP="00FD51B2">
            <w:pPr>
              <w:jc w:val="center"/>
              <w:rPr>
                <w:rFonts w:cstheme="minorHAnsi"/>
                <w:szCs w:val="20"/>
              </w:rPr>
            </w:pPr>
          </w:p>
        </w:tc>
        <w:tc>
          <w:tcPr>
            <w:tcW w:w="990" w:type="dxa"/>
          </w:tcPr>
          <w:p w14:paraId="2F31C070" w14:textId="59245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13D665" w14:textId="1F8E3FC9" w:rsidR="0061524D" w:rsidRPr="00487927" w:rsidRDefault="0061524D" w:rsidP="00FD51B2">
            <w:pPr>
              <w:jc w:val="center"/>
              <w:rPr>
                <w:rFonts w:cstheme="minorHAnsi"/>
                <w:szCs w:val="20"/>
              </w:rPr>
            </w:pPr>
          </w:p>
        </w:tc>
        <w:tc>
          <w:tcPr>
            <w:tcW w:w="990" w:type="dxa"/>
          </w:tcPr>
          <w:p w14:paraId="7714B3C9" w14:textId="77777777" w:rsidR="0061524D" w:rsidRPr="00487927" w:rsidRDefault="0061524D" w:rsidP="00FD51B2">
            <w:pPr>
              <w:jc w:val="center"/>
              <w:rPr>
                <w:rFonts w:cstheme="minorHAnsi"/>
                <w:szCs w:val="20"/>
              </w:rPr>
            </w:pPr>
          </w:p>
        </w:tc>
        <w:tc>
          <w:tcPr>
            <w:tcW w:w="1080" w:type="dxa"/>
          </w:tcPr>
          <w:p w14:paraId="199B5C6E" w14:textId="77777777" w:rsidR="0061524D" w:rsidRPr="00487927" w:rsidRDefault="0061524D" w:rsidP="00FD51B2">
            <w:pPr>
              <w:jc w:val="center"/>
              <w:rPr>
                <w:rFonts w:cstheme="minorHAnsi"/>
                <w:szCs w:val="20"/>
              </w:rPr>
            </w:pPr>
          </w:p>
        </w:tc>
        <w:tc>
          <w:tcPr>
            <w:tcW w:w="990" w:type="dxa"/>
          </w:tcPr>
          <w:p w14:paraId="23D324F4" w14:textId="77777777" w:rsidR="0061524D" w:rsidRPr="00487927" w:rsidRDefault="0061524D" w:rsidP="00FD51B2">
            <w:pPr>
              <w:jc w:val="center"/>
              <w:rPr>
                <w:rFonts w:cstheme="minorHAnsi"/>
                <w:szCs w:val="20"/>
              </w:rPr>
            </w:pPr>
          </w:p>
        </w:tc>
        <w:tc>
          <w:tcPr>
            <w:tcW w:w="990" w:type="dxa"/>
          </w:tcPr>
          <w:p w14:paraId="06CD52B4" w14:textId="77777777" w:rsidR="0061524D" w:rsidRPr="00487927" w:rsidRDefault="0061524D" w:rsidP="00FD51B2">
            <w:pPr>
              <w:jc w:val="center"/>
              <w:rPr>
                <w:rFonts w:cstheme="minorHAnsi"/>
                <w:szCs w:val="20"/>
              </w:rPr>
            </w:pPr>
          </w:p>
        </w:tc>
        <w:tc>
          <w:tcPr>
            <w:tcW w:w="1103" w:type="dxa"/>
          </w:tcPr>
          <w:p w14:paraId="45CC817F" w14:textId="77777777" w:rsidR="0061524D" w:rsidRPr="00487927" w:rsidRDefault="0061524D" w:rsidP="00FD51B2">
            <w:pPr>
              <w:jc w:val="center"/>
              <w:rPr>
                <w:rFonts w:cstheme="minorHAnsi"/>
                <w:szCs w:val="20"/>
              </w:rPr>
            </w:pPr>
          </w:p>
        </w:tc>
        <w:tc>
          <w:tcPr>
            <w:tcW w:w="1103" w:type="dxa"/>
          </w:tcPr>
          <w:p w14:paraId="496A52D7" w14:textId="77777777" w:rsidR="0061524D" w:rsidRPr="00487927" w:rsidRDefault="0061524D" w:rsidP="00FD51B2">
            <w:pPr>
              <w:jc w:val="center"/>
              <w:rPr>
                <w:rFonts w:cstheme="minorHAnsi"/>
                <w:szCs w:val="20"/>
              </w:rPr>
            </w:pPr>
          </w:p>
        </w:tc>
      </w:tr>
      <w:tr w:rsidR="0061524D" w:rsidRPr="00487927" w14:paraId="6FCAF04B" w14:textId="03F9F70D" w:rsidTr="0061524D">
        <w:tc>
          <w:tcPr>
            <w:tcW w:w="1255" w:type="dxa"/>
          </w:tcPr>
          <w:p w14:paraId="587C4D0E" w14:textId="77777777" w:rsidR="0061524D" w:rsidRPr="000F6947" w:rsidRDefault="0061524D" w:rsidP="00FD51B2">
            <w:pPr>
              <w:jc w:val="center"/>
              <w:rPr>
                <w:szCs w:val="20"/>
              </w:rPr>
            </w:pPr>
            <w:r>
              <w:rPr>
                <w:szCs w:val="20"/>
              </w:rPr>
              <w:t>1</w:t>
            </w:r>
            <w:r w:rsidRPr="000F6947">
              <w:rPr>
                <w:szCs w:val="20"/>
              </w:rPr>
              <w:t>608_01</w:t>
            </w:r>
          </w:p>
        </w:tc>
        <w:tc>
          <w:tcPr>
            <w:tcW w:w="990" w:type="dxa"/>
          </w:tcPr>
          <w:p w14:paraId="07F51F82" w14:textId="3C48CD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A50673" w14:textId="13C50247" w:rsidR="0061524D" w:rsidRPr="00487927" w:rsidRDefault="0061524D" w:rsidP="00FD51B2">
            <w:pPr>
              <w:jc w:val="center"/>
              <w:rPr>
                <w:rFonts w:cstheme="minorHAnsi"/>
                <w:szCs w:val="20"/>
              </w:rPr>
            </w:pPr>
          </w:p>
        </w:tc>
        <w:tc>
          <w:tcPr>
            <w:tcW w:w="990" w:type="dxa"/>
          </w:tcPr>
          <w:p w14:paraId="70C472C3" w14:textId="77777777" w:rsidR="0061524D" w:rsidRPr="00487927" w:rsidRDefault="0061524D" w:rsidP="00FD51B2">
            <w:pPr>
              <w:jc w:val="center"/>
              <w:rPr>
                <w:rFonts w:cstheme="minorHAnsi"/>
                <w:szCs w:val="20"/>
              </w:rPr>
            </w:pPr>
          </w:p>
        </w:tc>
        <w:tc>
          <w:tcPr>
            <w:tcW w:w="990" w:type="dxa"/>
          </w:tcPr>
          <w:p w14:paraId="5FC434A0" w14:textId="61B7CD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F546FD" w14:textId="22B047EE" w:rsidR="0061524D" w:rsidRPr="00487927" w:rsidRDefault="0061524D" w:rsidP="00FD51B2">
            <w:pPr>
              <w:jc w:val="center"/>
              <w:rPr>
                <w:rFonts w:cstheme="minorHAnsi"/>
                <w:szCs w:val="20"/>
              </w:rPr>
            </w:pPr>
          </w:p>
        </w:tc>
        <w:tc>
          <w:tcPr>
            <w:tcW w:w="990" w:type="dxa"/>
          </w:tcPr>
          <w:p w14:paraId="48B13040" w14:textId="77777777" w:rsidR="0061524D" w:rsidRPr="00487927" w:rsidRDefault="0061524D" w:rsidP="00FD51B2">
            <w:pPr>
              <w:jc w:val="center"/>
              <w:rPr>
                <w:rFonts w:cstheme="minorHAnsi"/>
                <w:szCs w:val="20"/>
              </w:rPr>
            </w:pPr>
          </w:p>
        </w:tc>
        <w:tc>
          <w:tcPr>
            <w:tcW w:w="1080" w:type="dxa"/>
          </w:tcPr>
          <w:p w14:paraId="3DA411D3" w14:textId="77777777" w:rsidR="0061524D" w:rsidRPr="00487927" w:rsidRDefault="0061524D" w:rsidP="00FD51B2">
            <w:pPr>
              <w:jc w:val="center"/>
              <w:rPr>
                <w:rFonts w:cstheme="minorHAnsi"/>
                <w:szCs w:val="20"/>
              </w:rPr>
            </w:pPr>
          </w:p>
        </w:tc>
        <w:tc>
          <w:tcPr>
            <w:tcW w:w="990" w:type="dxa"/>
          </w:tcPr>
          <w:p w14:paraId="2DA62353" w14:textId="77777777" w:rsidR="0061524D" w:rsidRPr="00487927" w:rsidRDefault="0061524D" w:rsidP="00FD51B2">
            <w:pPr>
              <w:jc w:val="center"/>
              <w:rPr>
                <w:rFonts w:cstheme="minorHAnsi"/>
                <w:szCs w:val="20"/>
              </w:rPr>
            </w:pPr>
          </w:p>
        </w:tc>
        <w:tc>
          <w:tcPr>
            <w:tcW w:w="990" w:type="dxa"/>
          </w:tcPr>
          <w:p w14:paraId="768B9811" w14:textId="77777777" w:rsidR="0061524D" w:rsidRPr="00487927" w:rsidRDefault="0061524D" w:rsidP="00FD51B2">
            <w:pPr>
              <w:jc w:val="center"/>
              <w:rPr>
                <w:rFonts w:cstheme="minorHAnsi"/>
                <w:szCs w:val="20"/>
              </w:rPr>
            </w:pPr>
          </w:p>
        </w:tc>
        <w:tc>
          <w:tcPr>
            <w:tcW w:w="1103" w:type="dxa"/>
          </w:tcPr>
          <w:p w14:paraId="3AE40F83" w14:textId="77777777" w:rsidR="0061524D" w:rsidRPr="00487927" w:rsidRDefault="0061524D" w:rsidP="00FD51B2">
            <w:pPr>
              <w:jc w:val="center"/>
              <w:rPr>
                <w:rFonts w:cstheme="minorHAnsi"/>
                <w:szCs w:val="20"/>
              </w:rPr>
            </w:pPr>
          </w:p>
        </w:tc>
        <w:tc>
          <w:tcPr>
            <w:tcW w:w="1103" w:type="dxa"/>
          </w:tcPr>
          <w:p w14:paraId="2787677F" w14:textId="77777777" w:rsidR="0061524D" w:rsidRPr="00487927" w:rsidRDefault="0061524D" w:rsidP="00FD51B2">
            <w:pPr>
              <w:jc w:val="center"/>
              <w:rPr>
                <w:rFonts w:cstheme="minorHAnsi"/>
                <w:szCs w:val="20"/>
              </w:rPr>
            </w:pPr>
          </w:p>
        </w:tc>
      </w:tr>
      <w:tr w:rsidR="0061524D" w:rsidRPr="00487927" w14:paraId="0EB752F8" w14:textId="75D54AA0" w:rsidTr="0061524D">
        <w:tc>
          <w:tcPr>
            <w:tcW w:w="1255" w:type="dxa"/>
          </w:tcPr>
          <w:p w14:paraId="4F3F6A7F" w14:textId="77777777" w:rsidR="0061524D" w:rsidRPr="000F6947" w:rsidRDefault="0061524D" w:rsidP="00FD51B2">
            <w:pPr>
              <w:jc w:val="center"/>
              <w:rPr>
                <w:szCs w:val="20"/>
              </w:rPr>
            </w:pPr>
            <w:r>
              <w:rPr>
                <w:szCs w:val="20"/>
              </w:rPr>
              <w:t>1</w:t>
            </w:r>
            <w:r w:rsidRPr="000F6947">
              <w:rPr>
                <w:szCs w:val="20"/>
              </w:rPr>
              <w:t>609_01</w:t>
            </w:r>
          </w:p>
        </w:tc>
        <w:tc>
          <w:tcPr>
            <w:tcW w:w="990" w:type="dxa"/>
          </w:tcPr>
          <w:p w14:paraId="16BCA447" w14:textId="4FFA4F5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E55D28" w14:textId="61C67D2A" w:rsidR="0061524D" w:rsidRPr="00487927" w:rsidRDefault="0061524D" w:rsidP="00FD51B2">
            <w:pPr>
              <w:jc w:val="center"/>
              <w:rPr>
                <w:rFonts w:cstheme="minorHAnsi"/>
                <w:szCs w:val="20"/>
              </w:rPr>
            </w:pPr>
          </w:p>
        </w:tc>
        <w:tc>
          <w:tcPr>
            <w:tcW w:w="990" w:type="dxa"/>
          </w:tcPr>
          <w:p w14:paraId="5E231017" w14:textId="77777777" w:rsidR="0061524D" w:rsidRPr="00487927" w:rsidRDefault="0061524D" w:rsidP="00FD51B2">
            <w:pPr>
              <w:jc w:val="center"/>
              <w:rPr>
                <w:rFonts w:cstheme="minorHAnsi"/>
                <w:szCs w:val="20"/>
              </w:rPr>
            </w:pPr>
          </w:p>
        </w:tc>
        <w:tc>
          <w:tcPr>
            <w:tcW w:w="990" w:type="dxa"/>
          </w:tcPr>
          <w:p w14:paraId="470A6841" w14:textId="6364114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3AB43" w14:textId="0523BCB0" w:rsidR="0061524D" w:rsidRPr="00487927" w:rsidRDefault="0061524D" w:rsidP="00FD51B2">
            <w:pPr>
              <w:jc w:val="center"/>
              <w:rPr>
                <w:rFonts w:cstheme="minorHAnsi"/>
                <w:szCs w:val="20"/>
              </w:rPr>
            </w:pPr>
          </w:p>
        </w:tc>
        <w:tc>
          <w:tcPr>
            <w:tcW w:w="990" w:type="dxa"/>
          </w:tcPr>
          <w:p w14:paraId="693DFA1C" w14:textId="77777777" w:rsidR="0061524D" w:rsidRPr="00487927" w:rsidRDefault="0061524D" w:rsidP="00FD51B2">
            <w:pPr>
              <w:jc w:val="center"/>
              <w:rPr>
                <w:rFonts w:cstheme="minorHAnsi"/>
                <w:szCs w:val="20"/>
              </w:rPr>
            </w:pPr>
          </w:p>
        </w:tc>
        <w:tc>
          <w:tcPr>
            <w:tcW w:w="1080" w:type="dxa"/>
          </w:tcPr>
          <w:p w14:paraId="4639C9B1" w14:textId="77777777" w:rsidR="0061524D" w:rsidRPr="00487927" w:rsidRDefault="0061524D" w:rsidP="00FD51B2">
            <w:pPr>
              <w:jc w:val="center"/>
              <w:rPr>
                <w:rFonts w:cstheme="minorHAnsi"/>
                <w:szCs w:val="20"/>
              </w:rPr>
            </w:pPr>
          </w:p>
        </w:tc>
        <w:tc>
          <w:tcPr>
            <w:tcW w:w="990" w:type="dxa"/>
          </w:tcPr>
          <w:p w14:paraId="50D15E53" w14:textId="77777777" w:rsidR="0061524D" w:rsidRPr="00487927" w:rsidRDefault="0061524D" w:rsidP="00FD51B2">
            <w:pPr>
              <w:jc w:val="center"/>
              <w:rPr>
                <w:rFonts w:cstheme="minorHAnsi"/>
                <w:szCs w:val="20"/>
              </w:rPr>
            </w:pPr>
          </w:p>
        </w:tc>
        <w:tc>
          <w:tcPr>
            <w:tcW w:w="990" w:type="dxa"/>
          </w:tcPr>
          <w:p w14:paraId="49F3E80E" w14:textId="77777777" w:rsidR="0061524D" w:rsidRPr="00487927" w:rsidRDefault="0061524D" w:rsidP="00FD51B2">
            <w:pPr>
              <w:jc w:val="center"/>
              <w:rPr>
                <w:rFonts w:cstheme="minorHAnsi"/>
                <w:szCs w:val="20"/>
              </w:rPr>
            </w:pPr>
          </w:p>
        </w:tc>
        <w:tc>
          <w:tcPr>
            <w:tcW w:w="1103" w:type="dxa"/>
          </w:tcPr>
          <w:p w14:paraId="12608564" w14:textId="77777777" w:rsidR="0061524D" w:rsidRPr="00487927" w:rsidRDefault="0061524D" w:rsidP="00FD51B2">
            <w:pPr>
              <w:jc w:val="center"/>
              <w:rPr>
                <w:rFonts w:cstheme="minorHAnsi"/>
                <w:szCs w:val="20"/>
              </w:rPr>
            </w:pPr>
          </w:p>
        </w:tc>
        <w:tc>
          <w:tcPr>
            <w:tcW w:w="1103" w:type="dxa"/>
          </w:tcPr>
          <w:p w14:paraId="129CD955" w14:textId="77777777" w:rsidR="0061524D" w:rsidRPr="00487927" w:rsidRDefault="0061524D" w:rsidP="00FD51B2">
            <w:pPr>
              <w:jc w:val="center"/>
              <w:rPr>
                <w:rFonts w:cstheme="minorHAnsi"/>
                <w:szCs w:val="20"/>
              </w:rPr>
            </w:pPr>
          </w:p>
        </w:tc>
      </w:tr>
      <w:tr w:rsidR="0061524D" w:rsidRPr="00487927" w14:paraId="2DF51E0F" w14:textId="32F50B06" w:rsidTr="0061524D">
        <w:tc>
          <w:tcPr>
            <w:tcW w:w="1255" w:type="dxa"/>
          </w:tcPr>
          <w:p w14:paraId="19CEF6E5" w14:textId="77777777" w:rsidR="0061524D" w:rsidRPr="000F6947" w:rsidRDefault="0061524D" w:rsidP="00FD51B2">
            <w:pPr>
              <w:jc w:val="center"/>
              <w:rPr>
                <w:szCs w:val="20"/>
              </w:rPr>
            </w:pPr>
            <w:r>
              <w:rPr>
                <w:szCs w:val="20"/>
              </w:rPr>
              <w:t>1</w:t>
            </w:r>
            <w:r w:rsidRPr="000F6947">
              <w:rPr>
                <w:szCs w:val="20"/>
              </w:rPr>
              <w:t>609_02</w:t>
            </w:r>
          </w:p>
        </w:tc>
        <w:tc>
          <w:tcPr>
            <w:tcW w:w="990" w:type="dxa"/>
          </w:tcPr>
          <w:p w14:paraId="67DA0323" w14:textId="50C260B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26C7C" w14:textId="5DF70079" w:rsidR="0061524D" w:rsidRPr="00487927" w:rsidRDefault="0061524D" w:rsidP="00FD51B2">
            <w:pPr>
              <w:jc w:val="center"/>
              <w:rPr>
                <w:rFonts w:cstheme="minorHAnsi"/>
                <w:szCs w:val="20"/>
              </w:rPr>
            </w:pPr>
          </w:p>
        </w:tc>
        <w:tc>
          <w:tcPr>
            <w:tcW w:w="990" w:type="dxa"/>
          </w:tcPr>
          <w:p w14:paraId="18999096" w14:textId="77777777" w:rsidR="0061524D" w:rsidRPr="00487927" w:rsidRDefault="0061524D" w:rsidP="00FD51B2">
            <w:pPr>
              <w:jc w:val="center"/>
              <w:rPr>
                <w:rFonts w:cstheme="minorHAnsi"/>
                <w:szCs w:val="20"/>
              </w:rPr>
            </w:pPr>
          </w:p>
        </w:tc>
        <w:tc>
          <w:tcPr>
            <w:tcW w:w="990" w:type="dxa"/>
          </w:tcPr>
          <w:p w14:paraId="5BF58833" w14:textId="10F8C21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0689ADB" w14:textId="754E67EB" w:rsidR="0061524D" w:rsidRPr="00487927" w:rsidRDefault="0061524D" w:rsidP="00FD51B2">
            <w:pPr>
              <w:jc w:val="center"/>
              <w:rPr>
                <w:rFonts w:cstheme="minorHAnsi"/>
                <w:szCs w:val="20"/>
              </w:rPr>
            </w:pPr>
          </w:p>
        </w:tc>
        <w:tc>
          <w:tcPr>
            <w:tcW w:w="990" w:type="dxa"/>
          </w:tcPr>
          <w:p w14:paraId="180973D1" w14:textId="77777777" w:rsidR="0061524D" w:rsidRPr="00487927" w:rsidRDefault="0061524D" w:rsidP="00FD51B2">
            <w:pPr>
              <w:jc w:val="center"/>
              <w:rPr>
                <w:rFonts w:cstheme="minorHAnsi"/>
                <w:szCs w:val="20"/>
              </w:rPr>
            </w:pPr>
          </w:p>
        </w:tc>
        <w:tc>
          <w:tcPr>
            <w:tcW w:w="1080" w:type="dxa"/>
          </w:tcPr>
          <w:p w14:paraId="13F6ACAB" w14:textId="77777777" w:rsidR="0061524D" w:rsidRPr="00487927" w:rsidRDefault="0061524D" w:rsidP="00FD51B2">
            <w:pPr>
              <w:jc w:val="center"/>
              <w:rPr>
                <w:rFonts w:cstheme="minorHAnsi"/>
                <w:szCs w:val="20"/>
              </w:rPr>
            </w:pPr>
          </w:p>
        </w:tc>
        <w:tc>
          <w:tcPr>
            <w:tcW w:w="990" w:type="dxa"/>
          </w:tcPr>
          <w:p w14:paraId="5CE4763D" w14:textId="77777777" w:rsidR="0061524D" w:rsidRPr="00487927" w:rsidRDefault="0061524D" w:rsidP="00FD51B2">
            <w:pPr>
              <w:jc w:val="center"/>
              <w:rPr>
                <w:rFonts w:cstheme="minorHAnsi"/>
                <w:szCs w:val="20"/>
              </w:rPr>
            </w:pPr>
          </w:p>
        </w:tc>
        <w:tc>
          <w:tcPr>
            <w:tcW w:w="990" w:type="dxa"/>
          </w:tcPr>
          <w:p w14:paraId="6405743D" w14:textId="77777777" w:rsidR="0061524D" w:rsidRPr="00487927" w:rsidRDefault="0061524D" w:rsidP="00FD51B2">
            <w:pPr>
              <w:jc w:val="center"/>
              <w:rPr>
                <w:rFonts w:cstheme="minorHAnsi"/>
                <w:szCs w:val="20"/>
              </w:rPr>
            </w:pPr>
          </w:p>
        </w:tc>
        <w:tc>
          <w:tcPr>
            <w:tcW w:w="1103" w:type="dxa"/>
          </w:tcPr>
          <w:p w14:paraId="7B530ED3" w14:textId="77777777" w:rsidR="0061524D" w:rsidRPr="00487927" w:rsidRDefault="0061524D" w:rsidP="00FD51B2">
            <w:pPr>
              <w:jc w:val="center"/>
              <w:rPr>
                <w:rFonts w:cstheme="minorHAnsi"/>
                <w:szCs w:val="20"/>
              </w:rPr>
            </w:pPr>
          </w:p>
        </w:tc>
        <w:tc>
          <w:tcPr>
            <w:tcW w:w="1103" w:type="dxa"/>
          </w:tcPr>
          <w:p w14:paraId="7DB4A4B7" w14:textId="77777777" w:rsidR="0061524D" w:rsidRPr="00487927" w:rsidRDefault="0061524D" w:rsidP="00FD51B2">
            <w:pPr>
              <w:jc w:val="center"/>
              <w:rPr>
                <w:rFonts w:cstheme="minorHAnsi"/>
                <w:szCs w:val="20"/>
              </w:rPr>
            </w:pPr>
          </w:p>
        </w:tc>
      </w:tr>
      <w:tr w:rsidR="0061524D" w:rsidRPr="00487927" w14:paraId="286D7DDF" w14:textId="2770C766" w:rsidTr="0061524D">
        <w:tc>
          <w:tcPr>
            <w:tcW w:w="1255" w:type="dxa"/>
          </w:tcPr>
          <w:p w14:paraId="69F49FC7" w14:textId="77777777" w:rsidR="0061524D" w:rsidRPr="000F6947" w:rsidRDefault="0061524D" w:rsidP="00FD51B2">
            <w:pPr>
              <w:jc w:val="center"/>
              <w:rPr>
                <w:szCs w:val="20"/>
              </w:rPr>
            </w:pPr>
            <w:r>
              <w:rPr>
                <w:szCs w:val="20"/>
              </w:rPr>
              <w:t>1</w:t>
            </w:r>
            <w:r w:rsidRPr="000F6947">
              <w:rPr>
                <w:szCs w:val="20"/>
              </w:rPr>
              <w:t>610_01</w:t>
            </w:r>
          </w:p>
        </w:tc>
        <w:tc>
          <w:tcPr>
            <w:tcW w:w="990" w:type="dxa"/>
          </w:tcPr>
          <w:p w14:paraId="5F096554" w14:textId="4C056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A273A0" w14:textId="31B7461C" w:rsidR="0061524D" w:rsidRPr="00487927" w:rsidRDefault="0061524D" w:rsidP="00FD51B2">
            <w:pPr>
              <w:jc w:val="center"/>
              <w:rPr>
                <w:rFonts w:cstheme="minorHAnsi"/>
                <w:szCs w:val="20"/>
              </w:rPr>
            </w:pPr>
          </w:p>
        </w:tc>
        <w:tc>
          <w:tcPr>
            <w:tcW w:w="990" w:type="dxa"/>
          </w:tcPr>
          <w:p w14:paraId="533B3138" w14:textId="77777777" w:rsidR="0061524D" w:rsidRPr="00487927" w:rsidRDefault="0061524D" w:rsidP="00FD51B2">
            <w:pPr>
              <w:jc w:val="center"/>
              <w:rPr>
                <w:rFonts w:cstheme="minorHAnsi"/>
                <w:szCs w:val="20"/>
              </w:rPr>
            </w:pPr>
          </w:p>
        </w:tc>
        <w:tc>
          <w:tcPr>
            <w:tcW w:w="990" w:type="dxa"/>
          </w:tcPr>
          <w:p w14:paraId="6C95FFA6" w14:textId="323BB82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3AB544" w14:textId="7576E0AB" w:rsidR="0061524D" w:rsidRPr="00487927" w:rsidRDefault="0061524D" w:rsidP="00FD51B2">
            <w:pPr>
              <w:jc w:val="center"/>
              <w:rPr>
                <w:rFonts w:cstheme="minorHAnsi"/>
                <w:szCs w:val="20"/>
              </w:rPr>
            </w:pPr>
          </w:p>
        </w:tc>
        <w:tc>
          <w:tcPr>
            <w:tcW w:w="990" w:type="dxa"/>
          </w:tcPr>
          <w:p w14:paraId="5648BA02" w14:textId="77777777" w:rsidR="0061524D" w:rsidRPr="00487927" w:rsidRDefault="0061524D" w:rsidP="00FD51B2">
            <w:pPr>
              <w:jc w:val="center"/>
              <w:rPr>
                <w:rFonts w:cstheme="minorHAnsi"/>
                <w:szCs w:val="20"/>
              </w:rPr>
            </w:pPr>
          </w:p>
        </w:tc>
        <w:tc>
          <w:tcPr>
            <w:tcW w:w="1080" w:type="dxa"/>
          </w:tcPr>
          <w:p w14:paraId="46726D99" w14:textId="77777777" w:rsidR="0061524D" w:rsidRPr="00487927" w:rsidRDefault="0061524D" w:rsidP="00FD51B2">
            <w:pPr>
              <w:jc w:val="center"/>
              <w:rPr>
                <w:rFonts w:cstheme="minorHAnsi"/>
                <w:szCs w:val="20"/>
              </w:rPr>
            </w:pPr>
          </w:p>
        </w:tc>
        <w:tc>
          <w:tcPr>
            <w:tcW w:w="990" w:type="dxa"/>
          </w:tcPr>
          <w:p w14:paraId="5A98B988" w14:textId="77777777" w:rsidR="0061524D" w:rsidRPr="00487927" w:rsidRDefault="0061524D" w:rsidP="00FD51B2">
            <w:pPr>
              <w:jc w:val="center"/>
              <w:rPr>
                <w:rFonts w:cstheme="minorHAnsi"/>
                <w:szCs w:val="20"/>
              </w:rPr>
            </w:pPr>
          </w:p>
        </w:tc>
        <w:tc>
          <w:tcPr>
            <w:tcW w:w="990" w:type="dxa"/>
          </w:tcPr>
          <w:p w14:paraId="5513D8D9" w14:textId="77777777" w:rsidR="0061524D" w:rsidRPr="00487927" w:rsidRDefault="0061524D" w:rsidP="00FD51B2">
            <w:pPr>
              <w:jc w:val="center"/>
              <w:rPr>
                <w:rFonts w:cstheme="minorHAnsi"/>
                <w:szCs w:val="20"/>
              </w:rPr>
            </w:pPr>
          </w:p>
        </w:tc>
        <w:tc>
          <w:tcPr>
            <w:tcW w:w="1103" w:type="dxa"/>
          </w:tcPr>
          <w:p w14:paraId="2F0A4269" w14:textId="77777777" w:rsidR="0061524D" w:rsidRPr="00487927" w:rsidRDefault="0061524D" w:rsidP="00FD51B2">
            <w:pPr>
              <w:jc w:val="center"/>
              <w:rPr>
                <w:rFonts w:cstheme="minorHAnsi"/>
                <w:szCs w:val="20"/>
              </w:rPr>
            </w:pPr>
          </w:p>
        </w:tc>
        <w:tc>
          <w:tcPr>
            <w:tcW w:w="1103" w:type="dxa"/>
          </w:tcPr>
          <w:p w14:paraId="2C9E6428" w14:textId="77777777" w:rsidR="0061524D" w:rsidRPr="00487927" w:rsidRDefault="0061524D" w:rsidP="00FD51B2">
            <w:pPr>
              <w:jc w:val="center"/>
              <w:rPr>
                <w:rFonts w:cstheme="minorHAnsi"/>
                <w:szCs w:val="20"/>
              </w:rPr>
            </w:pPr>
          </w:p>
        </w:tc>
      </w:tr>
      <w:tr w:rsidR="0061524D" w:rsidRPr="00487927" w14:paraId="0C6E5D3A" w14:textId="1E1E8EB7" w:rsidTr="0061524D">
        <w:tc>
          <w:tcPr>
            <w:tcW w:w="1255" w:type="dxa"/>
          </w:tcPr>
          <w:p w14:paraId="4B5D39DE" w14:textId="33E8D9CE" w:rsidR="0061524D" w:rsidRPr="00487927" w:rsidRDefault="0061524D"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81D24A" w14:textId="06813A76" w:rsidR="0061524D" w:rsidRPr="00487927" w:rsidRDefault="0061524D" w:rsidP="00FD51B2">
            <w:pPr>
              <w:jc w:val="center"/>
              <w:rPr>
                <w:rFonts w:cstheme="minorHAnsi"/>
                <w:szCs w:val="20"/>
              </w:rPr>
            </w:pPr>
          </w:p>
        </w:tc>
        <w:tc>
          <w:tcPr>
            <w:tcW w:w="990" w:type="dxa"/>
          </w:tcPr>
          <w:p w14:paraId="37018097" w14:textId="77777777" w:rsidR="0061524D" w:rsidRPr="00487927" w:rsidRDefault="0061524D" w:rsidP="00FD51B2">
            <w:pPr>
              <w:jc w:val="center"/>
              <w:rPr>
                <w:rFonts w:cstheme="minorHAnsi"/>
                <w:szCs w:val="20"/>
              </w:rPr>
            </w:pPr>
          </w:p>
        </w:tc>
        <w:tc>
          <w:tcPr>
            <w:tcW w:w="990" w:type="dxa"/>
          </w:tcPr>
          <w:p w14:paraId="52511BD7" w14:textId="3813FC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D3626" w14:textId="517D6323" w:rsidR="0061524D" w:rsidRPr="00487927" w:rsidRDefault="0061524D" w:rsidP="00FD51B2">
            <w:pPr>
              <w:jc w:val="center"/>
              <w:rPr>
                <w:rFonts w:cstheme="minorHAnsi"/>
                <w:szCs w:val="20"/>
              </w:rPr>
            </w:pPr>
          </w:p>
        </w:tc>
        <w:tc>
          <w:tcPr>
            <w:tcW w:w="990" w:type="dxa"/>
          </w:tcPr>
          <w:p w14:paraId="4DC344C4" w14:textId="77777777" w:rsidR="0061524D" w:rsidRPr="00487927" w:rsidRDefault="0061524D" w:rsidP="00FD51B2">
            <w:pPr>
              <w:jc w:val="center"/>
              <w:rPr>
                <w:rFonts w:cstheme="minorHAnsi"/>
                <w:szCs w:val="20"/>
              </w:rPr>
            </w:pPr>
          </w:p>
        </w:tc>
        <w:tc>
          <w:tcPr>
            <w:tcW w:w="1080" w:type="dxa"/>
          </w:tcPr>
          <w:p w14:paraId="64AED8A1" w14:textId="77777777" w:rsidR="0061524D" w:rsidRPr="00487927" w:rsidRDefault="0061524D" w:rsidP="00FD51B2">
            <w:pPr>
              <w:jc w:val="center"/>
              <w:rPr>
                <w:rFonts w:cstheme="minorHAnsi"/>
                <w:szCs w:val="20"/>
              </w:rPr>
            </w:pPr>
          </w:p>
        </w:tc>
        <w:tc>
          <w:tcPr>
            <w:tcW w:w="990" w:type="dxa"/>
          </w:tcPr>
          <w:p w14:paraId="51938E17" w14:textId="77777777" w:rsidR="0061524D" w:rsidRPr="00487927" w:rsidRDefault="0061524D" w:rsidP="00FD51B2">
            <w:pPr>
              <w:jc w:val="center"/>
              <w:rPr>
                <w:rFonts w:cstheme="minorHAnsi"/>
                <w:szCs w:val="20"/>
              </w:rPr>
            </w:pPr>
          </w:p>
        </w:tc>
        <w:tc>
          <w:tcPr>
            <w:tcW w:w="990" w:type="dxa"/>
          </w:tcPr>
          <w:p w14:paraId="50520549" w14:textId="77777777" w:rsidR="0061524D" w:rsidRPr="00487927" w:rsidRDefault="0061524D" w:rsidP="00FD51B2">
            <w:pPr>
              <w:jc w:val="center"/>
              <w:rPr>
                <w:rFonts w:cstheme="minorHAnsi"/>
                <w:szCs w:val="20"/>
              </w:rPr>
            </w:pPr>
          </w:p>
        </w:tc>
        <w:tc>
          <w:tcPr>
            <w:tcW w:w="1103" w:type="dxa"/>
          </w:tcPr>
          <w:p w14:paraId="71583547" w14:textId="77777777" w:rsidR="0061524D" w:rsidRPr="00487927" w:rsidRDefault="0061524D" w:rsidP="00FD51B2">
            <w:pPr>
              <w:jc w:val="center"/>
              <w:rPr>
                <w:rFonts w:cstheme="minorHAnsi"/>
                <w:szCs w:val="20"/>
              </w:rPr>
            </w:pPr>
          </w:p>
        </w:tc>
        <w:tc>
          <w:tcPr>
            <w:tcW w:w="1103" w:type="dxa"/>
          </w:tcPr>
          <w:p w14:paraId="1555CBB0" w14:textId="77777777" w:rsidR="0061524D" w:rsidRPr="00487927" w:rsidRDefault="0061524D" w:rsidP="00FD51B2">
            <w:pPr>
              <w:jc w:val="center"/>
              <w:rPr>
                <w:rFonts w:cstheme="minorHAnsi"/>
                <w:szCs w:val="20"/>
              </w:rPr>
            </w:pPr>
          </w:p>
        </w:tc>
      </w:tr>
      <w:tr w:rsidR="0061524D" w:rsidRPr="00487927" w14:paraId="1B1782C3" w14:textId="68630C2F" w:rsidTr="0061524D">
        <w:tc>
          <w:tcPr>
            <w:tcW w:w="1255" w:type="dxa"/>
            <w:shd w:val="clear" w:color="auto" w:fill="D6E3BC" w:themeFill="accent3" w:themeFillTint="66"/>
          </w:tcPr>
          <w:p w14:paraId="4ECE2724" w14:textId="77777777" w:rsidR="0061524D" w:rsidRPr="007B756C" w:rsidRDefault="0061524D" w:rsidP="00FD51B2">
            <w:pPr>
              <w:jc w:val="center"/>
              <w:rPr>
                <w:b/>
                <w:szCs w:val="20"/>
              </w:rPr>
            </w:pPr>
            <w:r>
              <w:rPr>
                <w:b/>
                <w:szCs w:val="20"/>
              </w:rPr>
              <w:t>Beam</w:t>
            </w:r>
          </w:p>
        </w:tc>
        <w:tc>
          <w:tcPr>
            <w:tcW w:w="990" w:type="dxa"/>
            <w:shd w:val="clear" w:color="auto" w:fill="D6E3BC" w:themeFill="accent3" w:themeFillTint="66"/>
          </w:tcPr>
          <w:p w14:paraId="55C06DD0" w14:textId="65C88B2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708051B" w14:textId="4B3C3FEE"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1C6F470C" w14:textId="7422D321"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3AD767BA" w14:textId="0DF7DACD" w:rsidR="0061524D" w:rsidRDefault="0061524D" w:rsidP="00FD51B2">
            <w:pPr>
              <w:jc w:val="center"/>
              <w:rPr>
                <w:rFonts w:cstheme="minorHAnsi"/>
                <w:szCs w:val="20"/>
              </w:rPr>
            </w:pPr>
            <w:r>
              <w:rPr>
                <w:rFonts w:cstheme="minorHAnsi"/>
                <w:bCs/>
                <w:sz w:val="18"/>
                <w:szCs w:val="18"/>
              </w:rPr>
              <w:t>Suite 11</w:t>
            </w:r>
          </w:p>
        </w:tc>
      </w:tr>
      <w:tr w:rsidR="0061524D" w:rsidRPr="00487927" w14:paraId="4173BFA6" w14:textId="4C609947" w:rsidTr="0061524D">
        <w:tc>
          <w:tcPr>
            <w:tcW w:w="1255" w:type="dxa"/>
          </w:tcPr>
          <w:p w14:paraId="70003693" w14:textId="6B4CFE31" w:rsidR="0061524D" w:rsidRPr="00283A38" w:rsidRDefault="0061524D"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61524D" w:rsidRPr="00487927" w:rsidRDefault="0061524D" w:rsidP="00FD51B2">
            <w:pPr>
              <w:jc w:val="center"/>
              <w:rPr>
                <w:rFonts w:cstheme="minorHAnsi"/>
                <w:szCs w:val="20"/>
              </w:rPr>
            </w:pPr>
          </w:p>
        </w:tc>
        <w:tc>
          <w:tcPr>
            <w:tcW w:w="990" w:type="dxa"/>
          </w:tcPr>
          <w:p w14:paraId="075B31D3" w14:textId="77777777" w:rsidR="0061524D" w:rsidRPr="00487927" w:rsidRDefault="0061524D" w:rsidP="00FD51B2">
            <w:pPr>
              <w:jc w:val="center"/>
              <w:rPr>
                <w:rFonts w:cstheme="minorHAnsi"/>
                <w:szCs w:val="20"/>
              </w:rPr>
            </w:pPr>
          </w:p>
        </w:tc>
        <w:tc>
          <w:tcPr>
            <w:tcW w:w="990" w:type="dxa"/>
          </w:tcPr>
          <w:p w14:paraId="50931F0D" w14:textId="77777777" w:rsidR="0061524D" w:rsidRPr="00487927" w:rsidRDefault="0061524D" w:rsidP="00FD51B2">
            <w:pPr>
              <w:jc w:val="center"/>
              <w:rPr>
                <w:rFonts w:cstheme="minorHAnsi"/>
                <w:szCs w:val="20"/>
              </w:rPr>
            </w:pPr>
          </w:p>
        </w:tc>
        <w:tc>
          <w:tcPr>
            <w:tcW w:w="990" w:type="dxa"/>
          </w:tcPr>
          <w:p w14:paraId="371B26CA" w14:textId="77777777" w:rsidR="0061524D" w:rsidRPr="00487927" w:rsidRDefault="0061524D" w:rsidP="00FD51B2">
            <w:pPr>
              <w:jc w:val="center"/>
              <w:rPr>
                <w:rFonts w:cstheme="minorHAnsi"/>
                <w:szCs w:val="20"/>
              </w:rPr>
            </w:pPr>
          </w:p>
        </w:tc>
        <w:tc>
          <w:tcPr>
            <w:tcW w:w="990" w:type="dxa"/>
          </w:tcPr>
          <w:p w14:paraId="27ABF0E5" w14:textId="77777777" w:rsidR="0061524D" w:rsidRPr="00487927" w:rsidRDefault="0061524D" w:rsidP="00FD51B2">
            <w:pPr>
              <w:jc w:val="center"/>
              <w:rPr>
                <w:rFonts w:cstheme="minorHAnsi"/>
                <w:szCs w:val="20"/>
              </w:rPr>
            </w:pPr>
          </w:p>
        </w:tc>
        <w:tc>
          <w:tcPr>
            <w:tcW w:w="990" w:type="dxa"/>
          </w:tcPr>
          <w:p w14:paraId="0A454F0C" w14:textId="77777777" w:rsidR="0061524D" w:rsidRPr="00487927" w:rsidRDefault="0061524D" w:rsidP="00FD51B2">
            <w:pPr>
              <w:jc w:val="center"/>
              <w:rPr>
                <w:rFonts w:cstheme="minorHAnsi"/>
                <w:szCs w:val="20"/>
              </w:rPr>
            </w:pPr>
          </w:p>
        </w:tc>
        <w:tc>
          <w:tcPr>
            <w:tcW w:w="1080" w:type="dxa"/>
          </w:tcPr>
          <w:p w14:paraId="1FF62846"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7353D6F1" w14:textId="77777777" w:rsidR="0061524D" w:rsidRPr="00283A38" w:rsidRDefault="0061524D" w:rsidP="00FD51B2">
            <w:pPr>
              <w:jc w:val="center"/>
              <w:rPr>
                <w:rFonts w:cstheme="minorHAnsi"/>
                <w:szCs w:val="20"/>
              </w:rPr>
            </w:pPr>
          </w:p>
        </w:tc>
        <w:tc>
          <w:tcPr>
            <w:tcW w:w="990" w:type="dxa"/>
          </w:tcPr>
          <w:p w14:paraId="6FCABE63" w14:textId="77777777" w:rsidR="0061524D" w:rsidRPr="00283A38" w:rsidRDefault="0061524D" w:rsidP="00FD51B2">
            <w:pPr>
              <w:jc w:val="center"/>
              <w:rPr>
                <w:rFonts w:cstheme="minorHAnsi"/>
                <w:szCs w:val="20"/>
              </w:rPr>
            </w:pPr>
          </w:p>
        </w:tc>
        <w:tc>
          <w:tcPr>
            <w:tcW w:w="1103" w:type="dxa"/>
          </w:tcPr>
          <w:p w14:paraId="0987EBC1" w14:textId="77777777" w:rsidR="0061524D" w:rsidRPr="00283A38" w:rsidRDefault="0061524D" w:rsidP="00FD51B2">
            <w:pPr>
              <w:jc w:val="center"/>
              <w:rPr>
                <w:rFonts w:cstheme="minorHAnsi"/>
                <w:szCs w:val="20"/>
              </w:rPr>
            </w:pPr>
          </w:p>
        </w:tc>
        <w:tc>
          <w:tcPr>
            <w:tcW w:w="1103" w:type="dxa"/>
          </w:tcPr>
          <w:p w14:paraId="30E51CC0" w14:textId="77777777" w:rsidR="0061524D" w:rsidRPr="00283A38" w:rsidRDefault="0061524D" w:rsidP="00FD51B2">
            <w:pPr>
              <w:jc w:val="center"/>
              <w:rPr>
                <w:rFonts w:cstheme="minorHAnsi"/>
                <w:szCs w:val="20"/>
              </w:rPr>
            </w:pPr>
          </w:p>
        </w:tc>
      </w:tr>
      <w:tr w:rsidR="0061524D" w:rsidRPr="00487927" w14:paraId="37872729" w14:textId="71F97423" w:rsidTr="0061524D">
        <w:tc>
          <w:tcPr>
            <w:tcW w:w="1255" w:type="dxa"/>
          </w:tcPr>
          <w:p w14:paraId="4C66CF42" w14:textId="6D48DC6D" w:rsidR="0061524D" w:rsidRDefault="0061524D"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61524D" w:rsidRPr="00283A38" w:rsidRDefault="0061524D" w:rsidP="00FD51B2">
            <w:pPr>
              <w:jc w:val="center"/>
              <w:rPr>
                <w:rFonts w:cstheme="minorHAnsi"/>
                <w:szCs w:val="20"/>
              </w:rPr>
            </w:pPr>
          </w:p>
        </w:tc>
        <w:tc>
          <w:tcPr>
            <w:tcW w:w="990" w:type="dxa"/>
          </w:tcPr>
          <w:p w14:paraId="29DF9E58" w14:textId="77777777" w:rsidR="0061524D" w:rsidRPr="00487927" w:rsidRDefault="0061524D" w:rsidP="00FD51B2">
            <w:pPr>
              <w:jc w:val="center"/>
              <w:rPr>
                <w:rFonts w:cstheme="minorHAnsi"/>
                <w:szCs w:val="20"/>
              </w:rPr>
            </w:pPr>
          </w:p>
        </w:tc>
        <w:tc>
          <w:tcPr>
            <w:tcW w:w="990" w:type="dxa"/>
          </w:tcPr>
          <w:p w14:paraId="02CA6087" w14:textId="77777777" w:rsidR="0061524D" w:rsidRPr="00487927" w:rsidRDefault="0061524D" w:rsidP="00FD51B2">
            <w:pPr>
              <w:jc w:val="center"/>
              <w:rPr>
                <w:rFonts w:cstheme="minorHAnsi"/>
                <w:szCs w:val="20"/>
              </w:rPr>
            </w:pPr>
          </w:p>
        </w:tc>
        <w:tc>
          <w:tcPr>
            <w:tcW w:w="990" w:type="dxa"/>
          </w:tcPr>
          <w:p w14:paraId="28E5C441" w14:textId="77777777" w:rsidR="0061524D" w:rsidRPr="00487927" w:rsidRDefault="0061524D" w:rsidP="00FD51B2">
            <w:pPr>
              <w:jc w:val="center"/>
              <w:rPr>
                <w:rFonts w:cstheme="minorHAnsi"/>
                <w:szCs w:val="20"/>
              </w:rPr>
            </w:pPr>
          </w:p>
        </w:tc>
        <w:tc>
          <w:tcPr>
            <w:tcW w:w="990" w:type="dxa"/>
          </w:tcPr>
          <w:p w14:paraId="11A6C7B6" w14:textId="77777777" w:rsidR="0061524D" w:rsidRPr="00487927" w:rsidRDefault="0061524D" w:rsidP="00FD51B2">
            <w:pPr>
              <w:jc w:val="center"/>
              <w:rPr>
                <w:rFonts w:cstheme="minorHAnsi"/>
                <w:szCs w:val="20"/>
              </w:rPr>
            </w:pPr>
          </w:p>
        </w:tc>
        <w:tc>
          <w:tcPr>
            <w:tcW w:w="990" w:type="dxa"/>
          </w:tcPr>
          <w:p w14:paraId="46485048" w14:textId="77777777" w:rsidR="0061524D" w:rsidRPr="00487927" w:rsidRDefault="0061524D" w:rsidP="00FD51B2">
            <w:pPr>
              <w:jc w:val="center"/>
              <w:rPr>
                <w:rFonts w:cstheme="minorHAnsi"/>
                <w:szCs w:val="20"/>
              </w:rPr>
            </w:pPr>
          </w:p>
        </w:tc>
        <w:tc>
          <w:tcPr>
            <w:tcW w:w="1080" w:type="dxa"/>
          </w:tcPr>
          <w:p w14:paraId="5F3CB8B7" w14:textId="22DB5D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61DB4FF6" w14:textId="77777777" w:rsidR="0061524D" w:rsidRPr="00283A38" w:rsidRDefault="0061524D" w:rsidP="00FD51B2">
            <w:pPr>
              <w:jc w:val="center"/>
              <w:rPr>
                <w:rFonts w:cstheme="minorHAnsi"/>
                <w:szCs w:val="20"/>
              </w:rPr>
            </w:pPr>
          </w:p>
        </w:tc>
        <w:tc>
          <w:tcPr>
            <w:tcW w:w="990" w:type="dxa"/>
          </w:tcPr>
          <w:p w14:paraId="48D7187E" w14:textId="77777777" w:rsidR="0061524D" w:rsidRPr="00283A38" w:rsidRDefault="0061524D" w:rsidP="00FD51B2">
            <w:pPr>
              <w:jc w:val="center"/>
              <w:rPr>
                <w:rFonts w:cstheme="minorHAnsi"/>
                <w:szCs w:val="20"/>
              </w:rPr>
            </w:pPr>
          </w:p>
        </w:tc>
        <w:tc>
          <w:tcPr>
            <w:tcW w:w="1103" w:type="dxa"/>
          </w:tcPr>
          <w:p w14:paraId="518867B7" w14:textId="77777777" w:rsidR="0061524D" w:rsidRPr="00283A38" w:rsidRDefault="0061524D" w:rsidP="00FD51B2">
            <w:pPr>
              <w:jc w:val="center"/>
              <w:rPr>
                <w:rFonts w:cstheme="minorHAnsi"/>
                <w:szCs w:val="20"/>
              </w:rPr>
            </w:pPr>
          </w:p>
        </w:tc>
        <w:tc>
          <w:tcPr>
            <w:tcW w:w="1103" w:type="dxa"/>
          </w:tcPr>
          <w:p w14:paraId="09E945C6" w14:textId="77777777" w:rsidR="0061524D" w:rsidRPr="00283A38" w:rsidRDefault="0061524D" w:rsidP="00FD51B2">
            <w:pPr>
              <w:jc w:val="center"/>
              <w:rPr>
                <w:rFonts w:cstheme="minorHAnsi"/>
                <w:szCs w:val="20"/>
              </w:rPr>
            </w:pPr>
          </w:p>
        </w:tc>
      </w:tr>
      <w:tr w:rsidR="0061524D" w:rsidRPr="00487927" w14:paraId="2B7CDFA8" w14:textId="424BB718" w:rsidTr="0061524D">
        <w:tc>
          <w:tcPr>
            <w:tcW w:w="1255" w:type="dxa"/>
          </w:tcPr>
          <w:p w14:paraId="596F12E3" w14:textId="0AD5F573" w:rsidR="0061524D" w:rsidRDefault="0061524D"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61524D" w:rsidRPr="00283A38" w:rsidRDefault="0061524D" w:rsidP="00FD51B2">
            <w:pPr>
              <w:jc w:val="center"/>
              <w:rPr>
                <w:rFonts w:cstheme="minorHAnsi"/>
                <w:szCs w:val="20"/>
              </w:rPr>
            </w:pPr>
          </w:p>
        </w:tc>
        <w:tc>
          <w:tcPr>
            <w:tcW w:w="990" w:type="dxa"/>
          </w:tcPr>
          <w:p w14:paraId="18C89089" w14:textId="77777777" w:rsidR="0061524D" w:rsidRPr="00487927" w:rsidRDefault="0061524D" w:rsidP="00FD51B2">
            <w:pPr>
              <w:jc w:val="center"/>
              <w:rPr>
                <w:rFonts w:cstheme="minorHAnsi"/>
                <w:szCs w:val="20"/>
              </w:rPr>
            </w:pPr>
          </w:p>
        </w:tc>
        <w:tc>
          <w:tcPr>
            <w:tcW w:w="990" w:type="dxa"/>
          </w:tcPr>
          <w:p w14:paraId="615D8493" w14:textId="77777777" w:rsidR="0061524D" w:rsidRPr="00487927" w:rsidRDefault="0061524D" w:rsidP="00FD51B2">
            <w:pPr>
              <w:jc w:val="center"/>
              <w:rPr>
                <w:rFonts w:cstheme="minorHAnsi"/>
                <w:szCs w:val="20"/>
              </w:rPr>
            </w:pPr>
          </w:p>
        </w:tc>
        <w:tc>
          <w:tcPr>
            <w:tcW w:w="990" w:type="dxa"/>
          </w:tcPr>
          <w:p w14:paraId="5BB3ED11" w14:textId="77777777" w:rsidR="0061524D" w:rsidRPr="00487927" w:rsidRDefault="0061524D" w:rsidP="00FD51B2">
            <w:pPr>
              <w:jc w:val="center"/>
              <w:rPr>
                <w:rFonts w:cstheme="minorHAnsi"/>
                <w:szCs w:val="20"/>
              </w:rPr>
            </w:pPr>
          </w:p>
        </w:tc>
        <w:tc>
          <w:tcPr>
            <w:tcW w:w="990" w:type="dxa"/>
          </w:tcPr>
          <w:p w14:paraId="209A9412" w14:textId="77777777" w:rsidR="0061524D" w:rsidRPr="00487927" w:rsidRDefault="0061524D" w:rsidP="00FD51B2">
            <w:pPr>
              <w:jc w:val="center"/>
              <w:rPr>
                <w:rFonts w:cstheme="minorHAnsi"/>
                <w:szCs w:val="20"/>
              </w:rPr>
            </w:pPr>
          </w:p>
        </w:tc>
        <w:tc>
          <w:tcPr>
            <w:tcW w:w="990" w:type="dxa"/>
          </w:tcPr>
          <w:p w14:paraId="652F49C8" w14:textId="77777777" w:rsidR="0061524D" w:rsidRPr="00487927" w:rsidRDefault="0061524D" w:rsidP="00FD51B2">
            <w:pPr>
              <w:jc w:val="center"/>
              <w:rPr>
                <w:rFonts w:cstheme="minorHAnsi"/>
                <w:szCs w:val="20"/>
              </w:rPr>
            </w:pPr>
          </w:p>
        </w:tc>
        <w:tc>
          <w:tcPr>
            <w:tcW w:w="1080" w:type="dxa"/>
          </w:tcPr>
          <w:p w14:paraId="622E764A" w14:textId="54A45A4F"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221345" w14:textId="77777777" w:rsidR="0061524D" w:rsidRPr="00283A38" w:rsidRDefault="0061524D" w:rsidP="00FD51B2">
            <w:pPr>
              <w:jc w:val="center"/>
              <w:rPr>
                <w:rFonts w:cstheme="minorHAnsi"/>
                <w:szCs w:val="20"/>
              </w:rPr>
            </w:pPr>
          </w:p>
        </w:tc>
        <w:tc>
          <w:tcPr>
            <w:tcW w:w="990" w:type="dxa"/>
          </w:tcPr>
          <w:p w14:paraId="12ECE9DB" w14:textId="77777777" w:rsidR="0061524D" w:rsidRPr="00283A38" w:rsidRDefault="0061524D" w:rsidP="00FD51B2">
            <w:pPr>
              <w:jc w:val="center"/>
              <w:rPr>
                <w:rFonts w:cstheme="minorHAnsi"/>
                <w:szCs w:val="20"/>
              </w:rPr>
            </w:pPr>
          </w:p>
        </w:tc>
        <w:tc>
          <w:tcPr>
            <w:tcW w:w="1103" w:type="dxa"/>
          </w:tcPr>
          <w:p w14:paraId="0464E6EA" w14:textId="77777777" w:rsidR="0061524D" w:rsidRPr="00283A38" w:rsidRDefault="0061524D" w:rsidP="00FD51B2">
            <w:pPr>
              <w:jc w:val="center"/>
              <w:rPr>
                <w:rFonts w:cstheme="minorHAnsi"/>
                <w:szCs w:val="20"/>
              </w:rPr>
            </w:pPr>
          </w:p>
        </w:tc>
        <w:tc>
          <w:tcPr>
            <w:tcW w:w="1103" w:type="dxa"/>
          </w:tcPr>
          <w:p w14:paraId="6DBBFB6B" w14:textId="77777777" w:rsidR="0061524D" w:rsidRPr="00283A38" w:rsidRDefault="0061524D" w:rsidP="00FD51B2">
            <w:pPr>
              <w:jc w:val="center"/>
              <w:rPr>
                <w:rFonts w:cstheme="minorHAnsi"/>
                <w:szCs w:val="20"/>
              </w:rPr>
            </w:pPr>
          </w:p>
        </w:tc>
      </w:tr>
      <w:tr w:rsidR="0061524D" w:rsidRPr="00487927" w14:paraId="60FAC7E7" w14:textId="2F766CC7" w:rsidTr="0061524D">
        <w:tc>
          <w:tcPr>
            <w:tcW w:w="1255" w:type="dxa"/>
          </w:tcPr>
          <w:p w14:paraId="459F609B" w14:textId="293AA031" w:rsidR="0061524D" w:rsidRDefault="0061524D"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61524D" w:rsidRPr="00283A38" w:rsidRDefault="0061524D" w:rsidP="00FD51B2">
            <w:pPr>
              <w:jc w:val="center"/>
              <w:rPr>
                <w:rFonts w:cstheme="minorHAnsi"/>
                <w:szCs w:val="20"/>
              </w:rPr>
            </w:pPr>
          </w:p>
        </w:tc>
        <w:tc>
          <w:tcPr>
            <w:tcW w:w="990" w:type="dxa"/>
          </w:tcPr>
          <w:p w14:paraId="458A0E97" w14:textId="77777777" w:rsidR="0061524D" w:rsidRPr="00487927" w:rsidRDefault="0061524D" w:rsidP="00FD51B2">
            <w:pPr>
              <w:jc w:val="center"/>
              <w:rPr>
                <w:rFonts w:cstheme="minorHAnsi"/>
                <w:szCs w:val="20"/>
              </w:rPr>
            </w:pPr>
          </w:p>
        </w:tc>
        <w:tc>
          <w:tcPr>
            <w:tcW w:w="990" w:type="dxa"/>
          </w:tcPr>
          <w:p w14:paraId="5C5E8CB9" w14:textId="77777777" w:rsidR="0061524D" w:rsidRPr="00487927" w:rsidRDefault="0061524D" w:rsidP="00FD51B2">
            <w:pPr>
              <w:jc w:val="center"/>
              <w:rPr>
                <w:rFonts w:cstheme="minorHAnsi"/>
                <w:szCs w:val="20"/>
              </w:rPr>
            </w:pPr>
          </w:p>
        </w:tc>
        <w:tc>
          <w:tcPr>
            <w:tcW w:w="990" w:type="dxa"/>
          </w:tcPr>
          <w:p w14:paraId="32497531" w14:textId="77777777" w:rsidR="0061524D" w:rsidRPr="00487927" w:rsidRDefault="0061524D" w:rsidP="00FD51B2">
            <w:pPr>
              <w:jc w:val="center"/>
              <w:rPr>
                <w:rFonts w:cstheme="minorHAnsi"/>
                <w:szCs w:val="20"/>
              </w:rPr>
            </w:pPr>
          </w:p>
        </w:tc>
        <w:tc>
          <w:tcPr>
            <w:tcW w:w="990" w:type="dxa"/>
          </w:tcPr>
          <w:p w14:paraId="4721A66D" w14:textId="77777777" w:rsidR="0061524D" w:rsidRPr="00487927" w:rsidRDefault="0061524D" w:rsidP="00FD51B2">
            <w:pPr>
              <w:jc w:val="center"/>
              <w:rPr>
                <w:rFonts w:cstheme="minorHAnsi"/>
                <w:szCs w:val="20"/>
              </w:rPr>
            </w:pPr>
          </w:p>
        </w:tc>
        <w:tc>
          <w:tcPr>
            <w:tcW w:w="990" w:type="dxa"/>
          </w:tcPr>
          <w:p w14:paraId="70FA8454" w14:textId="77777777" w:rsidR="0061524D" w:rsidRPr="00487927" w:rsidRDefault="0061524D" w:rsidP="00FD51B2">
            <w:pPr>
              <w:jc w:val="center"/>
              <w:rPr>
                <w:rFonts w:cstheme="minorHAnsi"/>
                <w:szCs w:val="20"/>
              </w:rPr>
            </w:pPr>
          </w:p>
        </w:tc>
        <w:tc>
          <w:tcPr>
            <w:tcW w:w="1080" w:type="dxa"/>
          </w:tcPr>
          <w:p w14:paraId="55B37776" w14:textId="40295A9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430480" w14:textId="77777777" w:rsidR="0061524D" w:rsidRPr="00283A38" w:rsidRDefault="0061524D" w:rsidP="00FD51B2">
            <w:pPr>
              <w:jc w:val="center"/>
              <w:rPr>
                <w:rFonts w:cstheme="minorHAnsi"/>
                <w:szCs w:val="20"/>
              </w:rPr>
            </w:pPr>
          </w:p>
        </w:tc>
        <w:tc>
          <w:tcPr>
            <w:tcW w:w="990" w:type="dxa"/>
          </w:tcPr>
          <w:p w14:paraId="566BF7CE" w14:textId="77777777" w:rsidR="0061524D" w:rsidRPr="00283A38" w:rsidRDefault="0061524D" w:rsidP="00FD51B2">
            <w:pPr>
              <w:jc w:val="center"/>
              <w:rPr>
                <w:rFonts w:cstheme="minorHAnsi"/>
                <w:szCs w:val="20"/>
              </w:rPr>
            </w:pPr>
          </w:p>
        </w:tc>
        <w:tc>
          <w:tcPr>
            <w:tcW w:w="1103" w:type="dxa"/>
          </w:tcPr>
          <w:p w14:paraId="1BE34461" w14:textId="77777777" w:rsidR="0061524D" w:rsidRPr="00283A38" w:rsidRDefault="0061524D" w:rsidP="00FD51B2">
            <w:pPr>
              <w:jc w:val="center"/>
              <w:rPr>
                <w:rFonts w:cstheme="minorHAnsi"/>
                <w:szCs w:val="20"/>
              </w:rPr>
            </w:pPr>
          </w:p>
        </w:tc>
        <w:tc>
          <w:tcPr>
            <w:tcW w:w="1103" w:type="dxa"/>
          </w:tcPr>
          <w:p w14:paraId="6D37D6BF" w14:textId="77777777" w:rsidR="0061524D" w:rsidRPr="00283A38" w:rsidRDefault="0061524D" w:rsidP="00FD51B2">
            <w:pPr>
              <w:jc w:val="center"/>
              <w:rPr>
                <w:rFonts w:cstheme="minorHAnsi"/>
                <w:szCs w:val="20"/>
              </w:rPr>
            </w:pPr>
          </w:p>
        </w:tc>
      </w:tr>
      <w:tr w:rsidR="0061524D" w:rsidRPr="00487927" w14:paraId="5E7435CA" w14:textId="148264F7" w:rsidTr="0061524D">
        <w:tc>
          <w:tcPr>
            <w:tcW w:w="1255" w:type="dxa"/>
          </w:tcPr>
          <w:p w14:paraId="48F7B728" w14:textId="766A8373" w:rsidR="0061524D" w:rsidRDefault="0061524D"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61524D" w:rsidRPr="00283A38" w:rsidRDefault="0061524D" w:rsidP="00FD51B2">
            <w:pPr>
              <w:jc w:val="center"/>
              <w:rPr>
                <w:rFonts w:cstheme="minorHAnsi"/>
                <w:szCs w:val="20"/>
              </w:rPr>
            </w:pPr>
          </w:p>
        </w:tc>
        <w:tc>
          <w:tcPr>
            <w:tcW w:w="990" w:type="dxa"/>
          </w:tcPr>
          <w:p w14:paraId="7568F4FA" w14:textId="77777777" w:rsidR="0061524D" w:rsidRPr="00487927" w:rsidRDefault="0061524D" w:rsidP="00FD51B2">
            <w:pPr>
              <w:jc w:val="center"/>
              <w:rPr>
                <w:rFonts w:cstheme="minorHAnsi"/>
                <w:szCs w:val="20"/>
              </w:rPr>
            </w:pPr>
          </w:p>
        </w:tc>
        <w:tc>
          <w:tcPr>
            <w:tcW w:w="990" w:type="dxa"/>
          </w:tcPr>
          <w:p w14:paraId="568B243D" w14:textId="77777777" w:rsidR="0061524D" w:rsidRPr="00487927" w:rsidRDefault="0061524D" w:rsidP="00FD51B2">
            <w:pPr>
              <w:jc w:val="center"/>
              <w:rPr>
                <w:rFonts w:cstheme="minorHAnsi"/>
                <w:szCs w:val="20"/>
              </w:rPr>
            </w:pPr>
          </w:p>
        </w:tc>
        <w:tc>
          <w:tcPr>
            <w:tcW w:w="990" w:type="dxa"/>
          </w:tcPr>
          <w:p w14:paraId="32FA1718" w14:textId="77777777" w:rsidR="0061524D" w:rsidRPr="00487927" w:rsidRDefault="0061524D" w:rsidP="00FD51B2">
            <w:pPr>
              <w:jc w:val="center"/>
              <w:rPr>
                <w:rFonts w:cstheme="minorHAnsi"/>
                <w:szCs w:val="20"/>
              </w:rPr>
            </w:pPr>
          </w:p>
        </w:tc>
        <w:tc>
          <w:tcPr>
            <w:tcW w:w="990" w:type="dxa"/>
          </w:tcPr>
          <w:p w14:paraId="3F54D2E1" w14:textId="77777777" w:rsidR="0061524D" w:rsidRPr="00487927" w:rsidRDefault="0061524D" w:rsidP="00FD51B2">
            <w:pPr>
              <w:jc w:val="center"/>
              <w:rPr>
                <w:rFonts w:cstheme="minorHAnsi"/>
                <w:szCs w:val="20"/>
              </w:rPr>
            </w:pPr>
          </w:p>
        </w:tc>
        <w:tc>
          <w:tcPr>
            <w:tcW w:w="990" w:type="dxa"/>
          </w:tcPr>
          <w:p w14:paraId="342ACF71" w14:textId="77777777" w:rsidR="0061524D" w:rsidRPr="00487927" w:rsidRDefault="0061524D" w:rsidP="00FD51B2">
            <w:pPr>
              <w:jc w:val="center"/>
              <w:rPr>
                <w:rFonts w:cstheme="minorHAnsi"/>
                <w:szCs w:val="20"/>
              </w:rPr>
            </w:pPr>
          </w:p>
        </w:tc>
        <w:tc>
          <w:tcPr>
            <w:tcW w:w="1080" w:type="dxa"/>
          </w:tcPr>
          <w:p w14:paraId="6964E363" w14:textId="0D856784"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F29024" w14:textId="77777777" w:rsidR="0061524D" w:rsidRPr="00283A38" w:rsidRDefault="0061524D" w:rsidP="00FD51B2">
            <w:pPr>
              <w:jc w:val="center"/>
              <w:rPr>
                <w:rFonts w:cstheme="minorHAnsi"/>
                <w:szCs w:val="20"/>
              </w:rPr>
            </w:pPr>
          </w:p>
        </w:tc>
        <w:tc>
          <w:tcPr>
            <w:tcW w:w="990" w:type="dxa"/>
          </w:tcPr>
          <w:p w14:paraId="5089C4BE" w14:textId="77777777" w:rsidR="0061524D" w:rsidRPr="00283A38" w:rsidRDefault="0061524D" w:rsidP="00FD51B2">
            <w:pPr>
              <w:jc w:val="center"/>
              <w:rPr>
                <w:rFonts w:cstheme="minorHAnsi"/>
                <w:szCs w:val="20"/>
              </w:rPr>
            </w:pPr>
          </w:p>
        </w:tc>
        <w:tc>
          <w:tcPr>
            <w:tcW w:w="1103" w:type="dxa"/>
          </w:tcPr>
          <w:p w14:paraId="6B6B1933" w14:textId="77777777" w:rsidR="0061524D" w:rsidRPr="00283A38" w:rsidRDefault="0061524D" w:rsidP="00FD51B2">
            <w:pPr>
              <w:jc w:val="center"/>
              <w:rPr>
                <w:rFonts w:cstheme="minorHAnsi"/>
                <w:szCs w:val="20"/>
              </w:rPr>
            </w:pPr>
          </w:p>
        </w:tc>
        <w:tc>
          <w:tcPr>
            <w:tcW w:w="1103" w:type="dxa"/>
          </w:tcPr>
          <w:p w14:paraId="696826A1" w14:textId="77777777" w:rsidR="0061524D" w:rsidRPr="00283A38" w:rsidRDefault="0061524D" w:rsidP="00FD51B2">
            <w:pPr>
              <w:jc w:val="center"/>
              <w:rPr>
                <w:rFonts w:cstheme="minorHAnsi"/>
                <w:szCs w:val="20"/>
              </w:rPr>
            </w:pPr>
          </w:p>
        </w:tc>
      </w:tr>
      <w:tr w:rsidR="0061524D" w:rsidRPr="00487927" w14:paraId="701419B9" w14:textId="1DC085DA" w:rsidTr="0061524D">
        <w:tc>
          <w:tcPr>
            <w:tcW w:w="1255" w:type="dxa"/>
          </w:tcPr>
          <w:p w14:paraId="6AF1566B" w14:textId="1DEE4C58" w:rsidR="0061524D" w:rsidRDefault="0061524D"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61524D" w:rsidRPr="00283A38" w:rsidRDefault="0061524D" w:rsidP="00FD51B2">
            <w:pPr>
              <w:jc w:val="center"/>
              <w:rPr>
                <w:rFonts w:cstheme="minorHAnsi"/>
                <w:szCs w:val="20"/>
              </w:rPr>
            </w:pPr>
          </w:p>
        </w:tc>
        <w:tc>
          <w:tcPr>
            <w:tcW w:w="990" w:type="dxa"/>
          </w:tcPr>
          <w:p w14:paraId="0D54CA9F" w14:textId="77777777" w:rsidR="0061524D" w:rsidRPr="00487927" w:rsidRDefault="0061524D" w:rsidP="00FD51B2">
            <w:pPr>
              <w:jc w:val="center"/>
              <w:rPr>
                <w:rFonts w:cstheme="minorHAnsi"/>
                <w:szCs w:val="20"/>
              </w:rPr>
            </w:pPr>
          </w:p>
        </w:tc>
        <w:tc>
          <w:tcPr>
            <w:tcW w:w="990" w:type="dxa"/>
          </w:tcPr>
          <w:p w14:paraId="08EDF441" w14:textId="77777777" w:rsidR="0061524D" w:rsidRPr="00487927" w:rsidRDefault="0061524D" w:rsidP="00FD51B2">
            <w:pPr>
              <w:jc w:val="center"/>
              <w:rPr>
                <w:rFonts w:cstheme="minorHAnsi"/>
                <w:szCs w:val="20"/>
              </w:rPr>
            </w:pPr>
          </w:p>
        </w:tc>
        <w:tc>
          <w:tcPr>
            <w:tcW w:w="990" w:type="dxa"/>
          </w:tcPr>
          <w:p w14:paraId="2BC027D3" w14:textId="77777777" w:rsidR="0061524D" w:rsidRPr="00487927" w:rsidRDefault="0061524D" w:rsidP="00FD51B2">
            <w:pPr>
              <w:jc w:val="center"/>
              <w:rPr>
                <w:rFonts w:cstheme="minorHAnsi"/>
                <w:szCs w:val="20"/>
              </w:rPr>
            </w:pPr>
          </w:p>
        </w:tc>
        <w:tc>
          <w:tcPr>
            <w:tcW w:w="990" w:type="dxa"/>
          </w:tcPr>
          <w:p w14:paraId="05C484B3" w14:textId="77777777" w:rsidR="0061524D" w:rsidRPr="00487927" w:rsidRDefault="0061524D" w:rsidP="00FD51B2">
            <w:pPr>
              <w:jc w:val="center"/>
              <w:rPr>
                <w:rFonts w:cstheme="minorHAnsi"/>
                <w:szCs w:val="20"/>
              </w:rPr>
            </w:pPr>
          </w:p>
        </w:tc>
        <w:tc>
          <w:tcPr>
            <w:tcW w:w="990" w:type="dxa"/>
          </w:tcPr>
          <w:p w14:paraId="5F237F99" w14:textId="77777777" w:rsidR="0061524D" w:rsidRPr="00487927" w:rsidRDefault="0061524D" w:rsidP="00FD51B2">
            <w:pPr>
              <w:jc w:val="center"/>
              <w:rPr>
                <w:rFonts w:cstheme="minorHAnsi"/>
                <w:szCs w:val="20"/>
              </w:rPr>
            </w:pPr>
          </w:p>
        </w:tc>
        <w:tc>
          <w:tcPr>
            <w:tcW w:w="1080" w:type="dxa"/>
          </w:tcPr>
          <w:p w14:paraId="6FE2EFBD" w14:textId="51E0F4D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25A14D" w14:textId="77777777" w:rsidR="0061524D" w:rsidRPr="00283A38" w:rsidRDefault="0061524D" w:rsidP="00FD51B2">
            <w:pPr>
              <w:jc w:val="center"/>
              <w:rPr>
                <w:rFonts w:cstheme="minorHAnsi"/>
                <w:szCs w:val="20"/>
              </w:rPr>
            </w:pPr>
          </w:p>
        </w:tc>
        <w:tc>
          <w:tcPr>
            <w:tcW w:w="990" w:type="dxa"/>
          </w:tcPr>
          <w:p w14:paraId="4B358732" w14:textId="77777777" w:rsidR="0061524D" w:rsidRPr="00283A38" w:rsidRDefault="0061524D" w:rsidP="00FD51B2">
            <w:pPr>
              <w:jc w:val="center"/>
              <w:rPr>
                <w:rFonts w:cstheme="minorHAnsi"/>
                <w:szCs w:val="20"/>
              </w:rPr>
            </w:pPr>
          </w:p>
        </w:tc>
        <w:tc>
          <w:tcPr>
            <w:tcW w:w="1103" w:type="dxa"/>
          </w:tcPr>
          <w:p w14:paraId="0F2AA81A" w14:textId="77777777" w:rsidR="0061524D" w:rsidRPr="00283A38" w:rsidRDefault="0061524D" w:rsidP="00FD51B2">
            <w:pPr>
              <w:jc w:val="center"/>
              <w:rPr>
                <w:rFonts w:cstheme="minorHAnsi"/>
                <w:szCs w:val="20"/>
              </w:rPr>
            </w:pPr>
          </w:p>
        </w:tc>
        <w:tc>
          <w:tcPr>
            <w:tcW w:w="1103" w:type="dxa"/>
          </w:tcPr>
          <w:p w14:paraId="7DDBB12B" w14:textId="77777777" w:rsidR="0061524D" w:rsidRPr="00283A38" w:rsidRDefault="0061524D" w:rsidP="00FD51B2">
            <w:pPr>
              <w:jc w:val="center"/>
              <w:rPr>
                <w:rFonts w:cstheme="minorHAnsi"/>
                <w:szCs w:val="20"/>
              </w:rPr>
            </w:pPr>
          </w:p>
        </w:tc>
      </w:tr>
      <w:tr w:rsidR="0061524D" w:rsidRPr="00487927" w14:paraId="1D51486C" w14:textId="09760DD6" w:rsidTr="0061524D">
        <w:tc>
          <w:tcPr>
            <w:tcW w:w="1255" w:type="dxa"/>
          </w:tcPr>
          <w:p w14:paraId="3A4AA12F" w14:textId="7135BE80" w:rsidR="0061524D" w:rsidRDefault="0061524D"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61524D" w:rsidRPr="00283A38" w:rsidRDefault="0061524D" w:rsidP="00FD51B2">
            <w:pPr>
              <w:jc w:val="center"/>
              <w:rPr>
                <w:rFonts w:cstheme="minorHAnsi"/>
                <w:szCs w:val="20"/>
              </w:rPr>
            </w:pPr>
          </w:p>
        </w:tc>
        <w:tc>
          <w:tcPr>
            <w:tcW w:w="990" w:type="dxa"/>
          </w:tcPr>
          <w:p w14:paraId="5DF9EABE" w14:textId="77777777" w:rsidR="0061524D" w:rsidRPr="00487927" w:rsidRDefault="0061524D" w:rsidP="00FD51B2">
            <w:pPr>
              <w:jc w:val="center"/>
              <w:rPr>
                <w:rFonts w:cstheme="minorHAnsi"/>
                <w:szCs w:val="20"/>
              </w:rPr>
            </w:pPr>
          </w:p>
        </w:tc>
        <w:tc>
          <w:tcPr>
            <w:tcW w:w="990" w:type="dxa"/>
          </w:tcPr>
          <w:p w14:paraId="57AF7202" w14:textId="77777777" w:rsidR="0061524D" w:rsidRPr="00487927" w:rsidRDefault="0061524D" w:rsidP="00FD51B2">
            <w:pPr>
              <w:jc w:val="center"/>
              <w:rPr>
                <w:rFonts w:cstheme="minorHAnsi"/>
                <w:szCs w:val="20"/>
              </w:rPr>
            </w:pPr>
          </w:p>
        </w:tc>
        <w:tc>
          <w:tcPr>
            <w:tcW w:w="990" w:type="dxa"/>
          </w:tcPr>
          <w:p w14:paraId="00B5A1A7" w14:textId="77777777" w:rsidR="0061524D" w:rsidRPr="00487927" w:rsidRDefault="0061524D" w:rsidP="00FD51B2">
            <w:pPr>
              <w:jc w:val="center"/>
              <w:rPr>
                <w:rFonts w:cstheme="minorHAnsi"/>
                <w:szCs w:val="20"/>
              </w:rPr>
            </w:pPr>
          </w:p>
        </w:tc>
        <w:tc>
          <w:tcPr>
            <w:tcW w:w="990" w:type="dxa"/>
          </w:tcPr>
          <w:p w14:paraId="53073EDC" w14:textId="77777777" w:rsidR="0061524D" w:rsidRPr="00487927" w:rsidRDefault="0061524D" w:rsidP="00FD51B2">
            <w:pPr>
              <w:jc w:val="center"/>
              <w:rPr>
                <w:rFonts w:cstheme="minorHAnsi"/>
                <w:szCs w:val="20"/>
              </w:rPr>
            </w:pPr>
          </w:p>
        </w:tc>
        <w:tc>
          <w:tcPr>
            <w:tcW w:w="990" w:type="dxa"/>
          </w:tcPr>
          <w:p w14:paraId="58036ACB" w14:textId="77777777" w:rsidR="0061524D" w:rsidRPr="00487927" w:rsidRDefault="0061524D" w:rsidP="00FD51B2">
            <w:pPr>
              <w:jc w:val="center"/>
              <w:rPr>
                <w:rFonts w:cstheme="minorHAnsi"/>
                <w:szCs w:val="20"/>
              </w:rPr>
            </w:pPr>
          </w:p>
        </w:tc>
        <w:tc>
          <w:tcPr>
            <w:tcW w:w="1080" w:type="dxa"/>
          </w:tcPr>
          <w:p w14:paraId="1624D021" w14:textId="3E1CC2CD" w:rsidR="0061524D" w:rsidRPr="00283A38" w:rsidRDefault="0061524D" w:rsidP="00FD51B2">
            <w:pPr>
              <w:jc w:val="center"/>
              <w:rPr>
                <w:rFonts w:cstheme="minorHAnsi"/>
                <w:szCs w:val="20"/>
              </w:rPr>
            </w:pPr>
            <w:r w:rsidRPr="00283A38">
              <w:rPr>
                <w:rFonts w:cstheme="minorHAnsi"/>
                <w:szCs w:val="20"/>
              </w:rPr>
              <w:t>•</w:t>
            </w:r>
          </w:p>
        </w:tc>
        <w:tc>
          <w:tcPr>
            <w:tcW w:w="990" w:type="dxa"/>
          </w:tcPr>
          <w:p w14:paraId="7D1FA8DF" w14:textId="77777777" w:rsidR="0061524D" w:rsidRPr="00283A38" w:rsidRDefault="0061524D" w:rsidP="00FD51B2">
            <w:pPr>
              <w:jc w:val="center"/>
              <w:rPr>
                <w:rFonts w:cstheme="minorHAnsi"/>
                <w:szCs w:val="20"/>
              </w:rPr>
            </w:pPr>
          </w:p>
        </w:tc>
        <w:tc>
          <w:tcPr>
            <w:tcW w:w="990" w:type="dxa"/>
          </w:tcPr>
          <w:p w14:paraId="41ABA99B" w14:textId="77777777" w:rsidR="0061524D" w:rsidRPr="00283A38" w:rsidRDefault="0061524D" w:rsidP="00FD51B2">
            <w:pPr>
              <w:jc w:val="center"/>
              <w:rPr>
                <w:rFonts w:cstheme="minorHAnsi"/>
                <w:szCs w:val="20"/>
              </w:rPr>
            </w:pPr>
          </w:p>
        </w:tc>
        <w:tc>
          <w:tcPr>
            <w:tcW w:w="1103" w:type="dxa"/>
          </w:tcPr>
          <w:p w14:paraId="24F9F329" w14:textId="77777777" w:rsidR="0061524D" w:rsidRPr="00283A38" w:rsidRDefault="0061524D" w:rsidP="00FD51B2">
            <w:pPr>
              <w:jc w:val="center"/>
              <w:rPr>
                <w:rFonts w:cstheme="minorHAnsi"/>
                <w:szCs w:val="20"/>
              </w:rPr>
            </w:pPr>
          </w:p>
        </w:tc>
        <w:tc>
          <w:tcPr>
            <w:tcW w:w="1103" w:type="dxa"/>
          </w:tcPr>
          <w:p w14:paraId="10FD7528" w14:textId="77777777" w:rsidR="0061524D" w:rsidRPr="00283A38" w:rsidRDefault="0061524D" w:rsidP="00FD51B2">
            <w:pPr>
              <w:jc w:val="center"/>
              <w:rPr>
                <w:rFonts w:cstheme="minorHAnsi"/>
                <w:szCs w:val="20"/>
              </w:rPr>
            </w:pPr>
          </w:p>
        </w:tc>
      </w:tr>
      <w:tr w:rsidR="0061524D" w:rsidRPr="00487927" w14:paraId="5E59AB4F" w14:textId="4ED28A29" w:rsidTr="0061524D">
        <w:tc>
          <w:tcPr>
            <w:tcW w:w="1255" w:type="dxa"/>
          </w:tcPr>
          <w:p w14:paraId="013AE385" w14:textId="0DEB5D50" w:rsidR="0061524D" w:rsidRDefault="0061524D"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61524D" w:rsidRPr="00283A38" w:rsidRDefault="0061524D" w:rsidP="00FD51B2">
            <w:pPr>
              <w:jc w:val="center"/>
              <w:rPr>
                <w:rFonts w:cstheme="minorHAnsi"/>
                <w:szCs w:val="20"/>
              </w:rPr>
            </w:pPr>
          </w:p>
        </w:tc>
        <w:tc>
          <w:tcPr>
            <w:tcW w:w="990" w:type="dxa"/>
          </w:tcPr>
          <w:p w14:paraId="1CF56774" w14:textId="77777777" w:rsidR="0061524D" w:rsidRPr="00487927" w:rsidRDefault="0061524D" w:rsidP="00FD51B2">
            <w:pPr>
              <w:jc w:val="center"/>
              <w:rPr>
                <w:rFonts w:cstheme="minorHAnsi"/>
                <w:szCs w:val="20"/>
              </w:rPr>
            </w:pPr>
          </w:p>
        </w:tc>
        <w:tc>
          <w:tcPr>
            <w:tcW w:w="990" w:type="dxa"/>
          </w:tcPr>
          <w:p w14:paraId="0D8E9AEB" w14:textId="77777777" w:rsidR="0061524D" w:rsidRPr="00487927" w:rsidRDefault="0061524D" w:rsidP="00FD51B2">
            <w:pPr>
              <w:jc w:val="center"/>
              <w:rPr>
                <w:rFonts w:cstheme="minorHAnsi"/>
                <w:szCs w:val="20"/>
              </w:rPr>
            </w:pPr>
          </w:p>
        </w:tc>
        <w:tc>
          <w:tcPr>
            <w:tcW w:w="990" w:type="dxa"/>
          </w:tcPr>
          <w:p w14:paraId="32D9F1AE" w14:textId="77777777" w:rsidR="0061524D" w:rsidRPr="00487927" w:rsidRDefault="0061524D" w:rsidP="00FD51B2">
            <w:pPr>
              <w:jc w:val="center"/>
              <w:rPr>
                <w:rFonts w:cstheme="minorHAnsi"/>
                <w:szCs w:val="20"/>
              </w:rPr>
            </w:pPr>
          </w:p>
        </w:tc>
        <w:tc>
          <w:tcPr>
            <w:tcW w:w="990" w:type="dxa"/>
          </w:tcPr>
          <w:p w14:paraId="6E195E8C" w14:textId="77777777" w:rsidR="0061524D" w:rsidRPr="00487927" w:rsidRDefault="0061524D" w:rsidP="00FD51B2">
            <w:pPr>
              <w:jc w:val="center"/>
              <w:rPr>
                <w:rFonts w:cstheme="minorHAnsi"/>
                <w:szCs w:val="20"/>
              </w:rPr>
            </w:pPr>
          </w:p>
        </w:tc>
        <w:tc>
          <w:tcPr>
            <w:tcW w:w="990" w:type="dxa"/>
          </w:tcPr>
          <w:p w14:paraId="5E4D25DB" w14:textId="77777777" w:rsidR="0061524D" w:rsidRPr="00487927" w:rsidRDefault="0061524D" w:rsidP="00FD51B2">
            <w:pPr>
              <w:jc w:val="center"/>
              <w:rPr>
                <w:rFonts w:cstheme="minorHAnsi"/>
                <w:szCs w:val="20"/>
              </w:rPr>
            </w:pPr>
          </w:p>
        </w:tc>
        <w:tc>
          <w:tcPr>
            <w:tcW w:w="1080" w:type="dxa"/>
          </w:tcPr>
          <w:p w14:paraId="50B22C48" w14:textId="706A1A3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BCED7D" w14:textId="77777777" w:rsidR="0061524D" w:rsidRPr="00283A38" w:rsidRDefault="0061524D" w:rsidP="00FD51B2">
            <w:pPr>
              <w:jc w:val="center"/>
              <w:rPr>
                <w:rFonts w:cstheme="minorHAnsi"/>
                <w:szCs w:val="20"/>
              </w:rPr>
            </w:pPr>
          </w:p>
        </w:tc>
        <w:tc>
          <w:tcPr>
            <w:tcW w:w="990" w:type="dxa"/>
          </w:tcPr>
          <w:p w14:paraId="31B01B23" w14:textId="77777777" w:rsidR="0061524D" w:rsidRPr="00283A38" w:rsidRDefault="0061524D" w:rsidP="00FD51B2">
            <w:pPr>
              <w:jc w:val="center"/>
              <w:rPr>
                <w:rFonts w:cstheme="minorHAnsi"/>
                <w:szCs w:val="20"/>
              </w:rPr>
            </w:pPr>
          </w:p>
        </w:tc>
        <w:tc>
          <w:tcPr>
            <w:tcW w:w="1103" w:type="dxa"/>
          </w:tcPr>
          <w:p w14:paraId="1B458A34" w14:textId="77777777" w:rsidR="0061524D" w:rsidRPr="00283A38" w:rsidRDefault="0061524D" w:rsidP="00FD51B2">
            <w:pPr>
              <w:jc w:val="center"/>
              <w:rPr>
                <w:rFonts w:cstheme="minorHAnsi"/>
                <w:szCs w:val="20"/>
              </w:rPr>
            </w:pPr>
          </w:p>
        </w:tc>
        <w:tc>
          <w:tcPr>
            <w:tcW w:w="1103" w:type="dxa"/>
          </w:tcPr>
          <w:p w14:paraId="7E0B16D7" w14:textId="77777777" w:rsidR="0061524D" w:rsidRPr="00283A38" w:rsidRDefault="0061524D" w:rsidP="00FD51B2">
            <w:pPr>
              <w:jc w:val="center"/>
              <w:rPr>
                <w:rFonts w:cstheme="minorHAnsi"/>
                <w:szCs w:val="20"/>
              </w:rPr>
            </w:pPr>
          </w:p>
        </w:tc>
      </w:tr>
      <w:tr w:rsidR="0061524D" w:rsidRPr="00487927" w14:paraId="2CBB1EC4" w14:textId="15982440" w:rsidTr="0061524D">
        <w:tc>
          <w:tcPr>
            <w:tcW w:w="1255" w:type="dxa"/>
          </w:tcPr>
          <w:p w14:paraId="12C29241" w14:textId="320790CC" w:rsidR="0061524D" w:rsidRDefault="0061524D" w:rsidP="00FD51B2">
            <w:pPr>
              <w:jc w:val="center"/>
              <w:rPr>
                <w:szCs w:val="20"/>
              </w:rPr>
            </w:pPr>
            <w:r>
              <w:rPr>
                <w:szCs w:val="20"/>
              </w:rPr>
              <w:lastRenderedPageBreak/>
              <w:t>2502</w:t>
            </w:r>
            <w:r w:rsidRPr="00283A38">
              <w:rPr>
                <w:szCs w:val="20"/>
              </w:rPr>
              <w:t>_0</w:t>
            </w:r>
            <w:r>
              <w:rPr>
                <w:szCs w:val="20"/>
              </w:rPr>
              <w:t>5</w:t>
            </w:r>
          </w:p>
        </w:tc>
        <w:tc>
          <w:tcPr>
            <w:tcW w:w="990" w:type="dxa"/>
          </w:tcPr>
          <w:p w14:paraId="4D717A6A" w14:textId="787B62BB" w:rsidR="0061524D" w:rsidRPr="00283A38" w:rsidRDefault="0061524D" w:rsidP="00FD51B2">
            <w:pPr>
              <w:jc w:val="center"/>
              <w:rPr>
                <w:rFonts w:cstheme="minorHAnsi"/>
                <w:szCs w:val="20"/>
              </w:rPr>
            </w:pPr>
          </w:p>
        </w:tc>
        <w:tc>
          <w:tcPr>
            <w:tcW w:w="990" w:type="dxa"/>
          </w:tcPr>
          <w:p w14:paraId="15721432" w14:textId="77777777" w:rsidR="0061524D" w:rsidRPr="00487927" w:rsidRDefault="0061524D" w:rsidP="00FD51B2">
            <w:pPr>
              <w:jc w:val="center"/>
              <w:rPr>
                <w:rFonts w:cstheme="minorHAnsi"/>
                <w:szCs w:val="20"/>
              </w:rPr>
            </w:pPr>
          </w:p>
        </w:tc>
        <w:tc>
          <w:tcPr>
            <w:tcW w:w="990" w:type="dxa"/>
          </w:tcPr>
          <w:p w14:paraId="547D73EA" w14:textId="77777777" w:rsidR="0061524D" w:rsidRPr="00487927" w:rsidRDefault="0061524D" w:rsidP="00FD51B2">
            <w:pPr>
              <w:jc w:val="center"/>
              <w:rPr>
                <w:rFonts w:cstheme="minorHAnsi"/>
                <w:szCs w:val="20"/>
              </w:rPr>
            </w:pPr>
          </w:p>
        </w:tc>
        <w:tc>
          <w:tcPr>
            <w:tcW w:w="990" w:type="dxa"/>
          </w:tcPr>
          <w:p w14:paraId="6BD4C939" w14:textId="77777777" w:rsidR="0061524D" w:rsidRPr="00487927" w:rsidRDefault="0061524D" w:rsidP="00FD51B2">
            <w:pPr>
              <w:jc w:val="center"/>
              <w:rPr>
                <w:rFonts w:cstheme="minorHAnsi"/>
                <w:szCs w:val="20"/>
              </w:rPr>
            </w:pPr>
          </w:p>
        </w:tc>
        <w:tc>
          <w:tcPr>
            <w:tcW w:w="990" w:type="dxa"/>
          </w:tcPr>
          <w:p w14:paraId="5D387B27" w14:textId="77777777" w:rsidR="0061524D" w:rsidRPr="00487927" w:rsidRDefault="0061524D" w:rsidP="00FD51B2">
            <w:pPr>
              <w:jc w:val="center"/>
              <w:rPr>
                <w:rFonts w:cstheme="minorHAnsi"/>
                <w:szCs w:val="20"/>
              </w:rPr>
            </w:pPr>
          </w:p>
        </w:tc>
        <w:tc>
          <w:tcPr>
            <w:tcW w:w="990" w:type="dxa"/>
          </w:tcPr>
          <w:p w14:paraId="5AD9734A" w14:textId="77777777" w:rsidR="0061524D" w:rsidRPr="00487927" w:rsidRDefault="0061524D" w:rsidP="00FD51B2">
            <w:pPr>
              <w:jc w:val="center"/>
              <w:rPr>
                <w:rFonts w:cstheme="minorHAnsi"/>
                <w:szCs w:val="20"/>
              </w:rPr>
            </w:pPr>
          </w:p>
        </w:tc>
        <w:tc>
          <w:tcPr>
            <w:tcW w:w="1080" w:type="dxa"/>
          </w:tcPr>
          <w:p w14:paraId="6328BBD7" w14:textId="317DD2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B9E1" w14:textId="77777777" w:rsidR="0061524D" w:rsidRPr="00283A38" w:rsidRDefault="0061524D" w:rsidP="00FD51B2">
            <w:pPr>
              <w:jc w:val="center"/>
              <w:rPr>
                <w:rFonts w:cstheme="minorHAnsi"/>
                <w:szCs w:val="20"/>
              </w:rPr>
            </w:pPr>
          </w:p>
        </w:tc>
        <w:tc>
          <w:tcPr>
            <w:tcW w:w="990" w:type="dxa"/>
          </w:tcPr>
          <w:p w14:paraId="4B3712BE" w14:textId="77777777" w:rsidR="0061524D" w:rsidRPr="00283A38" w:rsidRDefault="0061524D" w:rsidP="00FD51B2">
            <w:pPr>
              <w:jc w:val="center"/>
              <w:rPr>
                <w:rFonts w:cstheme="minorHAnsi"/>
                <w:szCs w:val="20"/>
              </w:rPr>
            </w:pPr>
          </w:p>
        </w:tc>
        <w:tc>
          <w:tcPr>
            <w:tcW w:w="1103" w:type="dxa"/>
          </w:tcPr>
          <w:p w14:paraId="33CFFB68" w14:textId="77777777" w:rsidR="0061524D" w:rsidRPr="00283A38" w:rsidRDefault="0061524D" w:rsidP="00FD51B2">
            <w:pPr>
              <w:jc w:val="center"/>
              <w:rPr>
                <w:rFonts w:cstheme="minorHAnsi"/>
                <w:szCs w:val="20"/>
              </w:rPr>
            </w:pPr>
          </w:p>
        </w:tc>
        <w:tc>
          <w:tcPr>
            <w:tcW w:w="1103" w:type="dxa"/>
          </w:tcPr>
          <w:p w14:paraId="08B37343" w14:textId="77777777" w:rsidR="0061524D" w:rsidRPr="00283A38" w:rsidRDefault="0061524D" w:rsidP="00FD51B2">
            <w:pPr>
              <w:jc w:val="center"/>
              <w:rPr>
                <w:rFonts w:cstheme="minorHAnsi"/>
                <w:szCs w:val="20"/>
              </w:rPr>
            </w:pPr>
          </w:p>
        </w:tc>
      </w:tr>
      <w:tr w:rsidR="0061524D" w:rsidRPr="00487927" w14:paraId="654146CE" w14:textId="76AB3CCA" w:rsidTr="0061524D">
        <w:tc>
          <w:tcPr>
            <w:tcW w:w="1255" w:type="dxa"/>
          </w:tcPr>
          <w:p w14:paraId="6F9B600D" w14:textId="37222195" w:rsidR="0061524D" w:rsidRDefault="0061524D"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61524D" w:rsidRPr="00283A38" w:rsidRDefault="0061524D" w:rsidP="00FD51B2">
            <w:pPr>
              <w:jc w:val="center"/>
              <w:rPr>
                <w:rFonts w:cstheme="minorHAnsi"/>
                <w:szCs w:val="20"/>
              </w:rPr>
            </w:pPr>
          </w:p>
        </w:tc>
        <w:tc>
          <w:tcPr>
            <w:tcW w:w="990" w:type="dxa"/>
          </w:tcPr>
          <w:p w14:paraId="1C40B8AD" w14:textId="77777777" w:rsidR="0061524D" w:rsidRPr="00487927" w:rsidRDefault="0061524D" w:rsidP="00FD51B2">
            <w:pPr>
              <w:jc w:val="center"/>
              <w:rPr>
                <w:rFonts w:cstheme="minorHAnsi"/>
                <w:szCs w:val="20"/>
              </w:rPr>
            </w:pPr>
          </w:p>
        </w:tc>
        <w:tc>
          <w:tcPr>
            <w:tcW w:w="990" w:type="dxa"/>
          </w:tcPr>
          <w:p w14:paraId="79F996D1" w14:textId="77777777" w:rsidR="0061524D" w:rsidRPr="00487927" w:rsidRDefault="0061524D" w:rsidP="00FD51B2">
            <w:pPr>
              <w:jc w:val="center"/>
              <w:rPr>
                <w:rFonts w:cstheme="minorHAnsi"/>
                <w:szCs w:val="20"/>
              </w:rPr>
            </w:pPr>
          </w:p>
        </w:tc>
        <w:tc>
          <w:tcPr>
            <w:tcW w:w="990" w:type="dxa"/>
          </w:tcPr>
          <w:p w14:paraId="771BC52F" w14:textId="77777777" w:rsidR="0061524D" w:rsidRPr="00487927" w:rsidRDefault="0061524D" w:rsidP="00FD51B2">
            <w:pPr>
              <w:jc w:val="center"/>
              <w:rPr>
                <w:rFonts w:cstheme="minorHAnsi"/>
                <w:szCs w:val="20"/>
              </w:rPr>
            </w:pPr>
          </w:p>
        </w:tc>
        <w:tc>
          <w:tcPr>
            <w:tcW w:w="990" w:type="dxa"/>
          </w:tcPr>
          <w:p w14:paraId="7F68A69D" w14:textId="77777777" w:rsidR="0061524D" w:rsidRPr="00487927" w:rsidRDefault="0061524D" w:rsidP="00FD51B2">
            <w:pPr>
              <w:jc w:val="center"/>
              <w:rPr>
                <w:rFonts w:cstheme="minorHAnsi"/>
                <w:szCs w:val="20"/>
              </w:rPr>
            </w:pPr>
          </w:p>
        </w:tc>
        <w:tc>
          <w:tcPr>
            <w:tcW w:w="990" w:type="dxa"/>
          </w:tcPr>
          <w:p w14:paraId="6CCCCFB1" w14:textId="77777777" w:rsidR="0061524D" w:rsidRPr="00487927" w:rsidRDefault="0061524D" w:rsidP="00FD51B2">
            <w:pPr>
              <w:jc w:val="center"/>
              <w:rPr>
                <w:rFonts w:cstheme="minorHAnsi"/>
                <w:szCs w:val="20"/>
              </w:rPr>
            </w:pPr>
          </w:p>
        </w:tc>
        <w:tc>
          <w:tcPr>
            <w:tcW w:w="1080" w:type="dxa"/>
          </w:tcPr>
          <w:p w14:paraId="0848A07B" w14:textId="430837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D5DDAC1" w14:textId="77777777" w:rsidR="0061524D" w:rsidRPr="00283A38" w:rsidRDefault="0061524D" w:rsidP="00FD51B2">
            <w:pPr>
              <w:jc w:val="center"/>
              <w:rPr>
                <w:rFonts w:cstheme="minorHAnsi"/>
                <w:szCs w:val="20"/>
              </w:rPr>
            </w:pPr>
          </w:p>
        </w:tc>
        <w:tc>
          <w:tcPr>
            <w:tcW w:w="990" w:type="dxa"/>
          </w:tcPr>
          <w:p w14:paraId="40009AAA" w14:textId="77777777" w:rsidR="0061524D" w:rsidRPr="00283A38" w:rsidRDefault="0061524D" w:rsidP="00FD51B2">
            <w:pPr>
              <w:jc w:val="center"/>
              <w:rPr>
                <w:rFonts w:cstheme="minorHAnsi"/>
                <w:szCs w:val="20"/>
              </w:rPr>
            </w:pPr>
          </w:p>
        </w:tc>
        <w:tc>
          <w:tcPr>
            <w:tcW w:w="1103" w:type="dxa"/>
          </w:tcPr>
          <w:p w14:paraId="2AB0E0E7" w14:textId="77777777" w:rsidR="0061524D" w:rsidRPr="00283A38" w:rsidRDefault="0061524D" w:rsidP="00FD51B2">
            <w:pPr>
              <w:jc w:val="center"/>
              <w:rPr>
                <w:rFonts w:cstheme="minorHAnsi"/>
                <w:szCs w:val="20"/>
              </w:rPr>
            </w:pPr>
          </w:p>
        </w:tc>
        <w:tc>
          <w:tcPr>
            <w:tcW w:w="1103" w:type="dxa"/>
          </w:tcPr>
          <w:p w14:paraId="2247FDCE" w14:textId="77777777" w:rsidR="0061524D" w:rsidRPr="00283A38" w:rsidRDefault="0061524D" w:rsidP="00FD51B2">
            <w:pPr>
              <w:jc w:val="center"/>
              <w:rPr>
                <w:rFonts w:cstheme="minorHAnsi"/>
                <w:szCs w:val="20"/>
              </w:rPr>
            </w:pPr>
          </w:p>
        </w:tc>
      </w:tr>
      <w:tr w:rsidR="0061524D" w:rsidRPr="00487927" w14:paraId="726ED947" w14:textId="5D8877E4" w:rsidTr="0061524D">
        <w:tc>
          <w:tcPr>
            <w:tcW w:w="1255" w:type="dxa"/>
          </w:tcPr>
          <w:p w14:paraId="5AEF9B5B" w14:textId="55E39393" w:rsidR="0061524D" w:rsidRDefault="0061524D"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61524D" w:rsidRPr="00283A38" w:rsidRDefault="0061524D" w:rsidP="00FD51B2">
            <w:pPr>
              <w:jc w:val="center"/>
              <w:rPr>
                <w:rFonts w:cstheme="minorHAnsi"/>
                <w:szCs w:val="20"/>
              </w:rPr>
            </w:pPr>
          </w:p>
        </w:tc>
        <w:tc>
          <w:tcPr>
            <w:tcW w:w="990" w:type="dxa"/>
          </w:tcPr>
          <w:p w14:paraId="5621818F" w14:textId="77777777" w:rsidR="0061524D" w:rsidRPr="00487927" w:rsidRDefault="0061524D" w:rsidP="00FD51B2">
            <w:pPr>
              <w:jc w:val="center"/>
              <w:rPr>
                <w:rFonts w:cstheme="minorHAnsi"/>
                <w:szCs w:val="20"/>
              </w:rPr>
            </w:pPr>
          </w:p>
        </w:tc>
        <w:tc>
          <w:tcPr>
            <w:tcW w:w="990" w:type="dxa"/>
          </w:tcPr>
          <w:p w14:paraId="5E741FC4" w14:textId="77777777" w:rsidR="0061524D" w:rsidRPr="00487927" w:rsidRDefault="0061524D" w:rsidP="00FD51B2">
            <w:pPr>
              <w:jc w:val="center"/>
              <w:rPr>
                <w:rFonts w:cstheme="minorHAnsi"/>
                <w:szCs w:val="20"/>
              </w:rPr>
            </w:pPr>
          </w:p>
        </w:tc>
        <w:tc>
          <w:tcPr>
            <w:tcW w:w="990" w:type="dxa"/>
          </w:tcPr>
          <w:p w14:paraId="27F393B9" w14:textId="77777777" w:rsidR="0061524D" w:rsidRPr="00487927" w:rsidRDefault="0061524D" w:rsidP="00FD51B2">
            <w:pPr>
              <w:jc w:val="center"/>
              <w:rPr>
                <w:rFonts w:cstheme="minorHAnsi"/>
                <w:szCs w:val="20"/>
              </w:rPr>
            </w:pPr>
          </w:p>
        </w:tc>
        <w:tc>
          <w:tcPr>
            <w:tcW w:w="990" w:type="dxa"/>
          </w:tcPr>
          <w:p w14:paraId="4676DACD" w14:textId="77777777" w:rsidR="0061524D" w:rsidRPr="00487927" w:rsidRDefault="0061524D" w:rsidP="00FD51B2">
            <w:pPr>
              <w:jc w:val="center"/>
              <w:rPr>
                <w:rFonts w:cstheme="minorHAnsi"/>
                <w:szCs w:val="20"/>
              </w:rPr>
            </w:pPr>
          </w:p>
        </w:tc>
        <w:tc>
          <w:tcPr>
            <w:tcW w:w="990" w:type="dxa"/>
          </w:tcPr>
          <w:p w14:paraId="58B4C5F5" w14:textId="77777777" w:rsidR="0061524D" w:rsidRPr="00487927" w:rsidRDefault="0061524D" w:rsidP="00FD51B2">
            <w:pPr>
              <w:jc w:val="center"/>
              <w:rPr>
                <w:rFonts w:cstheme="minorHAnsi"/>
                <w:szCs w:val="20"/>
              </w:rPr>
            </w:pPr>
          </w:p>
        </w:tc>
        <w:tc>
          <w:tcPr>
            <w:tcW w:w="1080" w:type="dxa"/>
          </w:tcPr>
          <w:p w14:paraId="2A1B3FE4" w14:textId="14B906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334F6471" w14:textId="77777777" w:rsidR="0061524D" w:rsidRPr="00283A38" w:rsidRDefault="0061524D" w:rsidP="00FD51B2">
            <w:pPr>
              <w:jc w:val="center"/>
              <w:rPr>
                <w:rFonts w:cstheme="minorHAnsi"/>
                <w:szCs w:val="20"/>
              </w:rPr>
            </w:pPr>
          </w:p>
        </w:tc>
        <w:tc>
          <w:tcPr>
            <w:tcW w:w="990" w:type="dxa"/>
          </w:tcPr>
          <w:p w14:paraId="400E55F2" w14:textId="77777777" w:rsidR="0061524D" w:rsidRPr="00283A38" w:rsidRDefault="0061524D" w:rsidP="00FD51B2">
            <w:pPr>
              <w:jc w:val="center"/>
              <w:rPr>
                <w:rFonts w:cstheme="minorHAnsi"/>
                <w:szCs w:val="20"/>
              </w:rPr>
            </w:pPr>
          </w:p>
        </w:tc>
        <w:tc>
          <w:tcPr>
            <w:tcW w:w="1103" w:type="dxa"/>
          </w:tcPr>
          <w:p w14:paraId="40498B0C" w14:textId="77777777" w:rsidR="0061524D" w:rsidRPr="00283A38" w:rsidRDefault="0061524D" w:rsidP="00FD51B2">
            <w:pPr>
              <w:jc w:val="center"/>
              <w:rPr>
                <w:rFonts w:cstheme="minorHAnsi"/>
                <w:szCs w:val="20"/>
              </w:rPr>
            </w:pPr>
          </w:p>
        </w:tc>
        <w:tc>
          <w:tcPr>
            <w:tcW w:w="1103" w:type="dxa"/>
          </w:tcPr>
          <w:p w14:paraId="576C3AF2" w14:textId="77777777" w:rsidR="0061524D" w:rsidRPr="00283A38" w:rsidRDefault="0061524D" w:rsidP="00FD51B2">
            <w:pPr>
              <w:jc w:val="center"/>
              <w:rPr>
                <w:rFonts w:cstheme="minorHAnsi"/>
                <w:szCs w:val="20"/>
              </w:rPr>
            </w:pPr>
          </w:p>
        </w:tc>
      </w:tr>
      <w:tr w:rsidR="0061524D" w:rsidRPr="00487927" w14:paraId="1648036F" w14:textId="4B315551" w:rsidTr="0061524D">
        <w:tc>
          <w:tcPr>
            <w:tcW w:w="1255" w:type="dxa"/>
          </w:tcPr>
          <w:p w14:paraId="232C90DB" w14:textId="696AE581" w:rsidR="0061524D" w:rsidRDefault="0061524D"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61524D" w:rsidRPr="00283A38" w:rsidRDefault="0061524D" w:rsidP="00FD51B2">
            <w:pPr>
              <w:jc w:val="center"/>
              <w:rPr>
                <w:rFonts w:cstheme="minorHAnsi"/>
                <w:szCs w:val="20"/>
              </w:rPr>
            </w:pPr>
          </w:p>
        </w:tc>
        <w:tc>
          <w:tcPr>
            <w:tcW w:w="990" w:type="dxa"/>
          </w:tcPr>
          <w:p w14:paraId="350F18FD" w14:textId="77777777" w:rsidR="0061524D" w:rsidRPr="00487927" w:rsidRDefault="0061524D" w:rsidP="00FD51B2">
            <w:pPr>
              <w:jc w:val="center"/>
              <w:rPr>
                <w:rFonts w:cstheme="minorHAnsi"/>
                <w:szCs w:val="20"/>
              </w:rPr>
            </w:pPr>
          </w:p>
        </w:tc>
        <w:tc>
          <w:tcPr>
            <w:tcW w:w="990" w:type="dxa"/>
          </w:tcPr>
          <w:p w14:paraId="1F3E6EDD" w14:textId="77777777" w:rsidR="0061524D" w:rsidRPr="00487927" w:rsidRDefault="0061524D" w:rsidP="00FD51B2">
            <w:pPr>
              <w:jc w:val="center"/>
              <w:rPr>
                <w:rFonts w:cstheme="minorHAnsi"/>
                <w:szCs w:val="20"/>
              </w:rPr>
            </w:pPr>
          </w:p>
        </w:tc>
        <w:tc>
          <w:tcPr>
            <w:tcW w:w="990" w:type="dxa"/>
          </w:tcPr>
          <w:p w14:paraId="392FDCAB" w14:textId="77777777" w:rsidR="0061524D" w:rsidRPr="00487927" w:rsidRDefault="0061524D" w:rsidP="00FD51B2">
            <w:pPr>
              <w:jc w:val="center"/>
              <w:rPr>
                <w:rFonts w:cstheme="minorHAnsi"/>
                <w:szCs w:val="20"/>
              </w:rPr>
            </w:pPr>
          </w:p>
        </w:tc>
        <w:tc>
          <w:tcPr>
            <w:tcW w:w="990" w:type="dxa"/>
          </w:tcPr>
          <w:p w14:paraId="7C31516D" w14:textId="77777777" w:rsidR="0061524D" w:rsidRPr="00487927" w:rsidRDefault="0061524D" w:rsidP="00FD51B2">
            <w:pPr>
              <w:jc w:val="center"/>
              <w:rPr>
                <w:rFonts w:cstheme="minorHAnsi"/>
                <w:szCs w:val="20"/>
              </w:rPr>
            </w:pPr>
          </w:p>
        </w:tc>
        <w:tc>
          <w:tcPr>
            <w:tcW w:w="990" w:type="dxa"/>
          </w:tcPr>
          <w:p w14:paraId="0B0DC37A" w14:textId="77777777" w:rsidR="0061524D" w:rsidRPr="00487927" w:rsidRDefault="0061524D" w:rsidP="00FD51B2">
            <w:pPr>
              <w:jc w:val="center"/>
              <w:rPr>
                <w:rFonts w:cstheme="minorHAnsi"/>
                <w:szCs w:val="20"/>
              </w:rPr>
            </w:pPr>
          </w:p>
        </w:tc>
        <w:tc>
          <w:tcPr>
            <w:tcW w:w="1080" w:type="dxa"/>
          </w:tcPr>
          <w:p w14:paraId="2A10E2FB" w14:textId="5AB9E7A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4E091D8" w14:textId="77777777" w:rsidR="0061524D" w:rsidRPr="00283A38" w:rsidRDefault="0061524D" w:rsidP="00FD51B2">
            <w:pPr>
              <w:jc w:val="center"/>
              <w:rPr>
                <w:rFonts w:cstheme="minorHAnsi"/>
                <w:szCs w:val="20"/>
              </w:rPr>
            </w:pPr>
          </w:p>
        </w:tc>
        <w:tc>
          <w:tcPr>
            <w:tcW w:w="990" w:type="dxa"/>
          </w:tcPr>
          <w:p w14:paraId="0FB31669" w14:textId="77777777" w:rsidR="0061524D" w:rsidRPr="00283A38" w:rsidRDefault="0061524D" w:rsidP="00FD51B2">
            <w:pPr>
              <w:jc w:val="center"/>
              <w:rPr>
                <w:rFonts w:cstheme="minorHAnsi"/>
                <w:szCs w:val="20"/>
              </w:rPr>
            </w:pPr>
          </w:p>
        </w:tc>
        <w:tc>
          <w:tcPr>
            <w:tcW w:w="1103" w:type="dxa"/>
          </w:tcPr>
          <w:p w14:paraId="15AA2FBD" w14:textId="77777777" w:rsidR="0061524D" w:rsidRPr="00283A38" w:rsidRDefault="0061524D" w:rsidP="00FD51B2">
            <w:pPr>
              <w:jc w:val="center"/>
              <w:rPr>
                <w:rFonts w:cstheme="minorHAnsi"/>
                <w:szCs w:val="20"/>
              </w:rPr>
            </w:pPr>
          </w:p>
        </w:tc>
        <w:tc>
          <w:tcPr>
            <w:tcW w:w="1103" w:type="dxa"/>
          </w:tcPr>
          <w:p w14:paraId="3EA2D5CC" w14:textId="77777777" w:rsidR="0061524D" w:rsidRPr="00283A38" w:rsidRDefault="0061524D" w:rsidP="00FD51B2">
            <w:pPr>
              <w:jc w:val="center"/>
              <w:rPr>
                <w:rFonts w:cstheme="minorHAnsi"/>
                <w:szCs w:val="20"/>
              </w:rPr>
            </w:pPr>
          </w:p>
        </w:tc>
      </w:tr>
      <w:tr w:rsidR="0061524D" w:rsidRPr="00487927" w14:paraId="1B90FA46" w14:textId="3A5D4C04" w:rsidTr="0061524D">
        <w:tc>
          <w:tcPr>
            <w:tcW w:w="1255" w:type="dxa"/>
          </w:tcPr>
          <w:p w14:paraId="4AB7657A" w14:textId="5B38FEEE" w:rsidR="0061524D" w:rsidRDefault="0061524D"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61524D" w:rsidRPr="00283A38" w:rsidRDefault="0061524D" w:rsidP="00FD51B2">
            <w:pPr>
              <w:jc w:val="center"/>
              <w:rPr>
                <w:rFonts w:cstheme="minorHAnsi"/>
                <w:szCs w:val="20"/>
              </w:rPr>
            </w:pPr>
          </w:p>
        </w:tc>
        <w:tc>
          <w:tcPr>
            <w:tcW w:w="990" w:type="dxa"/>
          </w:tcPr>
          <w:p w14:paraId="7DCA0B67" w14:textId="77777777" w:rsidR="0061524D" w:rsidRPr="00487927" w:rsidRDefault="0061524D" w:rsidP="00FD51B2">
            <w:pPr>
              <w:jc w:val="center"/>
              <w:rPr>
                <w:rFonts w:cstheme="minorHAnsi"/>
                <w:szCs w:val="20"/>
              </w:rPr>
            </w:pPr>
          </w:p>
        </w:tc>
        <w:tc>
          <w:tcPr>
            <w:tcW w:w="990" w:type="dxa"/>
          </w:tcPr>
          <w:p w14:paraId="4B245AD7" w14:textId="77777777" w:rsidR="0061524D" w:rsidRPr="00487927" w:rsidRDefault="0061524D" w:rsidP="00FD51B2">
            <w:pPr>
              <w:jc w:val="center"/>
              <w:rPr>
                <w:rFonts w:cstheme="minorHAnsi"/>
                <w:szCs w:val="20"/>
              </w:rPr>
            </w:pPr>
          </w:p>
        </w:tc>
        <w:tc>
          <w:tcPr>
            <w:tcW w:w="990" w:type="dxa"/>
          </w:tcPr>
          <w:p w14:paraId="4CBDBDA6" w14:textId="77777777" w:rsidR="0061524D" w:rsidRPr="00487927" w:rsidRDefault="0061524D" w:rsidP="00FD51B2">
            <w:pPr>
              <w:jc w:val="center"/>
              <w:rPr>
                <w:rFonts w:cstheme="minorHAnsi"/>
                <w:szCs w:val="20"/>
              </w:rPr>
            </w:pPr>
          </w:p>
        </w:tc>
        <w:tc>
          <w:tcPr>
            <w:tcW w:w="990" w:type="dxa"/>
          </w:tcPr>
          <w:p w14:paraId="26217774" w14:textId="77777777" w:rsidR="0061524D" w:rsidRPr="00487927" w:rsidRDefault="0061524D" w:rsidP="00FD51B2">
            <w:pPr>
              <w:jc w:val="center"/>
              <w:rPr>
                <w:rFonts w:cstheme="minorHAnsi"/>
                <w:szCs w:val="20"/>
              </w:rPr>
            </w:pPr>
          </w:p>
        </w:tc>
        <w:tc>
          <w:tcPr>
            <w:tcW w:w="990" w:type="dxa"/>
          </w:tcPr>
          <w:p w14:paraId="6CF05110" w14:textId="77777777" w:rsidR="0061524D" w:rsidRPr="00487927" w:rsidRDefault="0061524D" w:rsidP="00FD51B2">
            <w:pPr>
              <w:jc w:val="center"/>
              <w:rPr>
                <w:rFonts w:cstheme="minorHAnsi"/>
                <w:szCs w:val="20"/>
              </w:rPr>
            </w:pPr>
          </w:p>
        </w:tc>
        <w:tc>
          <w:tcPr>
            <w:tcW w:w="1080" w:type="dxa"/>
          </w:tcPr>
          <w:p w14:paraId="5A62CE4B" w14:textId="62D2D8C9"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30554E" w14:textId="77777777" w:rsidR="0061524D" w:rsidRPr="00283A38" w:rsidRDefault="0061524D" w:rsidP="00FD51B2">
            <w:pPr>
              <w:jc w:val="center"/>
              <w:rPr>
                <w:rFonts w:cstheme="minorHAnsi"/>
                <w:szCs w:val="20"/>
              </w:rPr>
            </w:pPr>
          </w:p>
        </w:tc>
        <w:tc>
          <w:tcPr>
            <w:tcW w:w="990" w:type="dxa"/>
          </w:tcPr>
          <w:p w14:paraId="246DEBAD" w14:textId="77777777" w:rsidR="0061524D" w:rsidRPr="00283A38" w:rsidRDefault="0061524D" w:rsidP="00FD51B2">
            <w:pPr>
              <w:jc w:val="center"/>
              <w:rPr>
                <w:rFonts w:cstheme="minorHAnsi"/>
                <w:szCs w:val="20"/>
              </w:rPr>
            </w:pPr>
          </w:p>
        </w:tc>
        <w:tc>
          <w:tcPr>
            <w:tcW w:w="1103" w:type="dxa"/>
          </w:tcPr>
          <w:p w14:paraId="48A22037" w14:textId="77777777" w:rsidR="0061524D" w:rsidRPr="00283A38" w:rsidRDefault="0061524D" w:rsidP="00FD51B2">
            <w:pPr>
              <w:jc w:val="center"/>
              <w:rPr>
                <w:rFonts w:cstheme="minorHAnsi"/>
                <w:szCs w:val="20"/>
              </w:rPr>
            </w:pPr>
          </w:p>
        </w:tc>
        <w:tc>
          <w:tcPr>
            <w:tcW w:w="1103" w:type="dxa"/>
          </w:tcPr>
          <w:p w14:paraId="283A0F85" w14:textId="77777777" w:rsidR="0061524D" w:rsidRPr="00283A38" w:rsidRDefault="0061524D" w:rsidP="00FD51B2">
            <w:pPr>
              <w:jc w:val="center"/>
              <w:rPr>
                <w:rFonts w:cstheme="minorHAnsi"/>
                <w:szCs w:val="20"/>
              </w:rPr>
            </w:pPr>
          </w:p>
        </w:tc>
      </w:tr>
      <w:tr w:rsidR="0061524D" w:rsidRPr="00487927" w14:paraId="41FAD33C" w14:textId="23F810AD" w:rsidTr="0061524D">
        <w:tc>
          <w:tcPr>
            <w:tcW w:w="1255" w:type="dxa"/>
          </w:tcPr>
          <w:p w14:paraId="523E45E0" w14:textId="2FF15909" w:rsidR="0061524D" w:rsidRDefault="0061524D"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61524D" w:rsidRPr="00283A38" w:rsidRDefault="0061524D" w:rsidP="00FD51B2">
            <w:pPr>
              <w:jc w:val="center"/>
              <w:rPr>
                <w:rFonts w:cstheme="minorHAnsi"/>
                <w:szCs w:val="20"/>
              </w:rPr>
            </w:pPr>
          </w:p>
        </w:tc>
        <w:tc>
          <w:tcPr>
            <w:tcW w:w="990" w:type="dxa"/>
          </w:tcPr>
          <w:p w14:paraId="68D3B72E" w14:textId="77777777" w:rsidR="0061524D" w:rsidRPr="00487927" w:rsidRDefault="0061524D" w:rsidP="00FD51B2">
            <w:pPr>
              <w:jc w:val="center"/>
              <w:rPr>
                <w:rFonts w:cstheme="minorHAnsi"/>
                <w:szCs w:val="20"/>
              </w:rPr>
            </w:pPr>
          </w:p>
        </w:tc>
        <w:tc>
          <w:tcPr>
            <w:tcW w:w="990" w:type="dxa"/>
          </w:tcPr>
          <w:p w14:paraId="1D27543A" w14:textId="77777777" w:rsidR="0061524D" w:rsidRPr="00487927" w:rsidRDefault="0061524D" w:rsidP="00FD51B2">
            <w:pPr>
              <w:jc w:val="center"/>
              <w:rPr>
                <w:rFonts w:cstheme="minorHAnsi"/>
                <w:szCs w:val="20"/>
              </w:rPr>
            </w:pPr>
          </w:p>
        </w:tc>
        <w:tc>
          <w:tcPr>
            <w:tcW w:w="990" w:type="dxa"/>
          </w:tcPr>
          <w:p w14:paraId="08D6F9DC" w14:textId="77777777" w:rsidR="0061524D" w:rsidRPr="00487927" w:rsidRDefault="0061524D" w:rsidP="00FD51B2">
            <w:pPr>
              <w:jc w:val="center"/>
              <w:rPr>
                <w:rFonts w:cstheme="minorHAnsi"/>
                <w:szCs w:val="20"/>
              </w:rPr>
            </w:pPr>
          </w:p>
        </w:tc>
        <w:tc>
          <w:tcPr>
            <w:tcW w:w="990" w:type="dxa"/>
          </w:tcPr>
          <w:p w14:paraId="3A3C16A8" w14:textId="77777777" w:rsidR="0061524D" w:rsidRPr="00487927" w:rsidRDefault="0061524D" w:rsidP="00FD51B2">
            <w:pPr>
              <w:jc w:val="center"/>
              <w:rPr>
                <w:rFonts w:cstheme="minorHAnsi"/>
                <w:szCs w:val="20"/>
              </w:rPr>
            </w:pPr>
          </w:p>
        </w:tc>
        <w:tc>
          <w:tcPr>
            <w:tcW w:w="990" w:type="dxa"/>
          </w:tcPr>
          <w:p w14:paraId="2E3E0B8A" w14:textId="77777777" w:rsidR="0061524D" w:rsidRPr="00487927" w:rsidRDefault="0061524D" w:rsidP="00FD51B2">
            <w:pPr>
              <w:jc w:val="center"/>
              <w:rPr>
                <w:rFonts w:cstheme="minorHAnsi"/>
                <w:szCs w:val="20"/>
              </w:rPr>
            </w:pPr>
          </w:p>
        </w:tc>
        <w:tc>
          <w:tcPr>
            <w:tcW w:w="1080" w:type="dxa"/>
          </w:tcPr>
          <w:p w14:paraId="1D4D852D" w14:textId="346AF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62949358" w14:textId="77777777" w:rsidR="0061524D" w:rsidRPr="00283A38" w:rsidRDefault="0061524D" w:rsidP="00FD51B2">
            <w:pPr>
              <w:jc w:val="center"/>
              <w:rPr>
                <w:rFonts w:cstheme="minorHAnsi"/>
                <w:szCs w:val="20"/>
              </w:rPr>
            </w:pPr>
          </w:p>
        </w:tc>
        <w:tc>
          <w:tcPr>
            <w:tcW w:w="990" w:type="dxa"/>
          </w:tcPr>
          <w:p w14:paraId="4B03F56F" w14:textId="77777777" w:rsidR="0061524D" w:rsidRPr="00283A38" w:rsidRDefault="0061524D" w:rsidP="00FD51B2">
            <w:pPr>
              <w:jc w:val="center"/>
              <w:rPr>
                <w:rFonts w:cstheme="minorHAnsi"/>
                <w:szCs w:val="20"/>
              </w:rPr>
            </w:pPr>
          </w:p>
        </w:tc>
        <w:tc>
          <w:tcPr>
            <w:tcW w:w="1103" w:type="dxa"/>
          </w:tcPr>
          <w:p w14:paraId="2A649965" w14:textId="77777777" w:rsidR="0061524D" w:rsidRPr="00283A38" w:rsidRDefault="0061524D" w:rsidP="00FD51B2">
            <w:pPr>
              <w:jc w:val="center"/>
              <w:rPr>
                <w:rFonts w:cstheme="minorHAnsi"/>
                <w:szCs w:val="20"/>
              </w:rPr>
            </w:pPr>
          </w:p>
        </w:tc>
        <w:tc>
          <w:tcPr>
            <w:tcW w:w="1103" w:type="dxa"/>
          </w:tcPr>
          <w:p w14:paraId="7EA47E1B" w14:textId="77777777" w:rsidR="0061524D" w:rsidRPr="00283A38" w:rsidRDefault="0061524D" w:rsidP="00FD51B2">
            <w:pPr>
              <w:jc w:val="center"/>
              <w:rPr>
                <w:rFonts w:cstheme="minorHAnsi"/>
                <w:szCs w:val="20"/>
              </w:rPr>
            </w:pPr>
          </w:p>
        </w:tc>
      </w:tr>
      <w:tr w:rsidR="0061524D" w:rsidRPr="00487927" w14:paraId="192AA60E" w14:textId="1E6CAA46" w:rsidTr="0061524D">
        <w:tc>
          <w:tcPr>
            <w:tcW w:w="1255" w:type="dxa"/>
          </w:tcPr>
          <w:p w14:paraId="128C47DA" w14:textId="43FFA2DB" w:rsidR="0061524D" w:rsidRDefault="0061524D"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61524D" w:rsidRPr="00283A38" w:rsidRDefault="0061524D" w:rsidP="00FD51B2">
            <w:pPr>
              <w:jc w:val="center"/>
              <w:rPr>
                <w:rFonts w:cstheme="minorHAnsi"/>
                <w:szCs w:val="20"/>
              </w:rPr>
            </w:pPr>
          </w:p>
        </w:tc>
        <w:tc>
          <w:tcPr>
            <w:tcW w:w="990" w:type="dxa"/>
          </w:tcPr>
          <w:p w14:paraId="53C21383" w14:textId="77777777" w:rsidR="0061524D" w:rsidRPr="00487927" w:rsidRDefault="0061524D" w:rsidP="00FD51B2">
            <w:pPr>
              <w:jc w:val="center"/>
              <w:rPr>
                <w:rFonts w:cstheme="minorHAnsi"/>
                <w:szCs w:val="20"/>
              </w:rPr>
            </w:pPr>
          </w:p>
        </w:tc>
        <w:tc>
          <w:tcPr>
            <w:tcW w:w="990" w:type="dxa"/>
          </w:tcPr>
          <w:p w14:paraId="577371B7" w14:textId="77777777" w:rsidR="0061524D" w:rsidRPr="00487927" w:rsidRDefault="0061524D" w:rsidP="00FD51B2">
            <w:pPr>
              <w:jc w:val="center"/>
              <w:rPr>
                <w:rFonts w:cstheme="minorHAnsi"/>
                <w:szCs w:val="20"/>
              </w:rPr>
            </w:pPr>
          </w:p>
        </w:tc>
        <w:tc>
          <w:tcPr>
            <w:tcW w:w="990" w:type="dxa"/>
          </w:tcPr>
          <w:p w14:paraId="02DE4D41" w14:textId="77777777" w:rsidR="0061524D" w:rsidRPr="00487927" w:rsidRDefault="0061524D" w:rsidP="00FD51B2">
            <w:pPr>
              <w:jc w:val="center"/>
              <w:rPr>
                <w:rFonts w:cstheme="minorHAnsi"/>
                <w:szCs w:val="20"/>
              </w:rPr>
            </w:pPr>
          </w:p>
        </w:tc>
        <w:tc>
          <w:tcPr>
            <w:tcW w:w="990" w:type="dxa"/>
          </w:tcPr>
          <w:p w14:paraId="25466CF0" w14:textId="77777777" w:rsidR="0061524D" w:rsidRPr="00487927" w:rsidRDefault="0061524D" w:rsidP="00FD51B2">
            <w:pPr>
              <w:jc w:val="center"/>
              <w:rPr>
                <w:rFonts w:cstheme="minorHAnsi"/>
                <w:szCs w:val="20"/>
              </w:rPr>
            </w:pPr>
          </w:p>
        </w:tc>
        <w:tc>
          <w:tcPr>
            <w:tcW w:w="990" w:type="dxa"/>
          </w:tcPr>
          <w:p w14:paraId="19CE011E" w14:textId="77777777" w:rsidR="0061524D" w:rsidRPr="00487927" w:rsidRDefault="0061524D" w:rsidP="00FD51B2">
            <w:pPr>
              <w:jc w:val="center"/>
              <w:rPr>
                <w:rFonts w:cstheme="minorHAnsi"/>
                <w:szCs w:val="20"/>
              </w:rPr>
            </w:pPr>
          </w:p>
        </w:tc>
        <w:tc>
          <w:tcPr>
            <w:tcW w:w="1080" w:type="dxa"/>
          </w:tcPr>
          <w:p w14:paraId="0F0DA2C9" w14:textId="50799AE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52586E0" w14:textId="77777777" w:rsidR="0061524D" w:rsidRPr="00283A38" w:rsidRDefault="0061524D" w:rsidP="00FD51B2">
            <w:pPr>
              <w:jc w:val="center"/>
              <w:rPr>
                <w:rFonts w:cstheme="minorHAnsi"/>
                <w:szCs w:val="20"/>
              </w:rPr>
            </w:pPr>
          </w:p>
        </w:tc>
        <w:tc>
          <w:tcPr>
            <w:tcW w:w="990" w:type="dxa"/>
          </w:tcPr>
          <w:p w14:paraId="735B5859" w14:textId="77777777" w:rsidR="0061524D" w:rsidRPr="00283A38" w:rsidRDefault="0061524D" w:rsidP="00FD51B2">
            <w:pPr>
              <w:jc w:val="center"/>
              <w:rPr>
                <w:rFonts w:cstheme="minorHAnsi"/>
                <w:szCs w:val="20"/>
              </w:rPr>
            </w:pPr>
          </w:p>
        </w:tc>
        <w:tc>
          <w:tcPr>
            <w:tcW w:w="1103" w:type="dxa"/>
          </w:tcPr>
          <w:p w14:paraId="506B62AA" w14:textId="77777777" w:rsidR="0061524D" w:rsidRPr="00283A38" w:rsidRDefault="0061524D" w:rsidP="00FD51B2">
            <w:pPr>
              <w:jc w:val="center"/>
              <w:rPr>
                <w:rFonts w:cstheme="minorHAnsi"/>
                <w:szCs w:val="20"/>
              </w:rPr>
            </w:pPr>
          </w:p>
        </w:tc>
        <w:tc>
          <w:tcPr>
            <w:tcW w:w="1103" w:type="dxa"/>
          </w:tcPr>
          <w:p w14:paraId="49CD0723" w14:textId="77777777" w:rsidR="0061524D" w:rsidRPr="00283A38" w:rsidRDefault="0061524D" w:rsidP="00FD51B2">
            <w:pPr>
              <w:jc w:val="center"/>
              <w:rPr>
                <w:rFonts w:cstheme="minorHAnsi"/>
                <w:szCs w:val="20"/>
              </w:rPr>
            </w:pPr>
          </w:p>
        </w:tc>
      </w:tr>
      <w:tr w:rsidR="0061524D" w:rsidRPr="00487927" w14:paraId="208CB821" w14:textId="74A7D0E0" w:rsidTr="0061524D">
        <w:tc>
          <w:tcPr>
            <w:tcW w:w="1255" w:type="dxa"/>
          </w:tcPr>
          <w:p w14:paraId="65CA5E94" w14:textId="3E00D041" w:rsidR="0061524D" w:rsidRDefault="0061524D"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61524D" w:rsidRPr="00283A38" w:rsidRDefault="0061524D" w:rsidP="00FD51B2">
            <w:pPr>
              <w:jc w:val="center"/>
              <w:rPr>
                <w:rFonts w:cstheme="minorHAnsi"/>
                <w:szCs w:val="20"/>
              </w:rPr>
            </w:pPr>
          </w:p>
        </w:tc>
        <w:tc>
          <w:tcPr>
            <w:tcW w:w="990" w:type="dxa"/>
          </w:tcPr>
          <w:p w14:paraId="228CDE50" w14:textId="77777777" w:rsidR="0061524D" w:rsidRPr="00487927" w:rsidRDefault="0061524D" w:rsidP="00FD51B2">
            <w:pPr>
              <w:jc w:val="center"/>
              <w:rPr>
                <w:rFonts w:cstheme="minorHAnsi"/>
                <w:szCs w:val="20"/>
              </w:rPr>
            </w:pPr>
          </w:p>
        </w:tc>
        <w:tc>
          <w:tcPr>
            <w:tcW w:w="990" w:type="dxa"/>
          </w:tcPr>
          <w:p w14:paraId="113977E2" w14:textId="77777777" w:rsidR="0061524D" w:rsidRPr="00487927" w:rsidRDefault="0061524D" w:rsidP="00FD51B2">
            <w:pPr>
              <w:jc w:val="center"/>
              <w:rPr>
                <w:rFonts w:cstheme="minorHAnsi"/>
                <w:szCs w:val="20"/>
              </w:rPr>
            </w:pPr>
          </w:p>
        </w:tc>
        <w:tc>
          <w:tcPr>
            <w:tcW w:w="990" w:type="dxa"/>
          </w:tcPr>
          <w:p w14:paraId="64B8E441" w14:textId="77777777" w:rsidR="0061524D" w:rsidRPr="00487927" w:rsidRDefault="0061524D" w:rsidP="00FD51B2">
            <w:pPr>
              <w:jc w:val="center"/>
              <w:rPr>
                <w:rFonts w:cstheme="minorHAnsi"/>
                <w:szCs w:val="20"/>
              </w:rPr>
            </w:pPr>
          </w:p>
        </w:tc>
        <w:tc>
          <w:tcPr>
            <w:tcW w:w="990" w:type="dxa"/>
          </w:tcPr>
          <w:p w14:paraId="24197293" w14:textId="77777777" w:rsidR="0061524D" w:rsidRPr="00487927" w:rsidRDefault="0061524D" w:rsidP="00FD51B2">
            <w:pPr>
              <w:jc w:val="center"/>
              <w:rPr>
                <w:rFonts w:cstheme="minorHAnsi"/>
                <w:szCs w:val="20"/>
              </w:rPr>
            </w:pPr>
          </w:p>
        </w:tc>
        <w:tc>
          <w:tcPr>
            <w:tcW w:w="990" w:type="dxa"/>
          </w:tcPr>
          <w:p w14:paraId="7F4D2686" w14:textId="77777777" w:rsidR="0061524D" w:rsidRPr="00487927" w:rsidRDefault="0061524D" w:rsidP="00FD51B2">
            <w:pPr>
              <w:jc w:val="center"/>
              <w:rPr>
                <w:rFonts w:cstheme="minorHAnsi"/>
                <w:szCs w:val="20"/>
              </w:rPr>
            </w:pPr>
          </w:p>
        </w:tc>
        <w:tc>
          <w:tcPr>
            <w:tcW w:w="1080" w:type="dxa"/>
          </w:tcPr>
          <w:p w14:paraId="4DCBDA90" w14:textId="2B861956"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E763" w14:textId="77777777" w:rsidR="0061524D" w:rsidRPr="00283A38" w:rsidRDefault="0061524D" w:rsidP="00FD51B2">
            <w:pPr>
              <w:jc w:val="center"/>
              <w:rPr>
                <w:rFonts w:cstheme="minorHAnsi"/>
                <w:szCs w:val="20"/>
              </w:rPr>
            </w:pPr>
          </w:p>
        </w:tc>
        <w:tc>
          <w:tcPr>
            <w:tcW w:w="990" w:type="dxa"/>
          </w:tcPr>
          <w:p w14:paraId="057D42A9" w14:textId="77777777" w:rsidR="0061524D" w:rsidRPr="00283A38" w:rsidRDefault="0061524D" w:rsidP="00FD51B2">
            <w:pPr>
              <w:jc w:val="center"/>
              <w:rPr>
                <w:rFonts w:cstheme="minorHAnsi"/>
                <w:szCs w:val="20"/>
              </w:rPr>
            </w:pPr>
          </w:p>
        </w:tc>
        <w:tc>
          <w:tcPr>
            <w:tcW w:w="1103" w:type="dxa"/>
          </w:tcPr>
          <w:p w14:paraId="32DACEF2" w14:textId="77777777" w:rsidR="0061524D" w:rsidRPr="00283A38" w:rsidRDefault="0061524D" w:rsidP="00FD51B2">
            <w:pPr>
              <w:jc w:val="center"/>
              <w:rPr>
                <w:rFonts w:cstheme="minorHAnsi"/>
                <w:szCs w:val="20"/>
              </w:rPr>
            </w:pPr>
          </w:p>
        </w:tc>
        <w:tc>
          <w:tcPr>
            <w:tcW w:w="1103" w:type="dxa"/>
          </w:tcPr>
          <w:p w14:paraId="65051BBB" w14:textId="77777777" w:rsidR="0061524D" w:rsidRPr="00283A38" w:rsidRDefault="0061524D" w:rsidP="00FD51B2">
            <w:pPr>
              <w:jc w:val="center"/>
              <w:rPr>
                <w:rFonts w:cstheme="minorHAnsi"/>
                <w:szCs w:val="20"/>
              </w:rPr>
            </w:pPr>
          </w:p>
        </w:tc>
      </w:tr>
      <w:tr w:rsidR="0061524D" w:rsidRPr="00487927" w14:paraId="2747452E" w14:textId="5B847D90" w:rsidTr="0061524D">
        <w:tc>
          <w:tcPr>
            <w:tcW w:w="1255" w:type="dxa"/>
          </w:tcPr>
          <w:p w14:paraId="454199A5" w14:textId="437D8F7F" w:rsidR="0061524D" w:rsidRDefault="0061524D"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61524D" w:rsidRPr="00283A38" w:rsidRDefault="0061524D" w:rsidP="00FD51B2">
            <w:pPr>
              <w:jc w:val="center"/>
              <w:rPr>
                <w:rFonts w:cstheme="minorHAnsi"/>
                <w:szCs w:val="20"/>
              </w:rPr>
            </w:pPr>
          </w:p>
        </w:tc>
        <w:tc>
          <w:tcPr>
            <w:tcW w:w="990" w:type="dxa"/>
          </w:tcPr>
          <w:p w14:paraId="03583878" w14:textId="77777777" w:rsidR="0061524D" w:rsidRPr="00487927" w:rsidRDefault="0061524D" w:rsidP="00FD51B2">
            <w:pPr>
              <w:jc w:val="center"/>
              <w:rPr>
                <w:rFonts w:cstheme="minorHAnsi"/>
                <w:szCs w:val="20"/>
              </w:rPr>
            </w:pPr>
          </w:p>
        </w:tc>
        <w:tc>
          <w:tcPr>
            <w:tcW w:w="990" w:type="dxa"/>
          </w:tcPr>
          <w:p w14:paraId="6A7AF409" w14:textId="77777777" w:rsidR="0061524D" w:rsidRPr="00487927" w:rsidRDefault="0061524D" w:rsidP="00FD51B2">
            <w:pPr>
              <w:jc w:val="center"/>
              <w:rPr>
                <w:rFonts w:cstheme="minorHAnsi"/>
                <w:szCs w:val="20"/>
              </w:rPr>
            </w:pPr>
          </w:p>
        </w:tc>
        <w:tc>
          <w:tcPr>
            <w:tcW w:w="990" w:type="dxa"/>
          </w:tcPr>
          <w:p w14:paraId="09F0FB8F" w14:textId="77777777" w:rsidR="0061524D" w:rsidRPr="00487927" w:rsidRDefault="0061524D" w:rsidP="00FD51B2">
            <w:pPr>
              <w:jc w:val="center"/>
              <w:rPr>
                <w:rFonts w:cstheme="minorHAnsi"/>
                <w:szCs w:val="20"/>
              </w:rPr>
            </w:pPr>
          </w:p>
        </w:tc>
        <w:tc>
          <w:tcPr>
            <w:tcW w:w="990" w:type="dxa"/>
          </w:tcPr>
          <w:p w14:paraId="7CEF61F4" w14:textId="77777777" w:rsidR="0061524D" w:rsidRPr="00487927" w:rsidRDefault="0061524D" w:rsidP="00FD51B2">
            <w:pPr>
              <w:jc w:val="center"/>
              <w:rPr>
                <w:rFonts w:cstheme="minorHAnsi"/>
                <w:szCs w:val="20"/>
              </w:rPr>
            </w:pPr>
          </w:p>
        </w:tc>
        <w:tc>
          <w:tcPr>
            <w:tcW w:w="990" w:type="dxa"/>
          </w:tcPr>
          <w:p w14:paraId="068DD903" w14:textId="77777777" w:rsidR="0061524D" w:rsidRPr="00487927" w:rsidRDefault="0061524D" w:rsidP="00FD51B2">
            <w:pPr>
              <w:jc w:val="center"/>
              <w:rPr>
                <w:rFonts w:cstheme="minorHAnsi"/>
                <w:szCs w:val="20"/>
              </w:rPr>
            </w:pPr>
          </w:p>
        </w:tc>
        <w:tc>
          <w:tcPr>
            <w:tcW w:w="1080" w:type="dxa"/>
          </w:tcPr>
          <w:p w14:paraId="0ACAF5E0" w14:textId="08A6C3DD" w:rsidR="0061524D" w:rsidRPr="00283A38" w:rsidRDefault="0061524D" w:rsidP="00FD51B2">
            <w:pPr>
              <w:jc w:val="center"/>
              <w:rPr>
                <w:rFonts w:cstheme="minorHAnsi"/>
                <w:szCs w:val="20"/>
              </w:rPr>
            </w:pPr>
            <w:r w:rsidRPr="00283A38">
              <w:rPr>
                <w:rFonts w:cstheme="minorHAnsi"/>
                <w:szCs w:val="20"/>
              </w:rPr>
              <w:t>•</w:t>
            </w:r>
          </w:p>
        </w:tc>
        <w:tc>
          <w:tcPr>
            <w:tcW w:w="990" w:type="dxa"/>
          </w:tcPr>
          <w:p w14:paraId="0AE8090D" w14:textId="77777777" w:rsidR="0061524D" w:rsidRPr="00283A38" w:rsidRDefault="0061524D" w:rsidP="00FD51B2">
            <w:pPr>
              <w:jc w:val="center"/>
              <w:rPr>
                <w:rFonts w:cstheme="minorHAnsi"/>
                <w:szCs w:val="20"/>
              </w:rPr>
            </w:pPr>
          </w:p>
        </w:tc>
        <w:tc>
          <w:tcPr>
            <w:tcW w:w="990" w:type="dxa"/>
          </w:tcPr>
          <w:p w14:paraId="2459D829" w14:textId="77777777" w:rsidR="0061524D" w:rsidRPr="00283A38" w:rsidRDefault="0061524D" w:rsidP="00FD51B2">
            <w:pPr>
              <w:jc w:val="center"/>
              <w:rPr>
                <w:rFonts w:cstheme="minorHAnsi"/>
                <w:szCs w:val="20"/>
              </w:rPr>
            </w:pPr>
          </w:p>
        </w:tc>
        <w:tc>
          <w:tcPr>
            <w:tcW w:w="1103" w:type="dxa"/>
          </w:tcPr>
          <w:p w14:paraId="6BE6F62F" w14:textId="77777777" w:rsidR="0061524D" w:rsidRPr="00283A38" w:rsidRDefault="0061524D" w:rsidP="00FD51B2">
            <w:pPr>
              <w:jc w:val="center"/>
              <w:rPr>
                <w:rFonts w:cstheme="minorHAnsi"/>
                <w:szCs w:val="20"/>
              </w:rPr>
            </w:pPr>
          </w:p>
        </w:tc>
        <w:tc>
          <w:tcPr>
            <w:tcW w:w="1103" w:type="dxa"/>
          </w:tcPr>
          <w:p w14:paraId="04D1F5F3" w14:textId="77777777" w:rsidR="0061524D" w:rsidRPr="00283A38" w:rsidRDefault="0061524D" w:rsidP="00FD51B2">
            <w:pPr>
              <w:jc w:val="center"/>
              <w:rPr>
                <w:rFonts w:cstheme="minorHAnsi"/>
                <w:szCs w:val="20"/>
              </w:rPr>
            </w:pPr>
          </w:p>
        </w:tc>
      </w:tr>
      <w:tr w:rsidR="0061524D" w:rsidRPr="00487927" w14:paraId="146021B3" w14:textId="5306AAB3" w:rsidTr="0061524D">
        <w:tc>
          <w:tcPr>
            <w:tcW w:w="1255" w:type="dxa"/>
          </w:tcPr>
          <w:p w14:paraId="2E7DB2F2" w14:textId="6647CA1D" w:rsidR="0061524D" w:rsidRDefault="0061524D"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61524D" w:rsidRPr="00283A38" w:rsidRDefault="0061524D" w:rsidP="00FD51B2">
            <w:pPr>
              <w:jc w:val="center"/>
              <w:rPr>
                <w:rFonts w:cstheme="minorHAnsi"/>
                <w:szCs w:val="20"/>
              </w:rPr>
            </w:pPr>
          </w:p>
        </w:tc>
        <w:tc>
          <w:tcPr>
            <w:tcW w:w="990" w:type="dxa"/>
          </w:tcPr>
          <w:p w14:paraId="5F4DA119" w14:textId="77777777" w:rsidR="0061524D" w:rsidRPr="00487927" w:rsidRDefault="0061524D" w:rsidP="00FD51B2">
            <w:pPr>
              <w:jc w:val="center"/>
              <w:rPr>
                <w:rFonts w:cstheme="minorHAnsi"/>
                <w:szCs w:val="20"/>
              </w:rPr>
            </w:pPr>
          </w:p>
        </w:tc>
        <w:tc>
          <w:tcPr>
            <w:tcW w:w="990" w:type="dxa"/>
          </w:tcPr>
          <w:p w14:paraId="402A1CF7" w14:textId="77777777" w:rsidR="0061524D" w:rsidRPr="00487927" w:rsidRDefault="0061524D" w:rsidP="00FD51B2">
            <w:pPr>
              <w:jc w:val="center"/>
              <w:rPr>
                <w:rFonts w:cstheme="minorHAnsi"/>
                <w:szCs w:val="20"/>
              </w:rPr>
            </w:pPr>
          </w:p>
        </w:tc>
        <w:tc>
          <w:tcPr>
            <w:tcW w:w="990" w:type="dxa"/>
          </w:tcPr>
          <w:p w14:paraId="2AA60440" w14:textId="77777777" w:rsidR="0061524D" w:rsidRPr="00487927" w:rsidRDefault="0061524D" w:rsidP="00FD51B2">
            <w:pPr>
              <w:jc w:val="center"/>
              <w:rPr>
                <w:rFonts w:cstheme="minorHAnsi"/>
                <w:szCs w:val="20"/>
              </w:rPr>
            </w:pPr>
          </w:p>
        </w:tc>
        <w:tc>
          <w:tcPr>
            <w:tcW w:w="990" w:type="dxa"/>
          </w:tcPr>
          <w:p w14:paraId="3DFDE0E5" w14:textId="77777777" w:rsidR="0061524D" w:rsidRPr="00487927" w:rsidRDefault="0061524D" w:rsidP="00FD51B2">
            <w:pPr>
              <w:jc w:val="center"/>
              <w:rPr>
                <w:rFonts w:cstheme="minorHAnsi"/>
                <w:szCs w:val="20"/>
              </w:rPr>
            </w:pPr>
          </w:p>
        </w:tc>
        <w:tc>
          <w:tcPr>
            <w:tcW w:w="990" w:type="dxa"/>
          </w:tcPr>
          <w:p w14:paraId="4FA97C45" w14:textId="77777777" w:rsidR="0061524D" w:rsidRPr="00487927" w:rsidRDefault="0061524D" w:rsidP="00FD51B2">
            <w:pPr>
              <w:jc w:val="center"/>
              <w:rPr>
                <w:rFonts w:cstheme="minorHAnsi"/>
                <w:szCs w:val="20"/>
              </w:rPr>
            </w:pPr>
          </w:p>
        </w:tc>
        <w:tc>
          <w:tcPr>
            <w:tcW w:w="1080" w:type="dxa"/>
          </w:tcPr>
          <w:p w14:paraId="34113D0E" w14:textId="4DD383AA"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DED533" w14:textId="77777777" w:rsidR="0061524D" w:rsidRPr="00283A38" w:rsidRDefault="0061524D" w:rsidP="00FD51B2">
            <w:pPr>
              <w:jc w:val="center"/>
              <w:rPr>
                <w:rFonts w:cstheme="minorHAnsi"/>
                <w:szCs w:val="20"/>
              </w:rPr>
            </w:pPr>
          </w:p>
        </w:tc>
        <w:tc>
          <w:tcPr>
            <w:tcW w:w="990" w:type="dxa"/>
          </w:tcPr>
          <w:p w14:paraId="45566F0D" w14:textId="77777777" w:rsidR="0061524D" w:rsidRPr="00283A38" w:rsidRDefault="0061524D" w:rsidP="00FD51B2">
            <w:pPr>
              <w:jc w:val="center"/>
              <w:rPr>
                <w:rFonts w:cstheme="minorHAnsi"/>
                <w:szCs w:val="20"/>
              </w:rPr>
            </w:pPr>
          </w:p>
        </w:tc>
        <w:tc>
          <w:tcPr>
            <w:tcW w:w="1103" w:type="dxa"/>
          </w:tcPr>
          <w:p w14:paraId="311918FD" w14:textId="77777777" w:rsidR="0061524D" w:rsidRPr="00283A38" w:rsidRDefault="0061524D" w:rsidP="00FD51B2">
            <w:pPr>
              <w:jc w:val="center"/>
              <w:rPr>
                <w:rFonts w:cstheme="minorHAnsi"/>
                <w:szCs w:val="20"/>
              </w:rPr>
            </w:pPr>
          </w:p>
        </w:tc>
        <w:tc>
          <w:tcPr>
            <w:tcW w:w="1103" w:type="dxa"/>
          </w:tcPr>
          <w:p w14:paraId="41CF6B32" w14:textId="77777777" w:rsidR="0061524D" w:rsidRPr="00283A38" w:rsidRDefault="0061524D" w:rsidP="00FD51B2">
            <w:pPr>
              <w:jc w:val="center"/>
              <w:rPr>
                <w:rFonts w:cstheme="minorHAnsi"/>
                <w:szCs w:val="20"/>
              </w:rPr>
            </w:pPr>
          </w:p>
        </w:tc>
      </w:tr>
      <w:tr w:rsidR="0061524D" w:rsidRPr="00487927" w14:paraId="7E75EBBC" w14:textId="55367C00" w:rsidTr="0061524D">
        <w:tc>
          <w:tcPr>
            <w:tcW w:w="1255" w:type="dxa"/>
          </w:tcPr>
          <w:p w14:paraId="00357E95" w14:textId="6CC1BA18" w:rsidR="0061524D" w:rsidRDefault="0061524D"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61524D" w:rsidRPr="00283A38" w:rsidRDefault="0061524D" w:rsidP="00FD51B2">
            <w:pPr>
              <w:jc w:val="center"/>
              <w:rPr>
                <w:rFonts w:cstheme="minorHAnsi"/>
                <w:szCs w:val="20"/>
              </w:rPr>
            </w:pPr>
          </w:p>
        </w:tc>
        <w:tc>
          <w:tcPr>
            <w:tcW w:w="990" w:type="dxa"/>
          </w:tcPr>
          <w:p w14:paraId="52CE11EA" w14:textId="77777777" w:rsidR="0061524D" w:rsidRPr="00487927" w:rsidRDefault="0061524D" w:rsidP="00FD51B2">
            <w:pPr>
              <w:jc w:val="center"/>
              <w:rPr>
                <w:rFonts w:cstheme="minorHAnsi"/>
                <w:szCs w:val="20"/>
              </w:rPr>
            </w:pPr>
          </w:p>
        </w:tc>
        <w:tc>
          <w:tcPr>
            <w:tcW w:w="990" w:type="dxa"/>
          </w:tcPr>
          <w:p w14:paraId="46921BE5" w14:textId="77777777" w:rsidR="0061524D" w:rsidRPr="00487927" w:rsidRDefault="0061524D" w:rsidP="00FD51B2">
            <w:pPr>
              <w:jc w:val="center"/>
              <w:rPr>
                <w:rFonts w:cstheme="minorHAnsi"/>
                <w:szCs w:val="20"/>
              </w:rPr>
            </w:pPr>
          </w:p>
        </w:tc>
        <w:tc>
          <w:tcPr>
            <w:tcW w:w="990" w:type="dxa"/>
          </w:tcPr>
          <w:p w14:paraId="6E44EA85" w14:textId="77777777" w:rsidR="0061524D" w:rsidRPr="00487927" w:rsidRDefault="0061524D" w:rsidP="00FD51B2">
            <w:pPr>
              <w:jc w:val="center"/>
              <w:rPr>
                <w:rFonts w:cstheme="minorHAnsi"/>
                <w:szCs w:val="20"/>
              </w:rPr>
            </w:pPr>
          </w:p>
        </w:tc>
        <w:tc>
          <w:tcPr>
            <w:tcW w:w="990" w:type="dxa"/>
          </w:tcPr>
          <w:p w14:paraId="64E5D159" w14:textId="77777777" w:rsidR="0061524D" w:rsidRPr="00487927" w:rsidRDefault="0061524D" w:rsidP="00FD51B2">
            <w:pPr>
              <w:jc w:val="center"/>
              <w:rPr>
                <w:rFonts w:cstheme="minorHAnsi"/>
                <w:szCs w:val="20"/>
              </w:rPr>
            </w:pPr>
          </w:p>
        </w:tc>
        <w:tc>
          <w:tcPr>
            <w:tcW w:w="990" w:type="dxa"/>
          </w:tcPr>
          <w:p w14:paraId="5F9D25DC" w14:textId="77777777" w:rsidR="0061524D" w:rsidRPr="00487927" w:rsidRDefault="0061524D" w:rsidP="00FD51B2">
            <w:pPr>
              <w:jc w:val="center"/>
              <w:rPr>
                <w:rFonts w:cstheme="minorHAnsi"/>
                <w:szCs w:val="20"/>
              </w:rPr>
            </w:pPr>
          </w:p>
        </w:tc>
        <w:tc>
          <w:tcPr>
            <w:tcW w:w="1080" w:type="dxa"/>
          </w:tcPr>
          <w:p w14:paraId="2AC263A8" w14:textId="466EF922" w:rsidR="0061524D" w:rsidRPr="00283A38" w:rsidRDefault="0061524D" w:rsidP="00FD51B2">
            <w:pPr>
              <w:jc w:val="center"/>
              <w:rPr>
                <w:rFonts w:cstheme="minorHAnsi"/>
                <w:szCs w:val="20"/>
              </w:rPr>
            </w:pPr>
            <w:r w:rsidRPr="00283A38">
              <w:rPr>
                <w:rFonts w:cstheme="minorHAnsi"/>
                <w:szCs w:val="20"/>
              </w:rPr>
              <w:t>•</w:t>
            </w:r>
          </w:p>
        </w:tc>
        <w:tc>
          <w:tcPr>
            <w:tcW w:w="990" w:type="dxa"/>
          </w:tcPr>
          <w:p w14:paraId="1265C29A" w14:textId="77777777" w:rsidR="0061524D" w:rsidRPr="00283A38" w:rsidRDefault="0061524D" w:rsidP="00FD51B2">
            <w:pPr>
              <w:jc w:val="center"/>
              <w:rPr>
                <w:rFonts w:cstheme="minorHAnsi"/>
                <w:szCs w:val="20"/>
              </w:rPr>
            </w:pPr>
          </w:p>
        </w:tc>
        <w:tc>
          <w:tcPr>
            <w:tcW w:w="990" w:type="dxa"/>
          </w:tcPr>
          <w:p w14:paraId="3604AD2E" w14:textId="77777777" w:rsidR="0061524D" w:rsidRPr="00283A38" w:rsidRDefault="0061524D" w:rsidP="00FD51B2">
            <w:pPr>
              <w:jc w:val="center"/>
              <w:rPr>
                <w:rFonts w:cstheme="minorHAnsi"/>
                <w:szCs w:val="20"/>
              </w:rPr>
            </w:pPr>
          </w:p>
        </w:tc>
        <w:tc>
          <w:tcPr>
            <w:tcW w:w="1103" w:type="dxa"/>
          </w:tcPr>
          <w:p w14:paraId="0048EE51" w14:textId="77777777" w:rsidR="0061524D" w:rsidRPr="00283A38" w:rsidRDefault="0061524D" w:rsidP="00FD51B2">
            <w:pPr>
              <w:jc w:val="center"/>
              <w:rPr>
                <w:rFonts w:cstheme="minorHAnsi"/>
                <w:szCs w:val="20"/>
              </w:rPr>
            </w:pPr>
          </w:p>
        </w:tc>
        <w:tc>
          <w:tcPr>
            <w:tcW w:w="1103" w:type="dxa"/>
          </w:tcPr>
          <w:p w14:paraId="263FEADC" w14:textId="77777777" w:rsidR="0061524D" w:rsidRPr="00283A38" w:rsidRDefault="0061524D" w:rsidP="00FD51B2">
            <w:pPr>
              <w:jc w:val="center"/>
              <w:rPr>
                <w:rFonts w:cstheme="minorHAnsi"/>
                <w:szCs w:val="20"/>
              </w:rPr>
            </w:pPr>
          </w:p>
        </w:tc>
      </w:tr>
      <w:tr w:rsidR="0061524D" w:rsidRPr="00487927" w14:paraId="07974EAC" w14:textId="622AAE62" w:rsidTr="0061524D">
        <w:tc>
          <w:tcPr>
            <w:tcW w:w="1255" w:type="dxa"/>
          </w:tcPr>
          <w:p w14:paraId="0267B4C7" w14:textId="13072198" w:rsidR="0061524D" w:rsidRPr="00283A38" w:rsidRDefault="0061524D"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61524D" w:rsidRPr="00487927" w:rsidRDefault="0061524D" w:rsidP="00FD51B2">
            <w:pPr>
              <w:jc w:val="center"/>
              <w:rPr>
                <w:rFonts w:cstheme="minorHAnsi"/>
                <w:szCs w:val="20"/>
              </w:rPr>
            </w:pPr>
          </w:p>
        </w:tc>
        <w:tc>
          <w:tcPr>
            <w:tcW w:w="990" w:type="dxa"/>
          </w:tcPr>
          <w:p w14:paraId="078E690C" w14:textId="77777777" w:rsidR="0061524D" w:rsidRPr="00487927" w:rsidRDefault="0061524D" w:rsidP="00FD51B2">
            <w:pPr>
              <w:jc w:val="center"/>
              <w:rPr>
                <w:rFonts w:cstheme="minorHAnsi"/>
                <w:szCs w:val="20"/>
              </w:rPr>
            </w:pPr>
          </w:p>
        </w:tc>
        <w:tc>
          <w:tcPr>
            <w:tcW w:w="990" w:type="dxa"/>
          </w:tcPr>
          <w:p w14:paraId="7D60AD60" w14:textId="77777777" w:rsidR="0061524D" w:rsidRPr="00487927" w:rsidRDefault="0061524D" w:rsidP="00FD51B2">
            <w:pPr>
              <w:jc w:val="center"/>
              <w:rPr>
                <w:rFonts w:cstheme="minorHAnsi"/>
                <w:szCs w:val="20"/>
              </w:rPr>
            </w:pPr>
          </w:p>
        </w:tc>
        <w:tc>
          <w:tcPr>
            <w:tcW w:w="990" w:type="dxa"/>
          </w:tcPr>
          <w:p w14:paraId="00E828AD" w14:textId="77777777" w:rsidR="0061524D" w:rsidRPr="00487927" w:rsidRDefault="0061524D" w:rsidP="00FD51B2">
            <w:pPr>
              <w:jc w:val="center"/>
              <w:rPr>
                <w:rFonts w:cstheme="minorHAnsi"/>
                <w:szCs w:val="20"/>
              </w:rPr>
            </w:pPr>
          </w:p>
        </w:tc>
        <w:tc>
          <w:tcPr>
            <w:tcW w:w="990" w:type="dxa"/>
          </w:tcPr>
          <w:p w14:paraId="656D1E6E" w14:textId="77777777" w:rsidR="0061524D" w:rsidRPr="00487927" w:rsidRDefault="0061524D" w:rsidP="00FD51B2">
            <w:pPr>
              <w:jc w:val="center"/>
              <w:rPr>
                <w:rFonts w:cstheme="minorHAnsi"/>
                <w:szCs w:val="20"/>
              </w:rPr>
            </w:pPr>
          </w:p>
        </w:tc>
        <w:tc>
          <w:tcPr>
            <w:tcW w:w="990" w:type="dxa"/>
          </w:tcPr>
          <w:p w14:paraId="26355AE6" w14:textId="77777777" w:rsidR="0061524D" w:rsidRPr="00487927" w:rsidRDefault="0061524D" w:rsidP="00FD51B2">
            <w:pPr>
              <w:jc w:val="center"/>
              <w:rPr>
                <w:rFonts w:cstheme="minorHAnsi"/>
                <w:szCs w:val="20"/>
              </w:rPr>
            </w:pPr>
          </w:p>
        </w:tc>
        <w:tc>
          <w:tcPr>
            <w:tcW w:w="1080" w:type="dxa"/>
          </w:tcPr>
          <w:p w14:paraId="67ECEEF0"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190D23A8" w14:textId="77777777" w:rsidR="0061524D" w:rsidRPr="00283A38" w:rsidRDefault="0061524D" w:rsidP="00FD51B2">
            <w:pPr>
              <w:jc w:val="center"/>
              <w:rPr>
                <w:rFonts w:cstheme="minorHAnsi"/>
                <w:szCs w:val="20"/>
              </w:rPr>
            </w:pPr>
          </w:p>
        </w:tc>
        <w:tc>
          <w:tcPr>
            <w:tcW w:w="990" w:type="dxa"/>
          </w:tcPr>
          <w:p w14:paraId="4F48B502" w14:textId="77777777" w:rsidR="0061524D" w:rsidRPr="00283A38" w:rsidRDefault="0061524D" w:rsidP="00FD51B2">
            <w:pPr>
              <w:jc w:val="center"/>
              <w:rPr>
                <w:rFonts w:cstheme="minorHAnsi"/>
                <w:szCs w:val="20"/>
              </w:rPr>
            </w:pPr>
          </w:p>
        </w:tc>
        <w:tc>
          <w:tcPr>
            <w:tcW w:w="1103" w:type="dxa"/>
          </w:tcPr>
          <w:p w14:paraId="434E89FC" w14:textId="77777777" w:rsidR="0061524D" w:rsidRPr="00283A38" w:rsidRDefault="0061524D" w:rsidP="00FD51B2">
            <w:pPr>
              <w:jc w:val="center"/>
              <w:rPr>
                <w:rFonts w:cstheme="minorHAnsi"/>
                <w:szCs w:val="20"/>
              </w:rPr>
            </w:pPr>
          </w:p>
        </w:tc>
        <w:tc>
          <w:tcPr>
            <w:tcW w:w="1103" w:type="dxa"/>
          </w:tcPr>
          <w:p w14:paraId="1A70D1F3" w14:textId="77777777" w:rsidR="0061524D" w:rsidRPr="00283A38" w:rsidRDefault="0061524D" w:rsidP="00FD51B2">
            <w:pPr>
              <w:jc w:val="center"/>
              <w:rPr>
                <w:rFonts w:cstheme="minorHAnsi"/>
                <w:szCs w:val="20"/>
              </w:rPr>
            </w:pPr>
          </w:p>
        </w:tc>
      </w:tr>
      <w:tr w:rsidR="0061524D" w:rsidRPr="00487927" w14:paraId="6048A396" w14:textId="34B5A2E4" w:rsidTr="0061524D">
        <w:tc>
          <w:tcPr>
            <w:tcW w:w="1255" w:type="dxa"/>
          </w:tcPr>
          <w:p w14:paraId="52B1DC06" w14:textId="0EDD50AD" w:rsidR="0061524D" w:rsidRDefault="0061524D"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61524D" w:rsidRPr="00283A38" w:rsidRDefault="0061524D" w:rsidP="00FD51B2">
            <w:pPr>
              <w:jc w:val="center"/>
              <w:rPr>
                <w:rFonts w:cstheme="minorHAnsi"/>
                <w:szCs w:val="20"/>
              </w:rPr>
            </w:pPr>
          </w:p>
        </w:tc>
        <w:tc>
          <w:tcPr>
            <w:tcW w:w="990" w:type="dxa"/>
          </w:tcPr>
          <w:p w14:paraId="5ACC0B6B" w14:textId="77777777" w:rsidR="0061524D" w:rsidRPr="00487927" w:rsidRDefault="0061524D" w:rsidP="00FD51B2">
            <w:pPr>
              <w:jc w:val="center"/>
              <w:rPr>
                <w:rFonts w:cstheme="minorHAnsi"/>
                <w:szCs w:val="20"/>
              </w:rPr>
            </w:pPr>
          </w:p>
        </w:tc>
        <w:tc>
          <w:tcPr>
            <w:tcW w:w="990" w:type="dxa"/>
          </w:tcPr>
          <w:p w14:paraId="60DEEC0C" w14:textId="77777777" w:rsidR="0061524D" w:rsidRPr="00487927" w:rsidRDefault="0061524D" w:rsidP="00FD51B2">
            <w:pPr>
              <w:jc w:val="center"/>
              <w:rPr>
                <w:rFonts w:cstheme="minorHAnsi"/>
                <w:szCs w:val="20"/>
              </w:rPr>
            </w:pPr>
          </w:p>
        </w:tc>
        <w:tc>
          <w:tcPr>
            <w:tcW w:w="990" w:type="dxa"/>
          </w:tcPr>
          <w:p w14:paraId="631282F1" w14:textId="77777777" w:rsidR="0061524D" w:rsidRPr="00487927" w:rsidRDefault="0061524D" w:rsidP="00FD51B2">
            <w:pPr>
              <w:jc w:val="center"/>
              <w:rPr>
                <w:rFonts w:cstheme="minorHAnsi"/>
                <w:szCs w:val="20"/>
              </w:rPr>
            </w:pPr>
          </w:p>
        </w:tc>
        <w:tc>
          <w:tcPr>
            <w:tcW w:w="990" w:type="dxa"/>
          </w:tcPr>
          <w:p w14:paraId="583637AF" w14:textId="77777777" w:rsidR="0061524D" w:rsidRPr="00487927" w:rsidRDefault="0061524D" w:rsidP="00FD51B2">
            <w:pPr>
              <w:jc w:val="center"/>
              <w:rPr>
                <w:rFonts w:cstheme="minorHAnsi"/>
                <w:szCs w:val="20"/>
              </w:rPr>
            </w:pPr>
          </w:p>
        </w:tc>
        <w:tc>
          <w:tcPr>
            <w:tcW w:w="990" w:type="dxa"/>
          </w:tcPr>
          <w:p w14:paraId="33031023" w14:textId="77777777" w:rsidR="0061524D" w:rsidRPr="00487927" w:rsidRDefault="0061524D" w:rsidP="00FD51B2">
            <w:pPr>
              <w:jc w:val="center"/>
              <w:rPr>
                <w:rFonts w:cstheme="minorHAnsi"/>
                <w:szCs w:val="20"/>
              </w:rPr>
            </w:pPr>
          </w:p>
        </w:tc>
        <w:tc>
          <w:tcPr>
            <w:tcW w:w="1080" w:type="dxa"/>
          </w:tcPr>
          <w:p w14:paraId="178EE735"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3557BE0" w14:textId="77777777" w:rsidR="0061524D" w:rsidRPr="00283A38" w:rsidRDefault="0061524D" w:rsidP="00FD51B2">
            <w:pPr>
              <w:jc w:val="center"/>
              <w:rPr>
                <w:rFonts w:cstheme="minorHAnsi"/>
                <w:szCs w:val="20"/>
              </w:rPr>
            </w:pPr>
          </w:p>
        </w:tc>
        <w:tc>
          <w:tcPr>
            <w:tcW w:w="990" w:type="dxa"/>
          </w:tcPr>
          <w:p w14:paraId="5AAEFE12" w14:textId="77777777" w:rsidR="0061524D" w:rsidRPr="00283A38" w:rsidRDefault="0061524D" w:rsidP="00FD51B2">
            <w:pPr>
              <w:jc w:val="center"/>
              <w:rPr>
                <w:rFonts w:cstheme="minorHAnsi"/>
                <w:szCs w:val="20"/>
              </w:rPr>
            </w:pPr>
          </w:p>
        </w:tc>
        <w:tc>
          <w:tcPr>
            <w:tcW w:w="1103" w:type="dxa"/>
          </w:tcPr>
          <w:p w14:paraId="08591F9F" w14:textId="77777777" w:rsidR="0061524D" w:rsidRPr="00283A38" w:rsidRDefault="0061524D" w:rsidP="00FD51B2">
            <w:pPr>
              <w:jc w:val="center"/>
              <w:rPr>
                <w:rFonts w:cstheme="minorHAnsi"/>
                <w:szCs w:val="20"/>
              </w:rPr>
            </w:pPr>
          </w:p>
        </w:tc>
        <w:tc>
          <w:tcPr>
            <w:tcW w:w="1103" w:type="dxa"/>
          </w:tcPr>
          <w:p w14:paraId="3736DD18" w14:textId="77777777" w:rsidR="0061524D" w:rsidRPr="00283A38" w:rsidRDefault="0061524D" w:rsidP="00FD51B2">
            <w:pPr>
              <w:jc w:val="center"/>
              <w:rPr>
                <w:rFonts w:cstheme="minorHAnsi"/>
                <w:szCs w:val="20"/>
              </w:rPr>
            </w:pPr>
          </w:p>
        </w:tc>
      </w:tr>
      <w:tr w:rsidR="0061524D" w:rsidRPr="00487927" w14:paraId="2D2D65FA" w14:textId="0DE398AF" w:rsidTr="0061524D">
        <w:tc>
          <w:tcPr>
            <w:tcW w:w="1255" w:type="dxa"/>
          </w:tcPr>
          <w:p w14:paraId="1394A735" w14:textId="4B34E58F" w:rsidR="0061524D" w:rsidRDefault="0061524D"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61524D" w:rsidRPr="00283A38" w:rsidRDefault="0061524D" w:rsidP="00FD51B2">
            <w:pPr>
              <w:jc w:val="center"/>
              <w:rPr>
                <w:rFonts w:cstheme="minorHAnsi"/>
                <w:szCs w:val="20"/>
              </w:rPr>
            </w:pPr>
          </w:p>
        </w:tc>
        <w:tc>
          <w:tcPr>
            <w:tcW w:w="990" w:type="dxa"/>
          </w:tcPr>
          <w:p w14:paraId="39F9EAFE" w14:textId="77777777" w:rsidR="0061524D" w:rsidRPr="00487927" w:rsidRDefault="0061524D" w:rsidP="00FD51B2">
            <w:pPr>
              <w:jc w:val="center"/>
              <w:rPr>
                <w:rFonts w:cstheme="minorHAnsi"/>
                <w:szCs w:val="20"/>
              </w:rPr>
            </w:pPr>
          </w:p>
        </w:tc>
        <w:tc>
          <w:tcPr>
            <w:tcW w:w="990" w:type="dxa"/>
          </w:tcPr>
          <w:p w14:paraId="43B8F807" w14:textId="77777777" w:rsidR="0061524D" w:rsidRPr="00487927" w:rsidRDefault="0061524D" w:rsidP="00FD51B2">
            <w:pPr>
              <w:jc w:val="center"/>
              <w:rPr>
                <w:rFonts w:cstheme="minorHAnsi"/>
                <w:szCs w:val="20"/>
              </w:rPr>
            </w:pPr>
          </w:p>
        </w:tc>
        <w:tc>
          <w:tcPr>
            <w:tcW w:w="990" w:type="dxa"/>
          </w:tcPr>
          <w:p w14:paraId="2A0FF1A5" w14:textId="77777777" w:rsidR="0061524D" w:rsidRPr="00487927" w:rsidRDefault="0061524D" w:rsidP="00FD51B2">
            <w:pPr>
              <w:jc w:val="center"/>
              <w:rPr>
                <w:rFonts w:cstheme="minorHAnsi"/>
                <w:szCs w:val="20"/>
              </w:rPr>
            </w:pPr>
          </w:p>
        </w:tc>
        <w:tc>
          <w:tcPr>
            <w:tcW w:w="990" w:type="dxa"/>
          </w:tcPr>
          <w:p w14:paraId="40B61D42" w14:textId="77777777" w:rsidR="0061524D" w:rsidRPr="00487927" w:rsidRDefault="0061524D" w:rsidP="00FD51B2">
            <w:pPr>
              <w:jc w:val="center"/>
              <w:rPr>
                <w:rFonts w:cstheme="minorHAnsi"/>
                <w:szCs w:val="20"/>
              </w:rPr>
            </w:pPr>
          </w:p>
        </w:tc>
        <w:tc>
          <w:tcPr>
            <w:tcW w:w="990" w:type="dxa"/>
          </w:tcPr>
          <w:p w14:paraId="258D5069" w14:textId="77777777" w:rsidR="0061524D" w:rsidRPr="00487927" w:rsidRDefault="0061524D" w:rsidP="00FD51B2">
            <w:pPr>
              <w:jc w:val="center"/>
              <w:rPr>
                <w:rFonts w:cstheme="minorHAnsi"/>
                <w:szCs w:val="20"/>
              </w:rPr>
            </w:pPr>
          </w:p>
        </w:tc>
        <w:tc>
          <w:tcPr>
            <w:tcW w:w="1080" w:type="dxa"/>
          </w:tcPr>
          <w:p w14:paraId="3952810B"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7FDE3FF" w14:textId="77777777" w:rsidR="0061524D" w:rsidRPr="00283A38" w:rsidRDefault="0061524D" w:rsidP="00FD51B2">
            <w:pPr>
              <w:jc w:val="center"/>
              <w:rPr>
                <w:rFonts w:cstheme="minorHAnsi"/>
                <w:szCs w:val="20"/>
              </w:rPr>
            </w:pPr>
          </w:p>
        </w:tc>
        <w:tc>
          <w:tcPr>
            <w:tcW w:w="990" w:type="dxa"/>
          </w:tcPr>
          <w:p w14:paraId="28C1BEE4" w14:textId="77777777" w:rsidR="0061524D" w:rsidRPr="00283A38" w:rsidRDefault="0061524D" w:rsidP="00FD51B2">
            <w:pPr>
              <w:jc w:val="center"/>
              <w:rPr>
                <w:rFonts w:cstheme="minorHAnsi"/>
                <w:szCs w:val="20"/>
              </w:rPr>
            </w:pPr>
          </w:p>
        </w:tc>
        <w:tc>
          <w:tcPr>
            <w:tcW w:w="1103" w:type="dxa"/>
          </w:tcPr>
          <w:p w14:paraId="6146950B" w14:textId="77777777" w:rsidR="0061524D" w:rsidRPr="00283A38" w:rsidRDefault="0061524D" w:rsidP="00FD51B2">
            <w:pPr>
              <w:jc w:val="center"/>
              <w:rPr>
                <w:rFonts w:cstheme="minorHAnsi"/>
                <w:szCs w:val="20"/>
              </w:rPr>
            </w:pPr>
          </w:p>
        </w:tc>
        <w:tc>
          <w:tcPr>
            <w:tcW w:w="1103" w:type="dxa"/>
          </w:tcPr>
          <w:p w14:paraId="6F653A8D" w14:textId="77777777" w:rsidR="0061524D" w:rsidRPr="00283A38" w:rsidRDefault="0061524D" w:rsidP="00FD51B2">
            <w:pPr>
              <w:jc w:val="center"/>
              <w:rPr>
                <w:rFonts w:cstheme="minorHAnsi"/>
                <w:szCs w:val="20"/>
              </w:rPr>
            </w:pPr>
          </w:p>
        </w:tc>
      </w:tr>
      <w:tr w:rsidR="0061524D" w:rsidRPr="00487927" w14:paraId="557B4975" w14:textId="6060E6EB" w:rsidTr="0061524D">
        <w:tc>
          <w:tcPr>
            <w:tcW w:w="1255" w:type="dxa"/>
          </w:tcPr>
          <w:p w14:paraId="5303E22A" w14:textId="6090FFAC" w:rsidR="0061524D" w:rsidRDefault="0061524D"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61524D" w:rsidRPr="00283A38" w:rsidRDefault="0061524D" w:rsidP="00FD51B2">
            <w:pPr>
              <w:jc w:val="center"/>
              <w:rPr>
                <w:rFonts w:cstheme="minorHAnsi"/>
                <w:szCs w:val="20"/>
              </w:rPr>
            </w:pPr>
          </w:p>
        </w:tc>
        <w:tc>
          <w:tcPr>
            <w:tcW w:w="990" w:type="dxa"/>
          </w:tcPr>
          <w:p w14:paraId="714457F2" w14:textId="77777777" w:rsidR="0061524D" w:rsidRPr="00487927" w:rsidRDefault="0061524D" w:rsidP="00FD51B2">
            <w:pPr>
              <w:jc w:val="center"/>
              <w:rPr>
                <w:rFonts w:cstheme="minorHAnsi"/>
                <w:szCs w:val="20"/>
              </w:rPr>
            </w:pPr>
          </w:p>
        </w:tc>
        <w:tc>
          <w:tcPr>
            <w:tcW w:w="990" w:type="dxa"/>
          </w:tcPr>
          <w:p w14:paraId="65EED3F3" w14:textId="77777777" w:rsidR="0061524D" w:rsidRPr="00487927" w:rsidRDefault="0061524D" w:rsidP="00FD51B2">
            <w:pPr>
              <w:jc w:val="center"/>
              <w:rPr>
                <w:rFonts w:cstheme="minorHAnsi"/>
                <w:szCs w:val="20"/>
              </w:rPr>
            </w:pPr>
          </w:p>
        </w:tc>
        <w:tc>
          <w:tcPr>
            <w:tcW w:w="990" w:type="dxa"/>
          </w:tcPr>
          <w:p w14:paraId="164606FE" w14:textId="77777777" w:rsidR="0061524D" w:rsidRPr="00487927" w:rsidRDefault="0061524D" w:rsidP="00FD51B2">
            <w:pPr>
              <w:jc w:val="center"/>
              <w:rPr>
                <w:rFonts w:cstheme="minorHAnsi"/>
                <w:szCs w:val="20"/>
              </w:rPr>
            </w:pPr>
          </w:p>
        </w:tc>
        <w:tc>
          <w:tcPr>
            <w:tcW w:w="990" w:type="dxa"/>
          </w:tcPr>
          <w:p w14:paraId="1786FF77" w14:textId="77777777" w:rsidR="0061524D" w:rsidRPr="00487927" w:rsidRDefault="0061524D" w:rsidP="00FD51B2">
            <w:pPr>
              <w:jc w:val="center"/>
              <w:rPr>
                <w:rFonts w:cstheme="minorHAnsi"/>
                <w:szCs w:val="20"/>
              </w:rPr>
            </w:pPr>
          </w:p>
        </w:tc>
        <w:tc>
          <w:tcPr>
            <w:tcW w:w="990" w:type="dxa"/>
          </w:tcPr>
          <w:p w14:paraId="31032CC2" w14:textId="77777777" w:rsidR="0061524D" w:rsidRPr="00487927" w:rsidRDefault="0061524D" w:rsidP="00FD51B2">
            <w:pPr>
              <w:jc w:val="center"/>
              <w:rPr>
                <w:rFonts w:cstheme="minorHAnsi"/>
                <w:szCs w:val="20"/>
              </w:rPr>
            </w:pPr>
          </w:p>
        </w:tc>
        <w:tc>
          <w:tcPr>
            <w:tcW w:w="1080" w:type="dxa"/>
          </w:tcPr>
          <w:p w14:paraId="61D8CE9D"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86FEA9" w14:textId="77777777" w:rsidR="0061524D" w:rsidRPr="00283A38" w:rsidRDefault="0061524D" w:rsidP="00FD51B2">
            <w:pPr>
              <w:jc w:val="center"/>
              <w:rPr>
                <w:rFonts w:cstheme="minorHAnsi"/>
                <w:szCs w:val="20"/>
              </w:rPr>
            </w:pPr>
          </w:p>
        </w:tc>
        <w:tc>
          <w:tcPr>
            <w:tcW w:w="990" w:type="dxa"/>
          </w:tcPr>
          <w:p w14:paraId="3DCD3B1C" w14:textId="77777777" w:rsidR="0061524D" w:rsidRPr="00283A38" w:rsidRDefault="0061524D" w:rsidP="00FD51B2">
            <w:pPr>
              <w:jc w:val="center"/>
              <w:rPr>
                <w:rFonts w:cstheme="minorHAnsi"/>
                <w:szCs w:val="20"/>
              </w:rPr>
            </w:pPr>
          </w:p>
        </w:tc>
        <w:tc>
          <w:tcPr>
            <w:tcW w:w="1103" w:type="dxa"/>
          </w:tcPr>
          <w:p w14:paraId="3E3E1D56" w14:textId="77777777" w:rsidR="0061524D" w:rsidRPr="00283A38" w:rsidRDefault="0061524D" w:rsidP="00FD51B2">
            <w:pPr>
              <w:jc w:val="center"/>
              <w:rPr>
                <w:rFonts w:cstheme="minorHAnsi"/>
                <w:szCs w:val="20"/>
              </w:rPr>
            </w:pPr>
          </w:p>
        </w:tc>
        <w:tc>
          <w:tcPr>
            <w:tcW w:w="1103" w:type="dxa"/>
          </w:tcPr>
          <w:p w14:paraId="0087A61C" w14:textId="77777777" w:rsidR="0061524D" w:rsidRPr="00283A38" w:rsidRDefault="0061524D" w:rsidP="00FD51B2">
            <w:pPr>
              <w:jc w:val="center"/>
              <w:rPr>
                <w:rFonts w:cstheme="minorHAnsi"/>
                <w:szCs w:val="20"/>
              </w:rPr>
            </w:pPr>
          </w:p>
        </w:tc>
      </w:tr>
      <w:tr w:rsidR="0061524D" w:rsidRPr="00487927" w14:paraId="2F7FF61C" w14:textId="3E2465EC" w:rsidTr="0061524D">
        <w:tc>
          <w:tcPr>
            <w:tcW w:w="1255" w:type="dxa"/>
          </w:tcPr>
          <w:p w14:paraId="75BDE0F9" w14:textId="448CE6A1" w:rsidR="0061524D" w:rsidRDefault="0061524D"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61524D" w:rsidRPr="00283A38" w:rsidRDefault="0061524D" w:rsidP="00FD51B2">
            <w:pPr>
              <w:jc w:val="center"/>
              <w:rPr>
                <w:rFonts w:cstheme="minorHAnsi"/>
                <w:szCs w:val="20"/>
              </w:rPr>
            </w:pPr>
          </w:p>
        </w:tc>
        <w:tc>
          <w:tcPr>
            <w:tcW w:w="990" w:type="dxa"/>
          </w:tcPr>
          <w:p w14:paraId="31020056" w14:textId="77777777" w:rsidR="0061524D" w:rsidRPr="00487927" w:rsidRDefault="0061524D" w:rsidP="00FD51B2">
            <w:pPr>
              <w:jc w:val="center"/>
              <w:rPr>
                <w:rFonts w:cstheme="minorHAnsi"/>
                <w:szCs w:val="20"/>
              </w:rPr>
            </w:pPr>
          </w:p>
        </w:tc>
        <w:tc>
          <w:tcPr>
            <w:tcW w:w="990" w:type="dxa"/>
          </w:tcPr>
          <w:p w14:paraId="34D3BEF5" w14:textId="77777777" w:rsidR="0061524D" w:rsidRPr="00487927" w:rsidRDefault="0061524D" w:rsidP="00FD51B2">
            <w:pPr>
              <w:jc w:val="center"/>
              <w:rPr>
                <w:rFonts w:cstheme="minorHAnsi"/>
                <w:szCs w:val="20"/>
              </w:rPr>
            </w:pPr>
          </w:p>
        </w:tc>
        <w:tc>
          <w:tcPr>
            <w:tcW w:w="990" w:type="dxa"/>
          </w:tcPr>
          <w:p w14:paraId="3A517D11" w14:textId="77777777" w:rsidR="0061524D" w:rsidRPr="00487927" w:rsidRDefault="0061524D" w:rsidP="00FD51B2">
            <w:pPr>
              <w:jc w:val="center"/>
              <w:rPr>
                <w:rFonts w:cstheme="minorHAnsi"/>
                <w:szCs w:val="20"/>
              </w:rPr>
            </w:pPr>
          </w:p>
        </w:tc>
        <w:tc>
          <w:tcPr>
            <w:tcW w:w="990" w:type="dxa"/>
          </w:tcPr>
          <w:p w14:paraId="6337DAA0" w14:textId="77777777" w:rsidR="0061524D" w:rsidRPr="00487927" w:rsidRDefault="0061524D" w:rsidP="00FD51B2">
            <w:pPr>
              <w:jc w:val="center"/>
              <w:rPr>
                <w:rFonts w:cstheme="minorHAnsi"/>
                <w:szCs w:val="20"/>
              </w:rPr>
            </w:pPr>
          </w:p>
        </w:tc>
        <w:tc>
          <w:tcPr>
            <w:tcW w:w="990" w:type="dxa"/>
          </w:tcPr>
          <w:p w14:paraId="70CB2A14" w14:textId="77777777" w:rsidR="0061524D" w:rsidRPr="00487927" w:rsidRDefault="0061524D" w:rsidP="00FD51B2">
            <w:pPr>
              <w:jc w:val="center"/>
              <w:rPr>
                <w:rFonts w:cstheme="minorHAnsi"/>
                <w:szCs w:val="20"/>
              </w:rPr>
            </w:pPr>
          </w:p>
        </w:tc>
        <w:tc>
          <w:tcPr>
            <w:tcW w:w="1080" w:type="dxa"/>
          </w:tcPr>
          <w:p w14:paraId="3D1A2811"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DD08AEC" w14:textId="77777777" w:rsidR="0061524D" w:rsidRPr="00283A38" w:rsidRDefault="0061524D" w:rsidP="00FD51B2">
            <w:pPr>
              <w:jc w:val="center"/>
              <w:rPr>
                <w:rFonts w:cstheme="minorHAnsi"/>
                <w:szCs w:val="20"/>
              </w:rPr>
            </w:pPr>
          </w:p>
        </w:tc>
        <w:tc>
          <w:tcPr>
            <w:tcW w:w="990" w:type="dxa"/>
          </w:tcPr>
          <w:p w14:paraId="05ADCB4E" w14:textId="77777777" w:rsidR="0061524D" w:rsidRPr="00283A38" w:rsidRDefault="0061524D" w:rsidP="00FD51B2">
            <w:pPr>
              <w:jc w:val="center"/>
              <w:rPr>
                <w:rFonts w:cstheme="minorHAnsi"/>
                <w:szCs w:val="20"/>
              </w:rPr>
            </w:pPr>
          </w:p>
        </w:tc>
        <w:tc>
          <w:tcPr>
            <w:tcW w:w="1103" w:type="dxa"/>
          </w:tcPr>
          <w:p w14:paraId="224F292F" w14:textId="77777777" w:rsidR="0061524D" w:rsidRPr="00283A38" w:rsidRDefault="0061524D" w:rsidP="00FD51B2">
            <w:pPr>
              <w:jc w:val="center"/>
              <w:rPr>
                <w:rFonts w:cstheme="minorHAnsi"/>
                <w:szCs w:val="20"/>
              </w:rPr>
            </w:pPr>
          </w:p>
        </w:tc>
        <w:tc>
          <w:tcPr>
            <w:tcW w:w="1103" w:type="dxa"/>
          </w:tcPr>
          <w:p w14:paraId="1566F5B0" w14:textId="77777777" w:rsidR="0061524D" w:rsidRPr="00283A38" w:rsidRDefault="0061524D" w:rsidP="00FD51B2">
            <w:pPr>
              <w:jc w:val="center"/>
              <w:rPr>
                <w:rFonts w:cstheme="minorHAnsi"/>
                <w:szCs w:val="20"/>
              </w:rPr>
            </w:pPr>
          </w:p>
        </w:tc>
      </w:tr>
      <w:tr w:rsidR="0061524D" w:rsidRPr="00487927" w14:paraId="1D6F0758" w14:textId="7D3671F4" w:rsidTr="0061524D">
        <w:trPr>
          <w:trHeight w:val="70"/>
        </w:trPr>
        <w:tc>
          <w:tcPr>
            <w:tcW w:w="1255" w:type="dxa"/>
          </w:tcPr>
          <w:p w14:paraId="5B115328" w14:textId="67B3C8F1" w:rsidR="0061524D" w:rsidRDefault="0061524D"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61524D" w:rsidRPr="00283A38" w:rsidRDefault="0061524D" w:rsidP="00FD51B2">
            <w:pPr>
              <w:jc w:val="center"/>
              <w:rPr>
                <w:rFonts w:cstheme="minorHAnsi"/>
                <w:szCs w:val="20"/>
              </w:rPr>
            </w:pPr>
          </w:p>
        </w:tc>
        <w:tc>
          <w:tcPr>
            <w:tcW w:w="990" w:type="dxa"/>
          </w:tcPr>
          <w:p w14:paraId="771DD793" w14:textId="77777777" w:rsidR="0061524D" w:rsidRPr="00487927" w:rsidRDefault="0061524D" w:rsidP="00FD51B2">
            <w:pPr>
              <w:jc w:val="center"/>
              <w:rPr>
                <w:rFonts w:cstheme="minorHAnsi"/>
                <w:szCs w:val="20"/>
              </w:rPr>
            </w:pPr>
          </w:p>
        </w:tc>
        <w:tc>
          <w:tcPr>
            <w:tcW w:w="990" w:type="dxa"/>
          </w:tcPr>
          <w:p w14:paraId="4EE417D0" w14:textId="77777777" w:rsidR="0061524D" w:rsidRPr="00487927" w:rsidRDefault="0061524D" w:rsidP="00FD51B2">
            <w:pPr>
              <w:jc w:val="center"/>
              <w:rPr>
                <w:rFonts w:cstheme="minorHAnsi"/>
                <w:szCs w:val="20"/>
              </w:rPr>
            </w:pPr>
          </w:p>
        </w:tc>
        <w:tc>
          <w:tcPr>
            <w:tcW w:w="990" w:type="dxa"/>
          </w:tcPr>
          <w:p w14:paraId="1F7278AE" w14:textId="77777777" w:rsidR="0061524D" w:rsidRPr="00487927" w:rsidRDefault="0061524D" w:rsidP="00FD51B2">
            <w:pPr>
              <w:jc w:val="center"/>
              <w:rPr>
                <w:rFonts w:cstheme="minorHAnsi"/>
                <w:szCs w:val="20"/>
              </w:rPr>
            </w:pPr>
          </w:p>
        </w:tc>
        <w:tc>
          <w:tcPr>
            <w:tcW w:w="990" w:type="dxa"/>
          </w:tcPr>
          <w:p w14:paraId="058C7731" w14:textId="77777777" w:rsidR="0061524D" w:rsidRPr="00487927" w:rsidRDefault="0061524D" w:rsidP="00FD51B2">
            <w:pPr>
              <w:jc w:val="center"/>
              <w:rPr>
                <w:rFonts w:cstheme="minorHAnsi"/>
                <w:szCs w:val="20"/>
              </w:rPr>
            </w:pPr>
          </w:p>
        </w:tc>
        <w:tc>
          <w:tcPr>
            <w:tcW w:w="990" w:type="dxa"/>
          </w:tcPr>
          <w:p w14:paraId="78C54D51" w14:textId="77777777" w:rsidR="0061524D" w:rsidRPr="00487927" w:rsidRDefault="0061524D" w:rsidP="00FD51B2">
            <w:pPr>
              <w:jc w:val="center"/>
              <w:rPr>
                <w:rFonts w:cstheme="minorHAnsi"/>
                <w:szCs w:val="20"/>
              </w:rPr>
            </w:pPr>
          </w:p>
        </w:tc>
        <w:tc>
          <w:tcPr>
            <w:tcW w:w="1080" w:type="dxa"/>
          </w:tcPr>
          <w:p w14:paraId="4434174F"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7375C75D" w14:textId="77777777" w:rsidR="0061524D" w:rsidRPr="00283A38" w:rsidRDefault="0061524D" w:rsidP="00FD51B2">
            <w:pPr>
              <w:jc w:val="center"/>
              <w:rPr>
                <w:rFonts w:cstheme="minorHAnsi"/>
                <w:szCs w:val="20"/>
              </w:rPr>
            </w:pPr>
          </w:p>
        </w:tc>
        <w:tc>
          <w:tcPr>
            <w:tcW w:w="990" w:type="dxa"/>
          </w:tcPr>
          <w:p w14:paraId="4866F5C1" w14:textId="77777777" w:rsidR="0061524D" w:rsidRPr="00283A38" w:rsidRDefault="0061524D" w:rsidP="00FD51B2">
            <w:pPr>
              <w:jc w:val="center"/>
              <w:rPr>
                <w:rFonts w:cstheme="minorHAnsi"/>
                <w:szCs w:val="20"/>
              </w:rPr>
            </w:pPr>
          </w:p>
        </w:tc>
        <w:tc>
          <w:tcPr>
            <w:tcW w:w="1103" w:type="dxa"/>
          </w:tcPr>
          <w:p w14:paraId="59249BED" w14:textId="77777777" w:rsidR="0061524D" w:rsidRPr="00283A38" w:rsidRDefault="0061524D" w:rsidP="00FD51B2">
            <w:pPr>
              <w:jc w:val="center"/>
              <w:rPr>
                <w:rFonts w:cstheme="minorHAnsi"/>
                <w:szCs w:val="20"/>
              </w:rPr>
            </w:pPr>
          </w:p>
        </w:tc>
        <w:tc>
          <w:tcPr>
            <w:tcW w:w="1103" w:type="dxa"/>
          </w:tcPr>
          <w:p w14:paraId="2CBE8D49" w14:textId="77777777" w:rsidR="0061524D" w:rsidRPr="00283A38" w:rsidRDefault="0061524D" w:rsidP="00FD51B2">
            <w:pPr>
              <w:jc w:val="center"/>
              <w:rPr>
                <w:rFonts w:cstheme="minorHAnsi"/>
                <w:szCs w:val="20"/>
              </w:rPr>
            </w:pPr>
          </w:p>
        </w:tc>
      </w:tr>
      <w:tr w:rsidR="0061524D" w:rsidRPr="00487927" w14:paraId="0B2B03CF" w14:textId="5DEAA7CA" w:rsidTr="0061524D">
        <w:tc>
          <w:tcPr>
            <w:tcW w:w="1255" w:type="dxa"/>
          </w:tcPr>
          <w:p w14:paraId="4779860C" w14:textId="24FCD057" w:rsidR="0061524D" w:rsidRDefault="0061524D"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61524D" w:rsidRPr="00283A38" w:rsidRDefault="0061524D" w:rsidP="00FD51B2">
            <w:pPr>
              <w:jc w:val="center"/>
              <w:rPr>
                <w:rFonts w:cstheme="minorHAnsi"/>
                <w:szCs w:val="20"/>
              </w:rPr>
            </w:pPr>
          </w:p>
        </w:tc>
        <w:tc>
          <w:tcPr>
            <w:tcW w:w="990" w:type="dxa"/>
          </w:tcPr>
          <w:p w14:paraId="6C68B9F0" w14:textId="77777777" w:rsidR="0061524D" w:rsidRPr="00487927" w:rsidRDefault="0061524D" w:rsidP="00FD51B2">
            <w:pPr>
              <w:jc w:val="center"/>
              <w:rPr>
                <w:rFonts w:cstheme="minorHAnsi"/>
                <w:szCs w:val="20"/>
              </w:rPr>
            </w:pPr>
          </w:p>
        </w:tc>
        <w:tc>
          <w:tcPr>
            <w:tcW w:w="990" w:type="dxa"/>
          </w:tcPr>
          <w:p w14:paraId="08B223B4" w14:textId="77777777" w:rsidR="0061524D" w:rsidRPr="00487927" w:rsidRDefault="0061524D" w:rsidP="00FD51B2">
            <w:pPr>
              <w:jc w:val="center"/>
              <w:rPr>
                <w:rFonts w:cstheme="minorHAnsi"/>
                <w:szCs w:val="20"/>
              </w:rPr>
            </w:pPr>
          </w:p>
        </w:tc>
        <w:tc>
          <w:tcPr>
            <w:tcW w:w="990" w:type="dxa"/>
          </w:tcPr>
          <w:p w14:paraId="35105914" w14:textId="77777777" w:rsidR="0061524D" w:rsidRPr="00487927" w:rsidRDefault="0061524D" w:rsidP="00FD51B2">
            <w:pPr>
              <w:jc w:val="center"/>
              <w:rPr>
                <w:rFonts w:cstheme="minorHAnsi"/>
                <w:szCs w:val="20"/>
              </w:rPr>
            </w:pPr>
          </w:p>
        </w:tc>
        <w:tc>
          <w:tcPr>
            <w:tcW w:w="990" w:type="dxa"/>
          </w:tcPr>
          <w:p w14:paraId="4F361FF1" w14:textId="77777777" w:rsidR="0061524D" w:rsidRPr="00487927" w:rsidRDefault="0061524D" w:rsidP="00FD51B2">
            <w:pPr>
              <w:jc w:val="center"/>
              <w:rPr>
                <w:rFonts w:cstheme="minorHAnsi"/>
                <w:szCs w:val="20"/>
              </w:rPr>
            </w:pPr>
          </w:p>
        </w:tc>
        <w:tc>
          <w:tcPr>
            <w:tcW w:w="990" w:type="dxa"/>
          </w:tcPr>
          <w:p w14:paraId="6A744BEC" w14:textId="77777777" w:rsidR="0061524D" w:rsidRPr="00487927" w:rsidRDefault="0061524D" w:rsidP="00FD51B2">
            <w:pPr>
              <w:jc w:val="center"/>
              <w:rPr>
                <w:rFonts w:cstheme="minorHAnsi"/>
                <w:szCs w:val="20"/>
              </w:rPr>
            </w:pPr>
          </w:p>
        </w:tc>
        <w:tc>
          <w:tcPr>
            <w:tcW w:w="1080" w:type="dxa"/>
          </w:tcPr>
          <w:p w14:paraId="0A9181BE"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6A09CD" w14:textId="77777777" w:rsidR="0061524D" w:rsidRPr="00283A38" w:rsidRDefault="0061524D" w:rsidP="00FD51B2">
            <w:pPr>
              <w:jc w:val="center"/>
              <w:rPr>
                <w:rFonts w:cstheme="minorHAnsi"/>
                <w:szCs w:val="20"/>
              </w:rPr>
            </w:pPr>
          </w:p>
        </w:tc>
        <w:tc>
          <w:tcPr>
            <w:tcW w:w="990" w:type="dxa"/>
          </w:tcPr>
          <w:p w14:paraId="554D398D" w14:textId="77777777" w:rsidR="0061524D" w:rsidRPr="00283A38" w:rsidRDefault="0061524D" w:rsidP="00FD51B2">
            <w:pPr>
              <w:jc w:val="center"/>
              <w:rPr>
                <w:rFonts w:cstheme="minorHAnsi"/>
                <w:szCs w:val="20"/>
              </w:rPr>
            </w:pPr>
          </w:p>
        </w:tc>
        <w:tc>
          <w:tcPr>
            <w:tcW w:w="1103" w:type="dxa"/>
          </w:tcPr>
          <w:p w14:paraId="54F66B40" w14:textId="77777777" w:rsidR="0061524D" w:rsidRPr="00283A38" w:rsidRDefault="0061524D" w:rsidP="00FD51B2">
            <w:pPr>
              <w:jc w:val="center"/>
              <w:rPr>
                <w:rFonts w:cstheme="minorHAnsi"/>
                <w:szCs w:val="20"/>
              </w:rPr>
            </w:pPr>
          </w:p>
        </w:tc>
        <w:tc>
          <w:tcPr>
            <w:tcW w:w="1103" w:type="dxa"/>
          </w:tcPr>
          <w:p w14:paraId="0E33C7FA" w14:textId="77777777" w:rsidR="0061524D" w:rsidRPr="00283A38" w:rsidRDefault="0061524D" w:rsidP="00FD51B2">
            <w:pPr>
              <w:jc w:val="center"/>
              <w:rPr>
                <w:rFonts w:cstheme="minorHAnsi"/>
                <w:szCs w:val="20"/>
              </w:rPr>
            </w:pPr>
          </w:p>
        </w:tc>
      </w:tr>
      <w:tr w:rsidR="0061524D" w:rsidRPr="00487927" w14:paraId="31D5D0F9" w14:textId="093650B6" w:rsidTr="0061524D">
        <w:tc>
          <w:tcPr>
            <w:tcW w:w="1255" w:type="dxa"/>
          </w:tcPr>
          <w:p w14:paraId="4E39B539" w14:textId="1B76D9E9" w:rsidR="0061524D" w:rsidRDefault="0061524D" w:rsidP="00FD51B2">
            <w:pPr>
              <w:jc w:val="center"/>
              <w:rPr>
                <w:szCs w:val="20"/>
              </w:rPr>
            </w:pPr>
            <w:r>
              <w:rPr>
                <w:szCs w:val="20"/>
              </w:rPr>
              <w:t>2506</w:t>
            </w:r>
            <w:r w:rsidRPr="00283A38">
              <w:rPr>
                <w:szCs w:val="20"/>
              </w:rPr>
              <w:t>_0</w:t>
            </w:r>
            <w:r>
              <w:rPr>
                <w:szCs w:val="20"/>
              </w:rPr>
              <w:t>1</w:t>
            </w:r>
          </w:p>
        </w:tc>
        <w:tc>
          <w:tcPr>
            <w:tcW w:w="990" w:type="dxa"/>
          </w:tcPr>
          <w:p w14:paraId="16EA2E3E" w14:textId="77777777" w:rsidR="0061524D" w:rsidRPr="00283A38" w:rsidRDefault="0061524D" w:rsidP="00FD51B2">
            <w:pPr>
              <w:jc w:val="center"/>
              <w:rPr>
                <w:rFonts w:cstheme="minorHAnsi"/>
                <w:szCs w:val="20"/>
              </w:rPr>
            </w:pPr>
          </w:p>
        </w:tc>
        <w:tc>
          <w:tcPr>
            <w:tcW w:w="990" w:type="dxa"/>
          </w:tcPr>
          <w:p w14:paraId="30FCAE88" w14:textId="77777777" w:rsidR="0061524D" w:rsidRPr="00487927" w:rsidRDefault="0061524D" w:rsidP="00FD51B2">
            <w:pPr>
              <w:jc w:val="center"/>
              <w:rPr>
                <w:rFonts w:cstheme="minorHAnsi"/>
                <w:szCs w:val="20"/>
              </w:rPr>
            </w:pPr>
          </w:p>
        </w:tc>
        <w:tc>
          <w:tcPr>
            <w:tcW w:w="990" w:type="dxa"/>
          </w:tcPr>
          <w:p w14:paraId="68C05F1C" w14:textId="77777777" w:rsidR="0061524D" w:rsidRPr="00487927" w:rsidRDefault="0061524D" w:rsidP="00FD51B2">
            <w:pPr>
              <w:jc w:val="center"/>
              <w:rPr>
                <w:rFonts w:cstheme="minorHAnsi"/>
                <w:szCs w:val="20"/>
              </w:rPr>
            </w:pPr>
          </w:p>
        </w:tc>
        <w:tc>
          <w:tcPr>
            <w:tcW w:w="990" w:type="dxa"/>
          </w:tcPr>
          <w:p w14:paraId="370DAEDB" w14:textId="77777777" w:rsidR="0061524D" w:rsidRPr="00487927" w:rsidRDefault="0061524D" w:rsidP="00FD51B2">
            <w:pPr>
              <w:jc w:val="center"/>
              <w:rPr>
                <w:rFonts w:cstheme="minorHAnsi"/>
                <w:szCs w:val="20"/>
              </w:rPr>
            </w:pPr>
          </w:p>
        </w:tc>
        <w:tc>
          <w:tcPr>
            <w:tcW w:w="990" w:type="dxa"/>
          </w:tcPr>
          <w:p w14:paraId="22F9E0CD" w14:textId="77777777" w:rsidR="0061524D" w:rsidRPr="00487927" w:rsidRDefault="0061524D" w:rsidP="00FD51B2">
            <w:pPr>
              <w:jc w:val="center"/>
              <w:rPr>
                <w:rFonts w:cstheme="minorHAnsi"/>
                <w:szCs w:val="20"/>
              </w:rPr>
            </w:pPr>
          </w:p>
        </w:tc>
        <w:tc>
          <w:tcPr>
            <w:tcW w:w="990" w:type="dxa"/>
          </w:tcPr>
          <w:p w14:paraId="6731D8C2" w14:textId="77777777" w:rsidR="0061524D" w:rsidRPr="00487927" w:rsidRDefault="0061524D" w:rsidP="00FD51B2">
            <w:pPr>
              <w:jc w:val="center"/>
              <w:rPr>
                <w:rFonts w:cstheme="minorHAnsi"/>
                <w:szCs w:val="20"/>
              </w:rPr>
            </w:pPr>
          </w:p>
        </w:tc>
        <w:tc>
          <w:tcPr>
            <w:tcW w:w="1080" w:type="dxa"/>
          </w:tcPr>
          <w:p w14:paraId="7E5584D5" w14:textId="51D78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9CDE253" w14:textId="77777777" w:rsidR="0061524D" w:rsidRPr="00283A38" w:rsidRDefault="0061524D" w:rsidP="00FD51B2">
            <w:pPr>
              <w:jc w:val="center"/>
              <w:rPr>
                <w:rFonts w:cstheme="minorHAnsi"/>
                <w:szCs w:val="20"/>
              </w:rPr>
            </w:pPr>
          </w:p>
        </w:tc>
        <w:tc>
          <w:tcPr>
            <w:tcW w:w="990" w:type="dxa"/>
          </w:tcPr>
          <w:p w14:paraId="05D8E20E" w14:textId="77777777" w:rsidR="0061524D" w:rsidRPr="00283A38" w:rsidRDefault="0061524D" w:rsidP="00FD51B2">
            <w:pPr>
              <w:jc w:val="center"/>
              <w:rPr>
                <w:rFonts w:cstheme="minorHAnsi"/>
                <w:szCs w:val="20"/>
              </w:rPr>
            </w:pPr>
          </w:p>
        </w:tc>
        <w:tc>
          <w:tcPr>
            <w:tcW w:w="1103" w:type="dxa"/>
          </w:tcPr>
          <w:p w14:paraId="42982470" w14:textId="77777777" w:rsidR="0061524D" w:rsidRPr="00283A38" w:rsidRDefault="0061524D" w:rsidP="00FD51B2">
            <w:pPr>
              <w:jc w:val="center"/>
              <w:rPr>
                <w:rFonts w:cstheme="minorHAnsi"/>
                <w:szCs w:val="20"/>
              </w:rPr>
            </w:pPr>
          </w:p>
        </w:tc>
        <w:tc>
          <w:tcPr>
            <w:tcW w:w="1103" w:type="dxa"/>
          </w:tcPr>
          <w:p w14:paraId="03C2F90A" w14:textId="77777777" w:rsidR="0061524D" w:rsidRPr="00283A38" w:rsidRDefault="0061524D" w:rsidP="00FD51B2">
            <w:pPr>
              <w:jc w:val="center"/>
              <w:rPr>
                <w:rFonts w:cstheme="minorHAnsi"/>
                <w:szCs w:val="20"/>
              </w:rPr>
            </w:pPr>
          </w:p>
        </w:tc>
      </w:tr>
      <w:tr w:rsidR="0061524D" w:rsidRPr="00487927" w14:paraId="0D447C4A" w14:textId="77E1EEC1" w:rsidTr="0061524D">
        <w:tc>
          <w:tcPr>
            <w:tcW w:w="1255" w:type="dxa"/>
          </w:tcPr>
          <w:p w14:paraId="5FE37161" w14:textId="4382307C" w:rsidR="0061524D" w:rsidRDefault="0061524D"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61524D" w:rsidRPr="00283A38" w:rsidRDefault="0061524D" w:rsidP="00FD51B2">
            <w:pPr>
              <w:jc w:val="center"/>
              <w:rPr>
                <w:rFonts w:cstheme="minorHAnsi"/>
                <w:szCs w:val="20"/>
              </w:rPr>
            </w:pPr>
          </w:p>
        </w:tc>
        <w:tc>
          <w:tcPr>
            <w:tcW w:w="990" w:type="dxa"/>
          </w:tcPr>
          <w:p w14:paraId="0B085AA9" w14:textId="77777777" w:rsidR="0061524D" w:rsidRPr="00487927" w:rsidRDefault="0061524D" w:rsidP="00FD51B2">
            <w:pPr>
              <w:jc w:val="center"/>
              <w:rPr>
                <w:rFonts w:cstheme="minorHAnsi"/>
                <w:szCs w:val="20"/>
              </w:rPr>
            </w:pPr>
          </w:p>
        </w:tc>
        <w:tc>
          <w:tcPr>
            <w:tcW w:w="990" w:type="dxa"/>
          </w:tcPr>
          <w:p w14:paraId="5A8AC036" w14:textId="77777777" w:rsidR="0061524D" w:rsidRPr="00487927" w:rsidRDefault="0061524D" w:rsidP="00FD51B2">
            <w:pPr>
              <w:jc w:val="center"/>
              <w:rPr>
                <w:rFonts w:cstheme="minorHAnsi"/>
                <w:szCs w:val="20"/>
              </w:rPr>
            </w:pPr>
          </w:p>
        </w:tc>
        <w:tc>
          <w:tcPr>
            <w:tcW w:w="990" w:type="dxa"/>
          </w:tcPr>
          <w:p w14:paraId="17FCC803" w14:textId="77777777" w:rsidR="0061524D" w:rsidRPr="00487927" w:rsidRDefault="0061524D" w:rsidP="00FD51B2">
            <w:pPr>
              <w:jc w:val="center"/>
              <w:rPr>
                <w:rFonts w:cstheme="minorHAnsi"/>
                <w:szCs w:val="20"/>
              </w:rPr>
            </w:pPr>
          </w:p>
        </w:tc>
        <w:tc>
          <w:tcPr>
            <w:tcW w:w="990" w:type="dxa"/>
          </w:tcPr>
          <w:p w14:paraId="5791E03F" w14:textId="77777777" w:rsidR="0061524D" w:rsidRPr="00487927" w:rsidRDefault="0061524D" w:rsidP="00FD51B2">
            <w:pPr>
              <w:jc w:val="center"/>
              <w:rPr>
                <w:rFonts w:cstheme="minorHAnsi"/>
                <w:szCs w:val="20"/>
              </w:rPr>
            </w:pPr>
          </w:p>
        </w:tc>
        <w:tc>
          <w:tcPr>
            <w:tcW w:w="990" w:type="dxa"/>
          </w:tcPr>
          <w:p w14:paraId="1254C3D4" w14:textId="77777777" w:rsidR="0061524D" w:rsidRPr="00487927" w:rsidRDefault="0061524D" w:rsidP="00FD51B2">
            <w:pPr>
              <w:jc w:val="center"/>
              <w:rPr>
                <w:rFonts w:cstheme="minorHAnsi"/>
                <w:szCs w:val="20"/>
              </w:rPr>
            </w:pPr>
          </w:p>
        </w:tc>
        <w:tc>
          <w:tcPr>
            <w:tcW w:w="1080" w:type="dxa"/>
          </w:tcPr>
          <w:p w14:paraId="58E967EB" w14:textId="55297D07" w:rsidR="0061524D" w:rsidRPr="00283A38" w:rsidRDefault="0061524D" w:rsidP="00FD51B2">
            <w:pPr>
              <w:jc w:val="center"/>
              <w:rPr>
                <w:rFonts w:cstheme="minorHAnsi"/>
                <w:szCs w:val="20"/>
              </w:rPr>
            </w:pPr>
            <w:r w:rsidRPr="00283A38">
              <w:rPr>
                <w:rFonts w:cstheme="minorHAnsi"/>
                <w:szCs w:val="20"/>
              </w:rPr>
              <w:t>•</w:t>
            </w:r>
          </w:p>
        </w:tc>
        <w:tc>
          <w:tcPr>
            <w:tcW w:w="990" w:type="dxa"/>
          </w:tcPr>
          <w:p w14:paraId="22435545" w14:textId="77777777" w:rsidR="0061524D" w:rsidRPr="00283A38" w:rsidRDefault="0061524D" w:rsidP="00FD51B2">
            <w:pPr>
              <w:jc w:val="center"/>
              <w:rPr>
                <w:rFonts w:cstheme="minorHAnsi"/>
                <w:szCs w:val="20"/>
              </w:rPr>
            </w:pPr>
          </w:p>
        </w:tc>
        <w:tc>
          <w:tcPr>
            <w:tcW w:w="990" w:type="dxa"/>
          </w:tcPr>
          <w:p w14:paraId="78AB546D" w14:textId="77777777" w:rsidR="0061524D" w:rsidRPr="00283A38" w:rsidRDefault="0061524D" w:rsidP="00FD51B2">
            <w:pPr>
              <w:jc w:val="center"/>
              <w:rPr>
                <w:rFonts w:cstheme="minorHAnsi"/>
                <w:szCs w:val="20"/>
              </w:rPr>
            </w:pPr>
          </w:p>
        </w:tc>
        <w:tc>
          <w:tcPr>
            <w:tcW w:w="1103" w:type="dxa"/>
          </w:tcPr>
          <w:p w14:paraId="4FDA0EAB" w14:textId="77777777" w:rsidR="0061524D" w:rsidRPr="00283A38" w:rsidRDefault="0061524D" w:rsidP="00FD51B2">
            <w:pPr>
              <w:jc w:val="center"/>
              <w:rPr>
                <w:rFonts w:cstheme="minorHAnsi"/>
                <w:szCs w:val="20"/>
              </w:rPr>
            </w:pPr>
          </w:p>
        </w:tc>
        <w:tc>
          <w:tcPr>
            <w:tcW w:w="1103" w:type="dxa"/>
          </w:tcPr>
          <w:p w14:paraId="31915F3F" w14:textId="77777777" w:rsidR="0061524D" w:rsidRPr="00283A38" w:rsidRDefault="0061524D" w:rsidP="00FD51B2">
            <w:pPr>
              <w:jc w:val="center"/>
              <w:rPr>
                <w:rFonts w:cstheme="minorHAnsi"/>
                <w:szCs w:val="20"/>
              </w:rPr>
            </w:pPr>
          </w:p>
        </w:tc>
      </w:tr>
      <w:tr w:rsidR="0061524D" w:rsidRPr="00487927" w14:paraId="3C4F5F30" w14:textId="0CEA6AA7" w:rsidTr="0061524D">
        <w:tc>
          <w:tcPr>
            <w:tcW w:w="1255" w:type="dxa"/>
          </w:tcPr>
          <w:p w14:paraId="4BF99825" w14:textId="0D87484C" w:rsidR="0061524D" w:rsidRDefault="0061524D"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61524D" w:rsidRPr="00283A38" w:rsidRDefault="0061524D" w:rsidP="00FD51B2">
            <w:pPr>
              <w:jc w:val="center"/>
              <w:rPr>
                <w:rFonts w:cstheme="minorHAnsi"/>
                <w:szCs w:val="20"/>
              </w:rPr>
            </w:pPr>
          </w:p>
        </w:tc>
        <w:tc>
          <w:tcPr>
            <w:tcW w:w="990" w:type="dxa"/>
          </w:tcPr>
          <w:p w14:paraId="0178B360" w14:textId="77777777" w:rsidR="0061524D" w:rsidRPr="00487927" w:rsidRDefault="0061524D" w:rsidP="00FD51B2">
            <w:pPr>
              <w:jc w:val="center"/>
              <w:rPr>
                <w:rFonts w:cstheme="minorHAnsi"/>
                <w:szCs w:val="20"/>
              </w:rPr>
            </w:pPr>
          </w:p>
        </w:tc>
        <w:tc>
          <w:tcPr>
            <w:tcW w:w="990" w:type="dxa"/>
          </w:tcPr>
          <w:p w14:paraId="0E8609A6" w14:textId="77777777" w:rsidR="0061524D" w:rsidRPr="00487927" w:rsidRDefault="0061524D" w:rsidP="00FD51B2">
            <w:pPr>
              <w:jc w:val="center"/>
              <w:rPr>
                <w:rFonts w:cstheme="minorHAnsi"/>
                <w:szCs w:val="20"/>
              </w:rPr>
            </w:pPr>
          </w:p>
        </w:tc>
        <w:tc>
          <w:tcPr>
            <w:tcW w:w="990" w:type="dxa"/>
          </w:tcPr>
          <w:p w14:paraId="472CD962" w14:textId="77777777" w:rsidR="0061524D" w:rsidRPr="00487927" w:rsidRDefault="0061524D" w:rsidP="00FD51B2">
            <w:pPr>
              <w:jc w:val="center"/>
              <w:rPr>
                <w:rFonts w:cstheme="minorHAnsi"/>
                <w:szCs w:val="20"/>
              </w:rPr>
            </w:pPr>
          </w:p>
        </w:tc>
        <w:tc>
          <w:tcPr>
            <w:tcW w:w="990" w:type="dxa"/>
          </w:tcPr>
          <w:p w14:paraId="1E9C4CCC" w14:textId="77777777" w:rsidR="0061524D" w:rsidRPr="00487927" w:rsidRDefault="0061524D" w:rsidP="00FD51B2">
            <w:pPr>
              <w:jc w:val="center"/>
              <w:rPr>
                <w:rFonts w:cstheme="minorHAnsi"/>
                <w:szCs w:val="20"/>
              </w:rPr>
            </w:pPr>
          </w:p>
        </w:tc>
        <w:tc>
          <w:tcPr>
            <w:tcW w:w="990" w:type="dxa"/>
          </w:tcPr>
          <w:p w14:paraId="6D3AF524" w14:textId="77777777" w:rsidR="0061524D" w:rsidRPr="00487927" w:rsidRDefault="0061524D" w:rsidP="00FD51B2">
            <w:pPr>
              <w:jc w:val="center"/>
              <w:rPr>
                <w:rFonts w:cstheme="minorHAnsi"/>
                <w:szCs w:val="20"/>
              </w:rPr>
            </w:pPr>
          </w:p>
        </w:tc>
        <w:tc>
          <w:tcPr>
            <w:tcW w:w="1080" w:type="dxa"/>
          </w:tcPr>
          <w:p w14:paraId="09DB476A" w14:textId="33AE57D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8F0327" w14:textId="77777777" w:rsidR="0061524D" w:rsidRPr="00283A38" w:rsidRDefault="0061524D" w:rsidP="00FD51B2">
            <w:pPr>
              <w:jc w:val="center"/>
              <w:rPr>
                <w:rFonts w:cstheme="minorHAnsi"/>
                <w:szCs w:val="20"/>
              </w:rPr>
            </w:pPr>
          </w:p>
        </w:tc>
        <w:tc>
          <w:tcPr>
            <w:tcW w:w="990" w:type="dxa"/>
          </w:tcPr>
          <w:p w14:paraId="35B86DB4" w14:textId="77777777" w:rsidR="0061524D" w:rsidRPr="00283A38" w:rsidRDefault="0061524D" w:rsidP="00FD51B2">
            <w:pPr>
              <w:jc w:val="center"/>
              <w:rPr>
                <w:rFonts w:cstheme="minorHAnsi"/>
                <w:szCs w:val="20"/>
              </w:rPr>
            </w:pPr>
          </w:p>
        </w:tc>
        <w:tc>
          <w:tcPr>
            <w:tcW w:w="1103" w:type="dxa"/>
          </w:tcPr>
          <w:p w14:paraId="4DD22BDE" w14:textId="77777777" w:rsidR="0061524D" w:rsidRPr="00283A38" w:rsidRDefault="0061524D" w:rsidP="00FD51B2">
            <w:pPr>
              <w:jc w:val="center"/>
              <w:rPr>
                <w:rFonts w:cstheme="minorHAnsi"/>
                <w:szCs w:val="20"/>
              </w:rPr>
            </w:pPr>
          </w:p>
        </w:tc>
        <w:tc>
          <w:tcPr>
            <w:tcW w:w="1103" w:type="dxa"/>
          </w:tcPr>
          <w:p w14:paraId="180A4C1B" w14:textId="77777777" w:rsidR="0061524D" w:rsidRPr="00283A38" w:rsidRDefault="0061524D" w:rsidP="00FD51B2">
            <w:pPr>
              <w:jc w:val="center"/>
              <w:rPr>
                <w:rFonts w:cstheme="minorHAnsi"/>
                <w:szCs w:val="20"/>
              </w:rPr>
            </w:pPr>
          </w:p>
        </w:tc>
      </w:tr>
      <w:tr w:rsidR="0061524D" w:rsidRPr="00487927" w14:paraId="19CAA1D9" w14:textId="5A5B0B83" w:rsidTr="0061524D">
        <w:tc>
          <w:tcPr>
            <w:tcW w:w="1255" w:type="dxa"/>
          </w:tcPr>
          <w:p w14:paraId="4E180853" w14:textId="3E187AF9" w:rsidR="0061524D" w:rsidRDefault="0061524D"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61524D" w:rsidRPr="00283A38" w:rsidRDefault="0061524D" w:rsidP="00FD51B2">
            <w:pPr>
              <w:jc w:val="center"/>
              <w:rPr>
                <w:rFonts w:cstheme="minorHAnsi"/>
                <w:szCs w:val="20"/>
              </w:rPr>
            </w:pPr>
          </w:p>
        </w:tc>
        <w:tc>
          <w:tcPr>
            <w:tcW w:w="990" w:type="dxa"/>
          </w:tcPr>
          <w:p w14:paraId="3A97339A" w14:textId="77777777" w:rsidR="0061524D" w:rsidRPr="00487927" w:rsidRDefault="0061524D" w:rsidP="00FD51B2">
            <w:pPr>
              <w:jc w:val="center"/>
              <w:rPr>
                <w:rFonts w:cstheme="minorHAnsi"/>
                <w:szCs w:val="20"/>
              </w:rPr>
            </w:pPr>
          </w:p>
        </w:tc>
        <w:tc>
          <w:tcPr>
            <w:tcW w:w="990" w:type="dxa"/>
          </w:tcPr>
          <w:p w14:paraId="55A36F3D" w14:textId="77777777" w:rsidR="0061524D" w:rsidRPr="00487927" w:rsidRDefault="0061524D" w:rsidP="00FD51B2">
            <w:pPr>
              <w:jc w:val="center"/>
              <w:rPr>
                <w:rFonts w:cstheme="minorHAnsi"/>
                <w:szCs w:val="20"/>
              </w:rPr>
            </w:pPr>
          </w:p>
        </w:tc>
        <w:tc>
          <w:tcPr>
            <w:tcW w:w="990" w:type="dxa"/>
          </w:tcPr>
          <w:p w14:paraId="79EF5E42" w14:textId="77777777" w:rsidR="0061524D" w:rsidRPr="00487927" w:rsidRDefault="0061524D" w:rsidP="00FD51B2">
            <w:pPr>
              <w:jc w:val="center"/>
              <w:rPr>
                <w:rFonts w:cstheme="minorHAnsi"/>
                <w:szCs w:val="20"/>
              </w:rPr>
            </w:pPr>
          </w:p>
        </w:tc>
        <w:tc>
          <w:tcPr>
            <w:tcW w:w="990" w:type="dxa"/>
          </w:tcPr>
          <w:p w14:paraId="6F0007C7" w14:textId="77777777" w:rsidR="0061524D" w:rsidRPr="00487927" w:rsidRDefault="0061524D" w:rsidP="00FD51B2">
            <w:pPr>
              <w:jc w:val="center"/>
              <w:rPr>
                <w:rFonts w:cstheme="minorHAnsi"/>
                <w:szCs w:val="20"/>
              </w:rPr>
            </w:pPr>
          </w:p>
        </w:tc>
        <w:tc>
          <w:tcPr>
            <w:tcW w:w="990" w:type="dxa"/>
          </w:tcPr>
          <w:p w14:paraId="6F375C98" w14:textId="77777777" w:rsidR="0061524D" w:rsidRPr="00487927" w:rsidRDefault="0061524D" w:rsidP="00FD51B2">
            <w:pPr>
              <w:jc w:val="center"/>
              <w:rPr>
                <w:rFonts w:cstheme="minorHAnsi"/>
                <w:szCs w:val="20"/>
              </w:rPr>
            </w:pPr>
          </w:p>
        </w:tc>
        <w:tc>
          <w:tcPr>
            <w:tcW w:w="1080" w:type="dxa"/>
          </w:tcPr>
          <w:p w14:paraId="39E82470" w14:textId="426D05A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FFD2A5" w14:textId="77777777" w:rsidR="0061524D" w:rsidRPr="00283A38" w:rsidRDefault="0061524D" w:rsidP="00FD51B2">
            <w:pPr>
              <w:jc w:val="center"/>
              <w:rPr>
                <w:rFonts w:cstheme="minorHAnsi"/>
                <w:szCs w:val="20"/>
              </w:rPr>
            </w:pPr>
          </w:p>
        </w:tc>
        <w:tc>
          <w:tcPr>
            <w:tcW w:w="990" w:type="dxa"/>
          </w:tcPr>
          <w:p w14:paraId="0C4DF7CA" w14:textId="77777777" w:rsidR="0061524D" w:rsidRPr="00283A38" w:rsidRDefault="0061524D" w:rsidP="00FD51B2">
            <w:pPr>
              <w:jc w:val="center"/>
              <w:rPr>
                <w:rFonts w:cstheme="minorHAnsi"/>
                <w:szCs w:val="20"/>
              </w:rPr>
            </w:pPr>
          </w:p>
        </w:tc>
        <w:tc>
          <w:tcPr>
            <w:tcW w:w="1103" w:type="dxa"/>
          </w:tcPr>
          <w:p w14:paraId="2CFD2BBD" w14:textId="77777777" w:rsidR="0061524D" w:rsidRPr="00283A38" w:rsidRDefault="0061524D" w:rsidP="00FD51B2">
            <w:pPr>
              <w:jc w:val="center"/>
              <w:rPr>
                <w:rFonts w:cstheme="minorHAnsi"/>
                <w:szCs w:val="20"/>
              </w:rPr>
            </w:pPr>
          </w:p>
        </w:tc>
        <w:tc>
          <w:tcPr>
            <w:tcW w:w="1103" w:type="dxa"/>
          </w:tcPr>
          <w:p w14:paraId="71D57D80" w14:textId="77777777" w:rsidR="0061524D" w:rsidRPr="00283A38" w:rsidRDefault="0061524D" w:rsidP="00FD51B2">
            <w:pPr>
              <w:jc w:val="center"/>
              <w:rPr>
                <w:rFonts w:cstheme="minorHAnsi"/>
                <w:szCs w:val="20"/>
              </w:rPr>
            </w:pPr>
          </w:p>
        </w:tc>
      </w:tr>
      <w:tr w:rsidR="0061524D" w:rsidRPr="00487927" w14:paraId="29EF9C4F" w14:textId="6EE447EE" w:rsidTr="0061524D">
        <w:tc>
          <w:tcPr>
            <w:tcW w:w="1255" w:type="dxa"/>
          </w:tcPr>
          <w:p w14:paraId="76448355" w14:textId="49586FF4" w:rsidR="0061524D" w:rsidRDefault="0061524D"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61524D" w:rsidRPr="00283A38" w:rsidRDefault="0061524D" w:rsidP="00FD51B2">
            <w:pPr>
              <w:jc w:val="center"/>
              <w:rPr>
                <w:rFonts w:cstheme="minorHAnsi"/>
                <w:szCs w:val="20"/>
              </w:rPr>
            </w:pPr>
          </w:p>
        </w:tc>
        <w:tc>
          <w:tcPr>
            <w:tcW w:w="990" w:type="dxa"/>
          </w:tcPr>
          <w:p w14:paraId="7047A5F3" w14:textId="77777777" w:rsidR="0061524D" w:rsidRPr="00487927" w:rsidRDefault="0061524D" w:rsidP="00FD51B2">
            <w:pPr>
              <w:jc w:val="center"/>
              <w:rPr>
                <w:rFonts w:cstheme="minorHAnsi"/>
                <w:szCs w:val="20"/>
              </w:rPr>
            </w:pPr>
          </w:p>
        </w:tc>
        <w:tc>
          <w:tcPr>
            <w:tcW w:w="990" w:type="dxa"/>
          </w:tcPr>
          <w:p w14:paraId="07B65890" w14:textId="77777777" w:rsidR="0061524D" w:rsidRPr="00487927" w:rsidRDefault="0061524D" w:rsidP="00FD51B2">
            <w:pPr>
              <w:jc w:val="center"/>
              <w:rPr>
                <w:rFonts w:cstheme="minorHAnsi"/>
                <w:szCs w:val="20"/>
              </w:rPr>
            </w:pPr>
          </w:p>
        </w:tc>
        <w:tc>
          <w:tcPr>
            <w:tcW w:w="990" w:type="dxa"/>
          </w:tcPr>
          <w:p w14:paraId="79703465" w14:textId="77777777" w:rsidR="0061524D" w:rsidRPr="00487927" w:rsidRDefault="0061524D" w:rsidP="00FD51B2">
            <w:pPr>
              <w:jc w:val="center"/>
              <w:rPr>
                <w:rFonts w:cstheme="minorHAnsi"/>
                <w:szCs w:val="20"/>
              </w:rPr>
            </w:pPr>
          </w:p>
        </w:tc>
        <w:tc>
          <w:tcPr>
            <w:tcW w:w="990" w:type="dxa"/>
          </w:tcPr>
          <w:p w14:paraId="60970DB6" w14:textId="77777777" w:rsidR="0061524D" w:rsidRPr="00487927" w:rsidRDefault="0061524D" w:rsidP="00FD51B2">
            <w:pPr>
              <w:jc w:val="center"/>
              <w:rPr>
                <w:rFonts w:cstheme="minorHAnsi"/>
                <w:szCs w:val="20"/>
              </w:rPr>
            </w:pPr>
          </w:p>
        </w:tc>
        <w:tc>
          <w:tcPr>
            <w:tcW w:w="990" w:type="dxa"/>
          </w:tcPr>
          <w:p w14:paraId="1DF5E53F" w14:textId="77777777" w:rsidR="0061524D" w:rsidRPr="00487927" w:rsidRDefault="0061524D" w:rsidP="00FD51B2">
            <w:pPr>
              <w:jc w:val="center"/>
              <w:rPr>
                <w:rFonts w:cstheme="minorHAnsi"/>
                <w:szCs w:val="20"/>
              </w:rPr>
            </w:pPr>
          </w:p>
        </w:tc>
        <w:tc>
          <w:tcPr>
            <w:tcW w:w="1080" w:type="dxa"/>
          </w:tcPr>
          <w:p w14:paraId="7D686B76" w14:textId="6B7EF87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9AD514" w14:textId="77777777" w:rsidR="0061524D" w:rsidRPr="00283A38" w:rsidRDefault="0061524D" w:rsidP="00FD51B2">
            <w:pPr>
              <w:jc w:val="center"/>
              <w:rPr>
                <w:rFonts w:cstheme="minorHAnsi"/>
                <w:szCs w:val="20"/>
              </w:rPr>
            </w:pPr>
          </w:p>
        </w:tc>
        <w:tc>
          <w:tcPr>
            <w:tcW w:w="990" w:type="dxa"/>
          </w:tcPr>
          <w:p w14:paraId="5BBE9582" w14:textId="77777777" w:rsidR="0061524D" w:rsidRPr="00283A38" w:rsidRDefault="0061524D" w:rsidP="00FD51B2">
            <w:pPr>
              <w:jc w:val="center"/>
              <w:rPr>
                <w:rFonts w:cstheme="minorHAnsi"/>
                <w:szCs w:val="20"/>
              </w:rPr>
            </w:pPr>
          </w:p>
        </w:tc>
        <w:tc>
          <w:tcPr>
            <w:tcW w:w="1103" w:type="dxa"/>
          </w:tcPr>
          <w:p w14:paraId="62A7A743" w14:textId="77777777" w:rsidR="0061524D" w:rsidRPr="00283A38" w:rsidRDefault="0061524D" w:rsidP="00FD51B2">
            <w:pPr>
              <w:jc w:val="center"/>
              <w:rPr>
                <w:rFonts w:cstheme="minorHAnsi"/>
                <w:szCs w:val="20"/>
              </w:rPr>
            </w:pPr>
          </w:p>
        </w:tc>
        <w:tc>
          <w:tcPr>
            <w:tcW w:w="1103" w:type="dxa"/>
          </w:tcPr>
          <w:p w14:paraId="46A86CAC" w14:textId="77777777" w:rsidR="0061524D" w:rsidRPr="00283A38" w:rsidRDefault="0061524D" w:rsidP="00FD51B2">
            <w:pPr>
              <w:jc w:val="center"/>
              <w:rPr>
                <w:rFonts w:cstheme="minorHAnsi"/>
                <w:szCs w:val="20"/>
              </w:rPr>
            </w:pPr>
          </w:p>
        </w:tc>
      </w:tr>
      <w:tr w:rsidR="0061524D" w:rsidRPr="00487927" w14:paraId="7462DB0F" w14:textId="2903297B" w:rsidTr="0061524D">
        <w:tc>
          <w:tcPr>
            <w:tcW w:w="1255" w:type="dxa"/>
          </w:tcPr>
          <w:p w14:paraId="393F107F" w14:textId="00DB0442" w:rsidR="0061524D" w:rsidRDefault="0061524D"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61524D" w:rsidRPr="00283A38" w:rsidRDefault="0061524D" w:rsidP="00FD51B2">
            <w:pPr>
              <w:jc w:val="center"/>
              <w:rPr>
                <w:rFonts w:cstheme="minorHAnsi"/>
                <w:szCs w:val="20"/>
              </w:rPr>
            </w:pPr>
          </w:p>
        </w:tc>
        <w:tc>
          <w:tcPr>
            <w:tcW w:w="990" w:type="dxa"/>
          </w:tcPr>
          <w:p w14:paraId="204A4EF9" w14:textId="77777777" w:rsidR="0061524D" w:rsidRPr="00487927" w:rsidRDefault="0061524D" w:rsidP="00FD51B2">
            <w:pPr>
              <w:jc w:val="center"/>
              <w:rPr>
                <w:rFonts w:cstheme="minorHAnsi"/>
                <w:szCs w:val="20"/>
              </w:rPr>
            </w:pPr>
          </w:p>
        </w:tc>
        <w:tc>
          <w:tcPr>
            <w:tcW w:w="990" w:type="dxa"/>
          </w:tcPr>
          <w:p w14:paraId="5DC45FB3" w14:textId="77777777" w:rsidR="0061524D" w:rsidRPr="00487927" w:rsidRDefault="0061524D" w:rsidP="00FD51B2">
            <w:pPr>
              <w:jc w:val="center"/>
              <w:rPr>
                <w:rFonts w:cstheme="minorHAnsi"/>
                <w:szCs w:val="20"/>
              </w:rPr>
            </w:pPr>
          </w:p>
        </w:tc>
        <w:tc>
          <w:tcPr>
            <w:tcW w:w="990" w:type="dxa"/>
          </w:tcPr>
          <w:p w14:paraId="51984D8A" w14:textId="77777777" w:rsidR="0061524D" w:rsidRPr="00487927" w:rsidRDefault="0061524D" w:rsidP="00FD51B2">
            <w:pPr>
              <w:jc w:val="center"/>
              <w:rPr>
                <w:rFonts w:cstheme="minorHAnsi"/>
                <w:szCs w:val="20"/>
              </w:rPr>
            </w:pPr>
          </w:p>
        </w:tc>
        <w:tc>
          <w:tcPr>
            <w:tcW w:w="990" w:type="dxa"/>
          </w:tcPr>
          <w:p w14:paraId="5AE3761B" w14:textId="77777777" w:rsidR="0061524D" w:rsidRPr="00487927" w:rsidRDefault="0061524D" w:rsidP="00FD51B2">
            <w:pPr>
              <w:jc w:val="center"/>
              <w:rPr>
                <w:rFonts w:cstheme="minorHAnsi"/>
                <w:szCs w:val="20"/>
              </w:rPr>
            </w:pPr>
          </w:p>
        </w:tc>
        <w:tc>
          <w:tcPr>
            <w:tcW w:w="990" w:type="dxa"/>
          </w:tcPr>
          <w:p w14:paraId="6336D4E1" w14:textId="77777777" w:rsidR="0061524D" w:rsidRPr="00487927" w:rsidRDefault="0061524D" w:rsidP="00FD51B2">
            <w:pPr>
              <w:jc w:val="center"/>
              <w:rPr>
                <w:rFonts w:cstheme="minorHAnsi"/>
                <w:szCs w:val="20"/>
              </w:rPr>
            </w:pPr>
          </w:p>
        </w:tc>
        <w:tc>
          <w:tcPr>
            <w:tcW w:w="1080" w:type="dxa"/>
          </w:tcPr>
          <w:p w14:paraId="4991AB3B" w14:textId="010EBF6E" w:rsidR="0061524D" w:rsidRPr="00283A38" w:rsidRDefault="0061524D" w:rsidP="00FD51B2">
            <w:pPr>
              <w:jc w:val="center"/>
              <w:rPr>
                <w:rFonts w:cstheme="minorHAnsi"/>
                <w:szCs w:val="20"/>
              </w:rPr>
            </w:pPr>
            <w:r w:rsidRPr="00283A38">
              <w:rPr>
                <w:rFonts w:cstheme="minorHAnsi"/>
                <w:szCs w:val="20"/>
              </w:rPr>
              <w:t>•</w:t>
            </w:r>
          </w:p>
        </w:tc>
        <w:tc>
          <w:tcPr>
            <w:tcW w:w="990" w:type="dxa"/>
          </w:tcPr>
          <w:p w14:paraId="3DC00B96" w14:textId="77777777" w:rsidR="0061524D" w:rsidRPr="00283A38" w:rsidRDefault="0061524D" w:rsidP="00FD51B2">
            <w:pPr>
              <w:jc w:val="center"/>
              <w:rPr>
                <w:rFonts w:cstheme="minorHAnsi"/>
                <w:szCs w:val="20"/>
              </w:rPr>
            </w:pPr>
          </w:p>
        </w:tc>
        <w:tc>
          <w:tcPr>
            <w:tcW w:w="990" w:type="dxa"/>
          </w:tcPr>
          <w:p w14:paraId="2A77B732" w14:textId="77777777" w:rsidR="0061524D" w:rsidRPr="00283A38" w:rsidRDefault="0061524D" w:rsidP="00FD51B2">
            <w:pPr>
              <w:jc w:val="center"/>
              <w:rPr>
                <w:rFonts w:cstheme="minorHAnsi"/>
                <w:szCs w:val="20"/>
              </w:rPr>
            </w:pPr>
          </w:p>
        </w:tc>
        <w:tc>
          <w:tcPr>
            <w:tcW w:w="1103" w:type="dxa"/>
          </w:tcPr>
          <w:p w14:paraId="2ED3163E" w14:textId="77777777" w:rsidR="0061524D" w:rsidRPr="00283A38" w:rsidRDefault="0061524D" w:rsidP="00FD51B2">
            <w:pPr>
              <w:jc w:val="center"/>
              <w:rPr>
                <w:rFonts w:cstheme="minorHAnsi"/>
                <w:szCs w:val="20"/>
              </w:rPr>
            </w:pPr>
          </w:p>
        </w:tc>
        <w:tc>
          <w:tcPr>
            <w:tcW w:w="1103" w:type="dxa"/>
          </w:tcPr>
          <w:p w14:paraId="795B2068" w14:textId="77777777" w:rsidR="0061524D" w:rsidRPr="00283A38" w:rsidRDefault="0061524D" w:rsidP="00FD51B2">
            <w:pPr>
              <w:jc w:val="center"/>
              <w:rPr>
                <w:rFonts w:cstheme="minorHAnsi"/>
                <w:szCs w:val="20"/>
              </w:rPr>
            </w:pPr>
          </w:p>
        </w:tc>
      </w:tr>
      <w:tr w:rsidR="0061524D" w:rsidRPr="00487927" w14:paraId="6760BB4B" w14:textId="7CCFDB9A" w:rsidTr="0061524D">
        <w:tc>
          <w:tcPr>
            <w:tcW w:w="1255" w:type="dxa"/>
            <w:shd w:val="clear" w:color="auto" w:fill="D6E3BC" w:themeFill="accent3" w:themeFillTint="66"/>
          </w:tcPr>
          <w:p w14:paraId="5161BFF9" w14:textId="77777777" w:rsidR="0061524D" w:rsidRPr="007B756C" w:rsidRDefault="0061524D" w:rsidP="00FD51B2">
            <w:pPr>
              <w:jc w:val="center"/>
              <w:rPr>
                <w:b/>
                <w:szCs w:val="20"/>
              </w:rPr>
            </w:pPr>
            <w:bookmarkStart w:id="95" w:name="_Hlk96932809"/>
            <w:r>
              <w:rPr>
                <w:b/>
                <w:szCs w:val="20"/>
              </w:rPr>
              <w:t>Secure</w:t>
            </w:r>
          </w:p>
        </w:tc>
        <w:tc>
          <w:tcPr>
            <w:tcW w:w="990" w:type="dxa"/>
            <w:shd w:val="clear" w:color="auto" w:fill="D6E3BC" w:themeFill="accent3" w:themeFillTint="66"/>
          </w:tcPr>
          <w:p w14:paraId="2E0E9970" w14:textId="758DC9C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48D193C" w14:textId="616D5A69"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0FC5582" w14:textId="4D8FB0A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4D28936A" w14:textId="3E1623B3" w:rsidR="0061524D" w:rsidRDefault="0061524D" w:rsidP="00FD51B2">
            <w:pPr>
              <w:jc w:val="center"/>
              <w:rPr>
                <w:rFonts w:cstheme="minorHAnsi"/>
                <w:szCs w:val="20"/>
              </w:rPr>
            </w:pPr>
            <w:r>
              <w:rPr>
                <w:rFonts w:cstheme="minorHAnsi"/>
                <w:bCs/>
                <w:sz w:val="18"/>
                <w:szCs w:val="18"/>
              </w:rPr>
              <w:t>Suite 11</w:t>
            </w:r>
          </w:p>
        </w:tc>
      </w:tr>
      <w:bookmarkEnd w:id="95"/>
      <w:tr w:rsidR="0061524D" w:rsidRPr="00487927" w14:paraId="340450B3" w14:textId="116CBAA8" w:rsidTr="0061524D">
        <w:tc>
          <w:tcPr>
            <w:tcW w:w="1255" w:type="dxa"/>
          </w:tcPr>
          <w:p w14:paraId="7825995D" w14:textId="1E7898D8" w:rsidR="0061524D" w:rsidRPr="00BE4128" w:rsidRDefault="0061524D"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61524D" w:rsidRPr="00283A38" w:rsidRDefault="0061524D" w:rsidP="00FD51B2">
            <w:pPr>
              <w:jc w:val="center"/>
              <w:rPr>
                <w:rFonts w:cstheme="minorHAnsi"/>
                <w:szCs w:val="20"/>
              </w:rPr>
            </w:pPr>
          </w:p>
        </w:tc>
        <w:tc>
          <w:tcPr>
            <w:tcW w:w="990" w:type="dxa"/>
          </w:tcPr>
          <w:p w14:paraId="3206AEA0" w14:textId="77777777" w:rsidR="0061524D" w:rsidRPr="00487927" w:rsidRDefault="0061524D" w:rsidP="00FD51B2">
            <w:pPr>
              <w:jc w:val="center"/>
              <w:rPr>
                <w:rFonts w:cstheme="minorHAnsi"/>
                <w:szCs w:val="20"/>
              </w:rPr>
            </w:pPr>
          </w:p>
        </w:tc>
        <w:tc>
          <w:tcPr>
            <w:tcW w:w="990" w:type="dxa"/>
          </w:tcPr>
          <w:p w14:paraId="4565EF84" w14:textId="77777777" w:rsidR="0061524D" w:rsidRPr="00487927" w:rsidRDefault="0061524D" w:rsidP="00FD51B2">
            <w:pPr>
              <w:jc w:val="center"/>
              <w:rPr>
                <w:rFonts w:cstheme="minorHAnsi"/>
                <w:szCs w:val="20"/>
              </w:rPr>
            </w:pPr>
          </w:p>
        </w:tc>
        <w:tc>
          <w:tcPr>
            <w:tcW w:w="990" w:type="dxa"/>
          </w:tcPr>
          <w:p w14:paraId="72A2680D" w14:textId="77777777" w:rsidR="0061524D" w:rsidRPr="00487927" w:rsidRDefault="0061524D" w:rsidP="00FD51B2">
            <w:pPr>
              <w:jc w:val="center"/>
              <w:rPr>
                <w:rFonts w:cstheme="minorHAnsi"/>
                <w:szCs w:val="20"/>
              </w:rPr>
            </w:pPr>
          </w:p>
        </w:tc>
        <w:tc>
          <w:tcPr>
            <w:tcW w:w="990" w:type="dxa"/>
          </w:tcPr>
          <w:p w14:paraId="5B7EB767" w14:textId="77777777" w:rsidR="0061524D" w:rsidRPr="00487927" w:rsidRDefault="0061524D" w:rsidP="00FD51B2">
            <w:pPr>
              <w:jc w:val="center"/>
              <w:rPr>
                <w:rFonts w:cstheme="minorHAnsi"/>
                <w:szCs w:val="20"/>
              </w:rPr>
            </w:pPr>
          </w:p>
        </w:tc>
        <w:tc>
          <w:tcPr>
            <w:tcW w:w="990" w:type="dxa"/>
          </w:tcPr>
          <w:p w14:paraId="274ECDDA" w14:textId="77777777" w:rsidR="0061524D" w:rsidRPr="00487927" w:rsidRDefault="0061524D" w:rsidP="00FD51B2">
            <w:pPr>
              <w:jc w:val="center"/>
              <w:rPr>
                <w:rFonts w:cstheme="minorHAnsi"/>
                <w:szCs w:val="20"/>
              </w:rPr>
            </w:pPr>
          </w:p>
        </w:tc>
        <w:tc>
          <w:tcPr>
            <w:tcW w:w="1080" w:type="dxa"/>
          </w:tcPr>
          <w:p w14:paraId="153BD919" w14:textId="77777777" w:rsidR="0061524D" w:rsidRPr="00283A38" w:rsidRDefault="0061524D" w:rsidP="00FD51B2">
            <w:pPr>
              <w:jc w:val="center"/>
              <w:rPr>
                <w:rFonts w:cstheme="minorHAnsi"/>
                <w:szCs w:val="20"/>
              </w:rPr>
            </w:pPr>
          </w:p>
        </w:tc>
        <w:tc>
          <w:tcPr>
            <w:tcW w:w="990" w:type="dxa"/>
          </w:tcPr>
          <w:p w14:paraId="2BF5F095" w14:textId="0124B69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5F2760" w14:textId="77777777" w:rsidR="0061524D" w:rsidRPr="00283A38" w:rsidRDefault="0061524D" w:rsidP="00FD51B2">
            <w:pPr>
              <w:jc w:val="center"/>
              <w:rPr>
                <w:rFonts w:cstheme="minorHAnsi"/>
                <w:szCs w:val="20"/>
              </w:rPr>
            </w:pPr>
          </w:p>
        </w:tc>
        <w:tc>
          <w:tcPr>
            <w:tcW w:w="1103" w:type="dxa"/>
          </w:tcPr>
          <w:p w14:paraId="7E90F8BE" w14:textId="77777777" w:rsidR="0061524D" w:rsidRPr="00283A38" w:rsidRDefault="0061524D" w:rsidP="00FD51B2">
            <w:pPr>
              <w:jc w:val="center"/>
              <w:rPr>
                <w:rFonts w:cstheme="minorHAnsi"/>
                <w:szCs w:val="20"/>
              </w:rPr>
            </w:pPr>
          </w:p>
        </w:tc>
        <w:tc>
          <w:tcPr>
            <w:tcW w:w="1103" w:type="dxa"/>
          </w:tcPr>
          <w:p w14:paraId="13416F83" w14:textId="77777777" w:rsidR="0061524D" w:rsidRPr="00283A38" w:rsidRDefault="0061524D" w:rsidP="00FD51B2">
            <w:pPr>
              <w:jc w:val="center"/>
              <w:rPr>
                <w:rFonts w:cstheme="minorHAnsi"/>
                <w:szCs w:val="20"/>
              </w:rPr>
            </w:pPr>
          </w:p>
        </w:tc>
      </w:tr>
      <w:tr w:rsidR="0061524D" w:rsidRPr="00487927" w14:paraId="3073CD6C" w14:textId="4D238007" w:rsidTr="0061524D">
        <w:tc>
          <w:tcPr>
            <w:tcW w:w="1255" w:type="dxa"/>
          </w:tcPr>
          <w:p w14:paraId="7D4607EF" w14:textId="00FFE807" w:rsidR="0061524D" w:rsidRPr="00BE4128" w:rsidRDefault="0061524D"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61524D" w:rsidRPr="00283A38" w:rsidRDefault="0061524D" w:rsidP="00FD51B2">
            <w:pPr>
              <w:jc w:val="center"/>
              <w:rPr>
                <w:rFonts w:cstheme="minorHAnsi"/>
                <w:szCs w:val="20"/>
              </w:rPr>
            </w:pPr>
          </w:p>
        </w:tc>
        <w:tc>
          <w:tcPr>
            <w:tcW w:w="990" w:type="dxa"/>
          </w:tcPr>
          <w:p w14:paraId="00DCC267" w14:textId="77777777" w:rsidR="0061524D" w:rsidRPr="00487927" w:rsidRDefault="0061524D" w:rsidP="00FD51B2">
            <w:pPr>
              <w:jc w:val="center"/>
              <w:rPr>
                <w:rFonts w:cstheme="minorHAnsi"/>
                <w:szCs w:val="20"/>
              </w:rPr>
            </w:pPr>
          </w:p>
        </w:tc>
        <w:tc>
          <w:tcPr>
            <w:tcW w:w="990" w:type="dxa"/>
          </w:tcPr>
          <w:p w14:paraId="301A9FD2" w14:textId="77777777" w:rsidR="0061524D" w:rsidRPr="00487927" w:rsidRDefault="0061524D" w:rsidP="00FD51B2">
            <w:pPr>
              <w:jc w:val="center"/>
              <w:rPr>
                <w:rFonts w:cstheme="minorHAnsi"/>
                <w:szCs w:val="20"/>
              </w:rPr>
            </w:pPr>
          </w:p>
        </w:tc>
        <w:tc>
          <w:tcPr>
            <w:tcW w:w="990" w:type="dxa"/>
          </w:tcPr>
          <w:p w14:paraId="087200D2" w14:textId="77777777" w:rsidR="0061524D" w:rsidRPr="00487927" w:rsidRDefault="0061524D" w:rsidP="00FD51B2">
            <w:pPr>
              <w:jc w:val="center"/>
              <w:rPr>
                <w:rFonts w:cstheme="minorHAnsi"/>
                <w:szCs w:val="20"/>
              </w:rPr>
            </w:pPr>
          </w:p>
        </w:tc>
        <w:tc>
          <w:tcPr>
            <w:tcW w:w="990" w:type="dxa"/>
          </w:tcPr>
          <w:p w14:paraId="18962E34" w14:textId="77777777" w:rsidR="0061524D" w:rsidRPr="00487927" w:rsidRDefault="0061524D" w:rsidP="00FD51B2">
            <w:pPr>
              <w:jc w:val="center"/>
              <w:rPr>
                <w:rFonts w:cstheme="minorHAnsi"/>
                <w:szCs w:val="20"/>
              </w:rPr>
            </w:pPr>
          </w:p>
        </w:tc>
        <w:tc>
          <w:tcPr>
            <w:tcW w:w="990" w:type="dxa"/>
          </w:tcPr>
          <w:p w14:paraId="54773BAC" w14:textId="77777777" w:rsidR="0061524D" w:rsidRPr="00487927" w:rsidRDefault="0061524D" w:rsidP="00FD51B2">
            <w:pPr>
              <w:jc w:val="center"/>
              <w:rPr>
                <w:rFonts w:cstheme="minorHAnsi"/>
                <w:szCs w:val="20"/>
              </w:rPr>
            </w:pPr>
          </w:p>
        </w:tc>
        <w:tc>
          <w:tcPr>
            <w:tcW w:w="1080" w:type="dxa"/>
          </w:tcPr>
          <w:p w14:paraId="7D390F35" w14:textId="77777777" w:rsidR="0061524D" w:rsidRPr="00283A38" w:rsidRDefault="0061524D" w:rsidP="00FD51B2">
            <w:pPr>
              <w:jc w:val="center"/>
              <w:rPr>
                <w:rFonts w:cstheme="minorHAnsi"/>
                <w:szCs w:val="20"/>
              </w:rPr>
            </w:pPr>
          </w:p>
        </w:tc>
        <w:tc>
          <w:tcPr>
            <w:tcW w:w="990" w:type="dxa"/>
          </w:tcPr>
          <w:p w14:paraId="110964FC" w14:textId="4F5A5C7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1F6D09" w14:textId="77777777" w:rsidR="0061524D" w:rsidRPr="00283A38" w:rsidRDefault="0061524D" w:rsidP="00FD51B2">
            <w:pPr>
              <w:jc w:val="center"/>
              <w:rPr>
                <w:rFonts w:cstheme="minorHAnsi"/>
                <w:szCs w:val="20"/>
              </w:rPr>
            </w:pPr>
          </w:p>
        </w:tc>
        <w:tc>
          <w:tcPr>
            <w:tcW w:w="1103" w:type="dxa"/>
          </w:tcPr>
          <w:p w14:paraId="0CA316E0" w14:textId="77777777" w:rsidR="0061524D" w:rsidRPr="00283A38" w:rsidRDefault="0061524D" w:rsidP="00FD51B2">
            <w:pPr>
              <w:jc w:val="center"/>
              <w:rPr>
                <w:rFonts w:cstheme="minorHAnsi"/>
                <w:szCs w:val="20"/>
              </w:rPr>
            </w:pPr>
          </w:p>
        </w:tc>
        <w:tc>
          <w:tcPr>
            <w:tcW w:w="1103" w:type="dxa"/>
          </w:tcPr>
          <w:p w14:paraId="65F37212" w14:textId="77777777" w:rsidR="0061524D" w:rsidRPr="00283A38" w:rsidRDefault="0061524D" w:rsidP="00FD51B2">
            <w:pPr>
              <w:jc w:val="center"/>
              <w:rPr>
                <w:rFonts w:cstheme="minorHAnsi"/>
                <w:szCs w:val="20"/>
              </w:rPr>
            </w:pPr>
          </w:p>
        </w:tc>
      </w:tr>
      <w:tr w:rsidR="0061524D" w:rsidRPr="00487927" w14:paraId="4D33A585" w14:textId="7931AB25" w:rsidTr="0061524D">
        <w:tc>
          <w:tcPr>
            <w:tcW w:w="1255" w:type="dxa"/>
          </w:tcPr>
          <w:p w14:paraId="50B24DAD" w14:textId="4AA19AE3" w:rsidR="0061524D" w:rsidRDefault="0061524D"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61524D" w:rsidRPr="00283A38" w:rsidRDefault="0061524D" w:rsidP="00FD51B2">
            <w:pPr>
              <w:jc w:val="center"/>
              <w:rPr>
                <w:rFonts w:cstheme="minorHAnsi"/>
                <w:szCs w:val="20"/>
              </w:rPr>
            </w:pPr>
          </w:p>
        </w:tc>
        <w:tc>
          <w:tcPr>
            <w:tcW w:w="990" w:type="dxa"/>
          </w:tcPr>
          <w:p w14:paraId="2A64A107" w14:textId="77777777" w:rsidR="0061524D" w:rsidRPr="00487927" w:rsidRDefault="0061524D" w:rsidP="00FD51B2">
            <w:pPr>
              <w:jc w:val="center"/>
              <w:rPr>
                <w:rFonts w:cstheme="minorHAnsi"/>
                <w:szCs w:val="20"/>
              </w:rPr>
            </w:pPr>
          </w:p>
        </w:tc>
        <w:tc>
          <w:tcPr>
            <w:tcW w:w="990" w:type="dxa"/>
          </w:tcPr>
          <w:p w14:paraId="7182488E" w14:textId="77777777" w:rsidR="0061524D" w:rsidRPr="00487927" w:rsidRDefault="0061524D" w:rsidP="00FD51B2">
            <w:pPr>
              <w:jc w:val="center"/>
              <w:rPr>
                <w:rFonts w:cstheme="minorHAnsi"/>
                <w:szCs w:val="20"/>
              </w:rPr>
            </w:pPr>
          </w:p>
        </w:tc>
        <w:tc>
          <w:tcPr>
            <w:tcW w:w="990" w:type="dxa"/>
          </w:tcPr>
          <w:p w14:paraId="2E266693" w14:textId="77777777" w:rsidR="0061524D" w:rsidRPr="00487927" w:rsidRDefault="0061524D" w:rsidP="00FD51B2">
            <w:pPr>
              <w:jc w:val="center"/>
              <w:rPr>
                <w:rFonts w:cstheme="minorHAnsi"/>
                <w:szCs w:val="20"/>
              </w:rPr>
            </w:pPr>
          </w:p>
        </w:tc>
        <w:tc>
          <w:tcPr>
            <w:tcW w:w="990" w:type="dxa"/>
          </w:tcPr>
          <w:p w14:paraId="1239D9F7" w14:textId="77777777" w:rsidR="0061524D" w:rsidRPr="00487927" w:rsidRDefault="0061524D" w:rsidP="00FD51B2">
            <w:pPr>
              <w:jc w:val="center"/>
              <w:rPr>
                <w:rFonts w:cstheme="minorHAnsi"/>
                <w:szCs w:val="20"/>
              </w:rPr>
            </w:pPr>
          </w:p>
        </w:tc>
        <w:tc>
          <w:tcPr>
            <w:tcW w:w="990" w:type="dxa"/>
          </w:tcPr>
          <w:p w14:paraId="506B93EC" w14:textId="77777777" w:rsidR="0061524D" w:rsidRPr="00487927" w:rsidRDefault="0061524D" w:rsidP="00FD51B2">
            <w:pPr>
              <w:jc w:val="center"/>
              <w:rPr>
                <w:rFonts w:cstheme="minorHAnsi"/>
                <w:szCs w:val="20"/>
              </w:rPr>
            </w:pPr>
          </w:p>
        </w:tc>
        <w:tc>
          <w:tcPr>
            <w:tcW w:w="1080" w:type="dxa"/>
          </w:tcPr>
          <w:p w14:paraId="4A16B19B" w14:textId="77777777" w:rsidR="0061524D" w:rsidRPr="00283A38" w:rsidRDefault="0061524D" w:rsidP="00FD51B2">
            <w:pPr>
              <w:jc w:val="center"/>
              <w:rPr>
                <w:rFonts w:cstheme="minorHAnsi"/>
                <w:szCs w:val="20"/>
              </w:rPr>
            </w:pPr>
          </w:p>
        </w:tc>
        <w:tc>
          <w:tcPr>
            <w:tcW w:w="990" w:type="dxa"/>
          </w:tcPr>
          <w:p w14:paraId="63A85E39" w14:textId="787E1CC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67D417" w14:textId="77777777" w:rsidR="0061524D" w:rsidRPr="00283A38" w:rsidRDefault="0061524D" w:rsidP="00FD51B2">
            <w:pPr>
              <w:jc w:val="center"/>
              <w:rPr>
                <w:rFonts w:cstheme="minorHAnsi"/>
                <w:szCs w:val="20"/>
              </w:rPr>
            </w:pPr>
          </w:p>
        </w:tc>
        <w:tc>
          <w:tcPr>
            <w:tcW w:w="1103" w:type="dxa"/>
          </w:tcPr>
          <w:p w14:paraId="19E22E64" w14:textId="77777777" w:rsidR="0061524D" w:rsidRPr="00283A38" w:rsidRDefault="0061524D" w:rsidP="00FD51B2">
            <w:pPr>
              <w:jc w:val="center"/>
              <w:rPr>
                <w:rFonts w:cstheme="minorHAnsi"/>
                <w:szCs w:val="20"/>
              </w:rPr>
            </w:pPr>
          </w:p>
        </w:tc>
        <w:tc>
          <w:tcPr>
            <w:tcW w:w="1103" w:type="dxa"/>
          </w:tcPr>
          <w:p w14:paraId="017F9046" w14:textId="77777777" w:rsidR="0061524D" w:rsidRPr="00283A38" w:rsidRDefault="0061524D" w:rsidP="00FD51B2">
            <w:pPr>
              <w:jc w:val="center"/>
              <w:rPr>
                <w:rFonts w:cstheme="minorHAnsi"/>
                <w:szCs w:val="20"/>
              </w:rPr>
            </w:pPr>
          </w:p>
        </w:tc>
      </w:tr>
      <w:tr w:rsidR="0061524D" w:rsidRPr="00487927" w14:paraId="193CA32D" w14:textId="6253A6D7" w:rsidTr="0061524D">
        <w:tc>
          <w:tcPr>
            <w:tcW w:w="1255" w:type="dxa"/>
          </w:tcPr>
          <w:p w14:paraId="70503F8A" w14:textId="3F78BD0F" w:rsidR="0061524D" w:rsidRDefault="0061524D"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61524D" w:rsidRPr="00283A38" w:rsidRDefault="0061524D" w:rsidP="00FD51B2">
            <w:pPr>
              <w:jc w:val="center"/>
              <w:rPr>
                <w:rFonts w:cstheme="minorHAnsi"/>
                <w:szCs w:val="20"/>
              </w:rPr>
            </w:pPr>
          </w:p>
        </w:tc>
        <w:tc>
          <w:tcPr>
            <w:tcW w:w="990" w:type="dxa"/>
          </w:tcPr>
          <w:p w14:paraId="63B44D2A" w14:textId="77777777" w:rsidR="0061524D" w:rsidRPr="00487927" w:rsidRDefault="0061524D" w:rsidP="00FD51B2">
            <w:pPr>
              <w:jc w:val="center"/>
              <w:rPr>
                <w:rFonts w:cstheme="minorHAnsi"/>
                <w:szCs w:val="20"/>
              </w:rPr>
            </w:pPr>
          </w:p>
        </w:tc>
        <w:tc>
          <w:tcPr>
            <w:tcW w:w="990" w:type="dxa"/>
          </w:tcPr>
          <w:p w14:paraId="17012AEA" w14:textId="77777777" w:rsidR="0061524D" w:rsidRPr="00487927" w:rsidRDefault="0061524D" w:rsidP="00FD51B2">
            <w:pPr>
              <w:jc w:val="center"/>
              <w:rPr>
                <w:rFonts w:cstheme="minorHAnsi"/>
                <w:szCs w:val="20"/>
              </w:rPr>
            </w:pPr>
          </w:p>
        </w:tc>
        <w:tc>
          <w:tcPr>
            <w:tcW w:w="990" w:type="dxa"/>
          </w:tcPr>
          <w:p w14:paraId="22D800A4" w14:textId="77777777" w:rsidR="0061524D" w:rsidRPr="00487927" w:rsidRDefault="0061524D" w:rsidP="00FD51B2">
            <w:pPr>
              <w:jc w:val="center"/>
              <w:rPr>
                <w:rFonts w:cstheme="minorHAnsi"/>
                <w:szCs w:val="20"/>
              </w:rPr>
            </w:pPr>
          </w:p>
        </w:tc>
        <w:tc>
          <w:tcPr>
            <w:tcW w:w="990" w:type="dxa"/>
          </w:tcPr>
          <w:p w14:paraId="539D5ECE" w14:textId="77777777" w:rsidR="0061524D" w:rsidRPr="00487927" w:rsidRDefault="0061524D" w:rsidP="00FD51B2">
            <w:pPr>
              <w:jc w:val="center"/>
              <w:rPr>
                <w:rFonts w:cstheme="minorHAnsi"/>
                <w:szCs w:val="20"/>
              </w:rPr>
            </w:pPr>
          </w:p>
        </w:tc>
        <w:tc>
          <w:tcPr>
            <w:tcW w:w="990" w:type="dxa"/>
          </w:tcPr>
          <w:p w14:paraId="574AECC3" w14:textId="77777777" w:rsidR="0061524D" w:rsidRPr="00487927" w:rsidRDefault="0061524D" w:rsidP="00FD51B2">
            <w:pPr>
              <w:jc w:val="center"/>
              <w:rPr>
                <w:rFonts w:cstheme="minorHAnsi"/>
                <w:szCs w:val="20"/>
              </w:rPr>
            </w:pPr>
          </w:p>
        </w:tc>
        <w:tc>
          <w:tcPr>
            <w:tcW w:w="1080" w:type="dxa"/>
          </w:tcPr>
          <w:p w14:paraId="7069CC34" w14:textId="77777777" w:rsidR="0061524D" w:rsidRPr="00283A38" w:rsidRDefault="0061524D" w:rsidP="00FD51B2">
            <w:pPr>
              <w:jc w:val="center"/>
              <w:rPr>
                <w:rFonts w:cstheme="minorHAnsi"/>
                <w:szCs w:val="20"/>
              </w:rPr>
            </w:pPr>
          </w:p>
        </w:tc>
        <w:tc>
          <w:tcPr>
            <w:tcW w:w="990" w:type="dxa"/>
          </w:tcPr>
          <w:p w14:paraId="25CBDF27" w14:textId="58990B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9045F9" w14:textId="77777777" w:rsidR="0061524D" w:rsidRPr="00283A38" w:rsidRDefault="0061524D" w:rsidP="00FD51B2">
            <w:pPr>
              <w:jc w:val="center"/>
              <w:rPr>
                <w:rFonts w:cstheme="minorHAnsi"/>
                <w:szCs w:val="20"/>
              </w:rPr>
            </w:pPr>
          </w:p>
        </w:tc>
        <w:tc>
          <w:tcPr>
            <w:tcW w:w="1103" w:type="dxa"/>
          </w:tcPr>
          <w:p w14:paraId="32D9E953" w14:textId="77777777" w:rsidR="0061524D" w:rsidRPr="00283A38" w:rsidRDefault="0061524D" w:rsidP="00FD51B2">
            <w:pPr>
              <w:jc w:val="center"/>
              <w:rPr>
                <w:rFonts w:cstheme="minorHAnsi"/>
                <w:szCs w:val="20"/>
              </w:rPr>
            </w:pPr>
          </w:p>
        </w:tc>
        <w:tc>
          <w:tcPr>
            <w:tcW w:w="1103" w:type="dxa"/>
          </w:tcPr>
          <w:p w14:paraId="3E346CDF" w14:textId="77777777" w:rsidR="0061524D" w:rsidRPr="00283A38" w:rsidRDefault="0061524D" w:rsidP="00FD51B2">
            <w:pPr>
              <w:jc w:val="center"/>
              <w:rPr>
                <w:rFonts w:cstheme="minorHAnsi"/>
                <w:szCs w:val="20"/>
              </w:rPr>
            </w:pPr>
          </w:p>
        </w:tc>
      </w:tr>
      <w:tr w:rsidR="0061524D" w:rsidRPr="00487927" w14:paraId="0766D357" w14:textId="2667016F" w:rsidTr="0061524D">
        <w:tc>
          <w:tcPr>
            <w:tcW w:w="1255" w:type="dxa"/>
          </w:tcPr>
          <w:p w14:paraId="1433F21B" w14:textId="371D636C" w:rsidR="0061524D" w:rsidRDefault="0061524D"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61524D" w:rsidRPr="00283A38" w:rsidRDefault="0061524D" w:rsidP="00FD51B2">
            <w:pPr>
              <w:jc w:val="center"/>
              <w:rPr>
                <w:rFonts w:cstheme="minorHAnsi"/>
                <w:szCs w:val="20"/>
              </w:rPr>
            </w:pPr>
          </w:p>
        </w:tc>
        <w:tc>
          <w:tcPr>
            <w:tcW w:w="990" w:type="dxa"/>
          </w:tcPr>
          <w:p w14:paraId="30FA2731" w14:textId="77777777" w:rsidR="0061524D" w:rsidRPr="00487927" w:rsidRDefault="0061524D" w:rsidP="00FD51B2">
            <w:pPr>
              <w:jc w:val="center"/>
              <w:rPr>
                <w:rFonts w:cstheme="minorHAnsi"/>
                <w:szCs w:val="20"/>
              </w:rPr>
            </w:pPr>
          </w:p>
        </w:tc>
        <w:tc>
          <w:tcPr>
            <w:tcW w:w="990" w:type="dxa"/>
          </w:tcPr>
          <w:p w14:paraId="07BE5C32" w14:textId="77777777" w:rsidR="0061524D" w:rsidRPr="00487927" w:rsidRDefault="0061524D" w:rsidP="00FD51B2">
            <w:pPr>
              <w:jc w:val="center"/>
              <w:rPr>
                <w:rFonts w:cstheme="minorHAnsi"/>
                <w:szCs w:val="20"/>
              </w:rPr>
            </w:pPr>
          </w:p>
        </w:tc>
        <w:tc>
          <w:tcPr>
            <w:tcW w:w="990" w:type="dxa"/>
          </w:tcPr>
          <w:p w14:paraId="2CE39207" w14:textId="77777777" w:rsidR="0061524D" w:rsidRPr="00487927" w:rsidRDefault="0061524D" w:rsidP="00FD51B2">
            <w:pPr>
              <w:jc w:val="center"/>
              <w:rPr>
                <w:rFonts w:cstheme="minorHAnsi"/>
                <w:szCs w:val="20"/>
              </w:rPr>
            </w:pPr>
          </w:p>
        </w:tc>
        <w:tc>
          <w:tcPr>
            <w:tcW w:w="990" w:type="dxa"/>
          </w:tcPr>
          <w:p w14:paraId="3165E24C" w14:textId="77777777" w:rsidR="0061524D" w:rsidRPr="00487927" w:rsidRDefault="0061524D" w:rsidP="00FD51B2">
            <w:pPr>
              <w:jc w:val="center"/>
              <w:rPr>
                <w:rFonts w:cstheme="minorHAnsi"/>
                <w:szCs w:val="20"/>
              </w:rPr>
            </w:pPr>
          </w:p>
        </w:tc>
        <w:tc>
          <w:tcPr>
            <w:tcW w:w="990" w:type="dxa"/>
          </w:tcPr>
          <w:p w14:paraId="2CA74997" w14:textId="77777777" w:rsidR="0061524D" w:rsidRPr="00487927" w:rsidRDefault="0061524D" w:rsidP="00FD51B2">
            <w:pPr>
              <w:jc w:val="center"/>
              <w:rPr>
                <w:rFonts w:cstheme="minorHAnsi"/>
                <w:szCs w:val="20"/>
              </w:rPr>
            </w:pPr>
          </w:p>
        </w:tc>
        <w:tc>
          <w:tcPr>
            <w:tcW w:w="1080" w:type="dxa"/>
          </w:tcPr>
          <w:p w14:paraId="28BEE060" w14:textId="77777777" w:rsidR="0061524D" w:rsidRPr="00283A38" w:rsidRDefault="0061524D" w:rsidP="00FD51B2">
            <w:pPr>
              <w:jc w:val="center"/>
              <w:rPr>
                <w:rFonts w:cstheme="minorHAnsi"/>
                <w:szCs w:val="20"/>
              </w:rPr>
            </w:pPr>
          </w:p>
        </w:tc>
        <w:tc>
          <w:tcPr>
            <w:tcW w:w="990" w:type="dxa"/>
          </w:tcPr>
          <w:p w14:paraId="3DB29765" w14:textId="3528A85B" w:rsidR="0061524D" w:rsidRPr="00283A38" w:rsidRDefault="0061524D" w:rsidP="00FD51B2">
            <w:pPr>
              <w:jc w:val="center"/>
              <w:rPr>
                <w:rFonts w:cstheme="minorHAnsi"/>
                <w:szCs w:val="20"/>
              </w:rPr>
            </w:pPr>
            <w:r w:rsidRPr="00283A38">
              <w:rPr>
                <w:rFonts w:cstheme="minorHAnsi"/>
                <w:szCs w:val="20"/>
              </w:rPr>
              <w:t>•</w:t>
            </w:r>
          </w:p>
        </w:tc>
        <w:tc>
          <w:tcPr>
            <w:tcW w:w="990" w:type="dxa"/>
          </w:tcPr>
          <w:p w14:paraId="54F044DF" w14:textId="77777777" w:rsidR="0061524D" w:rsidRPr="00283A38" w:rsidRDefault="0061524D" w:rsidP="00FD51B2">
            <w:pPr>
              <w:jc w:val="center"/>
              <w:rPr>
                <w:rFonts w:cstheme="minorHAnsi"/>
                <w:szCs w:val="20"/>
              </w:rPr>
            </w:pPr>
          </w:p>
        </w:tc>
        <w:tc>
          <w:tcPr>
            <w:tcW w:w="1103" w:type="dxa"/>
          </w:tcPr>
          <w:p w14:paraId="58C2BE8A" w14:textId="77777777" w:rsidR="0061524D" w:rsidRPr="00283A38" w:rsidRDefault="0061524D" w:rsidP="00FD51B2">
            <w:pPr>
              <w:jc w:val="center"/>
              <w:rPr>
                <w:rFonts w:cstheme="minorHAnsi"/>
                <w:szCs w:val="20"/>
              </w:rPr>
            </w:pPr>
          </w:p>
        </w:tc>
        <w:tc>
          <w:tcPr>
            <w:tcW w:w="1103" w:type="dxa"/>
          </w:tcPr>
          <w:p w14:paraId="58AED843" w14:textId="77777777" w:rsidR="0061524D" w:rsidRPr="00283A38" w:rsidRDefault="0061524D" w:rsidP="00FD51B2">
            <w:pPr>
              <w:jc w:val="center"/>
              <w:rPr>
                <w:rFonts w:cstheme="minorHAnsi"/>
                <w:szCs w:val="20"/>
              </w:rPr>
            </w:pPr>
          </w:p>
        </w:tc>
      </w:tr>
      <w:tr w:rsidR="0061524D" w:rsidRPr="00487927" w14:paraId="45FAA479" w14:textId="794A86FC" w:rsidTr="0061524D">
        <w:tc>
          <w:tcPr>
            <w:tcW w:w="1255" w:type="dxa"/>
          </w:tcPr>
          <w:p w14:paraId="2538A18E" w14:textId="1550164A" w:rsidR="0061524D" w:rsidRDefault="0061524D"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61524D" w:rsidRPr="00283A38" w:rsidRDefault="0061524D" w:rsidP="00FD51B2">
            <w:pPr>
              <w:jc w:val="center"/>
              <w:rPr>
                <w:rFonts w:cstheme="minorHAnsi"/>
                <w:szCs w:val="20"/>
              </w:rPr>
            </w:pPr>
          </w:p>
        </w:tc>
        <w:tc>
          <w:tcPr>
            <w:tcW w:w="990" w:type="dxa"/>
          </w:tcPr>
          <w:p w14:paraId="2A1962AF" w14:textId="77777777" w:rsidR="0061524D" w:rsidRPr="00487927" w:rsidRDefault="0061524D" w:rsidP="00FD51B2">
            <w:pPr>
              <w:jc w:val="center"/>
              <w:rPr>
                <w:rFonts w:cstheme="minorHAnsi"/>
                <w:szCs w:val="20"/>
              </w:rPr>
            </w:pPr>
          </w:p>
        </w:tc>
        <w:tc>
          <w:tcPr>
            <w:tcW w:w="990" w:type="dxa"/>
          </w:tcPr>
          <w:p w14:paraId="2AEB949D" w14:textId="77777777" w:rsidR="0061524D" w:rsidRPr="00487927" w:rsidRDefault="0061524D" w:rsidP="00FD51B2">
            <w:pPr>
              <w:jc w:val="center"/>
              <w:rPr>
                <w:rFonts w:cstheme="minorHAnsi"/>
                <w:szCs w:val="20"/>
              </w:rPr>
            </w:pPr>
          </w:p>
        </w:tc>
        <w:tc>
          <w:tcPr>
            <w:tcW w:w="990" w:type="dxa"/>
          </w:tcPr>
          <w:p w14:paraId="2AB117FD" w14:textId="77777777" w:rsidR="0061524D" w:rsidRPr="00487927" w:rsidRDefault="0061524D" w:rsidP="00FD51B2">
            <w:pPr>
              <w:jc w:val="center"/>
              <w:rPr>
                <w:rFonts w:cstheme="minorHAnsi"/>
                <w:szCs w:val="20"/>
              </w:rPr>
            </w:pPr>
          </w:p>
        </w:tc>
        <w:tc>
          <w:tcPr>
            <w:tcW w:w="990" w:type="dxa"/>
          </w:tcPr>
          <w:p w14:paraId="66F20D4A" w14:textId="77777777" w:rsidR="0061524D" w:rsidRPr="00487927" w:rsidRDefault="0061524D" w:rsidP="00FD51B2">
            <w:pPr>
              <w:jc w:val="center"/>
              <w:rPr>
                <w:rFonts w:cstheme="minorHAnsi"/>
                <w:szCs w:val="20"/>
              </w:rPr>
            </w:pPr>
          </w:p>
        </w:tc>
        <w:tc>
          <w:tcPr>
            <w:tcW w:w="990" w:type="dxa"/>
          </w:tcPr>
          <w:p w14:paraId="6EF4BB8D" w14:textId="77777777" w:rsidR="0061524D" w:rsidRPr="00487927" w:rsidRDefault="0061524D" w:rsidP="00FD51B2">
            <w:pPr>
              <w:jc w:val="center"/>
              <w:rPr>
                <w:rFonts w:cstheme="minorHAnsi"/>
                <w:szCs w:val="20"/>
              </w:rPr>
            </w:pPr>
          </w:p>
        </w:tc>
        <w:tc>
          <w:tcPr>
            <w:tcW w:w="1080" w:type="dxa"/>
          </w:tcPr>
          <w:p w14:paraId="3DCC111A" w14:textId="77777777" w:rsidR="0061524D" w:rsidRPr="00283A38" w:rsidRDefault="0061524D" w:rsidP="00FD51B2">
            <w:pPr>
              <w:jc w:val="center"/>
              <w:rPr>
                <w:rFonts w:cstheme="minorHAnsi"/>
                <w:szCs w:val="20"/>
              </w:rPr>
            </w:pPr>
          </w:p>
        </w:tc>
        <w:tc>
          <w:tcPr>
            <w:tcW w:w="990" w:type="dxa"/>
          </w:tcPr>
          <w:p w14:paraId="58B8D61B" w14:textId="7B275D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4990BB" w14:textId="77777777" w:rsidR="0061524D" w:rsidRPr="00283A38" w:rsidRDefault="0061524D" w:rsidP="00FD51B2">
            <w:pPr>
              <w:jc w:val="center"/>
              <w:rPr>
                <w:rFonts w:cstheme="minorHAnsi"/>
                <w:szCs w:val="20"/>
              </w:rPr>
            </w:pPr>
          </w:p>
        </w:tc>
        <w:tc>
          <w:tcPr>
            <w:tcW w:w="1103" w:type="dxa"/>
          </w:tcPr>
          <w:p w14:paraId="2C493C18" w14:textId="77777777" w:rsidR="0061524D" w:rsidRPr="00283A38" w:rsidRDefault="0061524D" w:rsidP="00FD51B2">
            <w:pPr>
              <w:jc w:val="center"/>
              <w:rPr>
                <w:rFonts w:cstheme="minorHAnsi"/>
                <w:szCs w:val="20"/>
              </w:rPr>
            </w:pPr>
          </w:p>
        </w:tc>
        <w:tc>
          <w:tcPr>
            <w:tcW w:w="1103" w:type="dxa"/>
          </w:tcPr>
          <w:p w14:paraId="3B29678F" w14:textId="77777777" w:rsidR="0061524D" w:rsidRPr="00283A38" w:rsidRDefault="0061524D" w:rsidP="00FD51B2">
            <w:pPr>
              <w:jc w:val="center"/>
              <w:rPr>
                <w:rFonts w:cstheme="minorHAnsi"/>
                <w:szCs w:val="20"/>
              </w:rPr>
            </w:pPr>
          </w:p>
        </w:tc>
      </w:tr>
      <w:tr w:rsidR="0061524D" w:rsidRPr="00487927" w14:paraId="52F58269" w14:textId="4DD642AA" w:rsidTr="0061524D">
        <w:tc>
          <w:tcPr>
            <w:tcW w:w="1255" w:type="dxa"/>
          </w:tcPr>
          <w:p w14:paraId="7D8BCF10" w14:textId="428F2F70" w:rsidR="0061524D" w:rsidRDefault="0061524D"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61524D" w:rsidRPr="00283A38" w:rsidRDefault="0061524D" w:rsidP="00FD51B2">
            <w:pPr>
              <w:jc w:val="center"/>
              <w:rPr>
                <w:rFonts w:cstheme="minorHAnsi"/>
                <w:szCs w:val="20"/>
              </w:rPr>
            </w:pPr>
          </w:p>
        </w:tc>
        <w:tc>
          <w:tcPr>
            <w:tcW w:w="990" w:type="dxa"/>
          </w:tcPr>
          <w:p w14:paraId="723FD8C5" w14:textId="77777777" w:rsidR="0061524D" w:rsidRPr="00487927" w:rsidRDefault="0061524D" w:rsidP="00FD51B2">
            <w:pPr>
              <w:jc w:val="center"/>
              <w:rPr>
                <w:rFonts w:cstheme="minorHAnsi"/>
                <w:szCs w:val="20"/>
              </w:rPr>
            </w:pPr>
          </w:p>
        </w:tc>
        <w:tc>
          <w:tcPr>
            <w:tcW w:w="990" w:type="dxa"/>
          </w:tcPr>
          <w:p w14:paraId="166BEDBD" w14:textId="77777777" w:rsidR="0061524D" w:rsidRPr="00487927" w:rsidRDefault="0061524D" w:rsidP="00FD51B2">
            <w:pPr>
              <w:jc w:val="center"/>
              <w:rPr>
                <w:rFonts w:cstheme="minorHAnsi"/>
                <w:szCs w:val="20"/>
              </w:rPr>
            </w:pPr>
          </w:p>
        </w:tc>
        <w:tc>
          <w:tcPr>
            <w:tcW w:w="990" w:type="dxa"/>
          </w:tcPr>
          <w:p w14:paraId="458C1BFD" w14:textId="77777777" w:rsidR="0061524D" w:rsidRPr="00487927" w:rsidRDefault="0061524D" w:rsidP="00FD51B2">
            <w:pPr>
              <w:jc w:val="center"/>
              <w:rPr>
                <w:rFonts w:cstheme="minorHAnsi"/>
                <w:szCs w:val="20"/>
              </w:rPr>
            </w:pPr>
          </w:p>
        </w:tc>
        <w:tc>
          <w:tcPr>
            <w:tcW w:w="990" w:type="dxa"/>
          </w:tcPr>
          <w:p w14:paraId="2B1A98D2" w14:textId="77777777" w:rsidR="0061524D" w:rsidRPr="00487927" w:rsidRDefault="0061524D" w:rsidP="00FD51B2">
            <w:pPr>
              <w:jc w:val="center"/>
              <w:rPr>
                <w:rFonts w:cstheme="minorHAnsi"/>
                <w:szCs w:val="20"/>
              </w:rPr>
            </w:pPr>
          </w:p>
        </w:tc>
        <w:tc>
          <w:tcPr>
            <w:tcW w:w="990" w:type="dxa"/>
          </w:tcPr>
          <w:p w14:paraId="366576F3" w14:textId="77777777" w:rsidR="0061524D" w:rsidRPr="00487927" w:rsidRDefault="0061524D" w:rsidP="00FD51B2">
            <w:pPr>
              <w:jc w:val="center"/>
              <w:rPr>
                <w:rFonts w:cstheme="minorHAnsi"/>
                <w:szCs w:val="20"/>
              </w:rPr>
            </w:pPr>
          </w:p>
        </w:tc>
        <w:tc>
          <w:tcPr>
            <w:tcW w:w="1080" w:type="dxa"/>
          </w:tcPr>
          <w:p w14:paraId="6D9106C4" w14:textId="77777777" w:rsidR="0061524D" w:rsidRPr="00283A38" w:rsidRDefault="0061524D" w:rsidP="00FD51B2">
            <w:pPr>
              <w:jc w:val="center"/>
              <w:rPr>
                <w:rFonts w:cstheme="minorHAnsi"/>
                <w:szCs w:val="20"/>
              </w:rPr>
            </w:pPr>
          </w:p>
        </w:tc>
        <w:tc>
          <w:tcPr>
            <w:tcW w:w="990" w:type="dxa"/>
          </w:tcPr>
          <w:p w14:paraId="6FBD79C6" w14:textId="075713D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9A6E58" w14:textId="77777777" w:rsidR="0061524D" w:rsidRPr="00283A38" w:rsidRDefault="0061524D" w:rsidP="00FD51B2">
            <w:pPr>
              <w:jc w:val="center"/>
              <w:rPr>
                <w:rFonts w:cstheme="minorHAnsi"/>
                <w:szCs w:val="20"/>
              </w:rPr>
            </w:pPr>
          </w:p>
        </w:tc>
        <w:tc>
          <w:tcPr>
            <w:tcW w:w="1103" w:type="dxa"/>
          </w:tcPr>
          <w:p w14:paraId="7744BA20" w14:textId="77777777" w:rsidR="0061524D" w:rsidRPr="00283A38" w:rsidRDefault="0061524D" w:rsidP="00FD51B2">
            <w:pPr>
              <w:jc w:val="center"/>
              <w:rPr>
                <w:rFonts w:cstheme="minorHAnsi"/>
                <w:szCs w:val="20"/>
              </w:rPr>
            </w:pPr>
          </w:p>
        </w:tc>
        <w:tc>
          <w:tcPr>
            <w:tcW w:w="1103" w:type="dxa"/>
          </w:tcPr>
          <w:p w14:paraId="2FC8528B" w14:textId="77777777" w:rsidR="0061524D" w:rsidRPr="00283A38" w:rsidRDefault="0061524D" w:rsidP="00FD51B2">
            <w:pPr>
              <w:jc w:val="center"/>
              <w:rPr>
                <w:rFonts w:cstheme="minorHAnsi"/>
                <w:szCs w:val="20"/>
              </w:rPr>
            </w:pPr>
          </w:p>
        </w:tc>
      </w:tr>
      <w:tr w:rsidR="0061524D" w:rsidRPr="00487927" w14:paraId="5900E945" w14:textId="3C7DF4F9" w:rsidTr="0061524D">
        <w:tc>
          <w:tcPr>
            <w:tcW w:w="1255" w:type="dxa"/>
          </w:tcPr>
          <w:p w14:paraId="67C5BF1B" w14:textId="621BA437" w:rsidR="0061524D" w:rsidRDefault="0061524D"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61524D" w:rsidRPr="00283A38" w:rsidRDefault="0061524D" w:rsidP="00FD51B2">
            <w:pPr>
              <w:jc w:val="center"/>
              <w:rPr>
                <w:rFonts w:cstheme="minorHAnsi"/>
                <w:szCs w:val="20"/>
              </w:rPr>
            </w:pPr>
          </w:p>
        </w:tc>
        <w:tc>
          <w:tcPr>
            <w:tcW w:w="990" w:type="dxa"/>
          </w:tcPr>
          <w:p w14:paraId="6F838C52" w14:textId="77777777" w:rsidR="0061524D" w:rsidRPr="00487927" w:rsidRDefault="0061524D" w:rsidP="00FD51B2">
            <w:pPr>
              <w:jc w:val="center"/>
              <w:rPr>
                <w:rFonts w:cstheme="minorHAnsi"/>
                <w:szCs w:val="20"/>
              </w:rPr>
            </w:pPr>
          </w:p>
        </w:tc>
        <w:tc>
          <w:tcPr>
            <w:tcW w:w="990" w:type="dxa"/>
          </w:tcPr>
          <w:p w14:paraId="24AB289E" w14:textId="77777777" w:rsidR="0061524D" w:rsidRPr="00487927" w:rsidRDefault="0061524D" w:rsidP="00FD51B2">
            <w:pPr>
              <w:jc w:val="center"/>
              <w:rPr>
                <w:rFonts w:cstheme="minorHAnsi"/>
                <w:szCs w:val="20"/>
              </w:rPr>
            </w:pPr>
          </w:p>
        </w:tc>
        <w:tc>
          <w:tcPr>
            <w:tcW w:w="990" w:type="dxa"/>
          </w:tcPr>
          <w:p w14:paraId="5541EE91" w14:textId="77777777" w:rsidR="0061524D" w:rsidRPr="00487927" w:rsidRDefault="0061524D" w:rsidP="00FD51B2">
            <w:pPr>
              <w:jc w:val="center"/>
              <w:rPr>
                <w:rFonts w:cstheme="minorHAnsi"/>
                <w:szCs w:val="20"/>
              </w:rPr>
            </w:pPr>
          </w:p>
        </w:tc>
        <w:tc>
          <w:tcPr>
            <w:tcW w:w="990" w:type="dxa"/>
          </w:tcPr>
          <w:p w14:paraId="5D6A2137" w14:textId="77777777" w:rsidR="0061524D" w:rsidRPr="00487927" w:rsidRDefault="0061524D" w:rsidP="00FD51B2">
            <w:pPr>
              <w:jc w:val="center"/>
              <w:rPr>
                <w:rFonts w:cstheme="minorHAnsi"/>
                <w:szCs w:val="20"/>
              </w:rPr>
            </w:pPr>
          </w:p>
        </w:tc>
        <w:tc>
          <w:tcPr>
            <w:tcW w:w="990" w:type="dxa"/>
          </w:tcPr>
          <w:p w14:paraId="4B893470" w14:textId="77777777" w:rsidR="0061524D" w:rsidRPr="00487927" w:rsidRDefault="0061524D" w:rsidP="00FD51B2">
            <w:pPr>
              <w:jc w:val="center"/>
              <w:rPr>
                <w:rFonts w:cstheme="minorHAnsi"/>
                <w:szCs w:val="20"/>
              </w:rPr>
            </w:pPr>
          </w:p>
        </w:tc>
        <w:tc>
          <w:tcPr>
            <w:tcW w:w="1080" w:type="dxa"/>
          </w:tcPr>
          <w:p w14:paraId="69AD9762" w14:textId="77777777" w:rsidR="0061524D" w:rsidRPr="00283A38" w:rsidRDefault="0061524D" w:rsidP="00FD51B2">
            <w:pPr>
              <w:jc w:val="center"/>
              <w:rPr>
                <w:rFonts w:cstheme="minorHAnsi"/>
                <w:szCs w:val="20"/>
              </w:rPr>
            </w:pPr>
          </w:p>
        </w:tc>
        <w:tc>
          <w:tcPr>
            <w:tcW w:w="990" w:type="dxa"/>
          </w:tcPr>
          <w:p w14:paraId="43957D9E" w14:textId="2C084974" w:rsidR="0061524D" w:rsidRPr="00283A38" w:rsidRDefault="0061524D" w:rsidP="00FD51B2">
            <w:pPr>
              <w:jc w:val="center"/>
              <w:rPr>
                <w:rFonts w:cstheme="minorHAnsi"/>
                <w:szCs w:val="20"/>
              </w:rPr>
            </w:pPr>
            <w:r w:rsidRPr="00283A38">
              <w:rPr>
                <w:rFonts w:cstheme="minorHAnsi"/>
                <w:szCs w:val="20"/>
              </w:rPr>
              <w:t>•</w:t>
            </w:r>
          </w:p>
        </w:tc>
        <w:tc>
          <w:tcPr>
            <w:tcW w:w="990" w:type="dxa"/>
          </w:tcPr>
          <w:p w14:paraId="0B6CCBD6" w14:textId="77777777" w:rsidR="0061524D" w:rsidRPr="00283A38" w:rsidRDefault="0061524D" w:rsidP="00FD51B2">
            <w:pPr>
              <w:jc w:val="center"/>
              <w:rPr>
                <w:rFonts w:cstheme="minorHAnsi"/>
                <w:szCs w:val="20"/>
              </w:rPr>
            </w:pPr>
          </w:p>
        </w:tc>
        <w:tc>
          <w:tcPr>
            <w:tcW w:w="1103" w:type="dxa"/>
          </w:tcPr>
          <w:p w14:paraId="3AC2FA25" w14:textId="77777777" w:rsidR="0061524D" w:rsidRPr="00283A38" w:rsidRDefault="0061524D" w:rsidP="00FD51B2">
            <w:pPr>
              <w:jc w:val="center"/>
              <w:rPr>
                <w:rFonts w:cstheme="minorHAnsi"/>
                <w:szCs w:val="20"/>
              </w:rPr>
            </w:pPr>
          </w:p>
        </w:tc>
        <w:tc>
          <w:tcPr>
            <w:tcW w:w="1103" w:type="dxa"/>
          </w:tcPr>
          <w:p w14:paraId="472BBDF6" w14:textId="77777777" w:rsidR="0061524D" w:rsidRPr="00283A38" w:rsidRDefault="0061524D" w:rsidP="00FD51B2">
            <w:pPr>
              <w:jc w:val="center"/>
              <w:rPr>
                <w:rFonts w:cstheme="minorHAnsi"/>
                <w:szCs w:val="20"/>
              </w:rPr>
            </w:pPr>
          </w:p>
        </w:tc>
      </w:tr>
      <w:tr w:rsidR="0061524D" w:rsidRPr="00487927" w14:paraId="53DFC4D0" w14:textId="5D5FD84B" w:rsidTr="0061524D">
        <w:tc>
          <w:tcPr>
            <w:tcW w:w="1255" w:type="dxa"/>
          </w:tcPr>
          <w:p w14:paraId="5B0B4B3E" w14:textId="62EFBBF4" w:rsidR="0061524D" w:rsidRDefault="0061524D"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61524D" w:rsidRPr="00283A38" w:rsidRDefault="0061524D" w:rsidP="00FD51B2">
            <w:pPr>
              <w:jc w:val="center"/>
              <w:rPr>
                <w:rFonts w:cstheme="minorHAnsi"/>
                <w:szCs w:val="20"/>
              </w:rPr>
            </w:pPr>
          </w:p>
        </w:tc>
        <w:tc>
          <w:tcPr>
            <w:tcW w:w="990" w:type="dxa"/>
          </w:tcPr>
          <w:p w14:paraId="06584ED1" w14:textId="77777777" w:rsidR="0061524D" w:rsidRPr="00487927" w:rsidRDefault="0061524D" w:rsidP="00FD51B2">
            <w:pPr>
              <w:jc w:val="center"/>
              <w:rPr>
                <w:rFonts w:cstheme="minorHAnsi"/>
                <w:szCs w:val="20"/>
              </w:rPr>
            </w:pPr>
          </w:p>
        </w:tc>
        <w:tc>
          <w:tcPr>
            <w:tcW w:w="990" w:type="dxa"/>
          </w:tcPr>
          <w:p w14:paraId="04D46AB1" w14:textId="77777777" w:rsidR="0061524D" w:rsidRPr="00487927" w:rsidRDefault="0061524D" w:rsidP="00FD51B2">
            <w:pPr>
              <w:jc w:val="center"/>
              <w:rPr>
                <w:rFonts w:cstheme="minorHAnsi"/>
                <w:szCs w:val="20"/>
              </w:rPr>
            </w:pPr>
          </w:p>
        </w:tc>
        <w:tc>
          <w:tcPr>
            <w:tcW w:w="990" w:type="dxa"/>
          </w:tcPr>
          <w:p w14:paraId="640DB5B5" w14:textId="77777777" w:rsidR="0061524D" w:rsidRPr="00487927" w:rsidRDefault="0061524D" w:rsidP="00FD51B2">
            <w:pPr>
              <w:jc w:val="center"/>
              <w:rPr>
                <w:rFonts w:cstheme="minorHAnsi"/>
                <w:szCs w:val="20"/>
              </w:rPr>
            </w:pPr>
          </w:p>
        </w:tc>
        <w:tc>
          <w:tcPr>
            <w:tcW w:w="990" w:type="dxa"/>
          </w:tcPr>
          <w:p w14:paraId="7D00BD70" w14:textId="77777777" w:rsidR="0061524D" w:rsidRPr="00487927" w:rsidRDefault="0061524D" w:rsidP="00FD51B2">
            <w:pPr>
              <w:jc w:val="center"/>
              <w:rPr>
                <w:rFonts w:cstheme="minorHAnsi"/>
                <w:szCs w:val="20"/>
              </w:rPr>
            </w:pPr>
          </w:p>
        </w:tc>
        <w:tc>
          <w:tcPr>
            <w:tcW w:w="990" w:type="dxa"/>
          </w:tcPr>
          <w:p w14:paraId="207065FA" w14:textId="77777777" w:rsidR="0061524D" w:rsidRPr="00487927" w:rsidRDefault="0061524D" w:rsidP="00FD51B2">
            <w:pPr>
              <w:jc w:val="center"/>
              <w:rPr>
                <w:rFonts w:cstheme="minorHAnsi"/>
                <w:szCs w:val="20"/>
              </w:rPr>
            </w:pPr>
          </w:p>
        </w:tc>
        <w:tc>
          <w:tcPr>
            <w:tcW w:w="1080" w:type="dxa"/>
          </w:tcPr>
          <w:p w14:paraId="1304FE11" w14:textId="77777777" w:rsidR="0061524D" w:rsidRPr="00283A38" w:rsidRDefault="0061524D" w:rsidP="00FD51B2">
            <w:pPr>
              <w:jc w:val="center"/>
              <w:rPr>
                <w:rFonts w:cstheme="minorHAnsi"/>
                <w:szCs w:val="20"/>
              </w:rPr>
            </w:pPr>
          </w:p>
        </w:tc>
        <w:tc>
          <w:tcPr>
            <w:tcW w:w="990" w:type="dxa"/>
          </w:tcPr>
          <w:p w14:paraId="41938846" w14:textId="199B2BC1" w:rsidR="0061524D" w:rsidRPr="00283A38" w:rsidRDefault="0061524D" w:rsidP="00FD51B2">
            <w:pPr>
              <w:jc w:val="center"/>
              <w:rPr>
                <w:rFonts w:cstheme="minorHAnsi"/>
                <w:szCs w:val="20"/>
              </w:rPr>
            </w:pPr>
            <w:r w:rsidRPr="00283A38">
              <w:rPr>
                <w:rFonts w:cstheme="minorHAnsi"/>
                <w:szCs w:val="20"/>
              </w:rPr>
              <w:t>•</w:t>
            </w:r>
          </w:p>
        </w:tc>
        <w:tc>
          <w:tcPr>
            <w:tcW w:w="990" w:type="dxa"/>
          </w:tcPr>
          <w:p w14:paraId="5D6B7AD4" w14:textId="77777777" w:rsidR="0061524D" w:rsidRPr="00283A38" w:rsidRDefault="0061524D" w:rsidP="00FD51B2">
            <w:pPr>
              <w:jc w:val="center"/>
              <w:rPr>
                <w:rFonts w:cstheme="minorHAnsi"/>
                <w:szCs w:val="20"/>
              </w:rPr>
            </w:pPr>
          </w:p>
        </w:tc>
        <w:tc>
          <w:tcPr>
            <w:tcW w:w="1103" w:type="dxa"/>
          </w:tcPr>
          <w:p w14:paraId="47E83144" w14:textId="77777777" w:rsidR="0061524D" w:rsidRPr="00283A38" w:rsidRDefault="0061524D" w:rsidP="00FD51B2">
            <w:pPr>
              <w:jc w:val="center"/>
              <w:rPr>
                <w:rFonts w:cstheme="minorHAnsi"/>
                <w:szCs w:val="20"/>
              </w:rPr>
            </w:pPr>
          </w:p>
        </w:tc>
        <w:tc>
          <w:tcPr>
            <w:tcW w:w="1103" w:type="dxa"/>
          </w:tcPr>
          <w:p w14:paraId="40F9995A" w14:textId="77777777" w:rsidR="0061524D" w:rsidRPr="00283A38" w:rsidRDefault="0061524D" w:rsidP="00FD51B2">
            <w:pPr>
              <w:jc w:val="center"/>
              <w:rPr>
                <w:rFonts w:cstheme="minorHAnsi"/>
                <w:szCs w:val="20"/>
              </w:rPr>
            </w:pPr>
          </w:p>
        </w:tc>
      </w:tr>
      <w:tr w:rsidR="0061524D" w:rsidRPr="00487927" w14:paraId="5031601C" w14:textId="4DCF22CF" w:rsidTr="0061524D">
        <w:tc>
          <w:tcPr>
            <w:tcW w:w="1255" w:type="dxa"/>
          </w:tcPr>
          <w:p w14:paraId="10B34852" w14:textId="0592AD45" w:rsidR="0061524D" w:rsidRPr="00BE4128" w:rsidRDefault="0061524D"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61524D" w:rsidRPr="00283A38" w:rsidRDefault="0061524D" w:rsidP="00FD51B2">
            <w:pPr>
              <w:jc w:val="center"/>
              <w:rPr>
                <w:rFonts w:cstheme="minorHAnsi"/>
                <w:szCs w:val="20"/>
              </w:rPr>
            </w:pPr>
          </w:p>
        </w:tc>
        <w:tc>
          <w:tcPr>
            <w:tcW w:w="990" w:type="dxa"/>
          </w:tcPr>
          <w:p w14:paraId="5B1742B1" w14:textId="77777777" w:rsidR="0061524D" w:rsidRPr="00487927" w:rsidRDefault="0061524D" w:rsidP="00FD51B2">
            <w:pPr>
              <w:jc w:val="center"/>
              <w:rPr>
                <w:rFonts w:cstheme="minorHAnsi"/>
                <w:szCs w:val="20"/>
              </w:rPr>
            </w:pPr>
          </w:p>
        </w:tc>
        <w:tc>
          <w:tcPr>
            <w:tcW w:w="990" w:type="dxa"/>
          </w:tcPr>
          <w:p w14:paraId="26665F29" w14:textId="77777777" w:rsidR="0061524D" w:rsidRPr="00487927" w:rsidRDefault="0061524D" w:rsidP="00FD51B2">
            <w:pPr>
              <w:jc w:val="center"/>
              <w:rPr>
                <w:rFonts w:cstheme="minorHAnsi"/>
                <w:szCs w:val="20"/>
              </w:rPr>
            </w:pPr>
          </w:p>
        </w:tc>
        <w:tc>
          <w:tcPr>
            <w:tcW w:w="990" w:type="dxa"/>
          </w:tcPr>
          <w:p w14:paraId="405D8016" w14:textId="77777777" w:rsidR="0061524D" w:rsidRPr="00487927" w:rsidRDefault="0061524D" w:rsidP="00FD51B2">
            <w:pPr>
              <w:jc w:val="center"/>
              <w:rPr>
                <w:rFonts w:cstheme="minorHAnsi"/>
                <w:szCs w:val="20"/>
              </w:rPr>
            </w:pPr>
          </w:p>
        </w:tc>
        <w:tc>
          <w:tcPr>
            <w:tcW w:w="990" w:type="dxa"/>
          </w:tcPr>
          <w:p w14:paraId="5E079DD0" w14:textId="77777777" w:rsidR="0061524D" w:rsidRPr="00487927" w:rsidRDefault="0061524D" w:rsidP="00FD51B2">
            <w:pPr>
              <w:jc w:val="center"/>
              <w:rPr>
                <w:rFonts w:cstheme="minorHAnsi"/>
                <w:szCs w:val="20"/>
              </w:rPr>
            </w:pPr>
          </w:p>
        </w:tc>
        <w:tc>
          <w:tcPr>
            <w:tcW w:w="990" w:type="dxa"/>
          </w:tcPr>
          <w:p w14:paraId="653E1BE3" w14:textId="77777777" w:rsidR="0061524D" w:rsidRPr="00487927" w:rsidRDefault="0061524D" w:rsidP="00FD51B2">
            <w:pPr>
              <w:jc w:val="center"/>
              <w:rPr>
                <w:rFonts w:cstheme="minorHAnsi"/>
                <w:szCs w:val="20"/>
              </w:rPr>
            </w:pPr>
          </w:p>
        </w:tc>
        <w:tc>
          <w:tcPr>
            <w:tcW w:w="1080" w:type="dxa"/>
          </w:tcPr>
          <w:p w14:paraId="1AC0BFD0" w14:textId="77777777" w:rsidR="0061524D" w:rsidRPr="00283A38" w:rsidRDefault="0061524D" w:rsidP="00FD51B2">
            <w:pPr>
              <w:jc w:val="center"/>
              <w:rPr>
                <w:rFonts w:cstheme="minorHAnsi"/>
                <w:szCs w:val="20"/>
              </w:rPr>
            </w:pPr>
          </w:p>
        </w:tc>
        <w:tc>
          <w:tcPr>
            <w:tcW w:w="990" w:type="dxa"/>
          </w:tcPr>
          <w:p w14:paraId="6F8B5B10" w14:textId="034BF986" w:rsidR="0061524D" w:rsidRPr="00283A38" w:rsidRDefault="0061524D" w:rsidP="00FD51B2">
            <w:pPr>
              <w:jc w:val="center"/>
              <w:rPr>
                <w:rFonts w:cstheme="minorHAnsi"/>
                <w:szCs w:val="20"/>
              </w:rPr>
            </w:pPr>
            <w:r w:rsidRPr="00283A38">
              <w:rPr>
                <w:rFonts w:cstheme="minorHAnsi"/>
                <w:szCs w:val="20"/>
              </w:rPr>
              <w:t>•</w:t>
            </w:r>
          </w:p>
        </w:tc>
        <w:tc>
          <w:tcPr>
            <w:tcW w:w="990" w:type="dxa"/>
          </w:tcPr>
          <w:p w14:paraId="5206D655" w14:textId="77777777" w:rsidR="0061524D" w:rsidRPr="00283A38" w:rsidRDefault="0061524D" w:rsidP="00FD51B2">
            <w:pPr>
              <w:jc w:val="center"/>
              <w:rPr>
                <w:rFonts w:cstheme="minorHAnsi"/>
                <w:szCs w:val="20"/>
              </w:rPr>
            </w:pPr>
          </w:p>
        </w:tc>
        <w:tc>
          <w:tcPr>
            <w:tcW w:w="1103" w:type="dxa"/>
          </w:tcPr>
          <w:p w14:paraId="509708BA" w14:textId="77777777" w:rsidR="0061524D" w:rsidRPr="00283A38" w:rsidRDefault="0061524D" w:rsidP="00FD51B2">
            <w:pPr>
              <w:jc w:val="center"/>
              <w:rPr>
                <w:rFonts w:cstheme="minorHAnsi"/>
                <w:szCs w:val="20"/>
              </w:rPr>
            </w:pPr>
          </w:p>
        </w:tc>
        <w:tc>
          <w:tcPr>
            <w:tcW w:w="1103" w:type="dxa"/>
          </w:tcPr>
          <w:p w14:paraId="1E773B37" w14:textId="77777777" w:rsidR="0061524D" w:rsidRPr="00283A38" w:rsidRDefault="0061524D" w:rsidP="00FD51B2">
            <w:pPr>
              <w:jc w:val="center"/>
              <w:rPr>
                <w:rFonts w:cstheme="minorHAnsi"/>
                <w:szCs w:val="20"/>
              </w:rPr>
            </w:pPr>
          </w:p>
        </w:tc>
      </w:tr>
      <w:tr w:rsidR="0061524D" w:rsidRPr="00487927" w14:paraId="3B657334" w14:textId="6DF43EAC" w:rsidTr="0061524D">
        <w:tc>
          <w:tcPr>
            <w:tcW w:w="1255" w:type="dxa"/>
          </w:tcPr>
          <w:p w14:paraId="6245861E" w14:textId="191331DD" w:rsidR="0061524D" w:rsidRDefault="0061524D"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61524D" w:rsidRPr="00283A38" w:rsidRDefault="0061524D" w:rsidP="00FD51B2">
            <w:pPr>
              <w:jc w:val="center"/>
              <w:rPr>
                <w:rFonts w:cstheme="minorHAnsi"/>
                <w:szCs w:val="20"/>
              </w:rPr>
            </w:pPr>
          </w:p>
        </w:tc>
        <w:tc>
          <w:tcPr>
            <w:tcW w:w="990" w:type="dxa"/>
          </w:tcPr>
          <w:p w14:paraId="7D9F4913" w14:textId="77777777" w:rsidR="0061524D" w:rsidRPr="00487927" w:rsidRDefault="0061524D" w:rsidP="00FD51B2">
            <w:pPr>
              <w:jc w:val="center"/>
              <w:rPr>
                <w:rFonts w:cstheme="minorHAnsi"/>
                <w:szCs w:val="20"/>
              </w:rPr>
            </w:pPr>
          </w:p>
        </w:tc>
        <w:tc>
          <w:tcPr>
            <w:tcW w:w="990" w:type="dxa"/>
          </w:tcPr>
          <w:p w14:paraId="62C35363" w14:textId="77777777" w:rsidR="0061524D" w:rsidRPr="00487927" w:rsidRDefault="0061524D" w:rsidP="00FD51B2">
            <w:pPr>
              <w:jc w:val="center"/>
              <w:rPr>
                <w:rFonts w:cstheme="minorHAnsi"/>
                <w:szCs w:val="20"/>
              </w:rPr>
            </w:pPr>
          </w:p>
        </w:tc>
        <w:tc>
          <w:tcPr>
            <w:tcW w:w="990" w:type="dxa"/>
          </w:tcPr>
          <w:p w14:paraId="7A62F5F9" w14:textId="77777777" w:rsidR="0061524D" w:rsidRPr="00487927" w:rsidRDefault="0061524D" w:rsidP="00FD51B2">
            <w:pPr>
              <w:jc w:val="center"/>
              <w:rPr>
                <w:rFonts w:cstheme="minorHAnsi"/>
                <w:szCs w:val="20"/>
              </w:rPr>
            </w:pPr>
          </w:p>
        </w:tc>
        <w:tc>
          <w:tcPr>
            <w:tcW w:w="990" w:type="dxa"/>
          </w:tcPr>
          <w:p w14:paraId="418338B5" w14:textId="77777777" w:rsidR="0061524D" w:rsidRPr="00487927" w:rsidRDefault="0061524D" w:rsidP="00FD51B2">
            <w:pPr>
              <w:jc w:val="center"/>
              <w:rPr>
                <w:rFonts w:cstheme="minorHAnsi"/>
                <w:szCs w:val="20"/>
              </w:rPr>
            </w:pPr>
          </w:p>
        </w:tc>
        <w:tc>
          <w:tcPr>
            <w:tcW w:w="990" w:type="dxa"/>
          </w:tcPr>
          <w:p w14:paraId="62235D48" w14:textId="77777777" w:rsidR="0061524D" w:rsidRPr="00487927" w:rsidRDefault="0061524D" w:rsidP="00FD51B2">
            <w:pPr>
              <w:jc w:val="center"/>
              <w:rPr>
                <w:rFonts w:cstheme="minorHAnsi"/>
                <w:szCs w:val="20"/>
              </w:rPr>
            </w:pPr>
          </w:p>
        </w:tc>
        <w:tc>
          <w:tcPr>
            <w:tcW w:w="1080" w:type="dxa"/>
          </w:tcPr>
          <w:p w14:paraId="01BE71B8" w14:textId="77777777" w:rsidR="0061524D" w:rsidRPr="00283A38" w:rsidRDefault="0061524D" w:rsidP="00FD51B2">
            <w:pPr>
              <w:jc w:val="center"/>
              <w:rPr>
                <w:rFonts w:cstheme="minorHAnsi"/>
                <w:szCs w:val="20"/>
              </w:rPr>
            </w:pPr>
          </w:p>
        </w:tc>
        <w:tc>
          <w:tcPr>
            <w:tcW w:w="990" w:type="dxa"/>
          </w:tcPr>
          <w:p w14:paraId="021D5C2A"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05B42C0" w14:textId="77777777" w:rsidR="0061524D" w:rsidRPr="00283A38" w:rsidRDefault="0061524D" w:rsidP="00FD51B2">
            <w:pPr>
              <w:jc w:val="center"/>
              <w:rPr>
                <w:rFonts w:cstheme="minorHAnsi"/>
                <w:szCs w:val="20"/>
              </w:rPr>
            </w:pPr>
          </w:p>
        </w:tc>
        <w:tc>
          <w:tcPr>
            <w:tcW w:w="1103" w:type="dxa"/>
          </w:tcPr>
          <w:p w14:paraId="420C3FA3" w14:textId="77777777" w:rsidR="0061524D" w:rsidRPr="00283A38" w:rsidRDefault="0061524D" w:rsidP="00FD51B2">
            <w:pPr>
              <w:jc w:val="center"/>
              <w:rPr>
                <w:rFonts w:cstheme="minorHAnsi"/>
                <w:szCs w:val="20"/>
              </w:rPr>
            </w:pPr>
          </w:p>
        </w:tc>
        <w:tc>
          <w:tcPr>
            <w:tcW w:w="1103" w:type="dxa"/>
          </w:tcPr>
          <w:p w14:paraId="4E154B90" w14:textId="77777777" w:rsidR="0061524D" w:rsidRPr="00283A38" w:rsidRDefault="0061524D" w:rsidP="00FD51B2">
            <w:pPr>
              <w:jc w:val="center"/>
              <w:rPr>
                <w:rFonts w:cstheme="minorHAnsi"/>
                <w:szCs w:val="20"/>
              </w:rPr>
            </w:pPr>
          </w:p>
        </w:tc>
      </w:tr>
      <w:tr w:rsidR="0061524D" w:rsidRPr="00487927" w14:paraId="209DDDBA" w14:textId="441887FF" w:rsidTr="0061524D">
        <w:tc>
          <w:tcPr>
            <w:tcW w:w="1255" w:type="dxa"/>
          </w:tcPr>
          <w:p w14:paraId="3E01685B" w14:textId="331624E0" w:rsidR="0061524D" w:rsidRDefault="0061524D" w:rsidP="00FD51B2">
            <w:pPr>
              <w:jc w:val="center"/>
              <w:rPr>
                <w:szCs w:val="20"/>
              </w:rPr>
            </w:pPr>
            <w:bookmarkStart w:id="96" w:name="_Hlk162182447"/>
            <w:r w:rsidRPr="00BE4128">
              <w:rPr>
                <w:szCs w:val="20"/>
              </w:rPr>
              <w:lastRenderedPageBreak/>
              <w:t>260</w:t>
            </w:r>
            <w:r>
              <w:rPr>
                <w:szCs w:val="20"/>
              </w:rPr>
              <w:t>3</w:t>
            </w:r>
            <w:r w:rsidRPr="00BE4128">
              <w:rPr>
                <w:szCs w:val="20"/>
              </w:rPr>
              <w:t>_0</w:t>
            </w:r>
            <w:r>
              <w:rPr>
                <w:szCs w:val="20"/>
              </w:rPr>
              <w:t>8</w:t>
            </w:r>
          </w:p>
        </w:tc>
        <w:tc>
          <w:tcPr>
            <w:tcW w:w="990" w:type="dxa"/>
          </w:tcPr>
          <w:p w14:paraId="570D2E6B" w14:textId="77777777" w:rsidR="0061524D" w:rsidRPr="00283A38" w:rsidRDefault="0061524D" w:rsidP="00FD51B2">
            <w:pPr>
              <w:jc w:val="center"/>
              <w:rPr>
                <w:rFonts w:cstheme="minorHAnsi"/>
                <w:szCs w:val="20"/>
              </w:rPr>
            </w:pPr>
          </w:p>
        </w:tc>
        <w:tc>
          <w:tcPr>
            <w:tcW w:w="990" w:type="dxa"/>
          </w:tcPr>
          <w:p w14:paraId="2FBAA407" w14:textId="77777777" w:rsidR="0061524D" w:rsidRPr="00487927" w:rsidRDefault="0061524D" w:rsidP="00FD51B2">
            <w:pPr>
              <w:jc w:val="center"/>
              <w:rPr>
                <w:rFonts w:cstheme="minorHAnsi"/>
                <w:szCs w:val="20"/>
              </w:rPr>
            </w:pPr>
          </w:p>
        </w:tc>
        <w:tc>
          <w:tcPr>
            <w:tcW w:w="990" w:type="dxa"/>
          </w:tcPr>
          <w:p w14:paraId="26335C43" w14:textId="77777777" w:rsidR="0061524D" w:rsidRPr="00487927" w:rsidRDefault="0061524D" w:rsidP="00FD51B2">
            <w:pPr>
              <w:jc w:val="center"/>
              <w:rPr>
                <w:rFonts w:cstheme="minorHAnsi"/>
                <w:szCs w:val="20"/>
              </w:rPr>
            </w:pPr>
          </w:p>
        </w:tc>
        <w:tc>
          <w:tcPr>
            <w:tcW w:w="990" w:type="dxa"/>
          </w:tcPr>
          <w:p w14:paraId="1B674744" w14:textId="77777777" w:rsidR="0061524D" w:rsidRPr="00487927" w:rsidRDefault="0061524D" w:rsidP="00FD51B2">
            <w:pPr>
              <w:jc w:val="center"/>
              <w:rPr>
                <w:rFonts w:cstheme="minorHAnsi"/>
                <w:szCs w:val="20"/>
              </w:rPr>
            </w:pPr>
          </w:p>
        </w:tc>
        <w:tc>
          <w:tcPr>
            <w:tcW w:w="990" w:type="dxa"/>
          </w:tcPr>
          <w:p w14:paraId="6425B5C5" w14:textId="77777777" w:rsidR="0061524D" w:rsidRPr="00487927" w:rsidRDefault="0061524D" w:rsidP="00FD51B2">
            <w:pPr>
              <w:jc w:val="center"/>
              <w:rPr>
                <w:rFonts w:cstheme="minorHAnsi"/>
                <w:szCs w:val="20"/>
              </w:rPr>
            </w:pPr>
          </w:p>
        </w:tc>
        <w:tc>
          <w:tcPr>
            <w:tcW w:w="990" w:type="dxa"/>
          </w:tcPr>
          <w:p w14:paraId="15BB3E01" w14:textId="77777777" w:rsidR="0061524D" w:rsidRPr="00487927" w:rsidRDefault="0061524D" w:rsidP="00FD51B2">
            <w:pPr>
              <w:jc w:val="center"/>
              <w:rPr>
                <w:rFonts w:cstheme="minorHAnsi"/>
                <w:szCs w:val="20"/>
              </w:rPr>
            </w:pPr>
          </w:p>
        </w:tc>
        <w:tc>
          <w:tcPr>
            <w:tcW w:w="1080" w:type="dxa"/>
          </w:tcPr>
          <w:p w14:paraId="4B46745E" w14:textId="77777777" w:rsidR="0061524D" w:rsidRPr="00283A38" w:rsidRDefault="0061524D" w:rsidP="00FD51B2">
            <w:pPr>
              <w:jc w:val="center"/>
              <w:rPr>
                <w:rFonts w:cstheme="minorHAnsi"/>
                <w:szCs w:val="20"/>
              </w:rPr>
            </w:pPr>
          </w:p>
        </w:tc>
        <w:tc>
          <w:tcPr>
            <w:tcW w:w="990" w:type="dxa"/>
          </w:tcPr>
          <w:p w14:paraId="68EB2957"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FD4DE24" w14:textId="77777777" w:rsidR="0061524D" w:rsidRPr="00283A38" w:rsidRDefault="0061524D" w:rsidP="00FD51B2">
            <w:pPr>
              <w:jc w:val="center"/>
              <w:rPr>
                <w:rFonts w:cstheme="minorHAnsi"/>
                <w:szCs w:val="20"/>
              </w:rPr>
            </w:pPr>
          </w:p>
        </w:tc>
        <w:tc>
          <w:tcPr>
            <w:tcW w:w="1103" w:type="dxa"/>
          </w:tcPr>
          <w:p w14:paraId="68E4FA01" w14:textId="77777777" w:rsidR="0061524D" w:rsidRPr="00283A38" w:rsidRDefault="0061524D" w:rsidP="00FD51B2">
            <w:pPr>
              <w:jc w:val="center"/>
              <w:rPr>
                <w:rFonts w:cstheme="minorHAnsi"/>
                <w:szCs w:val="20"/>
              </w:rPr>
            </w:pPr>
          </w:p>
        </w:tc>
        <w:tc>
          <w:tcPr>
            <w:tcW w:w="1103" w:type="dxa"/>
          </w:tcPr>
          <w:p w14:paraId="7C261BD9" w14:textId="77777777" w:rsidR="0061524D" w:rsidRPr="00283A38" w:rsidRDefault="0061524D" w:rsidP="00FD51B2">
            <w:pPr>
              <w:jc w:val="center"/>
              <w:rPr>
                <w:rFonts w:cstheme="minorHAnsi"/>
                <w:szCs w:val="20"/>
              </w:rPr>
            </w:pPr>
          </w:p>
        </w:tc>
      </w:tr>
      <w:tr w:rsidR="0061524D" w:rsidRPr="00487927" w14:paraId="429E5C60" w14:textId="767185DD" w:rsidTr="0061524D">
        <w:tc>
          <w:tcPr>
            <w:tcW w:w="1255" w:type="dxa"/>
          </w:tcPr>
          <w:p w14:paraId="60FB21F1" w14:textId="56E7D5FF" w:rsidR="0061524D" w:rsidRPr="00BE4128" w:rsidRDefault="0061524D"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61524D" w:rsidRPr="00283A38" w:rsidRDefault="0061524D" w:rsidP="00FD51B2">
            <w:pPr>
              <w:jc w:val="center"/>
              <w:rPr>
                <w:rFonts w:cstheme="minorHAnsi"/>
                <w:szCs w:val="20"/>
              </w:rPr>
            </w:pPr>
          </w:p>
        </w:tc>
        <w:tc>
          <w:tcPr>
            <w:tcW w:w="990" w:type="dxa"/>
          </w:tcPr>
          <w:p w14:paraId="6FF365A3" w14:textId="77777777" w:rsidR="0061524D" w:rsidRPr="00487927" w:rsidRDefault="0061524D" w:rsidP="00FD51B2">
            <w:pPr>
              <w:jc w:val="center"/>
              <w:rPr>
                <w:rFonts w:cstheme="minorHAnsi"/>
                <w:szCs w:val="20"/>
              </w:rPr>
            </w:pPr>
          </w:p>
        </w:tc>
        <w:tc>
          <w:tcPr>
            <w:tcW w:w="990" w:type="dxa"/>
          </w:tcPr>
          <w:p w14:paraId="678F23E3" w14:textId="77777777" w:rsidR="0061524D" w:rsidRPr="00487927" w:rsidRDefault="0061524D" w:rsidP="00FD51B2">
            <w:pPr>
              <w:jc w:val="center"/>
              <w:rPr>
                <w:rFonts w:cstheme="minorHAnsi"/>
                <w:szCs w:val="20"/>
              </w:rPr>
            </w:pPr>
          </w:p>
        </w:tc>
        <w:tc>
          <w:tcPr>
            <w:tcW w:w="990" w:type="dxa"/>
          </w:tcPr>
          <w:p w14:paraId="79609719" w14:textId="77777777" w:rsidR="0061524D" w:rsidRPr="00487927" w:rsidRDefault="0061524D" w:rsidP="00FD51B2">
            <w:pPr>
              <w:jc w:val="center"/>
              <w:rPr>
                <w:rFonts w:cstheme="minorHAnsi"/>
                <w:szCs w:val="20"/>
              </w:rPr>
            </w:pPr>
          </w:p>
        </w:tc>
        <w:tc>
          <w:tcPr>
            <w:tcW w:w="990" w:type="dxa"/>
          </w:tcPr>
          <w:p w14:paraId="09919FE8" w14:textId="77777777" w:rsidR="0061524D" w:rsidRPr="00487927" w:rsidRDefault="0061524D" w:rsidP="00FD51B2">
            <w:pPr>
              <w:jc w:val="center"/>
              <w:rPr>
                <w:rFonts w:cstheme="minorHAnsi"/>
                <w:szCs w:val="20"/>
              </w:rPr>
            </w:pPr>
          </w:p>
        </w:tc>
        <w:tc>
          <w:tcPr>
            <w:tcW w:w="990" w:type="dxa"/>
          </w:tcPr>
          <w:p w14:paraId="32B04AA5" w14:textId="77777777" w:rsidR="0061524D" w:rsidRPr="00487927" w:rsidRDefault="0061524D" w:rsidP="00FD51B2">
            <w:pPr>
              <w:jc w:val="center"/>
              <w:rPr>
                <w:rFonts w:cstheme="minorHAnsi"/>
                <w:szCs w:val="20"/>
              </w:rPr>
            </w:pPr>
          </w:p>
        </w:tc>
        <w:tc>
          <w:tcPr>
            <w:tcW w:w="1080" w:type="dxa"/>
          </w:tcPr>
          <w:p w14:paraId="302C5ABC" w14:textId="77777777" w:rsidR="0061524D" w:rsidRPr="00283A38" w:rsidRDefault="0061524D" w:rsidP="00FD51B2">
            <w:pPr>
              <w:jc w:val="center"/>
              <w:rPr>
                <w:rFonts w:cstheme="minorHAnsi"/>
                <w:szCs w:val="20"/>
              </w:rPr>
            </w:pPr>
          </w:p>
        </w:tc>
        <w:tc>
          <w:tcPr>
            <w:tcW w:w="990" w:type="dxa"/>
          </w:tcPr>
          <w:p w14:paraId="30A19A04" w14:textId="2A0A564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937483" w14:textId="77777777" w:rsidR="0061524D" w:rsidRPr="00283A38" w:rsidRDefault="0061524D" w:rsidP="00FD51B2">
            <w:pPr>
              <w:jc w:val="center"/>
              <w:rPr>
                <w:rFonts w:cstheme="minorHAnsi"/>
                <w:szCs w:val="20"/>
              </w:rPr>
            </w:pPr>
          </w:p>
        </w:tc>
        <w:tc>
          <w:tcPr>
            <w:tcW w:w="1103" w:type="dxa"/>
          </w:tcPr>
          <w:p w14:paraId="4D894B25" w14:textId="77777777" w:rsidR="0061524D" w:rsidRPr="00283A38" w:rsidRDefault="0061524D" w:rsidP="00FD51B2">
            <w:pPr>
              <w:jc w:val="center"/>
              <w:rPr>
                <w:rFonts w:cstheme="minorHAnsi"/>
                <w:szCs w:val="20"/>
              </w:rPr>
            </w:pPr>
          </w:p>
        </w:tc>
        <w:tc>
          <w:tcPr>
            <w:tcW w:w="1103" w:type="dxa"/>
          </w:tcPr>
          <w:p w14:paraId="7C29722E" w14:textId="77777777" w:rsidR="0061524D" w:rsidRPr="00283A38" w:rsidRDefault="0061524D" w:rsidP="00FD51B2">
            <w:pPr>
              <w:jc w:val="center"/>
              <w:rPr>
                <w:rFonts w:cstheme="minorHAnsi"/>
                <w:szCs w:val="20"/>
              </w:rPr>
            </w:pPr>
          </w:p>
        </w:tc>
      </w:tr>
      <w:tr w:rsidR="0061524D" w:rsidRPr="00487927" w14:paraId="54DB50C9" w14:textId="4721A21A" w:rsidTr="0061524D">
        <w:tc>
          <w:tcPr>
            <w:tcW w:w="1255" w:type="dxa"/>
          </w:tcPr>
          <w:p w14:paraId="4CAE2F00" w14:textId="60AC42FB"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61524D" w:rsidRPr="00283A38" w:rsidRDefault="0061524D" w:rsidP="00FD51B2">
            <w:pPr>
              <w:jc w:val="center"/>
              <w:rPr>
                <w:rFonts w:cstheme="minorHAnsi"/>
                <w:szCs w:val="20"/>
              </w:rPr>
            </w:pPr>
          </w:p>
        </w:tc>
        <w:tc>
          <w:tcPr>
            <w:tcW w:w="990" w:type="dxa"/>
          </w:tcPr>
          <w:p w14:paraId="38E4FEDA" w14:textId="77777777" w:rsidR="0061524D" w:rsidRPr="00487927" w:rsidRDefault="0061524D" w:rsidP="00FD51B2">
            <w:pPr>
              <w:jc w:val="center"/>
              <w:rPr>
                <w:rFonts w:cstheme="minorHAnsi"/>
                <w:szCs w:val="20"/>
              </w:rPr>
            </w:pPr>
          </w:p>
        </w:tc>
        <w:tc>
          <w:tcPr>
            <w:tcW w:w="990" w:type="dxa"/>
          </w:tcPr>
          <w:p w14:paraId="4411BDC6" w14:textId="77777777" w:rsidR="0061524D" w:rsidRPr="00487927" w:rsidRDefault="0061524D" w:rsidP="00FD51B2">
            <w:pPr>
              <w:jc w:val="center"/>
              <w:rPr>
                <w:rFonts w:cstheme="minorHAnsi"/>
                <w:szCs w:val="20"/>
              </w:rPr>
            </w:pPr>
          </w:p>
        </w:tc>
        <w:tc>
          <w:tcPr>
            <w:tcW w:w="990" w:type="dxa"/>
          </w:tcPr>
          <w:p w14:paraId="77AA20D4" w14:textId="77777777" w:rsidR="0061524D" w:rsidRPr="00487927" w:rsidRDefault="0061524D" w:rsidP="00FD51B2">
            <w:pPr>
              <w:jc w:val="center"/>
              <w:rPr>
                <w:rFonts w:cstheme="minorHAnsi"/>
                <w:szCs w:val="20"/>
              </w:rPr>
            </w:pPr>
          </w:p>
        </w:tc>
        <w:tc>
          <w:tcPr>
            <w:tcW w:w="990" w:type="dxa"/>
          </w:tcPr>
          <w:p w14:paraId="54BA654B" w14:textId="77777777" w:rsidR="0061524D" w:rsidRPr="00487927" w:rsidRDefault="0061524D" w:rsidP="00FD51B2">
            <w:pPr>
              <w:jc w:val="center"/>
              <w:rPr>
                <w:rFonts w:cstheme="minorHAnsi"/>
                <w:szCs w:val="20"/>
              </w:rPr>
            </w:pPr>
          </w:p>
        </w:tc>
        <w:tc>
          <w:tcPr>
            <w:tcW w:w="990" w:type="dxa"/>
          </w:tcPr>
          <w:p w14:paraId="0DCCC6E4" w14:textId="77777777" w:rsidR="0061524D" w:rsidRPr="00487927" w:rsidRDefault="0061524D" w:rsidP="00FD51B2">
            <w:pPr>
              <w:jc w:val="center"/>
              <w:rPr>
                <w:rFonts w:cstheme="minorHAnsi"/>
                <w:szCs w:val="20"/>
              </w:rPr>
            </w:pPr>
          </w:p>
        </w:tc>
        <w:tc>
          <w:tcPr>
            <w:tcW w:w="1080" w:type="dxa"/>
          </w:tcPr>
          <w:p w14:paraId="03F6C7BD" w14:textId="77777777" w:rsidR="0061524D" w:rsidRPr="00283A38" w:rsidRDefault="0061524D" w:rsidP="00FD51B2">
            <w:pPr>
              <w:jc w:val="center"/>
              <w:rPr>
                <w:rFonts w:cstheme="minorHAnsi"/>
                <w:szCs w:val="20"/>
              </w:rPr>
            </w:pPr>
          </w:p>
        </w:tc>
        <w:tc>
          <w:tcPr>
            <w:tcW w:w="990" w:type="dxa"/>
          </w:tcPr>
          <w:p w14:paraId="2D5945E6" w14:textId="58C6C5C2"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5D15C0" w14:textId="77777777" w:rsidR="0061524D" w:rsidRPr="00283A38" w:rsidRDefault="0061524D" w:rsidP="00FD51B2">
            <w:pPr>
              <w:jc w:val="center"/>
              <w:rPr>
                <w:rFonts w:cstheme="minorHAnsi"/>
                <w:szCs w:val="20"/>
              </w:rPr>
            </w:pPr>
          </w:p>
        </w:tc>
        <w:tc>
          <w:tcPr>
            <w:tcW w:w="1103" w:type="dxa"/>
          </w:tcPr>
          <w:p w14:paraId="5F2B619A" w14:textId="77777777" w:rsidR="0061524D" w:rsidRPr="00283A38" w:rsidRDefault="0061524D" w:rsidP="00FD51B2">
            <w:pPr>
              <w:jc w:val="center"/>
              <w:rPr>
                <w:rFonts w:cstheme="minorHAnsi"/>
                <w:szCs w:val="20"/>
              </w:rPr>
            </w:pPr>
          </w:p>
        </w:tc>
        <w:tc>
          <w:tcPr>
            <w:tcW w:w="1103" w:type="dxa"/>
          </w:tcPr>
          <w:p w14:paraId="7054A220" w14:textId="77777777" w:rsidR="0061524D" w:rsidRPr="00283A38" w:rsidRDefault="0061524D" w:rsidP="00FD51B2">
            <w:pPr>
              <w:jc w:val="center"/>
              <w:rPr>
                <w:rFonts w:cstheme="minorHAnsi"/>
                <w:szCs w:val="20"/>
              </w:rPr>
            </w:pPr>
          </w:p>
        </w:tc>
      </w:tr>
      <w:tr w:rsidR="0061524D" w:rsidRPr="00487927" w14:paraId="6AB2E9C0" w14:textId="67ED3A06" w:rsidTr="0061524D">
        <w:tc>
          <w:tcPr>
            <w:tcW w:w="1255" w:type="dxa"/>
          </w:tcPr>
          <w:p w14:paraId="25552521" w14:textId="4FCF7945"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61524D" w:rsidRPr="00283A38" w:rsidRDefault="0061524D" w:rsidP="00FD51B2">
            <w:pPr>
              <w:jc w:val="center"/>
              <w:rPr>
                <w:rFonts w:cstheme="minorHAnsi"/>
                <w:szCs w:val="20"/>
              </w:rPr>
            </w:pPr>
          </w:p>
        </w:tc>
        <w:tc>
          <w:tcPr>
            <w:tcW w:w="990" w:type="dxa"/>
          </w:tcPr>
          <w:p w14:paraId="5B43EA72" w14:textId="77777777" w:rsidR="0061524D" w:rsidRPr="00487927" w:rsidRDefault="0061524D" w:rsidP="00FD51B2">
            <w:pPr>
              <w:jc w:val="center"/>
              <w:rPr>
                <w:rFonts w:cstheme="minorHAnsi"/>
                <w:szCs w:val="20"/>
              </w:rPr>
            </w:pPr>
          </w:p>
        </w:tc>
        <w:tc>
          <w:tcPr>
            <w:tcW w:w="990" w:type="dxa"/>
          </w:tcPr>
          <w:p w14:paraId="578601E3" w14:textId="77777777" w:rsidR="0061524D" w:rsidRPr="00487927" w:rsidRDefault="0061524D" w:rsidP="00FD51B2">
            <w:pPr>
              <w:jc w:val="center"/>
              <w:rPr>
                <w:rFonts w:cstheme="minorHAnsi"/>
                <w:szCs w:val="20"/>
              </w:rPr>
            </w:pPr>
          </w:p>
        </w:tc>
        <w:tc>
          <w:tcPr>
            <w:tcW w:w="990" w:type="dxa"/>
          </w:tcPr>
          <w:p w14:paraId="4B033F93" w14:textId="77777777" w:rsidR="0061524D" w:rsidRPr="00487927" w:rsidRDefault="0061524D" w:rsidP="00FD51B2">
            <w:pPr>
              <w:jc w:val="center"/>
              <w:rPr>
                <w:rFonts w:cstheme="minorHAnsi"/>
                <w:szCs w:val="20"/>
              </w:rPr>
            </w:pPr>
          </w:p>
        </w:tc>
        <w:tc>
          <w:tcPr>
            <w:tcW w:w="990" w:type="dxa"/>
          </w:tcPr>
          <w:p w14:paraId="56AAC9A3" w14:textId="77777777" w:rsidR="0061524D" w:rsidRPr="00487927" w:rsidRDefault="0061524D" w:rsidP="00FD51B2">
            <w:pPr>
              <w:jc w:val="center"/>
              <w:rPr>
                <w:rFonts w:cstheme="minorHAnsi"/>
                <w:szCs w:val="20"/>
              </w:rPr>
            </w:pPr>
          </w:p>
        </w:tc>
        <w:tc>
          <w:tcPr>
            <w:tcW w:w="990" w:type="dxa"/>
          </w:tcPr>
          <w:p w14:paraId="710646E2" w14:textId="77777777" w:rsidR="0061524D" w:rsidRPr="00487927" w:rsidRDefault="0061524D" w:rsidP="00FD51B2">
            <w:pPr>
              <w:jc w:val="center"/>
              <w:rPr>
                <w:rFonts w:cstheme="minorHAnsi"/>
                <w:szCs w:val="20"/>
              </w:rPr>
            </w:pPr>
          </w:p>
        </w:tc>
        <w:tc>
          <w:tcPr>
            <w:tcW w:w="1080" w:type="dxa"/>
          </w:tcPr>
          <w:p w14:paraId="18DA2FAF" w14:textId="77777777" w:rsidR="0061524D" w:rsidRPr="00283A38" w:rsidRDefault="0061524D" w:rsidP="00FD51B2">
            <w:pPr>
              <w:jc w:val="center"/>
              <w:rPr>
                <w:rFonts w:cstheme="minorHAnsi"/>
                <w:szCs w:val="20"/>
              </w:rPr>
            </w:pPr>
          </w:p>
        </w:tc>
        <w:tc>
          <w:tcPr>
            <w:tcW w:w="990" w:type="dxa"/>
          </w:tcPr>
          <w:p w14:paraId="05640F7D" w14:textId="5F4AED9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C675E8E" w14:textId="77777777" w:rsidR="0061524D" w:rsidRPr="00283A38" w:rsidRDefault="0061524D" w:rsidP="00FD51B2">
            <w:pPr>
              <w:jc w:val="center"/>
              <w:rPr>
                <w:rFonts w:cstheme="minorHAnsi"/>
                <w:szCs w:val="20"/>
              </w:rPr>
            </w:pPr>
          </w:p>
        </w:tc>
        <w:tc>
          <w:tcPr>
            <w:tcW w:w="1103" w:type="dxa"/>
          </w:tcPr>
          <w:p w14:paraId="6C0F274F" w14:textId="77777777" w:rsidR="0061524D" w:rsidRPr="00283A38" w:rsidRDefault="0061524D" w:rsidP="00FD51B2">
            <w:pPr>
              <w:jc w:val="center"/>
              <w:rPr>
                <w:rFonts w:cstheme="minorHAnsi"/>
                <w:szCs w:val="20"/>
              </w:rPr>
            </w:pPr>
          </w:p>
        </w:tc>
        <w:tc>
          <w:tcPr>
            <w:tcW w:w="1103" w:type="dxa"/>
          </w:tcPr>
          <w:p w14:paraId="12D7F7B6" w14:textId="77777777" w:rsidR="0061524D" w:rsidRPr="00283A38" w:rsidRDefault="0061524D" w:rsidP="00FD51B2">
            <w:pPr>
              <w:jc w:val="center"/>
              <w:rPr>
                <w:rFonts w:cstheme="minorHAnsi"/>
                <w:szCs w:val="20"/>
              </w:rPr>
            </w:pPr>
          </w:p>
        </w:tc>
      </w:tr>
      <w:tr w:rsidR="0061524D" w:rsidRPr="00487927" w14:paraId="0E5D57CD" w14:textId="2188D3B2" w:rsidTr="0061524D">
        <w:tc>
          <w:tcPr>
            <w:tcW w:w="1255" w:type="dxa"/>
          </w:tcPr>
          <w:p w14:paraId="37E87F35" w14:textId="7FBDB50C"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61524D" w:rsidRPr="00283A38" w:rsidRDefault="0061524D" w:rsidP="00FD51B2">
            <w:pPr>
              <w:jc w:val="center"/>
              <w:rPr>
                <w:rFonts w:cstheme="minorHAnsi"/>
                <w:szCs w:val="20"/>
              </w:rPr>
            </w:pPr>
          </w:p>
        </w:tc>
        <w:tc>
          <w:tcPr>
            <w:tcW w:w="990" w:type="dxa"/>
          </w:tcPr>
          <w:p w14:paraId="4FFB6F56" w14:textId="77777777" w:rsidR="0061524D" w:rsidRPr="00487927" w:rsidRDefault="0061524D" w:rsidP="00FD51B2">
            <w:pPr>
              <w:jc w:val="center"/>
              <w:rPr>
                <w:rFonts w:cstheme="minorHAnsi"/>
                <w:szCs w:val="20"/>
              </w:rPr>
            </w:pPr>
          </w:p>
        </w:tc>
        <w:tc>
          <w:tcPr>
            <w:tcW w:w="990" w:type="dxa"/>
          </w:tcPr>
          <w:p w14:paraId="7BEB0F7A" w14:textId="77777777" w:rsidR="0061524D" w:rsidRPr="00487927" w:rsidRDefault="0061524D" w:rsidP="00FD51B2">
            <w:pPr>
              <w:jc w:val="center"/>
              <w:rPr>
                <w:rFonts w:cstheme="minorHAnsi"/>
                <w:szCs w:val="20"/>
              </w:rPr>
            </w:pPr>
          </w:p>
        </w:tc>
        <w:tc>
          <w:tcPr>
            <w:tcW w:w="990" w:type="dxa"/>
          </w:tcPr>
          <w:p w14:paraId="03BDC857" w14:textId="77777777" w:rsidR="0061524D" w:rsidRPr="00487927" w:rsidRDefault="0061524D" w:rsidP="00FD51B2">
            <w:pPr>
              <w:jc w:val="center"/>
              <w:rPr>
                <w:rFonts w:cstheme="minorHAnsi"/>
                <w:szCs w:val="20"/>
              </w:rPr>
            </w:pPr>
          </w:p>
        </w:tc>
        <w:tc>
          <w:tcPr>
            <w:tcW w:w="990" w:type="dxa"/>
          </w:tcPr>
          <w:p w14:paraId="22BB5F64" w14:textId="77777777" w:rsidR="0061524D" w:rsidRPr="00487927" w:rsidRDefault="0061524D" w:rsidP="00FD51B2">
            <w:pPr>
              <w:jc w:val="center"/>
              <w:rPr>
                <w:rFonts w:cstheme="minorHAnsi"/>
                <w:szCs w:val="20"/>
              </w:rPr>
            </w:pPr>
          </w:p>
        </w:tc>
        <w:tc>
          <w:tcPr>
            <w:tcW w:w="990" w:type="dxa"/>
          </w:tcPr>
          <w:p w14:paraId="09473222" w14:textId="77777777" w:rsidR="0061524D" w:rsidRPr="00487927" w:rsidRDefault="0061524D" w:rsidP="00FD51B2">
            <w:pPr>
              <w:jc w:val="center"/>
              <w:rPr>
                <w:rFonts w:cstheme="minorHAnsi"/>
                <w:szCs w:val="20"/>
              </w:rPr>
            </w:pPr>
          </w:p>
        </w:tc>
        <w:tc>
          <w:tcPr>
            <w:tcW w:w="1080" w:type="dxa"/>
          </w:tcPr>
          <w:p w14:paraId="0B5AFBAD" w14:textId="77777777" w:rsidR="0061524D" w:rsidRPr="00283A38" w:rsidRDefault="0061524D" w:rsidP="00FD51B2">
            <w:pPr>
              <w:jc w:val="center"/>
              <w:rPr>
                <w:rFonts w:cstheme="minorHAnsi"/>
                <w:szCs w:val="20"/>
              </w:rPr>
            </w:pPr>
          </w:p>
        </w:tc>
        <w:tc>
          <w:tcPr>
            <w:tcW w:w="990" w:type="dxa"/>
          </w:tcPr>
          <w:p w14:paraId="3C75CD9A" w14:textId="0800EB90" w:rsidR="0061524D" w:rsidRPr="00283A38" w:rsidRDefault="0061524D" w:rsidP="00FD51B2">
            <w:pPr>
              <w:jc w:val="center"/>
              <w:rPr>
                <w:rFonts w:cstheme="minorHAnsi"/>
                <w:szCs w:val="20"/>
              </w:rPr>
            </w:pPr>
            <w:r w:rsidRPr="00283A38">
              <w:rPr>
                <w:rFonts w:cstheme="minorHAnsi"/>
                <w:szCs w:val="20"/>
              </w:rPr>
              <w:t>•</w:t>
            </w:r>
          </w:p>
        </w:tc>
        <w:tc>
          <w:tcPr>
            <w:tcW w:w="990" w:type="dxa"/>
          </w:tcPr>
          <w:p w14:paraId="76D853B0" w14:textId="77777777" w:rsidR="0061524D" w:rsidRPr="00283A38" w:rsidRDefault="0061524D" w:rsidP="00FD51B2">
            <w:pPr>
              <w:jc w:val="center"/>
              <w:rPr>
                <w:rFonts w:cstheme="minorHAnsi"/>
                <w:szCs w:val="20"/>
              </w:rPr>
            </w:pPr>
          </w:p>
        </w:tc>
        <w:tc>
          <w:tcPr>
            <w:tcW w:w="1103" w:type="dxa"/>
          </w:tcPr>
          <w:p w14:paraId="40FDAB72" w14:textId="77777777" w:rsidR="0061524D" w:rsidRPr="00283A38" w:rsidRDefault="0061524D" w:rsidP="00FD51B2">
            <w:pPr>
              <w:jc w:val="center"/>
              <w:rPr>
                <w:rFonts w:cstheme="minorHAnsi"/>
                <w:szCs w:val="20"/>
              </w:rPr>
            </w:pPr>
          </w:p>
        </w:tc>
        <w:tc>
          <w:tcPr>
            <w:tcW w:w="1103" w:type="dxa"/>
          </w:tcPr>
          <w:p w14:paraId="192E0964" w14:textId="77777777" w:rsidR="0061524D" w:rsidRPr="00283A38" w:rsidRDefault="0061524D" w:rsidP="00FD51B2">
            <w:pPr>
              <w:jc w:val="center"/>
              <w:rPr>
                <w:rFonts w:cstheme="minorHAnsi"/>
                <w:szCs w:val="20"/>
              </w:rPr>
            </w:pPr>
          </w:p>
        </w:tc>
      </w:tr>
      <w:tr w:rsidR="0061524D" w:rsidRPr="00487927" w14:paraId="45795262" w14:textId="3F44E563" w:rsidTr="0061524D">
        <w:tc>
          <w:tcPr>
            <w:tcW w:w="1255" w:type="dxa"/>
          </w:tcPr>
          <w:p w14:paraId="2D87264D" w14:textId="539904F2" w:rsidR="0061524D" w:rsidRPr="00BE4128" w:rsidRDefault="0061524D"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61524D" w:rsidRPr="00283A38" w:rsidRDefault="0061524D" w:rsidP="00FD51B2">
            <w:pPr>
              <w:jc w:val="center"/>
              <w:rPr>
                <w:rFonts w:cstheme="minorHAnsi"/>
                <w:szCs w:val="20"/>
              </w:rPr>
            </w:pPr>
          </w:p>
        </w:tc>
        <w:tc>
          <w:tcPr>
            <w:tcW w:w="990" w:type="dxa"/>
          </w:tcPr>
          <w:p w14:paraId="7043FCFC" w14:textId="77777777" w:rsidR="0061524D" w:rsidRPr="00487927" w:rsidRDefault="0061524D" w:rsidP="00FD51B2">
            <w:pPr>
              <w:jc w:val="center"/>
              <w:rPr>
                <w:rFonts w:cstheme="minorHAnsi"/>
                <w:szCs w:val="20"/>
              </w:rPr>
            </w:pPr>
          </w:p>
        </w:tc>
        <w:tc>
          <w:tcPr>
            <w:tcW w:w="990" w:type="dxa"/>
          </w:tcPr>
          <w:p w14:paraId="7B4D3F09" w14:textId="77777777" w:rsidR="0061524D" w:rsidRPr="00487927" w:rsidRDefault="0061524D" w:rsidP="00FD51B2">
            <w:pPr>
              <w:jc w:val="center"/>
              <w:rPr>
                <w:rFonts w:cstheme="minorHAnsi"/>
                <w:szCs w:val="20"/>
              </w:rPr>
            </w:pPr>
          </w:p>
        </w:tc>
        <w:tc>
          <w:tcPr>
            <w:tcW w:w="990" w:type="dxa"/>
          </w:tcPr>
          <w:p w14:paraId="5D784743" w14:textId="77777777" w:rsidR="0061524D" w:rsidRPr="00487927" w:rsidRDefault="0061524D" w:rsidP="00FD51B2">
            <w:pPr>
              <w:jc w:val="center"/>
              <w:rPr>
                <w:rFonts w:cstheme="minorHAnsi"/>
                <w:szCs w:val="20"/>
              </w:rPr>
            </w:pPr>
          </w:p>
        </w:tc>
        <w:tc>
          <w:tcPr>
            <w:tcW w:w="990" w:type="dxa"/>
          </w:tcPr>
          <w:p w14:paraId="6A52AD14" w14:textId="77777777" w:rsidR="0061524D" w:rsidRPr="00487927" w:rsidRDefault="0061524D" w:rsidP="00FD51B2">
            <w:pPr>
              <w:jc w:val="center"/>
              <w:rPr>
                <w:rFonts w:cstheme="minorHAnsi"/>
                <w:szCs w:val="20"/>
              </w:rPr>
            </w:pPr>
          </w:p>
        </w:tc>
        <w:tc>
          <w:tcPr>
            <w:tcW w:w="990" w:type="dxa"/>
          </w:tcPr>
          <w:p w14:paraId="00C6CD02" w14:textId="77777777" w:rsidR="0061524D" w:rsidRPr="00487927" w:rsidRDefault="0061524D" w:rsidP="00FD51B2">
            <w:pPr>
              <w:jc w:val="center"/>
              <w:rPr>
                <w:rFonts w:cstheme="minorHAnsi"/>
                <w:szCs w:val="20"/>
              </w:rPr>
            </w:pPr>
          </w:p>
        </w:tc>
        <w:tc>
          <w:tcPr>
            <w:tcW w:w="1080" w:type="dxa"/>
          </w:tcPr>
          <w:p w14:paraId="65B3790D" w14:textId="77777777" w:rsidR="0061524D" w:rsidRPr="00283A38" w:rsidRDefault="0061524D" w:rsidP="00FD51B2">
            <w:pPr>
              <w:jc w:val="center"/>
              <w:rPr>
                <w:rFonts w:cstheme="minorHAnsi"/>
                <w:szCs w:val="20"/>
              </w:rPr>
            </w:pPr>
          </w:p>
        </w:tc>
        <w:tc>
          <w:tcPr>
            <w:tcW w:w="990" w:type="dxa"/>
          </w:tcPr>
          <w:p w14:paraId="3137D1D3" w14:textId="0F5AD66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3BA56A6" w14:textId="77777777" w:rsidR="0061524D" w:rsidRPr="00283A38" w:rsidRDefault="0061524D" w:rsidP="00FD51B2">
            <w:pPr>
              <w:jc w:val="center"/>
              <w:rPr>
                <w:rFonts w:cstheme="minorHAnsi"/>
                <w:szCs w:val="20"/>
              </w:rPr>
            </w:pPr>
          </w:p>
        </w:tc>
        <w:tc>
          <w:tcPr>
            <w:tcW w:w="1103" w:type="dxa"/>
          </w:tcPr>
          <w:p w14:paraId="485696BE" w14:textId="77777777" w:rsidR="0061524D" w:rsidRPr="00283A38" w:rsidRDefault="0061524D" w:rsidP="00FD51B2">
            <w:pPr>
              <w:jc w:val="center"/>
              <w:rPr>
                <w:rFonts w:cstheme="minorHAnsi"/>
                <w:szCs w:val="20"/>
              </w:rPr>
            </w:pPr>
          </w:p>
        </w:tc>
        <w:tc>
          <w:tcPr>
            <w:tcW w:w="1103" w:type="dxa"/>
          </w:tcPr>
          <w:p w14:paraId="5120DC28" w14:textId="77777777" w:rsidR="0061524D" w:rsidRPr="00283A38" w:rsidRDefault="0061524D" w:rsidP="00FD51B2">
            <w:pPr>
              <w:jc w:val="center"/>
              <w:rPr>
                <w:rFonts w:cstheme="minorHAnsi"/>
                <w:szCs w:val="20"/>
              </w:rPr>
            </w:pPr>
          </w:p>
        </w:tc>
      </w:tr>
      <w:tr w:rsidR="0061524D" w:rsidRPr="00487927" w14:paraId="53C777D7" w14:textId="40C12321" w:rsidTr="0061524D">
        <w:tc>
          <w:tcPr>
            <w:tcW w:w="1255" w:type="dxa"/>
          </w:tcPr>
          <w:p w14:paraId="5F6EDCF3" w14:textId="6010AC2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61524D" w:rsidRPr="00283A38" w:rsidRDefault="0061524D" w:rsidP="00FD51B2">
            <w:pPr>
              <w:jc w:val="center"/>
              <w:rPr>
                <w:rFonts w:cstheme="minorHAnsi"/>
                <w:szCs w:val="20"/>
              </w:rPr>
            </w:pPr>
          </w:p>
        </w:tc>
        <w:tc>
          <w:tcPr>
            <w:tcW w:w="990" w:type="dxa"/>
          </w:tcPr>
          <w:p w14:paraId="37D33192" w14:textId="77777777" w:rsidR="0061524D" w:rsidRPr="00487927" w:rsidRDefault="0061524D" w:rsidP="00FD51B2">
            <w:pPr>
              <w:jc w:val="center"/>
              <w:rPr>
                <w:rFonts w:cstheme="minorHAnsi"/>
                <w:szCs w:val="20"/>
              </w:rPr>
            </w:pPr>
          </w:p>
        </w:tc>
        <w:tc>
          <w:tcPr>
            <w:tcW w:w="990" w:type="dxa"/>
          </w:tcPr>
          <w:p w14:paraId="3C2175BF" w14:textId="77777777" w:rsidR="0061524D" w:rsidRPr="00487927" w:rsidRDefault="0061524D" w:rsidP="00FD51B2">
            <w:pPr>
              <w:jc w:val="center"/>
              <w:rPr>
                <w:rFonts w:cstheme="minorHAnsi"/>
                <w:szCs w:val="20"/>
              </w:rPr>
            </w:pPr>
          </w:p>
        </w:tc>
        <w:tc>
          <w:tcPr>
            <w:tcW w:w="990" w:type="dxa"/>
          </w:tcPr>
          <w:p w14:paraId="6AAEF3B4" w14:textId="77777777" w:rsidR="0061524D" w:rsidRPr="00487927" w:rsidRDefault="0061524D" w:rsidP="00FD51B2">
            <w:pPr>
              <w:jc w:val="center"/>
              <w:rPr>
                <w:rFonts w:cstheme="minorHAnsi"/>
                <w:szCs w:val="20"/>
              </w:rPr>
            </w:pPr>
          </w:p>
        </w:tc>
        <w:tc>
          <w:tcPr>
            <w:tcW w:w="990" w:type="dxa"/>
          </w:tcPr>
          <w:p w14:paraId="54C83FFE" w14:textId="77777777" w:rsidR="0061524D" w:rsidRPr="00487927" w:rsidRDefault="0061524D" w:rsidP="00FD51B2">
            <w:pPr>
              <w:jc w:val="center"/>
              <w:rPr>
                <w:rFonts w:cstheme="minorHAnsi"/>
                <w:szCs w:val="20"/>
              </w:rPr>
            </w:pPr>
          </w:p>
        </w:tc>
        <w:tc>
          <w:tcPr>
            <w:tcW w:w="990" w:type="dxa"/>
          </w:tcPr>
          <w:p w14:paraId="214BD9ED" w14:textId="77777777" w:rsidR="0061524D" w:rsidRPr="00487927" w:rsidRDefault="0061524D" w:rsidP="00FD51B2">
            <w:pPr>
              <w:jc w:val="center"/>
              <w:rPr>
                <w:rFonts w:cstheme="minorHAnsi"/>
                <w:szCs w:val="20"/>
              </w:rPr>
            </w:pPr>
          </w:p>
        </w:tc>
        <w:tc>
          <w:tcPr>
            <w:tcW w:w="1080" w:type="dxa"/>
          </w:tcPr>
          <w:p w14:paraId="75F42D17" w14:textId="77777777" w:rsidR="0061524D" w:rsidRPr="00283A38" w:rsidRDefault="0061524D" w:rsidP="00FD51B2">
            <w:pPr>
              <w:jc w:val="center"/>
              <w:rPr>
                <w:rFonts w:cstheme="minorHAnsi"/>
                <w:szCs w:val="20"/>
              </w:rPr>
            </w:pPr>
          </w:p>
        </w:tc>
        <w:tc>
          <w:tcPr>
            <w:tcW w:w="990" w:type="dxa"/>
          </w:tcPr>
          <w:p w14:paraId="3372BCF3" w14:textId="19BB5A63" w:rsidR="0061524D" w:rsidRPr="00283A38" w:rsidRDefault="0061524D" w:rsidP="00FD51B2">
            <w:pPr>
              <w:jc w:val="center"/>
              <w:rPr>
                <w:rFonts w:cstheme="minorHAnsi"/>
                <w:szCs w:val="20"/>
              </w:rPr>
            </w:pPr>
            <w:r w:rsidRPr="00283A38">
              <w:rPr>
                <w:rFonts w:cstheme="minorHAnsi"/>
                <w:szCs w:val="20"/>
              </w:rPr>
              <w:t>•</w:t>
            </w:r>
          </w:p>
        </w:tc>
        <w:tc>
          <w:tcPr>
            <w:tcW w:w="990" w:type="dxa"/>
          </w:tcPr>
          <w:p w14:paraId="7A3714B9" w14:textId="77777777" w:rsidR="0061524D" w:rsidRPr="00283A38" w:rsidRDefault="0061524D" w:rsidP="00FD51B2">
            <w:pPr>
              <w:jc w:val="center"/>
              <w:rPr>
                <w:rFonts w:cstheme="minorHAnsi"/>
                <w:szCs w:val="20"/>
              </w:rPr>
            </w:pPr>
          </w:p>
        </w:tc>
        <w:tc>
          <w:tcPr>
            <w:tcW w:w="1103" w:type="dxa"/>
          </w:tcPr>
          <w:p w14:paraId="40E7FF7F" w14:textId="77777777" w:rsidR="0061524D" w:rsidRPr="00283A38" w:rsidRDefault="0061524D" w:rsidP="00FD51B2">
            <w:pPr>
              <w:jc w:val="center"/>
              <w:rPr>
                <w:rFonts w:cstheme="minorHAnsi"/>
                <w:szCs w:val="20"/>
              </w:rPr>
            </w:pPr>
          </w:p>
        </w:tc>
        <w:tc>
          <w:tcPr>
            <w:tcW w:w="1103" w:type="dxa"/>
          </w:tcPr>
          <w:p w14:paraId="4C6D6FDF" w14:textId="77777777" w:rsidR="0061524D" w:rsidRPr="00283A38" w:rsidRDefault="0061524D" w:rsidP="00FD51B2">
            <w:pPr>
              <w:jc w:val="center"/>
              <w:rPr>
                <w:rFonts w:cstheme="minorHAnsi"/>
                <w:szCs w:val="20"/>
              </w:rPr>
            </w:pPr>
          </w:p>
        </w:tc>
      </w:tr>
      <w:tr w:rsidR="0061524D" w:rsidRPr="00487927" w14:paraId="0194F5C2" w14:textId="64D72670" w:rsidTr="0061524D">
        <w:tc>
          <w:tcPr>
            <w:tcW w:w="1255" w:type="dxa"/>
          </w:tcPr>
          <w:p w14:paraId="1322C78B" w14:textId="2DA31C6D"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61524D" w:rsidRPr="00283A38" w:rsidRDefault="0061524D" w:rsidP="00FD51B2">
            <w:pPr>
              <w:jc w:val="center"/>
              <w:rPr>
                <w:rFonts w:cstheme="minorHAnsi"/>
                <w:szCs w:val="20"/>
              </w:rPr>
            </w:pPr>
          </w:p>
        </w:tc>
        <w:tc>
          <w:tcPr>
            <w:tcW w:w="990" w:type="dxa"/>
          </w:tcPr>
          <w:p w14:paraId="1E0D9BD6" w14:textId="77777777" w:rsidR="0061524D" w:rsidRPr="00487927" w:rsidRDefault="0061524D" w:rsidP="00FD51B2">
            <w:pPr>
              <w:jc w:val="center"/>
              <w:rPr>
                <w:rFonts w:cstheme="minorHAnsi"/>
                <w:szCs w:val="20"/>
              </w:rPr>
            </w:pPr>
          </w:p>
        </w:tc>
        <w:tc>
          <w:tcPr>
            <w:tcW w:w="990" w:type="dxa"/>
          </w:tcPr>
          <w:p w14:paraId="0B20259B" w14:textId="77777777" w:rsidR="0061524D" w:rsidRPr="00487927" w:rsidRDefault="0061524D" w:rsidP="00FD51B2">
            <w:pPr>
              <w:jc w:val="center"/>
              <w:rPr>
                <w:rFonts w:cstheme="minorHAnsi"/>
                <w:szCs w:val="20"/>
              </w:rPr>
            </w:pPr>
          </w:p>
        </w:tc>
        <w:tc>
          <w:tcPr>
            <w:tcW w:w="990" w:type="dxa"/>
          </w:tcPr>
          <w:p w14:paraId="6B4F5C02" w14:textId="77777777" w:rsidR="0061524D" w:rsidRPr="00487927" w:rsidRDefault="0061524D" w:rsidP="00FD51B2">
            <w:pPr>
              <w:jc w:val="center"/>
              <w:rPr>
                <w:rFonts w:cstheme="minorHAnsi"/>
                <w:szCs w:val="20"/>
              </w:rPr>
            </w:pPr>
          </w:p>
        </w:tc>
        <w:tc>
          <w:tcPr>
            <w:tcW w:w="990" w:type="dxa"/>
          </w:tcPr>
          <w:p w14:paraId="5E89BB7A" w14:textId="77777777" w:rsidR="0061524D" w:rsidRPr="00487927" w:rsidRDefault="0061524D" w:rsidP="00FD51B2">
            <w:pPr>
              <w:jc w:val="center"/>
              <w:rPr>
                <w:rFonts w:cstheme="minorHAnsi"/>
                <w:szCs w:val="20"/>
              </w:rPr>
            </w:pPr>
          </w:p>
        </w:tc>
        <w:tc>
          <w:tcPr>
            <w:tcW w:w="990" w:type="dxa"/>
          </w:tcPr>
          <w:p w14:paraId="64EA0FCF" w14:textId="77777777" w:rsidR="0061524D" w:rsidRPr="00487927" w:rsidRDefault="0061524D" w:rsidP="00FD51B2">
            <w:pPr>
              <w:jc w:val="center"/>
              <w:rPr>
                <w:rFonts w:cstheme="minorHAnsi"/>
                <w:szCs w:val="20"/>
              </w:rPr>
            </w:pPr>
          </w:p>
        </w:tc>
        <w:tc>
          <w:tcPr>
            <w:tcW w:w="1080" w:type="dxa"/>
          </w:tcPr>
          <w:p w14:paraId="026D65E6" w14:textId="77777777" w:rsidR="0061524D" w:rsidRPr="00283A38" w:rsidRDefault="0061524D" w:rsidP="00FD51B2">
            <w:pPr>
              <w:jc w:val="center"/>
              <w:rPr>
                <w:rFonts w:cstheme="minorHAnsi"/>
                <w:szCs w:val="20"/>
              </w:rPr>
            </w:pPr>
          </w:p>
        </w:tc>
        <w:tc>
          <w:tcPr>
            <w:tcW w:w="990" w:type="dxa"/>
          </w:tcPr>
          <w:p w14:paraId="39EAD909" w14:textId="3678EA4B" w:rsidR="0061524D" w:rsidRPr="00283A38" w:rsidRDefault="0061524D" w:rsidP="00FD51B2">
            <w:pPr>
              <w:jc w:val="center"/>
              <w:rPr>
                <w:rFonts w:cstheme="minorHAnsi"/>
                <w:szCs w:val="20"/>
              </w:rPr>
            </w:pPr>
            <w:r w:rsidRPr="00283A38">
              <w:rPr>
                <w:rFonts w:cstheme="minorHAnsi"/>
                <w:szCs w:val="20"/>
              </w:rPr>
              <w:t>•</w:t>
            </w:r>
          </w:p>
        </w:tc>
        <w:tc>
          <w:tcPr>
            <w:tcW w:w="990" w:type="dxa"/>
          </w:tcPr>
          <w:p w14:paraId="0D74ECEF" w14:textId="77777777" w:rsidR="0061524D" w:rsidRPr="00283A38" w:rsidRDefault="0061524D" w:rsidP="00FD51B2">
            <w:pPr>
              <w:jc w:val="center"/>
              <w:rPr>
                <w:rFonts w:cstheme="minorHAnsi"/>
                <w:szCs w:val="20"/>
              </w:rPr>
            </w:pPr>
          </w:p>
        </w:tc>
        <w:tc>
          <w:tcPr>
            <w:tcW w:w="1103" w:type="dxa"/>
          </w:tcPr>
          <w:p w14:paraId="2FBC9AD0" w14:textId="77777777" w:rsidR="0061524D" w:rsidRPr="00283A38" w:rsidRDefault="0061524D" w:rsidP="00FD51B2">
            <w:pPr>
              <w:jc w:val="center"/>
              <w:rPr>
                <w:rFonts w:cstheme="minorHAnsi"/>
                <w:szCs w:val="20"/>
              </w:rPr>
            </w:pPr>
          </w:p>
        </w:tc>
        <w:tc>
          <w:tcPr>
            <w:tcW w:w="1103" w:type="dxa"/>
          </w:tcPr>
          <w:p w14:paraId="2CEA917F" w14:textId="77777777" w:rsidR="0061524D" w:rsidRPr="00283A38" w:rsidRDefault="0061524D" w:rsidP="00FD51B2">
            <w:pPr>
              <w:jc w:val="center"/>
              <w:rPr>
                <w:rFonts w:cstheme="minorHAnsi"/>
                <w:szCs w:val="20"/>
              </w:rPr>
            </w:pPr>
          </w:p>
        </w:tc>
      </w:tr>
      <w:tr w:rsidR="0061524D" w:rsidRPr="00487927" w14:paraId="7E010BF3" w14:textId="1D19BF75" w:rsidTr="0061524D">
        <w:tc>
          <w:tcPr>
            <w:tcW w:w="1255" w:type="dxa"/>
          </w:tcPr>
          <w:p w14:paraId="152CFCE5" w14:textId="6DBC7160"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61524D" w:rsidRPr="00283A38" w:rsidRDefault="0061524D" w:rsidP="00FD51B2">
            <w:pPr>
              <w:jc w:val="center"/>
              <w:rPr>
                <w:rFonts w:cstheme="minorHAnsi"/>
                <w:szCs w:val="20"/>
              </w:rPr>
            </w:pPr>
          </w:p>
        </w:tc>
        <w:tc>
          <w:tcPr>
            <w:tcW w:w="990" w:type="dxa"/>
          </w:tcPr>
          <w:p w14:paraId="5335FF01" w14:textId="77777777" w:rsidR="0061524D" w:rsidRPr="00487927" w:rsidRDefault="0061524D" w:rsidP="00FD51B2">
            <w:pPr>
              <w:jc w:val="center"/>
              <w:rPr>
                <w:rFonts w:cstheme="minorHAnsi"/>
                <w:szCs w:val="20"/>
              </w:rPr>
            </w:pPr>
          </w:p>
        </w:tc>
        <w:tc>
          <w:tcPr>
            <w:tcW w:w="990" w:type="dxa"/>
          </w:tcPr>
          <w:p w14:paraId="5984A6CC" w14:textId="77777777" w:rsidR="0061524D" w:rsidRPr="00487927" w:rsidRDefault="0061524D" w:rsidP="00FD51B2">
            <w:pPr>
              <w:jc w:val="center"/>
              <w:rPr>
                <w:rFonts w:cstheme="minorHAnsi"/>
                <w:szCs w:val="20"/>
              </w:rPr>
            </w:pPr>
          </w:p>
        </w:tc>
        <w:tc>
          <w:tcPr>
            <w:tcW w:w="990" w:type="dxa"/>
          </w:tcPr>
          <w:p w14:paraId="50FFCD5B" w14:textId="77777777" w:rsidR="0061524D" w:rsidRPr="00487927" w:rsidRDefault="0061524D" w:rsidP="00FD51B2">
            <w:pPr>
              <w:jc w:val="center"/>
              <w:rPr>
                <w:rFonts w:cstheme="minorHAnsi"/>
                <w:szCs w:val="20"/>
              </w:rPr>
            </w:pPr>
          </w:p>
        </w:tc>
        <w:tc>
          <w:tcPr>
            <w:tcW w:w="990" w:type="dxa"/>
          </w:tcPr>
          <w:p w14:paraId="0075EF75" w14:textId="77777777" w:rsidR="0061524D" w:rsidRPr="00487927" w:rsidRDefault="0061524D" w:rsidP="00FD51B2">
            <w:pPr>
              <w:jc w:val="center"/>
              <w:rPr>
                <w:rFonts w:cstheme="minorHAnsi"/>
                <w:szCs w:val="20"/>
              </w:rPr>
            </w:pPr>
          </w:p>
        </w:tc>
        <w:tc>
          <w:tcPr>
            <w:tcW w:w="990" w:type="dxa"/>
          </w:tcPr>
          <w:p w14:paraId="47701559" w14:textId="77777777" w:rsidR="0061524D" w:rsidRPr="00487927" w:rsidRDefault="0061524D" w:rsidP="00FD51B2">
            <w:pPr>
              <w:jc w:val="center"/>
              <w:rPr>
                <w:rFonts w:cstheme="minorHAnsi"/>
                <w:szCs w:val="20"/>
              </w:rPr>
            </w:pPr>
          </w:p>
        </w:tc>
        <w:tc>
          <w:tcPr>
            <w:tcW w:w="1080" w:type="dxa"/>
          </w:tcPr>
          <w:p w14:paraId="31EFD9DD" w14:textId="77777777" w:rsidR="0061524D" w:rsidRPr="00283A38" w:rsidRDefault="0061524D" w:rsidP="00FD51B2">
            <w:pPr>
              <w:jc w:val="center"/>
              <w:rPr>
                <w:rFonts w:cstheme="minorHAnsi"/>
                <w:szCs w:val="20"/>
              </w:rPr>
            </w:pPr>
          </w:p>
        </w:tc>
        <w:tc>
          <w:tcPr>
            <w:tcW w:w="990" w:type="dxa"/>
          </w:tcPr>
          <w:p w14:paraId="5985D31E" w14:textId="22E9D553"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67A3FB" w14:textId="77777777" w:rsidR="0061524D" w:rsidRPr="00283A38" w:rsidRDefault="0061524D" w:rsidP="00FD51B2">
            <w:pPr>
              <w:jc w:val="center"/>
              <w:rPr>
                <w:rFonts w:cstheme="minorHAnsi"/>
                <w:szCs w:val="20"/>
              </w:rPr>
            </w:pPr>
          </w:p>
        </w:tc>
        <w:tc>
          <w:tcPr>
            <w:tcW w:w="1103" w:type="dxa"/>
          </w:tcPr>
          <w:p w14:paraId="1F46371F" w14:textId="77777777" w:rsidR="0061524D" w:rsidRPr="00283A38" w:rsidRDefault="0061524D" w:rsidP="00FD51B2">
            <w:pPr>
              <w:jc w:val="center"/>
              <w:rPr>
                <w:rFonts w:cstheme="minorHAnsi"/>
                <w:szCs w:val="20"/>
              </w:rPr>
            </w:pPr>
          </w:p>
        </w:tc>
        <w:tc>
          <w:tcPr>
            <w:tcW w:w="1103" w:type="dxa"/>
          </w:tcPr>
          <w:p w14:paraId="7FD2A844" w14:textId="77777777" w:rsidR="0061524D" w:rsidRPr="00283A38" w:rsidRDefault="0061524D" w:rsidP="00FD51B2">
            <w:pPr>
              <w:jc w:val="center"/>
              <w:rPr>
                <w:rFonts w:cstheme="minorHAnsi"/>
                <w:szCs w:val="20"/>
              </w:rPr>
            </w:pPr>
          </w:p>
        </w:tc>
      </w:tr>
      <w:tr w:rsidR="0061524D" w:rsidRPr="00487927" w14:paraId="6A158684" w14:textId="475C0763" w:rsidTr="0061524D">
        <w:tc>
          <w:tcPr>
            <w:tcW w:w="1255" w:type="dxa"/>
          </w:tcPr>
          <w:p w14:paraId="6F0C5451" w14:textId="1A11184B"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61524D" w:rsidRPr="00283A38" w:rsidRDefault="0061524D" w:rsidP="00FD51B2">
            <w:pPr>
              <w:jc w:val="center"/>
              <w:rPr>
                <w:rFonts w:cstheme="minorHAnsi"/>
                <w:szCs w:val="20"/>
              </w:rPr>
            </w:pPr>
          </w:p>
        </w:tc>
        <w:tc>
          <w:tcPr>
            <w:tcW w:w="990" w:type="dxa"/>
          </w:tcPr>
          <w:p w14:paraId="22D1D857" w14:textId="77777777" w:rsidR="0061524D" w:rsidRPr="00487927" w:rsidRDefault="0061524D" w:rsidP="00FD51B2">
            <w:pPr>
              <w:jc w:val="center"/>
              <w:rPr>
                <w:rFonts w:cstheme="minorHAnsi"/>
                <w:szCs w:val="20"/>
              </w:rPr>
            </w:pPr>
          </w:p>
        </w:tc>
        <w:tc>
          <w:tcPr>
            <w:tcW w:w="990" w:type="dxa"/>
          </w:tcPr>
          <w:p w14:paraId="676553E0" w14:textId="77777777" w:rsidR="0061524D" w:rsidRPr="00487927" w:rsidRDefault="0061524D" w:rsidP="00FD51B2">
            <w:pPr>
              <w:jc w:val="center"/>
              <w:rPr>
                <w:rFonts w:cstheme="minorHAnsi"/>
                <w:szCs w:val="20"/>
              </w:rPr>
            </w:pPr>
          </w:p>
        </w:tc>
        <w:tc>
          <w:tcPr>
            <w:tcW w:w="990" w:type="dxa"/>
          </w:tcPr>
          <w:p w14:paraId="354FA326" w14:textId="77777777" w:rsidR="0061524D" w:rsidRPr="00487927" w:rsidRDefault="0061524D" w:rsidP="00FD51B2">
            <w:pPr>
              <w:jc w:val="center"/>
              <w:rPr>
                <w:rFonts w:cstheme="minorHAnsi"/>
                <w:szCs w:val="20"/>
              </w:rPr>
            </w:pPr>
          </w:p>
        </w:tc>
        <w:tc>
          <w:tcPr>
            <w:tcW w:w="990" w:type="dxa"/>
          </w:tcPr>
          <w:p w14:paraId="4B32BC6D" w14:textId="77777777" w:rsidR="0061524D" w:rsidRPr="00487927" w:rsidRDefault="0061524D" w:rsidP="00FD51B2">
            <w:pPr>
              <w:jc w:val="center"/>
              <w:rPr>
                <w:rFonts w:cstheme="minorHAnsi"/>
                <w:szCs w:val="20"/>
              </w:rPr>
            </w:pPr>
          </w:p>
        </w:tc>
        <w:tc>
          <w:tcPr>
            <w:tcW w:w="990" w:type="dxa"/>
          </w:tcPr>
          <w:p w14:paraId="74737058" w14:textId="77777777" w:rsidR="0061524D" w:rsidRPr="00487927" w:rsidRDefault="0061524D" w:rsidP="00FD51B2">
            <w:pPr>
              <w:jc w:val="center"/>
              <w:rPr>
                <w:rFonts w:cstheme="minorHAnsi"/>
                <w:szCs w:val="20"/>
              </w:rPr>
            </w:pPr>
          </w:p>
        </w:tc>
        <w:tc>
          <w:tcPr>
            <w:tcW w:w="1080" w:type="dxa"/>
          </w:tcPr>
          <w:p w14:paraId="0BA9DC81" w14:textId="77777777" w:rsidR="0061524D" w:rsidRPr="00283A38" w:rsidRDefault="0061524D" w:rsidP="00FD51B2">
            <w:pPr>
              <w:jc w:val="center"/>
              <w:rPr>
                <w:rFonts w:cstheme="minorHAnsi"/>
                <w:szCs w:val="20"/>
              </w:rPr>
            </w:pPr>
          </w:p>
        </w:tc>
        <w:tc>
          <w:tcPr>
            <w:tcW w:w="990" w:type="dxa"/>
          </w:tcPr>
          <w:p w14:paraId="0E7CF025" w14:textId="7C856DF1" w:rsidR="0061524D" w:rsidRPr="00283A38" w:rsidRDefault="0061524D" w:rsidP="00FD51B2">
            <w:pPr>
              <w:jc w:val="center"/>
              <w:rPr>
                <w:rFonts w:cstheme="minorHAnsi"/>
                <w:szCs w:val="20"/>
              </w:rPr>
            </w:pPr>
            <w:r w:rsidRPr="00283A38">
              <w:rPr>
                <w:rFonts w:cstheme="minorHAnsi"/>
                <w:szCs w:val="20"/>
              </w:rPr>
              <w:t>•</w:t>
            </w:r>
          </w:p>
        </w:tc>
        <w:tc>
          <w:tcPr>
            <w:tcW w:w="990" w:type="dxa"/>
          </w:tcPr>
          <w:p w14:paraId="4FE8FA36" w14:textId="77777777" w:rsidR="0061524D" w:rsidRPr="00283A38" w:rsidRDefault="0061524D" w:rsidP="00FD51B2">
            <w:pPr>
              <w:jc w:val="center"/>
              <w:rPr>
                <w:rFonts w:cstheme="minorHAnsi"/>
                <w:szCs w:val="20"/>
              </w:rPr>
            </w:pPr>
          </w:p>
        </w:tc>
        <w:tc>
          <w:tcPr>
            <w:tcW w:w="1103" w:type="dxa"/>
          </w:tcPr>
          <w:p w14:paraId="73CBEE1A" w14:textId="77777777" w:rsidR="0061524D" w:rsidRPr="00283A38" w:rsidRDefault="0061524D" w:rsidP="00FD51B2">
            <w:pPr>
              <w:jc w:val="center"/>
              <w:rPr>
                <w:rFonts w:cstheme="minorHAnsi"/>
                <w:szCs w:val="20"/>
              </w:rPr>
            </w:pPr>
          </w:p>
        </w:tc>
        <w:tc>
          <w:tcPr>
            <w:tcW w:w="1103" w:type="dxa"/>
          </w:tcPr>
          <w:p w14:paraId="30943C27" w14:textId="77777777" w:rsidR="0061524D" w:rsidRPr="00283A38" w:rsidRDefault="0061524D" w:rsidP="00FD51B2">
            <w:pPr>
              <w:jc w:val="center"/>
              <w:rPr>
                <w:rFonts w:cstheme="minorHAnsi"/>
                <w:szCs w:val="20"/>
              </w:rPr>
            </w:pPr>
          </w:p>
        </w:tc>
      </w:tr>
      <w:tr w:rsidR="0061524D" w:rsidRPr="00487927" w14:paraId="4B638CFA" w14:textId="722AF545" w:rsidTr="0061524D">
        <w:tc>
          <w:tcPr>
            <w:tcW w:w="1255" w:type="dxa"/>
          </w:tcPr>
          <w:p w14:paraId="422AAA79" w14:textId="0189F14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61524D" w:rsidRPr="00283A38" w:rsidRDefault="0061524D" w:rsidP="00FD51B2">
            <w:pPr>
              <w:jc w:val="center"/>
              <w:rPr>
                <w:rFonts w:cstheme="minorHAnsi"/>
                <w:szCs w:val="20"/>
              </w:rPr>
            </w:pPr>
          </w:p>
        </w:tc>
        <w:tc>
          <w:tcPr>
            <w:tcW w:w="990" w:type="dxa"/>
          </w:tcPr>
          <w:p w14:paraId="54DBAD5F" w14:textId="77777777" w:rsidR="0061524D" w:rsidRPr="00487927" w:rsidRDefault="0061524D" w:rsidP="00FD51B2">
            <w:pPr>
              <w:jc w:val="center"/>
              <w:rPr>
                <w:rFonts w:cstheme="minorHAnsi"/>
                <w:szCs w:val="20"/>
              </w:rPr>
            </w:pPr>
          </w:p>
        </w:tc>
        <w:tc>
          <w:tcPr>
            <w:tcW w:w="990" w:type="dxa"/>
          </w:tcPr>
          <w:p w14:paraId="0A96F1C1" w14:textId="77777777" w:rsidR="0061524D" w:rsidRPr="00487927" w:rsidRDefault="0061524D" w:rsidP="00FD51B2">
            <w:pPr>
              <w:jc w:val="center"/>
              <w:rPr>
                <w:rFonts w:cstheme="minorHAnsi"/>
                <w:szCs w:val="20"/>
              </w:rPr>
            </w:pPr>
          </w:p>
        </w:tc>
        <w:tc>
          <w:tcPr>
            <w:tcW w:w="990" w:type="dxa"/>
          </w:tcPr>
          <w:p w14:paraId="5BC51D3A" w14:textId="77777777" w:rsidR="0061524D" w:rsidRPr="00487927" w:rsidRDefault="0061524D" w:rsidP="00FD51B2">
            <w:pPr>
              <w:jc w:val="center"/>
              <w:rPr>
                <w:rFonts w:cstheme="minorHAnsi"/>
                <w:szCs w:val="20"/>
              </w:rPr>
            </w:pPr>
          </w:p>
        </w:tc>
        <w:tc>
          <w:tcPr>
            <w:tcW w:w="990" w:type="dxa"/>
          </w:tcPr>
          <w:p w14:paraId="33FF290A" w14:textId="77777777" w:rsidR="0061524D" w:rsidRPr="00487927" w:rsidRDefault="0061524D" w:rsidP="00FD51B2">
            <w:pPr>
              <w:jc w:val="center"/>
              <w:rPr>
                <w:rFonts w:cstheme="minorHAnsi"/>
                <w:szCs w:val="20"/>
              </w:rPr>
            </w:pPr>
          </w:p>
        </w:tc>
        <w:tc>
          <w:tcPr>
            <w:tcW w:w="990" w:type="dxa"/>
          </w:tcPr>
          <w:p w14:paraId="5ED63ED8" w14:textId="77777777" w:rsidR="0061524D" w:rsidRPr="00487927" w:rsidRDefault="0061524D" w:rsidP="00FD51B2">
            <w:pPr>
              <w:jc w:val="center"/>
              <w:rPr>
                <w:rFonts w:cstheme="minorHAnsi"/>
                <w:szCs w:val="20"/>
              </w:rPr>
            </w:pPr>
          </w:p>
        </w:tc>
        <w:tc>
          <w:tcPr>
            <w:tcW w:w="1080" w:type="dxa"/>
          </w:tcPr>
          <w:p w14:paraId="5C35D8FB" w14:textId="77777777" w:rsidR="0061524D" w:rsidRPr="00283A38" w:rsidRDefault="0061524D" w:rsidP="00FD51B2">
            <w:pPr>
              <w:jc w:val="center"/>
              <w:rPr>
                <w:rFonts w:cstheme="minorHAnsi"/>
                <w:szCs w:val="20"/>
              </w:rPr>
            </w:pPr>
          </w:p>
        </w:tc>
        <w:tc>
          <w:tcPr>
            <w:tcW w:w="990" w:type="dxa"/>
          </w:tcPr>
          <w:p w14:paraId="18D20055" w14:textId="18D1F58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09DC2B" w14:textId="77777777" w:rsidR="0061524D" w:rsidRPr="00283A38" w:rsidRDefault="0061524D" w:rsidP="00FD51B2">
            <w:pPr>
              <w:jc w:val="center"/>
              <w:rPr>
                <w:rFonts w:cstheme="minorHAnsi"/>
                <w:szCs w:val="20"/>
              </w:rPr>
            </w:pPr>
          </w:p>
        </w:tc>
        <w:tc>
          <w:tcPr>
            <w:tcW w:w="1103" w:type="dxa"/>
          </w:tcPr>
          <w:p w14:paraId="7C715430" w14:textId="77777777" w:rsidR="0061524D" w:rsidRPr="00283A38" w:rsidRDefault="0061524D" w:rsidP="00FD51B2">
            <w:pPr>
              <w:jc w:val="center"/>
              <w:rPr>
                <w:rFonts w:cstheme="minorHAnsi"/>
                <w:szCs w:val="20"/>
              </w:rPr>
            </w:pPr>
          </w:p>
        </w:tc>
        <w:tc>
          <w:tcPr>
            <w:tcW w:w="1103" w:type="dxa"/>
          </w:tcPr>
          <w:p w14:paraId="75105784" w14:textId="77777777" w:rsidR="0061524D" w:rsidRPr="00283A38" w:rsidRDefault="0061524D" w:rsidP="00FD51B2">
            <w:pPr>
              <w:jc w:val="center"/>
              <w:rPr>
                <w:rFonts w:cstheme="minorHAnsi"/>
                <w:szCs w:val="20"/>
              </w:rPr>
            </w:pPr>
          </w:p>
        </w:tc>
      </w:tr>
      <w:tr w:rsidR="0061524D" w:rsidRPr="00487927" w14:paraId="55A9FB45" w14:textId="2EA204AF" w:rsidTr="0061524D">
        <w:tc>
          <w:tcPr>
            <w:tcW w:w="1255" w:type="dxa"/>
          </w:tcPr>
          <w:p w14:paraId="3D5D4772" w14:textId="4153EB49" w:rsidR="0061524D" w:rsidRPr="00BE4128" w:rsidRDefault="0061524D" w:rsidP="00FD51B2">
            <w:pPr>
              <w:jc w:val="center"/>
              <w:rPr>
                <w:szCs w:val="20"/>
              </w:rPr>
            </w:pPr>
            <w:r>
              <w:rPr>
                <w:szCs w:val="20"/>
              </w:rPr>
              <w:t>2605_07</w:t>
            </w:r>
          </w:p>
        </w:tc>
        <w:tc>
          <w:tcPr>
            <w:tcW w:w="990" w:type="dxa"/>
          </w:tcPr>
          <w:p w14:paraId="3E8AA93F" w14:textId="77777777" w:rsidR="0061524D" w:rsidRPr="00283A38" w:rsidRDefault="0061524D" w:rsidP="00FD51B2">
            <w:pPr>
              <w:jc w:val="center"/>
              <w:rPr>
                <w:rFonts w:cstheme="minorHAnsi"/>
                <w:szCs w:val="20"/>
              </w:rPr>
            </w:pPr>
          </w:p>
        </w:tc>
        <w:tc>
          <w:tcPr>
            <w:tcW w:w="990" w:type="dxa"/>
          </w:tcPr>
          <w:p w14:paraId="688B9EA4" w14:textId="77777777" w:rsidR="0061524D" w:rsidRPr="00487927" w:rsidRDefault="0061524D" w:rsidP="00FD51B2">
            <w:pPr>
              <w:jc w:val="center"/>
              <w:rPr>
                <w:rFonts w:cstheme="minorHAnsi"/>
                <w:szCs w:val="20"/>
              </w:rPr>
            </w:pPr>
          </w:p>
        </w:tc>
        <w:tc>
          <w:tcPr>
            <w:tcW w:w="990" w:type="dxa"/>
          </w:tcPr>
          <w:p w14:paraId="4F51E1BA" w14:textId="77777777" w:rsidR="0061524D" w:rsidRPr="00487927" w:rsidRDefault="0061524D" w:rsidP="00FD51B2">
            <w:pPr>
              <w:jc w:val="center"/>
              <w:rPr>
                <w:rFonts w:cstheme="minorHAnsi"/>
                <w:szCs w:val="20"/>
              </w:rPr>
            </w:pPr>
          </w:p>
        </w:tc>
        <w:tc>
          <w:tcPr>
            <w:tcW w:w="990" w:type="dxa"/>
          </w:tcPr>
          <w:p w14:paraId="134D88D8" w14:textId="77777777" w:rsidR="0061524D" w:rsidRPr="00487927" w:rsidRDefault="0061524D" w:rsidP="00FD51B2">
            <w:pPr>
              <w:jc w:val="center"/>
              <w:rPr>
                <w:rFonts w:cstheme="minorHAnsi"/>
                <w:szCs w:val="20"/>
              </w:rPr>
            </w:pPr>
          </w:p>
        </w:tc>
        <w:tc>
          <w:tcPr>
            <w:tcW w:w="990" w:type="dxa"/>
          </w:tcPr>
          <w:p w14:paraId="20878C01" w14:textId="77777777" w:rsidR="0061524D" w:rsidRPr="00487927" w:rsidRDefault="0061524D" w:rsidP="00FD51B2">
            <w:pPr>
              <w:jc w:val="center"/>
              <w:rPr>
                <w:rFonts w:cstheme="minorHAnsi"/>
                <w:szCs w:val="20"/>
              </w:rPr>
            </w:pPr>
          </w:p>
        </w:tc>
        <w:tc>
          <w:tcPr>
            <w:tcW w:w="990" w:type="dxa"/>
          </w:tcPr>
          <w:p w14:paraId="0B12CB6C" w14:textId="77777777" w:rsidR="0061524D" w:rsidRPr="00487927" w:rsidRDefault="0061524D" w:rsidP="00FD51B2">
            <w:pPr>
              <w:jc w:val="center"/>
              <w:rPr>
                <w:rFonts w:cstheme="minorHAnsi"/>
                <w:szCs w:val="20"/>
              </w:rPr>
            </w:pPr>
          </w:p>
        </w:tc>
        <w:tc>
          <w:tcPr>
            <w:tcW w:w="1080" w:type="dxa"/>
          </w:tcPr>
          <w:p w14:paraId="6B12A587" w14:textId="77777777" w:rsidR="0061524D" w:rsidRPr="00283A38" w:rsidRDefault="0061524D" w:rsidP="00FD51B2">
            <w:pPr>
              <w:jc w:val="center"/>
              <w:rPr>
                <w:rFonts w:cstheme="minorHAnsi"/>
                <w:szCs w:val="20"/>
              </w:rPr>
            </w:pPr>
          </w:p>
        </w:tc>
        <w:tc>
          <w:tcPr>
            <w:tcW w:w="990" w:type="dxa"/>
          </w:tcPr>
          <w:p w14:paraId="45652E32" w14:textId="0D181760" w:rsidR="0061524D" w:rsidRPr="00283A38" w:rsidRDefault="0061524D" w:rsidP="00FD51B2">
            <w:pPr>
              <w:jc w:val="center"/>
              <w:rPr>
                <w:rFonts w:cstheme="minorHAnsi"/>
                <w:szCs w:val="20"/>
              </w:rPr>
            </w:pPr>
            <w:r w:rsidRPr="00283A38">
              <w:rPr>
                <w:rFonts w:cstheme="minorHAnsi"/>
                <w:szCs w:val="20"/>
              </w:rPr>
              <w:t>•</w:t>
            </w:r>
          </w:p>
        </w:tc>
        <w:tc>
          <w:tcPr>
            <w:tcW w:w="990" w:type="dxa"/>
          </w:tcPr>
          <w:p w14:paraId="5B1BD3A6" w14:textId="77777777" w:rsidR="0061524D" w:rsidRPr="00283A38" w:rsidRDefault="0061524D" w:rsidP="00FD51B2">
            <w:pPr>
              <w:jc w:val="center"/>
              <w:rPr>
                <w:rFonts w:cstheme="minorHAnsi"/>
                <w:szCs w:val="20"/>
              </w:rPr>
            </w:pPr>
          </w:p>
        </w:tc>
        <w:tc>
          <w:tcPr>
            <w:tcW w:w="1103" w:type="dxa"/>
          </w:tcPr>
          <w:p w14:paraId="7D27A1AA" w14:textId="77777777" w:rsidR="0061524D" w:rsidRPr="00283A38" w:rsidRDefault="0061524D" w:rsidP="00FD51B2">
            <w:pPr>
              <w:jc w:val="center"/>
              <w:rPr>
                <w:rFonts w:cstheme="minorHAnsi"/>
                <w:szCs w:val="20"/>
              </w:rPr>
            </w:pPr>
          </w:p>
        </w:tc>
        <w:tc>
          <w:tcPr>
            <w:tcW w:w="1103" w:type="dxa"/>
          </w:tcPr>
          <w:p w14:paraId="189A7270" w14:textId="77777777" w:rsidR="0061524D" w:rsidRPr="00283A38" w:rsidRDefault="0061524D" w:rsidP="00FD51B2">
            <w:pPr>
              <w:jc w:val="center"/>
              <w:rPr>
                <w:rFonts w:cstheme="minorHAnsi"/>
                <w:szCs w:val="20"/>
              </w:rPr>
            </w:pPr>
          </w:p>
        </w:tc>
      </w:tr>
      <w:tr w:rsidR="0061524D" w:rsidRPr="00487927" w14:paraId="0A5F0DD6" w14:textId="03E2F7FA" w:rsidTr="0061524D">
        <w:tc>
          <w:tcPr>
            <w:tcW w:w="1255" w:type="dxa"/>
          </w:tcPr>
          <w:p w14:paraId="7B5040B4" w14:textId="11AC3B0E" w:rsidR="0061524D" w:rsidRPr="00BE4128" w:rsidRDefault="0061524D"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61524D" w:rsidRPr="00283A38" w:rsidRDefault="0061524D" w:rsidP="00FD51B2">
            <w:pPr>
              <w:jc w:val="center"/>
              <w:rPr>
                <w:rFonts w:cstheme="minorHAnsi"/>
                <w:szCs w:val="20"/>
              </w:rPr>
            </w:pPr>
          </w:p>
        </w:tc>
        <w:tc>
          <w:tcPr>
            <w:tcW w:w="990" w:type="dxa"/>
          </w:tcPr>
          <w:p w14:paraId="390C6C1A" w14:textId="77777777" w:rsidR="0061524D" w:rsidRPr="00487927" w:rsidRDefault="0061524D" w:rsidP="00FD51B2">
            <w:pPr>
              <w:jc w:val="center"/>
              <w:rPr>
                <w:rFonts w:cstheme="minorHAnsi"/>
                <w:szCs w:val="20"/>
              </w:rPr>
            </w:pPr>
          </w:p>
        </w:tc>
        <w:tc>
          <w:tcPr>
            <w:tcW w:w="990" w:type="dxa"/>
          </w:tcPr>
          <w:p w14:paraId="2C9BF152" w14:textId="77777777" w:rsidR="0061524D" w:rsidRPr="00487927" w:rsidRDefault="0061524D" w:rsidP="00FD51B2">
            <w:pPr>
              <w:jc w:val="center"/>
              <w:rPr>
                <w:rFonts w:cstheme="minorHAnsi"/>
                <w:szCs w:val="20"/>
              </w:rPr>
            </w:pPr>
          </w:p>
        </w:tc>
        <w:tc>
          <w:tcPr>
            <w:tcW w:w="990" w:type="dxa"/>
          </w:tcPr>
          <w:p w14:paraId="7585A264" w14:textId="77777777" w:rsidR="0061524D" w:rsidRPr="00487927" w:rsidRDefault="0061524D" w:rsidP="00FD51B2">
            <w:pPr>
              <w:jc w:val="center"/>
              <w:rPr>
                <w:rFonts w:cstheme="minorHAnsi"/>
                <w:szCs w:val="20"/>
              </w:rPr>
            </w:pPr>
          </w:p>
        </w:tc>
        <w:tc>
          <w:tcPr>
            <w:tcW w:w="990" w:type="dxa"/>
          </w:tcPr>
          <w:p w14:paraId="22B3BABC" w14:textId="77777777" w:rsidR="0061524D" w:rsidRPr="00487927" w:rsidRDefault="0061524D" w:rsidP="00FD51B2">
            <w:pPr>
              <w:jc w:val="center"/>
              <w:rPr>
                <w:rFonts w:cstheme="minorHAnsi"/>
                <w:szCs w:val="20"/>
              </w:rPr>
            </w:pPr>
          </w:p>
        </w:tc>
        <w:tc>
          <w:tcPr>
            <w:tcW w:w="990" w:type="dxa"/>
          </w:tcPr>
          <w:p w14:paraId="640F810E" w14:textId="77777777" w:rsidR="0061524D" w:rsidRPr="00487927" w:rsidRDefault="0061524D" w:rsidP="00FD51B2">
            <w:pPr>
              <w:jc w:val="center"/>
              <w:rPr>
                <w:rFonts w:cstheme="minorHAnsi"/>
                <w:szCs w:val="20"/>
              </w:rPr>
            </w:pPr>
          </w:p>
        </w:tc>
        <w:tc>
          <w:tcPr>
            <w:tcW w:w="1080" w:type="dxa"/>
          </w:tcPr>
          <w:p w14:paraId="41D6F038" w14:textId="77777777" w:rsidR="0061524D" w:rsidRPr="00283A38" w:rsidRDefault="0061524D" w:rsidP="00FD51B2">
            <w:pPr>
              <w:jc w:val="center"/>
              <w:rPr>
                <w:rFonts w:cstheme="minorHAnsi"/>
                <w:szCs w:val="20"/>
              </w:rPr>
            </w:pPr>
          </w:p>
        </w:tc>
        <w:tc>
          <w:tcPr>
            <w:tcW w:w="990" w:type="dxa"/>
          </w:tcPr>
          <w:p w14:paraId="6DCA7107" w14:textId="392BBEE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483B448" w14:textId="77777777" w:rsidR="0061524D" w:rsidRPr="00283A38" w:rsidRDefault="0061524D" w:rsidP="00FD51B2">
            <w:pPr>
              <w:jc w:val="center"/>
              <w:rPr>
                <w:rFonts w:cstheme="minorHAnsi"/>
                <w:szCs w:val="20"/>
              </w:rPr>
            </w:pPr>
          </w:p>
        </w:tc>
        <w:tc>
          <w:tcPr>
            <w:tcW w:w="1103" w:type="dxa"/>
          </w:tcPr>
          <w:p w14:paraId="54D99924" w14:textId="77777777" w:rsidR="0061524D" w:rsidRPr="00283A38" w:rsidRDefault="0061524D" w:rsidP="00FD51B2">
            <w:pPr>
              <w:jc w:val="center"/>
              <w:rPr>
                <w:rFonts w:cstheme="minorHAnsi"/>
                <w:szCs w:val="20"/>
              </w:rPr>
            </w:pPr>
          </w:p>
        </w:tc>
        <w:tc>
          <w:tcPr>
            <w:tcW w:w="1103" w:type="dxa"/>
          </w:tcPr>
          <w:p w14:paraId="354FD2CA" w14:textId="77777777" w:rsidR="0061524D" w:rsidRPr="00283A38" w:rsidRDefault="0061524D" w:rsidP="00FD51B2">
            <w:pPr>
              <w:jc w:val="center"/>
              <w:rPr>
                <w:rFonts w:cstheme="minorHAnsi"/>
                <w:szCs w:val="20"/>
              </w:rPr>
            </w:pPr>
          </w:p>
        </w:tc>
      </w:tr>
      <w:tr w:rsidR="0061524D" w:rsidRPr="00487927" w14:paraId="6CF6B649" w14:textId="2AE2B401" w:rsidTr="0061524D">
        <w:tc>
          <w:tcPr>
            <w:tcW w:w="1255" w:type="dxa"/>
          </w:tcPr>
          <w:p w14:paraId="0384BEDD" w14:textId="2CED47FF"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61524D" w:rsidRPr="00283A38" w:rsidRDefault="0061524D" w:rsidP="00FD51B2">
            <w:pPr>
              <w:jc w:val="center"/>
              <w:rPr>
                <w:rFonts w:cstheme="minorHAnsi"/>
                <w:szCs w:val="20"/>
              </w:rPr>
            </w:pPr>
          </w:p>
        </w:tc>
        <w:tc>
          <w:tcPr>
            <w:tcW w:w="990" w:type="dxa"/>
          </w:tcPr>
          <w:p w14:paraId="4CAD6D03" w14:textId="77777777" w:rsidR="0061524D" w:rsidRPr="00487927" w:rsidRDefault="0061524D" w:rsidP="00FD51B2">
            <w:pPr>
              <w:jc w:val="center"/>
              <w:rPr>
                <w:rFonts w:cstheme="minorHAnsi"/>
                <w:szCs w:val="20"/>
              </w:rPr>
            </w:pPr>
          </w:p>
        </w:tc>
        <w:tc>
          <w:tcPr>
            <w:tcW w:w="990" w:type="dxa"/>
          </w:tcPr>
          <w:p w14:paraId="343BEE52" w14:textId="77777777" w:rsidR="0061524D" w:rsidRPr="00487927" w:rsidRDefault="0061524D" w:rsidP="00FD51B2">
            <w:pPr>
              <w:jc w:val="center"/>
              <w:rPr>
                <w:rFonts w:cstheme="minorHAnsi"/>
                <w:szCs w:val="20"/>
              </w:rPr>
            </w:pPr>
          </w:p>
        </w:tc>
        <w:tc>
          <w:tcPr>
            <w:tcW w:w="990" w:type="dxa"/>
          </w:tcPr>
          <w:p w14:paraId="7A329EA5" w14:textId="77777777" w:rsidR="0061524D" w:rsidRPr="00487927" w:rsidRDefault="0061524D" w:rsidP="00FD51B2">
            <w:pPr>
              <w:jc w:val="center"/>
              <w:rPr>
                <w:rFonts w:cstheme="minorHAnsi"/>
                <w:szCs w:val="20"/>
              </w:rPr>
            </w:pPr>
          </w:p>
        </w:tc>
        <w:tc>
          <w:tcPr>
            <w:tcW w:w="990" w:type="dxa"/>
          </w:tcPr>
          <w:p w14:paraId="02FD1E80" w14:textId="77777777" w:rsidR="0061524D" w:rsidRPr="00487927" w:rsidRDefault="0061524D" w:rsidP="00FD51B2">
            <w:pPr>
              <w:jc w:val="center"/>
              <w:rPr>
                <w:rFonts w:cstheme="minorHAnsi"/>
                <w:szCs w:val="20"/>
              </w:rPr>
            </w:pPr>
          </w:p>
        </w:tc>
        <w:tc>
          <w:tcPr>
            <w:tcW w:w="990" w:type="dxa"/>
          </w:tcPr>
          <w:p w14:paraId="4387C009" w14:textId="77777777" w:rsidR="0061524D" w:rsidRPr="00487927" w:rsidRDefault="0061524D" w:rsidP="00FD51B2">
            <w:pPr>
              <w:jc w:val="center"/>
              <w:rPr>
                <w:rFonts w:cstheme="minorHAnsi"/>
                <w:szCs w:val="20"/>
              </w:rPr>
            </w:pPr>
          </w:p>
        </w:tc>
        <w:tc>
          <w:tcPr>
            <w:tcW w:w="1080" w:type="dxa"/>
          </w:tcPr>
          <w:p w14:paraId="49DEE134" w14:textId="77777777" w:rsidR="0061524D" w:rsidRPr="00283A38" w:rsidRDefault="0061524D" w:rsidP="00FD51B2">
            <w:pPr>
              <w:jc w:val="center"/>
              <w:rPr>
                <w:rFonts w:cstheme="minorHAnsi"/>
                <w:szCs w:val="20"/>
              </w:rPr>
            </w:pPr>
          </w:p>
        </w:tc>
        <w:tc>
          <w:tcPr>
            <w:tcW w:w="990" w:type="dxa"/>
          </w:tcPr>
          <w:p w14:paraId="067260C2" w14:textId="78C160D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5CE2FA" w14:textId="77777777" w:rsidR="0061524D" w:rsidRPr="00283A38" w:rsidRDefault="0061524D" w:rsidP="00FD51B2">
            <w:pPr>
              <w:jc w:val="center"/>
              <w:rPr>
                <w:rFonts w:cstheme="minorHAnsi"/>
                <w:szCs w:val="20"/>
              </w:rPr>
            </w:pPr>
          </w:p>
        </w:tc>
        <w:tc>
          <w:tcPr>
            <w:tcW w:w="1103" w:type="dxa"/>
          </w:tcPr>
          <w:p w14:paraId="15DD817D" w14:textId="77777777" w:rsidR="0061524D" w:rsidRPr="00283A38" w:rsidRDefault="0061524D" w:rsidP="00FD51B2">
            <w:pPr>
              <w:jc w:val="center"/>
              <w:rPr>
                <w:rFonts w:cstheme="minorHAnsi"/>
                <w:szCs w:val="20"/>
              </w:rPr>
            </w:pPr>
          </w:p>
        </w:tc>
        <w:tc>
          <w:tcPr>
            <w:tcW w:w="1103" w:type="dxa"/>
          </w:tcPr>
          <w:p w14:paraId="5620499A" w14:textId="77777777" w:rsidR="0061524D" w:rsidRPr="00283A38" w:rsidRDefault="0061524D" w:rsidP="00FD51B2">
            <w:pPr>
              <w:jc w:val="center"/>
              <w:rPr>
                <w:rFonts w:cstheme="minorHAnsi"/>
                <w:szCs w:val="20"/>
              </w:rPr>
            </w:pPr>
          </w:p>
        </w:tc>
      </w:tr>
      <w:tr w:rsidR="0061524D" w:rsidRPr="00487927" w14:paraId="77462A09" w14:textId="472098A2" w:rsidTr="0061524D">
        <w:tc>
          <w:tcPr>
            <w:tcW w:w="1255" w:type="dxa"/>
          </w:tcPr>
          <w:p w14:paraId="2219C481" w14:textId="7C7ED79A"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61524D" w:rsidRPr="00283A38" w:rsidRDefault="0061524D" w:rsidP="00FD51B2">
            <w:pPr>
              <w:jc w:val="center"/>
              <w:rPr>
                <w:rFonts w:cstheme="minorHAnsi"/>
                <w:szCs w:val="20"/>
              </w:rPr>
            </w:pPr>
          </w:p>
        </w:tc>
        <w:tc>
          <w:tcPr>
            <w:tcW w:w="990" w:type="dxa"/>
          </w:tcPr>
          <w:p w14:paraId="42793DA2" w14:textId="77777777" w:rsidR="0061524D" w:rsidRPr="00487927" w:rsidRDefault="0061524D" w:rsidP="00FD51B2">
            <w:pPr>
              <w:jc w:val="center"/>
              <w:rPr>
                <w:rFonts w:cstheme="minorHAnsi"/>
                <w:szCs w:val="20"/>
              </w:rPr>
            </w:pPr>
          </w:p>
        </w:tc>
        <w:tc>
          <w:tcPr>
            <w:tcW w:w="990" w:type="dxa"/>
          </w:tcPr>
          <w:p w14:paraId="403E58FA" w14:textId="77777777" w:rsidR="0061524D" w:rsidRPr="00487927" w:rsidRDefault="0061524D" w:rsidP="00FD51B2">
            <w:pPr>
              <w:jc w:val="center"/>
              <w:rPr>
                <w:rFonts w:cstheme="minorHAnsi"/>
                <w:szCs w:val="20"/>
              </w:rPr>
            </w:pPr>
          </w:p>
        </w:tc>
        <w:tc>
          <w:tcPr>
            <w:tcW w:w="990" w:type="dxa"/>
          </w:tcPr>
          <w:p w14:paraId="32E84297" w14:textId="77777777" w:rsidR="0061524D" w:rsidRPr="00487927" w:rsidRDefault="0061524D" w:rsidP="00FD51B2">
            <w:pPr>
              <w:jc w:val="center"/>
              <w:rPr>
                <w:rFonts w:cstheme="minorHAnsi"/>
                <w:szCs w:val="20"/>
              </w:rPr>
            </w:pPr>
          </w:p>
        </w:tc>
        <w:tc>
          <w:tcPr>
            <w:tcW w:w="990" w:type="dxa"/>
          </w:tcPr>
          <w:p w14:paraId="134F778B" w14:textId="77777777" w:rsidR="0061524D" w:rsidRPr="00487927" w:rsidRDefault="0061524D" w:rsidP="00FD51B2">
            <w:pPr>
              <w:jc w:val="center"/>
              <w:rPr>
                <w:rFonts w:cstheme="minorHAnsi"/>
                <w:szCs w:val="20"/>
              </w:rPr>
            </w:pPr>
          </w:p>
        </w:tc>
        <w:tc>
          <w:tcPr>
            <w:tcW w:w="990" w:type="dxa"/>
          </w:tcPr>
          <w:p w14:paraId="6AA9DD6B" w14:textId="77777777" w:rsidR="0061524D" w:rsidRPr="00487927" w:rsidRDefault="0061524D" w:rsidP="00FD51B2">
            <w:pPr>
              <w:jc w:val="center"/>
              <w:rPr>
                <w:rFonts w:cstheme="minorHAnsi"/>
                <w:szCs w:val="20"/>
              </w:rPr>
            </w:pPr>
          </w:p>
        </w:tc>
        <w:tc>
          <w:tcPr>
            <w:tcW w:w="1080" w:type="dxa"/>
          </w:tcPr>
          <w:p w14:paraId="11A04E7B" w14:textId="77777777" w:rsidR="0061524D" w:rsidRPr="00283A38" w:rsidRDefault="0061524D" w:rsidP="00FD51B2">
            <w:pPr>
              <w:jc w:val="center"/>
              <w:rPr>
                <w:rFonts w:cstheme="minorHAnsi"/>
                <w:szCs w:val="20"/>
              </w:rPr>
            </w:pPr>
          </w:p>
        </w:tc>
        <w:tc>
          <w:tcPr>
            <w:tcW w:w="990" w:type="dxa"/>
          </w:tcPr>
          <w:p w14:paraId="4DEF7AC8" w14:textId="5AF4937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2409EAD" w14:textId="77777777" w:rsidR="0061524D" w:rsidRPr="00283A38" w:rsidRDefault="0061524D" w:rsidP="00FD51B2">
            <w:pPr>
              <w:jc w:val="center"/>
              <w:rPr>
                <w:rFonts w:cstheme="minorHAnsi"/>
                <w:szCs w:val="20"/>
              </w:rPr>
            </w:pPr>
          </w:p>
        </w:tc>
        <w:tc>
          <w:tcPr>
            <w:tcW w:w="1103" w:type="dxa"/>
          </w:tcPr>
          <w:p w14:paraId="13E6C030" w14:textId="77777777" w:rsidR="0061524D" w:rsidRPr="00283A38" w:rsidRDefault="0061524D" w:rsidP="00FD51B2">
            <w:pPr>
              <w:jc w:val="center"/>
              <w:rPr>
                <w:rFonts w:cstheme="minorHAnsi"/>
                <w:szCs w:val="20"/>
              </w:rPr>
            </w:pPr>
          </w:p>
        </w:tc>
        <w:tc>
          <w:tcPr>
            <w:tcW w:w="1103" w:type="dxa"/>
          </w:tcPr>
          <w:p w14:paraId="488C6128" w14:textId="77777777" w:rsidR="0061524D" w:rsidRPr="00283A38" w:rsidRDefault="0061524D" w:rsidP="00FD51B2">
            <w:pPr>
              <w:jc w:val="center"/>
              <w:rPr>
                <w:rFonts w:cstheme="minorHAnsi"/>
                <w:szCs w:val="20"/>
              </w:rPr>
            </w:pPr>
          </w:p>
        </w:tc>
      </w:tr>
      <w:tr w:rsidR="0061524D" w:rsidRPr="00487927" w14:paraId="5A95B793" w14:textId="40C7A5F8" w:rsidTr="0061524D">
        <w:tc>
          <w:tcPr>
            <w:tcW w:w="1255" w:type="dxa"/>
          </w:tcPr>
          <w:p w14:paraId="63346E5C" w14:textId="206C801B"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61524D" w:rsidRPr="00283A38" w:rsidRDefault="0061524D" w:rsidP="00FD51B2">
            <w:pPr>
              <w:jc w:val="center"/>
              <w:rPr>
                <w:rFonts w:cstheme="minorHAnsi"/>
                <w:szCs w:val="20"/>
              </w:rPr>
            </w:pPr>
          </w:p>
        </w:tc>
        <w:tc>
          <w:tcPr>
            <w:tcW w:w="990" w:type="dxa"/>
          </w:tcPr>
          <w:p w14:paraId="188F14E1" w14:textId="77777777" w:rsidR="0061524D" w:rsidRPr="00487927" w:rsidRDefault="0061524D" w:rsidP="00FD51B2">
            <w:pPr>
              <w:jc w:val="center"/>
              <w:rPr>
                <w:rFonts w:cstheme="minorHAnsi"/>
                <w:szCs w:val="20"/>
              </w:rPr>
            </w:pPr>
          </w:p>
        </w:tc>
        <w:tc>
          <w:tcPr>
            <w:tcW w:w="990" w:type="dxa"/>
          </w:tcPr>
          <w:p w14:paraId="4420B0B6" w14:textId="77777777" w:rsidR="0061524D" w:rsidRPr="00487927" w:rsidRDefault="0061524D" w:rsidP="00FD51B2">
            <w:pPr>
              <w:jc w:val="center"/>
              <w:rPr>
                <w:rFonts w:cstheme="minorHAnsi"/>
                <w:szCs w:val="20"/>
              </w:rPr>
            </w:pPr>
          </w:p>
        </w:tc>
        <w:tc>
          <w:tcPr>
            <w:tcW w:w="990" w:type="dxa"/>
          </w:tcPr>
          <w:p w14:paraId="35282011" w14:textId="77777777" w:rsidR="0061524D" w:rsidRPr="00487927" w:rsidRDefault="0061524D" w:rsidP="00FD51B2">
            <w:pPr>
              <w:jc w:val="center"/>
              <w:rPr>
                <w:rFonts w:cstheme="minorHAnsi"/>
                <w:szCs w:val="20"/>
              </w:rPr>
            </w:pPr>
          </w:p>
        </w:tc>
        <w:tc>
          <w:tcPr>
            <w:tcW w:w="990" w:type="dxa"/>
          </w:tcPr>
          <w:p w14:paraId="5F62FFDE" w14:textId="77777777" w:rsidR="0061524D" w:rsidRPr="00487927" w:rsidRDefault="0061524D" w:rsidP="00FD51B2">
            <w:pPr>
              <w:jc w:val="center"/>
              <w:rPr>
                <w:rFonts w:cstheme="minorHAnsi"/>
                <w:szCs w:val="20"/>
              </w:rPr>
            </w:pPr>
          </w:p>
        </w:tc>
        <w:tc>
          <w:tcPr>
            <w:tcW w:w="990" w:type="dxa"/>
          </w:tcPr>
          <w:p w14:paraId="73FEE3BA" w14:textId="77777777" w:rsidR="0061524D" w:rsidRPr="00487927" w:rsidRDefault="0061524D" w:rsidP="00FD51B2">
            <w:pPr>
              <w:jc w:val="center"/>
              <w:rPr>
                <w:rFonts w:cstheme="minorHAnsi"/>
                <w:szCs w:val="20"/>
              </w:rPr>
            </w:pPr>
          </w:p>
        </w:tc>
        <w:tc>
          <w:tcPr>
            <w:tcW w:w="1080" w:type="dxa"/>
          </w:tcPr>
          <w:p w14:paraId="14734EFC" w14:textId="77777777" w:rsidR="0061524D" w:rsidRPr="00283A38" w:rsidRDefault="0061524D" w:rsidP="00FD51B2">
            <w:pPr>
              <w:jc w:val="center"/>
              <w:rPr>
                <w:rFonts w:cstheme="minorHAnsi"/>
                <w:szCs w:val="20"/>
              </w:rPr>
            </w:pPr>
          </w:p>
        </w:tc>
        <w:tc>
          <w:tcPr>
            <w:tcW w:w="990" w:type="dxa"/>
          </w:tcPr>
          <w:p w14:paraId="26A9C921" w14:textId="581CA22C" w:rsidR="0061524D" w:rsidRPr="00283A38" w:rsidRDefault="0061524D" w:rsidP="00FD51B2">
            <w:pPr>
              <w:jc w:val="center"/>
              <w:rPr>
                <w:rFonts w:cstheme="minorHAnsi"/>
                <w:szCs w:val="20"/>
              </w:rPr>
            </w:pPr>
            <w:r w:rsidRPr="00283A38">
              <w:rPr>
                <w:rFonts w:cstheme="minorHAnsi"/>
                <w:szCs w:val="20"/>
              </w:rPr>
              <w:t>•</w:t>
            </w:r>
          </w:p>
        </w:tc>
        <w:tc>
          <w:tcPr>
            <w:tcW w:w="990" w:type="dxa"/>
          </w:tcPr>
          <w:p w14:paraId="560BA1B6" w14:textId="77777777" w:rsidR="0061524D" w:rsidRPr="00283A38" w:rsidRDefault="0061524D" w:rsidP="00FD51B2">
            <w:pPr>
              <w:jc w:val="center"/>
              <w:rPr>
                <w:rFonts w:cstheme="minorHAnsi"/>
                <w:szCs w:val="20"/>
              </w:rPr>
            </w:pPr>
          </w:p>
        </w:tc>
        <w:tc>
          <w:tcPr>
            <w:tcW w:w="1103" w:type="dxa"/>
          </w:tcPr>
          <w:p w14:paraId="248CCFE2" w14:textId="77777777" w:rsidR="0061524D" w:rsidRPr="00283A38" w:rsidRDefault="0061524D" w:rsidP="00FD51B2">
            <w:pPr>
              <w:jc w:val="center"/>
              <w:rPr>
                <w:rFonts w:cstheme="minorHAnsi"/>
                <w:szCs w:val="20"/>
              </w:rPr>
            </w:pPr>
          </w:p>
        </w:tc>
        <w:tc>
          <w:tcPr>
            <w:tcW w:w="1103" w:type="dxa"/>
          </w:tcPr>
          <w:p w14:paraId="4636FEE6" w14:textId="77777777" w:rsidR="0061524D" w:rsidRPr="00283A38" w:rsidRDefault="0061524D" w:rsidP="00FD51B2">
            <w:pPr>
              <w:jc w:val="center"/>
              <w:rPr>
                <w:rFonts w:cstheme="minorHAnsi"/>
                <w:szCs w:val="20"/>
              </w:rPr>
            </w:pPr>
          </w:p>
        </w:tc>
      </w:tr>
      <w:tr w:rsidR="0061524D" w:rsidRPr="00487927" w14:paraId="776A1462" w14:textId="703D673C" w:rsidTr="0061524D">
        <w:tc>
          <w:tcPr>
            <w:tcW w:w="1255" w:type="dxa"/>
          </w:tcPr>
          <w:p w14:paraId="57131DC1" w14:textId="7E45AD85"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61524D" w:rsidRPr="00283A38" w:rsidRDefault="0061524D" w:rsidP="00FD51B2">
            <w:pPr>
              <w:jc w:val="center"/>
              <w:rPr>
                <w:rFonts w:cstheme="minorHAnsi"/>
                <w:szCs w:val="20"/>
              </w:rPr>
            </w:pPr>
          </w:p>
        </w:tc>
        <w:tc>
          <w:tcPr>
            <w:tcW w:w="990" w:type="dxa"/>
          </w:tcPr>
          <w:p w14:paraId="4D53D24A" w14:textId="77777777" w:rsidR="0061524D" w:rsidRPr="00487927" w:rsidRDefault="0061524D" w:rsidP="00FD51B2">
            <w:pPr>
              <w:jc w:val="center"/>
              <w:rPr>
                <w:rFonts w:cstheme="minorHAnsi"/>
                <w:szCs w:val="20"/>
              </w:rPr>
            </w:pPr>
          </w:p>
        </w:tc>
        <w:tc>
          <w:tcPr>
            <w:tcW w:w="990" w:type="dxa"/>
          </w:tcPr>
          <w:p w14:paraId="23B74A4F" w14:textId="77777777" w:rsidR="0061524D" w:rsidRPr="00487927" w:rsidRDefault="0061524D" w:rsidP="00FD51B2">
            <w:pPr>
              <w:jc w:val="center"/>
              <w:rPr>
                <w:rFonts w:cstheme="minorHAnsi"/>
                <w:szCs w:val="20"/>
              </w:rPr>
            </w:pPr>
          </w:p>
        </w:tc>
        <w:tc>
          <w:tcPr>
            <w:tcW w:w="990" w:type="dxa"/>
          </w:tcPr>
          <w:p w14:paraId="49AA81FB" w14:textId="77777777" w:rsidR="0061524D" w:rsidRPr="00487927" w:rsidRDefault="0061524D" w:rsidP="00FD51B2">
            <w:pPr>
              <w:jc w:val="center"/>
              <w:rPr>
                <w:rFonts w:cstheme="minorHAnsi"/>
                <w:szCs w:val="20"/>
              </w:rPr>
            </w:pPr>
          </w:p>
        </w:tc>
        <w:tc>
          <w:tcPr>
            <w:tcW w:w="990" w:type="dxa"/>
          </w:tcPr>
          <w:p w14:paraId="2D494663" w14:textId="77777777" w:rsidR="0061524D" w:rsidRPr="00487927" w:rsidRDefault="0061524D" w:rsidP="00FD51B2">
            <w:pPr>
              <w:jc w:val="center"/>
              <w:rPr>
                <w:rFonts w:cstheme="minorHAnsi"/>
                <w:szCs w:val="20"/>
              </w:rPr>
            </w:pPr>
          </w:p>
        </w:tc>
        <w:tc>
          <w:tcPr>
            <w:tcW w:w="990" w:type="dxa"/>
          </w:tcPr>
          <w:p w14:paraId="6F1E1363" w14:textId="77777777" w:rsidR="0061524D" w:rsidRPr="00487927" w:rsidRDefault="0061524D" w:rsidP="00FD51B2">
            <w:pPr>
              <w:jc w:val="center"/>
              <w:rPr>
                <w:rFonts w:cstheme="minorHAnsi"/>
                <w:szCs w:val="20"/>
              </w:rPr>
            </w:pPr>
          </w:p>
        </w:tc>
        <w:tc>
          <w:tcPr>
            <w:tcW w:w="1080" w:type="dxa"/>
          </w:tcPr>
          <w:p w14:paraId="6FDAAB7B" w14:textId="77777777" w:rsidR="0061524D" w:rsidRPr="00283A38" w:rsidRDefault="0061524D" w:rsidP="00FD51B2">
            <w:pPr>
              <w:jc w:val="center"/>
              <w:rPr>
                <w:rFonts w:cstheme="minorHAnsi"/>
                <w:szCs w:val="20"/>
              </w:rPr>
            </w:pPr>
          </w:p>
        </w:tc>
        <w:tc>
          <w:tcPr>
            <w:tcW w:w="990" w:type="dxa"/>
          </w:tcPr>
          <w:p w14:paraId="32F18AE4" w14:textId="0C313AF8"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F86DB1" w14:textId="77777777" w:rsidR="0061524D" w:rsidRPr="00283A38" w:rsidRDefault="0061524D" w:rsidP="00FD51B2">
            <w:pPr>
              <w:jc w:val="center"/>
              <w:rPr>
                <w:rFonts w:cstheme="minorHAnsi"/>
                <w:szCs w:val="20"/>
              </w:rPr>
            </w:pPr>
          </w:p>
        </w:tc>
        <w:tc>
          <w:tcPr>
            <w:tcW w:w="1103" w:type="dxa"/>
          </w:tcPr>
          <w:p w14:paraId="01564101" w14:textId="77777777" w:rsidR="0061524D" w:rsidRPr="00283A38" w:rsidRDefault="0061524D" w:rsidP="00FD51B2">
            <w:pPr>
              <w:jc w:val="center"/>
              <w:rPr>
                <w:rFonts w:cstheme="minorHAnsi"/>
                <w:szCs w:val="20"/>
              </w:rPr>
            </w:pPr>
          </w:p>
        </w:tc>
        <w:tc>
          <w:tcPr>
            <w:tcW w:w="1103" w:type="dxa"/>
          </w:tcPr>
          <w:p w14:paraId="7EAE52E4" w14:textId="77777777" w:rsidR="0061524D" w:rsidRPr="00283A38" w:rsidRDefault="0061524D" w:rsidP="00FD51B2">
            <w:pPr>
              <w:jc w:val="center"/>
              <w:rPr>
                <w:rFonts w:cstheme="minorHAnsi"/>
                <w:szCs w:val="20"/>
              </w:rPr>
            </w:pPr>
          </w:p>
        </w:tc>
      </w:tr>
      <w:tr w:rsidR="0061524D" w:rsidRPr="00487927" w14:paraId="2D795E79" w14:textId="4FAFBCA8" w:rsidTr="0061524D">
        <w:tc>
          <w:tcPr>
            <w:tcW w:w="1255" w:type="dxa"/>
          </w:tcPr>
          <w:p w14:paraId="49666762" w14:textId="6CC1B5E9"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61524D" w:rsidRPr="00283A38" w:rsidRDefault="0061524D" w:rsidP="00FD51B2">
            <w:pPr>
              <w:jc w:val="center"/>
              <w:rPr>
                <w:rFonts w:cstheme="minorHAnsi"/>
                <w:szCs w:val="20"/>
              </w:rPr>
            </w:pPr>
          </w:p>
        </w:tc>
        <w:tc>
          <w:tcPr>
            <w:tcW w:w="990" w:type="dxa"/>
          </w:tcPr>
          <w:p w14:paraId="21A3C52B" w14:textId="77777777" w:rsidR="0061524D" w:rsidRPr="00487927" w:rsidRDefault="0061524D" w:rsidP="00FD51B2">
            <w:pPr>
              <w:jc w:val="center"/>
              <w:rPr>
                <w:rFonts w:cstheme="minorHAnsi"/>
                <w:szCs w:val="20"/>
              </w:rPr>
            </w:pPr>
          </w:p>
        </w:tc>
        <w:tc>
          <w:tcPr>
            <w:tcW w:w="990" w:type="dxa"/>
          </w:tcPr>
          <w:p w14:paraId="22CFD412" w14:textId="77777777" w:rsidR="0061524D" w:rsidRPr="00487927" w:rsidRDefault="0061524D" w:rsidP="00FD51B2">
            <w:pPr>
              <w:jc w:val="center"/>
              <w:rPr>
                <w:rFonts w:cstheme="minorHAnsi"/>
                <w:szCs w:val="20"/>
              </w:rPr>
            </w:pPr>
          </w:p>
        </w:tc>
        <w:tc>
          <w:tcPr>
            <w:tcW w:w="990" w:type="dxa"/>
          </w:tcPr>
          <w:p w14:paraId="1A077B07" w14:textId="77777777" w:rsidR="0061524D" w:rsidRPr="00487927" w:rsidRDefault="0061524D" w:rsidP="00FD51B2">
            <w:pPr>
              <w:jc w:val="center"/>
              <w:rPr>
                <w:rFonts w:cstheme="minorHAnsi"/>
                <w:szCs w:val="20"/>
              </w:rPr>
            </w:pPr>
          </w:p>
        </w:tc>
        <w:tc>
          <w:tcPr>
            <w:tcW w:w="990" w:type="dxa"/>
          </w:tcPr>
          <w:p w14:paraId="2C076FC5" w14:textId="77777777" w:rsidR="0061524D" w:rsidRPr="00487927" w:rsidRDefault="0061524D" w:rsidP="00FD51B2">
            <w:pPr>
              <w:jc w:val="center"/>
              <w:rPr>
                <w:rFonts w:cstheme="minorHAnsi"/>
                <w:szCs w:val="20"/>
              </w:rPr>
            </w:pPr>
          </w:p>
        </w:tc>
        <w:tc>
          <w:tcPr>
            <w:tcW w:w="990" w:type="dxa"/>
          </w:tcPr>
          <w:p w14:paraId="3457A332" w14:textId="77777777" w:rsidR="0061524D" w:rsidRPr="00487927" w:rsidRDefault="0061524D" w:rsidP="00FD51B2">
            <w:pPr>
              <w:jc w:val="center"/>
              <w:rPr>
                <w:rFonts w:cstheme="minorHAnsi"/>
                <w:szCs w:val="20"/>
              </w:rPr>
            </w:pPr>
          </w:p>
        </w:tc>
        <w:tc>
          <w:tcPr>
            <w:tcW w:w="1080" w:type="dxa"/>
          </w:tcPr>
          <w:p w14:paraId="211C8BB5" w14:textId="77777777" w:rsidR="0061524D" w:rsidRPr="00283A38" w:rsidRDefault="0061524D" w:rsidP="00FD51B2">
            <w:pPr>
              <w:jc w:val="center"/>
              <w:rPr>
                <w:rFonts w:cstheme="minorHAnsi"/>
                <w:szCs w:val="20"/>
              </w:rPr>
            </w:pPr>
          </w:p>
        </w:tc>
        <w:tc>
          <w:tcPr>
            <w:tcW w:w="990" w:type="dxa"/>
          </w:tcPr>
          <w:p w14:paraId="5F2870B9" w14:textId="11DC541D" w:rsidR="0061524D" w:rsidRPr="00283A38" w:rsidRDefault="0061524D" w:rsidP="00FD51B2">
            <w:pPr>
              <w:jc w:val="center"/>
              <w:rPr>
                <w:rFonts w:cstheme="minorHAnsi"/>
                <w:szCs w:val="20"/>
              </w:rPr>
            </w:pPr>
            <w:r w:rsidRPr="00283A38">
              <w:rPr>
                <w:rFonts w:cstheme="minorHAnsi"/>
                <w:szCs w:val="20"/>
              </w:rPr>
              <w:t>•</w:t>
            </w:r>
          </w:p>
        </w:tc>
        <w:tc>
          <w:tcPr>
            <w:tcW w:w="990" w:type="dxa"/>
          </w:tcPr>
          <w:p w14:paraId="493A9F56" w14:textId="77777777" w:rsidR="0061524D" w:rsidRPr="00283A38" w:rsidRDefault="0061524D" w:rsidP="00FD51B2">
            <w:pPr>
              <w:jc w:val="center"/>
              <w:rPr>
                <w:rFonts w:cstheme="minorHAnsi"/>
                <w:szCs w:val="20"/>
              </w:rPr>
            </w:pPr>
          </w:p>
        </w:tc>
        <w:tc>
          <w:tcPr>
            <w:tcW w:w="1103" w:type="dxa"/>
          </w:tcPr>
          <w:p w14:paraId="114DE193" w14:textId="77777777" w:rsidR="0061524D" w:rsidRPr="00283A38" w:rsidRDefault="0061524D" w:rsidP="00FD51B2">
            <w:pPr>
              <w:jc w:val="center"/>
              <w:rPr>
                <w:rFonts w:cstheme="minorHAnsi"/>
                <w:szCs w:val="20"/>
              </w:rPr>
            </w:pPr>
          </w:p>
        </w:tc>
        <w:tc>
          <w:tcPr>
            <w:tcW w:w="1103" w:type="dxa"/>
          </w:tcPr>
          <w:p w14:paraId="23E54F33" w14:textId="77777777" w:rsidR="0061524D" w:rsidRPr="00283A38" w:rsidRDefault="0061524D" w:rsidP="00FD51B2">
            <w:pPr>
              <w:jc w:val="center"/>
              <w:rPr>
                <w:rFonts w:cstheme="minorHAnsi"/>
                <w:szCs w:val="20"/>
              </w:rPr>
            </w:pPr>
          </w:p>
        </w:tc>
      </w:tr>
      <w:tr w:rsidR="0061524D" w:rsidRPr="00487927" w14:paraId="315F9801" w14:textId="5297B805" w:rsidTr="0061524D">
        <w:tc>
          <w:tcPr>
            <w:tcW w:w="1255" w:type="dxa"/>
          </w:tcPr>
          <w:p w14:paraId="4B1D3239" w14:textId="05356D31"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61524D" w:rsidRPr="00283A38" w:rsidRDefault="0061524D" w:rsidP="00FD51B2">
            <w:pPr>
              <w:jc w:val="center"/>
              <w:rPr>
                <w:rFonts w:cstheme="minorHAnsi"/>
                <w:szCs w:val="20"/>
              </w:rPr>
            </w:pPr>
          </w:p>
        </w:tc>
        <w:tc>
          <w:tcPr>
            <w:tcW w:w="990" w:type="dxa"/>
          </w:tcPr>
          <w:p w14:paraId="74C1F090" w14:textId="77777777" w:rsidR="0061524D" w:rsidRPr="00487927" w:rsidRDefault="0061524D" w:rsidP="00FD51B2">
            <w:pPr>
              <w:jc w:val="center"/>
              <w:rPr>
                <w:rFonts w:cstheme="minorHAnsi"/>
                <w:szCs w:val="20"/>
              </w:rPr>
            </w:pPr>
          </w:p>
        </w:tc>
        <w:tc>
          <w:tcPr>
            <w:tcW w:w="990" w:type="dxa"/>
          </w:tcPr>
          <w:p w14:paraId="4F36AE09" w14:textId="77777777" w:rsidR="0061524D" w:rsidRPr="00487927" w:rsidRDefault="0061524D" w:rsidP="00FD51B2">
            <w:pPr>
              <w:jc w:val="center"/>
              <w:rPr>
                <w:rFonts w:cstheme="minorHAnsi"/>
                <w:szCs w:val="20"/>
              </w:rPr>
            </w:pPr>
          </w:p>
        </w:tc>
        <w:tc>
          <w:tcPr>
            <w:tcW w:w="990" w:type="dxa"/>
          </w:tcPr>
          <w:p w14:paraId="7FBF747E" w14:textId="77777777" w:rsidR="0061524D" w:rsidRPr="00487927" w:rsidRDefault="0061524D" w:rsidP="00FD51B2">
            <w:pPr>
              <w:jc w:val="center"/>
              <w:rPr>
                <w:rFonts w:cstheme="minorHAnsi"/>
                <w:szCs w:val="20"/>
              </w:rPr>
            </w:pPr>
          </w:p>
        </w:tc>
        <w:tc>
          <w:tcPr>
            <w:tcW w:w="990" w:type="dxa"/>
          </w:tcPr>
          <w:p w14:paraId="6EE5152F" w14:textId="77777777" w:rsidR="0061524D" w:rsidRPr="00487927" w:rsidRDefault="0061524D" w:rsidP="00FD51B2">
            <w:pPr>
              <w:jc w:val="center"/>
              <w:rPr>
                <w:rFonts w:cstheme="minorHAnsi"/>
                <w:szCs w:val="20"/>
              </w:rPr>
            </w:pPr>
          </w:p>
        </w:tc>
        <w:tc>
          <w:tcPr>
            <w:tcW w:w="990" w:type="dxa"/>
          </w:tcPr>
          <w:p w14:paraId="656A9F63" w14:textId="77777777" w:rsidR="0061524D" w:rsidRPr="00487927" w:rsidRDefault="0061524D" w:rsidP="00FD51B2">
            <w:pPr>
              <w:jc w:val="center"/>
              <w:rPr>
                <w:rFonts w:cstheme="minorHAnsi"/>
                <w:szCs w:val="20"/>
              </w:rPr>
            </w:pPr>
          </w:p>
        </w:tc>
        <w:tc>
          <w:tcPr>
            <w:tcW w:w="1080" w:type="dxa"/>
          </w:tcPr>
          <w:p w14:paraId="467187C9" w14:textId="77777777" w:rsidR="0061524D" w:rsidRPr="00283A38" w:rsidRDefault="0061524D" w:rsidP="00FD51B2">
            <w:pPr>
              <w:jc w:val="center"/>
              <w:rPr>
                <w:rFonts w:cstheme="minorHAnsi"/>
                <w:szCs w:val="20"/>
              </w:rPr>
            </w:pPr>
          </w:p>
        </w:tc>
        <w:tc>
          <w:tcPr>
            <w:tcW w:w="990" w:type="dxa"/>
          </w:tcPr>
          <w:p w14:paraId="0C72F64D" w14:textId="544212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044CC5" w14:textId="77777777" w:rsidR="0061524D" w:rsidRPr="00283A38" w:rsidRDefault="0061524D" w:rsidP="00FD51B2">
            <w:pPr>
              <w:jc w:val="center"/>
              <w:rPr>
                <w:rFonts w:cstheme="minorHAnsi"/>
                <w:szCs w:val="20"/>
              </w:rPr>
            </w:pPr>
          </w:p>
        </w:tc>
        <w:tc>
          <w:tcPr>
            <w:tcW w:w="1103" w:type="dxa"/>
          </w:tcPr>
          <w:p w14:paraId="136B5BC0" w14:textId="77777777" w:rsidR="0061524D" w:rsidRPr="00283A38" w:rsidRDefault="0061524D" w:rsidP="00FD51B2">
            <w:pPr>
              <w:jc w:val="center"/>
              <w:rPr>
                <w:rFonts w:cstheme="minorHAnsi"/>
                <w:szCs w:val="20"/>
              </w:rPr>
            </w:pPr>
          </w:p>
        </w:tc>
        <w:tc>
          <w:tcPr>
            <w:tcW w:w="1103" w:type="dxa"/>
          </w:tcPr>
          <w:p w14:paraId="217B76AE" w14:textId="77777777" w:rsidR="0061524D" w:rsidRPr="00283A38" w:rsidRDefault="0061524D" w:rsidP="00FD51B2">
            <w:pPr>
              <w:jc w:val="center"/>
              <w:rPr>
                <w:rFonts w:cstheme="minorHAnsi"/>
                <w:szCs w:val="20"/>
              </w:rPr>
            </w:pPr>
          </w:p>
        </w:tc>
      </w:tr>
      <w:bookmarkEnd w:id="96"/>
      <w:tr w:rsidR="0061524D" w:rsidRPr="001B2204" w14:paraId="61F331ED" w14:textId="58D2B177" w:rsidTr="0061524D">
        <w:tc>
          <w:tcPr>
            <w:tcW w:w="1255" w:type="dxa"/>
            <w:shd w:val="clear" w:color="auto" w:fill="D6E3BC" w:themeFill="accent3" w:themeFillTint="66"/>
          </w:tcPr>
          <w:p w14:paraId="228CDD19" w14:textId="7C41610C" w:rsidR="0061524D" w:rsidRPr="007B756C" w:rsidRDefault="0061524D" w:rsidP="00497DE2">
            <w:pPr>
              <w:jc w:val="center"/>
              <w:rPr>
                <w:b/>
                <w:szCs w:val="20"/>
              </w:rPr>
            </w:pPr>
            <w:r>
              <w:rPr>
                <w:b/>
                <w:szCs w:val="20"/>
              </w:rPr>
              <w:t>Core 1.3</w:t>
            </w:r>
          </w:p>
        </w:tc>
        <w:tc>
          <w:tcPr>
            <w:tcW w:w="990" w:type="dxa"/>
            <w:shd w:val="clear" w:color="auto" w:fill="D6E3BC" w:themeFill="accent3" w:themeFillTint="66"/>
          </w:tcPr>
          <w:p w14:paraId="110AD975" w14:textId="55D93E54" w:rsidR="0061524D" w:rsidRPr="001B2204" w:rsidRDefault="0061524D" w:rsidP="00497DE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68451B05" w14:textId="4A71A323" w:rsidR="0061524D" w:rsidRPr="001B2204" w:rsidRDefault="0061524D" w:rsidP="00497DE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E2A6D87" w14:textId="18756E00" w:rsidR="0061524D" w:rsidRPr="001B2204" w:rsidRDefault="0061524D" w:rsidP="00497DE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CB89E4B" w14:textId="48DD08D2" w:rsidR="0061524D" w:rsidRPr="001B2204" w:rsidRDefault="0061524D" w:rsidP="00497DE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519DA3AC" w14:textId="6BB0CB50" w:rsidR="0061524D" w:rsidRPr="001B2204" w:rsidRDefault="0061524D" w:rsidP="00497DE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79CE436" w14:textId="2DEC368B" w:rsidR="0061524D" w:rsidRPr="001B2204" w:rsidRDefault="0061524D" w:rsidP="00497DE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EBC694" w14:textId="2F7633D5" w:rsidR="0061524D" w:rsidRPr="001B2204" w:rsidRDefault="0061524D" w:rsidP="00497DE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2E093D" w14:textId="34005289" w:rsidR="0061524D" w:rsidRPr="001B2204" w:rsidRDefault="0061524D" w:rsidP="00497DE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9252B19" w14:textId="261C37E2" w:rsidR="0061524D" w:rsidRPr="001B2204" w:rsidRDefault="0061524D" w:rsidP="00497DE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6653874" w14:textId="34159939" w:rsidR="0061524D"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25EF0E94" w14:textId="3E3BFE1A" w:rsidR="0061524D" w:rsidRDefault="0061524D" w:rsidP="00497DE2">
            <w:pPr>
              <w:jc w:val="center"/>
              <w:rPr>
                <w:rFonts w:cstheme="minorHAnsi"/>
                <w:szCs w:val="20"/>
              </w:rPr>
            </w:pPr>
            <w:r>
              <w:rPr>
                <w:rFonts w:cstheme="minorHAnsi"/>
                <w:bCs/>
                <w:sz w:val="18"/>
                <w:szCs w:val="18"/>
              </w:rPr>
              <w:t>Suite 11</w:t>
            </w:r>
          </w:p>
        </w:tc>
      </w:tr>
      <w:tr w:rsidR="0061524D" w:rsidRPr="00283A38" w14:paraId="388E3AF1" w14:textId="123D9A0A" w:rsidTr="0061524D">
        <w:tc>
          <w:tcPr>
            <w:tcW w:w="1255" w:type="dxa"/>
          </w:tcPr>
          <w:p w14:paraId="6402643F" w14:textId="1C98024F" w:rsidR="0061524D" w:rsidRPr="00BE4128" w:rsidRDefault="0061524D" w:rsidP="00497DE2">
            <w:pPr>
              <w:jc w:val="center"/>
              <w:rPr>
                <w:szCs w:val="20"/>
              </w:rPr>
            </w:pPr>
            <w:r>
              <w:rPr>
                <w:szCs w:val="20"/>
              </w:rPr>
              <w:t>2800</w:t>
            </w:r>
            <w:r w:rsidRPr="00BE4128">
              <w:rPr>
                <w:szCs w:val="20"/>
              </w:rPr>
              <w:t>_0</w:t>
            </w:r>
            <w:r>
              <w:rPr>
                <w:szCs w:val="20"/>
              </w:rPr>
              <w:t>1</w:t>
            </w:r>
          </w:p>
        </w:tc>
        <w:tc>
          <w:tcPr>
            <w:tcW w:w="990" w:type="dxa"/>
          </w:tcPr>
          <w:p w14:paraId="4ACCB8CD" w14:textId="77777777" w:rsidR="0061524D" w:rsidRPr="00283A38" w:rsidRDefault="0061524D" w:rsidP="00497DE2">
            <w:pPr>
              <w:jc w:val="center"/>
              <w:rPr>
                <w:rFonts w:cstheme="minorHAnsi"/>
                <w:szCs w:val="20"/>
              </w:rPr>
            </w:pPr>
          </w:p>
        </w:tc>
        <w:tc>
          <w:tcPr>
            <w:tcW w:w="990" w:type="dxa"/>
          </w:tcPr>
          <w:p w14:paraId="2ADA6A3D" w14:textId="77777777" w:rsidR="0061524D" w:rsidRPr="00487927" w:rsidRDefault="0061524D" w:rsidP="00497DE2">
            <w:pPr>
              <w:jc w:val="center"/>
              <w:rPr>
                <w:rFonts w:cstheme="minorHAnsi"/>
                <w:szCs w:val="20"/>
              </w:rPr>
            </w:pPr>
          </w:p>
        </w:tc>
        <w:tc>
          <w:tcPr>
            <w:tcW w:w="990" w:type="dxa"/>
          </w:tcPr>
          <w:p w14:paraId="182A70DE" w14:textId="77777777" w:rsidR="0061524D" w:rsidRPr="00487927" w:rsidRDefault="0061524D" w:rsidP="00497DE2">
            <w:pPr>
              <w:jc w:val="center"/>
              <w:rPr>
                <w:rFonts w:cstheme="minorHAnsi"/>
                <w:szCs w:val="20"/>
              </w:rPr>
            </w:pPr>
          </w:p>
        </w:tc>
        <w:tc>
          <w:tcPr>
            <w:tcW w:w="990" w:type="dxa"/>
          </w:tcPr>
          <w:p w14:paraId="2F38ABCC" w14:textId="77777777" w:rsidR="0061524D" w:rsidRPr="00487927" w:rsidRDefault="0061524D" w:rsidP="00497DE2">
            <w:pPr>
              <w:jc w:val="center"/>
              <w:rPr>
                <w:rFonts w:cstheme="minorHAnsi"/>
                <w:szCs w:val="20"/>
              </w:rPr>
            </w:pPr>
          </w:p>
        </w:tc>
        <w:tc>
          <w:tcPr>
            <w:tcW w:w="990" w:type="dxa"/>
          </w:tcPr>
          <w:p w14:paraId="2C237EF6" w14:textId="77777777" w:rsidR="0061524D" w:rsidRPr="00487927" w:rsidRDefault="0061524D" w:rsidP="00497DE2">
            <w:pPr>
              <w:jc w:val="center"/>
              <w:rPr>
                <w:rFonts w:cstheme="minorHAnsi"/>
                <w:szCs w:val="20"/>
              </w:rPr>
            </w:pPr>
          </w:p>
        </w:tc>
        <w:tc>
          <w:tcPr>
            <w:tcW w:w="990" w:type="dxa"/>
          </w:tcPr>
          <w:p w14:paraId="68CA72A4" w14:textId="77777777" w:rsidR="0061524D" w:rsidRPr="00487927" w:rsidRDefault="0061524D" w:rsidP="00497DE2">
            <w:pPr>
              <w:jc w:val="center"/>
              <w:rPr>
                <w:rFonts w:cstheme="minorHAnsi"/>
                <w:szCs w:val="20"/>
              </w:rPr>
            </w:pPr>
          </w:p>
        </w:tc>
        <w:tc>
          <w:tcPr>
            <w:tcW w:w="1080" w:type="dxa"/>
          </w:tcPr>
          <w:p w14:paraId="399CDE29" w14:textId="77777777" w:rsidR="0061524D" w:rsidRPr="00283A38" w:rsidRDefault="0061524D" w:rsidP="00497DE2">
            <w:pPr>
              <w:jc w:val="center"/>
              <w:rPr>
                <w:rFonts w:cstheme="minorHAnsi"/>
                <w:szCs w:val="20"/>
              </w:rPr>
            </w:pPr>
          </w:p>
        </w:tc>
        <w:tc>
          <w:tcPr>
            <w:tcW w:w="990" w:type="dxa"/>
          </w:tcPr>
          <w:p w14:paraId="5203A9E7" w14:textId="56BA5E74" w:rsidR="0061524D" w:rsidRPr="00283A38" w:rsidRDefault="0061524D" w:rsidP="00497DE2">
            <w:pPr>
              <w:jc w:val="center"/>
              <w:rPr>
                <w:rFonts w:cstheme="minorHAnsi"/>
                <w:szCs w:val="20"/>
              </w:rPr>
            </w:pPr>
          </w:p>
        </w:tc>
        <w:tc>
          <w:tcPr>
            <w:tcW w:w="990" w:type="dxa"/>
          </w:tcPr>
          <w:p w14:paraId="7199E90B" w14:textId="45F09A1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628FF3D" w14:textId="77777777" w:rsidR="0061524D" w:rsidRPr="00283A38" w:rsidRDefault="0061524D" w:rsidP="00497DE2">
            <w:pPr>
              <w:jc w:val="center"/>
              <w:rPr>
                <w:rFonts w:cstheme="minorHAnsi"/>
                <w:szCs w:val="20"/>
              </w:rPr>
            </w:pPr>
          </w:p>
        </w:tc>
        <w:tc>
          <w:tcPr>
            <w:tcW w:w="1103" w:type="dxa"/>
          </w:tcPr>
          <w:p w14:paraId="604B2389" w14:textId="77777777" w:rsidR="0061524D" w:rsidRPr="00283A38" w:rsidRDefault="0061524D" w:rsidP="00497DE2">
            <w:pPr>
              <w:jc w:val="center"/>
              <w:rPr>
                <w:rFonts w:cstheme="minorHAnsi"/>
                <w:szCs w:val="20"/>
              </w:rPr>
            </w:pPr>
          </w:p>
        </w:tc>
      </w:tr>
      <w:tr w:rsidR="0061524D" w:rsidRPr="00283A38" w14:paraId="6721440A" w14:textId="0D7440E4" w:rsidTr="0061524D">
        <w:tc>
          <w:tcPr>
            <w:tcW w:w="1255" w:type="dxa"/>
          </w:tcPr>
          <w:p w14:paraId="1DA276A9" w14:textId="185C20C7" w:rsidR="0061524D" w:rsidRDefault="0061524D" w:rsidP="00497DE2">
            <w:pPr>
              <w:jc w:val="center"/>
              <w:rPr>
                <w:szCs w:val="20"/>
              </w:rPr>
            </w:pPr>
            <w:r>
              <w:rPr>
                <w:szCs w:val="20"/>
              </w:rPr>
              <w:t>2800</w:t>
            </w:r>
            <w:r w:rsidRPr="00BE4128">
              <w:rPr>
                <w:szCs w:val="20"/>
              </w:rPr>
              <w:t>_0</w:t>
            </w:r>
            <w:r>
              <w:rPr>
                <w:szCs w:val="20"/>
              </w:rPr>
              <w:t>2</w:t>
            </w:r>
          </w:p>
        </w:tc>
        <w:tc>
          <w:tcPr>
            <w:tcW w:w="990" w:type="dxa"/>
          </w:tcPr>
          <w:p w14:paraId="7CAEEAC9" w14:textId="77777777" w:rsidR="0061524D" w:rsidRPr="00283A38" w:rsidRDefault="0061524D" w:rsidP="00497DE2">
            <w:pPr>
              <w:jc w:val="center"/>
              <w:rPr>
                <w:rFonts w:cstheme="minorHAnsi"/>
                <w:szCs w:val="20"/>
              </w:rPr>
            </w:pPr>
          </w:p>
        </w:tc>
        <w:tc>
          <w:tcPr>
            <w:tcW w:w="990" w:type="dxa"/>
          </w:tcPr>
          <w:p w14:paraId="5D722677" w14:textId="77777777" w:rsidR="0061524D" w:rsidRPr="00487927" w:rsidRDefault="0061524D" w:rsidP="00497DE2">
            <w:pPr>
              <w:jc w:val="center"/>
              <w:rPr>
                <w:rFonts w:cstheme="minorHAnsi"/>
                <w:szCs w:val="20"/>
              </w:rPr>
            </w:pPr>
          </w:p>
        </w:tc>
        <w:tc>
          <w:tcPr>
            <w:tcW w:w="990" w:type="dxa"/>
          </w:tcPr>
          <w:p w14:paraId="7F3A9066" w14:textId="77777777" w:rsidR="0061524D" w:rsidRPr="00487927" w:rsidRDefault="0061524D" w:rsidP="00497DE2">
            <w:pPr>
              <w:jc w:val="center"/>
              <w:rPr>
                <w:rFonts w:cstheme="minorHAnsi"/>
                <w:szCs w:val="20"/>
              </w:rPr>
            </w:pPr>
          </w:p>
        </w:tc>
        <w:tc>
          <w:tcPr>
            <w:tcW w:w="990" w:type="dxa"/>
          </w:tcPr>
          <w:p w14:paraId="04C28BD9" w14:textId="77777777" w:rsidR="0061524D" w:rsidRPr="00487927" w:rsidRDefault="0061524D" w:rsidP="00497DE2">
            <w:pPr>
              <w:jc w:val="center"/>
              <w:rPr>
                <w:rFonts w:cstheme="minorHAnsi"/>
                <w:szCs w:val="20"/>
              </w:rPr>
            </w:pPr>
          </w:p>
        </w:tc>
        <w:tc>
          <w:tcPr>
            <w:tcW w:w="990" w:type="dxa"/>
          </w:tcPr>
          <w:p w14:paraId="367BC1CC" w14:textId="77777777" w:rsidR="0061524D" w:rsidRPr="00487927" w:rsidRDefault="0061524D" w:rsidP="00497DE2">
            <w:pPr>
              <w:jc w:val="center"/>
              <w:rPr>
                <w:rFonts w:cstheme="minorHAnsi"/>
                <w:szCs w:val="20"/>
              </w:rPr>
            </w:pPr>
          </w:p>
        </w:tc>
        <w:tc>
          <w:tcPr>
            <w:tcW w:w="990" w:type="dxa"/>
          </w:tcPr>
          <w:p w14:paraId="44C69144" w14:textId="77777777" w:rsidR="0061524D" w:rsidRPr="00487927" w:rsidRDefault="0061524D" w:rsidP="00497DE2">
            <w:pPr>
              <w:jc w:val="center"/>
              <w:rPr>
                <w:rFonts w:cstheme="minorHAnsi"/>
                <w:szCs w:val="20"/>
              </w:rPr>
            </w:pPr>
          </w:p>
        </w:tc>
        <w:tc>
          <w:tcPr>
            <w:tcW w:w="1080" w:type="dxa"/>
          </w:tcPr>
          <w:p w14:paraId="10BFB599" w14:textId="77777777" w:rsidR="0061524D" w:rsidRPr="00283A38" w:rsidRDefault="0061524D" w:rsidP="00497DE2">
            <w:pPr>
              <w:jc w:val="center"/>
              <w:rPr>
                <w:rFonts w:cstheme="minorHAnsi"/>
                <w:szCs w:val="20"/>
              </w:rPr>
            </w:pPr>
          </w:p>
        </w:tc>
        <w:tc>
          <w:tcPr>
            <w:tcW w:w="990" w:type="dxa"/>
          </w:tcPr>
          <w:p w14:paraId="25A66488" w14:textId="77777777" w:rsidR="0061524D" w:rsidRPr="00283A38" w:rsidRDefault="0061524D" w:rsidP="00497DE2">
            <w:pPr>
              <w:jc w:val="center"/>
              <w:rPr>
                <w:rFonts w:cstheme="minorHAnsi"/>
                <w:szCs w:val="20"/>
              </w:rPr>
            </w:pPr>
          </w:p>
        </w:tc>
        <w:tc>
          <w:tcPr>
            <w:tcW w:w="990" w:type="dxa"/>
          </w:tcPr>
          <w:p w14:paraId="7B6B86DA" w14:textId="4807CC6D"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34DB670" w14:textId="77777777" w:rsidR="0061524D" w:rsidRPr="00283A38" w:rsidRDefault="0061524D" w:rsidP="00497DE2">
            <w:pPr>
              <w:jc w:val="center"/>
              <w:rPr>
                <w:rFonts w:cstheme="minorHAnsi"/>
                <w:szCs w:val="20"/>
              </w:rPr>
            </w:pPr>
          </w:p>
        </w:tc>
        <w:tc>
          <w:tcPr>
            <w:tcW w:w="1103" w:type="dxa"/>
          </w:tcPr>
          <w:p w14:paraId="3FEA33CF" w14:textId="77777777" w:rsidR="0061524D" w:rsidRPr="00283A38" w:rsidRDefault="0061524D" w:rsidP="00497DE2">
            <w:pPr>
              <w:jc w:val="center"/>
              <w:rPr>
                <w:rFonts w:cstheme="minorHAnsi"/>
                <w:szCs w:val="20"/>
              </w:rPr>
            </w:pPr>
          </w:p>
        </w:tc>
      </w:tr>
      <w:tr w:rsidR="0061524D" w:rsidRPr="00283A38" w14:paraId="17F3B272" w14:textId="5244AD51" w:rsidTr="0061524D">
        <w:tc>
          <w:tcPr>
            <w:tcW w:w="1255" w:type="dxa"/>
          </w:tcPr>
          <w:p w14:paraId="0E6E1299" w14:textId="4E7DED13" w:rsidR="0061524D" w:rsidRDefault="0061524D" w:rsidP="00497DE2">
            <w:pPr>
              <w:jc w:val="center"/>
              <w:rPr>
                <w:szCs w:val="20"/>
              </w:rPr>
            </w:pPr>
            <w:r>
              <w:rPr>
                <w:szCs w:val="20"/>
              </w:rPr>
              <w:t>2800</w:t>
            </w:r>
            <w:r w:rsidRPr="00BE4128">
              <w:rPr>
                <w:szCs w:val="20"/>
              </w:rPr>
              <w:t>_0</w:t>
            </w:r>
            <w:r>
              <w:rPr>
                <w:szCs w:val="20"/>
              </w:rPr>
              <w:t>3</w:t>
            </w:r>
          </w:p>
        </w:tc>
        <w:tc>
          <w:tcPr>
            <w:tcW w:w="990" w:type="dxa"/>
          </w:tcPr>
          <w:p w14:paraId="2FCC39AC" w14:textId="77777777" w:rsidR="0061524D" w:rsidRPr="00283A38" w:rsidRDefault="0061524D" w:rsidP="00497DE2">
            <w:pPr>
              <w:jc w:val="center"/>
              <w:rPr>
                <w:rFonts w:cstheme="minorHAnsi"/>
                <w:szCs w:val="20"/>
              </w:rPr>
            </w:pPr>
          </w:p>
        </w:tc>
        <w:tc>
          <w:tcPr>
            <w:tcW w:w="990" w:type="dxa"/>
          </w:tcPr>
          <w:p w14:paraId="48CD36E7" w14:textId="77777777" w:rsidR="0061524D" w:rsidRPr="00487927" w:rsidRDefault="0061524D" w:rsidP="00497DE2">
            <w:pPr>
              <w:jc w:val="center"/>
              <w:rPr>
                <w:rFonts w:cstheme="minorHAnsi"/>
                <w:szCs w:val="20"/>
              </w:rPr>
            </w:pPr>
          </w:p>
        </w:tc>
        <w:tc>
          <w:tcPr>
            <w:tcW w:w="990" w:type="dxa"/>
          </w:tcPr>
          <w:p w14:paraId="03C01756" w14:textId="77777777" w:rsidR="0061524D" w:rsidRPr="00487927" w:rsidRDefault="0061524D" w:rsidP="00497DE2">
            <w:pPr>
              <w:jc w:val="center"/>
              <w:rPr>
                <w:rFonts w:cstheme="minorHAnsi"/>
                <w:szCs w:val="20"/>
              </w:rPr>
            </w:pPr>
          </w:p>
        </w:tc>
        <w:tc>
          <w:tcPr>
            <w:tcW w:w="990" w:type="dxa"/>
          </w:tcPr>
          <w:p w14:paraId="7B4BE26E" w14:textId="77777777" w:rsidR="0061524D" w:rsidRPr="00487927" w:rsidRDefault="0061524D" w:rsidP="00497DE2">
            <w:pPr>
              <w:jc w:val="center"/>
              <w:rPr>
                <w:rFonts w:cstheme="minorHAnsi"/>
                <w:szCs w:val="20"/>
              </w:rPr>
            </w:pPr>
          </w:p>
        </w:tc>
        <w:tc>
          <w:tcPr>
            <w:tcW w:w="990" w:type="dxa"/>
          </w:tcPr>
          <w:p w14:paraId="293A8BE6" w14:textId="77777777" w:rsidR="0061524D" w:rsidRPr="00487927" w:rsidRDefault="0061524D" w:rsidP="00497DE2">
            <w:pPr>
              <w:jc w:val="center"/>
              <w:rPr>
                <w:rFonts w:cstheme="minorHAnsi"/>
                <w:szCs w:val="20"/>
              </w:rPr>
            </w:pPr>
          </w:p>
        </w:tc>
        <w:tc>
          <w:tcPr>
            <w:tcW w:w="990" w:type="dxa"/>
          </w:tcPr>
          <w:p w14:paraId="4615CCCC" w14:textId="77777777" w:rsidR="0061524D" w:rsidRPr="00487927" w:rsidRDefault="0061524D" w:rsidP="00497DE2">
            <w:pPr>
              <w:jc w:val="center"/>
              <w:rPr>
                <w:rFonts w:cstheme="minorHAnsi"/>
                <w:szCs w:val="20"/>
              </w:rPr>
            </w:pPr>
          </w:p>
        </w:tc>
        <w:tc>
          <w:tcPr>
            <w:tcW w:w="1080" w:type="dxa"/>
          </w:tcPr>
          <w:p w14:paraId="4D5E8A92" w14:textId="77777777" w:rsidR="0061524D" w:rsidRPr="00283A38" w:rsidRDefault="0061524D" w:rsidP="00497DE2">
            <w:pPr>
              <w:jc w:val="center"/>
              <w:rPr>
                <w:rFonts w:cstheme="minorHAnsi"/>
                <w:szCs w:val="20"/>
              </w:rPr>
            </w:pPr>
          </w:p>
        </w:tc>
        <w:tc>
          <w:tcPr>
            <w:tcW w:w="990" w:type="dxa"/>
          </w:tcPr>
          <w:p w14:paraId="3EF6E26C" w14:textId="77777777" w:rsidR="0061524D" w:rsidRPr="00283A38" w:rsidRDefault="0061524D" w:rsidP="00497DE2">
            <w:pPr>
              <w:jc w:val="center"/>
              <w:rPr>
                <w:rFonts w:cstheme="minorHAnsi"/>
                <w:szCs w:val="20"/>
              </w:rPr>
            </w:pPr>
          </w:p>
        </w:tc>
        <w:tc>
          <w:tcPr>
            <w:tcW w:w="990" w:type="dxa"/>
          </w:tcPr>
          <w:p w14:paraId="20592BD8" w14:textId="2EE4D7EC" w:rsidR="0061524D" w:rsidRPr="00283A38" w:rsidRDefault="0061524D" w:rsidP="00497DE2">
            <w:pPr>
              <w:jc w:val="center"/>
              <w:rPr>
                <w:rFonts w:cstheme="minorHAnsi"/>
                <w:szCs w:val="20"/>
              </w:rPr>
            </w:pPr>
            <w:r w:rsidRPr="00283A38">
              <w:rPr>
                <w:rFonts w:cstheme="minorHAnsi"/>
                <w:szCs w:val="20"/>
              </w:rPr>
              <w:t>•</w:t>
            </w:r>
          </w:p>
        </w:tc>
        <w:tc>
          <w:tcPr>
            <w:tcW w:w="1103" w:type="dxa"/>
          </w:tcPr>
          <w:p w14:paraId="166DB09E" w14:textId="77777777" w:rsidR="0061524D" w:rsidRPr="00283A38" w:rsidRDefault="0061524D" w:rsidP="00497DE2">
            <w:pPr>
              <w:jc w:val="center"/>
              <w:rPr>
                <w:rFonts w:cstheme="minorHAnsi"/>
                <w:szCs w:val="20"/>
              </w:rPr>
            </w:pPr>
          </w:p>
        </w:tc>
        <w:tc>
          <w:tcPr>
            <w:tcW w:w="1103" w:type="dxa"/>
          </w:tcPr>
          <w:p w14:paraId="2FB9E148" w14:textId="77777777" w:rsidR="0061524D" w:rsidRPr="00283A38" w:rsidRDefault="0061524D" w:rsidP="00497DE2">
            <w:pPr>
              <w:jc w:val="center"/>
              <w:rPr>
                <w:rFonts w:cstheme="minorHAnsi"/>
                <w:szCs w:val="20"/>
              </w:rPr>
            </w:pPr>
          </w:p>
        </w:tc>
      </w:tr>
      <w:tr w:rsidR="0061524D" w:rsidRPr="00283A38" w14:paraId="58A1A40B" w14:textId="77D80EEA" w:rsidTr="0061524D">
        <w:tc>
          <w:tcPr>
            <w:tcW w:w="1255" w:type="dxa"/>
          </w:tcPr>
          <w:p w14:paraId="1EDA326A" w14:textId="3DC9CAAC" w:rsidR="0061524D" w:rsidRDefault="0061524D" w:rsidP="00497DE2">
            <w:pPr>
              <w:jc w:val="center"/>
              <w:rPr>
                <w:szCs w:val="20"/>
              </w:rPr>
            </w:pPr>
            <w:r>
              <w:rPr>
                <w:szCs w:val="20"/>
              </w:rPr>
              <w:t>2802_01</w:t>
            </w:r>
          </w:p>
        </w:tc>
        <w:tc>
          <w:tcPr>
            <w:tcW w:w="990" w:type="dxa"/>
          </w:tcPr>
          <w:p w14:paraId="33CCCAA0" w14:textId="77777777" w:rsidR="0061524D" w:rsidRPr="00283A38" w:rsidRDefault="0061524D" w:rsidP="00497DE2">
            <w:pPr>
              <w:jc w:val="center"/>
              <w:rPr>
                <w:rFonts w:cstheme="minorHAnsi"/>
                <w:szCs w:val="20"/>
              </w:rPr>
            </w:pPr>
          </w:p>
        </w:tc>
        <w:tc>
          <w:tcPr>
            <w:tcW w:w="990" w:type="dxa"/>
          </w:tcPr>
          <w:p w14:paraId="528625DB" w14:textId="77777777" w:rsidR="0061524D" w:rsidRPr="00487927" w:rsidRDefault="0061524D" w:rsidP="00497DE2">
            <w:pPr>
              <w:jc w:val="center"/>
              <w:rPr>
                <w:rFonts w:cstheme="minorHAnsi"/>
                <w:szCs w:val="20"/>
              </w:rPr>
            </w:pPr>
          </w:p>
        </w:tc>
        <w:tc>
          <w:tcPr>
            <w:tcW w:w="990" w:type="dxa"/>
          </w:tcPr>
          <w:p w14:paraId="7F671234" w14:textId="77777777" w:rsidR="0061524D" w:rsidRPr="00487927" w:rsidRDefault="0061524D" w:rsidP="00497DE2">
            <w:pPr>
              <w:jc w:val="center"/>
              <w:rPr>
                <w:rFonts w:cstheme="minorHAnsi"/>
                <w:szCs w:val="20"/>
              </w:rPr>
            </w:pPr>
          </w:p>
        </w:tc>
        <w:tc>
          <w:tcPr>
            <w:tcW w:w="990" w:type="dxa"/>
          </w:tcPr>
          <w:p w14:paraId="30325851" w14:textId="77777777" w:rsidR="0061524D" w:rsidRPr="00487927" w:rsidRDefault="0061524D" w:rsidP="00497DE2">
            <w:pPr>
              <w:jc w:val="center"/>
              <w:rPr>
                <w:rFonts w:cstheme="minorHAnsi"/>
                <w:szCs w:val="20"/>
              </w:rPr>
            </w:pPr>
          </w:p>
        </w:tc>
        <w:tc>
          <w:tcPr>
            <w:tcW w:w="990" w:type="dxa"/>
          </w:tcPr>
          <w:p w14:paraId="1672E5FB" w14:textId="77777777" w:rsidR="0061524D" w:rsidRPr="00487927" w:rsidRDefault="0061524D" w:rsidP="00497DE2">
            <w:pPr>
              <w:jc w:val="center"/>
              <w:rPr>
                <w:rFonts w:cstheme="minorHAnsi"/>
                <w:szCs w:val="20"/>
              </w:rPr>
            </w:pPr>
          </w:p>
        </w:tc>
        <w:tc>
          <w:tcPr>
            <w:tcW w:w="990" w:type="dxa"/>
          </w:tcPr>
          <w:p w14:paraId="50ED9DC2" w14:textId="77777777" w:rsidR="0061524D" w:rsidRPr="00487927" w:rsidRDefault="0061524D" w:rsidP="00497DE2">
            <w:pPr>
              <w:jc w:val="center"/>
              <w:rPr>
                <w:rFonts w:cstheme="minorHAnsi"/>
                <w:szCs w:val="20"/>
              </w:rPr>
            </w:pPr>
          </w:p>
        </w:tc>
        <w:tc>
          <w:tcPr>
            <w:tcW w:w="1080" w:type="dxa"/>
          </w:tcPr>
          <w:p w14:paraId="46C9F192" w14:textId="77777777" w:rsidR="0061524D" w:rsidRPr="00283A38" w:rsidRDefault="0061524D" w:rsidP="00497DE2">
            <w:pPr>
              <w:jc w:val="center"/>
              <w:rPr>
                <w:rFonts w:cstheme="minorHAnsi"/>
                <w:szCs w:val="20"/>
              </w:rPr>
            </w:pPr>
          </w:p>
        </w:tc>
        <w:tc>
          <w:tcPr>
            <w:tcW w:w="990" w:type="dxa"/>
          </w:tcPr>
          <w:p w14:paraId="4C453C90" w14:textId="77777777" w:rsidR="0061524D" w:rsidRPr="00283A38" w:rsidRDefault="0061524D" w:rsidP="00497DE2">
            <w:pPr>
              <w:jc w:val="center"/>
              <w:rPr>
                <w:rFonts w:cstheme="minorHAnsi"/>
                <w:szCs w:val="20"/>
              </w:rPr>
            </w:pPr>
          </w:p>
        </w:tc>
        <w:tc>
          <w:tcPr>
            <w:tcW w:w="990" w:type="dxa"/>
          </w:tcPr>
          <w:p w14:paraId="173147F1" w14:textId="68BAAD14"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B15F24A" w14:textId="77777777" w:rsidR="0061524D" w:rsidRPr="00283A38" w:rsidRDefault="0061524D" w:rsidP="00497DE2">
            <w:pPr>
              <w:jc w:val="center"/>
              <w:rPr>
                <w:rFonts w:cstheme="minorHAnsi"/>
                <w:szCs w:val="20"/>
              </w:rPr>
            </w:pPr>
          </w:p>
        </w:tc>
        <w:tc>
          <w:tcPr>
            <w:tcW w:w="1103" w:type="dxa"/>
          </w:tcPr>
          <w:p w14:paraId="36C10E43" w14:textId="77777777" w:rsidR="0061524D" w:rsidRPr="00283A38" w:rsidRDefault="0061524D" w:rsidP="00497DE2">
            <w:pPr>
              <w:jc w:val="center"/>
              <w:rPr>
                <w:rFonts w:cstheme="minorHAnsi"/>
                <w:szCs w:val="20"/>
              </w:rPr>
            </w:pPr>
          </w:p>
        </w:tc>
      </w:tr>
      <w:tr w:rsidR="0061524D" w:rsidRPr="00283A38" w14:paraId="2165FA5D" w14:textId="3A5FAFEA" w:rsidTr="0061524D">
        <w:tc>
          <w:tcPr>
            <w:tcW w:w="1255" w:type="dxa"/>
          </w:tcPr>
          <w:p w14:paraId="2966BCE2" w14:textId="1DD5957F" w:rsidR="0061524D" w:rsidRDefault="0061524D" w:rsidP="00497DE2">
            <w:pPr>
              <w:jc w:val="center"/>
              <w:rPr>
                <w:szCs w:val="20"/>
              </w:rPr>
            </w:pPr>
            <w:r>
              <w:rPr>
                <w:szCs w:val="20"/>
              </w:rPr>
              <w:t>2802_0</w:t>
            </w:r>
            <w:r w:rsidR="00186502">
              <w:rPr>
                <w:szCs w:val="20"/>
              </w:rPr>
              <w:t>2</w:t>
            </w:r>
          </w:p>
        </w:tc>
        <w:tc>
          <w:tcPr>
            <w:tcW w:w="990" w:type="dxa"/>
          </w:tcPr>
          <w:p w14:paraId="6568F8D9" w14:textId="77777777" w:rsidR="0061524D" w:rsidRPr="00283A38" w:rsidRDefault="0061524D" w:rsidP="00497DE2">
            <w:pPr>
              <w:jc w:val="center"/>
              <w:rPr>
                <w:rFonts w:cstheme="minorHAnsi"/>
                <w:szCs w:val="20"/>
              </w:rPr>
            </w:pPr>
          </w:p>
        </w:tc>
        <w:tc>
          <w:tcPr>
            <w:tcW w:w="990" w:type="dxa"/>
          </w:tcPr>
          <w:p w14:paraId="071F995E" w14:textId="77777777" w:rsidR="0061524D" w:rsidRPr="00487927" w:rsidRDefault="0061524D" w:rsidP="00497DE2">
            <w:pPr>
              <w:jc w:val="center"/>
              <w:rPr>
                <w:rFonts w:cstheme="minorHAnsi"/>
                <w:szCs w:val="20"/>
              </w:rPr>
            </w:pPr>
          </w:p>
        </w:tc>
        <w:tc>
          <w:tcPr>
            <w:tcW w:w="990" w:type="dxa"/>
          </w:tcPr>
          <w:p w14:paraId="624B5A47" w14:textId="77777777" w:rsidR="0061524D" w:rsidRPr="00487927" w:rsidRDefault="0061524D" w:rsidP="00497DE2">
            <w:pPr>
              <w:jc w:val="center"/>
              <w:rPr>
                <w:rFonts w:cstheme="minorHAnsi"/>
                <w:szCs w:val="20"/>
              </w:rPr>
            </w:pPr>
          </w:p>
        </w:tc>
        <w:tc>
          <w:tcPr>
            <w:tcW w:w="990" w:type="dxa"/>
          </w:tcPr>
          <w:p w14:paraId="7FD3394B" w14:textId="77777777" w:rsidR="0061524D" w:rsidRPr="00487927" w:rsidRDefault="0061524D" w:rsidP="00497DE2">
            <w:pPr>
              <w:jc w:val="center"/>
              <w:rPr>
                <w:rFonts w:cstheme="minorHAnsi"/>
                <w:szCs w:val="20"/>
              </w:rPr>
            </w:pPr>
          </w:p>
        </w:tc>
        <w:tc>
          <w:tcPr>
            <w:tcW w:w="990" w:type="dxa"/>
          </w:tcPr>
          <w:p w14:paraId="6549FAD7" w14:textId="77777777" w:rsidR="0061524D" w:rsidRPr="00487927" w:rsidRDefault="0061524D" w:rsidP="00497DE2">
            <w:pPr>
              <w:jc w:val="center"/>
              <w:rPr>
                <w:rFonts w:cstheme="minorHAnsi"/>
                <w:szCs w:val="20"/>
              </w:rPr>
            </w:pPr>
          </w:p>
        </w:tc>
        <w:tc>
          <w:tcPr>
            <w:tcW w:w="990" w:type="dxa"/>
          </w:tcPr>
          <w:p w14:paraId="6228E90A" w14:textId="77777777" w:rsidR="0061524D" w:rsidRPr="00487927" w:rsidRDefault="0061524D" w:rsidP="00497DE2">
            <w:pPr>
              <w:jc w:val="center"/>
              <w:rPr>
                <w:rFonts w:cstheme="minorHAnsi"/>
                <w:szCs w:val="20"/>
              </w:rPr>
            </w:pPr>
          </w:p>
        </w:tc>
        <w:tc>
          <w:tcPr>
            <w:tcW w:w="1080" w:type="dxa"/>
          </w:tcPr>
          <w:p w14:paraId="568103CA" w14:textId="77777777" w:rsidR="0061524D" w:rsidRPr="00283A38" w:rsidRDefault="0061524D" w:rsidP="00497DE2">
            <w:pPr>
              <w:jc w:val="center"/>
              <w:rPr>
                <w:rFonts w:cstheme="minorHAnsi"/>
                <w:szCs w:val="20"/>
              </w:rPr>
            </w:pPr>
          </w:p>
        </w:tc>
        <w:tc>
          <w:tcPr>
            <w:tcW w:w="990" w:type="dxa"/>
          </w:tcPr>
          <w:p w14:paraId="2E7B5073" w14:textId="77777777" w:rsidR="0061524D" w:rsidRPr="00283A38" w:rsidRDefault="0061524D" w:rsidP="00497DE2">
            <w:pPr>
              <w:jc w:val="center"/>
              <w:rPr>
                <w:rFonts w:cstheme="minorHAnsi"/>
                <w:szCs w:val="20"/>
              </w:rPr>
            </w:pPr>
          </w:p>
        </w:tc>
        <w:tc>
          <w:tcPr>
            <w:tcW w:w="990" w:type="dxa"/>
          </w:tcPr>
          <w:p w14:paraId="4BCA0D1D" w14:textId="7DB92499"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2D6459D" w14:textId="77777777" w:rsidR="0061524D" w:rsidRPr="00283A38" w:rsidRDefault="0061524D" w:rsidP="00497DE2">
            <w:pPr>
              <w:jc w:val="center"/>
              <w:rPr>
                <w:rFonts w:cstheme="minorHAnsi"/>
                <w:szCs w:val="20"/>
              </w:rPr>
            </w:pPr>
          </w:p>
        </w:tc>
        <w:tc>
          <w:tcPr>
            <w:tcW w:w="1103" w:type="dxa"/>
          </w:tcPr>
          <w:p w14:paraId="03EC8651" w14:textId="77777777" w:rsidR="0061524D" w:rsidRPr="00283A38" w:rsidRDefault="0061524D" w:rsidP="00497DE2">
            <w:pPr>
              <w:jc w:val="center"/>
              <w:rPr>
                <w:rFonts w:cstheme="minorHAnsi"/>
                <w:szCs w:val="20"/>
              </w:rPr>
            </w:pPr>
          </w:p>
        </w:tc>
      </w:tr>
      <w:tr w:rsidR="0061524D" w:rsidRPr="00283A38" w14:paraId="51BEA0FB" w14:textId="06A79FC1" w:rsidTr="0061524D">
        <w:tc>
          <w:tcPr>
            <w:tcW w:w="1255" w:type="dxa"/>
            <w:shd w:val="clear" w:color="auto" w:fill="D6E3BC" w:themeFill="accent3" w:themeFillTint="66"/>
          </w:tcPr>
          <w:p w14:paraId="02B678E7" w14:textId="6C6D421C" w:rsidR="0061524D" w:rsidRDefault="0061524D" w:rsidP="00497DE2">
            <w:pPr>
              <w:jc w:val="center"/>
              <w:rPr>
                <w:szCs w:val="20"/>
              </w:rPr>
            </w:pPr>
            <w:r>
              <w:rPr>
                <w:b/>
                <w:szCs w:val="20"/>
              </w:rPr>
              <w:t>Boolean</w:t>
            </w:r>
          </w:p>
        </w:tc>
        <w:tc>
          <w:tcPr>
            <w:tcW w:w="990" w:type="dxa"/>
            <w:shd w:val="clear" w:color="auto" w:fill="D6E3BC" w:themeFill="accent3" w:themeFillTint="66"/>
          </w:tcPr>
          <w:p w14:paraId="2D48DA8F" w14:textId="3DFB2509" w:rsidR="0061524D" w:rsidRPr="00283A38" w:rsidRDefault="0061524D" w:rsidP="00497DE2">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5EF572F8" w14:textId="66C89845" w:rsidR="0061524D" w:rsidRPr="00487927" w:rsidRDefault="0061524D" w:rsidP="00497DE2">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09488ED4" w14:textId="38866C47" w:rsidR="0061524D" w:rsidRPr="00487927" w:rsidRDefault="0061524D" w:rsidP="00497DE2">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3F9C22B9" w14:textId="17F4B823" w:rsidR="0061524D" w:rsidRPr="00487927" w:rsidRDefault="0061524D" w:rsidP="00497DE2">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63ECE687" w14:textId="2248D01D" w:rsidR="0061524D" w:rsidRPr="00487927" w:rsidRDefault="0061524D" w:rsidP="00497DE2">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1254A249" w14:textId="5E64A141" w:rsidR="0061524D" w:rsidRPr="00487927" w:rsidRDefault="0061524D" w:rsidP="00497DE2">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3E28ACF" w14:textId="558B27B5" w:rsidR="0061524D" w:rsidRPr="00283A38" w:rsidRDefault="0061524D" w:rsidP="00497DE2">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34F3FB32" w14:textId="567F3693" w:rsidR="0061524D" w:rsidRPr="00283A38" w:rsidRDefault="0061524D" w:rsidP="00497DE2">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EF87865" w14:textId="695D8DDA" w:rsidR="0061524D" w:rsidRPr="00283A38" w:rsidRDefault="0061524D" w:rsidP="00497DE2">
            <w:pPr>
              <w:jc w:val="center"/>
              <w:rPr>
                <w:rFonts w:cstheme="minorHAnsi"/>
                <w:szCs w:val="20"/>
              </w:rPr>
            </w:pPr>
            <w:r>
              <w:rPr>
                <w:rFonts w:cstheme="minorHAnsi"/>
                <w:szCs w:val="20"/>
              </w:rPr>
              <w:t>Suite 9</w:t>
            </w:r>
          </w:p>
        </w:tc>
        <w:tc>
          <w:tcPr>
            <w:tcW w:w="1103" w:type="dxa"/>
            <w:shd w:val="clear" w:color="auto" w:fill="D6E3BC" w:themeFill="accent3" w:themeFillTint="66"/>
          </w:tcPr>
          <w:p w14:paraId="6D2F7C40" w14:textId="4517C5FA" w:rsidR="0061524D" w:rsidRPr="00283A38"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67A86C8D" w14:textId="7D7E7645" w:rsidR="0061524D" w:rsidRDefault="0061524D" w:rsidP="00497DE2">
            <w:pPr>
              <w:jc w:val="center"/>
              <w:rPr>
                <w:rFonts w:cstheme="minorHAnsi"/>
                <w:szCs w:val="20"/>
              </w:rPr>
            </w:pPr>
            <w:r>
              <w:rPr>
                <w:rFonts w:cstheme="minorHAnsi"/>
                <w:bCs/>
                <w:sz w:val="18"/>
                <w:szCs w:val="18"/>
              </w:rPr>
              <w:t>Suite 11</w:t>
            </w:r>
          </w:p>
        </w:tc>
      </w:tr>
      <w:tr w:rsidR="0061524D" w:rsidRPr="00283A38" w14:paraId="4433670A" w14:textId="7697CB84" w:rsidTr="0061524D">
        <w:tc>
          <w:tcPr>
            <w:tcW w:w="1255" w:type="dxa"/>
          </w:tcPr>
          <w:p w14:paraId="4F9DA36A" w14:textId="71142DC0" w:rsidR="0061524D" w:rsidRDefault="0061524D" w:rsidP="00913940">
            <w:pPr>
              <w:jc w:val="center"/>
              <w:rPr>
                <w:szCs w:val="20"/>
              </w:rPr>
            </w:pPr>
            <w:r>
              <w:rPr>
                <w:szCs w:val="20"/>
              </w:rPr>
              <w:t>3100-01</w:t>
            </w:r>
          </w:p>
        </w:tc>
        <w:tc>
          <w:tcPr>
            <w:tcW w:w="990" w:type="dxa"/>
          </w:tcPr>
          <w:p w14:paraId="6D930939" w14:textId="77777777" w:rsidR="0061524D" w:rsidRPr="00283A38" w:rsidRDefault="0061524D" w:rsidP="00913940">
            <w:pPr>
              <w:jc w:val="center"/>
              <w:rPr>
                <w:rFonts w:cstheme="minorHAnsi"/>
                <w:szCs w:val="20"/>
              </w:rPr>
            </w:pPr>
          </w:p>
        </w:tc>
        <w:tc>
          <w:tcPr>
            <w:tcW w:w="990" w:type="dxa"/>
          </w:tcPr>
          <w:p w14:paraId="3CD5C93E" w14:textId="77777777" w:rsidR="0061524D" w:rsidRPr="00487927" w:rsidRDefault="0061524D" w:rsidP="00913940">
            <w:pPr>
              <w:jc w:val="center"/>
              <w:rPr>
                <w:rFonts w:cstheme="minorHAnsi"/>
                <w:szCs w:val="20"/>
              </w:rPr>
            </w:pPr>
          </w:p>
        </w:tc>
        <w:tc>
          <w:tcPr>
            <w:tcW w:w="990" w:type="dxa"/>
          </w:tcPr>
          <w:p w14:paraId="70961AF9" w14:textId="77777777" w:rsidR="0061524D" w:rsidRPr="00487927" w:rsidRDefault="0061524D" w:rsidP="00913940">
            <w:pPr>
              <w:jc w:val="center"/>
              <w:rPr>
                <w:rFonts w:cstheme="minorHAnsi"/>
                <w:szCs w:val="20"/>
              </w:rPr>
            </w:pPr>
          </w:p>
        </w:tc>
        <w:tc>
          <w:tcPr>
            <w:tcW w:w="990" w:type="dxa"/>
          </w:tcPr>
          <w:p w14:paraId="4995BF4A" w14:textId="77777777" w:rsidR="0061524D" w:rsidRPr="00487927" w:rsidRDefault="0061524D" w:rsidP="00913940">
            <w:pPr>
              <w:jc w:val="center"/>
              <w:rPr>
                <w:rFonts w:cstheme="minorHAnsi"/>
                <w:szCs w:val="20"/>
              </w:rPr>
            </w:pPr>
          </w:p>
        </w:tc>
        <w:tc>
          <w:tcPr>
            <w:tcW w:w="990" w:type="dxa"/>
          </w:tcPr>
          <w:p w14:paraId="10D8450A" w14:textId="77777777" w:rsidR="0061524D" w:rsidRPr="00487927" w:rsidRDefault="0061524D" w:rsidP="00913940">
            <w:pPr>
              <w:jc w:val="center"/>
              <w:rPr>
                <w:rFonts w:cstheme="minorHAnsi"/>
                <w:szCs w:val="20"/>
              </w:rPr>
            </w:pPr>
          </w:p>
        </w:tc>
        <w:tc>
          <w:tcPr>
            <w:tcW w:w="990" w:type="dxa"/>
          </w:tcPr>
          <w:p w14:paraId="53DD4B3A" w14:textId="77777777" w:rsidR="0061524D" w:rsidRPr="00487927" w:rsidRDefault="0061524D" w:rsidP="00913940">
            <w:pPr>
              <w:jc w:val="center"/>
              <w:rPr>
                <w:rFonts w:cstheme="minorHAnsi"/>
                <w:szCs w:val="20"/>
              </w:rPr>
            </w:pPr>
          </w:p>
        </w:tc>
        <w:tc>
          <w:tcPr>
            <w:tcW w:w="1080" w:type="dxa"/>
          </w:tcPr>
          <w:p w14:paraId="6B9BCB8E" w14:textId="77777777" w:rsidR="0061524D" w:rsidRPr="00283A38" w:rsidRDefault="0061524D" w:rsidP="00913940">
            <w:pPr>
              <w:jc w:val="center"/>
              <w:rPr>
                <w:rFonts w:cstheme="minorHAnsi"/>
                <w:szCs w:val="20"/>
              </w:rPr>
            </w:pPr>
          </w:p>
        </w:tc>
        <w:tc>
          <w:tcPr>
            <w:tcW w:w="990" w:type="dxa"/>
          </w:tcPr>
          <w:p w14:paraId="52DCFE78" w14:textId="77777777" w:rsidR="0061524D" w:rsidRPr="00283A38" w:rsidRDefault="0061524D" w:rsidP="00913940">
            <w:pPr>
              <w:jc w:val="center"/>
              <w:rPr>
                <w:rFonts w:cstheme="minorHAnsi"/>
                <w:szCs w:val="20"/>
              </w:rPr>
            </w:pPr>
          </w:p>
        </w:tc>
        <w:tc>
          <w:tcPr>
            <w:tcW w:w="990" w:type="dxa"/>
          </w:tcPr>
          <w:p w14:paraId="031B336A" w14:textId="77777777" w:rsidR="0061524D" w:rsidRPr="00283A38" w:rsidRDefault="0061524D" w:rsidP="00913940">
            <w:pPr>
              <w:jc w:val="center"/>
              <w:rPr>
                <w:rFonts w:cstheme="minorHAnsi"/>
                <w:szCs w:val="20"/>
              </w:rPr>
            </w:pPr>
          </w:p>
        </w:tc>
        <w:tc>
          <w:tcPr>
            <w:tcW w:w="1103" w:type="dxa"/>
          </w:tcPr>
          <w:p w14:paraId="4590199D" w14:textId="2E2C1F7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867710D" w14:textId="77777777" w:rsidR="0061524D" w:rsidRPr="00D65767" w:rsidRDefault="0061524D" w:rsidP="00913940">
            <w:pPr>
              <w:jc w:val="center"/>
              <w:rPr>
                <w:rFonts w:cstheme="minorHAnsi"/>
                <w:szCs w:val="20"/>
              </w:rPr>
            </w:pPr>
          </w:p>
        </w:tc>
      </w:tr>
      <w:tr w:rsidR="0061524D" w:rsidRPr="00283A38" w14:paraId="22E05A58" w14:textId="4AD1B3B7" w:rsidTr="0061524D">
        <w:tc>
          <w:tcPr>
            <w:tcW w:w="1255" w:type="dxa"/>
          </w:tcPr>
          <w:p w14:paraId="0304D4A9" w14:textId="6DC0678E" w:rsidR="0061524D" w:rsidRDefault="0061524D" w:rsidP="00913940">
            <w:pPr>
              <w:jc w:val="center"/>
              <w:rPr>
                <w:szCs w:val="20"/>
              </w:rPr>
            </w:pPr>
            <w:r>
              <w:rPr>
                <w:szCs w:val="20"/>
              </w:rPr>
              <w:t>3100-02</w:t>
            </w:r>
          </w:p>
        </w:tc>
        <w:tc>
          <w:tcPr>
            <w:tcW w:w="990" w:type="dxa"/>
          </w:tcPr>
          <w:p w14:paraId="6B5F0BB1" w14:textId="77777777" w:rsidR="0061524D" w:rsidRPr="00283A38" w:rsidRDefault="0061524D" w:rsidP="00913940">
            <w:pPr>
              <w:jc w:val="center"/>
              <w:rPr>
                <w:rFonts w:cstheme="minorHAnsi"/>
                <w:szCs w:val="20"/>
              </w:rPr>
            </w:pPr>
          </w:p>
        </w:tc>
        <w:tc>
          <w:tcPr>
            <w:tcW w:w="990" w:type="dxa"/>
          </w:tcPr>
          <w:p w14:paraId="38507D44" w14:textId="77777777" w:rsidR="0061524D" w:rsidRPr="00487927" w:rsidRDefault="0061524D" w:rsidP="00913940">
            <w:pPr>
              <w:jc w:val="center"/>
              <w:rPr>
                <w:rFonts w:cstheme="minorHAnsi"/>
                <w:szCs w:val="20"/>
              </w:rPr>
            </w:pPr>
          </w:p>
        </w:tc>
        <w:tc>
          <w:tcPr>
            <w:tcW w:w="990" w:type="dxa"/>
          </w:tcPr>
          <w:p w14:paraId="02E25CC5" w14:textId="77777777" w:rsidR="0061524D" w:rsidRPr="00487927" w:rsidRDefault="0061524D" w:rsidP="00913940">
            <w:pPr>
              <w:jc w:val="center"/>
              <w:rPr>
                <w:rFonts w:cstheme="minorHAnsi"/>
                <w:szCs w:val="20"/>
              </w:rPr>
            </w:pPr>
          </w:p>
        </w:tc>
        <w:tc>
          <w:tcPr>
            <w:tcW w:w="990" w:type="dxa"/>
          </w:tcPr>
          <w:p w14:paraId="410D947C" w14:textId="77777777" w:rsidR="0061524D" w:rsidRPr="00487927" w:rsidRDefault="0061524D" w:rsidP="00913940">
            <w:pPr>
              <w:jc w:val="center"/>
              <w:rPr>
                <w:rFonts w:cstheme="minorHAnsi"/>
                <w:szCs w:val="20"/>
              </w:rPr>
            </w:pPr>
          </w:p>
        </w:tc>
        <w:tc>
          <w:tcPr>
            <w:tcW w:w="990" w:type="dxa"/>
          </w:tcPr>
          <w:p w14:paraId="41062540" w14:textId="77777777" w:rsidR="0061524D" w:rsidRPr="00487927" w:rsidRDefault="0061524D" w:rsidP="00913940">
            <w:pPr>
              <w:jc w:val="center"/>
              <w:rPr>
                <w:rFonts w:cstheme="minorHAnsi"/>
                <w:szCs w:val="20"/>
              </w:rPr>
            </w:pPr>
          </w:p>
        </w:tc>
        <w:tc>
          <w:tcPr>
            <w:tcW w:w="990" w:type="dxa"/>
          </w:tcPr>
          <w:p w14:paraId="23CFEEAE" w14:textId="77777777" w:rsidR="0061524D" w:rsidRPr="00487927" w:rsidRDefault="0061524D" w:rsidP="00913940">
            <w:pPr>
              <w:jc w:val="center"/>
              <w:rPr>
                <w:rFonts w:cstheme="minorHAnsi"/>
                <w:szCs w:val="20"/>
              </w:rPr>
            </w:pPr>
          </w:p>
        </w:tc>
        <w:tc>
          <w:tcPr>
            <w:tcW w:w="1080" w:type="dxa"/>
          </w:tcPr>
          <w:p w14:paraId="7B04484C" w14:textId="77777777" w:rsidR="0061524D" w:rsidRPr="00283A38" w:rsidRDefault="0061524D" w:rsidP="00913940">
            <w:pPr>
              <w:jc w:val="center"/>
              <w:rPr>
                <w:rFonts w:cstheme="minorHAnsi"/>
                <w:szCs w:val="20"/>
              </w:rPr>
            </w:pPr>
          </w:p>
        </w:tc>
        <w:tc>
          <w:tcPr>
            <w:tcW w:w="990" w:type="dxa"/>
          </w:tcPr>
          <w:p w14:paraId="6E568990" w14:textId="77777777" w:rsidR="0061524D" w:rsidRPr="00283A38" w:rsidRDefault="0061524D" w:rsidP="00913940">
            <w:pPr>
              <w:jc w:val="center"/>
              <w:rPr>
                <w:rFonts w:cstheme="minorHAnsi"/>
                <w:szCs w:val="20"/>
              </w:rPr>
            </w:pPr>
          </w:p>
        </w:tc>
        <w:tc>
          <w:tcPr>
            <w:tcW w:w="990" w:type="dxa"/>
          </w:tcPr>
          <w:p w14:paraId="08E84031" w14:textId="77777777" w:rsidR="0061524D" w:rsidRPr="00283A38" w:rsidRDefault="0061524D" w:rsidP="00913940">
            <w:pPr>
              <w:jc w:val="center"/>
              <w:rPr>
                <w:rFonts w:cstheme="minorHAnsi"/>
                <w:szCs w:val="20"/>
              </w:rPr>
            </w:pPr>
          </w:p>
        </w:tc>
        <w:tc>
          <w:tcPr>
            <w:tcW w:w="1103" w:type="dxa"/>
          </w:tcPr>
          <w:p w14:paraId="50F35A69" w14:textId="0951A36E"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9E8503D" w14:textId="77777777" w:rsidR="0061524D" w:rsidRPr="00D65767" w:rsidRDefault="0061524D" w:rsidP="00913940">
            <w:pPr>
              <w:jc w:val="center"/>
              <w:rPr>
                <w:rFonts w:cstheme="minorHAnsi"/>
                <w:szCs w:val="20"/>
              </w:rPr>
            </w:pPr>
          </w:p>
        </w:tc>
      </w:tr>
      <w:tr w:rsidR="0061524D" w:rsidRPr="00283A38" w14:paraId="6397ABBB" w14:textId="7755061B" w:rsidTr="0061524D">
        <w:tc>
          <w:tcPr>
            <w:tcW w:w="1255" w:type="dxa"/>
          </w:tcPr>
          <w:p w14:paraId="13F6A089" w14:textId="1BF77BB8" w:rsidR="0061524D" w:rsidRDefault="0061524D" w:rsidP="00913940">
            <w:pPr>
              <w:jc w:val="center"/>
              <w:rPr>
                <w:szCs w:val="20"/>
              </w:rPr>
            </w:pPr>
            <w:r>
              <w:rPr>
                <w:szCs w:val="20"/>
              </w:rPr>
              <w:t>3100-03</w:t>
            </w:r>
          </w:p>
        </w:tc>
        <w:tc>
          <w:tcPr>
            <w:tcW w:w="990" w:type="dxa"/>
          </w:tcPr>
          <w:p w14:paraId="777974F1" w14:textId="77777777" w:rsidR="0061524D" w:rsidRPr="00283A38" w:rsidRDefault="0061524D" w:rsidP="00913940">
            <w:pPr>
              <w:jc w:val="center"/>
              <w:rPr>
                <w:rFonts w:cstheme="minorHAnsi"/>
                <w:szCs w:val="20"/>
              </w:rPr>
            </w:pPr>
          </w:p>
        </w:tc>
        <w:tc>
          <w:tcPr>
            <w:tcW w:w="990" w:type="dxa"/>
          </w:tcPr>
          <w:p w14:paraId="09884534" w14:textId="77777777" w:rsidR="0061524D" w:rsidRPr="00487927" w:rsidRDefault="0061524D" w:rsidP="00913940">
            <w:pPr>
              <w:jc w:val="center"/>
              <w:rPr>
                <w:rFonts w:cstheme="minorHAnsi"/>
                <w:szCs w:val="20"/>
              </w:rPr>
            </w:pPr>
          </w:p>
        </w:tc>
        <w:tc>
          <w:tcPr>
            <w:tcW w:w="990" w:type="dxa"/>
          </w:tcPr>
          <w:p w14:paraId="4BD394E9" w14:textId="77777777" w:rsidR="0061524D" w:rsidRPr="00487927" w:rsidRDefault="0061524D" w:rsidP="00913940">
            <w:pPr>
              <w:jc w:val="center"/>
              <w:rPr>
                <w:rFonts w:cstheme="minorHAnsi"/>
                <w:szCs w:val="20"/>
              </w:rPr>
            </w:pPr>
          </w:p>
        </w:tc>
        <w:tc>
          <w:tcPr>
            <w:tcW w:w="990" w:type="dxa"/>
          </w:tcPr>
          <w:p w14:paraId="0F049141" w14:textId="77777777" w:rsidR="0061524D" w:rsidRPr="00487927" w:rsidRDefault="0061524D" w:rsidP="00913940">
            <w:pPr>
              <w:jc w:val="center"/>
              <w:rPr>
                <w:rFonts w:cstheme="minorHAnsi"/>
                <w:szCs w:val="20"/>
              </w:rPr>
            </w:pPr>
          </w:p>
        </w:tc>
        <w:tc>
          <w:tcPr>
            <w:tcW w:w="990" w:type="dxa"/>
          </w:tcPr>
          <w:p w14:paraId="3D451F97" w14:textId="77777777" w:rsidR="0061524D" w:rsidRPr="00487927" w:rsidRDefault="0061524D" w:rsidP="00913940">
            <w:pPr>
              <w:jc w:val="center"/>
              <w:rPr>
                <w:rFonts w:cstheme="minorHAnsi"/>
                <w:szCs w:val="20"/>
              </w:rPr>
            </w:pPr>
          </w:p>
        </w:tc>
        <w:tc>
          <w:tcPr>
            <w:tcW w:w="990" w:type="dxa"/>
          </w:tcPr>
          <w:p w14:paraId="1FD9A771" w14:textId="77777777" w:rsidR="0061524D" w:rsidRPr="00487927" w:rsidRDefault="0061524D" w:rsidP="00913940">
            <w:pPr>
              <w:jc w:val="center"/>
              <w:rPr>
                <w:rFonts w:cstheme="minorHAnsi"/>
                <w:szCs w:val="20"/>
              </w:rPr>
            </w:pPr>
          </w:p>
        </w:tc>
        <w:tc>
          <w:tcPr>
            <w:tcW w:w="1080" w:type="dxa"/>
          </w:tcPr>
          <w:p w14:paraId="7BF96DBE" w14:textId="77777777" w:rsidR="0061524D" w:rsidRPr="00283A38" w:rsidRDefault="0061524D" w:rsidP="00913940">
            <w:pPr>
              <w:jc w:val="center"/>
              <w:rPr>
                <w:rFonts w:cstheme="minorHAnsi"/>
                <w:szCs w:val="20"/>
              </w:rPr>
            </w:pPr>
          </w:p>
        </w:tc>
        <w:tc>
          <w:tcPr>
            <w:tcW w:w="990" w:type="dxa"/>
          </w:tcPr>
          <w:p w14:paraId="2AF40E1B" w14:textId="77777777" w:rsidR="0061524D" w:rsidRPr="00283A38" w:rsidRDefault="0061524D" w:rsidP="00913940">
            <w:pPr>
              <w:jc w:val="center"/>
              <w:rPr>
                <w:rFonts w:cstheme="minorHAnsi"/>
                <w:szCs w:val="20"/>
              </w:rPr>
            </w:pPr>
          </w:p>
        </w:tc>
        <w:tc>
          <w:tcPr>
            <w:tcW w:w="990" w:type="dxa"/>
          </w:tcPr>
          <w:p w14:paraId="6FCDF3DA" w14:textId="77777777" w:rsidR="0061524D" w:rsidRPr="00283A38" w:rsidRDefault="0061524D" w:rsidP="00913940">
            <w:pPr>
              <w:jc w:val="center"/>
              <w:rPr>
                <w:rFonts w:cstheme="minorHAnsi"/>
                <w:szCs w:val="20"/>
              </w:rPr>
            </w:pPr>
          </w:p>
        </w:tc>
        <w:tc>
          <w:tcPr>
            <w:tcW w:w="1103" w:type="dxa"/>
          </w:tcPr>
          <w:p w14:paraId="4B10EE6D" w14:textId="005203A3"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3D83C09" w14:textId="77777777" w:rsidR="0061524D" w:rsidRPr="00D65767" w:rsidRDefault="0061524D" w:rsidP="00913940">
            <w:pPr>
              <w:jc w:val="center"/>
              <w:rPr>
                <w:rFonts w:cstheme="minorHAnsi"/>
                <w:szCs w:val="20"/>
              </w:rPr>
            </w:pPr>
          </w:p>
        </w:tc>
      </w:tr>
      <w:tr w:rsidR="0061524D" w:rsidRPr="00283A38" w14:paraId="2BCEB331" w14:textId="50CAFEEA" w:rsidTr="0061524D">
        <w:tc>
          <w:tcPr>
            <w:tcW w:w="1255" w:type="dxa"/>
          </w:tcPr>
          <w:p w14:paraId="4CA4007F" w14:textId="656223C2" w:rsidR="0061524D" w:rsidRDefault="0061524D" w:rsidP="00913940">
            <w:pPr>
              <w:jc w:val="center"/>
              <w:rPr>
                <w:szCs w:val="20"/>
              </w:rPr>
            </w:pPr>
            <w:r>
              <w:rPr>
                <w:szCs w:val="20"/>
              </w:rPr>
              <w:t>3100-04</w:t>
            </w:r>
          </w:p>
        </w:tc>
        <w:tc>
          <w:tcPr>
            <w:tcW w:w="990" w:type="dxa"/>
          </w:tcPr>
          <w:p w14:paraId="4AB3E0A0" w14:textId="77777777" w:rsidR="0061524D" w:rsidRPr="00283A38" w:rsidRDefault="0061524D" w:rsidP="00913940">
            <w:pPr>
              <w:jc w:val="center"/>
              <w:rPr>
                <w:rFonts w:cstheme="minorHAnsi"/>
                <w:szCs w:val="20"/>
              </w:rPr>
            </w:pPr>
          </w:p>
        </w:tc>
        <w:tc>
          <w:tcPr>
            <w:tcW w:w="990" w:type="dxa"/>
          </w:tcPr>
          <w:p w14:paraId="71BD47D1" w14:textId="77777777" w:rsidR="0061524D" w:rsidRPr="00487927" w:rsidRDefault="0061524D" w:rsidP="00913940">
            <w:pPr>
              <w:jc w:val="center"/>
              <w:rPr>
                <w:rFonts w:cstheme="minorHAnsi"/>
                <w:szCs w:val="20"/>
              </w:rPr>
            </w:pPr>
          </w:p>
        </w:tc>
        <w:tc>
          <w:tcPr>
            <w:tcW w:w="990" w:type="dxa"/>
          </w:tcPr>
          <w:p w14:paraId="05791A23" w14:textId="77777777" w:rsidR="0061524D" w:rsidRPr="00487927" w:rsidRDefault="0061524D" w:rsidP="00913940">
            <w:pPr>
              <w:jc w:val="center"/>
              <w:rPr>
                <w:rFonts w:cstheme="minorHAnsi"/>
                <w:szCs w:val="20"/>
              </w:rPr>
            </w:pPr>
          </w:p>
        </w:tc>
        <w:tc>
          <w:tcPr>
            <w:tcW w:w="990" w:type="dxa"/>
          </w:tcPr>
          <w:p w14:paraId="11EC51E9" w14:textId="77777777" w:rsidR="0061524D" w:rsidRPr="00487927" w:rsidRDefault="0061524D" w:rsidP="00913940">
            <w:pPr>
              <w:jc w:val="center"/>
              <w:rPr>
                <w:rFonts w:cstheme="minorHAnsi"/>
                <w:szCs w:val="20"/>
              </w:rPr>
            </w:pPr>
          </w:p>
        </w:tc>
        <w:tc>
          <w:tcPr>
            <w:tcW w:w="990" w:type="dxa"/>
          </w:tcPr>
          <w:p w14:paraId="320F1D08" w14:textId="77777777" w:rsidR="0061524D" w:rsidRPr="00487927" w:rsidRDefault="0061524D" w:rsidP="00913940">
            <w:pPr>
              <w:jc w:val="center"/>
              <w:rPr>
                <w:rFonts w:cstheme="minorHAnsi"/>
                <w:szCs w:val="20"/>
              </w:rPr>
            </w:pPr>
          </w:p>
        </w:tc>
        <w:tc>
          <w:tcPr>
            <w:tcW w:w="990" w:type="dxa"/>
          </w:tcPr>
          <w:p w14:paraId="08D97707" w14:textId="77777777" w:rsidR="0061524D" w:rsidRPr="00487927" w:rsidRDefault="0061524D" w:rsidP="00913940">
            <w:pPr>
              <w:jc w:val="center"/>
              <w:rPr>
                <w:rFonts w:cstheme="minorHAnsi"/>
                <w:szCs w:val="20"/>
              </w:rPr>
            </w:pPr>
          </w:p>
        </w:tc>
        <w:tc>
          <w:tcPr>
            <w:tcW w:w="1080" w:type="dxa"/>
          </w:tcPr>
          <w:p w14:paraId="19B80716" w14:textId="77777777" w:rsidR="0061524D" w:rsidRPr="00283A38" w:rsidRDefault="0061524D" w:rsidP="00913940">
            <w:pPr>
              <w:jc w:val="center"/>
              <w:rPr>
                <w:rFonts w:cstheme="minorHAnsi"/>
                <w:szCs w:val="20"/>
              </w:rPr>
            </w:pPr>
          </w:p>
        </w:tc>
        <w:tc>
          <w:tcPr>
            <w:tcW w:w="990" w:type="dxa"/>
          </w:tcPr>
          <w:p w14:paraId="43F48BAB" w14:textId="77777777" w:rsidR="0061524D" w:rsidRPr="00283A38" w:rsidRDefault="0061524D" w:rsidP="00913940">
            <w:pPr>
              <w:jc w:val="center"/>
              <w:rPr>
                <w:rFonts w:cstheme="minorHAnsi"/>
                <w:szCs w:val="20"/>
              </w:rPr>
            </w:pPr>
          </w:p>
        </w:tc>
        <w:tc>
          <w:tcPr>
            <w:tcW w:w="990" w:type="dxa"/>
          </w:tcPr>
          <w:p w14:paraId="179EED33" w14:textId="77777777" w:rsidR="0061524D" w:rsidRPr="00283A38" w:rsidRDefault="0061524D" w:rsidP="00913940">
            <w:pPr>
              <w:jc w:val="center"/>
              <w:rPr>
                <w:rFonts w:cstheme="minorHAnsi"/>
                <w:szCs w:val="20"/>
              </w:rPr>
            </w:pPr>
          </w:p>
        </w:tc>
        <w:tc>
          <w:tcPr>
            <w:tcW w:w="1103" w:type="dxa"/>
          </w:tcPr>
          <w:p w14:paraId="46FE7B58" w14:textId="0102B56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6A23785" w14:textId="77777777" w:rsidR="0061524D" w:rsidRPr="00D65767" w:rsidRDefault="0061524D" w:rsidP="00913940">
            <w:pPr>
              <w:jc w:val="center"/>
              <w:rPr>
                <w:rFonts w:cstheme="minorHAnsi"/>
                <w:szCs w:val="20"/>
              </w:rPr>
            </w:pPr>
          </w:p>
        </w:tc>
      </w:tr>
      <w:tr w:rsidR="0061524D" w:rsidRPr="00283A38" w14:paraId="4173E110" w14:textId="11E499E3" w:rsidTr="0061524D">
        <w:tc>
          <w:tcPr>
            <w:tcW w:w="1255" w:type="dxa"/>
          </w:tcPr>
          <w:p w14:paraId="33BD1892" w14:textId="5FF4FB51" w:rsidR="0061524D" w:rsidRDefault="0061524D" w:rsidP="00913940">
            <w:pPr>
              <w:jc w:val="center"/>
              <w:rPr>
                <w:szCs w:val="20"/>
              </w:rPr>
            </w:pPr>
            <w:r>
              <w:rPr>
                <w:szCs w:val="20"/>
              </w:rPr>
              <w:t>3100-05</w:t>
            </w:r>
          </w:p>
        </w:tc>
        <w:tc>
          <w:tcPr>
            <w:tcW w:w="990" w:type="dxa"/>
          </w:tcPr>
          <w:p w14:paraId="78647499" w14:textId="77777777" w:rsidR="0061524D" w:rsidRPr="00283A38" w:rsidRDefault="0061524D" w:rsidP="00913940">
            <w:pPr>
              <w:jc w:val="center"/>
              <w:rPr>
                <w:rFonts w:cstheme="minorHAnsi"/>
                <w:szCs w:val="20"/>
              </w:rPr>
            </w:pPr>
          </w:p>
        </w:tc>
        <w:tc>
          <w:tcPr>
            <w:tcW w:w="990" w:type="dxa"/>
          </w:tcPr>
          <w:p w14:paraId="40DA1070" w14:textId="77777777" w:rsidR="0061524D" w:rsidRPr="00487927" w:rsidRDefault="0061524D" w:rsidP="00913940">
            <w:pPr>
              <w:jc w:val="center"/>
              <w:rPr>
                <w:rFonts w:cstheme="minorHAnsi"/>
                <w:szCs w:val="20"/>
              </w:rPr>
            </w:pPr>
          </w:p>
        </w:tc>
        <w:tc>
          <w:tcPr>
            <w:tcW w:w="990" w:type="dxa"/>
          </w:tcPr>
          <w:p w14:paraId="08B56019" w14:textId="77777777" w:rsidR="0061524D" w:rsidRPr="00487927" w:rsidRDefault="0061524D" w:rsidP="00913940">
            <w:pPr>
              <w:jc w:val="center"/>
              <w:rPr>
                <w:rFonts w:cstheme="minorHAnsi"/>
                <w:szCs w:val="20"/>
              </w:rPr>
            </w:pPr>
          </w:p>
        </w:tc>
        <w:tc>
          <w:tcPr>
            <w:tcW w:w="990" w:type="dxa"/>
          </w:tcPr>
          <w:p w14:paraId="31345688" w14:textId="77777777" w:rsidR="0061524D" w:rsidRPr="00487927" w:rsidRDefault="0061524D" w:rsidP="00913940">
            <w:pPr>
              <w:jc w:val="center"/>
              <w:rPr>
                <w:rFonts w:cstheme="minorHAnsi"/>
                <w:szCs w:val="20"/>
              </w:rPr>
            </w:pPr>
          </w:p>
        </w:tc>
        <w:tc>
          <w:tcPr>
            <w:tcW w:w="990" w:type="dxa"/>
          </w:tcPr>
          <w:p w14:paraId="3FE862C4" w14:textId="77777777" w:rsidR="0061524D" w:rsidRPr="00487927" w:rsidRDefault="0061524D" w:rsidP="00913940">
            <w:pPr>
              <w:jc w:val="center"/>
              <w:rPr>
                <w:rFonts w:cstheme="minorHAnsi"/>
                <w:szCs w:val="20"/>
              </w:rPr>
            </w:pPr>
          </w:p>
        </w:tc>
        <w:tc>
          <w:tcPr>
            <w:tcW w:w="990" w:type="dxa"/>
          </w:tcPr>
          <w:p w14:paraId="5121DE5B" w14:textId="77777777" w:rsidR="0061524D" w:rsidRPr="00487927" w:rsidRDefault="0061524D" w:rsidP="00913940">
            <w:pPr>
              <w:jc w:val="center"/>
              <w:rPr>
                <w:rFonts w:cstheme="minorHAnsi"/>
                <w:szCs w:val="20"/>
              </w:rPr>
            </w:pPr>
          </w:p>
        </w:tc>
        <w:tc>
          <w:tcPr>
            <w:tcW w:w="1080" w:type="dxa"/>
          </w:tcPr>
          <w:p w14:paraId="1B5C2B24" w14:textId="77777777" w:rsidR="0061524D" w:rsidRPr="00283A38" w:rsidRDefault="0061524D" w:rsidP="00913940">
            <w:pPr>
              <w:jc w:val="center"/>
              <w:rPr>
                <w:rFonts w:cstheme="minorHAnsi"/>
                <w:szCs w:val="20"/>
              </w:rPr>
            </w:pPr>
          </w:p>
        </w:tc>
        <w:tc>
          <w:tcPr>
            <w:tcW w:w="990" w:type="dxa"/>
          </w:tcPr>
          <w:p w14:paraId="39EFD500" w14:textId="77777777" w:rsidR="0061524D" w:rsidRPr="00283A38" w:rsidRDefault="0061524D" w:rsidP="00913940">
            <w:pPr>
              <w:jc w:val="center"/>
              <w:rPr>
                <w:rFonts w:cstheme="minorHAnsi"/>
                <w:szCs w:val="20"/>
              </w:rPr>
            </w:pPr>
          </w:p>
        </w:tc>
        <w:tc>
          <w:tcPr>
            <w:tcW w:w="990" w:type="dxa"/>
          </w:tcPr>
          <w:p w14:paraId="40CB416F" w14:textId="77777777" w:rsidR="0061524D" w:rsidRPr="00283A38" w:rsidRDefault="0061524D" w:rsidP="00913940">
            <w:pPr>
              <w:jc w:val="center"/>
              <w:rPr>
                <w:rFonts w:cstheme="minorHAnsi"/>
                <w:szCs w:val="20"/>
              </w:rPr>
            </w:pPr>
          </w:p>
        </w:tc>
        <w:tc>
          <w:tcPr>
            <w:tcW w:w="1103" w:type="dxa"/>
          </w:tcPr>
          <w:p w14:paraId="509A1065" w14:textId="545A2B4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9F05EB4" w14:textId="77777777" w:rsidR="0061524D" w:rsidRPr="00D65767" w:rsidRDefault="0061524D" w:rsidP="00913940">
            <w:pPr>
              <w:jc w:val="center"/>
              <w:rPr>
                <w:rFonts w:cstheme="minorHAnsi"/>
                <w:szCs w:val="20"/>
              </w:rPr>
            </w:pPr>
          </w:p>
        </w:tc>
      </w:tr>
      <w:tr w:rsidR="0061524D" w:rsidRPr="00283A38" w14:paraId="17418ADA" w14:textId="0844445E" w:rsidTr="0061524D">
        <w:tc>
          <w:tcPr>
            <w:tcW w:w="1255" w:type="dxa"/>
          </w:tcPr>
          <w:p w14:paraId="158DEBA5" w14:textId="223BAB86" w:rsidR="0061524D" w:rsidRDefault="0061524D" w:rsidP="00913940">
            <w:pPr>
              <w:jc w:val="center"/>
              <w:rPr>
                <w:szCs w:val="20"/>
              </w:rPr>
            </w:pPr>
            <w:r>
              <w:rPr>
                <w:szCs w:val="20"/>
              </w:rPr>
              <w:t>3100-06</w:t>
            </w:r>
          </w:p>
        </w:tc>
        <w:tc>
          <w:tcPr>
            <w:tcW w:w="990" w:type="dxa"/>
          </w:tcPr>
          <w:p w14:paraId="0095E1B3" w14:textId="77777777" w:rsidR="0061524D" w:rsidRPr="00283A38" w:rsidRDefault="0061524D" w:rsidP="00913940">
            <w:pPr>
              <w:jc w:val="center"/>
              <w:rPr>
                <w:rFonts w:cstheme="minorHAnsi"/>
                <w:szCs w:val="20"/>
              </w:rPr>
            </w:pPr>
          </w:p>
        </w:tc>
        <w:tc>
          <w:tcPr>
            <w:tcW w:w="990" w:type="dxa"/>
          </w:tcPr>
          <w:p w14:paraId="110051D1" w14:textId="77777777" w:rsidR="0061524D" w:rsidRPr="00487927" w:rsidRDefault="0061524D" w:rsidP="00913940">
            <w:pPr>
              <w:jc w:val="center"/>
              <w:rPr>
                <w:rFonts w:cstheme="minorHAnsi"/>
                <w:szCs w:val="20"/>
              </w:rPr>
            </w:pPr>
          </w:p>
        </w:tc>
        <w:tc>
          <w:tcPr>
            <w:tcW w:w="990" w:type="dxa"/>
          </w:tcPr>
          <w:p w14:paraId="544F84D6" w14:textId="77777777" w:rsidR="0061524D" w:rsidRPr="00487927" w:rsidRDefault="0061524D" w:rsidP="00913940">
            <w:pPr>
              <w:jc w:val="center"/>
              <w:rPr>
                <w:rFonts w:cstheme="minorHAnsi"/>
                <w:szCs w:val="20"/>
              </w:rPr>
            </w:pPr>
          </w:p>
        </w:tc>
        <w:tc>
          <w:tcPr>
            <w:tcW w:w="990" w:type="dxa"/>
          </w:tcPr>
          <w:p w14:paraId="09A7D6C8" w14:textId="77777777" w:rsidR="0061524D" w:rsidRPr="00487927" w:rsidRDefault="0061524D" w:rsidP="00913940">
            <w:pPr>
              <w:jc w:val="center"/>
              <w:rPr>
                <w:rFonts w:cstheme="minorHAnsi"/>
                <w:szCs w:val="20"/>
              </w:rPr>
            </w:pPr>
          </w:p>
        </w:tc>
        <w:tc>
          <w:tcPr>
            <w:tcW w:w="990" w:type="dxa"/>
          </w:tcPr>
          <w:p w14:paraId="06E767F6" w14:textId="77777777" w:rsidR="0061524D" w:rsidRPr="00487927" w:rsidRDefault="0061524D" w:rsidP="00913940">
            <w:pPr>
              <w:jc w:val="center"/>
              <w:rPr>
                <w:rFonts w:cstheme="minorHAnsi"/>
                <w:szCs w:val="20"/>
              </w:rPr>
            </w:pPr>
          </w:p>
        </w:tc>
        <w:tc>
          <w:tcPr>
            <w:tcW w:w="990" w:type="dxa"/>
          </w:tcPr>
          <w:p w14:paraId="768C0FC5" w14:textId="77777777" w:rsidR="0061524D" w:rsidRPr="00487927" w:rsidRDefault="0061524D" w:rsidP="00913940">
            <w:pPr>
              <w:jc w:val="center"/>
              <w:rPr>
                <w:rFonts w:cstheme="minorHAnsi"/>
                <w:szCs w:val="20"/>
              </w:rPr>
            </w:pPr>
          </w:p>
        </w:tc>
        <w:tc>
          <w:tcPr>
            <w:tcW w:w="1080" w:type="dxa"/>
          </w:tcPr>
          <w:p w14:paraId="7645FCBD" w14:textId="77777777" w:rsidR="0061524D" w:rsidRPr="00283A38" w:rsidRDefault="0061524D" w:rsidP="00913940">
            <w:pPr>
              <w:jc w:val="center"/>
              <w:rPr>
                <w:rFonts w:cstheme="minorHAnsi"/>
                <w:szCs w:val="20"/>
              </w:rPr>
            </w:pPr>
          </w:p>
        </w:tc>
        <w:tc>
          <w:tcPr>
            <w:tcW w:w="990" w:type="dxa"/>
          </w:tcPr>
          <w:p w14:paraId="75FDC862" w14:textId="77777777" w:rsidR="0061524D" w:rsidRPr="00283A38" w:rsidRDefault="0061524D" w:rsidP="00913940">
            <w:pPr>
              <w:jc w:val="center"/>
              <w:rPr>
                <w:rFonts w:cstheme="minorHAnsi"/>
                <w:szCs w:val="20"/>
              </w:rPr>
            </w:pPr>
          </w:p>
        </w:tc>
        <w:tc>
          <w:tcPr>
            <w:tcW w:w="990" w:type="dxa"/>
          </w:tcPr>
          <w:p w14:paraId="23FD3CD5" w14:textId="77777777" w:rsidR="0061524D" w:rsidRPr="00283A38" w:rsidRDefault="0061524D" w:rsidP="00913940">
            <w:pPr>
              <w:jc w:val="center"/>
              <w:rPr>
                <w:rFonts w:cstheme="minorHAnsi"/>
                <w:szCs w:val="20"/>
              </w:rPr>
            </w:pPr>
          </w:p>
        </w:tc>
        <w:tc>
          <w:tcPr>
            <w:tcW w:w="1103" w:type="dxa"/>
          </w:tcPr>
          <w:p w14:paraId="45137A24" w14:textId="662FEDE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DFF78E7" w14:textId="77777777" w:rsidR="0061524D" w:rsidRPr="00D65767" w:rsidRDefault="0061524D" w:rsidP="00913940">
            <w:pPr>
              <w:jc w:val="center"/>
              <w:rPr>
                <w:rFonts w:cstheme="minorHAnsi"/>
                <w:szCs w:val="20"/>
              </w:rPr>
            </w:pPr>
          </w:p>
        </w:tc>
      </w:tr>
      <w:tr w:rsidR="00B33D16" w:rsidRPr="00283A38" w14:paraId="604FB4E5" w14:textId="77777777" w:rsidTr="0061524D">
        <w:tc>
          <w:tcPr>
            <w:tcW w:w="1255" w:type="dxa"/>
          </w:tcPr>
          <w:p w14:paraId="4763A358" w14:textId="252D1B1B" w:rsidR="00B33D16" w:rsidRDefault="00B33D16" w:rsidP="00913940">
            <w:pPr>
              <w:jc w:val="center"/>
              <w:rPr>
                <w:szCs w:val="20"/>
              </w:rPr>
            </w:pPr>
            <w:r>
              <w:rPr>
                <w:szCs w:val="20"/>
              </w:rPr>
              <w:t>3100_07</w:t>
            </w:r>
          </w:p>
        </w:tc>
        <w:tc>
          <w:tcPr>
            <w:tcW w:w="990" w:type="dxa"/>
          </w:tcPr>
          <w:p w14:paraId="547E478D" w14:textId="77777777" w:rsidR="00B33D16" w:rsidRPr="00283A38" w:rsidRDefault="00B33D16" w:rsidP="00913940">
            <w:pPr>
              <w:jc w:val="center"/>
              <w:rPr>
                <w:rFonts w:cstheme="minorHAnsi"/>
                <w:szCs w:val="20"/>
              </w:rPr>
            </w:pPr>
          </w:p>
        </w:tc>
        <w:tc>
          <w:tcPr>
            <w:tcW w:w="990" w:type="dxa"/>
          </w:tcPr>
          <w:p w14:paraId="0B8BCB3C" w14:textId="77777777" w:rsidR="00B33D16" w:rsidRPr="00487927" w:rsidRDefault="00B33D16" w:rsidP="00913940">
            <w:pPr>
              <w:jc w:val="center"/>
              <w:rPr>
                <w:rFonts w:cstheme="minorHAnsi"/>
                <w:szCs w:val="20"/>
              </w:rPr>
            </w:pPr>
          </w:p>
        </w:tc>
        <w:tc>
          <w:tcPr>
            <w:tcW w:w="990" w:type="dxa"/>
          </w:tcPr>
          <w:p w14:paraId="0D007C90" w14:textId="77777777" w:rsidR="00B33D16" w:rsidRPr="00487927" w:rsidRDefault="00B33D16" w:rsidP="00913940">
            <w:pPr>
              <w:jc w:val="center"/>
              <w:rPr>
                <w:rFonts w:cstheme="minorHAnsi"/>
                <w:szCs w:val="20"/>
              </w:rPr>
            </w:pPr>
          </w:p>
        </w:tc>
        <w:tc>
          <w:tcPr>
            <w:tcW w:w="990" w:type="dxa"/>
          </w:tcPr>
          <w:p w14:paraId="66B769E4" w14:textId="77777777" w:rsidR="00B33D16" w:rsidRPr="00487927" w:rsidRDefault="00B33D16" w:rsidP="00913940">
            <w:pPr>
              <w:jc w:val="center"/>
              <w:rPr>
                <w:rFonts w:cstheme="minorHAnsi"/>
                <w:szCs w:val="20"/>
              </w:rPr>
            </w:pPr>
          </w:p>
        </w:tc>
        <w:tc>
          <w:tcPr>
            <w:tcW w:w="990" w:type="dxa"/>
          </w:tcPr>
          <w:p w14:paraId="256637E8" w14:textId="77777777" w:rsidR="00B33D16" w:rsidRPr="00487927" w:rsidRDefault="00B33D16" w:rsidP="00913940">
            <w:pPr>
              <w:jc w:val="center"/>
              <w:rPr>
                <w:rFonts w:cstheme="minorHAnsi"/>
                <w:szCs w:val="20"/>
              </w:rPr>
            </w:pPr>
          </w:p>
        </w:tc>
        <w:tc>
          <w:tcPr>
            <w:tcW w:w="990" w:type="dxa"/>
          </w:tcPr>
          <w:p w14:paraId="5D7B7E38" w14:textId="77777777" w:rsidR="00B33D16" w:rsidRPr="00487927" w:rsidRDefault="00B33D16" w:rsidP="00913940">
            <w:pPr>
              <w:jc w:val="center"/>
              <w:rPr>
                <w:rFonts w:cstheme="minorHAnsi"/>
                <w:szCs w:val="20"/>
              </w:rPr>
            </w:pPr>
          </w:p>
        </w:tc>
        <w:tc>
          <w:tcPr>
            <w:tcW w:w="1080" w:type="dxa"/>
          </w:tcPr>
          <w:p w14:paraId="65A61A5C" w14:textId="77777777" w:rsidR="00B33D16" w:rsidRPr="00283A38" w:rsidRDefault="00B33D16" w:rsidP="00913940">
            <w:pPr>
              <w:jc w:val="center"/>
              <w:rPr>
                <w:rFonts w:cstheme="minorHAnsi"/>
                <w:szCs w:val="20"/>
              </w:rPr>
            </w:pPr>
          </w:p>
        </w:tc>
        <w:tc>
          <w:tcPr>
            <w:tcW w:w="990" w:type="dxa"/>
          </w:tcPr>
          <w:p w14:paraId="304E2A78" w14:textId="77777777" w:rsidR="00B33D16" w:rsidRPr="00283A38" w:rsidRDefault="00B33D16" w:rsidP="00913940">
            <w:pPr>
              <w:jc w:val="center"/>
              <w:rPr>
                <w:rFonts w:cstheme="minorHAnsi"/>
                <w:szCs w:val="20"/>
              </w:rPr>
            </w:pPr>
          </w:p>
        </w:tc>
        <w:tc>
          <w:tcPr>
            <w:tcW w:w="990" w:type="dxa"/>
          </w:tcPr>
          <w:p w14:paraId="41BFF86A" w14:textId="77777777" w:rsidR="00B33D16" w:rsidRPr="00283A38" w:rsidRDefault="00B33D16" w:rsidP="00913940">
            <w:pPr>
              <w:jc w:val="center"/>
              <w:rPr>
                <w:rFonts w:cstheme="minorHAnsi"/>
                <w:szCs w:val="20"/>
              </w:rPr>
            </w:pPr>
          </w:p>
        </w:tc>
        <w:tc>
          <w:tcPr>
            <w:tcW w:w="1103" w:type="dxa"/>
          </w:tcPr>
          <w:p w14:paraId="7CA9C489" w14:textId="61C40EFA" w:rsidR="00B33D16" w:rsidRPr="00D65767" w:rsidRDefault="00B33D16" w:rsidP="00913940">
            <w:pPr>
              <w:jc w:val="center"/>
              <w:rPr>
                <w:rFonts w:cstheme="minorHAnsi"/>
                <w:szCs w:val="20"/>
              </w:rPr>
            </w:pPr>
            <w:r w:rsidRPr="00D65767">
              <w:rPr>
                <w:rFonts w:cstheme="minorHAnsi"/>
                <w:szCs w:val="20"/>
              </w:rPr>
              <w:t>•</w:t>
            </w:r>
          </w:p>
        </w:tc>
        <w:tc>
          <w:tcPr>
            <w:tcW w:w="1103" w:type="dxa"/>
          </w:tcPr>
          <w:p w14:paraId="17E5A74B" w14:textId="77777777" w:rsidR="00B33D16" w:rsidRPr="00D65767" w:rsidRDefault="00B33D16" w:rsidP="00913940">
            <w:pPr>
              <w:jc w:val="center"/>
              <w:rPr>
                <w:rFonts w:cstheme="minorHAnsi"/>
                <w:szCs w:val="20"/>
              </w:rPr>
            </w:pPr>
          </w:p>
        </w:tc>
      </w:tr>
      <w:tr w:rsidR="0061524D" w:rsidRPr="00283A38" w14:paraId="0DB48A27" w14:textId="6167F2F3" w:rsidTr="0061524D">
        <w:tc>
          <w:tcPr>
            <w:tcW w:w="1255" w:type="dxa"/>
          </w:tcPr>
          <w:p w14:paraId="48788385" w14:textId="57C66F90" w:rsidR="0061524D" w:rsidRDefault="0061524D" w:rsidP="00913940">
            <w:pPr>
              <w:jc w:val="center"/>
              <w:rPr>
                <w:szCs w:val="20"/>
              </w:rPr>
            </w:pPr>
            <w:r>
              <w:rPr>
                <w:szCs w:val="20"/>
              </w:rPr>
              <w:t>3102-01</w:t>
            </w:r>
          </w:p>
        </w:tc>
        <w:tc>
          <w:tcPr>
            <w:tcW w:w="990" w:type="dxa"/>
          </w:tcPr>
          <w:p w14:paraId="525A533E" w14:textId="77777777" w:rsidR="0061524D" w:rsidRPr="00283A38" w:rsidRDefault="0061524D" w:rsidP="00913940">
            <w:pPr>
              <w:jc w:val="center"/>
              <w:rPr>
                <w:rFonts w:cstheme="minorHAnsi"/>
                <w:szCs w:val="20"/>
              </w:rPr>
            </w:pPr>
          </w:p>
        </w:tc>
        <w:tc>
          <w:tcPr>
            <w:tcW w:w="990" w:type="dxa"/>
          </w:tcPr>
          <w:p w14:paraId="6E3847C3" w14:textId="77777777" w:rsidR="0061524D" w:rsidRPr="00487927" w:rsidRDefault="0061524D" w:rsidP="00913940">
            <w:pPr>
              <w:jc w:val="center"/>
              <w:rPr>
                <w:rFonts w:cstheme="minorHAnsi"/>
                <w:szCs w:val="20"/>
              </w:rPr>
            </w:pPr>
          </w:p>
        </w:tc>
        <w:tc>
          <w:tcPr>
            <w:tcW w:w="990" w:type="dxa"/>
          </w:tcPr>
          <w:p w14:paraId="002606AB" w14:textId="77777777" w:rsidR="0061524D" w:rsidRPr="00487927" w:rsidRDefault="0061524D" w:rsidP="00913940">
            <w:pPr>
              <w:jc w:val="center"/>
              <w:rPr>
                <w:rFonts w:cstheme="minorHAnsi"/>
                <w:szCs w:val="20"/>
              </w:rPr>
            </w:pPr>
          </w:p>
        </w:tc>
        <w:tc>
          <w:tcPr>
            <w:tcW w:w="990" w:type="dxa"/>
          </w:tcPr>
          <w:p w14:paraId="4DDA874A" w14:textId="77777777" w:rsidR="0061524D" w:rsidRPr="00487927" w:rsidRDefault="0061524D" w:rsidP="00913940">
            <w:pPr>
              <w:jc w:val="center"/>
              <w:rPr>
                <w:rFonts w:cstheme="minorHAnsi"/>
                <w:szCs w:val="20"/>
              </w:rPr>
            </w:pPr>
          </w:p>
        </w:tc>
        <w:tc>
          <w:tcPr>
            <w:tcW w:w="990" w:type="dxa"/>
          </w:tcPr>
          <w:p w14:paraId="5385126D" w14:textId="77777777" w:rsidR="0061524D" w:rsidRPr="00487927" w:rsidRDefault="0061524D" w:rsidP="00913940">
            <w:pPr>
              <w:jc w:val="center"/>
              <w:rPr>
                <w:rFonts w:cstheme="minorHAnsi"/>
                <w:szCs w:val="20"/>
              </w:rPr>
            </w:pPr>
          </w:p>
        </w:tc>
        <w:tc>
          <w:tcPr>
            <w:tcW w:w="990" w:type="dxa"/>
          </w:tcPr>
          <w:p w14:paraId="3320C115" w14:textId="77777777" w:rsidR="0061524D" w:rsidRPr="00487927" w:rsidRDefault="0061524D" w:rsidP="00913940">
            <w:pPr>
              <w:jc w:val="center"/>
              <w:rPr>
                <w:rFonts w:cstheme="minorHAnsi"/>
                <w:szCs w:val="20"/>
              </w:rPr>
            </w:pPr>
          </w:p>
        </w:tc>
        <w:tc>
          <w:tcPr>
            <w:tcW w:w="1080" w:type="dxa"/>
          </w:tcPr>
          <w:p w14:paraId="0A9C022C" w14:textId="77777777" w:rsidR="0061524D" w:rsidRPr="00283A38" w:rsidRDefault="0061524D" w:rsidP="00913940">
            <w:pPr>
              <w:jc w:val="center"/>
              <w:rPr>
                <w:rFonts w:cstheme="minorHAnsi"/>
                <w:szCs w:val="20"/>
              </w:rPr>
            </w:pPr>
          </w:p>
        </w:tc>
        <w:tc>
          <w:tcPr>
            <w:tcW w:w="990" w:type="dxa"/>
          </w:tcPr>
          <w:p w14:paraId="1E0C06A9" w14:textId="77777777" w:rsidR="0061524D" w:rsidRPr="00283A38" w:rsidRDefault="0061524D" w:rsidP="00913940">
            <w:pPr>
              <w:jc w:val="center"/>
              <w:rPr>
                <w:rFonts w:cstheme="minorHAnsi"/>
                <w:szCs w:val="20"/>
              </w:rPr>
            </w:pPr>
          </w:p>
        </w:tc>
        <w:tc>
          <w:tcPr>
            <w:tcW w:w="990" w:type="dxa"/>
          </w:tcPr>
          <w:p w14:paraId="4E684F78" w14:textId="77777777" w:rsidR="0061524D" w:rsidRPr="00283A38" w:rsidRDefault="0061524D" w:rsidP="00913940">
            <w:pPr>
              <w:jc w:val="center"/>
              <w:rPr>
                <w:rFonts w:cstheme="minorHAnsi"/>
                <w:szCs w:val="20"/>
              </w:rPr>
            </w:pPr>
          </w:p>
        </w:tc>
        <w:tc>
          <w:tcPr>
            <w:tcW w:w="1103" w:type="dxa"/>
          </w:tcPr>
          <w:p w14:paraId="12BD92C7" w14:textId="72B2CD7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BE03E13" w14:textId="77777777" w:rsidR="0061524D" w:rsidRPr="00D65767" w:rsidRDefault="0061524D" w:rsidP="00913940">
            <w:pPr>
              <w:jc w:val="center"/>
              <w:rPr>
                <w:rFonts w:cstheme="minorHAnsi"/>
                <w:szCs w:val="20"/>
              </w:rPr>
            </w:pPr>
          </w:p>
        </w:tc>
      </w:tr>
      <w:tr w:rsidR="0061524D" w:rsidRPr="00283A38" w14:paraId="10444998" w14:textId="3ED12D3F" w:rsidTr="0061524D">
        <w:tc>
          <w:tcPr>
            <w:tcW w:w="1255" w:type="dxa"/>
          </w:tcPr>
          <w:p w14:paraId="6224B3F0" w14:textId="508031A1" w:rsidR="0061524D" w:rsidRDefault="0061524D" w:rsidP="00913940">
            <w:pPr>
              <w:jc w:val="center"/>
              <w:rPr>
                <w:szCs w:val="20"/>
              </w:rPr>
            </w:pPr>
            <w:r>
              <w:rPr>
                <w:szCs w:val="20"/>
              </w:rPr>
              <w:t>3102-02</w:t>
            </w:r>
          </w:p>
        </w:tc>
        <w:tc>
          <w:tcPr>
            <w:tcW w:w="990" w:type="dxa"/>
          </w:tcPr>
          <w:p w14:paraId="3517D9C0" w14:textId="77777777" w:rsidR="0061524D" w:rsidRPr="00283A38" w:rsidRDefault="0061524D" w:rsidP="00913940">
            <w:pPr>
              <w:jc w:val="center"/>
              <w:rPr>
                <w:rFonts w:cstheme="minorHAnsi"/>
                <w:szCs w:val="20"/>
              </w:rPr>
            </w:pPr>
          </w:p>
        </w:tc>
        <w:tc>
          <w:tcPr>
            <w:tcW w:w="990" w:type="dxa"/>
          </w:tcPr>
          <w:p w14:paraId="6F09733D" w14:textId="77777777" w:rsidR="0061524D" w:rsidRPr="00487927" w:rsidRDefault="0061524D" w:rsidP="00913940">
            <w:pPr>
              <w:jc w:val="center"/>
              <w:rPr>
                <w:rFonts w:cstheme="minorHAnsi"/>
                <w:szCs w:val="20"/>
              </w:rPr>
            </w:pPr>
          </w:p>
        </w:tc>
        <w:tc>
          <w:tcPr>
            <w:tcW w:w="990" w:type="dxa"/>
          </w:tcPr>
          <w:p w14:paraId="5896D8DB" w14:textId="77777777" w:rsidR="0061524D" w:rsidRPr="00487927" w:rsidRDefault="0061524D" w:rsidP="00913940">
            <w:pPr>
              <w:jc w:val="center"/>
              <w:rPr>
                <w:rFonts w:cstheme="minorHAnsi"/>
                <w:szCs w:val="20"/>
              </w:rPr>
            </w:pPr>
          </w:p>
        </w:tc>
        <w:tc>
          <w:tcPr>
            <w:tcW w:w="990" w:type="dxa"/>
          </w:tcPr>
          <w:p w14:paraId="2E0A2067" w14:textId="77777777" w:rsidR="0061524D" w:rsidRPr="00487927" w:rsidRDefault="0061524D" w:rsidP="00913940">
            <w:pPr>
              <w:jc w:val="center"/>
              <w:rPr>
                <w:rFonts w:cstheme="minorHAnsi"/>
                <w:szCs w:val="20"/>
              </w:rPr>
            </w:pPr>
          </w:p>
        </w:tc>
        <w:tc>
          <w:tcPr>
            <w:tcW w:w="990" w:type="dxa"/>
          </w:tcPr>
          <w:p w14:paraId="5589D6E6" w14:textId="77777777" w:rsidR="0061524D" w:rsidRPr="00487927" w:rsidRDefault="0061524D" w:rsidP="00913940">
            <w:pPr>
              <w:jc w:val="center"/>
              <w:rPr>
                <w:rFonts w:cstheme="minorHAnsi"/>
                <w:szCs w:val="20"/>
              </w:rPr>
            </w:pPr>
          </w:p>
        </w:tc>
        <w:tc>
          <w:tcPr>
            <w:tcW w:w="990" w:type="dxa"/>
          </w:tcPr>
          <w:p w14:paraId="24061A56" w14:textId="77777777" w:rsidR="0061524D" w:rsidRPr="00487927" w:rsidRDefault="0061524D" w:rsidP="00913940">
            <w:pPr>
              <w:jc w:val="center"/>
              <w:rPr>
                <w:rFonts w:cstheme="minorHAnsi"/>
                <w:szCs w:val="20"/>
              </w:rPr>
            </w:pPr>
          </w:p>
        </w:tc>
        <w:tc>
          <w:tcPr>
            <w:tcW w:w="1080" w:type="dxa"/>
          </w:tcPr>
          <w:p w14:paraId="192D147C" w14:textId="77777777" w:rsidR="0061524D" w:rsidRPr="00283A38" w:rsidRDefault="0061524D" w:rsidP="00913940">
            <w:pPr>
              <w:jc w:val="center"/>
              <w:rPr>
                <w:rFonts w:cstheme="minorHAnsi"/>
                <w:szCs w:val="20"/>
              </w:rPr>
            </w:pPr>
          </w:p>
        </w:tc>
        <w:tc>
          <w:tcPr>
            <w:tcW w:w="990" w:type="dxa"/>
          </w:tcPr>
          <w:p w14:paraId="71779835" w14:textId="77777777" w:rsidR="0061524D" w:rsidRPr="00283A38" w:rsidRDefault="0061524D" w:rsidP="00913940">
            <w:pPr>
              <w:jc w:val="center"/>
              <w:rPr>
                <w:rFonts w:cstheme="minorHAnsi"/>
                <w:szCs w:val="20"/>
              </w:rPr>
            </w:pPr>
          </w:p>
        </w:tc>
        <w:tc>
          <w:tcPr>
            <w:tcW w:w="990" w:type="dxa"/>
          </w:tcPr>
          <w:p w14:paraId="14172E2E" w14:textId="77777777" w:rsidR="0061524D" w:rsidRPr="00283A38" w:rsidRDefault="0061524D" w:rsidP="00913940">
            <w:pPr>
              <w:jc w:val="center"/>
              <w:rPr>
                <w:rFonts w:cstheme="minorHAnsi"/>
                <w:szCs w:val="20"/>
              </w:rPr>
            </w:pPr>
          </w:p>
        </w:tc>
        <w:tc>
          <w:tcPr>
            <w:tcW w:w="1103" w:type="dxa"/>
          </w:tcPr>
          <w:p w14:paraId="5853572D" w14:textId="60FCD5B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9C1A2AC" w14:textId="77777777" w:rsidR="0061524D" w:rsidRPr="00D65767" w:rsidRDefault="0061524D" w:rsidP="00913940">
            <w:pPr>
              <w:jc w:val="center"/>
              <w:rPr>
                <w:rFonts w:cstheme="minorHAnsi"/>
                <w:szCs w:val="20"/>
              </w:rPr>
            </w:pPr>
          </w:p>
        </w:tc>
      </w:tr>
      <w:tr w:rsidR="0061524D" w:rsidRPr="00283A38" w14:paraId="4B6C3FF1" w14:textId="7B005B64" w:rsidTr="0061524D">
        <w:tc>
          <w:tcPr>
            <w:tcW w:w="1255" w:type="dxa"/>
          </w:tcPr>
          <w:p w14:paraId="26C80371" w14:textId="5E9F9A5B" w:rsidR="0061524D" w:rsidRDefault="0061524D" w:rsidP="00913940">
            <w:pPr>
              <w:jc w:val="center"/>
              <w:rPr>
                <w:szCs w:val="20"/>
              </w:rPr>
            </w:pPr>
            <w:r>
              <w:rPr>
                <w:szCs w:val="20"/>
              </w:rPr>
              <w:t>3102-03</w:t>
            </w:r>
          </w:p>
        </w:tc>
        <w:tc>
          <w:tcPr>
            <w:tcW w:w="990" w:type="dxa"/>
          </w:tcPr>
          <w:p w14:paraId="6238DADE" w14:textId="77777777" w:rsidR="0061524D" w:rsidRPr="00283A38" w:rsidRDefault="0061524D" w:rsidP="00913940">
            <w:pPr>
              <w:jc w:val="center"/>
              <w:rPr>
                <w:rFonts w:cstheme="minorHAnsi"/>
                <w:szCs w:val="20"/>
              </w:rPr>
            </w:pPr>
          </w:p>
        </w:tc>
        <w:tc>
          <w:tcPr>
            <w:tcW w:w="990" w:type="dxa"/>
          </w:tcPr>
          <w:p w14:paraId="3A31682A" w14:textId="77777777" w:rsidR="0061524D" w:rsidRPr="00487927" w:rsidRDefault="0061524D" w:rsidP="00913940">
            <w:pPr>
              <w:jc w:val="center"/>
              <w:rPr>
                <w:rFonts w:cstheme="minorHAnsi"/>
                <w:szCs w:val="20"/>
              </w:rPr>
            </w:pPr>
          </w:p>
        </w:tc>
        <w:tc>
          <w:tcPr>
            <w:tcW w:w="990" w:type="dxa"/>
          </w:tcPr>
          <w:p w14:paraId="1475F438" w14:textId="77777777" w:rsidR="0061524D" w:rsidRPr="00487927" w:rsidRDefault="0061524D" w:rsidP="00913940">
            <w:pPr>
              <w:jc w:val="center"/>
              <w:rPr>
                <w:rFonts w:cstheme="minorHAnsi"/>
                <w:szCs w:val="20"/>
              </w:rPr>
            </w:pPr>
          </w:p>
        </w:tc>
        <w:tc>
          <w:tcPr>
            <w:tcW w:w="990" w:type="dxa"/>
          </w:tcPr>
          <w:p w14:paraId="0C26BD79" w14:textId="77777777" w:rsidR="0061524D" w:rsidRPr="00487927" w:rsidRDefault="0061524D" w:rsidP="00913940">
            <w:pPr>
              <w:jc w:val="center"/>
              <w:rPr>
                <w:rFonts w:cstheme="minorHAnsi"/>
                <w:szCs w:val="20"/>
              </w:rPr>
            </w:pPr>
          </w:p>
        </w:tc>
        <w:tc>
          <w:tcPr>
            <w:tcW w:w="990" w:type="dxa"/>
          </w:tcPr>
          <w:p w14:paraId="453F761E" w14:textId="77777777" w:rsidR="0061524D" w:rsidRPr="00487927" w:rsidRDefault="0061524D" w:rsidP="00913940">
            <w:pPr>
              <w:jc w:val="center"/>
              <w:rPr>
                <w:rFonts w:cstheme="minorHAnsi"/>
                <w:szCs w:val="20"/>
              </w:rPr>
            </w:pPr>
          </w:p>
        </w:tc>
        <w:tc>
          <w:tcPr>
            <w:tcW w:w="990" w:type="dxa"/>
          </w:tcPr>
          <w:p w14:paraId="2EA3285A" w14:textId="77777777" w:rsidR="0061524D" w:rsidRPr="00487927" w:rsidRDefault="0061524D" w:rsidP="00913940">
            <w:pPr>
              <w:jc w:val="center"/>
              <w:rPr>
                <w:rFonts w:cstheme="minorHAnsi"/>
                <w:szCs w:val="20"/>
              </w:rPr>
            </w:pPr>
          </w:p>
        </w:tc>
        <w:tc>
          <w:tcPr>
            <w:tcW w:w="1080" w:type="dxa"/>
          </w:tcPr>
          <w:p w14:paraId="444FDB2A" w14:textId="77777777" w:rsidR="0061524D" w:rsidRPr="00283A38" w:rsidRDefault="0061524D" w:rsidP="00913940">
            <w:pPr>
              <w:jc w:val="center"/>
              <w:rPr>
                <w:rFonts w:cstheme="minorHAnsi"/>
                <w:szCs w:val="20"/>
              </w:rPr>
            </w:pPr>
          </w:p>
        </w:tc>
        <w:tc>
          <w:tcPr>
            <w:tcW w:w="990" w:type="dxa"/>
          </w:tcPr>
          <w:p w14:paraId="4697A543" w14:textId="77777777" w:rsidR="0061524D" w:rsidRPr="00283A38" w:rsidRDefault="0061524D" w:rsidP="00913940">
            <w:pPr>
              <w:jc w:val="center"/>
              <w:rPr>
                <w:rFonts w:cstheme="minorHAnsi"/>
                <w:szCs w:val="20"/>
              </w:rPr>
            </w:pPr>
          </w:p>
        </w:tc>
        <w:tc>
          <w:tcPr>
            <w:tcW w:w="990" w:type="dxa"/>
          </w:tcPr>
          <w:p w14:paraId="42ABCE5C" w14:textId="77777777" w:rsidR="0061524D" w:rsidRPr="00283A38" w:rsidRDefault="0061524D" w:rsidP="00913940">
            <w:pPr>
              <w:jc w:val="center"/>
              <w:rPr>
                <w:rFonts w:cstheme="minorHAnsi"/>
                <w:szCs w:val="20"/>
              </w:rPr>
            </w:pPr>
          </w:p>
        </w:tc>
        <w:tc>
          <w:tcPr>
            <w:tcW w:w="1103" w:type="dxa"/>
          </w:tcPr>
          <w:p w14:paraId="54188327" w14:textId="2BF17CD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57BF0862" w14:textId="77777777" w:rsidR="0061524D" w:rsidRPr="00D65767" w:rsidRDefault="0061524D" w:rsidP="00913940">
            <w:pPr>
              <w:jc w:val="center"/>
              <w:rPr>
                <w:rFonts w:cstheme="minorHAnsi"/>
                <w:szCs w:val="20"/>
              </w:rPr>
            </w:pPr>
          </w:p>
        </w:tc>
      </w:tr>
      <w:tr w:rsidR="0061524D" w:rsidRPr="00283A38" w14:paraId="72E5AEDD" w14:textId="12C3F6A2" w:rsidTr="0061524D">
        <w:tc>
          <w:tcPr>
            <w:tcW w:w="1255" w:type="dxa"/>
          </w:tcPr>
          <w:p w14:paraId="12DDD30D" w14:textId="6A4EE72B" w:rsidR="0061524D" w:rsidRDefault="0061524D" w:rsidP="00913940">
            <w:pPr>
              <w:jc w:val="center"/>
              <w:rPr>
                <w:szCs w:val="20"/>
              </w:rPr>
            </w:pPr>
            <w:r>
              <w:rPr>
                <w:szCs w:val="20"/>
              </w:rPr>
              <w:lastRenderedPageBreak/>
              <w:t>3102-04</w:t>
            </w:r>
          </w:p>
        </w:tc>
        <w:tc>
          <w:tcPr>
            <w:tcW w:w="990" w:type="dxa"/>
          </w:tcPr>
          <w:p w14:paraId="62F64CAC" w14:textId="77777777" w:rsidR="0061524D" w:rsidRPr="00283A38" w:rsidRDefault="0061524D" w:rsidP="00913940">
            <w:pPr>
              <w:jc w:val="center"/>
              <w:rPr>
                <w:rFonts w:cstheme="minorHAnsi"/>
                <w:szCs w:val="20"/>
              </w:rPr>
            </w:pPr>
          </w:p>
        </w:tc>
        <w:tc>
          <w:tcPr>
            <w:tcW w:w="990" w:type="dxa"/>
          </w:tcPr>
          <w:p w14:paraId="1DE8501B" w14:textId="77777777" w:rsidR="0061524D" w:rsidRPr="00487927" w:rsidRDefault="0061524D" w:rsidP="00913940">
            <w:pPr>
              <w:jc w:val="center"/>
              <w:rPr>
                <w:rFonts w:cstheme="minorHAnsi"/>
                <w:szCs w:val="20"/>
              </w:rPr>
            </w:pPr>
          </w:p>
        </w:tc>
        <w:tc>
          <w:tcPr>
            <w:tcW w:w="990" w:type="dxa"/>
          </w:tcPr>
          <w:p w14:paraId="7455EBAE" w14:textId="77777777" w:rsidR="0061524D" w:rsidRPr="00487927" w:rsidRDefault="0061524D" w:rsidP="00913940">
            <w:pPr>
              <w:jc w:val="center"/>
              <w:rPr>
                <w:rFonts w:cstheme="minorHAnsi"/>
                <w:szCs w:val="20"/>
              </w:rPr>
            </w:pPr>
          </w:p>
        </w:tc>
        <w:tc>
          <w:tcPr>
            <w:tcW w:w="990" w:type="dxa"/>
          </w:tcPr>
          <w:p w14:paraId="1F3F642E" w14:textId="77777777" w:rsidR="0061524D" w:rsidRPr="00487927" w:rsidRDefault="0061524D" w:rsidP="00913940">
            <w:pPr>
              <w:jc w:val="center"/>
              <w:rPr>
                <w:rFonts w:cstheme="minorHAnsi"/>
                <w:szCs w:val="20"/>
              </w:rPr>
            </w:pPr>
          </w:p>
        </w:tc>
        <w:tc>
          <w:tcPr>
            <w:tcW w:w="990" w:type="dxa"/>
          </w:tcPr>
          <w:p w14:paraId="5DF2F6D3" w14:textId="77777777" w:rsidR="0061524D" w:rsidRPr="00487927" w:rsidRDefault="0061524D" w:rsidP="00913940">
            <w:pPr>
              <w:jc w:val="center"/>
              <w:rPr>
                <w:rFonts w:cstheme="minorHAnsi"/>
                <w:szCs w:val="20"/>
              </w:rPr>
            </w:pPr>
          </w:p>
        </w:tc>
        <w:tc>
          <w:tcPr>
            <w:tcW w:w="990" w:type="dxa"/>
          </w:tcPr>
          <w:p w14:paraId="4CF3ECBF" w14:textId="77777777" w:rsidR="0061524D" w:rsidRPr="00487927" w:rsidRDefault="0061524D" w:rsidP="00913940">
            <w:pPr>
              <w:jc w:val="center"/>
              <w:rPr>
                <w:rFonts w:cstheme="minorHAnsi"/>
                <w:szCs w:val="20"/>
              </w:rPr>
            </w:pPr>
          </w:p>
        </w:tc>
        <w:tc>
          <w:tcPr>
            <w:tcW w:w="1080" w:type="dxa"/>
          </w:tcPr>
          <w:p w14:paraId="44CE2B09" w14:textId="77777777" w:rsidR="0061524D" w:rsidRPr="00283A38" w:rsidRDefault="0061524D" w:rsidP="00913940">
            <w:pPr>
              <w:jc w:val="center"/>
              <w:rPr>
                <w:rFonts w:cstheme="minorHAnsi"/>
                <w:szCs w:val="20"/>
              </w:rPr>
            </w:pPr>
          </w:p>
        </w:tc>
        <w:tc>
          <w:tcPr>
            <w:tcW w:w="990" w:type="dxa"/>
          </w:tcPr>
          <w:p w14:paraId="3455D555" w14:textId="77777777" w:rsidR="0061524D" w:rsidRPr="00283A38" w:rsidRDefault="0061524D" w:rsidP="00913940">
            <w:pPr>
              <w:jc w:val="center"/>
              <w:rPr>
                <w:rFonts w:cstheme="minorHAnsi"/>
                <w:szCs w:val="20"/>
              </w:rPr>
            </w:pPr>
          </w:p>
        </w:tc>
        <w:tc>
          <w:tcPr>
            <w:tcW w:w="990" w:type="dxa"/>
          </w:tcPr>
          <w:p w14:paraId="5BE5E848" w14:textId="77777777" w:rsidR="0061524D" w:rsidRPr="00283A38" w:rsidRDefault="0061524D" w:rsidP="00913940">
            <w:pPr>
              <w:jc w:val="center"/>
              <w:rPr>
                <w:rFonts w:cstheme="minorHAnsi"/>
                <w:szCs w:val="20"/>
              </w:rPr>
            </w:pPr>
          </w:p>
        </w:tc>
        <w:tc>
          <w:tcPr>
            <w:tcW w:w="1103" w:type="dxa"/>
          </w:tcPr>
          <w:p w14:paraId="1E0CFA29" w14:textId="70075D1F"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2D96B83" w14:textId="77777777" w:rsidR="0061524D" w:rsidRPr="00D65767" w:rsidRDefault="0061524D" w:rsidP="00913940">
            <w:pPr>
              <w:jc w:val="center"/>
              <w:rPr>
                <w:rFonts w:cstheme="minorHAnsi"/>
                <w:szCs w:val="20"/>
              </w:rPr>
            </w:pPr>
          </w:p>
        </w:tc>
      </w:tr>
      <w:tr w:rsidR="0061524D" w:rsidRPr="00283A38" w14:paraId="472F809F" w14:textId="3AF9E027" w:rsidTr="0061524D">
        <w:tc>
          <w:tcPr>
            <w:tcW w:w="1255" w:type="dxa"/>
          </w:tcPr>
          <w:p w14:paraId="7072486C" w14:textId="658C5BCE" w:rsidR="0061524D" w:rsidRDefault="0061524D" w:rsidP="00913940">
            <w:pPr>
              <w:jc w:val="center"/>
              <w:rPr>
                <w:szCs w:val="20"/>
              </w:rPr>
            </w:pPr>
            <w:r>
              <w:rPr>
                <w:szCs w:val="20"/>
              </w:rPr>
              <w:t>3104-01</w:t>
            </w:r>
          </w:p>
        </w:tc>
        <w:tc>
          <w:tcPr>
            <w:tcW w:w="990" w:type="dxa"/>
          </w:tcPr>
          <w:p w14:paraId="6B51460D" w14:textId="77777777" w:rsidR="0061524D" w:rsidRPr="00283A38" w:rsidRDefault="0061524D" w:rsidP="00913940">
            <w:pPr>
              <w:jc w:val="center"/>
              <w:rPr>
                <w:rFonts w:cstheme="minorHAnsi"/>
                <w:szCs w:val="20"/>
              </w:rPr>
            </w:pPr>
          </w:p>
        </w:tc>
        <w:tc>
          <w:tcPr>
            <w:tcW w:w="990" w:type="dxa"/>
          </w:tcPr>
          <w:p w14:paraId="27F95371" w14:textId="77777777" w:rsidR="0061524D" w:rsidRPr="00487927" w:rsidRDefault="0061524D" w:rsidP="00913940">
            <w:pPr>
              <w:jc w:val="center"/>
              <w:rPr>
                <w:rFonts w:cstheme="minorHAnsi"/>
                <w:szCs w:val="20"/>
              </w:rPr>
            </w:pPr>
          </w:p>
        </w:tc>
        <w:tc>
          <w:tcPr>
            <w:tcW w:w="990" w:type="dxa"/>
          </w:tcPr>
          <w:p w14:paraId="2302CD20" w14:textId="77777777" w:rsidR="0061524D" w:rsidRPr="00487927" w:rsidRDefault="0061524D" w:rsidP="00913940">
            <w:pPr>
              <w:jc w:val="center"/>
              <w:rPr>
                <w:rFonts w:cstheme="minorHAnsi"/>
                <w:szCs w:val="20"/>
              </w:rPr>
            </w:pPr>
          </w:p>
        </w:tc>
        <w:tc>
          <w:tcPr>
            <w:tcW w:w="990" w:type="dxa"/>
          </w:tcPr>
          <w:p w14:paraId="3D840B82" w14:textId="77777777" w:rsidR="0061524D" w:rsidRPr="00487927" w:rsidRDefault="0061524D" w:rsidP="00913940">
            <w:pPr>
              <w:jc w:val="center"/>
              <w:rPr>
                <w:rFonts w:cstheme="minorHAnsi"/>
                <w:szCs w:val="20"/>
              </w:rPr>
            </w:pPr>
          </w:p>
        </w:tc>
        <w:tc>
          <w:tcPr>
            <w:tcW w:w="990" w:type="dxa"/>
          </w:tcPr>
          <w:p w14:paraId="0DBA4DA0" w14:textId="77777777" w:rsidR="0061524D" w:rsidRPr="00487927" w:rsidRDefault="0061524D" w:rsidP="00913940">
            <w:pPr>
              <w:jc w:val="center"/>
              <w:rPr>
                <w:rFonts w:cstheme="minorHAnsi"/>
                <w:szCs w:val="20"/>
              </w:rPr>
            </w:pPr>
          </w:p>
        </w:tc>
        <w:tc>
          <w:tcPr>
            <w:tcW w:w="990" w:type="dxa"/>
          </w:tcPr>
          <w:p w14:paraId="3F40ACF8" w14:textId="77777777" w:rsidR="0061524D" w:rsidRPr="00487927" w:rsidRDefault="0061524D" w:rsidP="00913940">
            <w:pPr>
              <w:jc w:val="center"/>
              <w:rPr>
                <w:rFonts w:cstheme="minorHAnsi"/>
                <w:szCs w:val="20"/>
              </w:rPr>
            </w:pPr>
          </w:p>
        </w:tc>
        <w:tc>
          <w:tcPr>
            <w:tcW w:w="1080" w:type="dxa"/>
          </w:tcPr>
          <w:p w14:paraId="2F3888A0" w14:textId="77777777" w:rsidR="0061524D" w:rsidRPr="00283A38" w:rsidRDefault="0061524D" w:rsidP="00913940">
            <w:pPr>
              <w:jc w:val="center"/>
              <w:rPr>
                <w:rFonts w:cstheme="minorHAnsi"/>
                <w:szCs w:val="20"/>
              </w:rPr>
            </w:pPr>
          </w:p>
        </w:tc>
        <w:tc>
          <w:tcPr>
            <w:tcW w:w="990" w:type="dxa"/>
          </w:tcPr>
          <w:p w14:paraId="26DE367F" w14:textId="77777777" w:rsidR="0061524D" w:rsidRPr="00283A38" w:rsidRDefault="0061524D" w:rsidP="00913940">
            <w:pPr>
              <w:jc w:val="center"/>
              <w:rPr>
                <w:rFonts w:cstheme="minorHAnsi"/>
                <w:szCs w:val="20"/>
              </w:rPr>
            </w:pPr>
          </w:p>
        </w:tc>
        <w:tc>
          <w:tcPr>
            <w:tcW w:w="990" w:type="dxa"/>
          </w:tcPr>
          <w:p w14:paraId="35DD6DD8" w14:textId="77777777" w:rsidR="0061524D" w:rsidRPr="00283A38" w:rsidRDefault="0061524D" w:rsidP="00913940">
            <w:pPr>
              <w:jc w:val="center"/>
              <w:rPr>
                <w:rFonts w:cstheme="minorHAnsi"/>
                <w:szCs w:val="20"/>
              </w:rPr>
            </w:pPr>
          </w:p>
        </w:tc>
        <w:tc>
          <w:tcPr>
            <w:tcW w:w="1103" w:type="dxa"/>
          </w:tcPr>
          <w:p w14:paraId="0ACBCACB" w14:textId="54AADD4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F190E0A" w14:textId="77777777" w:rsidR="0061524D" w:rsidRPr="00D65767" w:rsidRDefault="0061524D" w:rsidP="00913940">
            <w:pPr>
              <w:jc w:val="center"/>
              <w:rPr>
                <w:rFonts w:cstheme="minorHAnsi"/>
                <w:szCs w:val="20"/>
              </w:rPr>
            </w:pPr>
          </w:p>
        </w:tc>
      </w:tr>
      <w:tr w:rsidR="0061524D" w:rsidRPr="00283A38" w14:paraId="6DDC49DC" w14:textId="48958AE4" w:rsidTr="0061524D">
        <w:tc>
          <w:tcPr>
            <w:tcW w:w="1255" w:type="dxa"/>
          </w:tcPr>
          <w:p w14:paraId="04663A6B" w14:textId="39F6E446" w:rsidR="0061524D" w:rsidRDefault="0061524D" w:rsidP="00913940">
            <w:pPr>
              <w:jc w:val="center"/>
              <w:rPr>
                <w:szCs w:val="20"/>
              </w:rPr>
            </w:pPr>
            <w:r>
              <w:rPr>
                <w:szCs w:val="20"/>
              </w:rPr>
              <w:t>3104-02</w:t>
            </w:r>
          </w:p>
        </w:tc>
        <w:tc>
          <w:tcPr>
            <w:tcW w:w="990" w:type="dxa"/>
          </w:tcPr>
          <w:p w14:paraId="60DBC880" w14:textId="77777777" w:rsidR="0061524D" w:rsidRPr="00283A38" w:rsidRDefault="0061524D" w:rsidP="00913940">
            <w:pPr>
              <w:jc w:val="center"/>
              <w:rPr>
                <w:rFonts w:cstheme="minorHAnsi"/>
                <w:szCs w:val="20"/>
              </w:rPr>
            </w:pPr>
          </w:p>
        </w:tc>
        <w:tc>
          <w:tcPr>
            <w:tcW w:w="990" w:type="dxa"/>
          </w:tcPr>
          <w:p w14:paraId="6AA7C817" w14:textId="77777777" w:rsidR="0061524D" w:rsidRPr="00487927" w:rsidRDefault="0061524D" w:rsidP="00913940">
            <w:pPr>
              <w:jc w:val="center"/>
              <w:rPr>
                <w:rFonts w:cstheme="minorHAnsi"/>
                <w:szCs w:val="20"/>
              </w:rPr>
            </w:pPr>
          </w:p>
        </w:tc>
        <w:tc>
          <w:tcPr>
            <w:tcW w:w="990" w:type="dxa"/>
          </w:tcPr>
          <w:p w14:paraId="41B40248" w14:textId="77777777" w:rsidR="0061524D" w:rsidRPr="00487927" w:rsidRDefault="0061524D" w:rsidP="00913940">
            <w:pPr>
              <w:jc w:val="center"/>
              <w:rPr>
                <w:rFonts w:cstheme="minorHAnsi"/>
                <w:szCs w:val="20"/>
              </w:rPr>
            </w:pPr>
          </w:p>
        </w:tc>
        <w:tc>
          <w:tcPr>
            <w:tcW w:w="990" w:type="dxa"/>
          </w:tcPr>
          <w:p w14:paraId="31C85B86" w14:textId="77777777" w:rsidR="0061524D" w:rsidRPr="00487927" w:rsidRDefault="0061524D" w:rsidP="00913940">
            <w:pPr>
              <w:jc w:val="center"/>
              <w:rPr>
                <w:rFonts w:cstheme="minorHAnsi"/>
                <w:szCs w:val="20"/>
              </w:rPr>
            </w:pPr>
          </w:p>
        </w:tc>
        <w:tc>
          <w:tcPr>
            <w:tcW w:w="990" w:type="dxa"/>
          </w:tcPr>
          <w:p w14:paraId="6E6BF593" w14:textId="77777777" w:rsidR="0061524D" w:rsidRPr="00487927" w:rsidRDefault="0061524D" w:rsidP="00913940">
            <w:pPr>
              <w:jc w:val="center"/>
              <w:rPr>
                <w:rFonts w:cstheme="minorHAnsi"/>
                <w:szCs w:val="20"/>
              </w:rPr>
            </w:pPr>
          </w:p>
        </w:tc>
        <w:tc>
          <w:tcPr>
            <w:tcW w:w="990" w:type="dxa"/>
          </w:tcPr>
          <w:p w14:paraId="3EB8F6B2" w14:textId="77777777" w:rsidR="0061524D" w:rsidRPr="00487927" w:rsidRDefault="0061524D" w:rsidP="00913940">
            <w:pPr>
              <w:jc w:val="center"/>
              <w:rPr>
                <w:rFonts w:cstheme="minorHAnsi"/>
                <w:szCs w:val="20"/>
              </w:rPr>
            </w:pPr>
          </w:p>
        </w:tc>
        <w:tc>
          <w:tcPr>
            <w:tcW w:w="1080" w:type="dxa"/>
          </w:tcPr>
          <w:p w14:paraId="58DCF2E3" w14:textId="77777777" w:rsidR="0061524D" w:rsidRPr="00283A38" w:rsidRDefault="0061524D" w:rsidP="00913940">
            <w:pPr>
              <w:jc w:val="center"/>
              <w:rPr>
                <w:rFonts w:cstheme="minorHAnsi"/>
                <w:szCs w:val="20"/>
              </w:rPr>
            </w:pPr>
          </w:p>
        </w:tc>
        <w:tc>
          <w:tcPr>
            <w:tcW w:w="990" w:type="dxa"/>
          </w:tcPr>
          <w:p w14:paraId="2F5EE1B5" w14:textId="77777777" w:rsidR="0061524D" w:rsidRPr="00283A38" w:rsidRDefault="0061524D" w:rsidP="00913940">
            <w:pPr>
              <w:jc w:val="center"/>
              <w:rPr>
                <w:rFonts w:cstheme="minorHAnsi"/>
                <w:szCs w:val="20"/>
              </w:rPr>
            </w:pPr>
          </w:p>
        </w:tc>
        <w:tc>
          <w:tcPr>
            <w:tcW w:w="990" w:type="dxa"/>
          </w:tcPr>
          <w:p w14:paraId="66059E2A" w14:textId="77777777" w:rsidR="0061524D" w:rsidRPr="00283A38" w:rsidRDefault="0061524D" w:rsidP="00913940">
            <w:pPr>
              <w:jc w:val="center"/>
              <w:rPr>
                <w:rFonts w:cstheme="minorHAnsi"/>
                <w:szCs w:val="20"/>
              </w:rPr>
            </w:pPr>
          </w:p>
        </w:tc>
        <w:tc>
          <w:tcPr>
            <w:tcW w:w="1103" w:type="dxa"/>
          </w:tcPr>
          <w:p w14:paraId="0091A10E" w14:textId="4FA02D3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2BFE39C7" w14:textId="77777777" w:rsidR="0061524D" w:rsidRPr="00D65767" w:rsidRDefault="0061524D" w:rsidP="00913940">
            <w:pPr>
              <w:jc w:val="center"/>
              <w:rPr>
                <w:rFonts w:cstheme="minorHAnsi"/>
                <w:szCs w:val="20"/>
              </w:rPr>
            </w:pPr>
          </w:p>
        </w:tc>
      </w:tr>
      <w:tr w:rsidR="0061524D" w:rsidRPr="00283A38" w14:paraId="15177BED" w14:textId="6C4E78A5" w:rsidTr="0061524D">
        <w:tc>
          <w:tcPr>
            <w:tcW w:w="1255" w:type="dxa"/>
          </w:tcPr>
          <w:p w14:paraId="370A6A78" w14:textId="4EF38460" w:rsidR="0061524D" w:rsidRDefault="0061524D" w:rsidP="00913940">
            <w:pPr>
              <w:jc w:val="center"/>
              <w:rPr>
                <w:szCs w:val="20"/>
              </w:rPr>
            </w:pPr>
            <w:r>
              <w:rPr>
                <w:szCs w:val="20"/>
              </w:rPr>
              <w:t>3104-03</w:t>
            </w:r>
          </w:p>
        </w:tc>
        <w:tc>
          <w:tcPr>
            <w:tcW w:w="990" w:type="dxa"/>
          </w:tcPr>
          <w:p w14:paraId="25A3520A" w14:textId="77777777" w:rsidR="0061524D" w:rsidRPr="00283A38" w:rsidRDefault="0061524D" w:rsidP="00913940">
            <w:pPr>
              <w:jc w:val="center"/>
              <w:rPr>
                <w:rFonts w:cstheme="minorHAnsi"/>
                <w:szCs w:val="20"/>
              </w:rPr>
            </w:pPr>
          </w:p>
        </w:tc>
        <w:tc>
          <w:tcPr>
            <w:tcW w:w="990" w:type="dxa"/>
          </w:tcPr>
          <w:p w14:paraId="058F1850" w14:textId="77777777" w:rsidR="0061524D" w:rsidRPr="00487927" w:rsidRDefault="0061524D" w:rsidP="00913940">
            <w:pPr>
              <w:jc w:val="center"/>
              <w:rPr>
                <w:rFonts w:cstheme="minorHAnsi"/>
                <w:szCs w:val="20"/>
              </w:rPr>
            </w:pPr>
          </w:p>
        </w:tc>
        <w:tc>
          <w:tcPr>
            <w:tcW w:w="990" w:type="dxa"/>
          </w:tcPr>
          <w:p w14:paraId="5DA45DE6" w14:textId="77777777" w:rsidR="0061524D" w:rsidRPr="00487927" w:rsidRDefault="0061524D" w:rsidP="00913940">
            <w:pPr>
              <w:jc w:val="center"/>
              <w:rPr>
                <w:rFonts w:cstheme="minorHAnsi"/>
                <w:szCs w:val="20"/>
              </w:rPr>
            </w:pPr>
          </w:p>
        </w:tc>
        <w:tc>
          <w:tcPr>
            <w:tcW w:w="990" w:type="dxa"/>
          </w:tcPr>
          <w:p w14:paraId="05B31A2C" w14:textId="77777777" w:rsidR="0061524D" w:rsidRPr="00487927" w:rsidRDefault="0061524D" w:rsidP="00913940">
            <w:pPr>
              <w:jc w:val="center"/>
              <w:rPr>
                <w:rFonts w:cstheme="minorHAnsi"/>
                <w:szCs w:val="20"/>
              </w:rPr>
            </w:pPr>
          </w:p>
        </w:tc>
        <w:tc>
          <w:tcPr>
            <w:tcW w:w="990" w:type="dxa"/>
          </w:tcPr>
          <w:p w14:paraId="42FFC6C0" w14:textId="77777777" w:rsidR="0061524D" w:rsidRPr="00487927" w:rsidRDefault="0061524D" w:rsidP="00913940">
            <w:pPr>
              <w:jc w:val="center"/>
              <w:rPr>
                <w:rFonts w:cstheme="minorHAnsi"/>
                <w:szCs w:val="20"/>
              </w:rPr>
            </w:pPr>
          </w:p>
        </w:tc>
        <w:tc>
          <w:tcPr>
            <w:tcW w:w="990" w:type="dxa"/>
          </w:tcPr>
          <w:p w14:paraId="69789980" w14:textId="77777777" w:rsidR="0061524D" w:rsidRPr="00487927" w:rsidRDefault="0061524D" w:rsidP="00913940">
            <w:pPr>
              <w:jc w:val="center"/>
              <w:rPr>
                <w:rFonts w:cstheme="minorHAnsi"/>
                <w:szCs w:val="20"/>
              </w:rPr>
            </w:pPr>
          </w:p>
        </w:tc>
        <w:tc>
          <w:tcPr>
            <w:tcW w:w="1080" w:type="dxa"/>
          </w:tcPr>
          <w:p w14:paraId="52A5B6F7" w14:textId="77777777" w:rsidR="0061524D" w:rsidRPr="00283A38" w:rsidRDefault="0061524D" w:rsidP="00913940">
            <w:pPr>
              <w:jc w:val="center"/>
              <w:rPr>
                <w:rFonts w:cstheme="minorHAnsi"/>
                <w:szCs w:val="20"/>
              </w:rPr>
            </w:pPr>
          </w:p>
        </w:tc>
        <w:tc>
          <w:tcPr>
            <w:tcW w:w="990" w:type="dxa"/>
          </w:tcPr>
          <w:p w14:paraId="3A68F80C" w14:textId="77777777" w:rsidR="0061524D" w:rsidRPr="00283A38" w:rsidRDefault="0061524D" w:rsidP="00913940">
            <w:pPr>
              <w:jc w:val="center"/>
              <w:rPr>
                <w:rFonts w:cstheme="minorHAnsi"/>
                <w:szCs w:val="20"/>
              </w:rPr>
            </w:pPr>
          </w:p>
        </w:tc>
        <w:tc>
          <w:tcPr>
            <w:tcW w:w="990" w:type="dxa"/>
          </w:tcPr>
          <w:p w14:paraId="6800C7C9" w14:textId="77777777" w:rsidR="0061524D" w:rsidRPr="00283A38" w:rsidRDefault="0061524D" w:rsidP="00913940">
            <w:pPr>
              <w:jc w:val="center"/>
              <w:rPr>
                <w:rFonts w:cstheme="minorHAnsi"/>
                <w:szCs w:val="20"/>
              </w:rPr>
            </w:pPr>
          </w:p>
        </w:tc>
        <w:tc>
          <w:tcPr>
            <w:tcW w:w="1103" w:type="dxa"/>
          </w:tcPr>
          <w:p w14:paraId="00FD6BA6" w14:textId="6F2A3834"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9773466" w14:textId="77777777" w:rsidR="0061524D" w:rsidRPr="00D65767" w:rsidRDefault="0061524D" w:rsidP="00913940">
            <w:pPr>
              <w:jc w:val="center"/>
              <w:rPr>
                <w:rFonts w:cstheme="minorHAnsi"/>
                <w:szCs w:val="20"/>
              </w:rPr>
            </w:pPr>
          </w:p>
        </w:tc>
      </w:tr>
      <w:tr w:rsidR="0061524D" w:rsidRPr="00283A38" w14:paraId="40A8A0EA" w14:textId="3D62319B" w:rsidTr="0061524D">
        <w:tc>
          <w:tcPr>
            <w:tcW w:w="1255" w:type="dxa"/>
          </w:tcPr>
          <w:p w14:paraId="40F9E48D" w14:textId="41BB2138" w:rsidR="0061524D" w:rsidRDefault="0061524D" w:rsidP="00913940">
            <w:pPr>
              <w:jc w:val="center"/>
              <w:rPr>
                <w:szCs w:val="20"/>
              </w:rPr>
            </w:pPr>
            <w:r>
              <w:rPr>
                <w:szCs w:val="20"/>
              </w:rPr>
              <w:t>3104-04</w:t>
            </w:r>
          </w:p>
        </w:tc>
        <w:tc>
          <w:tcPr>
            <w:tcW w:w="990" w:type="dxa"/>
          </w:tcPr>
          <w:p w14:paraId="4DC1D611" w14:textId="77777777" w:rsidR="0061524D" w:rsidRPr="00283A38" w:rsidRDefault="0061524D" w:rsidP="00913940">
            <w:pPr>
              <w:jc w:val="center"/>
              <w:rPr>
                <w:rFonts w:cstheme="minorHAnsi"/>
                <w:szCs w:val="20"/>
              </w:rPr>
            </w:pPr>
          </w:p>
        </w:tc>
        <w:tc>
          <w:tcPr>
            <w:tcW w:w="990" w:type="dxa"/>
          </w:tcPr>
          <w:p w14:paraId="203E2E6F" w14:textId="77777777" w:rsidR="0061524D" w:rsidRPr="00487927" w:rsidRDefault="0061524D" w:rsidP="00913940">
            <w:pPr>
              <w:jc w:val="center"/>
              <w:rPr>
                <w:rFonts w:cstheme="minorHAnsi"/>
                <w:szCs w:val="20"/>
              </w:rPr>
            </w:pPr>
          </w:p>
        </w:tc>
        <w:tc>
          <w:tcPr>
            <w:tcW w:w="990" w:type="dxa"/>
          </w:tcPr>
          <w:p w14:paraId="0C880D27" w14:textId="77777777" w:rsidR="0061524D" w:rsidRPr="00487927" w:rsidRDefault="0061524D" w:rsidP="00913940">
            <w:pPr>
              <w:jc w:val="center"/>
              <w:rPr>
                <w:rFonts w:cstheme="minorHAnsi"/>
                <w:szCs w:val="20"/>
              </w:rPr>
            </w:pPr>
          </w:p>
        </w:tc>
        <w:tc>
          <w:tcPr>
            <w:tcW w:w="990" w:type="dxa"/>
          </w:tcPr>
          <w:p w14:paraId="5A6D46D1" w14:textId="77777777" w:rsidR="0061524D" w:rsidRPr="00487927" w:rsidRDefault="0061524D" w:rsidP="00913940">
            <w:pPr>
              <w:jc w:val="center"/>
              <w:rPr>
                <w:rFonts w:cstheme="minorHAnsi"/>
                <w:szCs w:val="20"/>
              </w:rPr>
            </w:pPr>
          </w:p>
        </w:tc>
        <w:tc>
          <w:tcPr>
            <w:tcW w:w="990" w:type="dxa"/>
          </w:tcPr>
          <w:p w14:paraId="2D429BDD" w14:textId="77777777" w:rsidR="0061524D" w:rsidRPr="00487927" w:rsidRDefault="0061524D" w:rsidP="00913940">
            <w:pPr>
              <w:jc w:val="center"/>
              <w:rPr>
                <w:rFonts w:cstheme="minorHAnsi"/>
                <w:szCs w:val="20"/>
              </w:rPr>
            </w:pPr>
          </w:p>
        </w:tc>
        <w:tc>
          <w:tcPr>
            <w:tcW w:w="990" w:type="dxa"/>
          </w:tcPr>
          <w:p w14:paraId="6F624240" w14:textId="77777777" w:rsidR="0061524D" w:rsidRPr="00487927" w:rsidRDefault="0061524D" w:rsidP="00913940">
            <w:pPr>
              <w:jc w:val="center"/>
              <w:rPr>
                <w:rFonts w:cstheme="minorHAnsi"/>
                <w:szCs w:val="20"/>
              </w:rPr>
            </w:pPr>
          </w:p>
        </w:tc>
        <w:tc>
          <w:tcPr>
            <w:tcW w:w="1080" w:type="dxa"/>
          </w:tcPr>
          <w:p w14:paraId="279490B4" w14:textId="77777777" w:rsidR="0061524D" w:rsidRPr="00283A38" w:rsidRDefault="0061524D" w:rsidP="00913940">
            <w:pPr>
              <w:jc w:val="center"/>
              <w:rPr>
                <w:rFonts w:cstheme="minorHAnsi"/>
                <w:szCs w:val="20"/>
              </w:rPr>
            </w:pPr>
          </w:p>
        </w:tc>
        <w:tc>
          <w:tcPr>
            <w:tcW w:w="990" w:type="dxa"/>
          </w:tcPr>
          <w:p w14:paraId="0980222F" w14:textId="77777777" w:rsidR="0061524D" w:rsidRPr="00283A38" w:rsidRDefault="0061524D" w:rsidP="00913940">
            <w:pPr>
              <w:jc w:val="center"/>
              <w:rPr>
                <w:rFonts w:cstheme="minorHAnsi"/>
                <w:szCs w:val="20"/>
              </w:rPr>
            </w:pPr>
          </w:p>
        </w:tc>
        <w:tc>
          <w:tcPr>
            <w:tcW w:w="990" w:type="dxa"/>
          </w:tcPr>
          <w:p w14:paraId="13AC21EB" w14:textId="77777777" w:rsidR="0061524D" w:rsidRPr="00283A38" w:rsidRDefault="0061524D" w:rsidP="00913940">
            <w:pPr>
              <w:jc w:val="center"/>
              <w:rPr>
                <w:rFonts w:cstheme="minorHAnsi"/>
                <w:szCs w:val="20"/>
              </w:rPr>
            </w:pPr>
          </w:p>
        </w:tc>
        <w:tc>
          <w:tcPr>
            <w:tcW w:w="1103" w:type="dxa"/>
          </w:tcPr>
          <w:p w14:paraId="4D9DFABA" w14:textId="42F644C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B15E4E4" w14:textId="77777777" w:rsidR="0061524D" w:rsidRPr="00D65767" w:rsidRDefault="0061524D" w:rsidP="00913940">
            <w:pPr>
              <w:jc w:val="center"/>
              <w:rPr>
                <w:rFonts w:cstheme="minorHAnsi"/>
                <w:szCs w:val="20"/>
              </w:rPr>
            </w:pPr>
          </w:p>
        </w:tc>
      </w:tr>
      <w:tr w:rsidR="0061524D" w:rsidRPr="00283A38" w14:paraId="015F1865" w14:textId="54B9FB7B" w:rsidTr="0061524D">
        <w:tc>
          <w:tcPr>
            <w:tcW w:w="1255" w:type="dxa"/>
          </w:tcPr>
          <w:p w14:paraId="203207B4" w14:textId="7CB93B30" w:rsidR="0061524D" w:rsidRDefault="0061524D" w:rsidP="00913940">
            <w:pPr>
              <w:jc w:val="center"/>
              <w:rPr>
                <w:szCs w:val="20"/>
              </w:rPr>
            </w:pPr>
            <w:r>
              <w:rPr>
                <w:szCs w:val="20"/>
              </w:rPr>
              <w:t>3106-01</w:t>
            </w:r>
          </w:p>
        </w:tc>
        <w:tc>
          <w:tcPr>
            <w:tcW w:w="990" w:type="dxa"/>
          </w:tcPr>
          <w:p w14:paraId="3A5E3DF0" w14:textId="77777777" w:rsidR="0061524D" w:rsidRPr="00283A38" w:rsidRDefault="0061524D" w:rsidP="00913940">
            <w:pPr>
              <w:jc w:val="center"/>
              <w:rPr>
                <w:rFonts w:cstheme="minorHAnsi"/>
                <w:szCs w:val="20"/>
              </w:rPr>
            </w:pPr>
          </w:p>
        </w:tc>
        <w:tc>
          <w:tcPr>
            <w:tcW w:w="990" w:type="dxa"/>
          </w:tcPr>
          <w:p w14:paraId="4C7AE6D8" w14:textId="77777777" w:rsidR="0061524D" w:rsidRPr="00487927" w:rsidRDefault="0061524D" w:rsidP="00913940">
            <w:pPr>
              <w:jc w:val="center"/>
              <w:rPr>
                <w:rFonts w:cstheme="minorHAnsi"/>
                <w:szCs w:val="20"/>
              </w:rPr>
            </w:pPr>
          </w:p>
        </w:tc>
        <w:tc>
          <w:tcPr>
            <w:tcW w:w="990" w:type="dxa"/>
          </w:tcPr>
          <w:p w14:paraId="21F6D153" w14:textId="77777777" w:rsidR="0061524D" w:rsidRPr="00487927" w:rsidRDefault="0061524D" w:rsidP="00913940">
            <w:pPr>
              <w:jc w:val="center"/>
              <w:rPr>
                <w:rFonts w:cstheme="minorHAnsi"/>
                <w:szCs w:val="20"/>
              </w:rPr>
            </w:pPr>
          </w:p>
        </w:tc>
        <w:tc>
          <w:tcPr>
            <w:tcW w:w="990" w:type="dxa"/>
          </w:tcPr>
          <w:p w14:paraId="14C9235D" w14:textId="77777777" w:rsidR="0061524D" w:rsidRPr="00487927" w:rsidRDefault="0061524D" w:rsidP="00913940">
            <w:pPr>
              <w:jc w:val="center"/>
              <w:rPr>
                <w:rFonts w:cstheme="minorHAnsi"/>
                <w:szCs w:val="20"/>
              </w:rPr>
            </w:pPr>
          </w:p>
        </w:tc>
        <w:tc>
          <w:tcPr>
            <w:tcW w:w="990" w:type="dxa"/>
          </w:tcPr>
          <w:p w14:paraId="035E61D5" w14:textId="77777777" w:rsidR="0061524D" w:rsidRPr="00487927" w:rsidRDefault="0061524D" w:rsidP="00913940">
            <w:pPr>
              <w:jc w:val="center"/>
              <w:rPr>
                <w:rFonts w:cstheme="minorHAnsi"/>
                <w:szCs w:val="20"/>
              </w:rPr>
            </w:pPr>
          </w:p>
        </w:tc>
        <w:tc>
          <w:tcPr>
            <w:tcW w:w="990" w:type="dxa"/>
          </w:tcPr>
          <w:p w14:paraId="56DBE0F3" w14:textId="77777777" w:rsidR="0061524D" w:rsidRPr="00487927" w:rsidRDefault="0061524D" w:rsidP="00913940">
            <w:pPr>
              <w:jc w:val="center"/>
              <w:rPr>
                <w:rFonts w:cstheme="minorHAnsi"/>
                <w:szCs w:val="20"/>
              </w:rPr>
            </w:pPr>
          </w:p>
        </w:tc>
        <w:tc>
          <w:tcPr>
            <w:tcW w:w="1080" w:type="dxa"/>
          </w:tcPr>
          <w:p w14:paraId="4C51A970" w14:textId="77777777" w:rsidR="0061524D" w:rsidRPr="00283A38" w:rsidRDefault="0061524D" w:rsidP="00913940">
            <w:pPr>
              <w:jc w:val="center"/>
              <w:rPr>
                <w:rFonts w:cstheme="minorHAnsi"/>
                <w:szCs w:val="20"/>
              </w:rPr>
            </w:pPr>
          </w:p>
        </w:tc>
        <w:tc>
          <w:tcPr>
            <w:tcW w:w="990" w:type="dxa"/>
          </w:tcPr>
          <w:p w14:paraId="73DDFB63" w14:textId="77777777" w:rsidR="0061524D" w:rsidRPr="00283A38" w:rsidRDefault="0061524D" w:rsidP="00913940">
            <w:pPr>
              <w:jc w:val="center"/>
              <w:rPr>
                <w:rFonts w:cstheme="minorHAnsi"/>
                <w:szCs w:val="20"/>
              </w:rPr>
            </w:pPr>
          </w:p>
        </w:tc>
        <w:tc>
          <w:tcPr>
            <w:tcW w:w="990" w:type="dxa"/>
          </w:tcPr>
          <w:p w14:paraId="2601ECAB" w14:textId="77777777" w:rsidR="0061524D" w:rsidRPr="00283A38" w:rsidRDefault="0061524D" w:rsidP="00913940">
            <w:pPr>
              <w:jc w:val="center"/>
              <w:rPr>
                <w:rFonts w:cstheme="minorHAnsi"/>
                <w:szCs w:val="20"/>
              </w:rPr>
            </w:pPr>
          </w:p>
        </w:tc>
        <w:tc>
          <w:tcPr>
            <w:tcW w:w="1103" w:type="dxa"/>
          </w:tcPr>
          <w:p w14:paraId="32E11E95" w14:textId="6920A9C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DF1792B" w14:textId="77777777" w:rsidR="0061524D" w:rsidRPr="00D65767" w:rsidRDefault="0061524D" w:rsidP="00913940">
            <w:pPr>
              <w:jc w:val="center"/>
              <w:rPr>
                <w:rFonts w:cstheme="minorHAnsi"/>
                <w:szCs w:val="20"/>
              </w:rPr>
            </w:pPr>
          </w:p>
        </w:tc>
      </w:tr>
      <w:tr w:rsidR="0061524D" w:rsidRPr="00283A38" w14:paraId="57A993B7" w14:textId="054625AF" w:rsidTr="0061524D">
        <w:tc>
          <w:tcPr>
            <w:tcW w:w="1255" w:type="dxa"/>
          </w:tcPr>
          <w:p w14:paraId="38377B23" w14:textId="251E358D" w:rsidR="0061524D" w:rsidRDefault="0061524D" w:rsidP="00913940">
            <w:pPr>
              <w:jc w:val="center"/>
              <w:rPr>
                <w:szCs w:val="20"/>
              </w:rPr>
            </w:pPr>
            <w:r>
              <w:rPr>
                <w:szCs w:val="20"/>
              </w:rPr>
              <w:t>3106-02</w:t>
            </w:r>
          </w:p>
        </w:tc>
        <w:tc>
          <w:tcPr>
            <w:tcW w:w="990" w:type="dxa"/>
          </w:tcPr>
          <w:p w14:paraId="437BBA25" w14:textId="77777777" w:rsidR="0061524D" w:rsidRPr="00283A38" w:rsidRDefault="0061524D" w:rsidP="00913940">
            <w:pPr>
              <w:jc w:val="center"/>
              <w:rPr>
                <w:rFonts w:cstheme="minorHAnsi"/>
                <w:szCs w:val="20"/>
              </w:rPr>
            </w:pPr>
          </w:p>
        </w:tc>
        <w:tc>
          <w:tcPr>
            <w:tcW w:w="990" w:type="dxa"/>
          </w:tcPr>
          <w:p w14:paraId="7CA0E6DE" w14:textId="77777777" w:rsidR="0061524D" w:rsidRPr="00487927" w:rsidRDefault="0061524D" w:rsidP="00913940">
            <w:pPr>
              <w:jc w:val="center"/>
              <w:rPr>
                <w:rFonts w:cstheme="minorHAnsi"/>
                <w:szCs w:val="20"/>
              </w:rPr>
            </w:pPr>
          </w:p>
        </w:tc>
        <w:tc>
          <w:tcPr>
            <w:tcW w:w="990" w:type="dxa"/>
          </w:tcPr>
          <w:p w14:paraId="43C5D327" w14:textId="77777777" w:rsidR="0061524D" w:rsidRPr="00487927" w:rsidRDefault="0061524D" w:rsidP="00913940">
            <w:pPr>
              <w:jc w:val="center"/>
              <w:rPr>
                <w:rFonts w:cstheme="minorHAnsi"/>
                <w:szCs w:val="20"/>
              </w:rPr>
            </w:pPr>
          </w:p>
        </w:tc>
        <w:tc>
          <w:tcPr>
            <w:tcW w:w="990" w:type="dxa"/>
          </w:tcPr>
          <w:p w14:paraId="1742466D" w14:textId="77777777" w:rsidR="0061524D" w:rsidRPr="00487927" w:rsidRDefault="0061524D" w:rsidP="00913940">
            <w:pPr>
              <w:jc w:val="center"/>
              <w:rPr>
                <w:rFonts w:cstheme="minorHAnsi"/>
                <w:szCs w:val="20"/>
              </w:rPr>
            </w:pPr>
          </w:p>
        </w:tc>
        <w:tc>
          <w:tcPr>
            <w:tcW w:w="990" w:type="dxa"/>
          </w:tcPr>
          <w:p w14:paraId="64949378" w14:textId="77777777" w:rsidR="0061524D" w:rsidRPr="00487927" w:rsidRDefault="0061524D" w:rsidP="00913940">
            <w:pPr>
              <w:jc w:val="center"/>
              <w:rPr>
                <w:rFonts w:cstheme="minorHAnsi"/>
                <w:szCs w:val="20"/>
              </w:rPr>
            </w:pPr>
          </w:p>
        </w:tc>
        <w:tc>
          <w:tcPr>
            <w:tcW w:w="990" w:type="dxa"/>
          </w:tcPr>
          <w:p w14:paraId="32EA5490" w14:textId="77777777" w:rsidR="0061524D" w:rsidRPr="00487927" w:rsidRDefault="0061524D" w:rsidP="00913940">
            <w:pPr>
              <w:jc w:val="center"/>
              <w:rPr>
                <w:rFonts w:cstheme="minorHAnsi"/>
                <w:szCs w:val="20"/>
              </w:rPr>
            </w:pPr>
          </w:p>
        </w:tc>
        <w:tc>
          <w:tcPr>
            <w:tcW w:w="1080" w:type="dxa"/>
          </w:tcPr>
          <w:p w14:paraId="62BAD65A" w14:textId="77777777" w:rsidR="0061524D" w:rsidRPr="00283A38" w:rsidRDefault="0061524D" w:rsidP="00913940">
            <w:pPr>
              <w:jc w:val="center"/>
              <w:rPr>
                <w:rFonts w:cstheme="minorHAnsi"/>
                <w:szCs w:val="20"/>
              </w:rPr>
            </w:pPr>
          </w:p>
        </w:tc>
        <w:tc>
          <w:tcPr>
            <w:tcW w:w="990" w:type="dxa"/>
          </w:tcPr>
          <w:p w14:paraId="34BE23D2" w14:textId="77777777" w:rsidR="0061524D" w:rsidRPr="00283A38" w:rsidRDefault="0061524D" w:rsidP="00913940">
            <w:pPr>
              <w:jc w:val="center"/>
              <w:rPr>
                <w:rFonts w:cstheme="minorHAnsi"/>
                <w:szCs w:val="20"/>
              </w:rPr>
            </w:pPr>
          </w:p>
        </w:tc>
        <w:tc>
          <w:tcPr>
            <w:tcW w:w="990" w:type="dxa"/>
          </w:tcPr>
          <w:p w14:paraId="7D71030E" w14:textId="77777777" w:rsidR="0061524D" w:rsidRPr="00283A38" w:rsidRDefault="0061524D" w:rsidP="00913940">
            <w:pPr>
              <w:jc w:val="center"/>
              <w:rPr>
                <w:rFonts w:cstheme="minorHAnsi"/>
                <w:szCs w:val="20"/>
              </w:rPr>
            </w:pPr>
          </w:p>
        </w:tc>
        <w:tc>
          <w:tcPr>
            <w:tcW w:w="1103" w:type="dxa"/>
          </w:tcPr>
          <w:p w14:paraId="738F3322" w14:textId="12F9182D"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F204F36" w14:textId="77777777" w:rsidR="0061524D" w:rsidRPr="00D65767" w:rsidRDefault="0061524D" w:rsidP="00913940">
            <w:pPr>
              <w:jc w:val="center"/>
              <w:rPr>
                <w:rFonts w:cstheme="minorHAnsi"/>
                <w:szCs w:val="20"/>
              </w:rPr>
            </w:pPr>
          </w:p>
        </w:tc>
      </w:tr>
      <w:tr w:rsidR="0061524D" w:rsidRPr="00283A38" w14:paraId="3374CA2B" w14:textId="5EFA31B4" w:rsidTr="0061524D">
        <w:tc>
          <w:tcPr>
            <w:tcW w:w="1255" w:type="dxa"/>
          </w:tcPr>
          <w:p w14:paraId="1F94B0C5" w14:textId="7921216E" w:rsidR="0061524D" w:rsidRDefault="0061524D" w:rsidP="00913940">
            <w:pPr>
              <w:jc w:val="center"/>
              <w:rPr>
                <w:szCs w:val="20"/>
              </w:rPr>
            </w:pPr>
            <w:r>
              <w:rPr>
                <w:szCs w:val="20"/>
              </w:rPr>
              <w:t>3106-03</w:t>
            </w:r>
          </w:p>
        </w:tc>
        <w:tc>
          <w:tcPr>
            <w:tcW w:w="990" w:type="dxa"/>
          </w:tcPr>
          <w:p w14:paraId="264E2E84" w14:textId="77777777" w:rsidR="0061524D" w:rsidRPr="00283A38" w:rsidRDefault="0061524D" w:rsidP="00913940">
            <w:pPr>
              <w:jc w:val="center"/>
              <w:rPr>
                <w:rFonts w:cstheme="minorHAnsi"/>
                <w:szCs w:val="20"/>
              </w:rPr>
            </w:pPr>
          </w:p>
        </w:tc>
        <w:tc>
          <w:tcPr>
            <w:tcW w:w="990" w:type="dxa"/>
          </w:tcPr>
          <w:p w14:paraId="205B333B" w14:textId="77777777" w:rsidR="0061524D" w:rsidRPr="00487927" w:rsidRDefault="0061524D" w:rsidP="00913940">
            <w:pPr>
              <w:jc w:val="center"/>
              <w:rPr>
                <w:rFonts w:cstheme="minorHAnsi"/>
                <w:szCs w:val="20"/>
              </w:rPr>
            </w:pPr>
          </w:p>
        </w:tc>
        <w:tc>
          <w:tcPr>
            <w:tcW w:w="990" w:type="dxa"/>
          </w:tcPr>
          <w:p w14:paraId="65C91787" w14:textId="77777777" w:rsidR="0061524D" w:rsidRPr="00487927" w:rsidRDefault="0061524D" w:rsidP="00913940">
            <w:pPr>
              <w:jc w:val="center"/>
              <w:rPr>
                <w:rFonts w:cstheme="minorHAnsi"/>
                <w:szCs w:val="20"/>
              </w:rPr>
            </w:pPr>
          </w:p>
        </w:tc>
        <w:tc>
          <w:tcPr>
            <w:tcW w:w="990" w:type="dxa"/>
          </w:tcPr>
          <w:p w14:paraId="6E987F9D" w14:textId="77777777" w:rsidR="0061524D" w:rsidRPr="00487927" w:rsidRDefault="0061524D" w:rsidP="00913940">
            <w:pPr>
              <w:jc w:val="center"/>
              <w:rPr>
                <w:rFonts w:cstheme="minorHAnsi"/>
                <w:szCs w:val="20"/>
              </w:rPr>
            </w:pPr>
          </w:p>
        </w:tc>
        <w:tc>
          <w:tcPr>
            <w:tcW w:w="990" w:type="dxa"/>
          </w:tcPr>
          <w:p w14:paraId="6B64A79D" w14:textId="77777777" w:rsidR="0061524D" w:rsidRPr="00487927" w:rsidRDefault="0061524D" w:rsidP="00913940">
            <w:pPr>
              <w:jc w:val="center"/>
              <w:rPr>
                <w:rFonts w:cstheme="minorHAnsi"/>
                <w:szCs w:val="20"/>
              </w:rPr>
            </w:pPr>
          </w:p>
        </w:tc>
        <w:tc>
          <w:tcPr>
            <w:tcW w:w="990" w:type="dxa"/>
          </w:tcPr>
          <w:p w14:paraId="0F7F1C5D" w14:textId="77777777" w:rsidR="0061524D" w:rsidRPr="00487927" w:rsidRDefault="0061524D" w:rsidP="00913940">
            <w:pPr>
              <w:jc w:val="center"/>
              <w:rPr>
                <w:rFonts w:cstheme="minorHAnsi"/>
                <w:szCs w:val="20"/>
              </w:rPr>
            </w:pPr>
          </w:p>
        </w:tc>
        <w:tc>
          <w:tcPr>
            <w:tcW w:w="1080" w:type="dxa"/>
          </w:tcPr>
          <w:p w14:paraId="1A6FC5AC" w14:textId="77777777" w:rsidR="0061524D" w:rsidRPr="00283A38" w:rsidRDefault="0061524D" w:rsidP="00913940">
            <w:pPr>
              <w:jc w:val="center"/>
              <w:rPr>
                <w:rFonts w:cstheme="minorHAnsi"/>
                <w:szCs w:val="20"/>
              </w:rPr>
            </w:pPr>
          </w:p>
        </w:tc>
        <w:tc>
          <w:tcPr>
            <w:tcW w:w="990" w:type="dxa"/>
          </w:tcPr>
          <w:p w14:paraId="4CFF1F91" w14:textId="77777777" w:rsidR="0061524D" w:rsidRPr="00283A38" w:rsidRDefault="0061524D" w:rsidP="00913940">
            <w:pPr>
              <w:jc w:val="center"/>
              <w:rPr>
                <w:rFonts w:cstheme="minorHAnsi"/>
                <w:szCs w:val="20"/>
              </w:rPr>
            </w:pPr>
          </w:p>
        </w:tc>
        <w:tc>
          <w:tcPr>
            <w:tcW w:w="990" w:type="dxa"/>
          </w:tcPr>
          <w:p w14:paraId="726ACD79" w14:textId="77777777" w:rsidR="0061524D" w:rsidRPr="00283A38" w:rsidRDefault="0061524D" w:rsidP="00913940">
            <w:pPr>
              <w:jc w:val="center"/>
              <w:rPr>
                <w:rFonts w:cstheme="minorHAnsi"/>
                <w:szCs w:val="20"/>
              </w:rPr>
            </w:pPr>
          </w:p>
        </w:tc>
        <w:tc>
          <w:tcPr>
            <w:tcW w:w="1103" w:type="dxa"/>
          </w:tcPr>
          <w:p w14:paraId="065985F5" w14:textId="070C63D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F51BF40" w14:textId="77777777" w:rsidR="0061524D" w:rsidRPr="00D65767" w:rsidRDefault="0061524D" w:rsidP="00913940">
            <w:pPr>
              <w:jc w:val="center"/>
              <w:rPr>
                <w:rFonts w:cstheme="minorHAnsi"/>
                <w:szCs w:val="20"/>
              </w:rPr>
            </w:pPr>
          </w:p>
        </w:tc>
      </w:tr>
      <w:tr w:rsidR="0061524D" w:rsidRPr="00283A38" w14:paraId="2273A106" w14:textId="01FE28B4" w:rsidTr="0061524D">
        <w:tc>
          <w:tcPr>
            <w:tcW w:w="1255" w:type="dxa"/>
          </w:tcPr>
          <w:p w14:paraId="227C9602" w14:textId="015DD6F1" w:rsidR="0061524D" w:rsidRDefault="0061524D" w:rsidP="00913940">
            <w:pPr>
              <w:jc w:val="center"/>
              <w:rPr>
                <w:szCs w:val="20"/>
              </w:rPr>
            </w:pPr>
            <w:r>
              <w:rPr>
                <w:szCs w:val="20"/>
              </w:rPr>
              <w:t>3106-04</w:t>
            </w:r>
          </w:p>
        </w:tc>
        <w:tc>
          <w:tcPr>
            <w:tcW w:w="990" w:type="dxa"/>
          </w:tcPr>
          <w:p w14:paraId="2093A205" w14:textId="77777777" w:rsidR="0061524D" w:rsidRPr="00283A38" w:rsidRDefault="0061524D" w:rsidP="00913940">
            <w:pPr>
              <w:jc w:val="center"/>
              <w:rPr>
                <w:rFonts w:cstheme="minorHAnsi"/>
                <w:szCs w:val="20"/>
              </w:rPr>
            </w:pPr>
          </w:p>
        </w:tc>
        <w:tc>
          <w:tcPr>
            <w:tcW w:w="990" w:type="dxa"/>
          </w:tcPr>
          <w:p w14:paraId="5ABB64BE" w14:textId="77777777" w:rsidR="0061524D" w:rsidRPr="00487927" w:rsidRDefault="0061524D" w:rsidP="00913940">
            <w:pPr>
              <w:jc w:val="center"/>
              <w:rPr>
                <w:rFonts w:cstheme="minorHAnsi"/>
                <w:szCs w:val="20"/>
              </w:rPr>
            </w:pPr>
          </w:p>
        </w:tc>
        <w:tc>
          <w:tcPr>
            <w:tcW w:w="990" w:type="dxa"/>
          </w:tcPr>
          <w:p w14:paraId="6214BF70" w14:textId="77777777" w:rsidR="0061524D" w:rsidRPr="00487927" w:rsidRDefault="0061524D" w:rsidP="00913940">
            <w:pPr>
              <w:jc w:val="center"/>
              <w:rPr>
                <w:rFonts w:cstheme="minorHAnsi"/>
                <w:szCs w:val="20"/>
              </w:rPr>
            </w:pPr>
          </w:p>
        </w:tc>
        <w:tc>
          <w:tcPr>
            <w:tcW w:w="990" w:type="dxa"/>
          </w:tcPr>
          <w:p w14:paraId="5101138A" w14:textId="77777777" w:rsidR="0061524D" w:rsidRPr="00487927" w:rsidRDefault="0061524D" w:rsidP="00913940">
            <w:pPr>
              <w:jc w:val="center"/>
              <w:rPr>
                <w:rFonts w:cstheme="minorHAnsi"/>
                <w:szCs w:val="20"/>
              </w:rPr>
            </w:pPr>
          </w:p>
        </w:tc>
        <w:tc>
          <w:tcPr>
            <w:tcW w:w="990" w:type="dxa"/>
          </w:tcPr>
          <w:p w14:paraId="31576588" w14:textId="77777777" w:rsidR="0061524D" w:rsidRPr="00487927" w:rsidRDefault="0061524D" w:rsidP="00913940">
            <w:pPr>
              <w:jc w:val="center"/>
              <w:rPr>
                <w:rFonts w:cstheme="minorHAnsi"/>
                <w:szCs w:val="20"/>
              </w:rPr>
            </w:pPr>
          </w:p>
        </w:tc>
        <w:tc>
          <w:tcPr>
            <w:tcW w:w="990" w:type="dxa"/>
          </w:tcPr>
          <w:p w14:paraId="00DEE86E" w14:textId="77777777" w:rsidR="0061524D" w:rsidRPr="00487927" w:rsidRDefault="0061524D" w:rsidP="00913940">
            <w:pPr>
              <w:jc w:val="center"/>
              <w:rPr>
                <w:rFonts w:cstheme="minorHAnsi"/>
                <w:szCs w:val="20"/>
              </w:rPr>
            </w:pPr>
          </w:p>
        </w:tc>
        <w:tc>
          <w:tcPr>
            <w:tcW w:w="1080" w:type="dxa"/>
          </w:tcPr>
          <w:p w14:paraId="02876529" w14:textId="77777777" w:rsidR="0061524D" w:rsidRPr="00283A38" w:rsidRDefault="0061524D" w:rsidP="00913940">
            <w:pPr>
              <w:jc w:val="center"/>
              <w:rPr>
                <w:rFonts w:cstheme="minorHAnsi"/>
                <w:szCs w:val="20"/>
              </w:rPr>
            </w:pPr>
          </w:p>
        </w:tc>
        <w:tc>
          <w:tcPr>
            <w:tcW w:w="990" w:type="dxa"/>
          </w:tcPr>
          <w:p w14:paraId="1F4074EB" w14:textId="77777777" w:rsidR="0061524D" w:rsidRPr="00283A38" w:rsidRDefault="0061524D" w:rsidP="00913940">
            <w:pPr>
              <w:jc w:val="center"/>
              <w:rPr>
                <w:rFonts w:cstheme="minorHAnsi"/>
                <w:szCs w:val="20"/>
              </w:rPr>
            </w:pPr>
          </w:p>
        </w:tc>
        <w:tc>
          <w:tcPr>
            <w:tcW w:w="990" w:type="dxa"/>
          </w:tcPr>
          <w:p w14:paraId="06D221FE" w14:textId="77777777" w:rsidR="0061524D" w:rsidRPr="00283A38" w:rsidRDefault="0061524D" w:rsidP="00913940">
            <w:pPr>
              <w:jc w:val="center"/>
              <w:rPr>
                <w:rFonts w:cstheme="minorHAnsi"/>
                <w:szCs w:val="20"/>
              </w:rPr>
            </w:pPr>
          </w:p>
        </w:tc>
        <w:tc>
          <w:tcPr>
            <w:tcW w:w="1103" w:type="dxa"/>
          </w:tcPr>
          <w:p w14:paraId="466EC475" w14:textId="080B8DC2"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E6C26A2" w14:textId="77777777" w:rsidR="0061524D" w:rsidRPr="00D65767" w:rsidRDefault="0061524D" w:rsidP="00913940">
            <w:pPr>
              <w:jc w:val="center"/>
              <w:rPr>
                <w:rFonts w:cstheme="minorHAnsi"/>
                <w:szCs w:val="20"/>
              </w:rPr>
            </w:pPr>
          </w:p>
        </w:tc>
      </w:tr>
      <w:tr w:rsidR="0061524D" w:rsidRPr="00283A38" w14:paraId="72ADB723" w14:textId="3360A5B5" w:rsidTr="0061524D">
        <w:tc>
          <w:tcPr>
            <w:tcW w:w="1255" w:type="dxa"/>
          </w:tcPr>
          <w:p w14:paraId="48F51D2D" w14:textId="3E49F36A" w:rsidR="0061524D" w:rsidRDefault="0061524D" w:rsidP="00913940">
            <w:pPr>
              <w:jc w:val="center"/>
              <w:rPr>
                <w:szCs w:val="20"/>
              </w:rPr>
            </w:pPr>
            <w:r>
              <w:rPr>
                <w:szCs w:val="20"/>
              </w:rPr>
              <w:t>3106-05</w:t>
            </w:r>
          </w:p>
        </w:tc>
        <w:tc>
          <w:tcPr>
            <w:tcW w:w="990" w:type="dxa"/>
          </w:tcPr>
          <w:p w14:paraId="7E6D1173" w14:textId="77777777" w:rsidR="0061524D" w:rsidRPr="00283A38" w:rsidRDefault="0061524D" w:rsidP="00913940">
            <w:pPr>
              <w:jc w:val="center"/>
              <w:rPr>
                <w:rFonts w:cstheme="minorHAnsi"/>
                <w:szCs w:val="20"/>
              </w:rPr>
            </w:pPr>
          </w:p>
        </w:tc>
        <w:tc>
          <w:tcPr>
            <w:tcW w:w="990" w:type="dxa"/>
          </w:tcPr>
          <w:p w14:paraId="39435B45" w14:textId="77777777" w:rsidR="0061524D" w:rsidRPr="00487927" w:rsidRDefault="0061524D" w:rsidP="00913940">
            <w:pPr>
              <w:jc w:val="center"/>
              <w:rPr>
                <w:rFonts w:cstheme="minorHAnsi"/>
                <w:szCs w:val="20"/>
              </w:rPr>
            </w:pPr>
          </w:p>
        </w:tc>
        <w:tc>
          <w:tcPr>
            <w:tcW w:w="990" w:type="dxa"/>
          </w:tcPr>
          <w:p w14:paraId="68112E85" w14:textId="77777777" w:rsidR="0061524D" w:rsidRPr="00487927" w:rsidRDefault="0061524D" w:rsidP="00913940">
            <w:pPr>
              <w:jc w:val="center"/>
              <w:rPr>
                <w:rFonts w:cstheme="minorHAnsi"/>
                <w:szCs w:val="20"/>
              </w:rPr>
            </w:pPr>
          </w:p>
        </w:tc>
        <w:tc>
          <w:tcPr>
            <w:tcW w:w="990" w:type="dxa"/>
          </w:tcPr>
          <w:p w14:paraId="763296F4" w14:textId="77777777" w:rsidR="0061524D" w:rsidRPr="00487927" w:rsidRDefault="0061524D" w:rsidP="00913940">
            <w:pPr>
              <w:jc w:val="center"/>
              <w:rPr>
                <w:rFonts w:cstheme="minorHAnsi"/>
                <w:szCs w:val="20"/>
              </w:rPr>
            </w:pPr>
          </w:p>
        </w:tc>
        <w:tc>
          <w:tcPr>
            <w:tcW w:w="990" w:type="dxa"/>
          </w:tcPr>
          <w:p w14:paraId="0DD60B66" w14:textId="77777777" w:rsidR="0061524D" w:rsidRPr="00487927" w:rsidRDefault="0061524D" w:rsidP="00913940">
            <w:pPr>
              <w:jc w:val="center"/>
              <w:rPr>
                <w:rFonts w:cstheme="minorHAnsi"/>
                <w:szCs w:val="20"/>
              </w:rPr>
            </w:pPr>
          </w:p>
        </w:tc>
        <w:tc>
          <w:tcPr>
            <w:tcW w:w="990" w:type="dxa"/>
          </w:tcPr>
          <w:p w14:paraId="67800C2A" w14:textId="77777777" w:rsidR="0061524D" w:rsidRPr="00487927" w:rsidRDefault="0061524D" w:rsidP="00913940">
            <w:pPr>
              <w:jc w:val="center"/>
              <w:rPr>
                <w:rFonts w:cstheme="minorHAnsi"/>
                <w:szCs w:val="20"/>
              </w:rPr>
            </w:pPr>
          </w:p>
        </w:tc>
        <w:tc>
          <w:tcPr>
            <w:tcW w:w="1080" w:type="dxa"/>
          </w:tcPr>
          <w:p w14:paraId="365F855E" w14:textId="77777777" w:rsidR="0061524D" w:rsidRPr="00283A38" w:rsidRDefault="0061524D" w:rsidP="00913940">
            <w:pPr>
              <w:jc w:val="center"/>
              <w:rPr>
                <w:rFonts w:cstheme="minorHAnsi"/>
                <w:szCs w:val="20"/>
              </w:rPr>
            </w:pPr>
          </w:p>
        </w:tc>
        <w:tc>
          <w:tcPr>
            <w:tcW w:w="990" w:type="dxa"/>
          </w:tcPr>
          <w:p w14:paraId="098C4663" w14:textId="77777777" w:rsidR="0061524D" w:rsidRPr="00283A38" w:rsidRDefault="0061524D" w:rsidP="00913940">
            <w:pPr>
              <w:jc w:val="center"/>
              <w:rPr>
                <w:rFonts w:cstheme="minorHAnsi"/>
                <w:szCs w:val="20"/>
              </w:rPr>
            </w:pPr>
          </w:p>
        </w:tc>
        <w:tc>
          <w:tcPr>
            <w:tcW w:w="990" w:type="dxa"/>
          </w:tcPr>
          <w:p w14:paraId="6574F245" w14:textId="77777777" w:rsidR="0061524D" w:rsidRPr="00283A38" w:rsidRDefault="0061524D" w:rsidP="00913940">
            <w:pPr>
              <w:jc w:val="center"/>
              <w:rPr>
                <w:rFonts w:cstheme="minorHAnsi"/>
                <w:szCs w:val="20"/>
              </w:rPr>
            </w:pPr>
          </w:p>
        </w:tc>
        <w:tc>
          <w:tcPr>
            <w:tcW w:w="1103" w:type="dxa"/>
          </w:tcPr>
          <w:p w14:paraId="527F24A5" w14:textId="360C07BB"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DC1EE57" w14:textId="77777777" w:rsidR="0061524D" w:rsidRPr="00D65767" w:rsidRDefault="0061524D" w:rsidP="00913940">
            <w:pPr>
              <w:jc w:val="center"/>
              <w:rPr>
                <w:rFonts w:cstheme="minorHAnsi"/>
                <w:szCs w:val="20"/>
              </w:rPr>
            </w:pPr>
          </w:p>
        </w:tc>
      </w:tr>
      <w:tr w:rsidR="0061524D" w:rsidRPr="00283A38" w14:paraId="50C2BBF2" w14:textId="77777777" w:rsidTr="00D74E44">
        <w:tc>
          <w:tcPr>
            <w:tcW w:w="1255" w:type="dxa"/>
            <w:shd w:val="clear" w:color="auto" w:fill="D6E3BC" w:themeFill="accent3" w:themeFillTint="66"/>
          </w:tcPr>
          <w:p w14:paraId="09F20213" w14:textId="39EBD0E7" w:rsidR="0061524D" w:rsidRDefault="00D74E44" w:rsidP="00330DB8">
            <w:pPr>
              <w:jc w:val="center"/>
              <w:rPr>
                <w:szCs w:val="20"/>
              </w:rPr>
            </w:pPr>
            <w:r>
              <w:rPr>
                <w:b/>
                <w:szCs w:val="20"/>
              </w:rPr>
              <w:t>Displace</w:t>
            </w:r>
          </w:p>
        </w:tc>
        <w:tc>
          <w:tcPr>
            <w:tcW w:w="990" w:type="dxa"/>
            <w:shd w:val="clear" w:color="auto" w:fill="D6E3BC" w:themeFill="accent3" w:themeFillTint="66"/>
          </w:tcPr>
          <w:p w14:paraId="24464B7A" w14:textId="77777777" w:rsidR="0061524D" w:rsidRPr="00283A38" w:rsidRDefault="0061524D" w:rsidP="00330DB8">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37CA401E" w14:textId="77777777" w:rsidR="0061524D" w:rsidRPr="00487927" w:rsidRDefault="0061524D" w:rsidP="00330DB8">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650A8C99" w14:textId="77777777" w:rsidR="0061524D" w:rsidRPr="00487927" w:rsidRDefault="0061524D" w:rsidP="00330DB8">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60C0B148" w14:textId="77777777" w:rsidR="0061524D" w:rsidRPr="00487927" w:rsidRDefault="0061524D" w:rsidP="00330DB8">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5B5DFFFB" w14:textId="77777777" w:rsidR="0061524D" w:rsidRPr="00487927" w:rsidRDefault="0061524D" w:rsidP="00330DB8">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0321E72" w14:textId="77777777" w:rsidR="0061524D" w:rsidRPr="00487927" w:rsidRDefault="0061524D" w:rsidP="00330DB8">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DC6C238" w14:textId="77777777" w:rsidR="0061524D" w:rsidRPr="00283A38" w:rsidRDefault="0061524D" w:rsidP="00330DB8">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2D15D123" w14:textId="77777777" w:rsidR="0061524D" w:rsidRPr="00283A38" w:rsidRDefault="0061524D" w:rsidP="00330DB8">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3904E9AE" w14:textId="77777777" w:rsidR="0061524D" w:rsidRPr="00283A38" w:rsidRDefault="0061524D" w:rsidP="00330DB8">
            <w:pPr>
              <w:jc w:val="center"/>
              <w:rPr>
                <w:rFonts w:cstheme="minorHAnsi"/>
                <w:szCs w:val="20"/>
              </w:rPr>
            </w:pPr>
            <w:r>
              <w:rPr>
                <w:rFonts w:cstheme="minorHAnsi"/>
                <w:szCs w:val="20"/>
              </w:rPr>
              <w:t>Suite 9</w:t>
            </w:r>
          </w:p>
        </w:tc>
        <w:tc>
          <w:tcPr>
            <w:tcW w:w="1103" w:type="dxa"/>
            <w:shd w:val="clear" w:color="auto" w:fill="D6E3BC" w:themeFill="accent3" w:themeFillTint="66"/>
          </w:tcPr>
          <w:p w14:paraId="0C859A5F" w14:textId="77777777" w:rsidR="0061524D" w:rsidRPr="00283A38" w:rsidRDefault="0061524D" w:rsidP="00330DB8">
            <w:pPr>
              <w:jc w:val="center"/>
              <w:rPr>
                <w:rFonts w:cstheme="minorHAnsi"/>
                <w:szCs w:val="20"/>
              </w:rPr>
            </w:pPr>
            <w:r>
              <w:rPr>
                <w:rFonts w:cstheme="minorHAnsi"/>
                <w:szCs w:val="20"/>
              </w:rPr>
              <w:t>Suite 10</w:t>
            </w:r>
          </w:p>
        </w:tc>
        <w:tc>
          <w:tcPr>
            <w:tcW w:w="1103" w:type="dxa"/>
            <w:shd w:val="clear" w:color="auto" w:fill="D6E3BC" w:themeFill="accent3" w:themeFillTint="66"/>
          </w:tcPr>
          <w:p w14:paraId="7C7FE009" w14:textId="77777777" w:rsidR="0061524D" w:rsidRDefault="0061524D" w:rsidP="00330DB8">
            <w:pPr>
              <w:jc w:val="center"/>
              <w:rPr>
                <w:rFonts w:cstheme="minorHAnsi"/>
                <w:szCs w:val="20"/>
              </w:rPr>
            </w:pPr>
            <w:r>
              <w:rPr>
                <w:rFonts w:cstheme="minorHAnsi"/>
                <w:bCs/>
                <w:sz w:val="18"/>
                <w:szCs w:val="18"/>
              </w:rPr>
              <w:t>Suite 11</w:t>
            </w:r>
          </w:p>
        </w:tc>
      </w:tr>
      <w:tr w:rsidR="00D74E44" w:rsidRPr="00283A38" w14:paraId="6B863EAE" w14:textId="77777777" w:rsidTr="0061524D">
        <w:tc>
          <w:tcPr>
            <w:tcW w:w="1255" w:type="dxa"/>
          </w:tcPr>
          <w:p w14:paraId="59B1045C" w14:textId="57AAB43A" w:rsidR="00D74E44" w:rsidRDefault="00D74E44" w:rsidP="00D74E44">
            <w:pPr>
              <w:jc w:val="center"/>
              <w:rPr>
                <w:szCs w:val="20"/>
              </w:rPr>
            </w:pPr>
            <w:r w:rsidRPr="00751A27">
              <w:t>3300_01</w:t>
            </w:r>
          </w:p>
        </w:tc>
        <w:tc>
          <w:tcPr>
            <w:tcW w:w="990" w:type="dxa"/>
          </w:tcPr>
          <w:p w14:paraId="77012844" w14:textId="77777777" w:rsidR="00D74E44" w:rsidRPr="00283A38" w:rsidRDefault="00D74E44" w:rsidP="00D74E44">
            <w:pPr>
              <w:jc w:val="center"/>
              <w:rPr>
                <w:rFonts w:cstheme="minorHAnsi"/>
                <w:szCs w:val="20"/>
              </w:rPr>
            </w:pPr>
          </w:p>
        </w:tc>
        <w:tc>
          <w:tcPr>
            <w:tcW w:w="990" w:type="dxa"/>
          </w:tcPr>
          <w:p w14:paraId="0272B9A9" w14:textId="77777777" w:rsidR="00D74E44" w:rsidRPr="00487927" w:rsidRDefault="00D74E44" w:rsidP="00D74E44">
            <w:pPr>
              <w:jc w:val="center"/>
              <w:rPr>
                <w:rFonts w:cstheme="minorHAnsi"/>
                <w:szCs w:val="20"/>
              </w:rPr>
            </w:pPr>
          </w:p>
        </w:tc>
        <w:tc>
          <w:tcPr>
            <w:tcW w:w="990" w:type="dxa"/>
          </w:tcPr>
          <w:p w14:paraId="06492CBD" w14:textId="77777777" w:rsidR="00D74E44" w:rsidRPr="00487927" w:rsidRDefault="00D74E44" w:rsidP="00D74E44">
            <w:pPr>
              <w:jc w:val="center"/>
              <w:rPr>
                <w:rFonts w:cstheme="minorHAnsi"/>
                <w:szCs w:val="20"/>
              </w:rPr>
            </w:pPr>
          </w:p>
        </w:tc>
        <w:tc>
          <w:tcPr>
            <w:tcW w:w="990" w:type="dxa"/>
          </w:tcPr>
          <w:p w14:paraId="404605CF" w14:textId="77777777" w:rsidR="00D74E44" w:rsidRPr="00487927" w:rsidRDefault="00D74E44" w:rsidP="00D74E44">
            <w:pPr>
              <w:jc w:val="center"/>
              <w:rPr>
                <w:rFonts w:cstheme="minorHAnsi"/>
                <w:szCs w:val="20"/>
              </w:rPr>
            </w:pPr>
          </w:p>
        </w:tc>
        <w:tc>
          <w:tcPr>
            <w:tcW w:w="990" w:type="dxa"/>
          </w:tcPr>
          <w:p w14:paraId="5959BB0B" w14:textId="77777777" w:rsidR="00D74E44" w:rsidRPr="00487927" w:rsidRDefault="00D74E44" w:rsidP="00D74E44">
            <w:pPr>
              <w:jc w:val="center"/>
              <w:rPr>
                <w:rFonts w:cstheme="minorHAnsi"/>
                <w:szCs w:val="20"/>
              </w:rPr>
            </w:pPr>
          </w:p>
        </w:tc>
        <w:tc>
          <w:tcPr>
            <w:tcW w:w="990" w:type="dxa"/>
          </w:tcPr>
          <w:p w14:paraId="62697248" w14:textId="77777777" w:rsidR="00D74E44" w:rsidRPr="00487927" w:rsidRDefault="00D74E44" w:rsidP="00D74E44">
            <w:pPr>
              <w:jc w:val="center"/>
              <w:rPr>
                <w:rFonts w:cstheme="minorHAnsi"/>
                <w:szCs w:val="20"/>
              </w:rPr>
            </w:pPr>
          </w:p>
        </w:tc>
        <w:tc>
          <w:tcPr>
            <w:tcW w:w="1080" w:type="dxa"/>
          </w:tcPr>
          <w:p w14:paraId="02521378" w14:textId="77777777" w:rsidR="00D74E44" w:rsidRPr="00283A38" w:rsidRDefault="00D74E44" w:rsidP="00D74E44">
            <w:pPr>
              <w:jc w:val="center"/>
              <w:rPr>
                <w:rFonts w:cstheme="minorHAnsi"/>
                <w:szCs w:val="20"/>
              </w:rPr>
            </w:pPr>
          </w:p>
        </w:tc>
        <w:tc>
          <w:tcPr>
            <w:tcW w:w="990" w:type="dxa"/>
          </w:tcPr>
          <w:p w14:paraId="21C197DF" w14:textId="77777777" w:rsidR="00D74E44" w:rsidRPr="00283A38" w:rsidRDefault="00D74E44" w:rsidP="00D74E44">
            <w:pPr>
              <w:jc w:val="center"/>
              <w:rPr>
                <w:rFonts w:cstheme="minorHAnsi"/>
                <w:szCs w:val="20"/>
              </w:rPr>
            </w:pPr>
          </w:p>
        </w:tc>
        <w:tc>
          <w:tcPr>
            <w:tcW w:w="990" w:type="dxa"/>
          </w:tcPr>
          <w:p w14:paraId="1AEBFF1D" w14:textId="77777777" w:rsidR="00D74E44" w:rsidRPr="00283A38" w:rsidRDefault="00D74E44" w:rsidP="00D74E44">
            <w:pPr>
              <w:jc w:val="center"/>
              <w:rPr>
                <w:rFonts w:cstheme="minorHAnsi"/>
                <w:szCs w:val="20"/>
              </w:rPr>
            </w:pPr>
          </w:p>
        </w:tc>
        <w:tc>
          <w:tcPr>
            <w:tcW w:w="1103" w:type="dxa"/>
          </w:tcPr>
          <w:p w14:paraId="6AA6AF62" w14:textId="78B477A6" w:rsidR="00D74E44" w:rsidRPr="00D65767" w:rsidRDefault="00D74E44" w:rsidP="00D74E44">
            <w:pPr>
              <w:jc w:val="center"/>
              <w:rPr>
                <w:rFonts w:cstheme="minorHAnsi"/>
                <w:szCs w:val="20"/>
              </w:rPr>
            </w:pPr>
          </w:p>
        </w:tc>
        <w:tc>
          <w:tcPr>
            <w:tcW w:w="1103" w:type="dxa"/>
          </w:tcPr>
          <w:p w14:paraId="17A3371E" w14:textId="2F2278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BDB824F" w14:textId="77777777" w:rsidTr="0061524D">
        <w:tc>
          <w:tcPr>
            <w:tcW w:w="1255" w:type="dxa"/>
          </w:tcPr>
          <w:p w14:paraId="51458B7E" w14:textId="4AD0FE58" w:rsidR="00D74E44" w:rsidRDefault="00D74E44" w:rsidP="00D74E44">
            <w:pPr>
              <w:jc w:val="center"/>
              <w:rPr>
                <w:szCs w:val="20"/>
              </w:rPr>
            </w:pPr>
            <w:r w:rsidRPr="00751A27">
              <w:t>3302_01</w:t>
            </w:r>
          </w:p>
        </w:tc>
        <w:tc>
          <w:tcPr>
            <w:tcW w:w="990" w:type="dxa"/>
          </w:tcPr>
          <w:p w14:paraId="7405403B" w14:textId="77777777" w:rsidR="00D74E44" w:rsidRPr="00283A38" w:rsidRDefault="00D74E44" w:rsidP="00D74E44">
            <w:pPr>
              <w:jc w:val="center"/>
              <w:rPr>
                <w:rFonts w:cstheme="minorHAnsi"/>
                <w:szCs w:val="20"/>
              </w:rPr>
            </w:pPr>
          </w:p>
        </w:tc>
        <w:tc>
          <w:tcPr>
            <w:tcW w:w="990" w:type="dxa"/>
          </w:tcPr>
          <w:p w14:paraId="087E0103" w14:textId="77777777" w:rsidR="00D74E44" w:rsidRPr="00487927" w:rsidRDefault="00D74E44" w:rsidP="00D74E44">
            <w:pPr>
              <w:jc w:val="center"/>
              <w:rPr>
                <w:rFonts w:cstheme="minorHAnsi"/>
                <w:szCs w:val="20"/>
              </w:rPr>
            </w:pPr>
          </w:p>
        </w:tc>
        <w:tc>
          <w:tcPr>
            <w:tcW w:w="990" w:type="dxa"/>
          </w:tcPr>
          <w:p w14:paraId="64F98104" w14:textId="77777777" w:rsidR="00D74E44" w:rsidRPr="00487927" w:rsidRDefault="00D74E44" w:rsidP="00D74E44">
            <w:pPr>
              <w:jc w:val="center"/>
              <w:rPr>
                <w:rFonts w:cstheme="minorHAnsi"/>
                <w:szCs w:val="20"/>
              </w:rPr>
            </w:pPr>
          </w:p>
        </w:tc>
        <w:tc>
          <w:tcPr>
            <w:tcW w:w="990" w:type="dxa"/>
          </w:tcPr>
          <w:p w14:paraId="52D767BE" w14:textId="77777777" w:rsidR="00D74E44" w:rsidRPr="00487927" w:rsidRDefault="00D74E44" w:rsidP="00D74E44">
            <w:pPr>
              <w:jc w:val="center"/>
              <w:rPr>
                <w:rFonts w:cstheme="minorHAnsi"/>
                <w:szCs w:val="20"/>
              </w:rPr>
            </w:pPr>
          </w:p>
        </w:tc>
        <w:tc>
          <w:tcPr>
            <w:tcW w:w="990" w:type="dxa"/>
          </w:tcPr>
          <w:p w14:paraId="2CB3D671" w14:textId="77777777" w:rsidR="00D74E44" w:rsidRPr="00487927" w:rsidRDefault="00D74E44" w:rsidP="00D74E44">
            <w:pPr>
              <w:jc w:val="center"/>
              <w:rPr>
                <w:rFonts w:cstheme="minorHAnsi"/>
                <w:szCs w:val="20"/>
              </w:rPr>
            </w:pPr>
          </w:p>
        </w:tc>
        <w:tc>
          <w:tcPr>
            <w:tcW w:w="990" w:type="dxa"/>
          </w:tcPr>
          <w:p w14:paraId="0A366E8B" w14:textId="77777777" w:rsidR="00D74E44" w:rsidRPr="00487927" w:rsidRDefault="00D74E44" w:rsidP="00D74E44">
            <w:pPr>
              <w:jc w:val="center"/>
              <w:rPr>
                <w:rFonts w:cstheme="minorHAnsi"/>
                <w:szCs w:val="20"/>
              </w:rPr>
            </w:pPr>
          </w:p>
        </w:tc>
        <w:tc>
          <w:tcPr>
            <w:tcW w:w="1080" w:type="dxa"/>
          </w:tcPr>
          <w:p w14:paraId="653B7487" w14:textId="77777777" w:rsidR="00D74E44" w:rsidRPr="00283A38" w:rsidRDefault="00D74E44" w:rsidP="00D74E44">
            <w:pPr>
              <w:jc w:val="center"/>
              <w:rPr>
                <w:rFonts w:cstheme="minorHAnsi"/>
                <w:szCs w:val="20"/>
              </w:rPr>
            </w:pPr>
          </w:p>
        </w:tc>
        <w:tc>
          <w:tcPr>
            <w:tcW w:w="990" w:type="dxa"/>
          </w:tcPr>
          <w:p w14:paraId="34F25B6D" w14:textId="77777777" w:rsidR="00D74E44" w:rsidRPr="00283A38" w:rsidRDefault="00D74E44" w:rsidP="00D74E44">
            <w:pPr>
              <w:jc w:val="center"/>
              <w:rPr>
                <w:rFonts w:cstheme="minorHAnsi"/>
                <w:szCs w:val="20"/>
              </w:rPr>
            </w:pPr>
          </w:p>
        </w:tc>
        <w:tc>
          <w:tcPr>
            <w:tcW w:w="990" w:type="dxa"/>
          </w:tcPr>
          <w:p w14:paraId="50AA2C27" w14:textId="77777777" w:rsidR="00D74E44" w:rsidRPr="00283A38" w:rsidRDefault="00D74E44" w:rsidP="00D74E44">
            <w:pPr>
              <w:jc w:val="center"/>
              <w:rPr>
                <w:rFonts w:cstheme="minorHAnsi"/>
                <w:szCs w:val="20"/>
              </w:rPr>
            </w:pPr>
          </w:p>
        </w:tc>
        <w:tc>
          <w:tcPr>
            <w:tcW w:w="1103" w:type="dxa"/>
          </w:tcPr>
          <w:p w14:paraId="2B6CBFEB" w14:textId="77777777" w:rsidR="00D74E44" w:rsidRPr="00D65767" w:rsidRDefault="00D74E44" w:rsidP="00D74E44">
            <w:pPr>
              <w:jc w:val="center"/>
              <w:rPr>
                <w:rFonts w:cstheme="minorHAnsi"/>
                <w:szCs w:val="20"/>
              </w:rPr>
            </w:pPr>
          </w:p>
        </w:tc>
        <w:tc>
          <w:tcPr>
            <w:tcW w:w="1103" w:type="dxa"/>
          </w:tcPr>
          <w:p w14:paraId="060B557E" w14:textId="588726F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48155DB" w14:textId="77777777" w:rsidTr="0061524D">
        <w:tc>
          <w:tcPr>
            <w:tcW w:w="1255" w:type="dxa"/>
          </w:tcPr>
          <w:p w14:paraId="4678515C" w14:textId="4EBA57AD" w:rsidR="00D74E44" w:rsidRDefault="00D74E44" w:rsidP="00D74E44">
            <w:pPr>
              <w:jc w:val="center"/>
              <w:rPr>
                <w:szCs w:val="20"/>
              </w:rPr>
            </w:pPr>
            <w:r w:rsidRPr="00751A27">
              <w:t>3304_01</w:t>
            </w:r>
          </w:p>
        </w:tc>
        <w:tc>
          <w:tcPr>
            <w:tcW w:w="990" w:type="dxa"/>
          </w:tcPr>
          <w:p w14:paraId="10D606D3" w14:textId="77777777" w:rsidR="00D74E44" w:rsidRPr="00283A38" w:rsidRDefault="00D74E44" w:rsidP="00D74E44">
            <w:pPr>
              <w:jc w:val="center"/>
              <w:rPr>
                <w:rFonts w:cstheme="minorHAnsi"/>
                <w:szCs w:val="20"/>
              </w:rPr>
            </w:pPr>
          </w:p>
        </w:tc>
        <w:tc>
          <w:tcPr>
            <w:tcW w:w="990" w:type="dxa"/>
          </w:tcPr>
          <w:p w14:paraId="7DD07C4E" w14:textId="77777777" w:rsidR="00D74E44" w:rsidRPr="00487927" w:rsidRDefault="00D74E44" w:rsidP="00D74E44">
            <w:pPr>
              <w:jc w:val="center"/>
              <w:rPr>
                <w:rFonts w:cstheme="minorHAnsi"/>
                <w:szCs w:val="20"/>
              </w:rPr>
            </w:pPr>
          </w:p>
        </w:tc>
        <w:tc>
          <w:tcPr>
            <w:tcW w:w="990" w:type="dxa"/>
          </w:tcPr>
          <w:p w14:paraId="423DAA42" w14:textId="77777777" w:rsidR="00D74E44" w:rsidRPr="00487927" w:rsidRDefault="00D74E44" w:rsidP="00D74E44">
            <w:pPr>
              <w:jc w:val="center"/>
              <w:rPr>
                <w:rFonts w:cstheme="minorHAnsi"/>
                <w:szCs w:val="20"/>
              </w:rPr>
            </w:pPr>
          </w:p>
        </w:tc>
        <w:tc>
          <w:tcPr>
            <w:tcW w:w="990" w:type="dxa"/>
          </w:tcPr>
          <w:p w14:paraId="52B96B6F" w14:textId="77777777" w:rsidR="00D74E44" w:rsidRPr="00487927" w:rsidRDefault="00D74E44" w:rsidP="00D74E44">
            <w:pPr>
              <w:jc w:val="center"/>
              <w:rPr>
                <w:rFonts w:cstheme="minorHAnsi"/>
                <w:szCs w:val="20"/>
              </w:rPr>
            </w:pPr>
          </w:p>
        </w:tc>
        <w:tc>
          <w:tcPr>
            <w:tcW w:w="990" w:type="dxa"/>
          </w:tcPr>
          <w:p w14:paraId="2E5B69C7" w14:textId="77777777" w:rsidR="00D74E44" w:rsidRPr="00487927" w:rsidRDefault="00D74E44" w:rsidP="00D74E44">
            <w:pPr>
              <w:jc w:val="center"/>
              <w:rPr>
                <w:rFonts w:cstheme="minorHAnsi"/>
                <w:szCs w:val="20"/>
              </w:rPr>
            </w:pPr>
          </w:p>
        </w:tc>
        <w:tc>
          <w:tcPr>
            <w:tcW w:w="990" w:type="dxa"/>
          </w:tcPr>
          <w:p w14:paraId="03F5B2B7" w14:textId="77777777" w:rsidR="00D74E44" w:rsidRPr="00487927" w:rsidRDefault="00D74E44" w:rsidP="00D74E44">
            <w:pPr>
              <w:jc w:val="center"/>
              <w:rPr>
                <w:rFonts w:cstheme="minorHAnsi"/>
                <w:szCs w:val="20"/>
              </w:rPr>
            </w:pPr>
          </w:p>
        </w:tc>
        <w:tc>
          <w:tcPr>
            <w:tcW w:w="1080" w:type="dxa"/>
          </w:tcPr>
          <w:p w14:paraId="03D5CB89" w14:textId="77777777" w:rsidR="00D74E44" w:rsidRPr="00283A38" w:rsidRDefault="00D74E44" w:rsidP="00D74E44">
            <w:pPr>
              <w:jc w:val="center"/>
              <w:rPr>
                <w:rFonts w:cstheme="minorHAnsi"/>
                <w:szCs w:val="20"/>
              </w:rPr>
            </w:pPr>
          </w:p>
        </w:tc>
        <w:tc>
          <w:tcPr>
            <w:tcW w:w="990" w:type="dxa"/>
          </w:tcPr>
          <w:p w14:paraId="3BEDEAF6" w14:textId="77777777" w:rsidR="00D74E44" w:rsidRPr="00283A38" w:rsidRDefault="00D74E44" w:rsidP="00D74E44">
            <w:pPr>
              <w:jc w:val="center"/>
              <w:rPr>
                <w:rFonts w:cstheme="minorHAnsi"/>
                <w:szCs w:val="20"/>
              </w:rPr>
            </w:pPr>
          </w:p>
        </w:tc>
        <w:tc>
          <w:tcPr>
            <w:tcW w:w="990" w:type="dxa"/>
          </w:tcPr>
          <w:p w14:paraId="315BAEF1" w14:textId="77777777" w:rsidR="00D74E44" w:rsidRPr="00283A38" w:rsidRDefault="00D74E44" w:rsidP="00D74E44">
            <w:pPr>
              <w:jc w:val="center"/>
              <w:rPr>
                <w:rFonts w:cstheme="minorHAnsi"/>
                <w:szCs w:val="20"/>
              </w:rPr>
            </w:pPr>
          </w:p>
        </w:tc>
        <w:tc>
          <w:tcPr>
            <w:tcW w:w="1103" w:type="dxa"/>
          </w:tcPr>
          <w:p w14:paraId="255329A5" w14:textId="77777777" w:rsidR="00D74E44" w:rsidRPr="00D65767" w:rsidRDefault="00D74E44" w:rsidP="00D74E44">
            <w:pPr>
              <w:jc w:val="center"/>
              <w:rPr>
                <w:rFonts w:cstheme="minorHAnsi"/>
                <w:szCs w:val="20"/>
              </w:rPr>
            </w:pPr>
          </w:p>
        </w:tc>
        <w:tc>
          <w:tcPr>
            <w:tcW w:w="1103" w:type="dxa"/>
          </w:tcPr>
          <w:p w14:paraId="02716D78" w14:textId="53EEE9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05CA2C4" w14:textId="77777777" w:rsidTr="0061524D">
        <w:tc>
          <w:tcPr>
            <w:tcW w:w="1255" w:type="dxa"/>
          </w:tcPr>
          <w:p w14:paraId="67E00F4C" w14:textId="5DC25C4A" w:rsidR="00D74E44" w:rsidRDefault="00D74E44" w:rsidP="00D74E44">
            <w:pPr>
              <w:jc w:val="center"/>
              <w:rPr>
                <w:szCs w:val="20"/>
              </w:rPr>
            </w:pPr>
            <w:r w:rsidRPr="00751A27">
              <w:t>3304_02</w:t>
            </w:r>
          </w:p>
        </w:tc>
        <w:tc>
          <w:tcPr>
            <w:tcW w:w="990" w:type="dxa"/>
          </w:tcPr>
          <w:p w14:paraId="19B7CD26" w14:textId="77777777" w:rsidR="00D74E44" w:rsidRPr="00283A38" w:rsidRDefault="00D74E44" w:rsidP="00D74E44">
            <w:pPr>
              <w:jc w:val="center"/>
              <w:rPr>
                <w:rFonts w:cstheme="minorHAnsi"/>
                <w:szCs w:val="20"/>
              </w:rPr>
            </w:pPr>
          </w:p>
        </w:tc>
        <w:tc>
          <w:tcPr>
            <w:tcW w:w="990" w:type="dxa"/>
          </w:tcPr>
          <w:p w14:paraId="3B45EBEB" w14:textId="77777777" w:rsidR="00D74E44" w:rsidRPr="00487927" w:rsidRDefault="00D74E44" w:rsidP="00D74E44">
            <w:pPr>
              <w:jc w:val="center"/>
              <w:rPr>
                <w:rFonts w:cstheme="minorHAnsi"/>
                <w:szCs w:val="20"/>
              </w:rPr>
            </w:pPr>
          </w:p>
        </w:tc>
        <w:tc>
          <w:tcPr>
            <w:tcW w:w="990" w:type="dxa"/>
          </w:tcPr>
          <w:p w14:paraId="04786A4B" w14:textId="77777777" w:rsidR="00D74E44" w:rsidRPr="00487927" w:rsidRDefault="00D74E44" w:rsidP="00D74E44">
            <w:pPr>
              <w:jc w:val="center"/>
              <w:rPr>
                <w:rFonts w:cstheme="minorHAnsi"/>
                <w:szCs w:val="20"/>
              </w:rPr>
            </w:pPr>
          </w:p>
        </w:tc>
        <w:tc>
          <w:tcPr>
            <w:tcW w:w="990" w:type="dxa"/>
          </w:tcPr>
          <w:p w14:paraId="1A928382" w14:textId="77777777" w:rsidR="00D74E44" w:rsidRPr="00487927" w:rsidRDefault="00D74E44" w:rsidP="00D74E44">
            <w:pPr>
              <w:jc w:val="center"/>
              <w:rPr>
                <w:rFonts w:cstheme="minorHAnsi"/>
                <w:szCs w:val="20"/>
              </w:rPr>
            </w:pPr>
          </w:p>
        </w:tc>
        <w:tc>
          <w:tcPr>
            <w:tcW w:w="990" w:type="dxa"/>
          </w:tcPr>
          <w:p w14:paraId="01CBD7EA" w14:textId="77777777" w:rsidR="00D74E44" w:rsidRPr="00487927" w:rsidRDefault="00D74E44" w:rsidP="00D74E44">
            <w:pPr>
              <w:jc w:val="center"/>
              <w:rPr>
                <w:rFonts w:cstheme="minorHAnsi"/>
                <w:szCs w:val="20"/>
              </w:rPr>
            </w:pPr>
          </w:p>
        </w:tc>
        <w:tc>
          <w:tcPr>
            <w:tcW w:w="990" w:type="dxa"/>
          </w:tcPr>
          <w:p w14:paraId="0426DCA4" w14:textId="77777777" w:rsidR="00D74E44" w:rsidRPr="00487927" w:rsidRDefault="00D74E44" w:rsidP="00D74E44">
            <w:pPr>
              <w:jc w:val="center"/>
              <w:rPr>
                <w:rFonts w:cstheme="minorHAnsi"/>
                <w:szCs w:val="20"/>
              </w:rPr>
            </w:pPr>
          </w:p>
        </w:tc>
        <w:tc>
          <w:tcPr>
            <w:tcW w:w="1080" w:type="dxa"/>
          </w:tcPr>
          <w:p w14:paraId="61EB2EA2" w14:textId="77777777" w:rsidR="00D74E44" w:rsidRPr="00283A38" w:rsidRDefault="00D74E44" w:rsidP="00D74E44">
            <w:pPr>
              <w:jc w:val="center"/>
              <w:rPr>
                <w:rFonts w:cstheme="minorHAnsi"/>
                <w:szCs w:val="20"/>
              </w:rPr>
            </w:pPr>
          </w:p>
        </w:tc>
        <w:tc>
          <w:tcPr>
            <w:tcW w:w="990" w:type="dxa"/>
          </w:tcPr>
          <w:p w14:paraId="1668F062" w14:textId="77777777" w:rsidR="00D74E44" w:rsidRPr="00283A38" w:rsidRDefault="00D74E44" w:rsidP="00D74E44">
            <w:pPr>
              <w:jc w:val="center"/>
              <w:rPr>
                <w:rFonts w:cstheme="minorHAnsi"/>
                <w:szCs w:val="20"/>
              </w:rPr>
            </w:pPr>
          </w:p>
        </w:tc>
        <w:tc>
          <w:tcPr>
            <w:tcW w:w="990" w:type="dxa"/>
          </w:tcPr>
          <w:p w14:paraId="52DAAD9A" w14:textId="77777777" w:rsidR="00D74E44" w:rsidRPr="00283A38" w:rsidRDefault="00D74E44" w:rsidP="00D74E44">
            <w:pPr>
              <w:jc w:val="center"/>
              <w:rPr>
                <w:rFonts w:cstheme="minorHAnsi"/>
                <w:szCs w:val="20"/>
              </w:rPr>
            </w:pPr>
          </w:p>
        </w:tc>
        <w:tc>
          <w:tcPr>
            <w:tcW w:w="1103" w:type="dxa"/>
          </w:tcPr>
          <w:p w14:paraId="2A42CA28" w14:textId="77777777" w:rsidR="00D74E44" w:rsidRPr="00D65767" w:rsidRDefault="00D74E44" w:rsidP="00D74E44">
            <w:pPr>
              <w:jc w:val="center"/>
              <w:rPr>
                <w:rFonts w:cstheme="minorHAnsi"/>
                <w:szCs w:val="20"/>
              </w:rPr>
            </w:pPr>
          </w:p>
        </w:tc>
        <w:tc>
          <w:tcPr>
            <w:tcW w:w="1103" w:type="dxa"/>
          </w:tcPr>
          <w:p w14:paraId="5F5238DF" w14:textId="0F8AA66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2481FAD" w14:textId="77777777" w:rsidTr="0061524D">
        <w:tc>
          <w:tcPr>
            <w:tcW w:w="1255" w:type="dxa"/>
          </w:tcPr>
          <w:p w14:paraId="31A8D2EC" w14:textId="045B77ED" w:rsidR="00D74E44" w:rsidRDefault="00D74E44" w:rsidP="00D74E44">
            <w:pPr>
              <w:jc w:val="center"/>
              <w:rPr>
                <w:szCs w:val="20"/>
              </w:rPr>
            </w:pPr>
            <w:r w:rsidRPr="00751A27">
              <w:t>3304_03</w:t>
            </w:r>
          </w:p>
        </w:tc>
        <w:tc>
          <w:tcPr>
            <w:tcW w:w="990" w:type="dxa"/>
          </w:tcPr>
          <w:p w14:paraId="34B08878" w14:textId="77777777" w:rsidR="00D74E44" w:rsidRPr="00283A38" w:rsidRDefault="00D74E44" w:rsidP="00D74E44">
            <w:pPr>
              <w:jc w:val="center"/>
              <w:rPr>
                <w:rFonts w:cstheme="minorHAnsi"/>
                <w:szCs w:val="20"/>
              </w:rPr>
            </w:pPr>
          </w:p>
        </w:tc>
        <w:tc>
          <w:tcPr>
            <w:tcW w:w="990" w:type="dxa"/>
          </w:tcPr>
          <w:p w14:paraId="73702A2C" w14:textId="77777777" w:rsidR="00D74E44" w:rsidRPr="00487927" w:rsidRDefault="00D74E44" w:rsidP="00D74E44">
            <w:pPr>
              <w:jc w:val="center"/>
              <w:rPr>
                <w:rFonts w:cstheme="minorHAnsi"/>
                <w:szCs w:val="20"/>
              </w:rPr>
            </w:pPr>
          </w:p>
        </w:tc>
        <w:tc>
          <w:tcPr>
            <w:tcW w:w="990" w:type="dxa"/>
          </w:tcPr>
          <w:p w14:paraId="310EDE3C" w14:textId="77777777" w:rsidR="00D74E44" w:rsidRPr="00487927" w:rsidRDefault="00D74E44" w:rsidP="00D74E44">
            <w:pPr>
              <w:jc w:val="center"/>
              <w:rPr>
                <w:rFonts w:cstheme="minorHAnsi"/>
                <w:szCs w:val="20"/>
              </w:rPr>
            </w:pPr>
          </w:p>
        </w:tc>
        <w:tc>
          <w:tcPr>
            <w:tcW w:w="990" w:type="dxa"/>
          </w:tcPr>
          <w:p w14:paraId="22706E34" w14:textId="77777777" w:rsidR="00D74E44" w:rsidRPr="00487927" w:rsidRDefault="00D74E44" w:rsidP="00D74E44">
            <w:pPr>
              <w:jc w:val="center"/>
              <w:rPr>
                <w:rFonts w:cstheme="minorHAnsi"/>
                <w:szCs w:val="20"/>
              </w:rPr>
            </w:pPr>
          </w:p>
        </w:tc>
        <w:tc>
          <w:tcPr>
            <w:tcW w:w="990" w:type="dxa"/>
          </w:tcPr>
          <w:p w14:paraId="4E408287" w14:textId="77777777" w:rsidR="00D74E44" w:rsidRPr="00487927" w:rsidRDefault="00D74E44" w:rsidP="00D74E44">
            <w:pPr>
              <w:jc w:val="center"/>
              <w:rPr>
                <w:rFonts w:cstheme="minorHAnsi"/>
                <w:szCs w:val="20"/>
              </w:rPr>
            </w:pPr>
          </w:p>
        </w:tc>
        <w:tc>
          <w:tcPr>
            <w:tcW w:w="990" w:type="dxa"/>
          </w:tcPr>
          <w:p w14:paraId="1BDC5361" w14:textId="77777777" w:rsidR="00D74E44" w:rsidRPr="00487927" w:rsidRDefault="00D74E44" w:rsidP="00D74E44">
            <w:pPr>
              <w:jc w:val="center"/>
              <w:rPr>
                <w:rFonts w:cstheme="minorHAnsi"/>
                <w:szCs w:val="20"/>
              </w:rPr>
            </w:pPr>
          </w:p>
        </w:tc>
        <w:tc>
          <w:tcPr>
            <w:tcW w:w="1080" w:type="dxa"/>
          </w:tcPr>
          <w:p w14:paraId="6E777E03" w14:textId="77777777" w:rsidR="00D74E44" w:rsidRPr="00283A38" w:rsidRDefault="00D74E44" w:rsidP="00D74E44">
            <w:pPr>
              <w:jc w:val="center"/>
              <w:rPr>
                <w:rFonts w:cstheme="minorHAnsi"/>
                <w:szCs w:val="20"/>
              </w:rPr>
            </w:pPr>
          </w:p>
        </w:tc>
        <w:tc>
          <w:tcPr>
            <w:tcW w:w="990" w:type="dxa"/>
          </w:tcPr>
          <w:p w14:paraId="792A27C1" w14:textId="77777777" w:rsidR="00D74E44" w:rsidRPr="00283A38" w:rsidRDefault="00D74E44" w:rsidP="00D74E44">
            <w:pPr>
              <w:jc w:val="center"/>
              <w:rPr>
                <w:rFonts w:cstheme="minorHAnsi"/>
                <w:szCs w:val="20"/>
              </w:rPr>
            </w:pPr>
          </w:p>
        </w:tc>
        <w:tc>
          <w:tcPr>
            <w:tcW w:w="990" w:type="dxa"/>
          </w:tcPr>
          <w:p w14:paraId="61442241" w14:textId="77777777" w:rsidR="00D74E44" w:rsidRPr="00283A38" w:rsidRDefault="00D74E44" w:rsidP="00D74E44">
            <w:pPr>
              <w:jc w:val="center"/>
              <w:rPr>
                <w:rFonts w:cstheme="minorHAnsi"/>
                <w:szCs w:val="20"/>
              </w:rPr>
            </w:pPr>
          </w:p>
        </w:tc>
        <w:tc>
          <w:tcPr>
            <w:tcW w:w="1103" w:type="dxa"/>
          </w:tcPr>
          <w:p w14:paraId="0DE2FD4B" w14:textId="77777777" w:rsidR="00D74E44" w:rsidRPr="00D65767" w:rsidRDefault="00D74E44" w:rsidP="00D74E44">
            <w:pPr>
              <w:jc w:val="center"/>
              <w:rPr>
                <w:rFonts w:cstheme="minorHAnsi"/>
                <w:szCs w:val="20"/>
              </w:rPr>
            </w:pPr>
          </w:p>
        </w:tc>
        <w:tc>
          <w:tcPr>
            <w:tcW w:w="1103" w:type="dxa"/>
          </w:tcPr>
          <w:p w14:paraId="581BEC61" w14:textId="551D5D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FCC7A09" w14:textId="77777777" w:rsidTr="0061524D">
        <w:tc>
          <w:tcPr>
            <w:tcW w:w="1255" w:type="dxa"/>
          </w:tcPr>
          <w:p w14:paraId="7A803179" w14:textId="441467EF" w:rsidR="00D74E44" w:rsidRDefault="00D74E44" w:rsidP="00D74E44">
            <w:pPr>
              <w:jc w:val="center"/>
              <w:rPr>
                <w:szCs w:val="20"/>
              </w:rPr>
            </w:pPr>
            <w:r w:rsidRPr="00751A27">
              <w:t>3306_01</w:t>
            </w:r>
          </w:p>
        </w:tc>
        <w:tc>
          <w:tcPr>
            <w:tcW w:w="990" w:type="dxa"/>
          </w:tcPr>
          <w:p w14:paraId="22F6ECEA" w14:textId="77777777" w:rsidR="00D74E44" w:rsidRPr="00283A38" w:rsidRDefault="00D74E44" w:rsidP="00D74E44">
            <w:pPr>
              <w:jc w:val="center"/>
              <w:rPr>
                <w:rFonts w:cstheme="minorHAnsi"/>
                <w:szCs w:val="20"/>
              </w:rPr>
            </w:pPr>
          </w:p>
        </w:tc>
        <w:tc>
          <w:tcPr>
            <w:tcW w:w="990" w:type="dxa"/>
          </w:tcPr>
          <w:p w14:paraId="75EB8D85" w14:textId="77777777" w:rsidR="00D74E44" w:rsidRPr="00487927" w:rsidRDefault="00D74E44" w:rsidP="00D74E44">
            <w:pPr>
              <w:jc w:val="center"/>
              <w:rPr>
                <w:rFonts w:cstheme="minorHAnsi"/>
                <w:szCs w:val="20"/>
              </w:rPr>
            </w:pPr>
          </w:p>
        </w:tc>
        <w:tc>
          <w:tcPr>
            <w:tcW w:w="990" w:type="dxa"/>
          </w:tcPr>
          <w:p w14:paraId="68A11037" w14:textId="77777777" w:rsidR="00D74E44" w:rsidRPr="00487927" w:rsidRDefault="00D74E44" w:rsidP="00D74E44">
            <w:pPr>
              <w:jc w:val="center"/>
              <w:rPr>
                <w:rFonts w:cstheme="minorHAnsi"/>
                <w:szCs w:val="20"/>
              </w:rPr>
            </w:pPr>
          </w:p>
        </w:tc>
        <w:tc>
          <w:tcPr>
            <w:tcW w:w="990" w:type="dxa"/>
          </w:tcPr>
          <w:p w14:paraId="05F7F336" w14:textId="77777777" w:rsidR="00D74E44" w:rsidRPr="00487927" w:rsidRDefault="00D74E44" w:rsidP="00D74E44">
            <w:pPr>
              <w:jc w:val="center"/>
              <w:rPr>
                <w:rFonts w:cstheme="minorHAnsi"/>
                <w:szCs w:val="20"/>
              </w:rPr>
            </w:pPr>
          </w:p>
        </w:tc>
        <w:tc>
          <w:tcPr>
            <w:tcW w:w="990" w:type="dxa"/>
          </w:tcPr>
          <w:p w14:paraId="143A214E" w14:textId="77777777" w:rsidR="00D74E44" w:rsidRPr="00487927" w:rsidRDefault="00D74E44" w:rsidP="00D74E44">
            <w:pPr>
              <w:jc w:val="center"/>
              <w:rPr>
                <w:rFonts w:cstheme="minorHAnsi"/>
                <w:szCs w:val="20"/>
              </w:rPr>
            </w:pPr>
          </w:p>
        </w:tc>
        <w:tc>
          <w:tcPr>
            <w:tcW w:w="990" w:type="dxa"/>
          </w:tcPr>
          <w:p w14:paraId="151C7A24" w14:textId="77777777" w:rsidR="00D74E44" w:rsidRPr="00487927" w:rsidRDefault="00D74E44" w:rsidP="00D74E44">
            <w:pPr>
              <w:jc w:val="center"/>
              <w:rPr>
                <w:rFonts w:cstheme="minorHAnsi"/>
                <w:szCs w:val="20"/>
              </w:rPr>
            </w:pPr>
          </w:p>
        </w:tc>
        <w:tc>
          <w:tcPr>
            <w:tcW w:w="1080" w:type="dxa"/>
          </w:tcPr>
          <w:p w14:paraId="00867187" w14:textId="77777777" w:rsidR="00D74E44" w:rsidRPr="00283A38" w:rsidRDefault="00D74E44" w:rsidP="00D74E44">
            <w:pPr>
              <w:jc w:val="center"/>
              <w:rPr>
                <w:rFonts w:cstheme="minorHAnsi"/>
                <w:szCs w:val="20"/>
              </w:rPr>
            </w:pPr>
          </w:p>
        </w:tc>
        <w:tc>
          <w:tcPr>
            <w:tcW w:w="990" w:type="dxa"/>
          </w:tcPr>
          <w:p w14:paraId="40BDEF3B" w14:textId="77777777" w:rsidR="00D74E44" w:rsidRPr="00283A38" w:rsidRDefault="00D74E44" w:rsidP="00D74E44">
            <w:pPr>
              <w:jc w:val="center"/>
              <w:rPr>
                <w:rFonts w:cstheme="minorHAnsi"/>
                <w:szCs w:val="20"/>
              </w:rPr>
            </w:pPr>
          </w:p>
        </w:tc>
        <w:tc>
          <w:tcPr>
            <w:tcW w:w="990" w:type="dxa"/>
          </w:tcPr>
          <w:p w14:paraId="518F8433" w14:textId="77777777" w:rsidR="00D74E44" w:rsidRPr="00283A38" w:rsidRDefault="00D74E44" w:rsidP="00D74E44">
            <w:pPr>
              <w:jc w:val="center"/>
              <w:rPr>
                <w:rFonts w:cstheme="minorHAnsi"/>
                <w:szCs w:val="20"/>
              </w:rPr>
            </w:pPr>
          </w:p>
        </w:tc>
        <w:tc>
          <w:tcPr>
            <w:tcW w:w="1103" w:type="dxa"/>
          </w:tcPr>
          <w:p w14:paraId="09CF6EB3" w14:textId="77777777" w:rsidR="00D74E44" w:rsidRPr="00D65767" w:rsidRDefault="00D74E44" w:rsidP="00D74E44">
            <w:pPr>
              <w:jc w:val="center"/>
              <w:rPr>
                <w:rFonts w:cstheme="minorHAnsi"/>
                <w:szCs w:val="20"/>
              </w:rPr>
            </w:pPr>
          </w:p>
        </w:tc>
        <w:tc>
          <w:tcPr>
            <w:tcW w:w="1103" w:type="dxa"/>
          </w:tcPr>
          <w:p w14:paraId="75D67827" w14:textId="62A2ADBF"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3E10918" w14:textId="77777777" w:rsidTr="0061524D">
        <w:tc>
          <w:tcPr>
            <w:tcW w:w="1255" w:type="dxa"/>
          </w:tcPr>
          <w:p w14:paraId="468FBED9" w14:textId="5DE41570" w:rsidR="00D74E44" w:rsidRDefault="00D74E44" w:rsidP="00D74E44">
            <w:pPr>
              <w:jc w:val="center"/>
              <w:rPr>
                <w:szCs w:val="20"/>
              </w:rPr>
            </w:pPr>
            <w:r w:rsidRPr="00751A27">
              <w:t>3306_02</w:t>
            </w:r>
          </w:p>
        </w:tc>
        <w:tc>
          <w:tcPr>
            <w:tcW w:w="990" w:type="dxa"/>
          </w:tcPr>
          <w:p w14:paraId="139957A3" w14:textId="77777777" w:rsidR="00D74E44" w:rsidRPr="00283A38" w:rsidRDefault="00D74E44" w:rsidP="00D74E44">
            <w:pPr>
              <w:jc w:val="center"/>
              <w:rPr>
                <w:rFonts w:cstheme="minorHAnsi"/>
                <w:szCs w:val="20"/>
              </w:rPr>
            </w:pPr>
          </w:p>
        </w:tc>
        <w:tc>
          <w:tcPr>
            <w:tcW w:w="990" w:type="dxa"/>
          </w:tcPr>
          <w:p w14:paraId="7CC3C2A8" w14:textId="77777777" w:rsidR="00D74E44" w:rsidRPr="00487927" w:rsidRDefault="00D74E44" w:rsidP="00D74E44">
            <w:pPr>
              <w:jc w:val="center"/>
              <w:rPr>
                <w:rFonts w:cstheme="minorHAnsi"/>
                <w:szCs w:val="20"/>
              </w:rPr>
            </w:pPr>
          </w:p>
        </w:tc>
        <w:tc>
          <w:tcPr>
            <w:tcW w:w="990" w:type="dxa"/>
          </w:tcPr>
          <w:p w14:paraId="7D0F9AF1" w14:textId="77777777" w:rsidR="00D74E44" w:rsidRPr="00487927" w:rsidRDefault="00D74E44" w:rsidP="00D74E44">
            <w:pPr>
              <w:jc w:val="center"/>
              <w:rPr>
                <w:rFonts w:cstheme="minorHAnsi"/>
                <w:szCs w:val="20"/>
              </w:rPr>
            </w:pPr>
          </w:p>
        </w:tc>
        <w:tc>
          <w:tcPr>
            <w:tcW w:w="990" w:type="dxa"/>
          </w:tcPr>
          <w:p w14:paraId="5AB80FC0" w14:textId="77777777" w:rsidR="00D74E44" w:rsidRPr="00487927" w:rsidRDefault="00D74E44" w:rsidP="00D74E44">
            <w:pPr>
              <w:jc w:val="center"/>
              <w:rPr>
                <w:rFonts w:cstheme="minorHAnsi"/>
                <w:szCs w:val="20"/>
              </w:rPr>
            </w:pPr>
          </w:p>
        </w:tc>
        <w:tc>
          <w:tcPr>
            <w:tcW w:w="990" w:type="dxa"/>
          </w:tcPr>
          <w:p w14:paraId="624130DC" w14:textId="77777777" w:rsidR="00D74E44" w:rsidRPr="00487927" w:rsidRDefault="00D74E44" w:rsidP="00D74E44">
            <w:pPr>
              <w:jc w:val="center"/>
              <w:rPr>
                <w:rFonts w:cstheme="minorHAnsi"/>
                <w:szCs w:val="20"/>
              </w:rPr>
            </w:pPr>
          </w:p>
        </w:tc>
        <w:tc>
          <w:tcPr>
            <w:tcW w:w="990" w:type="dxa"/>
          </w:tcPr>
          <w:p w14:paraId="79FC4847" w14:textId="77777777" w:rsidR="00D74E44" w:rsidRPr="00487927" w:rsidRDefault="00D74E44" w:rsidP="00D74E44">
            <w:pPr>
              <w:jc w:val="center"/>
              <w:rPr>
                <w:rFonts w:cstheme="minorHAnsi"/>
                <w:szCs w:val="20"/>
              </w:rPr>
            </w:pPr>
          </w:p>
        </w:tc>
        <w:tc>
          <w:tcPr>
            <w:tcW w:w="1080" w:type="dxa"/>
          </w:tcPr>
          <w:p w14:paraId="5E6DBC42" w14:textId="77777777" w:rsidR="00D74E44" w:rsidRPr="00283A38" w:rsidRDefault="00D74E44" w:rsidP="00D74E44">
            <w:pPr>
              <w:jc w:val="center"/>
              <w:rPr>
                <w:rFonts w:cstheme="minorHAnsi"/>
                <w:szCs w:val="20"/>
              </w:rPr>
            </w:pPr>
          </w:p>
        </w:tc>
        <w:tc>
          <w:tcPr>
            <w:tcW w:w="990" w:type="dxa"/>
          </w:tcPr>
          <w:p w14:paraId="32DC228B" w14:textId="77777777" w:rsidR="00D74E44" w:rsidRPr="00283A38" w:rsidRDefault="00D74E44" w:rsidP="00D74E44">
            <w:pPr>
              <w:jc w:val="center"/>
              <w:rPr>
                <w:rFonts w:cstheme="minorHAnsi"/>
                <w:szCs w:val="20"/>
              </w:rPr>
            </w:pPr>
          </w:p>
        </w:tc>
        <w:tc>
          <w:tcPr>
            <w:tcW w:w="990" w:type="dxa"/>
          </w:tcPr>
          <w:p w14:paraId="4225FDEC" w14:textId="77777777" w:rsidR="00D74E44" w:rsidRPr="00283A38" w:rsidRDefault="00D74E44" w:rsidP="00D74E44">
            <w:pPr>
              <w:jc w:val="center"/>
              <w:rPr>
                <w:rFonts w:cstheme="minorHAnsi"/>
                <w:szCs w:val="20"/>
              </w:rPr>
            </w:pPr>
          </w:p>
        </w:tc>
        <w:tc>
          <w:tcPr>
            <w:tcW w:w="1103" w:type="dxa"/>
          </w:tcPr>
          <w:p w14:paraId="468B0EE4" w14:textId="77777777" w:rsidR="00D74E44" w:rsidRPr="00D65767" w:rsidRDefault="00D74E44" w:rsidP="00D74E44">
            <w:pPr>
              <w:jc w:val="center"/>
              <w:rPr>
                <w:rFonts w:cstheme="minorHAnsi"/>
                <w:szCs w:val="20"/>
              </w:rPr>
            </w:pPr>
          </w:p>
        </w:tc>
        <w:tc>
          <w:tcPr>
            <w:tcW w:w="1103" w:type="dxa"/>
          </w:tcPr>
          <w:p w14:paraId="5FC71798" w14:textId="15F0632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FA86895" w14:textId="77777777" w:rsidTr="0061524D">
        <w:tc>
          <w:tcPr>
            <w:tcW w:w="1255" w:type="dxa"/>
          </w:tcPr>
          <w:p w14:paraId="13030E28" w14:textId="12174CD2" w:rsidR="00D74E44" w:rsidRDefault="00D74E44" w:rsidP="00D74E44">
            <w:pPr>
              <w:jc w:val="center"/>
              <w:rPr>
                <w:szCs w:val="20"/>
              </w:rPr>
            </w:pPr>
            <w:r w:rsidRPr="00751A27">
              <w:t>3308_01</w:t>
            </w:r>
          </w:p>
        </w:tc>
        <w:tc>
          <w:tcPr>
            <w:tcW w:w="990" w:type="dxa"/>
          </w:tcPr>
          <w:p w14:paraId="7742D08C" w14:textId="77777777" w:rsidR="00D74E44" w:rsidRPr="00283A38" w:rsidRDefault="00D74E44" w:rsidP="00D74E44">
            <w:pPr>
              <w:jc w:val="center"/>
              <w:rPr>
                <w:rFonts w:cstheme="minorHAnsi"/>
                <w:szCs w:val="20"/>
              </w:rPr>
            </w:pPr>
          </w:p>
        </w:tc>
        <w:tc>
          <w:tcPr>
            <w:tcW w:w="990" w:type="dxa"/>
          </w:tcPr>
          <w:p w14:paraId="594777A7" w14:textId="77777777" w:rsidR="00D74E44" w:rsidRPr="00487927" w:rsidRDefault="00D74E44" w:rsidP="00D74E44">
            <w:pPr>
              <w:jc w:val="center"/>
              <w:rPr>
                <w:rFonts w:cstheme="minorHAnsi"/>
                <w:szCs w:val="20"/>
              </w:rPr>
            </w:pPr>
          </w:p>
        </w:tc>
        <w:tc>
          <w:tcPr>
            <w:tcW w:w="990" w:type="dxa"/>
          </w:tcPr>
          <w:p w14:paraId="25C637FB" w14:textId="77777777" w:rsidR="00D74E44" w:rsidRPr="00487927" w:rsidRDefault="00D74E44" w:rsidP="00D74E44">
            <w:pPr>
              <w:jc w:val="center"/>
              <w:rPr>
                <w:rFonts w:cstheme="minorHAnsi"/>
                <w:szCs w:val="20"/>
              </w:rPr>
            </w:pPr>
          </w:p>
        </w:tc>
        <w:tc>
          <w:tcPr>
            <w:tcW w:w="990" w:type="dxa"/>
          </w:tcPr>
          <w:p w14:paraId="405E6AC1" w14:textId="77777777" w:rsidR="00D74E44" w:rsidRPr="00487927" w:rsidRDefault="00D74E44" w:rsidP="00D74E44">
            <w:pPr>
              <w:jc w:val="center"/>
              <w:rPr>
                <w:rFonts w:cstheme="minorHAnsi"/>
                <w:szCs w:val="20"/>
              </w:rPr>
            </w:pPr>
          </w:p>
        </w:tc>
        <w:tc>
          <w:tcPr>
            <w:tcW w:w="990" w:type="dxa"/>
          </w:tcPr>
          <w:p w14:paraId="01324E66" w14:textId="77777777" w:rsidR="00D74E44" w:rsidRPr="00487927" w:rsidRDefault="00D74E44" w:rsidP="00D74E44">
            <w:pPr>
              <w:jc w:val="center"/>
              <w:rPr>
                <w:rFonts w:cstheme="minorHAnsi"/>
                <w:szCs w:val="20"/>
              </w:rPr>
            </w:pPr>
          </w:p>
        </w:tc>
        <w:tc>
          <w:tcPr>
            <w:tcW w:w="990" w:type="dxa"/>
          </w:tcPr>
          <w:p w14:paraId="01F66232" w14:textId="77777777" w:rsidR="00D74E44" w:rsidRPr="00487927" w:rsidRDefault="00D74E44" w:rsidP="00D74E44">
            <w:pPr>
              <w:jc w:val="center"/>
              <w:rPr>
                <w:rFonts w:cstheme="minorHAnsi"/>
                <w:szCs w:val="20"/>
              </w:rPr>
            </w:pPr>
          </w:p>
        </w:tc>
        <w:tc>
          <w:tcPr>
            <w:tcW w:w="1080" w:type="dxa"/>
          </w:tcPr>
          <w:p w14:paraId="6421C20C" w14:textId="77777777" w:rsidR="00D74E44" w:rsidRPr="00283A38" w:rsidRDefault="00D74E44" w:rsidP="00D74E44">
            <w:pPr>
              <w:jc w:val="center"/>
              <w:rPr>
                <w:rFonts w:cstheme="minorHAnsi"/>
                <w:szCs w:val="20"/>
              </w:rPr>
            </w:pPr>
          </w:p>
        </w:tc>
        <w:tc>
          <w:tcPr>
            <w:tcW w:w="990" w:type="dxa"/>
          </w:tcPr>
          <w:p w14:paraId="7E1E404D" w14:textId="77777777" w:rsidR="00D74E44" w:rsidRPr="00283A38" w:rsidRDefault="00D74E44" w:rsidP="00D74E44">
            <w:pPr>
              <w:jc w:val="center"/>
              <w:rPr>
                <w:rFonts w:cstheme="minorHAnsi"/>
                <w:szCs w:val="20"/>
              </w:rPr>
            </w:pPr>
          </w:p>
        </w:tc>
        <w:tc>
          <w:tcPr>
            <w:tcW w:w="990" w:type="dxa"/>
          </w:tcPr>
          <w:p w14:paraId="6995B7D1" w14:textId="77777777" w:rsidR="00D74E44" w:rsidRPr="00283A38" w:rsidRDefault="00D74E44" w:rsidP="00D74E44">
            <w:pPr>
              <w:jc w:val="center"/>
              <w:rPr>
                <w:rFonts w:cstheme="minorHAnsi"/>
                <w:szCs w:val="20"/>
              </w:rPr>
            </w:pPr>
          </w:p>
        </w:tc>
        <w:tc>
          <w:tcPr>
            <w:tcW w:w="1103" w:type="dxa"/>
          </w:tcPr>
          <w:p w14:paraId="2FB9B1DB" w14:textId="77777777" w:rsidR="00D74E44" w:rsidRPr="00D65767" w:rsidRDefault="00D74E44" w:rsidP="00D74E44">
            <w:pPr>
              <w:jc w:val="center"/>
              <w:rPr>
                <w:rFonts w:cstheme="minorHAnsi"/>
                <w:szCs w:val="20"/>
              </w:rPr>
            </w:pPr>
          </w:p>
        </w:tc>
        <w:tc>
          <w:tcPr>
            <w:tcW w:w="1103" w:type="dxa"/>
          </w:tcPr>
          <w:p w14:paraId="01E8EBBD" w14:textId="4218EF8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655B9A8" w14:textId="77777777" w:rsidTr="0061524D">
        <w:tc>
          <w:tcPr>
            <w:tcW w:w="1255" w:type="dxa"/>
          </w:tcPr>
          <w:p w14:paraId="260894E1" w14:textId="22EAD3AE" w:rsidR="00D74E44" w:rsidRDefault="00D74E44" w:rsidP="00D74E44">
            <w:pPr>
              <w:jc w:val="center"/>
              <w:rPr>
                <w:szCs w:val="20"/>
              </w:rPr>
            </w:pPr>
            <w:r w:rsidRPr="00751A27">
              <w:t>3308_02</w:t>
            </w:r>
          </w:p>
        </w:tc>
        <w:tc>
          <w:tcPr>
            <w:tcW w:w="990" w:type="dxa"/>
          </w:tcPr>
          <w:p w14:paraId="32444EE9" w14:textId="77777777" w:rsidR="00D74E44" w:rsidRPr="00283A38" w:rsidRDefault="00D74E44" w:rsidP="00D74E44">
            <w:pPr>
              <w:jc w:val="center"/>
              <w:rPr>
                <w:rFonts w:cstheme="minorHAnsi"/>
                <w:szCs w:val="20"/>
              </w:rPr>
            </w:pPr>
          </w:p>
        </w:tc>
        <w:tc>
          <w:tcPr>
            <w:tcW w:w="990" w:type="dxa"/>
          </w:tcPr>
          <w:p w14:paraId="01940BF4" w14:textId="77777777" w:rsidR="00D74E44" w:rsidRPr="00487927" w:rsidRDefault="00D74E44" w:rsidP="00D74E44">
            <w:pPr>
              <w:jc w:val="center"/>
              <w:rPr>
                <w:rFonts w:cstheme="minorHAnsi"/>
                <w:szCs w:val="20"/>
              </w:rPr>
            </w:pPr>
          </w:p>
        </w:tc>
        <w:tc>
          <w:tcPr>
            <w:tcW w:w="990" w:type="dxa"/>
          </w:tcPr>
          <w:p w14:paraId="279B31CF" w14:textId="77777777" w:rsidR="00D74E44" w:rsidRPr="00487927" w:rsidRDefault="00D74E44" w:rsidP="00D74E44">
            <w:pPr>
              <w:jc w:val="center"/>
              <w:rPr>
                <w:rFonts w:cstheme="minorHAnsi"/>
                <w:szCs w:val="20"/>
              </w:rPr>
            </w:pPr>
          </w:p>
        </w:tc>
        <w:tc>
          <w:tcPr>
            <w:tcW w:w="990" w:type="dxa"/>
          </w:tcPr>
          <w:p w14:paraId="07D2A573" w14:textId="77777777" w:rsidR="00D74E44" w:rsidRPr="00487927" w:rsidRDefault="00D74E44" w:rsidP="00D74E44">
            <w:pPr>
              <w:jc w:val="center"/>
              <w:rPr>
                <w:rFonts w:cstheme="minorHAnsi"/>
                <w:szCs w:val="20"/>
              </w:rPr>
            </w:pPr>
          </w:p>
        </w:tc>
        <w:tc>
          <w:tcPr>
            <w:tcW w:w="990" w:type="dxa"/>
          </w:tcPr>
          <w:p w14:paraId="3721E430" w14:textId="77777777" w:rsidR="00D74E44" w:rsidRPr="00487927" w:rsidRDefault="00D74E44" w:rsidP="00D74E44">
            <w:pPr>
              <w:jc w:val="center"/>
              <w:rPr>
                <w:rFonts w:cstheme="minorHAnsi"/>
                <w:szCs w:val="20"/>
              </w:rPr>
            </w:pPr>
          </w:p>
        </w:tc>
        <w:tc>
          <w:tcPr>
            <w:tcW w:w="990" w:type="dxa"/>
          </w:tcPr>
          <w:p w14:paraId="2A3BD87F" w14:textId="77777777" w:rsidR="00D74E44" w:rsidRPr="00487927" w:rsidRDefault="00D74E44" w:rsidP="00D74E44">
            <w:pPr>
              <w:jc w:val="center"/>
              <w:rPr>
                <w:rFonts w:cstheme="minorHAnsi"/>
                <w:szCs w:val="20"/>
              </w:rPr>
            </w:pPr>
          </w:p>
        </w:tc>
        <w:tc>
          <w:tcPr>
            <w:tcW w:w="1080" w:type="dxa"/>
          </w:tcPr>
          <w:p w14:paraId="54ED5435" w14:textId="77777777" w:rsidR="00D74E44" w:rsidRPr="00283A38" w:rsidRDefault="00D74E44" w:rsidP="00D74E44">
            <w:pPr>
              <w:jc w:val="center"/>
              <w:rPr>
                <w:rFonts w:cstheme="minorHAnsi"/>
                <w:szCs w:val="20"/>
              </w:rPr>
            </w:pPr>
          </w:p>
        </w:tc>
        <w:tc>
          <w:tcPr>
            <w:tcW w:w="990" w:type="dxa"/>
          </w:tcPr>
          <w:p w14:paraId="2FC44774" w14:textId="77777777" w:rsidR="00D74E44" w:rsidRPr="00283A38" w:rsidRDefault="00D74E44" w:rsidP="00D74E44">
            <w:pPr>
              <w:jc w:val="center"/>
              <w:rPr>
                <w:rFonts w:cstheme="minorHAnsi"/>
                <w:szCs w:val="20"/>
              </w:rPr>
            </w:pPr>
          </w:p>
        </w:tc>
        <w:tc>
          <w:tcPr>
            <w:tcW w:w="990" w:type="dxa"/>
          </w:tcPr>
          <w:p w14:paraId="17F5EA96" w14:textId="77777777" w:rsidR="00D74E44" w:rsidRPr="00283A38" w:rsidRDefault="00D74E44" w:rsidP="00D74E44">
            <w:pPr>
              <w:jc w:val="center"/>
              <w:rPr>
                <w:rFonts w:cstheme="minorHAnsi"/>
                <w:szCs w:val="20"/>
              </w:rPr>
            </w:pPr>
          </w:p>
        </w:tc>
        <w:tc>
          <w:tcPr>
            <w:tcW w:w="1103" w:type="dxa"/>
          </w:tcPr>
          <w:p w14:paraId="50352DDF" w14:textId="77777777" w:rsidR="00D74E44" w:rsidRPr="00D65767" w:rsidRDefault="00D74E44" w:rsidP="00D74E44">
            <w:pPr>
              <w:jc w:val="center"/>
              <w:rPr>
                <w:rFonts w:cstheme="minorHAnsi"/>
                <w:szCs w:val="20"/>
              </w:rPr>
            </w:pPr>
          </w:p>
        </w:tc>
        <w:tc>
          <w:tcPr>
            <w:tcW w:w="1103" w:type="dxa"/>
          </w:tcPr>
          <w:p w14:paraId="232D9264" w14:textId="51A969B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C2A6BF2" w14:textId="77777777" w:rsidTr="0061524D">
        <w:tc>
          <w:tcPr>
            <w:tcW w:w="1255" w:type="dxa"/>
          </w:tcPr>
          <w:p w14:paraId="382390F0" w14:textId="25C78750" w:rsidR="00D74E44" w:rsidRDefault="00D74E44" w:rsidP="00D74E44">
            <w:pPr>
              <w:jc w:val="center"/>
              <w:rPr>
                <w:szCs w:val="20"/>
              </w:rPr>
            </w:pPr>
            <w:r w:rsidRPr="00751A27">
              <w:t>3310_01</w:t>
            </w:r>
          </w:p>
        </w:tc>
        <w:tc>
          <w:tcPr>
            <w:tcW w:w="990" w:type="dxa"/>
          </w:tcPr>
          <w:p w14:paraId="477C1689" w14:textId="77777777" w:rsidR="00D74E44" w:rsidRPr="00283A38" w:rsidRDefault="00D74E44" w:rsidP="00D74E44">
            <w:pPr>
              <w:jc w:val="center"/>
              <w:rPr>
                <w:rFonts w:cstheme="minorHAnsi"/>
                <w:szCs w:val="20"/>
              </w:rPr>
            </w:pPr>
          </w:p>
        </w:tc>
        <w:tc>
          <w:tcPr>
            <w:tcW w:w="990" w:type="dxa"/>
          </w:tcPr>
          <w:p w14:paraId="7E796D51" w14:textId="77777777" w:rsidR="00D74E44" w:rsidRPr="00487927" w:rsidRDefault="00D74E44" w:rsidP="00D74E44">
            <w:pPr>
              <w:jc w:val="center"/>
              <w:rPr>
                <w:rFonts w:cstheme="minorHAnsi"/>
                <w:szCs w:val="20"/>
              </w:rPr>
            </w:pPr>
          </w:p>
        </w:tc>
        <w:tc>
          <w:tcPr>
            <w:tcW w:w="990" w:type="dxa"/>
          </w:tcPr>
          <w:p w14:paraId="1363BDAE" w14:textId="77777777" w:rsidR="00D74E44" w:rsidRPr="00487927" w:rsidRDefault="00D74E44" w:rsidP="00D74E44">
            <w:pPr>
              <w:jc w:val="center"/>
              <w:rPr>
                <w:rFonts w:cstheme="minorHAnsi"/>
                <w:szCs w:val="20"/>
              </w:rPr>
            </w:pPr>
          </w:p>
        </w:tc>
        <w:tc>
          <w:tcPr>
            <w:tcW w:w="990" w:type="dxa"/>
          </w:tcPr>
          <w:p w14:paraId="74707C6C" w14:textId="77777777" w:rsidR="00D74E44" w:rsidRPr="00487927" w:rsidRDefault="00D74E44" w:rsidP="00D74E44">
            <w:pPr>
              <w:jc w:val="center"/>
              <w:rPr>
                <w:rFonts w:cstheme="minorHAnsi"/>
                <w:szCs w:val="20"/>
              </w:rPr>
            </w:pPr>
          </w:p>
        </w:tc>
        <w:tc>
          <w:tcPr>
            <w:tcW w:w="990" w:type="dxa"/>
          </w:tcPr>
          <w:p w14:paraId="1A622EA0" w14:textId="77777777" w:rsidR="00D74E44" w:rsidRPr="00487927" w:rsidRDefault="00D74E44" w:rsidP="00D74E44">
            <w:pPr>
              <w:jc w:val="center"/>
              <w:rPr>
                <w:rFonts w:cstheme="minorHAnsi"/>
                <w:szCs w:val="20"/>
              </w:rPr>
            </w:pPr>
          </w:p>
        </w:tc>
        <w:tc>
          <w:tcPr>
            <w:tcW w:w="990" w:type="dxa"/>
          </w:tcPr>
          <w:p w14:paraId="43A37F79" w14:textId="77777777" w:rsidR="00D74E44" w:rsidRPr="00487927" w:rsidRDefault="00D74E44" w:rsidP="00D74E44">
            <w:pPr>
              <w:jc w:val="center"/>
              <w:rPr>
                <w:rFonts w:cstheme="minorHAnsi"/>
                <w:szCs w:val="20"/>
              </w:rPr>
            </w:pPr>
          </w:p>
        </w:tc>
        <w:tc>
          <w:tcPr>
            <w:tcW w:w="1080" w:type="dxa"/>
          </w:tcPr>
          <w:p w14:paraId="725E2C81" w14:textId="77777777" w:rsidR="00D74E44" w:rsidRPr="00283A38" w:rsidRDefault="00D74E44" w:rsidP="00D74E44">
            <w:pPr>
              <w:jc w:val="center"/>
              <w:rPr>
                <w:rFonts w:cstheme="minorHAnsi"/>
                <w:szCs w:val="20"/>
              </w:rPr>
            </w:pPr>
          </w:p>
        </w:tc>
        <w:tc>
          <w:tcPr>
            <w:tcW w:w="990" w:type="dxa"/>
          </w:tcPr>
          <w:p w14:paraId="21DE521E" w14:textId="77777777" w:rsidR="00D74E44" w:rsidRPr="00283A38" w:rsidRDefault="00D74E44" w:rsidP="00D74E44">
            <w:pPr>
              <w:jc w:val="center"/>
              <w:rPr>
                <w:rFonts w:cstheme="minorHAnsi"/>
                <w:szCs w:val="20"/>
              </w:rPr>
            </w:pPr>
          </w:p>
        </w:tc>
        <w:tc>
          <w:tcPr>
            <w:tcW w:w="990" w:type="dxa"/>
          </w:tcPr>
          <w:p w14:paraId="6901091C" w14:textId="77777777" w:rsidR="00D74E44" w:rsidRPr="00283A38" w:rsidRDefault="00D74E44" w:rsidP="00D74E44">
            <w:pPr>
              <w:jc w:val="center"/>
              <w:rPr>
                <w:rFonts w:cstheme="minorHAnsi"/>
                <w:szCs w:val="20"/>
              </w:rPr>
            </w:pPr>
          </w:p>
        </w:tc>
        <w:tc>
          <w:tcPr>
            <w:tcW w:w="1103" w:type="dxa"/>
          </w:tcPr>
          <w:p w14:paraId="67C76A8F" w14:textId="77777777" w:rsidR="00D74E44" w:rsidRPr="00D65767" w:rsidRDefault="00D74E44" w:rsidP="00D74E44">
            <w:pPr>
              <w:jc w:val="center"/>
              <w:rPr>
                <w:rFonts w:cstheme="minorHAnsi"/>
                <w:szCs w:val="20"/>
              </w:rPr>
            </w:pPr>
          </w:p>
        </w:tc>
        <w:tc>
          <w:tcPr>
            <w:tcW w:w="1103" w:type="dxa"/>
          </w:tcPr>
          <w:p w14:paraId="684FE5A9" w14:textId="6B48F48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23DDD96" w14:textId="77777777" w:rsidTr="0061524D">
        <w:tc>
          <w:tcPr>
            <w:tcW w:w="1255" w:type="dxa"/>
          </w:tcPr>
          <w:p w14:paraId="62378488" w14:textId="729EDE61" w:rsidR="00D74E44" w:rsidRDefault="00D74E44" w:rsidP="00D74E44">
            <w:pPr>
              <w:jc w:val="center"/>
              <w:rPr>
                <w:szCs w:val="20"/>
              </w:rPr>
            </w:pPr>
            <w:r w:rsidRPr="00751A27">
              <w:t>3310_02</w:t>
            </w:r>
          </w:p>
        </w:tc>
        <w:tc>
          <w:tcPr>
            <w:tcW w:w="990" w:type="dxa"/>
          </w:tcPr>
          <w:p w14:paraId="06E43205" w14:textId="77777777" w:rsidR="00D74E44" w:rsidRPr="00283A38" w:rsidRDefault="00D74E44" w:rsidP="00D74E44">
            <w:pPr>
              <w:jc w:val="center"/>
              <w:rPr>
                <w:rFonts w:cstheme="minorHAnsi"/>
                <w:szCs w:val="20"/>
              </w:rPr>
            </w:pPr>
          </w:p>
        </w:tc>
        <w:tc>
          <w:tcPr>
            <w:tcW w:w="990" w:type="dxa"/>
          </w:tcPr>
          <w:p w14:paraId="7B5FB0C5" w14:textId="77777777" w:rsidR="00D74E44" w:rsidRPr="00487927" w:rsidRDefault="00D74E44" w:rsidP="00D74E44">
            <w:pPr>
              <w:jc w:val="center"/>
              <w:rPr>
                <w:rFonts w:cstheme="minorHAnsi"/>
                <w:szCs w:val="20"/>
              </w:rPr>
            </w:pPr>
          </w:p>
        </w:tc>
        <w:tc>
          <w:tcPr>
            <w:tcW w:w="990" w:type="dxa"/>
          </w:tcPr>
          <w:p w14:paraId="210D764C" w14:textId="77777777" w:rsidR="00D74E44" w:rsidRPr="00487927" w:rsidRDefault="00D74E44" w:rsidP="00D74E44">
            <w:pPr>
              <w:jc w:val="center"/>
              <w:rPr>
                <w:rFonts w:cstheme="minorHAnsi"/>
                <w:szCs w:val="20"/>
              </w:rPr>
            </w:pPr>
          </w:p>
        </w:tc>
        <w:tc>
          <w:tcPr>
            <w:tcW w:w="990" w:type="dxa"/>
          </w:tcPr>
          <w:p w14:paraId="1C7FF77C" w14:textId="77777777" w:rsidR="00D74E44" w:rsidRPr="00487927" w:rsidRDefault="00D74E44" w:rsidP="00D74E44">
            <w:pPr>
              <w:jc w:val="center"/>
              <w:rPr>
                <w:rFonts w:cstheme="minorHAnsi"/>
                <w:szCs w:val="20"/>
              </w:rPr>
            </w:pPr>
          </w:p>
        </w:tc>
        <w:tc>
          <w:tcPr>
            <w:tcW w:w="990" w:type="dxa"/>
          </w:tcPr>
          <w:p w14:paraId="74461A86" w14:textId="77777777" w:rsidR="00D74E44" w:rsidRPr="00487927" w:rsidRDefault="00D74E44" w:rsidP="00D74E44">
            <w:pPr>
              <w:jc w:val="center"/>
              <w:rPr>
                <w:rFonts w:cstheme="minorHAnsi"/>
                <w:szCs w:val="20"/>
              </w:rPr>
            </w:pPr>
          </w:p>
        </w:tc>
        <w:tc>
          <w:tcPr>
            <w:tcW w:w="990" w:type="dxa"/>
          </w:tcPr>
          <w:p w14:paraId="407475A6" w14:textId="77777777" w:rsidR="00D74E44" w:rsidRPr="00487927" w:rsidRDefault="00D74E44" w:rsidP="00D74E44">
            <w:pPr>
              <w:jc w:val="center"/>
              <w:rPr>
                <w:rFonts w:cstheme="minorHAnsi"/>
                <w:szCs w:val="20"/>
              </w:rPr>
            </w:pPr>
          </w:p>
        </w:tc>
        <w:tc>
          <w:tcPr>
            <w:tcW w:w="1080" w:type="dxa"/>
          </w:tcPr>
          <w:p w14:paraId="4ED23B98" w14:textId="77777777" w:rsidR="00D74E44" w:rsidRPr="00283A38" w:rsidRDefault="00D74E44" w:rsidP="00D74E44">
            <w:pPr>
              <w:jc w:val="center"/>
              <w:rPr>
                <w:rFonts w:cstheme="minorHAnsi"/>
                <w:szCs w:val="20"/>
              </w:rPr>
            </w:pPr>
          </w:p>
        </w:tc>
        <w:tc>
          <w:tcPr>
            <w:tcW w:w="990" w:type="dxa"/>
          </w:tcPr>
          <w:p w14:paraId="72450B56" w14:textId="77777777" w:rsidR="00D74E44" w:rsidRPr="00283A38" w:rsidRDefault="00D74E44" w:rsidP="00D74E44">
            <w:pPr>
              <w:jc w:val="center"/>
              <w:rPr>
                <w:rFonts w:cstheme="minorHAnsi"/>
                <w:szCs w:val="20"/>
              </w:rPr>
            </w:pPr>
          </w:p>
        </w:tc>
        <w:tc>
          <w:tcPr>
            <w:tcW w:w="990" w:type="dxa"/>
          </w:tcPr>
          <w:p w14:paraId="5DD0C944" w14:textId="77777777" w:rsidR="00D74E44" w:rsidRPr="00283A38" w:rsidRDefault="00D74E44" w:rsidP="00D74E44">
            <w:pPr>
              <w:jc w:val="center"/>
              <w:rPr>
                <w:rFonts w:cstheme="minorHAnsi"/>
                <w:szCs w:val="20"/>
              </w:rPr>
            </w:pPr>
          </w:p>
        </w:tc>
        <w:tc>
          <w:tcPr>
            <w:tcW w:w="1103" w:type="dxa"/>
          </w:tcPr>
          <w:p w14:paraId="2DC62C9E" w14:textId="77777777" w:rsidR="00D74E44" w:rsidRPr="00D65767" w:rsidRDefault="00D74E44" w:rsidP="00D74E44">
            <w:pPr>
              <w:jc w:val="center"/>
              <w:rPr>
                <w:rFonts w:cstheme="minorHAnsi"/>
                <w:szCs w:val="20"/>
              </w:rPr>
            </w:pPr>
          </w:p>
        </w:tc>
        <w:tc>
          <w:tcPr>
            <w:tcW w:w="1103" w:type="dxa"/>
          </w:tcPr>
          <w:p w14:paraId="26AA66FE" w14:textId="68DAE77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B93E277" w14:textId="77777777" w:rsidTr="0061524D">
        <w:tc>
          <w:tcPr>
            <w:tcW w:w="1255" w:type="dxa"/>
          </w:tcPr>
          <w:p w14:paraId="6E7B8453" w14:textId="53C612AB" w:rsidR="00D74E44" w:rsidRDefault="00D74E44" w:rsidP="00D74E44">
            <w:pPr>
              <w:jc w:val="center"/>
              <w:rPr>
                <w:szCs w:val="20"/>
              </w:rPr>
            </w:pPr>
            <w:r w:rsidRPr="00751A27">
              <w:t>3310_03</w:t>
            </w:r>
          </w:p>
        </w:tc>
        <w:tc>
          <w:tcPr>
            <w:tcW w:w="990" w:type="dxa"/>
          </w:tcPr>
          <w:p w14:paraId="1390548C" w14:textId="77777777" w:rsidR="00D74E44" w:rsidRPr="00283A38" w:rsidRDefault="00D74E44" w:rsidP="00D74E44">
            <w:pPr>
              <w:jc w:val="center"/>
              <w:rPr>
                <w:rFonts w:cstheme="minorHAnsi"/>
                <w:szCs w:val="20"/>
              </w:rPr>
            </w:pPr>
          </w:p>
        </w:tc>
        <w:tc>
          <w:tcPr>
            <w:tcW w:w="990" w:type="dxa"/>
          </w:tcPr>
          <w:p w14:paraId="23084405" w14:textId="77777777" w:rsidR="00D74E44" w:rsidRPr="00487927" w:rsidRDefault="00D74E44" w:rsidP="00D74E44">
            <w:pPr>
              <w:jc w:val="center"/>
              <w:rPr>
                <w:rFonts w:cstheme="minorHAnsi"/>
                <w:szCs w:val="20"/>
              </w:rPr>
            </w:pPr>
          </w:p>
        </w:tc>
        <w:tc>
          <w:tcPr>
            <w:tcW w:w="990" w:type="dxa"/>
          </w:tcPr>
          <w:p w14:paraId="0F264065" w14:textId="77777777" w:rsidR="00D74E44" w:rsidRPr="00487927" w:rsidRDefault="00D74E44" w:rsidP="00D74E44">
            <w:pPr>
              <w:jc w:val="center"/>
              <w:rPr>
                <w:rFonts w:cstheme="minorHAnsi"/>
                <w:szCs w:val="20"/>
              </w:rPr>
            </w:pPr>
          </w:p>
        </w:tc>
        <w:tc>
          <w:tcPr>
            <w:tcW w:w="990" w:type="dxa"/>
          </w:tcPr>
          <w:p w14:paraId="49812E98" w14:textId="77777777" w:rsidR="00D74E44" w:rsidRPr="00487927" w:rsidRDefault="00D74E44" w:rsidP="00D74E44">
            <w:pPr>
              <w:jc w:val="center"/>
              <w:rPr>
                <w:rFonts w:cstheme="minorHAnsi"/>
                <w:szCs w:val="20"/>
              </w:rPr>
            </w:pPr>
          </w:p>
        </w:tc>
        <w:tc>
          <w:tcPr>
            <w:tcW w:w="990" w:type="dxa"/>
          </w:tcPr>
          <w:p w14:paraId="7BE55721" w14:textId="77777777" w:rsidR="00D74E44" w:rsidRPr="00487927" w:rsidRDefault="00D74E44" w:rsidP="00D74E44">
            <w:pPr>
              <w:jc w:val="center"/>
              <w:rPr>
                <w:rFonts w:cstheme="minorHAnsi"/>
                <w:szCs w:val="20"/>
              </w:rPr>
            </w:pPr>
          </w:p>
        </w:tc>
        <w:tc>
          <w:tcPr>
            <w:tcW w:w="990" w:type="dxa"/>
          </w:tcPr>
          <w:p w14:paraId="284C8BFE" w14:textId="77777777" w:rsidR="00D74E44" w:rsidRPr="00487927" w:rsidRDefault="00D74E44" w:rsidP="00D74E44">
            <w:pPr>
              <w:jc w:val="center"/>
              <w:rPr>
                <w:rFonts w:cstheme="minorHAnsi"/>
                <w:szCs w:val="20"/>
              </w:rPr>
            </w:pPr>
          </w:p>
        </w:tc>
        <w:tc>
          <w:tcPr>
            <w:tcW w:w="1080" w:type="dxa"/>
          </w:tcPr>
          <w:p w14:paraId="1BA3649F" w14:textId="77777777" w:rsidR="00D74E44" w:rsidRPr="00283A38" w:rsidRDefault="00D74E44" w:rsidP="00D74E44">
            <w:pPr>
              <w:jc w:val="center"/>
              <w:rPr>
                <w:rFonts w:cstheme="minorHAnsi"/>
                <w:szCs w:val="20"/>
              </w:rPr>
            </w:pPr>
          </w:p>
        </w:tc>
        <w:tc>
          <w:tcPr>
            <w:tcW w:w="990" w:type="dxa"/>
          </w:tcPr>
          <w:p w14:paraId="6657D6F7" w14:textId="77777777" w:rsidR="00D74E44" w:rsidRPr="00283A38" w:rsidRDefault="00D74E44" w:rsidP="00D74E44">
            <w:pPr>
              <w:jc w:val="center"/>
              <w:rPr>
                <w:rFonts w:cstheme="minorHAnsi"/>
                <w:szCs w:val="20"/>
              </w:rPr>
            </w:pPr>
          </w:p>
        </w:tc>
        <w:tc>
          <w:tcPr>
            <w:tcW w:w="990" w:type="dxa"/>
          </w:tcPr>
          <w:p w14:paraId="52DEAC34" w14:textId="77777777" w:rsidR="00D74E44" w:rsidRPr="00283A38" w:rsidRDefault="00D74E44" w:rsidP="00D74E44">
            <w:pPr>
              <w:jc w:val="center"/>
              <w:rPr>
                <w:rFonts w:cstheme="minorHAnsi"/>
                <w:szCs w:val="20"/>
              </w:rPr>
            </w:pPr>
          </w:p>
        </w:tc>
        <w:tc>
          <w:tcPr>
            <w:tcW w:w="1103" w:type="dxa"/>
          </w:tcPr>
          <w:p w14:paraId="43812500" w14:textId="77777777" w:rsidR="00D74E44" w:rsidRPr="00D65767" w:rsidRDefault="00D74E44" w:rsidP="00D74E44">
            <w:pPr>
              <w:jc w:val="center"/>
              <w:rPr>
                <w:rFonts w:cstheme="minorHAnsi"/>
                <w:szCs w:val="20"/>
              </w:rPr>
            </w:pPr>
          </w:p>
        </w:tc>
        <w:tc>
          <w:tcPr>
            <w:tcW w:w="1103" w:type="dxa"/>
          </w:tcPr>
          <w:p w14:paraId="4C75503C" w14:textId="30EDBDA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B36A1CA" w14:textId="77777777" w:rsidTr="0061524D">
        <w:tc>
          <w:tcPr>
            <w:tcW w:w="1255" w:type="dxa"/>
          </w:tcPr>
          <w:p w14:paraId="70108E09" w14:textId="70C70575" w:rsidR="00D74E44" w:rsidRDefault="00D74E44" w:rsidP="00D74E44">
            <w:pPr>
              <w:jc w:val="center"/>
              <w:rPr>
                <w:szCs w:val="20"/>
              </w:rPr>
            </w:pPr>
            <w:r w:rsidRPr="00751A27">
              <w:t>3310_04</w:t>
            </w:r>
          </w:p>
        </w:tc>
        <w:tc>
          <w:tcPr>
            <w:tcW w:w="990" w:type="dxa"/>
          </w:tcPr>
          <w:p w14:paraId="4625ECA0" w14:textId="77777777" w:rsidR="00D74E44" w:rsidRPr="00283A38" w:rsidRDefault="00D74E44" w:rsidP="00D74E44">
            <w:pPr>
              <w:jc w:val="center"/>
              <w:rPr>
                <w:rFonts w:cstheme="minorHAnsi"/>
                <w:szCs w:val="20"/>
              </w:rPr>
            </w:pPr>
          </w:p>
        </w:tc>
        <w:tc>
          <w:tcPr>
            <w:tcW w:w="990" w:type="dxa"/>
          </w:tcPr>
          <w:p w14:paraId="37F38B9E" w14:textId="77777777" w:rsidR="00D74E44" w:rsidRPr="00487927" w:rsidRDefault="00D74E44" w:rsidP="00D74E44">
            <w:pPr>
              <w:jc w:val="center"/>
              <w:rPr>
                <w:rFonts w:cstheme="minorHAnsi"/>
                <w:szCs w:val="20"/>
              </w:rPr>
            </w:pPr>
          </w:p>
        </w:tc>
        <w:tc>
          <w:tcPr>
            <w:tcW w:w="990" w:type="dxa"/>
          </w:tcPr>
          <w:p w14:paraId="15400FE8" w14:textId="77777777" w:rsidR="00D74E44" w:rsidRPr="00487927" w:rsidRDefault="00D74E44" w:rsidP="00D74E44">
            <w:pPr>
              <w:jc w:val="center"/>
              <w:rPr>
                <w:rFonts w:cstheme="minorHAnsi"/>
                <w:szCs w:val="20"/>
              </w:rPr>
            </w:pPr>
          </w:p>
        </w:tc>
        <w:tc>
          <w:tcPr>
            <w:tcW w:w="990" w:type="dxa"/>
          </w:tcPr>
          <w:p w14:paraId="55AEF326" w14:textId="77777777" w:rsidR="00D74E44" w:rsidRPr="00487927" w:rsidRDefault="00D74E44" w:rsidP="00D74E44">
            <w:pPr>
              <w:jc w:val="center"/>
              <w:rPr>
                <w:rFonts w:cstheme="minorHAnsi"/>
                <w:szCs w:val="20"/>
              </w:rPr>
            </w:pPr>
          </w:p>
        </w:tc>
        <w:tc>
          <w:tcPr>
            <w:tcW w:w="990" w:type="dxa"/>
          </w:tcPr>
          <w:p w14:paraId="33B2D7AA" w14:textId="77777777" w:rsidR="00D74E44" w:rsidRPr="00487927" w:rsidRDefault="00D74E44" w:rsidP="00D74E44">
            <w:pPr>
              <w:jc w:val="center"/>
              <w:rPr>
                <w:rFonts w:cstheme="minorHAnsi"/>
                <w:szCs w:val="20"/>
              </w:rPr>
            </w:pPr>
          </w:p>
        </w:tc>
        <w:tc>
          <w:tcPr>
            <w:tcW w:w="990" w:type="dxa"/>
          </w:tcPr>
          <w:p w14:paraId="6F086CF2" w14:textId="77777777" w:rsidR="00D74E44" w:rsidRPr="00487927" w:rsidRDefault="00D74E44" w:rsidP="00D74E44">
            <w:pPr>
              <w:jc w:val="center"/>
              <w:rPr>
                <w:rFonts w:cstheme="minorHAnsi"/>
                <w:szCs w:val="20"/>
              </w:rPr>
            </w:pPr>
          </w:p>
        </w:tc>
        <w:tc>
          <w:tcPr>
            <w:tcW w:w="1080" w:type="dxa"/>
          </w:tcPr>
          <w:p w14:paraId="3148781A" w14:textId="77777777" w:rsidR="00D74E44" w:rsidRPr="00283A38" w:rsidRDefault="00D74E44" w:rsidP="00D74E44">
            <w:pPr>
              <w:jc w:val="center"/>
              <w:rPr>
                <w:rFonts w:cstheme="minorHAnsi"/>
                <w:szCs w:val="20"/>
              </w:rPr>
            </w:pPr>
          </w:p>
        </w:tc>
        <w:tc>
          <w:tcPr>
            <w:tcW w:w="990" w:type="dxa"/>
          </w:tcPr>
          <w:p w14:paraId="44343E69" w14:textId="77777777" w:rsidR="00D74E44" w:rsidRPr="00283A38" w:rsidRDefault="00D74E44" w:rsidP="00D74E44">
            <w:pPr>
              <w:jc w:val="center"/>
              <w:rPr>
                <w:rFonts w:cstheme="minorHAnsi"/>
                <w:szCs w:val="20"/>
              </w:rPr>
            </w:pPr>
          </w:p>
        </w:tc>
        <w:tc>
          <w:tcPr>
            <w:tcW w:w="990" w:type="dxa"/>
          </w:tcPr>
          <w:p w14:paraId="234B0821" w14:textId="77777777" w:rsidR="00D74E44" w:rsidRPr="00283A38" w:rsidRDefault="00D74E44" w:rsidP="00D74E44">
            <w:pPr>
              <w:jc w:val="center"/>
              <w:rPr>
                <w:rFonts w:cstheme="minorHAnsi"/>
                <w:szCs w:val="20"/>
              </w:rPr>
            </w:pPr>
          </w:p>
        </w:tc>
        <w:tc>
          <w:tcPr>
            <w:tcW w:w="1103" w:type="dxa"/>
          </w:tcPr>
          <w:p w14:paraId="1083A67E" w14:textId="77777777" w:rsidR="00D74E44" w:rsidRPr="00D65767" w:rsidRDefault="00D74E44" w:rsidP="00D74E44">
            <w:pPr>
              <w:jc w:val="center"/>
              <w:rPr>
                <w:rFonts w:cstheme="minorHAnsi"/>
                <w:szCs w:val="20"/>
              </w:rPr>
            </w:pPr>
          </w:p>
        </w:tc>
        <w:tc>
          <w:tcPr>
            <w:tcW w:w="1103" w:type="dxa"/>
          </w:tcPr>
          <w:p w14:paraId="2596F4B6" w14:textId="2B90B2B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760CA1D" w14:textId="77777777" w:rsidTr="0061524D">
        <w:tc>
          <w:tcPr>
            <w:tcW w:w="1255" w:type="dxa"/>
          </w:tcPr>
          <w:p w14:paraId="7C4A3141" w14:textId="1E294374" w:rsidR="00D74E44" w:rsidRDefault="00D74E44" w:rsidP="00D74E44">
            <w:pPr>
              <w:jc w:val="center"/>
              <w:rPr>
                <w:szCs w:val="20"/>
              </w:rPr>
            </w:pPr>
            <w:r w:rsidRPr="00751A27">
              <w:t>3310_05</w:t>
            </w:r>
          </w:p>
        </w:tc>
        <w:tc>
          <w:tcPr>
            <w:tcW w:w="990" w:type="dxa"/>
          </w:tcPr>
          <w:p w14:paraId="45507EAD" w14:textId="77777777" w:rsidR="00D74E44" w:rsidRPr="00283A38" w:rsidRDefault="00D74E44" w:rsidP="00D74E44">
            <w:pPr>
              <w:jc w:val="center"/>
              <w:rPr>
                <w:rFonts w:cstheme="minorHAnsi"/>
                <w:szCs w:val="20"/>
              </w:rPr>
            </w:pPr>
          </w:p>
        </w:tc>
        <w:tc>
          <w:tcPr>
            <w:tcW w:w="990" w:type="dxa"/>
          </w:tcPr>
          <w:p w14:paraId="3C189AA0" w14:textId="77777777" w:rsidR="00D74E44" w:rsidRPr="00487927" w:rsidRDefault="00D74E44" w:rsidP="00D74E44">
            <w:pPr>
              <w:jc w:val="center"/>
              <w:rPr>
                <w:rFonts w:cstheme="minorHAnsi"/>
                <w:szCs w:val="20"/>
              </w:rPr>
            </w:pPr>
          </w:p>
        </w:tc>
        <w:tc>
          <w:tcPr>
            <w:tcW w:w="990" w:type="dxa"/>
          </w:tcPr>
          <w:p w14:paraId="16F0B58F" w14:textId="77777777" w:rsidR="00D74E44" w:rsidRPr="00487927" w:rsidRDefault="00D74E44" w:rsidP="00D74E44">
            <w:pPr>
              <w:jc w:val="center"/>
              <w:rPr>
                <w:rFonts w:cstheme="minorHAnsi"/>
                <w:szCs w:val="20"/>
              </w:rPr>
            </w:pPr>
          </w:p>
        </w:tc>
        <w:tc>
          <w:tcPr>
            <w:tcW w:w="990" w:type="dxa"/>
          </w:tcPr>
          <w:p w14:paraId="2B71E2BA" w14:textId="77777777" w:rsidR="00D74E44" w:rsidRPr="00487927" w:rsidRDefault="00D74E44" w:rsidP="00D74E44">
            <w:pPr>
              <w:jc w:val="center"/>
              <w:rPr>
                <w:rFonts w:cstheme="minorHAnsi"/>
                <w:szCs w:val="20"/>
              </w:rPr>
            </w:pPr>
          </w:p>
        </w:tc>
        <w:tc>
          <w:tcPr>
            <w:tcW w:w="990" w:type="dxa"/>
          </w:tcPr>
          <w:p w14:paraId="4B13C0C0" w14:textId="77777777" w:rsidR="00D74E44" w:rsidRPr="00487927" w:rsidRDefault="00D74E44" w:rsidP="00D74E44">
            <w:pPr>
              <w:jc w:val="center"/>
              <w:rPr>
                <w:rFonts w:cstheme="minorHAnsi"/>
                <w:szCs w:val="20"/>
              </w:rPr>
            </w:pPr>
          </w:p>
        </w:tc>
        <w:tc>
          <w:tcPr>
            <w:tcW w:w="990" w:type="dxa"/>
          </w:tcPr>
          <w:p w14:paraId="4FD67505" w14:textId="77777777" w:rsidR="00D74E44" w:rsidRPr="00487927" w:rsidRDefault="00D74E44" w:rsidP="00D74E44">
            <w:pPr>
              <w:jc w:val="center"/>
              <w:rPr>
                <w:rFonts w:cstheme="minorHAnsi"/>
                <w:szCs w:val="20"/>
              </w:rPr>
            </w:pPr>
          </w:p>
        </w:tc>
        <w:tc>
          <w:tcPr>
            <w:tcW w:w="1080" w:type="dxa"/>
          </w:tcPr>
          <w:p w14:paraId="7154108A" w14:textId="77777777" w:rsidR="00D74E44" w:rsidRPr="00283A38" w:rsidRDefault="00D74E44" w:rsidP="00D74E44">
            <w:pPr>
              <w:jc w:val="center"/>
              <w:rPr>
                <w:rFonts w:cstheme="minorHAnsi"/>
                <w:szCs w:val="20"/>
              </w:rPr>
            </w:pPr>
          </w:p>
        </w:tc>
        <w:tc>
          <w:tcPr>
            <w:tcW w:w="990" w:type="dxa"/>
          </w:tcPr>
          <w:p w14:paraId="410B622A" w14:textId="77777777" w:rsidR="00D74E44" w:rsidRPr="00283A38" w:rsidRDefault="00D74E44" w:rsidP="00D74E44">
            <w:pPr>
              <w:jc w:val="center"/>
              <w:rPr>
                <w:rFonts w:cstheme="minorHAnsi"/>
                <w:szCs w:val="20"/>
              </w:rPr>
            </w:pPr>
          </w:p>
        </w:tc>
        <w:tc>
          <w:tcPr>
            <w:tcW w:w="990" w:type="dxa"/>
          </w:tcPr>
          <w:p w14:paraId="6CC1AB9D" w14:textId="77777777" w:rsidR="00D74E44" w:rsidRPr="00283A38" w:rsidRDefault="00D74E44" w:rsidP="00D74E44">
            <w:pPr>
              <w:jc w:val="center"/>
              <w:rPr>
                <w:rFonts w:cstheme="minorHAnsi"/>
                <w:szCs w:val="20"/>
              </w:rPr>
            </w:pPr>
          </w:p>
        </w:tc>
        <w:tc>
          <w:tcPr>
            <w:tcW w:w="1103" w:type="dxa"/>
          </w:tcPr>
          <w:p w14:paraId="5CE19561" w14:textId="77777777" w:rsidR="00D74E44" w:rsidRPr="00D65767" w:rsidRDefault="00D74E44" w:rsidP="00D74E44">
            <w:pPr>
              <w:jc w:val="center"/>
              <w:rPr>
                <w:rFonts w:cstheme="minorHAnsi"/>
                <w:szCs w:val="20"/>
              </w:rPr>
            </w:pPr>
          </w:p>
        </w:tc>
        <w:tc>
          <w:tcPr>
            <w:tcW w:w="1103" w:type="dxa"/>
          </w:tcPr>
          <w:p w14:paraId="552C8114" w14:textId="6923E4A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380752" w14:textId="77777777" w:rsidTr="0061524D">
        <w:tc>
          <w:tcPr>
            <w:tcW w:w="1255" w:type="dxa"/>
          </w:tcPr>
          <w:p w14:paraId="213F03E9" w14:textId="300D8CFD" w:rsidR="00D74E44" w:rsidRDefault="00D74E44" w:rsidP="00D74E44">
            <w:pPr>
              <w:jc w:val="center"/>
              <w:rPr>
                <w:szCs w:val="20"/>
              </w:rPr>
            </w:pPr>
            <w:r w:rsidRPr="00751A27">
              <w:t>3310_06</w:t>
            </w:r>
          </w:p>
        </w:tc>
        <w:tc>
          <w:tcPr>
            <w:tcW w:w="990" w:type="dxa"/>
          </w:tcPr>
          <w:p w14:paraId="0985CFCC" w14:textId="77777777" w:rsidR="00D74E44" w:rsidRPr="00283A38" w:rsidRDefault="00D74E44" w:rsidP="00D74E44">
            <w:pPr>
              <w:jc w:val="center"/>
              <w:rPr>
                <w:rFonts w:cstheme="minorHAnsi"/>
                <w:szCs w:val="20"/>
              </w:rPr>
            </w:pPr>
          </w:p>
        </w:tc>
        <w:tc>
          <w:tcPr>
            <w:tcW w:w="990" w:type="dxa"/>
          </w:tcPr>
          <w:p w14:paraId="6D8189E4" w14:textId="77777777" w:rsidR="00D74E44" w:rsidRPr="00487927" w:rsidRDefault="00D74E44" w:rsidP="00D74E44">
            <w:pPr>
              <w:jc w:val="center"/>
              <w:rPr>
                <w:rFonts w:cstheme="minorHAnsi"/>
                <w:szCs w:val="20"/>
              </w:rPr>
            </w:pPr>
          </w:p>
        </w:tc>
        <w:tc>
          <w:tcPr>
            <w:tcW w:w="990" w:type="dxa"/>
          </w:tcPr>
          <w:p w14:paraId="1D93E64B" w14:textId="77777777" w:rsidR="00D74E44" w:rsidRPr="00487927" w:rsidRDefault="00D74E44" w:rsidP="00D74E44">
            <w:pPr>
              <w:jc w:val="center"/>
              <w:rPr>
                <w:rFonts w:cstheme="minorHAnsi"/>
                <w:szCs w:val="20"/>
              </w:rPr>
            </w:pPr>
          </w:p>
        </w:tc>
        <w:tc>
          <w:tcPr>
            <w:tcW w:w="990" w:type="dxa"/>
          </w:tcPr>
          <w:p w14:paraId="4DF68577" w14:textId="77777777" w:rsidR="00D74E44" w:rsidRPr="00487927" w:rsidRDefault="00D74E44" w:rsidP="00D74E44">
            <w:pPr>
              <w:jc w:val="center"/>
              <w:rPr>
                <w:rFonts w:cstheme="minorHAnsi"/>
                <w:szCs w:val="20"/>
              </w:rPr>
            </w:pPr>
          </w:p>
        </w:tc>
        <w:tc>
          <w:tcPr>
            <w:tcW w:w="990" w:type="dxa"/>
          </w:tcPr>
          <w:p w14:paraId="056B053E" w14:textId="77777777" w:rsidR="00D74E44" w:rsidRPr="00487927" w:rsidRDefault="00D74E44" w:rsidP="00D74E44">
            <w:pPr>
              <w:jc w:val="center"/>
              <w:rPr>
                <w:rFonts w:cstheme="minorHAnsi"/>
                <w:szCs w:val="20"/>
              </w:rPr>
            </w:pPr>
          </w:p>
        </w:tc>
        <w:tc>
          <w:tcPr>
            <w:tcW w:w="990" w:type="dxa"/>
          </w:tcPr>
          <w:p w14:paraId="75B4DB49" w14:textId="77777777" w:rsidR="00D74E44" w:rsidRPr="00487927" w:rsidRDefault="00D74E44" w:rsidP="00D74E44">
            <w:pPr>
              <w:jc w:val="center"/>
              <w:rPr>
                <w:rFonts w:cstheme="minorHAnsi"/>
                <w:szCs w:val="20"/>
              </w:rPr>
            </w:pPr>
          </w:p>
        </w:tc>
        <w:tc>
          <w:tcPr>
            <w:tcW w:w="1080" w:type="dxa"/>
          </w:tcPr>
          <w:p w14:paraId="364D6F77" w14:textId="77777777" w:rsidR="00D74E44" w:rsidRPr="00283A38" w:rsidRDefault="00D74E44" w:rsidP="00D74E44">
            <w:pPr>
              <w:jc w:val="center"/>
              <w:rPr>
                <w:rFonts w:cstheme="minorHAnsi"/>
                <w:szCs w:val="20"/>
              </w:rPr>
            </w:pPr>
          </w:p>
        </w:tc>
        <w:tc>
          <w:tcPr>
            <w:tcW w:w="990" w:type="dxa"/>
          </w:tcPr>
          <w:p w14:paraId="53B9EA17" w14:textId="77777777" w:rsidR="00D74E44" w:rsidRPr="00283A38" w:rsidRDefault="00D74E44" w:rsidP="00D74E44">
            <w:pPr>
              <w:jc w:val="center"/>
              <w:rPr>
                <w:rFonts w:cstheme="minorHAnsi"/>
                <w:szCs w:val="20"/>
              </w:rPr>
            </w:pPr>
          </w:p>
        </w:tc>
        <w:tc>
          <w:tcPr>
            <w:tcW w:w="990" w:type="dxa"/>
          </w:tcPr>
          <w:p w14:paraId="1E566799" w14:textId="77777777" w:rsidR="00D74E44" w:rsidRPr="00283A38" w:rsidRDefault="00D74E44" w:rsidP="00D74E44">
            <w:pPr>
              <w:jc w:val="center"/>
              <w:rPr>
                <w:rFonts w:cstheme="minorHAnsi"/>
                <w:szCs w:val="20"/>
              </w:rPr>
            </w:pPr>
          </w:p>
        </w:tc>
        <w:tc>
          <w:tcPr>
            <w:tcW w:w="1103" w:type="dxa"/>
          </w:tcPr>
          <w:p w14:paraId="73D119FE" w14:textId="77777777" w:rsidR="00D74E44" w:rsidRPr="00D65767" w:rsidRDefault="00D74E44" w:rsidP="00D74E44">
            <w:pPr>
              <w:jc w:val="center"/>
              <w:rPr>
                <w:rFonts w:cstheme="minorHAnsi"/>
                <w:szCs w:val="20"/>
              </w:rPr>
            </w:pPr>
          </w:p>
        </w:tc>
        <w:tc>
          <w:tcPr>
            <w:tcW w:w="1103" w:type="dxa"/>
          </w:tcPr>
          <w:p w14:paraId="37DF1511" w14:textId="210899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CC5AC26" w14:textId="77777777" w:rsidTr="0061524D">
        <w:tc>
          <w:tcPr>
            <w:tcW w:w="1255" w:type="dxa"/>
          </w:tcPr>
          <w:p w14:paraId="09903284" w14:textId="12E68334" w:rsidR="00D74E44" w:rsidRDefault="00D74E44" w:rsidP="00D74E44">
            <w:pPr>
              <w:jc w:val="center"/>
              <w:rPr>
                <w:szCs w:val="20"/>
              </w:rPr>
            </w:pPr>
            <w:r w:rsidRPr="00751A27">
              <w:t>3310_07</w:t>
            </w:r>
          </w:p>
        </w:tc>
        <w:tc>
          <w:tcPr>
            <w:tcW w:w="990" w:type="dxa"/>
          </w:tcPr>
          <w:p w14:paraId="7BEE9D09" w14:textId="77777777" w:rsidR="00D74E44" w:rsidRPr="00283A38" w:rsidRDefault="00D74E44" w:rsidP="00D74E44">
            <w:pPr>
              <w:jc w:val="center"/>
              <w:rPr>
                <w:rFonts w:cstheme="minorHAnsi"/>
                <w:szCs w:val="20"/>
              </w:rPr>
            </w:pPr>
          </w:p>
        </w:tc>
        <w:tc>
          <w:tcPr>
            <w:tcW w:w="990" w:type="dxa"/>
          </w:tcPr>
          <w:p w14:paraId="0C0B4D1F" w14:textId="77777777" w:rsidR="00D74E44" w:rsidRPr="00487927" w:rsidRDefault="00D74E44" w:rsidP="00D74E44">
            <w:pPr>
              <w:jc w:val="center"/>
              <w:rPr>
                <w:rFonts w:cstheme="minorHAnsi"/>
                <w:szCs w:val="20"/>
              </w:rPr>
            </w:pPr>
          </w:p>
        </w:tc>
        <w:tc>
          <w:tcPr>
            <w:tcW w:w="990" w:type="dxa"/>
          </w:tcPr>
          <w:p w14:paraId="289A52A3" w14:textId="77777777" w:rsidR="00D74E44" w:rsidRPr="00487927" w:rsidRDefault="00D74E44" w:rsidP="00D74E44">
            <w:pPr>
              <w:jc w:val="center"/>
              <w:rPr>
                <w:rFonts w:cstheme="minorHAnsi"/>
                <w:szCs w:val="20"/>
              </w:rPr>
            </w:pPr>
          </w:p>
        </w:tc>
        <w:tc>
          <w:tcPr>
            <w:tcW w:w="990" w:type="dxa"/>
          </w:tcPr>
          <w:p w14:paraId="43610FC8" w14:textId="77777777" w:rsidR="00D74E44" w:rsidRPr="00487927" w:rsidRDefault="00D74E44" w:rsidP="00D74E44">
            <w:pPr>
              <w:jc w:val="center"/>
              <w:rPr>
                <w:rFonts w:cstheme="minorHAnsi"/>
                <w:szCs w:val="20"/>
              </w:rPr>
            </w:pPr>
          </w:p>
        </w:tc>
        <w:tc>
          <w:tcPr>
            <w:tcW w:w="990" w:type="dxa"/>
          </w:tcPr>
          <w:p w14:paraId="7DA739F4" w14:textId="77777777" w:rsidR="00D74E44" w:rsidRPr="00487927" w:rsidRDefault="00D74E44" w:rsidP="00D74E44">
            <w:pPr>
              <w:jc w:val="center"/>
              <w:rPr>
                <w:rFonts w:cstheme="minorHAnsi"/>
                <w:szCs w:val="20"/>
              </w:rPr>
            </w:pPr>
          </w:p>
        </w:tc>
        <w:tc>
          <w:tcPr>
            <w:tcW w:w="990" w:type="dxa"/>
          </w:tcPr>
          <w:p w14:paraId="13673EBA" w14:textId="77777777" w:rsidR="00D74E44" w:rsidRPr="00487927" w:rsidRDefault="00D74E44" w:rsidP="00D74E44">
            <w:pPr>
              <w:jc w:val="center"/>
              <w:rPr>
                <w:rFonts w:cstheme="minorHAnsi"/>
                <w:szCs w:val="20"/>
              </w:rPr>
            </w:pPr>
          </w:p>
        </w:tc>
        <w:tc>
          <w:tcPr>
            <w:tcW w:w="1080" w:type="dxa"/>
          </w:tcPr>
          <w:p w14:paraId="7ADE2D6C" w14:textId="77777777" w:rsidR="00D74E44" w:rsidRPr="00283A38" w:rsidRDefault="00D74E44" w:rsidP="00D74E44">
            <w:pPr>
              <w:jc w:val="center"/>
              <w:rPr>
                <w:rFonts w:cstheme="minorHAnsi"/>
                <w:szCs w:val="20"/>
              </w:rPr>
            </w:pPr>
          </w:p>
        </w:tc>
        <w:tc>
          <w:tcPr>
            <w:tcW w:w="990" w:type="dxa"/>
          </w:tcPr>
          <w:p w14:paraId="38818FDB" w14:textId="77777777" w:rsidR="00D74E44" w:rsidRPr="00283A38" w:rsidRDefault="00D74E44" w:rsidP="00D74E44">
            <w:pPr>
              <w:jc w:val="center"/>
              <w:rPr>
                <w:rFonts w:cstheme="minorHAnsi"/>
                <w:szCs w:val="20"/>
              </w:rPr>
            </w:pPr>
          </w:p>
        </w:tc>
        <w:tc>
          <w:tcPr>
            <w:tcW w:w="990" w:type="dxa"/>
          </w:tcPr>
          <w:p w14:paraId="5D7895B4" w14:textId="77777777" w:rsidR="00D74E44" w:rsidRPr="00283A38" w:rsidRDefault="00D74E44" w:rsidP="00D74E44">
            <w:pPr>
              <w:jc w:val="center"/>
              <w:rPr>
                <w:rFonts w:cstheme="minorHAnsi"/>
                <w:szCs w:val="20"/>
              </w:rPr>
            </w:pPr>
          </w:p>
        </w:tc>
        <w:tc>
          <w:tcPr>
            <w:tcW w:w="1103" w:type="dxa"/>
          </w:tcPr>
          <w:p w14:paraId="76140FBA" w14:textId="77777777" w:rsidR="00D74E44" w:rsidRPr="00D65767" w:rsidRDefault="00D74E44" w:rsidP="00D74E44">
            <w:pPr>
              <w:jc w:val="center"/>
              <w:rPr>
                <w:rFonts w:cstheme="minorHAnsi"/>
                <w:szCs w:val="20"/>
              </w:rPr>
            </w:pPr>
          </w:p>
        </w:tc>
        <w:tc>
          <w:tcPr>
            <w:tcW w:w="1103" w:type="dxa"/>
          </w:tcPr>
          <w:p w14:paraId="7AAC3DA4" w14:textId="61F245C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67F99B1" w14:textId="77777777" w:rsidTr="0061524D">
        <w:tc>
          <w:tcPr>
            <w:tcW w:w="1255" w:type="dxa"/>
          </w:tcPr>
          <w:p w14:paraId="7A5A0067" w14:textId="30442BB2" w:rsidR="00D74E44" w:rsidRDefault="00D74E44" w:rsidP="00D74E44">
            <w:pPr>
              <w:jc w:val="center"/>
              <w:rPr>
                <w:szCs w:val="20"/>
              </w:rPr>
            </w:pPr>
            <w:r w:rsidRPr="00751A27">
              <w:t>3310_08</w:t>
            </w:r>
          </w:p>
        </w:tc>
        <w:tc>
          <w:tcPr>
            <w:tcW w:w="990" w:type="dxa"/>
          </w:tcPr>
          <w:p w14:paraId="69CE66B4" w14:textId="77777777" w:rsidR="00D74E44" w:rsidRPr="00283A38" w:rsidRDefault="00D74E44" w:rsidP="00D74E44">
            <w:pPr>
              <w:jc w:val="center"/>
              <w:rPr>
                <w:rFonts w:cstheme="minorHAnsi"/>
                <w:szCs w:val="20"/>
              </w:rPr>
            </w:pPr>
          </w:p>
        </w:tc>
        <w:tc>
          <w:tcPr>
            <w:tcW w:w="990" w:type="dxa"/>
          </w:tcPr>
          <w:p w14:paraId="2E46E7D3" w14:textId="77777777" w:rsidR="00D74E44" w:rsidRPr="00487927" w:rsidRDefault="00D74E44" w:rsidP="00D74E44">
            <w:pPr>
              <w:jc w:val="center"/>
              <w:rPr>
                <w:rFonts w:cstheme="minorHAnsi"/>
                <w:szCs w:val="20"/>
              </w:rPr>
            </w:pPr>
          </w:p>
        </w:tc>
        <w:tc>
          <w:tcPr>
            <w:tcW w:w="990" w:type="dxa"/>
          </w:tcPr>
          <w:p w14:paraId="71385AB9" w14:textId="77777777" w:rsidR="00D74E44" w:rsidRPr="00487927" w:rsidRDefault="00D74E44" w:rsidP="00D74E44">
            <w:pPr>
              <w:jc w:val="center"/>
              <w:rPr>
                <w:rFonts w:cstheme="minorHAnsi"/>
                <w:szCs w:val="20"/>
              </w:rPr>
            </w:pPr>
          </w:p>
        </w:tc>
        <w:tc>
          <w:tcPr>
            <w:tcW w:w="990" w:type="dxa"/>
          </w:tcPr>
          <w:p w14:paraId="19FD5994" w14:textId="77777777" w:rsidR="00D74E44" w:rsidRPr="00487927" w:rsidRDefault="00D74E44" w:rsidP="00D74E44">
            <w:pPr>
              <w:jc w:val="center"/>
              <w:rPr>
                <w:rFonts w:cstheme="minorHAnsi"/>
                <w:szCs w:val="20"/>
              </w:rPr>
            </w:pPr>
          </w:p>
        </w:tc>
        <w:tc>
          <w:tcPr>
            <w:tcW w:w="990" w:type="dxa"/>
          </w:tcPr>
          <w:p w14:paraId="27624BAC" w14:textId="77777777" w:rsidR="00D74E44" w:rsidRPr="00487927" w:rsidRDefault="00D74E44" w:rsidP="00D74E44">
            <w:pPr>
              <w:jc w:val="center"/>
              <w:rPr>
                <w:rFonts w:cstheme="minorHAnsi"/>
                <w:szCs w:val="20"/>
              </w:rPr>
            </w:pPr>
          </w:p>
        </w:tc>
        <w:tc>
          <w:tcPr>
            <w:tcW w:w="990" w:type="dxa"/>
          </w:tcPr>
          <w:p w14:paraId="00FDD536" w14:textId="77777777" w:rsidR="00D74E44" w:rsidRPr="00487927" w:rsidRDefault="00D74E44" w:rsidP="00D74E44">
            <w:pPr>
              <w:jc w:val="center"/>
              <w:rPr>
                <w:rFonts w:cstheme="minorHAnsi"/>
                <w:szCs w:val="20"/>
              </w:rPr>
            </w:pPr>
          </w:p>
        </w:tc>
        <w:tc>
          <w:tcPr>
            <w:tcW w:w="1080" w:type="dxa"/>
          </w:tcPr>
          <w:p w14:paraId="24E93649" w14:textId="77777777" w:rsidR="00D74E44" w:rsidRPr="00283A38" w:rsidRDefault="00D74E44" w:rsidP="00D74E44">
            <w:pPr>
              <w:jc w:val="center"/>
              <w:rPr>
                <w:rFonts w:cstheme="minorHAnsi"/>
                <w:szCs w:val="20"/>
              </w:rPr>
            </w:pPr>
          </w:p>
        </w:tc>
        <w:tc>
          <w:tcPr>
            <w:tcW w:w="990" w:type="dxa"/>
          </w:tcPr>
          <w:p w14:paraId="21D454CE" w14:textId="77777777" w:rsidR="00D74E44" w:rsidRPr="00283A38" w:rsidRDefault="00D74E44" w:rsidP="00D74E44">
            <w:pPr>
              <w:jc w:val="center"/>
              <w:rPr>
                <w:rFonts w:cstheme="minorHAnsi"/>
                <w:szCs w:val="20"/>
              </w:rPr>
            </w:pPr>
          </w:p>
        </w:tc>
        <w:tc>
          <w:tcPr>
            <w:tcW w:w="990" w:type="dxa"/>
          </w:tcPr>
          <w:p w14:paraId="69C63059" w14:textId="77777777" w:rsidR="00D74E44" w:rsidRPr="00283A38" w:rsidRDefault="00D74E44" w:rsidP="00D74E44">
            <w:pPr>
              <w:jc w:val="center"/>
              <w:rPr>
                <w:rFonts w:cstheme="minorHAnsi"/>
                <w:szCs w:val="20"/>
              </w:rPr>
            </w:pPr>
          </w:p>
        </w:tc>
        <w:tc>
          <w:tcPr>
            <w:tcW w:w="1103" w:type="dxa"/>
          </w:tcPr>
          <w:p w14:paraId="7339AFCA" w14:textId="77777777" w:rsidR="00D74E44" w:rsidRPr="00D65767" w:rsidRDefault="00D74E44" w:rsidP="00D74E44">
            <w:pPr>
              <w:jc w:val="center"/>
              <w:rPr>
                <w:rFonts w:cstheme="minorHAnsi"/>
                <w:szCs w:val="20"/>
              </w:rPr>
            </w:pPr>
          </w:p>
        </w:tc>
        <w:tc>
          <w:tcPr>
            <w:tcW w:w="1103" w:type="dxa"/>
          </w:tcPr>
          <w:p w14:paraId="0719DEA8" w14:textId="266CE8E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25C8DBE" w14:textId="77777777" w:rsidTr="0061524D">
        <w:tc>
          <w:tcPr>
            <w:tcW w:w="1255" w:type="dxa"/>
          </w:tcPr>
          <w:p w14:paraId="3AA75450" w14:textId="424D2248" w:rsidR="00D74E44" w:rsidRDefault="00D74E44" w:rsidP="00D74E44">
            <w:pPr>
              <w:jc w:val="center"/>
              <w:rPr>
                <w:szCs w:val="20"/>
              </w:rPr>
            </w:pPr>
            <w:r w:rsidRPr="00751A27">
              <w:t>3310_09</w:t>
            </w:r>
          </w:p>
        </w:tc>
        <w:tc>
          <w:tcPr>
            <w:tcW w:w="990" w:type="dxa"/>
          </w:tcPr>
          <w:p w14:paraId="405A51E9" w14:textId="77777777" w:rsidR="00D74E44" w:rsidRPr="00283A38" w:rsidRDefault="00D74E44" w:rsidP="00D74E44">
            <w:pPr>
              <w:jc w:val="center"/>
              <w:rPr>
                <w:rFonts w:cstheme="minorHAnsi"/>
                <w:szCs w:val="20"/>
              </w:rPr>
            </w:pPr>
          </w:p>
        </w:tc>
        <w:tc>
          <w:tcPr>
            <w:tcW w:w="990" w:type="dxa"/>
          </w:tcPr>
          <w:p w14:paraId="6405311B" w14:textId="77777777" w:rsidR="00D74E44" w:rsidRPr="00487927" w:rsidRDefault="00D74E44" w:rsidP="00D74E44">
            <w:pPr>
              <w:jc w:val="center"/>
              <w:rPr>
                <w:rFonts w:cstheme="minorHAnsi"/>
                <w:szCs w:val="20"/>
              </w:rPr>
            </w:pPr>
          </w:p>
        </w:tc>
        <w:tc>
          <w:tcPr>
            <w:tcW w:w="990" w:type="dxa"/>
          </w:tcPr>
          <w:p w14:paraId="3639D45E" w14:textId="77777777" w:rsidR="00D74E44" w:rsidRPr="00487927" w:rsidRDefault="00D74E44" w:rsidP="00D74E44">
            <w:pPr>
              <w:jc w:val="center"/>
              <w:rPr>
                <w:rFonts w:cstheme="minorHAnsi"/>
                <w:szCs w:val="20"/>
              </w:rPr>
            </w:pPr>
          </w:p>
        </w:tc>
        <w:tc>
          <w:tcPr>
            <w:tcW w:w="990" w:type="dxa"/>
          </w:tcPr>
          <w:p w14:paraId="6394E1C7" w14:textId="77777777" w:rsidR="00D74E44" w:rsidRPr="00487927" w:rsidRDefault="00D74E44" w:rsidP="00D74E44">
            <w:pPr>
              <w:jc w:val="center"/>
              <w:rPr>
                <w:rFonts w:cstheme="minorHAnsi"/>
                <w:szCs w:val="20"/>
              </w:rPr>
            </w:pPr>
          </w:p>
        </w:tc>
        <w:tc>
          <w:tcPr>
            <w:tcW w:w="990" w:type="dxa"/>
          </w:tcPr>
          <w:p w14:paraId="61A68202" w14:textId="77777777" w:rsidR="00D74E44" w:rsidRPr="00487927" w:rsidRDefault="00D74E44" w:rsidP="00D74E44">
            <w:pPr>
              <w:jc w:val="center"/>
              <w:rPr>
                <w:rFonts w:cstheme="minorHAnsi"/>
                <w:szCs w:val="20"/>
              </w:rPr>
            </w:pPr>
          </w:p>
        </w:tc>
        <w:tc>
          <w:tcPr>
            <w:tcW w:w="990" w:type="dxa"/>
          </w:tcPr>
          <w:p w14:paraId="4BD66416" w14:textId="77777777" w:rsidR="00D74E44" w:rsidRPr="00487927" w:rsidRDefault="00D74E44" w:rsidP="00D74E44">
            <w:pPr>
              <w:jc w:val="center"/>
              <w:rPr>
                <w:rFonts w:cstheme="minorHAnsi"/>
                <w:szCs w:val="20"/>
              </w:rPr>
            </w:pPr>
          </w:p>
        </w:tc>
        <w:tc>
          <w:tcPr>
            <w:tcW w:w="1080" w:type="dxa"/>
          </w:tcPr>
          <w:p w14:paraId="7ACA8644" w14:textId="77777777" w:rsidR="00D74E44" w:rsidRPr="00283A38" w:rsidRDefault="00D74E44" w:rsidP="00D74E44">
            <w:pPr>
              <w:jc w:val="center"/>
              <w:rPr>
                <w:rFonts w:cstheme="minorHAnsi"/>
                <w:szCs w:val="20"/>
              </w:rPr>
            </w:pPr>
          </w:p>
        </w:tc>
        <w:tc>
          <w:tcPr>
            <w:tcW w:w="990" w:type="dxa"/>
          </w:tcPr>
          <w:p w14:paraId="468DDC95" w14:textId="77777777" w:rsidR="00D74E44" w:rsidRPr="00283A38" w:rsidRDefault="00D74E44" w:rsidP="00D74E44">
            <w:pPr>
              <w:jc w:val="center"/>
              <w:rPr>
                <w:rFonts w:cstheme="minorHAnsi"/>
                <w:szCs w:val="20"/>
              </w:rPr>
            </w:pPr>
          </w:p>
        </w:tc>
        <w:tc>
          <w:tcPr>
            <w:tcW w:w="990" w:type="dxa"/>
          </w:tcPr>
          <w:p w14:paraId="4B541FF6" w14:textId="77777777" w:rsidR="00D74E44" w:rsidRPr="00283A38" w:rsidRDefault="00D74E44" w:rsidP="00D74E44">
            <w:pPr>
              <w:jc w:val="center"/>
              <w:rPr>
                <w:rFonts w:cstheme="minorHAnsi"/>
                <w:szCs w:val="20"/>
              </w:rPr>
            </w:pPr>
          </w:p>
        </w:tc>
        <w:tc>
          <w:tcPr>
            <w:tcW w:w="1103" w:type="dxa"/>
          </w:tcPr>
          <w:p w14:paraId="755B066B" w14:textId="77777777" w:rsidR="00D74E44" w:rsidRPr="00D65767" w:rsidRDefault="00D74E44" w:rsidP="00D74E44">
            <w:pPr>
              <w:jc w:val="center"/>
              <w:rPr>
                <w:rFonts w:cstheme="minorHAnsi"/>
                <w:szCs w:val="20"/>
              </w:rPr>
            </w:pPr>
          </w:p>
        </w:tc>
        <w:tc>
          <w:tcPr>
            <w:tcW w:w="1103" w:type="dxa"/>
          </w:tcPr>
          <w:p w14:paraId="40121FD9" w14:textId="3B306D97"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275A7E0" w14:textId="77777777" w:rsidTr="0061524D">
        <w:tc>
          <w:tcPr>
            <w:tcW w:w="1255" w:type="dxa"/>
          </w:tcPr>
          <w:p w14:paraId="7810D746" w14:textId="2428FD19" w:rsidR="00D74E44" w:rsidRDefault="00D74E44" w:rsidP="00D74E44">
            <w:pPr>
              <w:jc w:val="center"/>
              <w:rPr>
                <w:szCs w:val="20"/>
              </w:rPr>
            </w:pPr>
            <w:r w:rsidRPr="00751A27">
              <w:t>3310_10</w:t>
            </w:r>
          </w:p>
        </w:tc>
        <w:tc>
          <w:tcPr>
            <w:tcW w:w="990" w:type="dxa"/>
          </w:tcPr>
          <w:p w14:paraId="391F8899" w14:textId="77777777" w:rsidR="00D74E44" w:rsidRPr="00283A38" w:rsidRDefault="00D74E44" w:rsidP="00D74E44">
            <w:pPr>
              <w:jc w:val="center"/>
              <w:rPr>
                <w:rFonts w:cstheme="minorHAnsi"/>
                <w:szCs w:val="20"/>
              </w:rPr>
            </w:pPr>
          </w:p>
        </w:tc>
        <w:tc>
          <w:tcPr>
            <w:tcW w:w="990" w:type="dxa"/>
          </w:tcPr>
          <w:p w14:paraId="09C82C47" w14:textId="77777777" w:rsidR="00D74E44" w:rsidRPr="00487927" w:rsidRDefault="00D74E44" w:rsidP="00D74E44">
            <w:pPr>
              <w:jc w:val="center"/>
              <w:rPr>
                <w:rFonts w:cstheme="minorHAnsi"/>
                <w:szCs w:val="20"/>
              </w:rPr>
            </w:pPr>
          </w:p>
        </w:tc>
        <w:tc>
          <w:tcPr>
            <w:tcW w:w="990" w:type="dxa"/>
          </w:tcPr>
          <w:p w14:paraId="5F575956" w14:textId="77777777" w:rsidR="00D74E44" w:rsidRPr="00487927" w:rsidRDefault="00D74E44" w:rsidP="00D74E44">
            <w:pPr>
              <w:jc w:val="center"/>
              <w:rPr>
                <w:rFonts w:cstheme="minorHAnsi"/>
                <w:szCs w:val="20"/>
              </w:rPr>
            </w:pPr>
          </w:p>
        </w:tc>
        <w:tc>
          <w:tcPr>
            <w:tcW w:w="990" w:type="dxa"/>
          </w:tcPr>
          <w:p w14:paraId="350B2544" w14:textId="77777777" w:rsidR="00D74E44" w:rsidRPr="00487927" w:rsidRDefault="00D74E44" w:rsidP="00D74E44">
            <w:pPr>
              <w:jc w:val="center"/>
              <w:rPr>
                <w:rFonts w:cstheme="minorHAnsi"/>
                <w:szCs w:val="20"/>
              </w:rPr>
            </w:pPr>
          </w:p>
        </w:tc>
        <w:tc>
          <w:tcPr>
            <w:tcW w:w="990" w:type="dxa"/>
          </w:tcPr>
          <w:p w14:paraId="07A16032" w14:textId="77777777" w:rsidR="00D74E44" w:rsidRPr="00487927" w:rsidRDefault="00D74E44" w:rsidP="00D74E44">
            <w:pPr>
              <w:jc w:val="center"/>
              <w:rPr>
                <w:rFonts w:cstheme="minorHAnsi"/>
                <w:szCs w:val="20"/>
              </w:rPr>
            </w:pPr>
          </w:p>
        </w:tc>
        <w:tc>
          <w:tcPr>
            <w:tcW w:w="990" w:type="dxa"/>
          </w:tcPr>
          <w:p w14:paraId="54F4245F" w14:textId="77777777" w:rsidR="00D74E44" w:rsidRPr="00487927" w:rsidRDefault="00D74E44" w:rsidP="00D74E44">
            <w:pPr>
              <w:jc w:val="center"/>
              <w:rPr>
                <w:rFonts w:cstheme="minorHAnsi"/>
                <w:szCs w:val="20"/>
              </w:rPr>
            </w:pPr>
          </w:p>
        </w:tc>
        <w:tc>
          <w:tcPr>
            <w:tcW w:w="1080" w:type="dxa"/>
          </w:tcPr>
          <w:p w14:paraId="352431EB" w14:textId="77777777" w:rsidR="00D74E44" w:rsidRPr="00283A38" w:rsidRDefault="00D74E44" w:rsidP="00D74E44">
            <w:pPr>
              <w:jc w:val="center"/>
              <w:rPr>
                <w:rFonts w:cstheme="minorHAnsi"/>
                <w:szCs w:val="20"/>
              </w:rPr>
            </w:pPr>
          </w:p>
        </w:tc>
        <w:tc>
          <w:tcPr>
            <w:tcW w:w="990" w:type="dxa"/>
          </w:tcPr>
          <w:p w14:paraId="489BE34E" w14:textId="77777777" w:rsidR="00D74E44" w:rsidRPr="00283A38" w:rsidRDefault="00D74E44" w:rsidP="00D74E44">
            <w:pPr>
              <w:jc w:val="center"/>
              <w:rPr>
                <w:rFonts w:cstheme="minorHAnsi"/>
                <w:szCs w:val="20"/>
              </w:rPr>
            </w:pPr>
          </w:p>
        </w:tc>
        <w:tc>
          <w:tcPr>
            <w:tcW w:w="990" w:type="dxa"/>
          </w:tcPr>
          <w:p w14:paraId="1F6C067F" w14:textId="77777777" w:rsidR="00D74E44" w:rsidRPr="00283A38" w:rsidRDefault="00D74E44" w:rsidP="00D74E44">
            <w:pPr>
              <w:jc w:val="center"/>
              <w:rPr>
                <w:rFonts w:cstheme="minorHAnsi"/>
                <w:szCs w:val="20"/>
              </w:rPr>
            </w:pPr>
          </w:p>
        </w:tc>
        <w:tc>
          <w:tcPr>
            <w:tcW w:w="1103" w:type="dxa"/>
          </w:tcPr>
          <w:p w14:paraId="0E4203D7" w14:textId="77777777" w:rsidR="00D74E44" w:rsidRPr="00D65767" w:rsidRDefault="00D74E44" w:rsidP="00D74E44">
            <w:pPr>
              <w:jc w:val="center"/>
              <w:rPr>
                <w:rFonts w:cstheme="minorHAnsi"/>
                <w:szCs w:val="20"/>
              </w:rPr>
            </w:pPr>
          </w:p>
        </w:tc>
        <w:tc>
          <w:tcPr>
            <w:tcW w:w="1103" w:type="dxa"/>
          </w:tcPr>
          <w:p w14:paraId="159A1072" w14:textId="39E16F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CAC3A1D" w14:textId="77777777" w:rsidTr="0061524D">
        <w:tc>
          <w:tcPr>
            <w:tcW w:w="1255" w:type="dxa"/>
          </w:tcPr>
          <w:p w14:paraId="4A077C31" w14:textId="538272DC" w:rsidR="00D74E44" w:rsidRDefault="00D74E44" w:rsidP="00D74E44">
            <w:pPr>
              <w:jc w:val="center"/>
              <w:rPr>
                <w:szCs w:val="20"/>
              </w:rPr>
            </w:pPr>
            <w:r w:rsidRPr="00751A27">
              <w:t>3310_11</w:t>
            </w:r>
          </w:p>
        </w:tc>
        <w:tc>
          <w:tcPr>
            <w:tcW w:w="990" w:type="dxa"/>
          </w:tcPr>
          <w:p w14:paraId="1C34407D" w14:textId="77777777" w:rsidR="00D74E44" w:rsidRPr="00283A38" w:rsidRDefault="00D74E44" w:rsidP="00D74E44">
            <w:pPr>
              <w:jc w:val="center"/>
              <w:rPr>
                <w:rFonts w:cstheme="minorHAnsi"/>
                <w:szCs w:val="20"/>
              </w:rPr>
            </w:pPr>
          </w:p>
        </w:tc>
        <w:tc>
          <w:tcPr>
            <w:tcW w:w="990" w:type="dxa"/>
          </w:tcPr>
          <w:p w14:paraId="1B9AC957" w14:textId="77777777" w:rsidR="00D74E44" w:rsidRPr="00487927" w:rsidRDefault="00D74E44" w:rsidP="00D74E44">
            <w:pPr>
              <w:jc w:val="center"/>
              <w:rPr>
                <w:rFonts w:cstheme="minorHAnsi"/>
                <w:szCs w:val="20"/>
              </w:rPr>
            </w:pPr>
          </w:p>
        </w:tc>
        <w:tc>
          <w:tcPr>
            <w:tcW w:w="990" w:type="dxa"/>
          </w:tcPr>
          <w:p w14:paraId="1C2ABE7D" w14:textId="77777777" w:rsidR="00D74E44" w:rsidRPr="00487927" w:rsidRDefault="00D74E44" w:rsidP="00D74E44">
            <w:pPr>
              <w:jc w:val="center"/>
              <w:rPr>
                <w:rFonts w:cstheme="minorHAnsi"/>
                <w:szCs w:val="20"/>
              </w:rPr>
            </w:pPr>
          </w:p>
        </w:tc>
        <w:tc>
          <w:tcPr>
            <w:tcW w:w="990" w:type="dxa"/>
          </w:tcPr>
          <w:p w14:paraId="2EDA7782" w14:textId="77777777" w:rsidR="00D74E44" w:rsidRPr="00487927" w:rsidRDefault="00D74E44" w:rsidP="00D74E44">
            <w:pPr>
              <w:jc w:val="center"/>
              <w:rPr>
                <w:rFonts w:cstheme="minorHAnsi"/>
                <w:szCs w:val="20"/>
              </w:rPr>
            </w:pPr>
          </w:p>
        </w:tc>
        <w:tc>
          <w:tcPr>
            <w:tcW w:w="990" w:type="dxa"/>
          </w:tcPr>
          <w:p w14:paraId="0E27959D" w14:textId="77777777" w:rsidR="00D74E44" w:rsidRPr="00487927" w:rsidRDefault="00D74E44" w:rsidP="00D74E44">
            <w:pPr>
              <w:jc w:val="center"/>
              <w:rPr>
                <w:rFonts w:cstheme="minorHAnsi"/>
                <w:szCs w:val="20"/>
              </w:rPr>
            </w:pPr>
          </w:p>
        </w:tc>
        <w:tc>
          <w:tcPr>
            <w:tcW w:w="990" w:type="dxa"/>
          </w:tcPr>
          <w:p w14:paraId="1FA36448" w14:textId="77777777" w:rsidR="00D74E44" w:rsidRPr="00487927" w:rsidRDefault="00D74E44" w:rsidP="00D74E44">
            <w:pPr>
              <w:jc w:val="center"/>
              <w:rPr>
                <w:rFonts w:cstheme="minorHAnsi"/>
                <w:szCs w:val="20"/>
              </w:rPr>
            </w:pPr>
          </w:p>
        </w:tc>
        <w:tc>
          <w:tcPr>
            <w:tcW w:w="1080" w:type="dxa"/>
          </w:tcPr>
          <w:p w14:paraId="5A4AD321" w14:textId="77777777" w:rsidR="00D74E44" w:rsidRPr="00283A38" w:rsidRDefault="00D74E44" w:rsidP="00D74E44">
            <w:pPr>
              <w:jc w:val="center"/>
              <w:rPr>
                <w:rFonts w:cstheme="minorHAnsi"/>
                <w:szCs w:val="20"/>
              </w:rPr>
            </w:pPr>
          </w:p>
        </w:tc>
        <w:tc>
          <w:tcPr>
            <w:tcW w:w="990" w:type="dxa"/>
          </w:tcPr>
          <w:p w14:paraId="039282F1" w14:textId="77777777" w:rsidR="00D74E44" w:rsidRPr="00283A38" w:rsidRDefault="00D74E44" w:rsidP="00D74E44">
            <w:pPr>
              <w:jc w:val="center"/>
              <w:rPr>
                <w:rFonts w:cstheme="minorHAnsi"/>
                <w:szCs w:val="20"/>
              </w:rPr>
            </w:pPr>
          </w:p>
        </w:tc>
        <w:tc>
          <w:tcPr>
            <w:tcW w:w="990" w:type="dxa"/>
          </w:tcPr>
          <w:p w14:paraId="26B604E2" w14:textId="77777777" w:rsidR="00D74E44" w:rsidRPr="00283A38" w:rsidRDefault="00D74E44" w:rsidP="00D74E44">
            <w:pPr>
              <w:jc w:val="center"/>
              <w:rPr>
                <w:rFonts w:cstheme="minorHAnsi"/>
                <w:szCs w:val="20"/>
              </w:rPr>
            </w:pPr>
          </w:p>
        </w:tc>
        <w:tc>
          <w:tcPr>
            <w:tcW w:w="1103" w:type="dxa"/>
          </w:tcPr>
          <w:p w14:paraId="2FE627D2" w14:textId="77777777" w:rsidR="00D74E44" w:rsidRPr="00D65767" w:rsidRDefault="00D74E44" w:rsidP="00D74E44">
            <w:pPr>
              <w:jc w:val="center"/>
              <w:rPr>
                <w:rFonts w:cstheme="minorHAnsi"/>
                <w:szCs w:val="20"/>
              </w:rPr>
            </w:pPr>
          </w:p>
        </w:tc>
        <w:tc>
          <w:tcPr>
            <w:tcW w:w="1103" w:type="dxa"/>
          </w:tcPr>
          <w:p w14:paraId="2B927556" w14:textId="188E78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F1F41F" w14:textId="77777777" w:rsidTr="0061524D">
        <w:tc>
          <w:tcPr>
            <w:tcW w:w="1255" w:type="dxa"/>
          </w:tcPr>
          <w:p w14:paraId="3367BFFD" w14:textId="4E7D4666" w:rsidR="00D74E44" w:rsidRDefault="00D74E44" w:rsidP="00D74E44">
            <w:pPr>
              <w:jc w:val="center"/>
              <w:rPr>
                <w:szCs w:val="20"/>
              </w:rPr>
            </w:pPr>
            <w:r w:rsidRPr="00751A27">
              <w:t>3310_12</w:t>
            </w:r>
          </w:p>
        </w:tc>
        <w:tc>
          <w:tcPr>
            <w:tcW w:w="990" w:type="dxa"/>
          </w:tcPr>
          <w:p w14:paraId="2E3D2ACC" w14:textId="77777777" w:rsidR="00D74E44" w:rsidRPr="00283A38" w:rsidRDefault="00D74E44" w:rsidP="00D74E44">
            <w:pPr>
              <w:jc w:val="center"/>
              <w:rPr>
                <w:rFonts w:cstheme="minorHAnsi"/>
                <w:szCs w:val="20"/>
              </w:rPr>
            </w:pPr>
          </w:p>
        </w:tc>
        <w:tc>
          <w:tcPr>
            <w:tcW w:w="990" w:type="dxa"/>
          </w:tcPr>
          <w:p w14:paraId="7B9F9E6F" w14:textId="77777777" w:rsidR="00D74E44" w:rsidRPr="00487927" w:rsidRDefault="00D74E44" w:rsidP="00D74E44">
            <w:pPr>
              <w:jc w:val="center"/>
              <w:rPr>
                <w:rFonts w:cstheme="minorHAnsi"/>
                <w:szCs w:val="20"/>
              </w:rPr>
            </w:pPr>
          </w:p>
        </w:tc>
        <w:tc>
          <w:tcPr>
            <w:tcW w:w="990" w:type="dxa"/>
          </w:tcPr>
          <w:p w14:paraId="358E0FB8" w14:textId="77777777" w:rsidR="00D74E44" w:rsidRPr="00487927" w:rsidRDefault="00D74E44" w:rsidP="00D74E44">
            <w:pPr>
              <w:jc w:val="center"/>
              <w:rPr>
                <w:rFonts w:cstheme="minorHAnsi"/>
                <w:szCs w:val="20"/>
              </w:rPr>
            </w:pPr>
          </w:p>
        </w:tc>
        <w:tc>
          <w:tcPr>
            <w:tcW w:w="990" w:type="dxa"/>
          </w:tcPr>
          <w:p w14:paraId="25FDE860" w14:textId="77777777" w:rsidR="00D74E44" w:rsidRPr="00487927" w:rsidRDefault="00D74E44" w:rsidP="00D74E44">
            <w:pPr>
              <w:jc w:val="center"/>
              <w:rPr>
                <w:rFonts w:cstheme="minorHAnsi"/>
                <w:szCs w:val="20"/>
              </w:rPr>
            </w:pPr>
          </w:p>
        </w:tc>
        <w:tc>
          <w:tcPr>
            <w:tcW w:w="990" w:type="dxa"/>
          </w:tcPr>
          <w:p w14:paraId="18C87F3F" w14:textId="77777777" w:rsidR="00D74E44" w:rsidRPr="00487927" w:rsidRDefault="00D74E44" w:rsidP="00D74E44">
            <w:pPr>
              <w:jc w:val="center"/>
              <w:rPr>
                <w:rFonts w:cstheme="minorHAnsi"/>
                <w:szCs w:val="20"/>
              </w:rPr>
            </w:pPr>
          </w:p>
        </w:tc>
        <w:tc>
          <w:tcPr>
            <w:tcW w:w="990" w:type="dxa"/>
          </w:tcPr>
          <w:p w14:paraId="5EC65B97" w14:textId="77777777" w:rsidR="00D74E44" w:rsidRPr="00487927" w:rsidRDefault="00D74E44" w:rsidP="00D74E44">
            <w:pPr>
              <w:jc w:val="center"/>
              <w:rPr>
                <w:rFonts w:cstheme="minorHAnsi"/>
                <w:szCs w:val="20"/>
              </w:rPr>
            </w:pPr>
          </w:p>
        </w:tc>
        <w:tc>
          <w:tcPr>
            <w:tcW w:w="1080" w:type="dxa"/>
          </w:tcPr>
          <w:p w14:paraId="7AB4A989" w14:textId="77777777" w:rsidR="00D74E44" w:rsidRPr="00283A38" w:rsidRDefault="00D74E44" w:rsidP="00D74E44">
            <w:pPr>
              <w:jc w:val="center"/>
              <w:rPr>
                <w:rFonts w:cstheme="minorHAnsi"/>
                <w:szCs w:val="20"/>
              </w:rPr>
            </w:pPr>
          </w:p>
        </w:tc>
        <w:tc>
          <w:tcPr>
            <w:tcW w:w="990" w:type="dxa"/>
          </w:tcPr>
          <w:p w14:paraId="7FD8EC5E" w14:textId="77777777" w:rsidR="00D74E44" w:rsidRPr="00283A38" w:rsidRDefault="00D74E44" w:rsidP="00D74E44">
            <w:pPr>
              <w:jc w:val="center"/>
              <w:rPr>
                <w:rFonts w:cstheme="minorHAnsi"/>
                <w:szCs w:val="20"/>
              </w:rPr>
            </w:pPr>
          </w:p>
        </w:tc>
        <w:tc>
          <w:tcPr>
            <w:tcW w:w="990" w:type="dxa"/>
          </w:tcPr>
          <w:p w14:paraId="3FF0DF3D" w14:textId="77777777" w:rsidR="00D74E44" w:rsidRPr="00283A38" w:rsidRDefault="00D74E44" w:rsidP="00D74E44">
            <w:pPr>
              <w:jc w:val="center"/>
              <w:rPr>
                <w:rFonts w:cstheme="minorHAnsi"/>
                <w:szCs w:val="20"/>
              </w:rPr>
            </w:pPr>
          </w:p>
        </w:tc>
        <w:tc>
          <w:tcPr>
            <w:tcW w:w="1103" w:type="dxa"/>
          </w:tcPr>
          <w:p w14:paraId="16B10233" w14:textId="77777777" w:rsidR="00D74E44" w:rsidRPr="00D65767" w:rsidRDefault="00D74E44" w:rsidP="00D74E44">
            <w:pPr>
              <w:jc w:val="center"/>
              <w:rPr>
                <w:rFonts w:cstheme="minorHAnsi"/>
                <w:szCs w:val="20"/>
              </w:rPr>
            </w:pPr>
          </w:p>
        </w:tc>
        <w:tc>
          <w:tcPr>
            <w:tcW w:w="1103" w:type="dxa"/>
          </w:tcPr>
          <w:p w14:paraId="1FAE2C9B" w14:textId="2C9FD4E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9C4941F" w14:textId="77777777" w:rsidTr="0061524D">
        <w:tc>
          <w:tcPr>
            <w:tcW w:w="1255" w:type="dxa"/>
          </w:tcPr>
          <w:p w14:paraId="1A5DAB3C" w14:textId="3702A726" w:rsidR="00D74E44" w:rsidRDefault="00D74E44" w:rsidP="00D74E44">
            <w:pPr>
              <w:jc w:val="center"/>
              <w:rPr>
                <w:szCs w:val="20"/>
              </w:rPr>
            </w:pPr>
            <w:r w:rsidRPr="00751A27">
              <w:t>3310_13</w:t>
            </w:r>
          </w:p>
        </w:tc>
        <w:tc>
          <w:tcPr>
            <w:tcW w:w="990" w:type="dxa"/>
          </w:tcPr>
          <w:p w14:paraId="167EE003" w14:textId="77777777" w:rsidR="00D74E44" w:rsidRPr="00283A38" w:rsidRDefault="00D74E44" w:rsidP="00D74E44">
            <w:pPr>
              <w:jc w:val="center"/>
              <w:rPr>
                <w:rFonts w:cstheme="minorHAnsi"/>
                <w:szCs w:val="20"/>
              </w:rPr>
            </w:pPr>
          </w:p>
        </w:tc>
        <w:tc>
          <w:tcPr>
            <w:tcW w:w="990" w:type="dxa"/>
          </w:tcPr>
          <w:p w14:paraId="1C6483F2" w14:textId="77777777" w:rsidR="00D74E44" w:rsidRPr="00487927" w:rsidRDefault="00D74E44" w:rsidP="00D74E44">
            <w:pPr>
              <w:jc w:val="center"/>
              <w:rPr>
                <w:rFonts w:cstheme="minorHAnsi"/>
                <w:szCs w:val="20"/>
              </w:rPr>
            </w:pPr>
          </w:p>
        </w:tc>
        <w:tc>
          <w:tcPr>
            <w:tcW w:w="990" w:type="dxa"/>
          </w:tcPr>
          <w:p w14:paraId="57269EDF" w14:textId="77777777" w:rsidR="00D74E44" w:rsidRPr="00487927" w:rsidRDefault="00D74E44" w:rsidP="00D74E44">
            <w:pPr>
              <w:jc w:val="center"/>
              <w:rPr>
                <w:rFonts w:cstheme="minorHAnsi"/>
                <w:szCs w:val="20"/>
              </w:rPr>
            </w:pPr>
          </w:p>
        </w:tc>
        <w:tc>
          <w:tcPr>
            <w:tcW w:w="990" w:type="dxa"/>
          </w:tcPr>
          <w:p w14:paraId="7FA9C78B" w14:textId="77777777" w:rsidR="00D74E44" w:rsidRPr="00487927" w:rsidRDefault="00D74E44" w:rsidP="00D74E44">
            <w:pPr>
              <w:jc w:val="center"/>
              <w:rPr>
                <w:rFonts w:cstheme="minorHAnsi"/>
                <w:szCs w:val="20"/>
              </w:rPr>
            </w:pPr>
          </w:p>
        </w:tc>
        <w:tc>
          <w:tcPr>
            <w:tcW w:w="990" w:type="dxa"/>
          </w:tcPr>
          <w:p w14:paraId="2F592D56" w14:textId="77777777" w:rsidR="00D74E44" w:rsidRPr="00487927" w:rsidRDefault="00D74E44" w:rsidP="00D74E44">
            <w:pPr>
              <w:jc w:val="center"/>
              <w:rPr>
                <w:rFonts w:cstheme="minorHAnsi"/>
                <w:szCs w:val="20"/>
              </w:rPr>
            </w:pPr>
          </w:p>
        </w:tc>
        <w:tc>
          <w:tcPr>
            <w:tcW w:w="990" w:type="dxa"/>
          </w:tcPr>
          <w:p w14:paraId="0B2D103E" w14:textId="77777777" w:rsidR="00D74E44" w:rsidRPr="00487927" w:rsidRDefault="00D74E44" w:rsidP="00D74E44">
            <w:pPr>
              <w:jc w:val="center"/>
              <w:rPr>
                <w:rFonts w:cstheme="minorHAnsi"/>
                <w:szCs w:val="20"/>
              </w:rPr>
            </w:pPr>
          </w:p>
        </w:tc>
        <w:tc>
          <w:tcPr>
            <w:tcW w:w="1080" w:type="dxa"/>
          </w:tcPr>
          <w:p w14:paraId="5AD4BF63" w14:textId="77777777" w:rsidR="00D74E44" w:rsidRPr="00283A38" w:rsidRDefault="00D74E44" w:rsidP="00D74E44">
            <w:pPr>
              <w:jc w:val="center"/>
              <w:rPr>
                <w:rFonts w:cstheme="minorHAnsi"/>
                <w:szCs w:val="20"/>
              </w:rPr>
            </w:pPr>
          </w:p>
        </w:tc>
        <w:tc>
          <w:tcPr>
            <w:tcW w:w="990" w:type="dxa"/>
          </w:tcPr>
          <w:p w14:paraId="2EBF20E4" w14:textId="77777777" w:rsidR="00D74E44" w:rsidRPr="00283A38" w:rsidRDefault="00D74E44" w:rsidP="00D74E44">
            <w:pPr>
              <w:jc w:val="center"/>
              <w:rPr>
                <w:rFonts w:cstheme="minorHAnsi"/>
                <w:szCs w:val="20"/>
              </w:rPr>
            </w:pPr>
          </w:p>
        </w:tc>
        <w:tc>
          <w:tcPr>
            <w:tcW w:w="990" w:type="dxa"/>
          </w:tcPr>
          <w:p w14:paraId="755DA231" w14:textId="77777777" w:rsidR="00D74E44" w:rsidRPr="00283A38" w:rsidRDefault="00D74E44" w:rsidP="00D74E44">
            <w:pPr>
              <w:jc w:val="center"/>
              <w:rPr>
                <w:rFonts w:cstheme="minorHAnsi"/>
                <w:szCs w:val="20"/>
              </w:rPr>
            </w:pPr>
          </w:p>
        </w:tc>
        <w:tc>
          <w:tcPr>
            <w:tcW w:w="1103" w:type="dxa"/>
          </w:tcPr>
          <w:p w14:paraId="24242A10" w14:textId="77777777" w:rsidR="00D74E44" w:rsidRPr="00D65767" w:rsidRDefault="00D74E44" w:rsidP="00D74E44">
            <w:pPr>
              <w:jc w:val="center"/>
              <w:rPr>
                <w:rFonts w:cstheme="minorHAnsi"/>
                <w:szCs w:val="20"/>
              </w:rPr>
            </w:pPr>
          </w:p>
        </w:tc>
        <w:tc>
          <w:tcPr>
            <w:tcW w:w="1103" w:type="dxa"/>
          </w:tcPr>
          <w:p w14:paraId="1A6E6FD2" w14:textId="0AB851E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87FE877" w14:textId="77777777" w:rsidTr="0061524D">
        <w:tc>
          <w:tcPr>
            <w:tcW w:w="1255" w:type="dxa"/>
          </w:tcPr>
          <w:p w14:paraId="77BBBBA8" w14:textId="7BD32C73" w:rsidR="00D74E44" w:rsidRDefault="00D74E44" w:rsidP="00D74E44">
            <w:pPr>
              <w:jc w:val="center"/>
              <w:rPr>
                <w:szCs w:val="20"/>
              </w:rPr>
            </w:pPr>
            <w:r w:rsidRPr="00751A27">
              <w:t>3310_14</w:t>
            </w:r>
          </w:p>
        </w:tc>
        <w:tc>
          <w:tcPr>
            <w:tcW w:w="990" w:type="dxa"/>
          </w:tcPr>
          <w:p w14:paraId="781B1556" w14:textId="77777777" w:rsidR="00D74E44" w:rsidRPr="00283A38" w:rsidRDefault="00D74E44" w:rsidP="00D74E44">
            <w:pPr>
              <w:jc w:val="center"/>
              <w:rPr>
                <w:rFonts w:cstheme="minorHAnsi"/>
                <w:szCs w:val="20"/>
              </w:rPr>
            </w:pPr>
          </w:p>
        </w:tc>
        <w:tc>
          <w:tcPr>
            <w:tcW w:w="990" w:type="dxa"/>
          </w:tcPr>
          <w:p w14:paraId="420E8771" w14:textId="77777777" w:rsidR="00D74E44" w:rsidRPr="00487927" w:rsidRDefault="00D74E44" w:rsidP="00D74E44">
            <w:pPr>
              <w:jc w:val="center"/>
              <w:rPr>
                <w:rFonts w:cstheme="minorHAnsi"/>
                <w:szCs w:val="20"/>
              </w:rPr>
            </w:pPr>
          </w:p>
        </w:tc>
        <w:tc>
          <w:tcPr>
            <w:tcW w:w="990" w:type="dxa"/>
          </w:tcPr>
          <w:p w14:paraId="426ED5FD" w14:textId="77777777" w:rsidR="00D74E44" w:rsidRPr="00487927" w:rsidRDefault="00D74E44" w:rsidP="00D74E44">
            <w:pPr>
              <w:jc w:val="center"/>
              <w:rPr>
                <w:rFonts w:cstheme="minorHAnsi"/>
                <w:szCs w:val="20"/>
              </w:rPr>
            </w:pPr>
          </w:p>
        </w:tc>
        <w:tc>
          <w:tcPr>
            <w:tcW w:w="990" w:type="dxa"/>
          </w:tcPr>
          <w:p w14:paraId="31141FE1" w14:textId="77777777" w:rsidR="00D74E44" w:rsidRPr="00487927" w:rsidRDefault="00D74E44" w:rsidP="00D74E44">
            <w:pPr>
              <w:jc w:val="center"/>
              <w:rPr>
                <w:rFonts w:cstheme="minorHAnsi"/>
                <w:szCs w:val="20"/>
              </w:rPr>
            </w:pPr>
          </w:p>
        </w:tc>
        <w:tc>
          <w:tcPr>
            <w:tcW w:w="990" w:type="dxa"/>
          </w:tcPr>
          <w:p w14:paraId="6C17D3D3" w14:textId="77777777" w:rsidR="00D74E44" w:rsidRPr="00487927" w:rsidRDefault="00D74E44" w:rsidP="00D74E44">
            <w:pPr>
              <w:jc w:val="center"/>
              <w:rPr>
                <w:rFonts w:cstheme="minorHAnsi"/>
                <w:szCs w:val="20"/>
              </w:rPr>
            </w:pPr>
          </w:p>
        </w:tc>
        <w:tc>
          <w:tcPr>
            <w:tcW w:w="990" w:type="dxa"/>
          </w:tcPr>
          <w:p w14:paraId="692644BB" w14:textId="77777777" w:rsidR="00D74E44" w:rsidRPr="00487927" w:rsidRDefault="00D74E44" w:rsidP="00D74E44">
            <w:pPr>
              <w:jc w:val="center"/>
              <w:rPr>
                <w:rFonts w:cstheme="minorHAnsi"/>
                <w:szCs w:val="20"/>
              </w:rPr>
            </w:pPr>
          </w:p>
        </w:tc>
        <w:tc>
          <w:tcPr>
            <w:tcW w:w="1080" w:type="dxa"/>
          </w:tcPr>
          <w:p w14:paraId="7C27962B" w14:textId="77777777" w:rsidR="00D74E44" w:rsidRPr="00283A38" w:rsidRDefault="00D74E44" w:rsidP="00D74E44">
            <w:pPr>
              <w:jc w:val="center"/>
              <w:rPr>
                <w:rFonts w:cstheme="minorHAnsi"/>
                <w:szCs w:val="20"/>
              </w:rPr>
            </w:pPr>
          </w:p>
        </w:tc>
        <w:tc>
          <w:tcPr>
            <w:tcW w:w="990" w:type="dxa"/>
          </w:tcPr>
          <w:p w14:paraId="15B8E077" w14:textId="77777777" w:rsidR="00D74E44" w:rsidRPr="00283A38" w:rsidRDefault="00D74E44" w:rsidP="00D74E44">
            <w:pPr>
              <w:jc w:val="center"/>
              <w:rPr>
                <w:rFonts w:cstheme="minorHAnsi"/>
                <w:szCs w:val="20"/>
              </w:rPr>
            </w:pPr>
          </w:p>
        </w:tc>
        <w:tc>
          <w:tcPr>
            <w:tcW w:w="990" w:type="dxa"/>
          </w:tcPr>
          <w:p w14:paraId="7087FDFC" w14:textId="77777777" w:rsidR="00D74E44" w:rsidRPr="00283A38" w:rsidRDefault="00D74E44" w:rsidP="00D74E44">
            <w:pPr>
              <w:jc w:val="center"/>
              <w:rPr>
                <w:rFonts w:cstheme="minorHAnsi"/>
                <w:szCs w:val="20"/>
              </w:rPr>
            </w:pPr>
          </w:p>
        </w:tc>
        <w:tc>
          <w:tcPr>
            <w:tcW w:w="1103" w:type="dxa"/>
          </w:tcPr>
          <w:p w14:paraId="2C2794B3" w14:textId="77777777" w:rsidR="00D74E44" w:rsidRPr="00D65767" w:rsidRDefault="00D74E44" w:rsidP="00D74E44">
            <w:pPr>
              <w:jc w:val="center"/>
              <w:rPr>
                <w:rFonts w:cstheme="minorHAnsi"/>
                <w:szCs w:val="20"/>
              </w:rPr>
            </w:pPr>
          </w:p>
        </w:tc>
        <w:tc>
          <w:tcPr>
            <w:tcW w:w="1103" w:type="dxa"/>
          </w:tcPr>
          <w:p w14:paraId="05805D17" w14:textId="5C2AE189"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D7195E" w14:textId="77777777" w:rsidTr="0061524D">
        <w:tc>
          <w:tcPr>
            <w:tcW w:w="1255" w:type="dxa"/>
          </w:tcPr>
          <w:p w14:paraId="7EC04D93" w14:textId="6F5D3B33" w:rsidR="00D74E44" w:rsidRDefault="00D74E44" w:rsidP="00D74E44">
            <w:pPr>
              <w:jc w:val="center"/>
              <w:rPr>
                <w:szCs w:val="20"/>
              </w:rPr>
            </w:pPr>
            <w:r w:rsidRPr="00751A27">
              <w:t>3310_15</w:t>
            </w:r>
          </w:p>
        </w:tc>
        <w:tc>
          <w:tcPr>
            <w:tcW w:w="990" w:type="dxa"/>
          </w:tcPr>
          <w:p w14:paraId="326D0C85" w14:textId="77777777" w:rsidR="00D74E44" w:rsidRPr="00283A38" w:rsidRDefault="00D74E44" w:rsidP="00D74E44">
            <w:pPr>
              <w:jc w:val="center"/>
              <w:rPr>
                <w:rFonts w:cstheme="minorHAnsi"/>
                <w:szCs w:val="20"/>
              </w:rPr>
            </w:pPr>
          </w:p>
        </w:tc>
        <w:tc>
          <w:tcPr>
            <w:tcW w:w="990" w:type="dxa"/>
          </w:tcPr>
          <w:p w14:paraId="1C861792" w14:textId="77777777" w:rsidR="00D74E44" w:rsidRPr="00487927" w:rsidRDefault="00D74E44" w:rsidP="00D74E44">
            <w:pPr>
              <w:jc w:val="center"/>
              <w:rPr>
                <w:rFonts w:cstheme="minorHAnsi"/>
                <w:szCs w:val="20"/>
              </w:rPr>
            </w:pPr>
          </w:p>
        </w:tc>
        <w:tc>
          <w:tcPr>
            <w:tcW w:w="990" w:type="dxa"/>
          </w:tcPr>
          <w:p w14:paraId="5F42F9EE" w14:textId="77777777" w:rsidR="00D74E44" w:rsidRPr="00487927" w:rsidRDefault="00D74E44" w:rsidP="00D74E44">
            <w:pPr>
              <w:jc w:val="center"/>
              <w:rPr>
                <w:rFonts w:cstheme="minorHAnsi"/>
                <w:szCs w:val="20"/>
              </w:rPr>
            </w:pPr>
          </w:p>
        </w:tc>
        <w:tc>
          <w:tcPr>
            <w:tcW w:w="990" w:type="dxa"/>
          </w:tcPr>
          <w:p w14:paraId="277AFAA7" w14:textId="77777777" w:rsidR="00D74E44" w:rsidRPr="00487927" w:rsidRDefault="00D74E44" w:rsidP="00D74E44">
            <w:pPr>
              <w:jc w:val="center"/>
              <w:rPr>
                <w:rFonts w:cstheme="minorHAnsi"/>
                <w:szCs w:val="20"/>
              </w:rPr>
            </w:pPr>
          </w:p>
        </w:tc>
        <w:tc>
          <w:tcPr>
            <w:tcW w:w="990" w:type="dxa"/>
          </w:tcPr>
          <w:p w14:paraId="33EE8E51" w14:textId="77777777" w:rsidR="00D74E44" w:rsidRPr="00487927" w:rsidRDefault="00D74E44" w:rsidP="00D74E44">
            <w:pPr>
              <w:jc w:val="center"/>
              <w:rPr>
                <w:rFonts w:cstheme="minorHAnsi"/>
                <w:szCs w:val="20"/>
              </w:rPr>
            </w:pPr>
          </w:p>
        </w:tc>
        <w:tc>
          <w:tcPr>
            <w:tcW w:w="990" w:type="dxa"/>
          </w:tcPr>
          <w:p w14:paraId="61D6955C" w14:textId="77777777" w:rsidR="00D74E44" w:rsidRPr="00487927" w:rsidRDefault="00D74E44" w:rsidP="00D74E44">
            <w:pPr>
              <w:jc w:val="center"/>
              <w:rPr>
                <w:rFonts w:cstheme="minorHAnsi"/>
                <w:szCs w:val="20"/>
              </w:rPr>
            </w:pPr>
          </w:p>
        </w:tc>
        <w:tc>
          <w:tcPr>
            <w:tcW w:w="1080" w:type="dxa"/>
          </w:tcPr>
          <w:p w14:paraId="002CE5C2" w14:textId="77777777" w:rsidR="00D74E44" w:rsidRPr="00283A38" w:rsidRDefault="00D74E44" w:rsidP="00D74E44">
            <w:pPr>
              <w:jc w:val="center"/>
              <w:rPr>
                <w:rFonts w:cstheme="minorHAnsi"/>
                <w:szCs w:val="20"/>
              </w:rPr>
            </w:pPr>
          </w:p>
        </w:tc>
        <w:tc>
          <w:tcPr>
            <w:tcW w:w="990" w:type="dxa"/>
          </w:tcPr>
          <w:p w14:paraId="5576F634" w14:textId="77777777" w:rsidR="00D74E44" w:rsidRPr="00283A38" w:rsidRDefault="00D74E44" w:rsidP="00D74E44">
            <w:pPr>
              <w:jc w:val="center"/>
              <w:rPr>
                <w:rFonts w:cstheme="minorHAnsi"/>
                <w:szCs w:val="20"/>
              </w:rPr>
            </w:pPr>
          </w:p>
        </w:tc>
        <w:tc>
          <w:tcPr>
            <w:tcW w:w="990" w:type="dxa"/>
          </w:tcPr>
          <w:p w14:paraId="4FD0019B" w14:textId="77777777" w:rsidR="00D74E44" w:rsidRPr="00283A38" w:rsidRDefault="00D74E44" w:rsidP="00D74E44">
            <w:pPr>
              <w:jc w:val="center"/>
              <w:rPr>
                <w:rFonts w:cstheme="minorHAnsi"/>
                <w:szCs w:val="20"/>
              </w:rPr>
            </w:pPr>
          </w:p>
        </w:tc>
        <w:tc>
          <w:tcPr>
            <w:tcW w:w="1103" w:type="dxa"/>
          </w:tcPr>
          <w:p w14:paraId="79DA81EE" w14:textId="77777777" w:rsidR="00D74E44" w:rsidRPr="00D65767" w:rsidRDefault="00D74E44" w:rsidP="00D74E44">
            <w:pPr>
              <w:jc w:val="center"/>
              <w:rPr>
                <w:rFonts w:cstheme="minorHAnsi"/>
                <w:szCs w:val="20"/>
              </w:rPr>
            </w:pPr>
          </w:p>
        </w:tc>
        <w:tc>
          <w:tcPr>
            <w:tcW w:w="1103" w:type="dxa"/>
          </w:tcPr>
          <w:p w14:paraId="4EB77382" w14:textId="741B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FB3AB0A" w14:textId="77777777" w:rsidTr="0061524D">
        <w:tc>
          <w:tcPr>
            <w:tcW w:w="1255" w:type="dxa"/>
          </w:tcPr>
          <w:p w14:paraId="06B62A8E" w14:textId="66B50471" w:rsidR="00D74E44" w:rsidRDefault="00D74E44" w:rsidP="00D74E44">
            <w:pPr>
              <w:jc w:val="center"/>
              <w:rPr>
                <w:szCs w:val="20"/>
              </w:rPr>
            </w:pPr>
            <w:r w:rsidRPr="00751A27">
              <w:t>3310_16</w:t>
            </w:r>
          </w:p>
        </w:tc>
        <w:tc>
          <w:tcPr>
            <w:tcW w:w="990" w:type="dxa"/>
          </w:tcPr>
          <w:p w14:paraId="158B351F" w14:textId="77777777" w:rsidR="00D74E44" w:rsidRPr="00283A38" w:rsidRDefault="00D74E44" w:rsidP="00D74E44">
            <w:pPr>
              <w:jc w:val="center"/>
              <w:rPr>
                <w:rFonts w:cstheme="minorHAnsi"/>
                <w:szCs w:val="20"/>
              </w:rPr>
            </w:pPr>
          </w:p>
        </w:tc>
        <w:tc>
          <w:tcPr>
            <w:tcW w:w="990" w:type="dxa"/>
          </w:tcPr>
          <w:p w14:paraId="1881AE32" w14:textId="77777777" w:rsidR="00D74E44" w:rsidRPr="00487927" w:rsidRDefault="00D74E44" w:rsidP="00D74E44">
            <w:pPr>
              <w:jc w:val="center"/>
              <w:rPr>
                <w:rFonts w:cstheme="minorHAnsi"/>
                <w:szCs w:val="20"/>
              </w:rPr>
            </w:pPr>
          </w:p>
        </w:tc>
        <w:tc>
          <w:tcPr>
            <w:tcW w:w="990" w:type="dxa"/>
          </w:tcPr>
          <w:p w14:paraId="42047607" w14:textId="77777777" w:rsidR="00D74E44" w:rsidRPr="00487927" w:rsidRDefault="00D74E44" w:rsidP="00D74E44">
            <w:pPr>
              <w:jc w:val="center"/>
              <w:rPr>
                <w:rFonts w:cstheme="minorHAnsi"/>
                <w:szCs w:val="20"/>
              </w:rPr>
            </w:pPr>
          </w:p>
        </w:tc>
        <w:tc>
          <w:tcPr>
            <w:tcW w:w="990" w:type="dxa"/>
          </w:tcPr>
          <w:p w14:paraId="4030B76B" w14:textId="77777777" w:rsidR="00D74E44" w:rsidRPr="00487927" w:rsidRDefault="00D74E44" w:rsidP="00D74E44">
            <w:pPr>
              <w:jc w:val="center"/>
              <w:rPr>
                <w:rFonts w:cstheme="minorHAnsi"/>
                <w:szCs w:val="20"/>
              </w:rPr>
            </w:pPr>
          </w:p>
        </w:tc>
        <w:tc>
          <w:tcPr>
            <w:tcW w:w="990" w:type="dxa"/>
          </w:tcPr>
          <w:p w14:paraId="27F96BA6" w14:textId="77777777" w:rsidR="00D74E44" w:rsidRPr="00487927" w:rsidRDefault="00D74E44" w:rsidP="00D74E44">
            <w:pPr>
              <w:jc w:val="center"/>
              <w:rPr>
                <w:rFonts w:cstheme="minorHAnsi"/>
                <w:szCs w:val="20"/>
              </w:rPr>
            </w:pPr>
          </w:p>
        </w:tc>
        <w:tc>
          <w:tcPr>
            <w:tcW w:w="990" w:type="dxa"/>
          </w:tcPr>
          <w:p w14:paraId="26A388BC" w14:textId="77777777" w:rsidR="00D74E44" w:rsidRPr="00487927" w:rsidRDefault="00D74E44" w:rsidP="00D74E44">
            <w:pPr>
              <w:jc w:val="center"/>
              <w:rPr>
                <w:rFonts w:cstheme="minorHAnsi"/>
                <w:szCs w:val="20"/>
              </w:rPr>
            </w:pPr>
          </w:p>
        </w:tc>
        <w:tc>
          <w:tcPr>
            <w:tcW w:w="1080" w:type="dxa"/>
          </w:tcPr>
          <w:p w14:paraId="6AC16E6F" w14:textId="77777777" w:rsidR="00D74E44" w:rsidRPr="00283A38" w:rsidRDefault="00D74E44" w:rsidP="00D74E44">
            <w:pPr>
              <w:jc w:val="center"/>
              <w:rPr>
                <w:rFonts w:cstheme="minorHAnsi"/>
                <w:szCs w:val="20"/>
              </w:rPr>
            </w:pPr>
          </w:p>
        </w:tc>
        <w:tc>
          <w:tcPr>
            <w:tcW w:w="990" w:type="dxa"/>
          </w:tcPr>
          <w:p w14:paraId="19B685DF" w14:textId="77777777" w:rsidR="00D74E44" w:rsidRPr="00283A38" w:rsidRDefault="00D74E44" w:rsidP="00D74E44">
            <w:pPr>
              <w:jc w:val="center"/>
              <w:rPr>
                <w:rFonts w:cstheme="minorHAnsi"/>
                <w:szCs w:val="20"/>
              </w:rPr>
            </w:pPr>
          </w:p>
        </w:tc>
        <w:tc>
          <w:tcPr>
            <w:tcW w:w="990" w:type="dxa"/>
          </w:tcPr>
          <w:p w14:paraId="0A3A84EC" w14:textId="77777777" w:rsidR="00D74E44" w:rsidRPr="00283A38" w:rsidRDefault="00D74E44" w:rsidP="00D74E44">
            <w:pPr>
              <w:jc w:val="center"/>
              <w:rPr>
                <w:rFonts w:cstheme="minorHAnsi"/>
                <w:szCs w:val="20"/>
              </w:rPr>
            </w:pPr>
          </w:p>
        </w:tc>
        <w:tc>
          <w:tcPr>
            <w:tcW w:w="1103" w:type="dxa"/>
          </w:tcPr>
          <w:p w14:paraId="0209FB19" w14:textId="77777777" w:rsidR="00D74E44" w:rsidRPr="00D65767" w:rsidRDefault="00D74E44" w:rsidP="00D74E44">
            <w:pPr>
              <w:jc w:val="center"/>
              <w:rPr>
                <w:rFonts w:cstheme="minorHAnsi"/>
                <w:szCs w:val="20"/>
              </w:rPr>
            </w:pPr>
          </w:p>
        </w:tc>
        <w:tc>
          <w:tcPr>
            <w:tcW w:w="1103" w:type="dxa"/>
          </w:tcPr>
          <w:p w14:paraId="53F2ABBF" w14:textId="4F4F99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E22DA79" w14:textId="77777777" w:rsidTr="0061524D">
        <w:tc>
          <w:tcPr>
            <w:tcW w:w="1255" w:type="dxa"/>
          </w:tcPr>
          <w:p w14:paraId="39D6C216" w14:textId="49785910" w:rsidR="00D74E44" w:rsidRDefault="00D74E44" w:rsidP="00D74E44">
            <w:pPr>
              <w:jc w:val="center"/>
              <w:rPr>
                <w:szCs w:val="20"/>
              </w:rPr>
            </w:pPr>
            <w:r w:rsidRPr="00751A27">
              <w:lastRenderedPageBreak/>
              <w:t>3312_01</w:t>
            </w:r>
          </w:p>
        </w:tc>
        <w:tc>
          <w:tcPr>
            <w:tcW w:w="990" w:type="dxa"/>
          </w:tcPr>
          <w:p w14:paraId="7EE0A8D2" w14:textId="77777777" w:rsidR="00D74E44" w:rsidRPr="00283A38" w:rsidRDefault="00D74E44" w:rsidP="00D74E44">
            <w:pPr>
              <w:jc w:val="center"/>
              <w:rPr>
                <w:rFonts w:cstheme="minorHAnsi"/>
                <w:szCs w:val="20"/>
              </w:rPr>
            </w:pPr>
          </w:p>
        </w:tc>
        <w:tc>
          <w:tcPr>
            <w:tcW w:w="990" w:type="dxa"/>
          </w:tcPr>
          <w:p w14:paraId="0BB97089" w14:textId="77777777" w:rsidR="00D74E44" w:rsidRPr="00487927" w:rsidRDefault="00D74E44" w:rsidP="00D74E44">
            <w:pPr>
              <w:jc w:val="center"/>
              <w:rPr>
                <w:rFonts w:cstheme="minorHAnsi"/>
                <w:szCs w:val="20"/>
              </w:rPr>
            </w:pPr>
          </w:p>
        </w:tc>
        <w:tc>
          <w:tcPr>
            <w:tcW w:w="990" w:type="dxa"/>
          </w:tcPr>
          <w:p w14:paraId="641EEF24" w14:textId="77777777" w:rsidR="00D74E44" w:rsidRPr="00487927" w:rsidRDefault="00D74E44" w:rsidP="00D74E44">
            <w:pPr>
              <w:jc w:val="center"/>
              <w:rPr>
                <w:rFonts w:cstheme="minorHAnsi"/>
                <w:szCs w:val="20"/>
              </w:rPr>
            </w:pPr>
          </w:p>
        </w:tc>
        <w:tc>
          <w:tcPr>
            <w:tcW w:w="990" w:type="dxa"/>
          </w:tcPr>
          <w:p w14:paraId="11C91AD6" w14:textId="77777777" w:rsidR="00D74E44" w:rsidRPr="00487927" w:rsidRDefault="00D74E44" w:rsidP="00D74E44">
            <w:pPr>
              <w:jc w:val="center"/>
              <w:rPr>
                <w:rFonts w:cstheme="minorHAnsi"/>
                <w:szCs w:val="20"/>
              </w:rPr>
            </w:pPr>
          </w:p>
        </w:tc>
        <w:tc>
          <w:tcPr>
            <w:tcW w:w="990" w:type="dxa"/>
          </w:tcPr>
          <w:p w14:paraId="6B1746A7" w14:textId="77777777" w:rsidR="00D74E44" w:rsidRPr="00487927" w:rsidRDefault="00D74E44" w:rsidP="00D74E44">
            <w:pPr>
              <w:jc w:val="center"/>
              <w:rPr>
                <w:rFonts w:cstheme="minorHAnsi"/>
                <w:szCs w:val="20"/>
              </w:rPr>
            </w:pPr>
          </w:p>
        </w:tc>
        <w:tc>
          <w:tcPr>
            <w:tcW w:w="990" w:type="dxa"/>
          </w:tcPr>
          <w:p w14:paraId="76FE565F" w14:textId="77777777" w:rsidR="00D74E44" w:rsidRPr="00487927" w:rsidRDefault="00D74E44" w:rsidP="00D74E44">
            <w:pPr>
              <w:jc w:val="center"/>
              <w:rPr>
                <w:rFonts w:cstheme="minorHAnsi"/>
                <w:szCs w:val="20"/>
              </w:rPr>
            </w:pPr>
          </w:p>
        </w:tc>
        <w:tc>
          <w:tcPr>
            <w:tcW w:w="1080" w:type="dxa"/>
          </w:tcPr>
          <w:p w14:paraId="16447552" w14:textId="77777777" w:rsidR="00D74E44" w:rsidRPr="00283A38" w:rsidRDefault="00D74E44" w:rsidP="00D74E44">
            <w:pPr>
              <w:jc w:val="center"/>
              <w:rPr>
                <w:rFonts w:cstheme="minorHAnsi"/>
                <w:szCs w:val="20"/>
              </w:rPr>
            </w:pPr>
          </w:p>
        </w:tc>
        <w:tc>
          <w:tcPr>
            <w:tcW w:w="990" w:type="dxa"/>
          </w:tcPr>
          <w:p w14:paraId="5B55998A" w14:textId="77777777" w:rsidR="00D74E44" w:rsidRPr="00283A38" w:rsidRDefault="00D74E44" w:rsidP="00D74E44">
            <w:pPr>
              <w:jc w:val="center"/>
              <w:rPr>
                <w:rFonts w:cstheme="minorHAnsi"/>
                <w:szCs w:val="20"/>
              </w:rPr>
            </w:pPr>
          </w:p>
        </w:tc>
        <w:tc>
          <w:tcPr>
            <w:tcW w:w="990" w:type="dxa"/>
          </w:tcPr>
          <w:p w14:paraId="7DF0194C" w14:textId="77777777" w:rsidR="00D74E44" w:rsidRPr="00283A38" w:rsidRDefault="00D74E44" w:rsidP="00D74E44">
            <w:pPr>
              <w:jc w:val="center"/>
              <w:rPr>
                <w:rFonts w:cstheme="minorHAnsi"/>
                <w:szCs w:val="20"/>
              </w:rPr>
            </w:pPr>
          </w:p>
        </w:tc>
        <w:tc>
          <w:tcPr>
            <w:tcW w:w="1103" w:type="dxa"/>
          </w:tcPr>
          <w:p w14:paraId="7F077476" w14:textId="77777777" w:rsidR="00D74E44" w:rsidRPr="00D65767" w:rsidRDefault="00D74E44" w:rsidP="00D74E44">
            <w:pPr>
              <w:jc w:val="center"/>
              <w:rPr>
                <w:rFonts w:cstheme="minorHAnsi"/>
                <w:szCs w:val="20"/>
              </w:rPr>
            </w:pPr>
          </w:p>
        </w:tc>
        <w:tc>
          <w:tcPr>
            <w:tcW w:w="1103" w:type="dxa"/>
          </w:tcPr>
          <w:p w14:paraId="5C0BDCCF" w14:textId="3BCFCAD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0F6B85" w14:textId="77777777" w:rsidTr="0061524D">
        <w:tc>
          <w:tcPr>
            <w:tcW w:w="1255" w:type="dxa"/>
          </w:tcPr>
          <w:p w14:paraId="6496399E" w14:textId="28FD97E0" w:rsidR="00D74E44" w:rsidRDefault="00D74E44" w:rsidP="00D74E44">
            <w:pPr>
              <w:jc w:val="center"/>
              <w:rPr>
                <w:szCs w:val="20"/>
              </w:rPr>
            </w:pPr>
            <w:r w:rsidRPr="00751A27">
              <w:t>3312_02</w:t>
            </w:r>
          </w:p>
        </w:tc>
        <w:tc>
          <w:tcPr>
            <w:tcW w:w="990" w:type="dxa"/>
          </w:tcPr>
          <w:p w14:paraId="722D5E1A" w14:textId="77777777" w:rsidR="00D74E44" w:rsidRPr="00283A38" w:rsidRDefault="00D74E44" w:rsidP="00D74E44">
            <w:pPr>
              <w:jc w:val="center"/>
              <w:rPr>
                <w:rFonts w:cstheme="minorHAnsi"/>
                <w:szCs w:val="20"/>
              </w:rPr>
            </w:pPr>
          </w:p>
        </w:tc>
        <w:tc>
          <w:tcPr>
            <w:tcW w:w="990" w:type="dxa"/>
          </w:tcPr>
          <w:p w14:paraId="51800760" w14:textId="77777777" w:rsidR="00D74E44" w:rsidRPr="00487927" w:rsidRDefault="00D74E44" w:rsidP="00D74E44">
            <w:pPr>
              <w:jc w:val="center"/>
              <w:rPr>
                <w:rFonts w:cstheme="minorHAnsi"/>
                <w:szCs w:val="20"/>
              </w:rPr>
            </w:pPr>
          </w:p>
        </w:tc>
        <w:tc>
          <w:tcPr>
            <w:tcW w:w="990" w:type="dxa"/>
          </w:tcPr>
          <w:p w14:paraId="37A7D880" w14:textId="77777777" w:rsidR="00D74E44" w:rsidRPr="00487927" w:rsidRDefault="00D74E44" w:rsidP="00D74E44">
            <w:pPr>
              <w:jc w:val="center"/>
              <w:rPr>
                <w:rFonts w:cstheme="minorHAnsi"/>
                <w:szCs w:val="20"/>
              </w:rPr>
            </w:pPr>
          </w:p>
        </w:tc>
        <w:tc>
          <w:tcPr>
            <w:tcW w:w="990" w:type="dxa"/>
          </w:tcPr>
          <w:p w14:paraId="3D296C2F" w14:textId="77777777" w:rsidR="00D74E44" w:rsidRPr="00487927" w:rsidRDefault="00D74E44" w:rsidP="00D74E44">
            <w:pPr>
              <w:jc w:val="center"/>
              <w:rPr>
                <w:rFonts w:cstheme="minorHAnsi"/>
                <w:szCs w:val="20"/>
              </w:rPr>
            </w:pPr>
          </w:p>
        </w:tc>
        <w:tc>
          <w:tcPr>
            <w:tcW w:w="990" w:type="dxa"/>
          </w:tcPr>
          <w:p w14:paraId="79281E10" w14:textId="77777777" w:rsidR="00D74E44" w:rsidRPr="00487927" w:rsidRDefault="00D74E44" w:rsidP="00D74E44">
            <w:pPr>
              <w:jc w:val="center"/>
              <w:rPr>
                <w:rFonts w:cstheme="minorHAnsi"/>
                <w:szCs w:val="20"/>
              </w:rPr>
            </w:pPr>
          </w:p>
        </w:tc>
        <w:tc>
          <w:tcPr>
            <w:tcW w:w="990" w:type="dxa"/>
          </w:tcPr>
          <w:p w14:paraId="13164799" w14:textId="77777777" w:rsidR="00D74E44" w:rsidRPr="00487927" w:rsidRDefault="00D74E44" w:rsidP="00D74E44">
            <w:pPr>
              <w:jc w:val="center"/>
              <w:rPr>
                <w:rFonts w:cstheme="minorHAnsi"/>
                <w:szCs w:val="20"/>
              </w:rPr>
            </w:pPr>
          </w:p>
        </w:tc>
        <w:tc>
          <w:tcPr>
            <w:tcW w:w="1080" w:type="dxa"/>
          </w:tcPr>
          <w:p w14:paraId="58C56EC1" w14:textId="77777777" w:rsidR="00D74E44" w:rsidRPr="00283A38" w:rsidRDefault="00D74E44" w:rsidP="00D74E44">
            <w:pPr>
              <w:jc w:val="center"/>
              <w:rPr>
                <w:rFonts w:cstheme="minorHAnsi"/>
                <w:szCs w:val="20"/>
              </w:rPr>
            </w:pPr>
          </w:p>
        </w:tc>
        <w:tc>
          <w:tcPr>
            <w:tcW w:w="990" w:type="dxa"/>
          </w:tcPr>
          <w:p w14:paraId="2936C878" w14:textId="77777777" w:rsidR="00D74E44" w:rsidRPr="00283A38" w:rsidRDefault="00D74E44" w:rsidP="00D74E44">
            <w:pPr>
              <w:jc w:val="center"/>
              <w:rPr>
                <w:rFonts w:cstheme="minorHAnsi"/>
                <w:szCs w:val="20"/>
              </w:rPr>
            </w:pPr>
          </w:p>
        </w:tc>
        <w:tc>
          <w:tcPr>
            <w:tcW w:w="990" w:type="dxa"/>
          </w:tcPr>
          <w:p w14:paraId="35B55BB7" w14:textId="77777777" w:rsidR="00D74E44" w:rsidRPr="00283A38" w:rsidRDefault="00D74E44" w:rsidP="00D74E44">
            <w:pPr>
              <w:jc w:val="center"/>
              <w:rPr>
                <w:rFonts w:cstheme="minorHAnsi"/>
                <w:szCs w:val="20"/>
              </w:rPr>
            </w:pPr>
          </w:p>
        </w:tc>
        <w:tc>
          <w:tcPr>
            <w:tcW w:w="1103" w:type="dxa"/>
          </w:tcPr>
          <w:p w14:paraId="098C5732" w14:textId="77777777" w:rsidR="00D74E44" w:rsidRPr="00D65767" w:rsidRDefault="00D74E44" w:rsidP="00D74E44">
            <w:pPr>
              <w:jc w:val="center"/>
              <w:rPr>
                <w:rFonts w:cstheme="minorHAnsi"/>
                <w:szCs w:val="20"/>
              </w:rPr>
            </w:pPr>
          </w:p>
        </w:tc>
        <w:tc>
          <w:tcPr>
            <w:tcW w:w="1103" w:type="dxa"/>
          </w:tcPr>
          <w:p w14:paraId="67F9D93A" w14:textId="2DA4B1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50B066" w14:textId="77777777" w:rsidTr="0061524D">
        <w:tc>
          <w:tcPr>
            <w:tcW w:w="1255" w:type="dxa"/>
          </w:tcPr>
          <w:p w14:paraId="07FBFD17" w14:textId="23B836C8" w:rsidR="00D74E44" w:rsidRDefault="00D74E44" w:rsidP="00D74E44">
            <w:pPr>
              <w:jc w:val="center"/>
              <w:rPr>
                <w:szCs w:val="20"/>
              </w:rPr>
            </w:pPr>
            <w:r w:rsidRPr="00751A27">
              <w:t>3312_03</w:t>
            </w:r>
          </w:p>
        </w:tc>
        <w:tc>
          <w:tcPr>
            <w:tcW w:w="990" w:type="dxa"/>
          </w:tcPr>
          <w:p w14:paraId="692915B9" w14:textId="77777777" w:rsidR="00D74E44" w:rsidRPr="00283A38" w:rsidRDefault="00D74E44" w:rsidP="00D74E44">
            <w:pPr>
              <w:jc w:val="center"/>
              <w:rPr>
                <w:rFonts w:cstheme="minorHAnsi"/>
                <w:szCs w:val="20"/>
              </w:rPr>
            </w:pPr>
          </w:p>
        </w:tc>
        <w:tc>
          <w:tcPr>
            <w:tcW w:w="990" w:type="dxa"/>
          </w:tcPr>
          <w:p w14:paraId="68334727" w14:textId="77777777" w:rsidR="00D74E44" w:rsidRPr="00487927" w:rsidRDefault="00D74E44" w:rsidP="00D74E44">
            <w:pPr>
              <w:jc w:val="center"/>
              <w:rPr>
                <w:rFonts w:cstheme="minorHAnsi"/>
                <w:szCs w:val="20"/>
              </w:rPr>
            </w:pPr>
          </w:p>
        </w:tc>
        <w:tc>
          <w:tcPr>
            <w:tcW w:w="990" w:type="dxa"/>
          </w:tcPr>
          <w:p w14:paraId="123D810E" w14:textId="77777777" w:rsidR="00D74E44" w:rsidRPr="00487927" w:rsidRDefault="00D74E44" w:rsidP="00D74E44">
            <w:pPr>
              <w:jc w:val="center"/>
              <w:rPr>
                <w:rFonts w:cstheme="minorHAnsi"/>
                <w:szCs w:val="20"/>
              </w:rPr>
            </w:pPr>
          </w:p>
        </w:tc>
        <w:tc>
          <w:tcPr>
            <w:tcW w:w="990" w:type="dxa"/>
          </w:tcPr>
          <w:p w14:paraId="5C8CC06A" w14:textId="77777777" w:rsidR="00D74E44" w:rsidRPr="00487927" w:rsidRDefault="00D74E44" w:rsidP="00D74E44">
            <w:pPr>
              <w:jc w:val="center"/>
              <w:rPr>
                <w:rFonts w:cstheme="minorHAnsi"/>
                <w:szCs w:val="20"/>
              </w:rPr>
            </w:pPr>
          </w:p>
        </w:tc>
        <w:tc>
          <w:tcPr>
            <w:tcW w:w="990" w:type="dxa"/>
          </w:tcPr>
          <w:p w14:paraId="1EBE838B" w14:textId="77777777" w:rsidR="00D74E44" w:rsidRPr="00487927" w:rsidRDefault="00D74E44" w:rsidP="00D74E44">
            <w:pPr>
              <w:jc w:val="center"/>
              <w:rPr>
                <w:rFonts w:cstheme="minorHAnsi"/>
                <w:szCs w:val="20"/>
              </w:rPr>
            </w:pPr>
          </w:p>
        </w:tc>
        <w:tc>
          <w:tcPr>
            <w:tcW w:w="990" w:type="dxa"/>
          </w:tcPr>
          <w:p w14:paraId="0DC92798" w14:textId="77777777" w:rsidR="00D74E44" w:rsidRPr="00487927" w:rsidRDefault="00D74E44" w:rsidP="00D74E44">
            <w:pPr>
              <w:jc w:val="center"/>
              <w:rPr>
                <w:rFonts w:cstheme="minorHAnsi"/>
                <w:szCs w:val="20"/>
              </w:rPr>
            </w:pPr>
          </w:p>
        </w:tc>
        <w:tc>
          <w:tcPr>
            <w:tcW w:w="1080" w:type="dxa"/>
          </w:tcPr>
          <w:p w14:paraId="79009941" w14:textId="77777777" w:rsidR="00D74E44" w:rsidRPr="00283A38" w:rsidRDefault="00D74E44" w:rsidP="00D74E44">
            <w:pPr>
              <w:jc w:val="center"/>
              <w:rPr>
                <w:rFonts w:cstheme="minorHAnsi"/>
                <w:szCs w:val="20"/>
              </w:rPr>
            </w:pPr>
          </w:p>
        </w:tc>
        <w:tc>
          <w:tcPr>
            <w:tcW w:w="990" w:type="dxa"/>
          </w:tcPr>
          <w:p w14:paraId="270444CE" w14:textId="77777777" w:rsidR="00D74E44" w:rsidRPr="00283A38" w:rsidRDefault="00D74E44" w:rsidP="00D74E44">
            <w:pPr>
              <w:jc w:val="center"/>
              <w:rPr>
                <w:rFonts w:cstheme="minorHAnsi"/>
                <w:szCs w:val="20"/>
              </w:rPr>
            </w:pPr>
          </w:p>
        </w:tc>
        <w:tc>
          <w:tcPr>
            <w:tcW w:w="990" w:type="dxa"/>
          </w:tcPr>
          <w:p w14:paraId="69D065C8" w14:textId="77777777" w:rsidR="00D74E44" w:rsidRPr="00283A38" w:rsidRDefault="00D74E44" w:rsidP="00D74E44">
            <w:pPr>
              <w:jc w:val="center"/>
              <w:rPr>
                <w:rFonts w:cstheme="minorHAnsi"/>
                <w:szCs w:val="20"/>
              </w:rPr>
            </w:pPr>
          </w:p>
        </w:tc>
        <w:tc>
          <w:tcPr>
            <w:tcW w:w="1103" w:type="dxa"/>
          </w:tcPr>
          <w:p w14:paraId="7ADD866A" w14:textId="77777777" w:rsidR="00D74E44" w:rsidRPr="00D65767" w:rsidRDefault="00D74E44" w:rsidP="00D74E44">
            <w:pPr>
              <w:jc w:val="center"/>
              <w:rPr>
                <w:rFonts w:cstheme="minorHAnsi"/>
                <w:szCs w:val="20"/>
              </w:rPr>
            </w:pPr>
          </w:p>
        </w:tc>
        <w:tc>
          <w:tcPr>
            <w:tcW w:w="1103" w:type="dxa"/>
          </w:tcPr>
          <w:p w14:paraId="1F7A8BC4" w14:textId="224BCB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0E03352" w14:textId="77777777" w:rsidTr="0061524D">
        <w:tc>
          <w:tcPr>
            <w:tcW w:w="1255" w:type="dxa"/>
          </w:tcPr>
          <w:p w14:paraId="74874EBD" w14:textId="6D1A584A" w:rsidR="00D74E44" w:rsidRDefault="00D74E44" w:rsidP="00D74E44">
            <w:pPr>
              <w:jc w:val="center"/>
              <w:rPr>
                <w:szCs w:val="20"/>
              </w:rPr>
            </w:pPr>
            <w:r w:rsidRPr="00751A27">
              <w:t>3312_04</w:t>
            </w:r>
          </w:p>
        </w:tc>
        <w:tc>
          <w:tcPr>
            <w:tcW w:w="990" w:type="dxa"/>
          </w:tcPr>
          <w:p w14:paraId="05E49A1B" w14:textId="77777777" w:rsidR="00D74E44" w:rsidRPr="00283A38" w:rsidRDefault="00D74E44" w:rsidP="00D74E44">
            <w:pPr>
              <w:jc w:val="center"/>
              <w:rPr>
                <w:rFonts w:cstheme="minorHAnsi"/>
                <w:szCs w:val="20"/>
              </w:rPr>
            </w:pPr>
          </w:p>
        </w:tc>
        <w:tc>
          <w:tcPr>
            <w:tcW w:w="990" w:type="dxa"/>
          </w:tcPr>
          <w:p w14:paraId="2DF8B196" w14:textId="77777777" w:rsidR="00D74E44" w:rsidRPr="00487927" w:rsidRDefault="00D74E44" w:rsidP="00D74E44">
            <w:pPr>
              <w:jc w:val="center"/>
              <w:rPr>
                <w:rFonts w:cstheme="minorHAnsi"/>
                <w:szCs w:val="20"/>
              </w:rPr>
            </w:pPr>
          </w:p>
        </w:tc>
        <w:tc>
          <w:tcPr>
            <w:tcW w:w="990" w:type="dxa"/>
          </w:tcPr>
          <w:p w14:paraId="38C18EAD" w14:textId="77777777" w:rsidR="00D74E44" w:rsidRPr="00487927" w:rsidRDefault="00D74E44" w:rsidP="00D74E44">
            <w:pPr>
              <w:jc w:val="center"/>
              <w:rPr>
                <w:rFonts w:cstheme="minorHAnsi"/>
                <w:szCs w:val="20"/>
              </w:rPr>
            </w:pPr>
          </w:p>
        </w:tc>
        <w:tc>
          <w:tcPr>
            <w:tcW w:w="990" w:type="dxa"/>
          </w:tcPr>
          <w:p w14:paraId="748B4BC0" w14:textId="77777777" w:rsidR="00D74E44" w:rsidRPr="00487927" w:rsidRDefault="00D74E44" w:rsidP="00D74E44">
            <w:pPr>
              <w:jc w:val="center"/>
              <w:rPr>
                <w:rFonts w:cstheme="minorHAnsi"/>
                <w:szCs w:val="20"/>
              </w:rPr>
            </w:pPr>
          </w:p>
        </w:tc>
        <w:tc>
          <w:tcPr>
            <w:tcW w:w="990" w:type="dxa"/>
          </w:tcPr>
          <w:p w14:paraId="1EE5FAD7" w14:textId="77777777" w:rsidR="00D74E44" w:rsidRPr="00487927" w:rsidRDefault="00D74E44" w:rsidP="00D74E44">
            <w:pPr>
              <w:jc w:val="center"/>
              <w:rPr>
                <w:rFonts w:cstheme="minorHAnsi"/>
                <w:szCs w:val="20"/>
              </w:rPr>
            </w:pPr>
          </w:p>
        </w:tc>
        <w:tc>
          <w:tcPr>
            <w:tcW w:w="990" w:type="dxa"/>
          </w:tcPr>
          <w:p w14:paraId="77D4C7C5" w14:textId="77777777" w:rsidR="00D74E44" w:rsidRPr="00487927" w:rsidRDefault="00D74E44" w:rsidP="00D74E44">
            <w:pPr>
              <w:jc w:val="center"/>
              <w:rPr>
                <w:rFonts w:cstheme="minorHAnsi"/>
                <w:szCs w:val="20"/>
              </w:rPr>
            </w:pPr>
          </w:p>
        </w:tc>
        <w:tc>
          <w:tcPr>
            <w:tcW w:w="1080" w:type="dxa"/>
          </w:tcPr>
          <w:p w14:paraId="3900BD37" w14:textId="77777777" w:rsidR="00D74E44" w:rsidRPr="00283A38" w:rsidRDefault="00D74E44" w:rsidP="00D74E44">
            <w:pPr>
              <w:jc w:val="center"/>
              <w:rPr>
                <w:rFonts w:cstheme="minorHAnsi"/>
                <w:szCs w:val="20"/>
              </w:rPr>
            </w:pPr>
          </w:p>
        </w:tc>
        <w:tc>
          <w:tcPr>
            <w:tcW w:w="990" w:type="dxa"/>
          </w:tcPr>
          <w:p w14:paraId="6C67A924" w14:textId="77777777" w:rsidR="00D74E44" w:rsidRPr="00283A38" w:rsidRDefault="00D74E44" w:rsidP="00D74E44">
            <w:pPr>
              <w:jc w:val="center"/>
              <w:rPr>
                <w:rFonts w:cstheme="minorHAnsi"/>
                <w:szCs w:val="20"/>
              </w:rPr>
            </w:pPr>
          </w:p>
        </w:tc>
        <w:tc>
          <w:tcPr>
            <w:tcW w:w="990" w:type="dxa"/>
          </w:tcPr>
          <w:p w14:paraId="5FD0B2D4" w14:textId="77777777" w:rsidR="00D74E44" w:rsidRPr="00283A38" w:rsidRDefault="00D74E44" w:rsidP="00D74E44">
            <w:pPr>
              <w:jc w:val="center"/>
              <w:rPr>
                <w:rFonts w:cstheme="minorHAnsi"/>
                <w:szCs w:val="20"/>
              </w:rPr>
            </w:pPr>
          </w:p>
        </w:tc>
        <w:tc>
          <w:tcPr>
            <w:tcW w:w="1103" w:type="dxa"/>
          </w:tcPr>
          <w:p w14:paraId="64694674" w14:textId="77777777" w:rsidR="00D74E44" w:rsidRPr="00D65767" w:rsidRDefault="00D74E44" w:rsidP="00D74E44">
            <w:pPr>
              <w:jc w:val="center"/>
              <w:rPr>
                <w:rFonts w:cstheme="minorHAnsi"/>
                <w:szCs w:val="20"/>
              </w:rPr>
            </w:pPr>
          </w:p>
        </w:tc>
        <w:tc>
          <w:tcPr>
            <w:tcW w:w="1103" w:type="dxa"/>
          </w:tcPr>
          <w:p w14:paraId="35C0CF5F" w14:textId="50C758F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4FE358" w14:textId="77777777" w:rsidTr="0061524D">
        <w:tc>
          <w:tcPr>
            <w:tcW w:w="1255" w:type="dxa"/>
          </w:tcPr>
          <w:p w14:paraId="360BA1CE" w14:textId="26BA1395" w:rsidR="00D74E44" w:rsidRDefault="00D74E44" w:rsidP="00D74E44">
            <w:pPr>
              <w:jc w:val="center"/>
              <w:rPr>
                <w:szCs w:val="20"/>
              </w:rPr>
            </w:pPr>
            <w:r w:rsidRPr="00751A27">
              <w:t>3314_01</w:t>
            </w:r>
          </w:p>
        </w:tc>
        <w:tc>
          <w:tcPr>
            <w:tcW w:w="990" w:type="dxa"/>
          </w:tcPr>
          <w:p w14:paraId="774B3F90" w14:textId="77777777" w:rsidR="00D74E44" w:rsidRPr="00283A38" w:rsidRDefault="00D74E44" w:rsidP="00D74E44">
            <w:pPr>
              <w:jc w:val="center"/>
              <w:rPr>
                <w:rFonts w:cstheme="minorHAnsi"/>
                <w:szCs w:val="20"/>
              </w:rPr>
            </w:pPr>
          </w:p>
        </w:tc>
        <w:tc>
          <w:tcPr>
            <w:tcW w:w="990" w:type="dxa"/>
          </w:tcPr>
          <w:p w14:paraId="1CD26E73" w14:textId="77777777" w:rsidR="00D74E44" w:rsidRPr="00487927" w:rsidRDefault="00D74E44" w:rsidP="00D74E44">
            <w:pPr>
              <w:jc w:val="center"/>
              <w:rPr>
                <w:rFonts w:cstheme="minorHAnsi"/>
                <w:szCs w:val="20"/>
              </w:rPr>
            </w:pPr>
          </w:p>
        </w:tc>
        <w:tc>
          <w:tcPr>
            <w:tcW w:w="990" w:type="dxa"/>
          </w:tcPr>
          <w:p w14:paraId="4FE4046C" w14:textId="77777777" w:rsidR="00D74E44" w:rsidRPr="00487927" w:rsidRDefault="00D74E44" w:rsidP="00D74E44">
            <w:pPr>
              <w:jc w:val="center"/>
              <w:rPr>
                <w:rFonts w:cstheme="minorHAnsi"/>
                <w:szCs w:val="20"/>
              </w:rPr>
            </w:pPr>
          </w:p>
        </w:tc>
        <w:tc>
          <w:tcPr>
            <w:tcW w:w="990" w:type="dxa"/>
          </w:tcPr>
          <w:p w14:paraId="798A8A7B" w14:textId="77777777" w:rsidR="00D74E44" w:rsidRPr="00487927" w:rsidRDefault="00D74E44" w:rsidP="00D74E44">
            <w:pPr>
              <w:jc w:val="center"/>
              <w:rPr>
                <w:rFonts w:cstheme="minorHAnsi"/>
                <w:szCs w:val="20"/>
              </w:rPr>
            </w:pPr>
          </w:p>
        </w:tc>
        <w:tc>
          <w:tcPr>
            <w:tcW w:w="990" w:type="dxa"/>
          </w:tcPr>
          <w:p w14:paraId="52EF9C6D" w14:textId="77777777" w:rsidR="00D74E44" w:rsidRPr="00487927" w:rsidRDefault="00D74E44" w:rsidP="00D74E44">
            <w:pPr>
              <w:jc w:val="center"/>
              <w:rPr>
                <w:rFonts w:cstheme="minorHAnsi"/>
                <w:szCs w:val="20"/>
              </w:rPr>
            </w:pPr>
          </w:p>
        </w:tc>
        <w:tc>
          <w:tcPr>
            <w:tcW w:w="990" w:type="dxa"/>
          </w:tcPr>
          <w:p w14:paraId="4D50D24C" w14:textId="77777777" w:rsidR="00D74E44" w:rsidRPr="00487927" w:rsidRDefault="00D74E44" w:rsidP="00D74E44">
            <w:pPr>
              <w:jc w:val="center"/>
              <w:rPr>
                <w:rFonts w:cstheme="minorHAnsi"/>
                <w:szCs w:val="20"/>
              </w:rPr>
            </w:pPr>
          </w:p>
        </w:tc>
        <w:tc>
          <w:tcPr>
            <w:tcW w:w="1080" w:type="dxa"/>
          </w:tcPr>
          <w:p w14:paraId="30A07923" w14:textId="77777777" w:rsidR="00D74E44" w:rsidRPr="00283A38" w:rsidRDefault="00D74E44" w:rsidP="00D74E44">
            <w:pPr>
              <w:jc w:val="center"/>
              <w:rPr>
                <w:rFonts w:cstheme="minorHAnsi"/>
                <w:szCs w:val="20"/>
              </w:rPr>
            </w:pPr>
          </w:p>
        </w:tc>
        <w:tc>
          <w:tcPr>
            <w:tcW w:w="990" w:type="dxa"/>
          </w:tcPr>
          <w:p w14:paraId="17541127" w14:textId="77777777" w:rsidR="00D74E44" w:rsidRPr="00283A38" w:rsidRDefault="00D74E44" w:rsidP="00D74E44">
            <w:pPr>
              <w:jc w:val="center"/>
              <w:rPr>
                <w:rFonts w:cstheme="minorHAnsi"/>
                <w:szCs w:val="20"/>
              </w:rPr>
            </w:pPr>
          </w:p>
        </w:tc>
        <w:tc>
          <w:tcPr>
            <w:tcW w:w="990" w:type="dxa"/>
          </w:tcPr>
          <w:p w14:paraId="0F22CC0E" w14:textId="77777777" w:rsidR="00D74E44" w:rsidRPr="00283A38" w:rsidRDefault="00D74E44" w:rsidP="00D74E44">
            <w:pPr>
              <w:jc w:val="center"/>
              <w:rPr>
                <w:rFonts w:cstheme="minorHAnsi"/>
                <w:szCs w:val="20"/>
              </w:rPr>
            </w:pPr>
          </w:p>
        </w:tc>
        <w:tc>
          <w:tcPr>
            <w:tcW w:w="1103" w:type="dxa"/>
          </w:tcPr>
          <w:p w14:paraId="44FAE21E" w14:textId="77777777" w:rsidR="00D74E44" w:rsidRPr="00D65767" w:rsidRDefault="00D74E44" w:rsidP="00D74E44">
            <w:pPr>
              <w:jc w:val="center"/>
              <w:rPr>
                <w:rFonts w:cstheme="minorHAnsi"/>
                <w:szCs w:val="20"/>
              </w:rPr>
            </w:pPr>
          </w:p>
        </w:tc>
        <w:tc>
          <w:tcPr>
            <w:tcW w:w="1103" w:type="dxa"/>
          </w:tcPr>
          <w:p w14:paraId="67C1791B" w14:textId="0AAC725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C175393" w14:textId="77777777" w:rsidTr="0061524D">
        <w:tc>
          <w:tcPr>
            <w:tcW w:w="1255" w:type="dxa"/>
          </w:tcPr>
          <w:p w14:paraId="4F6E85D8" w14:textId="4B8E08FB" w:rsidR="00D74E44" w:rsidRDefault="00D74E44" w:rsidP="00D74E44">
            <w:pPr>
              <w:jc w:val="center"/>
              <w:rPr>
                <w:szCs w:val="20"/>
              </w:rPr>
            </w:pPr>
            <w:r w:rsidRPr="00751A27">
              <w:t>3314_02</w:t>
            </w:r>
          </w:p>
        </w:tc>
        <w:tc>
          <w:tcPr>
            <w:tcW w:w="990" w:type="dxa"/>
          </w:tcPr>
          <w:p w14:paraId="5E118902" w14:textId="77777777" w:rsidR="00D74E44" w:rsidRPr="00283A38" w:rsidRDefault="00D74E44" w:rsidP="00D74E44">
            <w:pPr>
              <w:jc w:val="center"/>
              <w:rPr>
                <w:rFonts w:cstheme="minorHAnsi"/>
                <w:szCs w:val="20"/>
              </w:rPr>
            </w:pPr>
          </w:p>
        </w:tc>
        <w:tc>
          <w:tcPr>
            <w:tcW w:w="990" w:type="dxa"/>
          </w:tcPr>
          <w:p w14:paraId="61C1EDE3" w14:textId="77777777" w:rsidR="00D74E44" w:rsidRPr="00487927" w:rsidRDefault="00D74E44" w:rsidP="00D74E44">
            <w:pPr>
              <w:jc w:val="center"/>
              <w:rPr>
                <w:rFonts w:cstheme="minorHAnsi"/>
                <w:szCs w:val="20"/>
              </w:rPr>
            </w:pPr>
          </w:p>
        </w:tc>
        <w:tc>
          <w:tcPr>
            <w:tcW w:w="990" w:type="dxa"/>
          </w:tcPr>
          <w:p w14:paraId="67D00756" w14:textId="77777777" w:rsidR="00D74E44" w:rsidRPr="00487927" w:rsidRDefault="00D74E44" w:rsidP="00D74E44">
            <w:pPr>
              <w:jc w:val="center"/>
              <w:rPr>
                <w:rFonts w:cstheme="minorHAnsi"/>
                <w:szCs w:val="20"/>
              </w:rPr>
            </w:pPr>
          </w:p>
        </w:tc>
        <w:tc>
          <w:tcPr>
            <w:tcW w:w="990" w:type="dxa"/>
          </w:tcPr>
          <w:p w14:paraId="32B66155" w14:textId="77777777" w:rsidR="00D74E44" w:rsidRPr="00487927" w:rsidRDefault="00D74E44" w:rsidP="00D74E44">
            <w:pPr>
              <w:jc w:val="center"/>
              <w:rPr>
                <w:rFonts w:cstheme="minorHAnsi"/>
                <w:szCs w:val="20"/>
              </w:rPr>
            </w:pPr>
          </w:p>
        </w:tc>
        <w:tc>
          <w:tcPr>
            <w:tcW w:w="990" w:type="dxa"/>
          </w:tcPr>
          <w:p w14:paraId="19C0D3B8" w14:textId="77777777" w:rsidR="00D74E44" w:rsidRPr="00487927" w:rsidRDefault="00D74E44" w:rsidP="00D74E44">
            <w:pPr>
              <w:jc w:val="center"/>
              <w:rPr>
                <w:rFonts w:cstheme="minorHAnsi"/>
                <w:szCs w:val="20"/>
              </w:rPr>
            </w:pPr>
          </w:p>
        </w:tc>
        <w:tc>
          <w:tcPr>
            <w:tcW w:w="990" w:type="dxa"/>
          </w:tcPr>
          <w:p w14:paraId="15870B85" w14:textId="77777777" w:rsidR="00D74E44" w:rsidRPr="00487927" w:rsidRDefault="00D74E44" w:rsidP="00D74E44">
            <w:pPr>
              <w:jc w:val="center"/>
              <w:rPr>
                <w:rFonts w:cstheme="minorHAnsi"/>
                <w:szCs w:val="20"/>
              </w:rPr>
            </w:pPr>
          </w:p>
        </w:tc>
        <w:tc>
          <w:tcPr>
            <w:tcW w:w="1080" w:type="dxa"/>
          </w:tcPr>
          <w:p w14:paraId="78D1A057" w14:textId="77777777" w:rsidR="00D74E44" w:rsidRPr="00283A38" w:rsidRDefault="00D74E44" w:rsidP="00D74E44">
            <w:pPr>
              <w:jc w:val="center"/>
              <w:rPr>
                <w:rFonts w:cstheme="minorHAnsi"/>
                <w:szCs w:val="20"/>
              </w:rPr>
            </w:pPr>
          </w:p>
        </w:tc>
        <w:tc>
          <w:tcPr>
            <w:tcW w:w="990" w:type="dxa"/>
          </w:tcPr>
          <w:p w14:paraId="1D011E32" w14:textId="77777777" w:rsidR="00D74E44" w:rsidRPr="00283A38" w:rsidRDefault="00D74E44" w:rsidP="00D74E44">
            <w:pPr>
              <w:jc w:val="center"/>
              <w:rPr>
                <w:rFonts w:cstheme="minorHAnsi"/>
                <w:szCs w:val="20"/>
              </w:rPr>
            </w:pPr>
          </w:p>
        </w:tc>
        <w:tc>
          <w:tcPr>
            <w:tcW w:w="990" w:type="dxa"/>
          </w:tcPr>
          <w:p w14:paraId="4EF02FEA" w14:textId="77777777" w:rsidR="00D74E44" w:rsidRPr="00283A38" w:rsidRDefault="00D74E44" w:rsidP="00D74E44">
            <w:pPr>
              <w:jc w:val="center"/>
              <w:rPr>
                <w:rFonts w:cstheme="minorHAnsi"/>
                <w:szCs w:val="20"/>
              </w:rPr>
            </w:pPr>
          </w:p>
        </w:tc>
        <w:tc>
          <w:tcPr>
            <w:tcW w:w="1103" w:type="dxa"/>
          </w:tcPr>
          <w:p w14:paraId="6F6B1659" w14:textId="77777777" w:rsidR="00D74E44" w:rsidRPr="00D65767" w:rsidRDefault="00D74E44" w:rsidP="00D74E44">
            <w:pPr>
              <w:jc w:val="center"/>
              <w:rPr>
                <w:rFonts w:cstheme="minorHAnsi"/>
                <w:szCs w:val="20"/>
              </w:rPr>
            </w:pPr>
          </w:p>
        </w:tc>
        <w:tc>
          <w:tcPr>
            <w:tcW w:w="1103" w:type="dxa"/>
          </w:tcPr>
          <w:p w14:paraId="7A453536" w14:textId="14AC3EF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A880E5D" w14:textId="77777777" w:rsidTr="0061524D">
        <w:tc>
          <w:tcPr>
            <w:tcW w:w="1255" w:type="dxa"/>
          </w:tcPr>
          <w:p w14:paraId="3D366D56" w14:textId="22FB5476" w:rsidR="00D74E44" w:rsidRDefault="00D74E44" w:rsidP="00D74E44">
            <w:pPr>
              <w:jc w:val="center"/>
              <w:rPr>
                <w:szCs w:val="20"/>
              </w:rPr>
            </w:pPr>
            <w:r w:rsidRPr="00751A27">
              <w:t>3314_03</w:t>
            </w:r>
          </w:p>
        </w:tc>
        <w:tc>
          <w:tcPr>
            <w:tcW w:w="990" w:type="dxa"/>
          </w:tcPr>
          <w:p w14:paraId="6C0D63A4" w14:textId="77777777" w:rsidR="00D74E44" w:rsidRPr="00283A38" w:rsidRDefault="00D74E44" w:rsidP="00D74E44">
            <w:pPr>
              <w:jc w:val="center"/>
              <w:rPr>
                <w:rFonts w:cstheme="minorHAnsi"/>
                <w:szCs w:val="20"/>
              </w:rPr>
            </w:pPr>
          </w:p>
        </w:tc>
        <w:tc>
          <w:tcPr>
            <w:tcW w:w="990" w:type="dxa"/>
          </w:tcPr>
          <w:p w14:paraId="58B47DE4" w14:textId="77777777" w:rsidR="00D74E44" w:rsidRPr="00487927" w:rsidRDefault="00D74E44" w:rsidP="00D74E44">
            <w:pPr>
              <w:jc w:val="center"/>
              <w:rPr>
                <w:rFonts w:cstheme="minorHAnsi"/>
                <w:szCs w:val="20"/>
              </w:rPr>
            </w:pPr>
          </w:p>
        </w:tc>
        <w:tc>
          <w:tcPr>
            <w:tcW w:w="990" w:type="dxa"/>
          </w:tcPr>
          <w:p w14:paraId="1F4E82A6" w14:textId="77777777" w:rsidR="00D74E44" w:rsidRPr="00487927" w:rsidRDefault="00D74E44" w:rsidP="00D74E44">
            <w:pPr>
              <w:jc w:val="center"/>
              <w:rPr>
                <w:rFonts w:cstheme="minorHAnsi"/>
                <w:szCs w:val="20"/>
              </w:rPr>
            </w:pPr>
          </w:p>
        </w:tc>
        <w:tc>
          <w:tcPr>
            <w:tcW w:w="990" w:type="dxa"/>
          </w:tcPr>
          <w:p w14:paraId="21F6E695" w14:textId="77777777" w:rsidR="00D74E44" w:rsidRPr="00487927" w:rsidRDefault="00D74E44" w:rsidP="00D74E44">
            <w:pPr>
              <w:jc w:val="center"/>
              <w:rPr>
                <w:rFonts w:cstheme="minorHAnsi"/>
                <w:szCs w:val="20"/>
              </w:rPr>
            </w:pPr>
          </w:p>
        </w:tc>
        <w:tc>
          <w:tcPr>
            <w:tcW w:w="990" w:type="dxa"/>
          </w:tcPr>
          <w:p w14:paraId="17F8B886" w14:textId="77777777" w:rsidR="00D74E44" w:rsidRPr="00487927" w:rsidRDefault="00D74E44" w:rsidP="00D74E44">
            <w:pPr>
              <w:jc w:val="center"/>
              <w:rPr>
                <w:rFonts w:cstheme="minorHAnsi"/>
                <w:szCs w:val="20"/>
              </w:rPr>
            </w:pPr>
          </w:p>
        </w:tc>
        <w:tc>
          <w:tcPr>
            <w:tcW w:w="990" w:type="dxa"/>
          </w:tcPr>
          <w:p w14:paraId="3BCBB0B7" w14:textId="77777777" w:rsidR="00D74E44" w:rsidRPr="00487927" w:rsidRDefault="00D74E44" w:rsidP="00D74E44">
            <w:pPr>
              <w:jc w:val="center"/>
              <w:rPr>
                <w:rFonts w:cstheme="minorHAnsi"/>
                <w:szCs w:val="20"/>
              </w:rPr>
            </w:pPr>
          </w:p>
        </w:tc>
        <w:tc>
          <w:tcPr>
            <w:tcW w:w="1080" w:type="dxa"/>
          </w:tcPr>
          <w:p w14:paraId="104733A0" w14:textId="77777777" w:rsidR="00D74E44" w:rsidRPr="00283A38" w:rsidRDefault="00D74E44" w:rsidP="00D74E44">
            <w:pPr>
              <w:jc w:val="center"/>
              <w:rPr>
                <w:rFonts w:cstheme="minorHAnsi"/>
                <w:szCs w:val="20"/>
              </w:rPr>
            </w:pPr>
          </w:p>
        </w:tc>
        <w:tc>
          <w:tcPr>
            <w:tcW w:w="990" w:type="dxa"/>
          </w:tcPr>
          <w:p w14:paraId="16943E1F" w14:textId="77777777" w:rsidR="00D74E44" w:rsidRPr="00283A38" w:rsidRDefault="00D74E44" w:rsidP="00D74E44">
            <w:pPr>
              <w:jc w:val="center"/>
              <w:rPr>
                <w:rFonts w:cstheme="minorHAnsi"/>
                <w:szCs w:val="20"/>
              </w:rPr>
            </w:pPr>
          </w:p>
        </w:tc>
        <w:tc>
          <w:tcPr>
            <w:tcW w:w="990" w:type="dxa"/>
          </w:tcPr>
          <w:p w14:paraId="501FD931" w14:textId="77777777" w:rsidR="00D74E44" w:rsidRPr="00283A38" w:rsidRDefault="00D74E44" w:rsidP="00D74E44">
            <w:pPr>
              <w:jc w:val="center"/>
              <w:rPr>
                <w:rFonts w:cstheme="minorHAnsi"/>
                <w:szCs w:val="20"/>
              </w:rPr>
            </w:pPr>
          </w:p>
        </w:tc>
        <w:tc>
          <w:tcPr>
            <w:tcW w:w="1103" w:type="dxa"/>
          </w:tcPr>
          <w:p w14:paraId="70DC13E6" w14:textId="77777777" w:rsidR="00D74E44" w:rsidRPr="00D65767" w:rsidRDefault="00D74E44" w:rsidP="00D74E44">
            <w:pPr>
              <w:jc w:val="center"/>
              <w:rPr>
                <w:rFonts w:cstheme="minorHAnsi"/>
                <w:szCs w:val="20"/>
              </w:rPr>
            </w:pPr>
          </w:p>
        </w:tc>
        <w:tc>
          <w:tcPr>
            <w:tcW w:w="1103" w:type="dxa"/>
          </w:tcPr>
          <w:p w14:paraId="45F45C5C" w14:textId="2EF75F4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B8AF365" w14:textId="77777777" w:rsidTr="0061524D">
        <w:tc>
          <w:tcPr>
            <w:tcW w:w="1255" w:type="dxa"/>
          </w:tcPr>
          <w:p w14:paraId="552A9F0A" w14:textId="1EE3ED17" w:rsidR="00D74E44" w:rsidRDefault="00D74E44" w:rsidP="00D74E44">
            <w:pPr>
              <w:jc w:val="center"/>
              <w:rPr>
                <w:szCs w:val="20"/>
              </w:rPr>
            </w:pPr>
            <w:r w:rsidRPr="00751A27">
              <w:t>3314_04</w:t>
            </w:r>
          </w:p>
        </w:tc>
        <w:tc>
          <w:tcPr>
            <w:tcW w:w="990" w:type="dxa"/>
          </w:tcPr>
          <w:p w14:paraId="5F2420D1" w14:textId="77777777" w:rsidR="00D74E44" w:rsidRPr="00283A38" w:rsidRDefault="00D74E44" w:rsidP="00D74E44">
            <w:pPr>
              <w:jc w:val="center"/>
              <w:rPr>
                <w:rFonts w:cstheme="minorHAnsi"/>
                <w:szCs w:val="20"/>
              </w:rPr>
            </w:pPr>
          </w:p>
        </w:tc>
        <w:tc>
          <w:tcPr>
            <w:tcW w:w="990" w:type="dxa"/>
          </w:tcPr>
          <w:p w14:paraId="080BD822" w14:textId="77777777" w:rsidR="00D74E44" w:rsidRPr="00487927" w:rsidRDefault="00D74E44" w:rsidP="00D74E44">
            <w:pPr>
              <w:jc w:val="center"/>
              <w:rPr>
                <w:rFonts w:cstheme="minorHAnsi"/>
                <w:szCs w:val="20"/>
              </w:rPr>
            </w:pPr>
          </w:p>
        </w:tc>
        <w:tc>
          <w:tcPr>
            <w:tcW w:w="990" w:type="dxa"/>
          </w:tcPr>
          <w:p w14:paraId="496F3A89" w14:textId="77777777" w:rsidR="00D74E44" w:rsidRPr="00487927" w:rsidRDefault="00D74E44" w:rsidP="00D74E44">
            <w:pPr>
              <w:jc w:val="center"/>
              <w:rPr>
                <w:rFonts w:cstheme="minorHAnsi"/>
                <w:szCs w:val="20"/>
              </w:rPr>
            </w:pPr>
          </w:p>
        </w:tc>
        <w:tc>
          <w:tcPr>
            <w:tcW w:w="990" w:type="dxa"/>
          </w:tcPr>
          <w:p w14:paraId="4B257DB9" w14:textId="77777777" w:rsidR="00D74E44" w:rsidRPr="00487927" w:rsidRDefault="00D74E44" w:rsidP="00D74E44">
            <w:pPr>
              <w:jc w:val="center"/>
              <w:rPr>
                <w:rFonts w:cstheme="minorHAnsi"/>
                <w:szCs w:val="20"/>
              </w:rPr>
            </w:pPr>
          </w:p>
        </w:tc>
        <w:tc>
          <w:tcPr>
            <w:tcW w:w="990" w:type="dxa"/>
          </w:tcPr>
          <w:p w14:paraId="785507E2" w14:textId="77777777" w:rsidR="00D74E44" w:rsidRPr="00487927" w:rsidRDefault="00D74E44" w:rsidP="00D74E44">
            <w:pPr>
              <w:jc w:val="center"/>
              <w:rPr>
                <w:rFonts w:cstheme="minorHAnsi"/>
                <w:szCs w:val="20"/>
              </w:rPr>
            </w:pPr>
          </w:p>
        </w:tc>
        <w:tc>
          <w:tcPr>
            <w:tcW w:w="990" w:type="dxa"/>
          </w:tcPr>
          <w:p w14:paraId="711C5598" w14:textId="77777777" w:rsidR="00D74E44" w:rsidRPr="00487927" w:rsidRDefault="00D74E44" w:rsidP="00D74E44">
            <w:pPr>
              <w:jc w:val="center"/>
              <w:rPr>
                <w:rFonts w:cstheme="minorHAnsi"/>
                <w:szCs w:val="20"/>
              </w:rPr>
            </w:pPr>
          </w:p>
        </w:tc>
        <w:tc>
          <w:tcPr>
            <w:tcW w:w="1080" w:type="dxa"/>
          </w:tcPr>
          <w:p w14:paraId="670CA905" w14:textId="77777777" w:rsidR="00D74E44" w:rsidRPr="00283A38" w:rsidRDefault="00D74E44" w:rsidP="00D74E44">
            <w:pPr>
              <w:jc w:val="center"/>
              <w:rPr>
                <w:rFonts w:cstheme="minorHAnsi"/>
                <w:szCs w:val="20"/>
              </w:rPr>
            </w:pPr>
          </w:p>
        </w:tc>
        <w:tc>
          <w:tcPr>
            <w:tcW w:w="990" w:type="dxa"/>
          </w:tcPr>
          <w:p w14:paraId="6BBD07F2" w14:textId="77777777" w:rsidR="00D74E44" w:rsidRPr="00283A38" w:rsidRDefault="00D74E44" w:rsidP="00D74E44">
            <w:pPr>
              <w:jc w:val="center"/>
              <w:rPr>
                <w:rFonts w:cstheme="minorHAnsi"/>
                <w:szCs w:val="20"/>
              </w:rPr>
            </w:pPr>
          </w:p>
        </w:tc>
        <w:tc>
          <w:tcPr>
            <w:tcW w:w="990" w:type="dxa"/>
          </w:tcPr>
          <w:p w14:paraId="4DE6B4AB" w14:textId="77777777" w:rsidR="00D74E44" w:rsidRPr="00283A38" w:rsidRDefault="00D74E44" w:rsidP="00D74E44">
            <w:pPr>
              <w:jc w:val="center"/>
              <w:rPr>
                <w:rFonts w:cstheme="minorHAnsi"/>
                <w:szCs w:val="20"/>
              </w:rPr>
            </w:pPr>
          </w:p>
        </w:tc>
        <w:tc>
          <w:tcPr>
            <w:tcW w:w="1103" w:type="dxa"/>
          </w:tcPr>
          <w:p w14:paraId="26ADD160" w14:textId="77777777" w:rsidR="00D74E44" w:rsidRPr="00D65767" w:rsidRDefault="00D74E44" w:rsidP="00D74E44">
            <w:pPr>
              <w:jc w:val="center"/>
              <w:rPr>
                <w:rFonts w:cstheme="minorHAnsi"/>
                <w:szCs w:val="20"/>
              </w:rPr>
            </w:pPr>
          </w:p>
        </w:tc>
        <w:tc>
          <w:tcPr>
            <w:tcW w:w="1103" w:type="dxa"/>
          </w:tcPr>
          <w:p w14:paraId="75460DC3" w14:textId="630EAAF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65F150E" w14:textId="77777777" w:rsidTr="0061524D">
        <w:tc>
          <w:tcPr>
            <w:tcW w:w="1255" w:type="dxa"/>
          </w:tcPr>
          <w:p w14:paraId="5C92C5E1" w14:textId="290B4401" w:rsidR="00D74E44" w:rsidRDefault="00D74E44" w:rsidP="00D74E44">
            <w:pPr>
              <w:jc w:val="center"/>
              <w:rPr>
                <w:szCs w:val="20"/>
              </w:rPr>
            </w:pPr>
            <w:r w:rsidRPr="00751A27">
              <w:t>3314_05</w:t>
            </w:r>
          </w:p>
        </w:tc>
        <w:tc>
          <w:tcPr>
            <w:tcW w:w="990" w:type="dxa"/>
          </w:tcPr>
          <w:p w14:paraId="05BE3876" w14:textId="77777777" w:rsidR="00D74E44" w:rsidRPr="00283A38" w:rsidRDefault="00D74E44" w:rsidP="00D74E44">
            <w:pPr>
              <w:jc w:val="center"/>
              <w:rPr>
                <w:rFonts w:cstheme="minorHAnsi"/>
                <w:szCs w:val="20"/>
              </w:rPr>
            </w:pPr>
          </w:p>
        </w:tc>
        <w:tc>
          <w:tcPr>
            <w:tcW w:w="990" w:type="dxa"/>
          </w:tcPr>
          <w:p w14:paraId="6D88B3AC" w14:textId="77777777" w:rsidR="00D74E44" w:rsidRPr="00487927" w:rsidRDefault="00D74E44" w:rsidP="00D74E44">
            <w:pPr>
              <w:jc w:val="center"/>
              <w:rPr>
                <w:rFonts w:cstheme="minorHAnsi"/>
                <w:szCs w:val="20"/>
              </w:rPr>
            </w:pPr>
          </w:p>
        </w:tc>
        <w:tc>
          <w:tcPr>
            <w:tcW w:w="990" w:type="dxa"/>
          </w:tcPr>
          <w:p w14:paraId="3061BF27" w14:textId="77777777" w:rsidR="00D74E44" w:rsidRPr="00487927" w:rsidRDefault="00D74E44" w:rsidP="00D74E44">
            <w:pPr>
              <w:jc w:val="center"/>
              <w:rPr>
                <w:rFonts w:cstheme="minorHAnsi"/>
                <w:szCs w:val="20"/>
              </w:rPr>
            </w:pPr>
          </w:p>
        </w:tc>
        <w:tc>
          <w:tcPr>
            <w:tcW w:w="990" w:type="dxa"/>
          </w:tcPr>
          <w:p w14:paraId="30EF03C6" w14:textId="77777777" w:rsidR="00D74E44" w:rsidRPr="00487927" w:rsidRDefault="00D74E44" w:rsidP="00D74E44">
            <w:pPr>
              <w:jc w:val="center"/>
              <w:rPr>
                <w:rFonts w:cstheme="minorHAnsi"/>
                <w:szCs w:val="20"/>
              </w:rPr>
            </w:pPr>
          </w:p>
        </w:tc>
        <w:tc>
          <w:tcPr>
            <w:tcW w:w="990" w:type="dxa"/>
          </w:tcPr>
          <w:p w14:paraId="5C709D24" w14:textId="77777777" w:rsidR="00D74E44" w:rsidRPr="00487927" w:rsidRDefault="00D74E44" w:rsidP="00D74E44">
            <w:pPr>
              <w:jc w:val="center"/>
              <w:rPr>
                <w:rFonts w:cstheme="minorHAnsi"/>
                <w:szCs w:val="20"/>
              </w:rPr>
            </w:pPr>
          </w:p>
        </w:tc>
        <w:tc>
          <w:tcPr>
            <w:tcW w:w="990" w:type="dxa"/>
          </w:tcPr>
          <w:p w14:paraId="67496297" w14:textId="77777777" w:rsidR="00D74E44" w:rsidRPr="00487927" w:rsidRDefault="00D74E44" w:rsidP="00D74E44">
            <w:pPr>
              <w:jc w:val="center"/>
              <w:rPr>
                <w:rFonts w:cstheme="minorHAnsi"/>
                <w:szCs w:val="20"/>
              </w:rPr>
            </w:pPr>
          </w:p>
        </w:tc>
        <w:tc>
          <w:tcPr>
            <w:tcW w:w="1080" w:type="dxa"/>
          </w:tcPr>
          <w:p w14:paraId="05582602" w14:textId="77777777" w:rsidR="00D74E44" w:rsidRPr="00283A38" w:rsidRDefault="00D74E44" w:rsidP="00D74E44">
            <w:pPr>
              <w:jc w:val="center"/>
              <w:rPr>
                <w:rFonts w:cstheme="minorHAnsi"/>
                <w:szCs w:val="20"/>
              </w:rPr>
            </w:pPr>
          </w:p>
        </w:tc>
        <w:tc>
          <w:tcPr>
            <w:tcW w:w="990" w:type="dxa"/>
          </w:tcPr>
          <w:p w14:paraId="21B6C477" w14:textId="77777777" w:rsidR="00D74E44" w:rsidRPr="00283A38" w:rsidRDefault="00D74E44" w:rsidP="00D74E44">
            <w:pPr>
              <w:jc w:val="center"/>
              <w:rPr>
                <w:rFonts w:cstheme="minorHAnsi"/>
                <w:szCs w:val="20"/>
              </w:rPr>
            </w:pPr>
          </w:p>
        </w:tc>
        <w:tc>
          <w:tcPr>
            <w:tcW w:w="990" w:type="dxa"/>
          </w:tcPr>
          <w:p w14:paraId="7B9BC35F" w14:textId="77777777" w:rsidR="00D74E44" w:rsidRPr="00283A38" w:rsidRDefault="00D74E44" w:rsidP="00D74E44">
            <w:pPr>
              <w:jc w:val="center"/>
              <w:rPr>
                <w:rFonts w:cstheme="minorHAnsi"/>
                <w:szCs w:val="20"/>
              </w:rPr>
            </w:pPr>
          </w:p>
        </w:tc>
        <w:tc>
          <w:tcPr>
            <w:tcW w:w="1103" w:type="dxa"/>
          </w:tcPr>
          <w:p w14:paraId="21A311EB" w14:textId="77777777" w:rsidR="00D74E44" w:rsidRPr="00D65767" w:rsidRDefault="00D74E44" w:rsidP="00D74E44">
            <w:pPr>
              <w:jc w:val="center"/>
              <w:rPr>
                <w:rFonts w:cstheme="minorHAnsi"/>
                <w:szCs w:val="20"/>
              </w:rPr>
            </w:pPr>
          </w:p>
        </w:tc>
        <w:tc>
          <w:tcPr>
            <w:tcW w:w="1103" w:type="dxa"/>
          </w:tcPr>
          <w:p w14:paraId="07F32856" w14:textId="44C28C5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2874539" w14:textId="77777777" w:rsidTr="0061524D">
        <w:tc>
          <w:tcPr>
            <w:tcW w:w="1255" w:type="dxa"/>
          </w:tcPr>
          <w:p w14:paraId="6E07F413" w14:textId="303C9A21" w:rsidR="00D74E44" w:rsidRDefault="00D74E44" w:rsidP="00D74E44">
            <w:pPr>
              <w:jc w:val="center"/>
              <w:rPr>
                <w:szCs w:val="20"/>
              </w:rPr>
            </w:pPr>
            <w:r w:rsidRPr="00751A27">
              <w:t>3314_06</w:t>
            </w:r>
          </w:p>
        </w:tc>
        <w:tc>
          <w:tcPr>
            <w:tcW w:w="990" w:type="dxa"/>
          </w:tcPr>
          <w:p w14:paraId="422B6055" w14:textId="77777777" w:rsidR="00D74E44" w:rsidRPr="00283A38" w:rsidRDefault="00D74E44" w:rsidP="00D74E44">
            <w:pPr>
              <w:jc w:val="center"/>
              <w:rPr>
                <w:rFonts w:cstheme="minorHAnsi"/>
                <w:szCs w:val="20"/>
              </w:rPr>
            </w:pPr>
          </w:p>
        </w:tc>
        <w:tc>
          <w:tcPr>
            <w:tcW w:w="990" w:type="dxa"/>
          </w:tcPr>
          <w:p w14:paraId="151B7838" w14:textId="77777777" w:rsidR="00D74E44" w:rsidRPr="00487927" w:rsidRDefault="00D74E44" w:rsidP="00D74E44">
            <w:pPr>
              <w:jc w:val="center"/>
              <w:rPr>
                <w:rFonts w:cstheme="minorHAnsi"/>
                <w:szCs w:val="20"/>
              </w:rPr>
            </w:pPr>
          </w:p>
        </w:tc>
        <w:tc>
          <w:tcPr>
            <w:tcW w:w="990" w:type="dxa"/>
          </w:tcPr>
          <w:p w14:paraId="59DFBFEE" w14:textId="77777777" w:rsidR="00D74E44" w:rsidRPr="00487927" w:rsidRDefault="00D74E44" w:rsidP="00D74E44">
            <w:pPr>
              <w:jc w:val="center"/>
              <w:rPr>
                <w:rFonts w:cstheme="minorHAnsi"/>
                <w:szCs w:val="20"/>
              </w:rPr>
            </w:pPr>
          </w:p>
        </w:tc>
        <w:tc>
          <w:tcPr>
            <w:tcW w:w="990" w:type="dxa"/>
          </w:tcPr>
          <w:p w14:paraId="77D2E127" w14:textId="77777777" w:rsidR="00D74E44" w:rsidRPr="00487927" w:rsidRDefault="00D74E44" w:rsidP="00D74E44">
            <w:pPr>
              <w:jc w:val="center"/>
              <w:rPr>
                <w:rFonts w:cstheme="minorHAnsi"/>
                <w:szCs w:val="20"/>
              </w:rPr>
            </w:pPr>
          </w:p>
        </w:tc>
        <w:tc>
          <w:tcPr>
            <w:tcW w:w="990" w:type="dxa"/>
          </w:tcPr>
          <w:p w14:paraId="7014913F" w14:textId="77777777" w:rsidR="00D74E44" w:rsidRPr="00487927" w:rsidRDefault="00D74E44" w:rsidP="00D74E44">
            <w:pPr>
              <w:jc w:val="center"/>
              <w:rPr>
                <w:rFonts w:cstheme="minorHAnsi"/>
                <w:szCs w:val="20"/>
              </w:rPr>
            </w:pPr>
          </w:p>
        </w:tc>
        <w:tc>
          <w:tcPr>
            <w:tcW w:w="990" w:type="dxa"/>
          </w:tcPr>
          <w:p w14:paraId="6015164B" w14:textId="77777777" w:rsidR="00D74E44" w:rsidRPr="00487927" w:rsidRDefault="00D74E44" w:rsidP="00D74E44">
            <w:pPr>
              <w:jc w:val="center"/>
              <w:rPr>
                <w:rFonts w:cstheme="minorHAnsi"/>
                <w:szCs w:val="20"/>
              </w:rPr>
            </w:pPr>
          </w:p>
        </w:tc>
        <w:tc>
          <w:tcPr>
            <w:tcW w:w="1080" w:type="dxa"/>
          </w:tcPr>
          <w:p w14:paraId="2405378E" w14:textId="77777777" w:rsidR="00D74E44" w:rsidRPr="00283A38" w:rsidRDefault="00D74E44" w:rsidP="00D74E44">
            <w:pPr>
              <w:jc w:val="center"/>
              <w:rPr>
                <w:rFonts w:cstheme="minorHAnsi"/>
                <w:szCs w:val="20"/>
              </w:rPr>
            </w:pPr>
          </w:p>
        </w:tc>
        <w:tc>
          <w:tcPr>
            <w:tcW w:w="990" w:type="dxa"/>
          </w:tcPr>
          <w:p w14:paraId="7731032C" w14:textId="77777777" w:rsidR="00D74E44" w:rsidRPr="00283A38" w:rsidRDefault="00D74E44" w:rsidP="00D74E44">
            <w:pPr>
              <w:jc w:val="center"/>
              <w:rPr>
                <w:rFonts w:cstheme="minorHAnsi"/>
                <w:szCs w:val="20"/>
              </w:rPr>
            </w:pPr>
          </w:p>
        </w:tc>
        <w:tc>
          <w:tcPr>
            <w:tcW w:w="990" w:type="dxa"/>
          </w:tcPr>
          <w:p w14:paraId="2E539EDB" w14:textId="77777777" w:rsidR="00D74E44" w:rsidRPr="00283A38" w:rsidRDefault="00D74E44" w:rsidP="00D74E44">
            <w:pPr>
              <w:jc w:val="center"/>
              <w:rPr>
                <w:rFonts w:cstheme="minorHAnsi"/>
                <w:szCs w:val="20"/>
              </w:rPr>
            </w:pPr>
          </w:p>
        </w:tc>
        <w:tc>
          <w:tcPr>
            <w:tcW w:w="1103" w:type="dxa"/>
          </w:tcPr>
          <w:p w14:paraId="5901F260" w14:textId="77777777" w:rsidR="00D74E44" w:rsidRPr="00D65767" w:rsidRDefault="00D74E44" w:rsidP="00D74E44">
            <w:pPr>
              <w:jc w:val="center"/>
              <w:rPr>
                <w:rFonts w:cstheme="minorHAnsi"/>
                <w:szCs w:val="20"/>
              </w:rPr>
            </w:pPr>
          </w:p>
        </w:tc>
        <w:tc>
          <w:tcPr>
            <w:tcW w:w="1103" w:type="dxa"/>
          </w:tcPr>
          <w:p w14:paraId="3ABC3D45" w14:textId="768EDD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3A6398" w14:textId="77777777" w:rsidTr="0061524D">
        <w:tc>
          <w:tcPr>
            <w:tcW w:w="1255" w:type="dxa"/>
          </w:tcPr>
          <w:p w14:paraId="3B436CCA" w14:textId="1FF1AD92" w:rsidR="00D74E44" w:rsidRDefault="00D74E44" w:rsidP="00D74E44">
            <w:pPr>
              <w:jc w:val="center"/>
              <w:rPr>
                <w:szCs w:val="20"/>
              </w:rPr>
            </w:pPr>
            <w:r w:rsidRPr="00751A27">
              <w:t>3314_07</w:t>
            </w:r>
          </w:p>
        </w:tc>
        <w:tc>
          <w:tcPr>
            <w:tcW w:w="990" w:type="dxa"/>
          </w:tcPr>
          <w:p w14:paraId="24B15A53" w14:textId="77777777" w:rsidR="00D74E44" w:rsidRPr="00283A38" w:rsidRDefault="00D74E44" w:rsidP="00D74E44">
            <w:pPr>
              <w:jc w:val="center"/>
              <w:rPr>
                <w:rFonts w:cstheme="minorHAnsi"/>
                <w:szCs w:val="20"/>
              </w:rPr>
            </w:pPr>
          </w:p>
        </w:tc>
        <w:tc>
          <w:tcPr>
            <w:tcW w:w="990" w:type="dxa"/>
          </w:tcPr>
          <w:p w14:paraId="42E2ECEE" w14:textId="77777777" w:rsidR="00D74E44" w:rsidRPr="00487927" w:rsidRDefault="00D74E44" w:rsidP="00D74E44">
            <w:pPr>
              <w:jc w:val="center"/>
              <w:rPr>
                <w:rFonts w:cstheme="minorHAnsi"/>
                <w:szCs w:val="20"/>
              </w:rPr>
            </w:pPr>
          </w:p>
        </w:tc>
        <w:tc>
          <w:tcPr>
            <w:tcW w:w="990" w:type="dxa"/>
          </w:tcPr>
          <w:p w14:paraId="16A84AF1" w14:textId="77777777" w:rsidR="00D74E44" w:rsidRPr="00487927" w:rsidRDefault="00D74E44" w:rsidP="00D74E44">
            <w:pPr>
              <w:jc w:val="center"/>
              <w:rPr>
                <w:rFonts w:cstheme="minorHAnsi"/>
                <w:szCs w:val="20"/>
              </w:rPr>
            </w:pPr>
          </w:p>
        </w:tc>
        <w:tc>
          <w:tcPr>
            <w:tcW w:w="990" w:type="dxa"/>
          </w:tcPr>
          <w:p w14:paraId="514FC948" w14:textId="77777777" w:rsidR="00D74E44" w:rsidRPr="00487927" w:rsidRDefault="00D74E44" w:rsidP="00D74E44">
            <w:pPr>
              <w:jc w:val="center"/>
              <w:rPr>
                <w:rFonts w:cstheme="minorHAnsi"/>
                <w:szCs w:val="20"/>
              </w:rPr>
            </w:pPr>
          </w:p>
        </w:tc>
        <w:tc>
          <w:tcPr>
            <w:tcW w:w="990" w:type="dxa"/>
          </w:tcPr>
          <w:p w14:paraId="7CE99ECD" w14:textId="77777777" w:rsidR="00D74E44" w:rsidRPr="00487927" w:rsidRDefault="00D74E44" w:rsidP="00D74E44">
            <w:pPr>
              <w:jc w:val="center"/>
              <w:rPr>
                <w:rFonts w:cstheme="minorHAnsi"/>
                <w:szCs w:val="20"/>
              </w:rPr>
            </w:pPr>
          </w:p>
        </w:tc>
        <w:tc>
          <w:tcPr>
            <w:tcW w:w="990" w:type="dxa"/>
          </w:tcPr>
          <w:p w14:paraId="297E21E6" w14:textId="77777777" w:rsidR="00D74E44" w:rsidRPr="00487927" w:rsidRDefault="00D74E44" w:rsidP="00D74E44">
            <w:pPr>
              <w:jc w:val="center"/>
              <w:rPr>
                <w:rFonts w:cstheme="minorHAnsi"/>
                <w:szCs w:val="20"/>
              </w:rPr>
            </w:pPr>
          </w:p>
        </w:tc>
        <w:tc>
          <w:tcPr>
            <w:tcW w:w="1080" w:type="dxa"/>
          </w:tcPr>
          <w:p w14:paraId="66E73F1B" w14:textId="77777777" w:rsidR="00D74E44" w:rsidRPr="00283A38" w:rsidRDefault="00D74E44" w:rsidP="00D74E44">
            <w:pPr>
              <w:jc w:val="center"/>
              <w:rPr>
                <w:rFonts w:cstheme="minorHAnsi"/>
                <w:szCs w:val="20"/>
              </w:rPr>
            </w:pPr>
          </w:p>
        </w:tc>
        <w:tc>
          <w:tcPr>
            <w:tcW w:w="990" w:type="dxa"/>
          </w:tcPr>
          <w:p w14:paraId="506CE4BF" w14:textId="77777777" w:rsidR="00D74E44" w:rsidRPr="00283A38" w:rsidRDefault="00D74E44" w:rsidP="00D74E44">
            <w:pPr>
              <w:jc w:val="center"/>
              <w:rPr>
                <w:rFonts w:cstheme="minorHAnsi"/>
                <w:szCs w:val="20"/>
              </w:rPr>
            </w:pPr>
          </w:p>
        </w:tc>
        <w:tc>
          <w:tcPr>
            <w:tcW w:w="990" w:type="dxa"/>
          </w:tcPr>
          <w:p w14:paraId="7C90497A" w14:textId="77777777" w:rsidR="00D74E44" w:rsidRPr="00283A38" w:rsidRDefault="00D74E44" w:rsidP="00D74E44">
            <w:pPr>
              <w:jc w:val="center"/>
              <w:rPr>
                <w:rFonts w:cstheme="minorHAnsi"/>
                <w:szCs w:val="20"/>
              </w:rPr>
            </w:pPr>
          </w:p>
        </w:tc>
        <w:tc>
          <w:tcPr>
            <w:tcW w:w="1103" w:type="dxa"/>
          </w:tcPr>
          <w:p w14:paraId="465FC235" w14:textId="77777777" w:rsidR="00D74E44" w:rsidRPr="00D65767" w:rsidRDefault="00D74E44" w:rsidP="00D74E44">
            <w:pPr>
              <w:jc w:val="center"/>
              <w:rPr>
                <w:rFonts w:cstheme="minorHAnsi"/>
                <w:szCs w:val="20"/>
              </w:rPr>
            </w:pPr>
          </w:p>
        </w:tc>
        <w:tc>
          <w:tcPr>
            <w:tcW w:w="1103" w:type="dxa"/>
          </w:tcPr>
          <w:p w14:paraId="62AA52E1" w14:textId="61C2B70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E61A24A" w14:textId="77777777" w:rsidTr="0061524D">
        <w:tc>
          <w:tcPr>
            <w:tcW w:w="1255" w:type="dxa"/>
          </w:tcPr>
          <w:p w14:paraId="196F273B" w14:textId="56718F36" w:rsidR="00D74E44" w:rsidRDefault="00D74E44" w:rsidP="00D74E44">
            <w:pPr>
              <w:jc w:val="center"/>
              <w:rPr>
                <w:szCs w:val="20"/>
              </w:rPr>
            </w:pPr>
            <w:r w:rsidRPr="00751A27">
              <w:t>3314_0</w:t>
            </w:r>
            <w:r w:rsidR="002949E3">
              <w:t>8</w:t>
            </w:r>
          </w:p>
        </w:tc>
        <w:tc>
          <w:tcPr>
            <w:tcW w:w="990" w:type="dxa"/>
          </w:tcPr>
          <w:p w14:paraId="5840CD5C" w14:textId="77777777" w:rsidR="00D74E44" w:rsidRPr="00283A38" w:rsidRDefault="00D74E44" w:rsidP="00D74E44">
            <w:pPr>
              <w:jc w:val="center"/>
              <w:rPr>
                <w:rFonts w:cstheme="minorHAnsi"/>
                <w:szCs w:val="20"/>
              </w:rPr>
            </w:pPr>
          </w:p>
        </w:tc>
        <w:tc>
          <w:tcPr>
            <w:tcW w:w="990" w:type="dxa"/>
          </w:tcPr>
          <w:p w14:paraId="491334D6" w14:textId="77777777" w:rsidR="00D74E44" w:rsidRPr="00487927" w:rsidRDefault="00D74E44" w:rsidP="00D74E44">
            <w:pPr>
              <w:jc w:val="center"/>
              <w:rPr>
                <w:rFonts w:cstheme="minorHAnsi"/>
                <w:szCs w:val="20"/>
              </w:rPr>
            </w:pPr>
          </w:p>
        </w:tc>
        <w:tc>
          <w:tcPr>
            <w:tcW w:w="990" w:type="dxa"/>
          </w:tcPr>
          <w:p w14:paraId="00DEDD99" w14:textId="77777777" w:rsidR="00D74E44" w:rsidRPr="00487927" w:rsidRDefault="00D74E44" w:rsidP="00D74E44">
            <w:pPr>
              <w:jc w:val="center"/>
              <w:rPr>
                <w:rFonts w:cstheme="minorHAnsi"/>
                <w:szCs w:val="20"/>
              </w:rPr>
            </w:pPr>
          </w:p>
        </w:tc>
        <w:tc>
          <w:tcPr>
            <w:tcW w:w="990" w:type="dxa"/>
          </w:tcPr>
          <w:p w14:paraId="00E7E09F" w14:textId="77777777" w:rsidR="00D74E44" w:rsidRPr="00487927" w:rsidRDefault="00D74E44" w:rsidP="00D74E44">
            <w:pPr>
              <w:jc w:val="center"/>
              <w:rPr>
                <w:rFonts w:cstheme="minorHAnsi"/>
                <w:szCs w:val="20"/>
              </w:rPr>
            </w:pPr>
          </w:p>
        </w:tc>
        <w:tc>
          <w:tcPr>
            <w:tcW w:w="990" w:type="dxa"/>
          </w:tcPr>
          <w:p w14:paraId="5AA0E36A" w14:textId="77777777" w:rsidR="00D74E44" w:rsidRPr="00487927" w:rsidRDefault="00D74E44" w:rsidP="00D74E44">
            <w:pPr>
              <w:jc w:val="center"/>
              <w:rPr>
                <w:rFonts w:cstheme="minorHAnsi"/>
                <w:szCs w:val="20"/>
              </w:rPr>
            </w:pPr>
          </w:p>
        </w:tc>
        <w:tc>
          <w:tcPr>
            <w:tcW w:w="990" w:type="dxa"/>
          </w:tcPr>
          <w:p w14:paraId="694152ED" w14:textId="77777777" w:rsidR="00D74E44" w:rsidRPr="00487927" w:rsidRDefault="00D74E44" w:rsidP="00D74E44">
            <w:pPr>
              <w:jc w:val="center"/>
              <w:rPr>
                <w:rFonts w:cstheme="minorHAnsi"/>
                <w:szCs w:val="20"/>
              </w:rPr>
            </w:pPr>
          </w:p>
        </w:tc>
        <w:tc>
          <w:tcPr>
            <w:tcW w:w="1080" w:type="dxa"/>
          </w:tcPr>
          <w:p w14:paraId="0A173188" w14:textId="77777777" w:rsidR="00D74E44" w:rsidRPr="00283A38" w:rsidRDefault="00D74E44" w:rsidP="00D74E44">
            <w:pPr>
              <w:jc w:val="center"/>
              <w:rPr>
                <w:rFonts w:cstheme="minorHAnsi"/>
                <w:szCs w:val="20"/>
              </w:rPr>
            </w:pPr>
          </w:p>
        </w:tc>
        <w:tc>
          <w:tcPr>
            <w:tcW w:w="990" w:type="dxa"/>
          </w:tcPr>
          <w:p w14:paraId="36D3E34E" w14:textId="77777777" w:rsidR="00D74E44" w:rsidRPr="00283A38" w:rsidRDefault="00D74E44" w:rsidP="00D74E44">
            <w:pPr>
              <w:jc w:val="center"/>
              <w:rPr>
                <w:rFonts w:cstheme="minorHAnsi"/>
                <w:szCs w:val="20"/>
              </w:rPr>
            </w:pPr>
          </w:p>
        </w:tc>
        <w:tc>
          <w:tcPr>
            <w:tcW w:w="990" w:type="dxa"/>
          </w:tcPr>
          <w:p w14:paraId="79C40A50" w14:textId="77777777" w:rsidR="00D74E44" w:rsidRPr="00283A38" w:rsidRDefault="00D74E44" w:rsidP="00D74E44">
            <w:pPr>
              <w:jc w:val="center"/>
              <w:rPr>
                <w:rFonts w:cstheme="minorHAnsi"/>
                <w:szCs w:val="20"/>
              </w:rPr>
            </w:pPr>
          </w:p>
        </w:tc>
        <w:tc>
          <w:tcPr>
            <w:tcW w:w="1103" w:type="dxa"/>
          </w:tcPr>
          <w:p w14:paraId="70CC9D3D" w14:textId="77777777" w:rsidR="00D74E44" w:rsidRPr="00D65767" w:rsidRDefault="00D74E44" w:rsidP="00D74E44">
            <w:pPr>
              <w:jc w:val="center"/>
              <w:rPr>
                <w:rFonts w:cstheme="minorHAnsi"/>
                <w:szCs w:val="20"/>
              </w:rPr>
            </w:pPr>
          </w:p>
        </w:tc>
        <w:tc>
          <w:tcPr>
            <w:tcW w:w="1103" w:type="dxa"/>
          </w:tcPr>
          <w:p w14:paraId="74B928DD" w14:textId="10331A7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0E27294" w14:textId="77777777" w:rsidTr="0061524D">
        <w:tc>
          <w:tcPr>
            <w:tcW w:w="1255" w:type="dxa"/>
          </w:tcPr>
          <w:p w14:paraId="63AE03DB" w14:textId="2F445A0E" w:rsidR="00D74E44" w:rsidRDefault="00D74E44" w:rsidP="00D74E44">
            <w:pPr>
              <w:jc w:val="center"/>
              <w:rPr>
                <w:szCs w:val="20"/>
              </w:rPr>
            </w:pPr>
            <w:r w:rsidRPr="00751A27">
              <w:t>3316_01</w:t>
            </w:r>
          </w:p>
        </w:tc>
        <w:tc>
          <w:tcPr>
            <w:tcW w:w="990" w:type="dxa"/>
          </w:tcPr>
          <w:p w14:paraId="25D6D282" w14:textId="77777777" w:rsidR="00D74E44" w:rsidRPr="00283A38" w:rsidRDefault="00D74E44" w:rsidP="00D74E44">
            <w:pPr>
              <w:jc w:val="center"/>
              <w:rPr>
                <w:rFonts w:cstheme="minorHAnsi"/>
                <w:szCs w:val="20"/>
              </w:rPr>
            </w:pPr>
          </w:p>
        </w:tc>
        <w:tc>
          <w:tcPr>
            <w:tcW w:w="990" w:type="dxa"/>
          </w:tcPr>
          <w:p w14:paraId="3D5698EC" w14:textId="77777777" w:rsidR="00D74E44" w:rsidRPr="00487927" w:rsidRDefault="00D74E44" w:rsidP="00D74E44">
            <w:pPr>
              <w:jc w:val="center"/>
              <w:rPr>
                <w:rFonts w:cstheme="minorHAnsi"/>
                <w:szCs w:val="20"/>
              </w:rPr>
            </w:pPr>
          </w:p>
        </w:tc>
        <w:tc>
          <w:tcPr>
            <w:tcW w:w="990" w:type="dxa"/>
          </w:tcPr>
          <w:p w14:paraId="3E356B74" w14:textId="77777777" w:rsidR="00D74E44" w:rsidRPr="00487927" w:rsidRDefault="00D74E44" w:rsidP="00D74E44">
            <w:pPr>
              <w:jc w:val="center"/>
              <w:rPr>
                <w:rFonts w:cstheme="minorHAnsi"/>
                <w:szCs w:val="20"/>
              </w:rPr>
            </w:pPr>
          </w:p>
        </w:tc>
        <w:tc>
          <w:tcPr>
            <w:tcW w:w="990" w:type="dxa"/>
          </w:tcPr>
          <w:p w14:paraId="22681330" w14:textId="77777777" w:rsidR="00D74E44" w:rsidRPr="00487927" w:rsidRDefault="00D74E44" w:rsidP="00D74E44">
            <w:pPr>
              <w:jc w:val="center"/>
              <w:rPr>
                <w:rFonts w:cstheme="minorHAnsi"/>
                <w:szCs w:val="20"/>
              </w:rPr>
            </w:pPr>
          </w:p>
        </w:tc>
        <w:tc>
          <w:tcPr>
            <w:tcW w:w="990" w:type="dxa"/>
          </w:tcPr>
          <w:p w14:paraId="0DB4EE4F" w14:textId="77777777" w:rsidR="00D74E44" w:rsidRPr="00487927" w:rsidRDefault="00D74E44" w:rsidP="00D74E44">
            <w:pPr>
              <w:jc w:val="center"/>
              <w:rPr>
                <w:rFonts w:cstheme="minorHAnsi"/>
                <w:szCs w:val="20"/>
              </w:rPr>
            </w:pPr>
          </w:p>
        </w:tc>
        <w:tc>
          <w:tcPr>
            <w:tcW w:w="990" w:type="dxa"/>
          </w:tcPr>
          <w:p w14:paraId="71270651" w14:textId="77777777" w:rsidR="00D74E44" w:rsidRPr="00487927" w:rsidRDefault="00D74E44" w:rsidP="00D74E44">
            <w:pPr>
              <w:jc w:val="center"/>
              <w:rPr>
                <w:rFonts w:cstheme="minorHAnsi"/>
                <w:szCs w:val="20"/>
              </w:rPr>
            </w:pPr>
          </w:p>
        </w:tc>
        <w:tc>
          <w:tcPr>
            <w:tcW w:w="1080" w:type="dxa"/>
          </w:tcPr>
          <w:p w14:paraId="012A456B" w14:textId="77777777" w:rsidR="00D74E44" w:rsidRPr="00283A38" w:rsidRDefault="00D74E44" w:rsidP="00D74E44">
            <w:pPr>
              <w:jc w:val="center"/>
              <w:rPr>
                <w:rFonts w:cstheme="minorHAnsi"/>
                <w:szCs w:val="20"/>
              </w:rPr>
            </w:pPr>
          </w:p>
        </w:tc>
        <w:tc>
          <w:tcPr>
            <w:tcW w:w="990" w:type="dxa"/>
          </w:tcPr>
          <w:p w14:paraId="4DB5D43D" w14:textId="77777777" w:rsidR="00D74E44" w:rsidRPr="00283A38" w:rsidRDefault="00D74E44" w:rsidP="00D74E44">
            <w:pPr>
              <w:jc w:val="center"/>
              <w:rPr>
                <w:rFonts w:cstheme="minorHAnsi"/>
                <w:szCs w:val="20"/>
              </w:rPr>
            </w:pPr>
          </w:p>
        </w:tc>
        <w:tc>
          <w:tcPr>
            <w:tcW w:w="990" w:type="dxa"/>
          </w:tcPr>
          <w:p w14:paraId="539C151B" w14:textId="77777777" w:rsidR="00D74E44" w:rsidRPr="00283A38" w:rsidRDefault="00D74E44" w:rsidP="00D74E44">
            <w:pPr>
              <w:jc w:val="center"/>
              <w:rPr>
                <w:rFonts w:cstheme="minorHAnsi"/>
                <w:szCs w:val="20"/>
              </w:rPr>
            </w:pPr>
          </w:p>
        </w:tc>
        <w:tc>
          <w:tcPr>
            <w:tcW w:w="1103" w:type="dxa"/>
          </w:tcPr>
          <w:p w14:paraId="25E29629" w14:textId="77777777" w:rsidR="00D74E44" w:rsidRPr="00D65767" w:rsidRDefault="00D74E44" w:rsidP="00D74E44">
            <w:pPr>
              <w:jc w:val="center"/>
              <w:rPr>
                <w:rFonts w:cstheme="minorHAnsi"/>
                <w:szCs w:val="20"/>
              </w:rPr>
            </w:pPr>
          </w:p>
        </w:tc>
        <w:tc>
          <w:tcPr>
            <w:tcW w:w="1103" w:type="dxa"/>
          </w:tcPr>
          <w:p w14:paraId="00A76536" w14:textId="138BD4D3"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FE2600" w14:textId="77777777" w:rsidTr="0061524D">
        <w:tc>
          <w:tcPr>
            <w:tcW w:w="1255" w:type="dxa"/>
          </w:tcPr>
          <w:p w14:paraId="121EE81C" w14:textId="6C3F94BD" w:rsidR="00D74E44" w:rsidRDefault="00D74E44" w:rsidP="00D74E44">
            <w:pPr>
              <w:jc w:val="center"/>
              <w:rPr>
                <w:szCs w:val="20"/>
              </w:rPr>
            </w:pPr>
            <w:r w:rsidRPr="00751A27">
              <w:t>3316_02</w:t>
            </w:r>
          </w:p>
        </w:tc>
        <w:tc>
          <w:tcPr>
            <w:tcW w:w="990" w:type="dxa"/>
          </w:tcPr>
          <w:p w14:paraId="46BB4447" w14:textId="77777777" w:rsidR="00D74E44" w:rsidRPr="00283A38" w:rsidRDefault="00D74E44" w:rsidP="00D74E44">
            <w:pPr>
              <w:jc w:val="center"/>
              <w:rPr>
                <w:rFonts w:cstheme="minorHAnsi"/>
                <w:szCs w:val="20"/>
              </w:rPr>
            </w:pPr>
          </w:p>
        </w:tc>
        <w:tc>
          <w:tcPr>
            <w:tcW w:w="990" w:type="dxa"/>
          </w:tcPr>
          <w:p w14:paraId="193723EC" w14:textId="77777777" w:rsidR="00D74E44" w:rsidRPr="00487927" w:rsidRDefault="00D74E44" w:rsidP="00D74E44">
            <w:pPr>
              <w:jc w:val="center"/>
              <w:rPr>
                <w:rFonts w:cstheme="minorHAnsi"/>
                <w:szCs w:val="20"/>
              </w:rPr>
            </w:pPr>
          </w:p>
        </w:tc>
        <w:tc>
          <w:tcPr>
            <w:tcW w:w="990" w:type="dxa"/>
          </w:tcPr>
          <w:p w14:paraId="7369DD30" w14:textId="77777777" w:rsidR="00D74E44" w:rsidRPr="00487927" w:rsidRDefault="00D74E44" w:rsidP="00D74E44">
            <w:pPr>
              <w:jc w:val="center"/>
              <w:rPr>
                <w:rFonts w:cstheme="minorHAnsi"/>
                <w:szCs w:val="20"/>
              </w:rPr>
            </w:pPr>
          </w:p>
        </w:tc>
        <w:tc>
          <w:tcPr>
            <w:tcW w:w="990" w:type="dxa"/>
          </w:tcPr>
          <w:p w14:paraId="3F576D14" w14:textId="77777777" w:rsidR="00D74E44" w:rsidRPr="00487927" w:rsidRDefault="00D74E44" w:rsidP="00D74E44">
            <w:pPr>
              <w:jc w:val="center"/>
              <w:rPr>
                <w:rFonts w:cstheme="minorHAnsi"/>
                <w:szCs w:val="20"/>
              </w:rPr>
            </w:pPr>
          </w:p>
        </w:tc>
        <w:tc>
          <w:tcPr>
            <w:tcW w:w="990" w:type="dxa"/>
          </w:tcPr>
          <w:p w14:paraId="18006ED0" w14:textId="77777777" w:rsidR="00D74E44" w:rsidRPr="00487927" w:rsidRDefault="00D74E44" w:rsidP="00D74E44">
            <w:pPr>
              <w:jc w:val="center"/>
              <w:rPr>
                <w:rFonts w:cstheme="minorHAnsi"/>
                <w:szCs w:val="20"/>
              </w:rPr>
            </w:pPr>
          </w:p>
        </w:tc>
        <w:tc>
          <w:tcPr>
            <w:tcW w:w="990" w:type="dxa"/>
          </w:tcPr>
          <w:p w14:paraId="63A7CD2B" w14:textId="77777777" w:rsidR="00D74E44" w:rsidRPr="00487927" w:rsidRDefault="00D74E44" w:rsidP="00D74E44">
            <w:pPr>
              <w:jc w:val="center"/>
              <w:rPr>
                <w:rFonts w:cstheme="minorHAnsi"/>
                <w:szCs w:val="20"/>
              </w:rPr>
            </w:pPr>
          </w:p>
        </w:tc>
        <w:tc>
          <w:tcPr>
            <w:tcW w:w="1080" w:type="dxa"/>
          </w:tcPr>
          <w:p w14:paraId="3776DFE2" w14:textId="77777777" w:rsidR="00D74E44" w:rsidRPr="00283A38" w:rsidRDefault="00D74E44" w:rsidP="00D74E44">
            <w:pPr>
              <w:jc w:val="center"/>
              <w:rPr>
                <w:rFonts w:cstheme="minorHAnsi"/>
                <w:szCs w:val="20"/>
              </w:rPr>
            </w:pPr>
          </w:p>
        </w:tc>
        <w:tc>
          <w:tcPr>
            <w:tcW w:w="990" w:type="dxa"/>
          </w:tcPr>
          <w:p w14:paraId="6677C534" w14:textId="77777777" w:rsidR="00D74E44" w:rsidRPr="00283A38" w:rsidRDefault="00D74E44" w:rsidP="00D74E44">
            <w:pPr>
              <w:jc w:val="center"/>
              <w:rPr>
                <w:rFonts w:cstheme="minorHAnsi"/>
                <w:szCs w:val="20"/>
              </w:rPr>
            </w:pPr>
          </w:p>
        </w:tc>
        <w:tc>
          <w:tcPr>
            <w:tcW w:w="990" w:type="dxa"/>
          </w:tcPr>
          <w:p w14:paraId="1BD54F82" w14:textId="77777777" w:rsidR="00D74E44" w:rsidRPr="00283A38" w:rsidRDefault="00D74E44" w:rsidP="00D74E44">
            <w:pPr>
              <w:jc w:val="center"/>
              <w:rPr>
                <w:rFonts w:cstheme="minorHAnsi"/>
                <w:szCs w:val="20"/>
              </w:rPr>
            </w:pPr>
          </w:p>
        </w:tc>
        <w:tc>
          <w:tcPr>
            <w:tcW w:w="1103" w:type="dxa"/>
          </w:tcPr>
          <w:p w14:paraId="6157EC1E" w14:textId="77777777" w:rsidR="00D74E44" w:rsidRPr="00D65767" w:rsidRDefault="00D74E44" w:rsidP="00D74E44">
            <w:pPr>
              <w:jc w:val="center"/>
              <w:rPr>
                <w:rFonts w:cstheme="minorHAnsi"/>
                <w:szCs w:val="20"/>
              </w:rPr>
            </w:pPr>
          </w:p>
        </w:tc>
        <w:tc>
          <w:tcPr>
            <w:tcW w:w="1103" w:type="dxa"/>
          </w:tcPr>
          <w:p w14:paraId="050A1617" w14:textId="76706A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58D4869" w14:textId="77777777" w:rsidTr="0061524D">
        <w:tc>
          <w:tcPr>
            <w:tcW w:w="1255" w:type="dxa"/>
          </w:tcPr>
          <w:p w14:paraId="073F8ABB" w14:textId="5E3A05B4" w:rsidR="00D74E44" w:rsidRDefault="00D74E44" w:rsidP="00D74E44">
            <w:pPr>
              <w:jc w:val="center"/>
              <w:rPr>
                <w:szCs w:val="20"/>
              </w:rPr>
            </w:pPr>
            <w:r w:rsidRPr="00751A27">
              <w:t>3316_03</w:t>
            </w:r>
          </w:p>
        </w:tc>
        <w:tc>
          <w:tcPr>
            <w:tcW w:w="990" w:type="dxa"/>
          </w:tcPr>
          <w:p w14:paraId="2BB9E2E7" w14:textId="77777777" w:rsidR="00D74E44" w:rsidRPr="00283A38" w:rsidRDefault="00D74E44" w:rsidP="00D74E44">
            <w:pPr>
              <w:jc w:val="center"/>
              <w:rPr>
                <w:rFonts w:cstheme="minorHAnsi"/>
                <w:szCs w:val="20"/>
              </w:rPr>
            </w:pPr>
          </w:p>
        </w:tc>
        <w:tc>
          <w:tcPr>
            <w:tcW w:w="990" w:type="dxa"/>
          </w:tcPr>
          <w:p w14:paraId="15428FE3" w14:textId="77777777" w:rsidR="00D74E44" w:rsidRPr="00487927" w:rsidRDefault="00D74E44" w:rsidP="00D74E44">
            <w:pPr>
              <w:jc w:val="center"/>
              <w:rPr>
                <w:rFonts w:cstheme="minorHAnsi"/>
                <w:szCs w:val="20"/>
              </w:rPr>
            </w:pPr>
          </w:p>
        </w:tc>
        <w:tc>
          <w:tcPr>
            <w:tcW w:w="990" w:type="dxa"/>
          </w:tcPr>
          <w:p w14:paraId="3596B462" w14:textId="77777777" w:rsidR="00D74E44" w:rsidRPr="00487927" w:rsidRDefault="00D74E44" w:rsidP="00D74E44">
            <w:pPr>
              <w:jc w:val="center"/>
              <w:rPr>
                <w:rFonts w:cstheme="minorHAnsi"/>
                <w:szCs w:val="20"/>
              </w:rPr>
            </w:pPr>
          </w:p>
        </w:tc>
        <w:tc>
          <w:tcPr>
            <w:tcW w:w="990" w:type="dxa"/>
          </w:tcPr>
          <w:p w14:paraId="7192E0ED" w14:textId="77777777" w:rsidR="00D74E44" w:rsidRPr="00487927" w:rsidRDefault="00D74E44" w:rsidP="00D74E44">
            <w:pPr>
              <w:jc w:val="center"/>
              <w:rPr>
                <w:rFonts w:cstheme="minorHAnsi"/>
                <w:szCs w:val="20"/>
              </w:rPr>
            </w:pPr>
          </w:p>
        </w:tc>
        <w:tc>
          <w:tcPr>
            <w:tcW w:w="990" w:type="dxa"/>
          </w:tcPr>
          <w:p w14:paraId="2ACBCF52" w14:textId="77777777" w:rsidR="00D74E44" w:rsidRPr="00487927" w:rsidRDefault="00D74E44" w:rsidP="00D74E44">
            <w:pPr>
              <w:jc w:val="center"/>
              <w:rPr>
                <w:rFonts w:cstheme="minorHAnsi"/>
                <w:szCs w:val="20"/>
              </w:rPr>
            </w:pPr>
          </w:p>
        </w:tc>
        <w:tc>
          <w:tcPr>
            <w:tcW w:w="990" w:type="dxa"/>
          </w:tcPr>
          <w:p w14:paraId="67DD53EE" w14:textId="77777777" w:rsidR="00D74E44" w:rsidRPr="00487927" w:rsidRDefault="00D74E44" w:rsidP="00D74E44">
            <w:pPr>
              <w:jc w:val="center"/>
              <w:rPr>
                <w:rFonts w:cstheme="minorHAnsi"/>
                <w:szCs w:val="20"/>
              </w:rPr>
            </w:pPr>
          </w:p>
        </w:tc>
        <w:tc>
          <w:tcPr>
            <w:tcW w:w="1080" w:type="dxa"/>
          </w:tcPr>
          <w:p w14:paraId="30E9B4D1" w14:textId="77777777" w:rsidR="00D74E44" w:rsidRPr="00283A38" w:rsidRDefault="00D74E44" w:rsidP="00D74E44">
            <w:pPr>
              <w:jc w:val="center"/>
              <w:rPr>
                <w:rFonts w:cstheme="minorHAnsi"/>
                <w:szCs w:val="20"/>
              </w:rPr>
            </w:pPr>
          </w:p>
        </w:tc>
        <w:tc>
          <w:tcPr>
            <w:tcW w:w="990" w:type="dxa"/>
          </w:tcPr>
          <w:p w14:paraId="10CA8A39" w14:textId="77777777" w:rsidR="00D74E44" w:rsidRPr="00283A38" w:rsidRDefault="00D74E44" w:rsidP="00D74E44">
            <w:pPr>
              <w:jc w:val="center"/>
              <w:rPr>
                <w:rFonts w:cstheme="minorHAnsi"/>
                <w:szCs w:val="20"/>
              </w:rPr>
            </w:pPr>
          </w:p>
        </w:tc>
        <w:tc>
          <w:tcPr>
            <w:tcW w:w="990" w:type="dxa"/>
          </w:tcPr>
          <w:p w14:paraId="45256D72" w14:textId="77777777" w:rsidR="00D74E44" w:rsidRPr="00283A38" w:rsidRDefault="00D74E44" w:rsidP="00D74E44">
            <w:pPr>
              <w:jc w:val="center"/>
              <w:rPr>
                <w:rFonts w:cstheme="minorHAnsi"/>
                <w:szCs w:val="20"/>
              </w:rPr>
            </w:pPr>
          </w:p>
        </w:tc>
        <w:tc>
          <w:tcPr>
            <w:tcW w:w="1103" w:type="dxa"/>
          </w:tcPr>
          <w:p w14:paraId="47E485DB" w14:textId="77777777" w:rsidR="00D74E44" w:rsidRPr="00D65767" w:rsidRDefault="00D74E44" w:rsidP="00D74E44">
            <w:pPr>
              <w:jc w:val="center"/>
              <w:rPr>
                <w:rFonts w:cstheme="minorHAnsi"/>
                <w:szCs w:val="20"/>
              </w:rPr>
            </w:pPr>
          </w:p>
        </w:tc>
        <w:tc>
          <w:tcPr>
            <w:tcW w:w="1103" w:type="dxa"/>
          </w:tcPr>
          <w:p w14:paraId="24EFFB6D" w14:textId="51C4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C70A14E" w14:textId="77777777" w:rsidTr="0061524D">
        <w:tc>
          <w:tcPr>
            <w:tcW w:w="1255" w:type="dxa"/>
          </w:tcPr>
          <w:p w14:paraId="4DD85649" w14:textId="72F9ABB8" w:rsidR="00D74E44" w:rsidRDefault="00D74E44" w:rsidP="00D74E44">
            <w:pPr>
              <w:jc w:val="center"/>
              <w:rPr>
                <w:szCs w:val="20"/>
              </w:rPr>
            </w:pPr>
            <w:r w:rsidRPr="00751A27">
              <w:t>3316_04</w:t>
            </w:r>
          </w:p>
        </w:tc>
        <w:tc>
          <w:tcPr>
            <w:tcW w:w="990" w:type="dxa"/>
          </w:tcPr>
          <w:p w14:paraId="7F731E89" w14:textId="77777777" w:rsidR="00D74E44" w:rsidRPr="00283A38" w:rsidRDefault="00D74E44" w:rsidP="00D74E44">
            <w:pPr>
              <w:jc w:val="center"/>
              <w:rPr>
                <w:rFonts w:cstheme="minorHAnsi"/>
                <w:szCs w:val="20"/>
              </w:rPr>
            </w:pPr>
          </w:p>
        </w:tc>
        <w:tc>
          <w:tcPr>
            <w:tcW w:w="990" w:type="dxa"/>
          </w:tcPr>
          <w:p w14:paraId="7E675CCF" w14:textId="77777777" w:rsidR="00D74E44" w:rsidRPr="00487927" w:rsidRDefault="00D74E44" w:rsidP="00D74E44">
            <w:pPr>
              <w:jc w:val="center"/>
              <w:rPr>
                <w:rFonts w:cstheme="minorHAnsi"/>
                <w:szCs w:val="20"/>
              </w:rPr>
            </w:pPr>
          </w:p>
        </w:tc>
        <w:tc>
          <w:tcPr>
            <w:tcW w:w="990" w:type="dxa"/>
          </w:tcPr>
          <w:p w14:paraId="5E6078E5" w14:textId="77777777" w:rsidR="00D74E44" w:rsidRPr="00487927" w:rsidRDefault="00D74E44" w:rsidP="00D74E44">
            <w:pPr>
              <w:jc w:val="center"/>
              <w:rPr>
                <w:rFonts w:cstheme="minorHAnsi"/>
                <w:szCs w:val="20"/>
              </w:rPr>
            </w:pPr>
          </w:p>
        </w:tc>
        <w:tc>
          <w:tcPr>
            <w:tcW w:w="990" w:type="dxa"/>
          </w:tcPr>
          <w:p w14:paraId="360AC13C" w14:textId="77777777" w:rsidR="00D74E44" w:rsidRPr="00487927" w:rsidRDefault="00D74E44" w:rsidP="00D74E44">
            <w:pPr>
              <w:jc w:val="center"/>
              <w:rPr>
                <w:rFonts w:cstheme="minorHAnsi"/>
                <w:szCs w:val="20"/>
              </w:rPr>
            </w:pPr>
          </w:p>
        </w:tc>
        <w:tc>
          <w:tcPr>
            <w:tcW w:w="990" w:type="dxa"/>
          </w:tcPr>
          <w:p w14:paraId="55A3DEAE" w14:textId="77777777" w:rsidR="00D74E44" w:rsidRPr="00487927" w:rsidRDefault="00D74E44" w:rsidP="00D74E44">
            <w:pPr>
              <w:jc w:val="center"/>
              <w:rPr>
                <w:rFonts w:cstheme="minorHAnsi"/>
                <w:szCs w:val="20"/>
              </w:rPr>
            </w:pPr>
          </w:p>
        </w:tc>
        <w:tc>
          <w:tcPr>
            <w:tcW w:w="990" w:type="dxa"/>
          </w:tcPr>
          <w:p w14:paraId="0AA2A8C8" w14:textId="77777777" w:rsidR="00D74E44" w:rsidRPr="00487927" w:rsidRDefault="00D74E44" w:rsidP="00D74E44">
            <w:pPr>
              <w:jc w:val="center"/>
              <w:rPr>
                <w:rFonts w:cstheme="minorHAnsi"/>
                <w:szCs w:val="20"/>
              </w:rPr>
            </w:pPr>
          </w:p>
        </w:tc>
        <w:tc>
          <w:tcPr>
            <w:tcW w:w="1080" w:type="dxa"/>
          </w:tcPr>
          <w:p w14:paraId="1D31C5E4" w14:textId="77777777" w:rsidR="00D74E44" w:rsidRPr="00283A38" w:rsidRDefault="00D74E44" w:rsidP="00D74E44">
            <w:pPr>
              <w:jc w:val="center"/>
              <w:rPr>
                <w:rFonts w:cstheme="minorHAnsi"/>
                <w:szCs w:val="20"/>
              </w:rPr>
            </w:pPr>
          </w:p>
        </w:tc>
        <w:tc>
          <w:tcPr>
            <w:tcW w:w="990" w:type="dxa"/>
          </w:tcPr>
          <w:p w14:paraId="19818F60" w14:textId="77777777" w:rsidR="00D74E44" w:rsidRPr="00283A38" w:rsidRDefault="00D74E44" w:rsidP="00D74E44">
            <w:pPr>
              <w:jc w:val="center"/>
              <w:rPr>
                <w:rFonts w:cstheme="minorHAnsi"/>
                <w:szCs w:val="20"/>
              </w:rPr>
            </w:pPr>
          </w:p>
        </w:tc>
        <w:tc>
          <w:tcPr>
            <w:tcW w:w="990" w:type="dxa"/>
          </w:tcPr>
          <w:p w14:paraId="1A661DA9" w14:textId="77777777" w:rsidR="00D74E44" w:rsidRPr="00283A38" w:rsidRDefault="00D74E44" w:rsidP="00D74E44">
            <w:pPr>
              <w:jc w:val="center"/>
              <w:rPr>
                <w:rFonts w:cstheme="minorHAnsi"/>
                <w:szCs w:val="20"/>
              </w:rPr>
            </w:pPr>
          </w:p>
        </w:tc>
        <w:tc>
          <w:tcPr>
            <w:tcW w:w="1103" w:type="dxa"/>
          </w:tcPr>
          <w:p w14:paraId="5A8C9052" w14:textId="77777777" w:rsidR="00D74E44" w:rsidRPr="00D65767" w:rsidRDefault="00D74E44" w:rsidP="00D74E44">
            <w:pPr>
              <w:jc w:val="center"/>
              <w:rPr>
                <w:rFonts w:cstheme="minorHAnsi"/>
                <w:szCs w:val="20"/>
              </w:rPr>
            </w:pPr>
          </w:p>
        </w:tc>
        <w:tc>
          <w:tcPr>
            <w:tcW w:w="1103" w:type="dxa"/>
          </w:tcPr>
          <w:p w14:paraId="5D896EE8" w14:textId="6BB48763" w:rsidR="00D74E44" w:rsidRPr="00D65767" w:rsidRDefault="00D74E44" w:rsidP="00D74E44">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97" w:name="_Toc162181013"/>
      <w:r>
        <w:lastRenderedPageBreak/>
        <w:t>Appendix D</w:t>
      </w:r>
      <w:r w:rsidRPr="7B2B6F25">
        <w:t xml:space="preserve"> </w:t>
      </w:r>
      <w:r>
        <w:t>–</w:t>
      </w:r>
      <w:r w:rsidRPr="7B2B6F25">
        <w:t xml:space="preserve"> </w:t>
      </w:r>
      <w:r>
        <w:t>Secure Content Test Keys and IDs</w:t>
      </w:r>
      <w:bookmarkEnd w:id="97"/>
    </w:p>
    <w:p w14:paraId="44EF69AB" w14:textId="7BB28416" w:rsidR="003341D6" w:rsidRDefault="003341D6" w:rsidP="00DD1728">
      <w:r w:rsidRPr="000C75E7">
        <w:t xml:space="preserve">The </w:t>
      </w:r>
      <w:r>
        <w:t xml:space="preserve">Secure Content test suites </w:t>
      </w:r>
      <w:proofErr w:type="gramStart"/>
      <w:r>
        <w:t>uses</w:t>
      </w:r>
      <w:proofErr w:type="gramEnd"/>
      <w:r>
        <w:t xml:space="preserve"> the following well known </w:t>
      </w:r>
      <w:proofErr w:type="spellStart"/>
      <w:r>
        <w:t>customerid</w:t>
      </w:r>
      <w:proofErr w:type="spellEnd"/>
      <w:r>
        <w:t xml:space="preserve"> and key</w:t>
      </w:r>
      <w:r w:rsidR="00996984">
        <w:t>i</w:t>
      </w:r>
      <w:r>
        <w:t>d which is mapped to the PKI public and private keys also show below:</w:t>
      </w:r>
    </w:p>
    <w:p w14:paraId="1508B5E1" w14:textId="0A363968" w:rsidR="003341D6" w:rsidRPr="003D6634" w:rsidRDefault="003341D6" w:rsidP="008E4E98">
      <w:pPr>
        <w:pStyle w:val="ListParagraph"/>
        <w:numPr>
          <w:ilvl w:val="0"/>
          <w:numId w:val="16"/>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8E4E98">
      <w:pPr>
        <w:pStyle w:val="ListParagraph"/>
        <w:numPr>
          <w:ilvl w:val="0"/>
          <w:numId w:val="16"/>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SGGCctsdRfkl</w:t>
      </w:r>
      <w:proofErr w:type="spellEnd"/>
      <w:r w:rsidRPr="000C75E7">
        <w:rPr>
          <w:rFonts w:ascii="Courier New" w:hAnsi="Courier New" w:cs="Courier New"/>
        </w:rPr>
        <w:t>/pCBkdLrGsv7Is6jRlW7M0ZoBQIDAQABAoIBAAHH8Pm5K8qXYFES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Jqe</w:t>
      </w:r>
      <w:proofErr w:type="spellEnd"/>
      <w:r w:rsidRPr="000C75E7">
        <w:rPr>
          <w:rFonts w:ascii="Courier New" w:hAnsi="Courier New" w:cs="Courier New"/>
        </w:rPr>
        <w:t>/ted4xIGCk8DP+bwxj3WboLjkM4yp/5AcLGkaovhjupLXru4wDqsWr8wbgwV1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w:t>
      </w:r>
      <w:proofErr w:type="spellStart"/>
      <w:r w:rsidRPr="000C75E7">
        <w:rPr>
          <w:rFonts w:ascii="Courier New" w:hAnsi="Courier New" w:cs="Courier New"/>
        </w:rPr>
        <w:t>Jqj</w:t>
      </w:r>
      <w:proofErr w:type="spellEnd"/>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lastRenderedPageBreak/>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w:t>
      </w:r>
      <w:proofErr w:type="spellStart"/>
      <w:r w:rsidRPr="000C75E7">
        <w:rPr>
          <w:rFonts w:ascii="Courier New" w:hAnsi="Courier New" w:cs="Courier New"/>
        </w:rPr>
        <w:t>Qk</w:t>
      </w:r>
      <w:proofErr w:type="spellEnd"/>
      <w:r w:rsidRPr="000C75E7">
        <w:rPr>
          <w:rFonts w:ascii="Courier New" w:hAnsi="Courier New" w:cs="Courier New"/>
        </w:rPr>
        <w:t>/</w:t>
      </w:r>
      <w:proofErr w:type="spellStart"/>
      <w:r w:rsidRPr="000C75E7">
        <w:rPr>
          <w:rFonts w:ascii="Courier New" w:hAnsi="Courier New" w:cs="Courier New"/>
        </w:rPr>
        <w:t>tFGpJk</w:t>
      </w:r>
      <w:proofErr w:type="spellEnd"/>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w:t>
      </w:r>
      <w:proofErr w:type="spellStart"/>
      <w:r w:rsidRPr="000C75E7">
        <w:rPr>
          <w:rFonts w:ascii="Courier New" w:hAnsi="Courier New" w:cs="Courier New"/>
        </w:rPr>
        <w:t>yUw</w:t>
      </w:r>
      <w:proofErr w:type="spellEnd"/>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0A635E">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ACF7C3" w14:textId="77777777" w:rsidR="0042576A" w:rsidRDefault="0042576A" w:rsidP="00BF55ED">
      <w:pPr>
        <w:spacing w:after="0" w:line="240" w:lineRule="auto"/>
      </w:pPr>
      <w:r>
        <w:separator/>
      </w:r>
    </w:p>
  </w:endnote>
  <w:endnote w:type="continuationSeparator" w:id="0">
    <w:p w14:paraId="1F8691EA" w14:textId="77777777" w:rsidR="0042576A" w:rsidRDefault="0042576A" w:rsidP="00BF55ED">
      <w:pPr>
        <w:spacing w:after="0" w:line="240" w:lineRule="auto"/>
      </w:pPr>
      <w:r>
        <w:continuationSeparator/>
      </w:r>
    </w:p>
  </w:endnote>
  <w:endnote w:type="continuationNotice" w:id="1">
    <w:p w14:paraId="5CE46118" w14:textId="77777777" w:rsidR="0042576A" w:rsidRDefault="0042576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174467"/>
      <w:docPartObj>
        <w:docPartGallery w:val="Page Numbers (Bottom of Page)"/>
        <w:docPartUnique/>
      </w:docPartObj>
    </w:sdt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701DF" w14:textId="77777777" w:rsidR="0042576A" w:rsidRDefault="0042576A" w:rsidP="00BF55ED">
      <w:pPr>
        <w:spacing w:after="0" w:line="240" w:lineRule="auto"/>
      </w:pPr>
      <w:r>
        <w:separator/>
      </w:r>
    </w:p>
  </w:footnote>
  <w:footnote w:type="continuationSeparator" w:id="0">
    <w:p w14:paraId="360FC50C" w14:textId="77777777" w:rsidR="0042576A" w:rsidRDefault="0042576A" w:rsidP="00BF55ED">
      <w:pPr>
        <w:spacing w:after="0" w:line="240" w:lineRule="auto"/>
      </w:pPr>
      <w:r>
        <w:continuationSeparator/>
      </w:r>
    </w:p>
  </w:footnote>
  <w:footnote w:type="continuationNotice" w:id="1">
    <w:p w14:paraId="2C1A2581" w14:textId="77777777" w:rsidR="0042576A" w:rsidRDefault="0042576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Cs w:val="20"/>
      </w:rPr>
      <w:id w:val="1083721892"/>
      <w:docPartObj>
        <w:docPartGallery w:val="Page Numbers (Top of Page)"/>
        <w:docPartUnique/>
      </w:docPartObj>
    </w:sdtPr>
    <w:sdtEndPr>
      <w:rPr>
        <w:noProof/>
      </w:rPr>
    </w:sdtEndPr>
    <w:sdtContent>
      <w:p w14:paraId="18EAE808" w14:textId="793BF452"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A86115">
          <w:rPr>
            <w:szCs w:val="20"/>
          </w:rPr>
          <w:t>4</w:t>
        </w:r>
      </w:p>
    </w:sdtContent>
  </w:sdt>
  <w:p w14:paraId="02981226" w14:textId="24602EAA" w:rsidR="00E81245" w:rsidRPr="002038C9" w:rsidRDefault="00E8124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865082"/>
    <w:multiLevelType w:val="hybridMultilevel"/>
    <w:tmpl w:val="7F9E7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6" w15:restartNumberingAfterBreak="0">
    <w:nsid w:val="17750C76"/>
    <w:multiLevelType w:val="hybridMultilevel"/>
    <w:tmpl w:val="6F9C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8"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9"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094223F"/>
    <w:multiLevelType w:val="hybridMultilevel"/>
    <w:tmpl w:val="E650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6A49C5"/>
    <w:multiLevelType w:val="hybridMultilevel"/>
    <w:tmpl w:val="C32E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4C0B3A"/>
    <w:multiLevelType w:val="hybridMultilevel"/>
    <w:tmpl w:val="B964A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DFC4F7E"/>
    <w:multiLevelType w:val="hybridMultilevel"/>
    <w:tmpl w:val="CC182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7675FC"/>
    <w:multiLevelType w:val="hybridMultilevel"/>
    <w:tmpl w:val="2D00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23"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3670628">
    <w:abstractNumId w:val="0"/>
  </w:num>
  <w:num w:numId="2" w16cid:durableId="466093418">
    <w:abstractNumId w:val="10"/>
  </w:num>
  <w:num w:numId="3" w16cid:durableId="224804401">
    <w:abstractNumId w:val="22"/>
  </w:num>
  <w:num w:numId="4" w16cid:durableId="2056811739">
    <w:abstractNumId w:val="7"/>
  </w:num>
  <w:num w:numId="5" w16cid:durableId="541674271">
    <w:abstractNumId w:val="5"/>
  </w:num>
  <w:num w:numId="6" w16cid:durableId="577448631">
    <w:abstractNumId w:val="8"/>
  </w:num>
  <w:num w:numId="7" w16cid:durableId="686830317">
    <w:abstractNumId w:val="3"/>
  </w:num>
  <w:num w:numId="8" w16cid:durableId="1396202679">
    <w:abstractNumId w:val="20"/>
  </w:num>
  <w:num w:numId="9" w16cid:durableId="278875205">
    <w:abstractNumId w:val="14"/>
  </w:num>
  <w:num w:numId="10" w16cid:durableId="172036637">
    <w:abstractNumId w:val="1"/>
  </w:num>
  <w:num w:numId="11" w16cid:durableId="1788892180">
    <w:abstractNumId w:val="19"/>
  </w:num>
  <w:num w:numId="12" w16cid:durableId="1456751713">
    <w:abstractNumId w:val="23"/>
  </w:num>
  <w:num w:numId="13" w16cid:durableId="1222790162">
    <w:abstractNumId w:val="9"/>
  </w:num>
  <w:num w:numId="14" w16cid:durableId="1690257507">
    <w:abstractNumId w:val="15"/>
  </w:num>
  <w:num w:numId="15" w16cid:durableId="741945910">
    <w:abstractNumId w:val="13"/>
  </w:num>
  <w:num w:numId="16" w16cid:durableId="755246785">
    <w:abstractNumId w:val="2"/>
  </w:num>
  <w:num w:numId="17" w16cid:durableId="634484827">
    <w:abstractNumId w:val="17"/>
  </w:num>
  <w:num w:numId="18" w16cid:durableId="1294167894">
    <w:abstractNumId w:val="6"/>
  </w:num>
  <w:num w:numId="19" w16cid:durableId="576019174">
    <w:abstractNumId w:val="11"/>
  </w:num>
  <w:num w:numId="20" w16cid:durableId="1462074228">
    <w:abstractNumId w:val="21"/>
  </w:num>
  <w:num w:numId="21" w16cid:durableId="1969357655">
    <w:abstractNumId w:val="16"/>
  </w:num>
  <w:num w:numId="22" w16cid:durableId="554699141">
    <w:abstractNumId w:val="18"/>
  </w:num>
  <w:num w:numId="23" w16cid:durableId="587468427">
    <w:abstractNumId w:val="4"/>
  </w:num>
  <w:num w:numId="24" w16cid:durableId="933592667">
    <w:abstractNumId w:val="1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uber, Jim">
    <w15:presenceInfo w15:providerId="AD" w15:userId="S::jimzuber@qualitylogic.com::18d3aa07-8bc8-4a41-8408-9b7a21b4a5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C1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6B37"/>
    <w:rsid w:val="000179C4"/>
    <w:rsid w:val="00020249"/>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8FD"/>
    <w:rsid w:val="00025AF9"/>
    <w:rsid w:val="000260BC"/>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81D"/>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3E"/>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7ED"/>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3EE9"/>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2C5"/>
    <w:rsid w:val="000955F2"/>
    <w:rsid w:val="00095CB6"/>
    <w:rsid w:val="00095CD4"/>
    <w:rsid w:val="00095E3B"/>
    <w:rsid w:val="00097088"/>
    <w:rsid w:val="00097666"/>
    <w:rsid w:val="000A05C9"/>
    <w:rsid w:val="000A067B"/>
    <w:rsid w:val="000A112E"/>
    <w:rsid w:val="000A119F"/>
    <w:rsid w:val="000A217E"/>
    <w:rsid w:val="000A2261"/>
    <w:rsid w:val="000A22C2"/>
    <w:rsid w:val="000A24E7"/>
    <w:rsid w:val="000A2F32"/>
    <w:rsid w:val="000A3E72"/>
    <w:rsid w:val="000A46FD"/>
    <w:rsid w:val="000A4C63"/>
    <w:rsid w:val="000A4F06"/>
    <w:rsid w:val="000A53BF"/>
    <w:rsid w:val="000A5B28"/>
    <w:rsid w:val="000A635E"/>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4163"/>
    <w:rsid w:val="000D448F"/>
    <w:rsid w:val="000D4BB2"/>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39D"/>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86D"/>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2F9"/>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BD"/>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2F26"/>
    <w:rsid w:val="001631E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429"/>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502"/>
    <w:rsid w:val="001866A2"/>
    <w:rsid w:val="00187251"/>
    <w:rsid w:val="001874FB"/>
    <w:rsid w:val="00187546"/>
    <w:rsid w:val="00190385"/>
    <w:rsid w:val="001904C5"/>
    <w:rsid w:val="0019141B"/>
    <w:rsid w:val="00192230"/>
    <w:rsid w:val="00192439"/>
    <w:rsid w:val="0019262A"/>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97EB3"/>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0D41"/>
    <w:rsid w:val="001C13CC"/>
    <w:rsid w:val="001C140B"/>
    <w:rsid w:val="001C1EE0"/>
    <w:rsid w:val="001C2291"/>
    <w:rsid w:val="001C271C"/>
    <w:rsid w:val="001C29A0"/>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019"/>
    <w:rsid w:val="001D574D"/>
    <w:rsid w:val="001D616A"/>
    <w:rsid w:val="001D66C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1CA5"/>
    <w:rsid w:val="001F37E7"/>
    <w:rsid w:val="001F3C57"/>
    <w:rsid w:val="001F3ECA"/>
    <w:rsid w:val="001F40F8"/>
    <w:rsid w:val="001F522B"/>
    <w:rsid w:val="001F55DF"/>
    <w:rsid w:val="001F5B65"/>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25"/>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67D"/>
    <w:rsid w:val="00231958"/>
    <w:rsid w:val="00231A03"/>
    <w:rsid w:val="0023227B"/>
    <w:rsid w:val="00233198"/>
    <w:rsid w:val="00233731"/>
    <w:rsid w:val="002339FF"/>
    <w:rsid w:val="002346CA"/>
    <w:rsid w:val="00234FB1"/>
    <w:rsid w:val="00235178"/>
    <w:rsid w:val="002354D7"/>
    <w:rsid w:val="00235549"/>
    <w:rsid w:val="002355E0"/>
    <w:rsid w:val="002357A9"/>
    <w:rsid w:val="0023591D"/>
    <w:rsid w:val="00235A64"/>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5D7A"/>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6D15"/>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4E"/>
    <w:rsid w:val="00263DD5"/>
    <w:rsid w:val="00263F8C"/>
    <w:rsid w:val="00264C0E"/>
    <w:rsid w:val="00264E2D"/>
    <w:rsid w:val="00264F5C"/>
    <w:rsid w:val="00264F61"/>
    <w:rsid w:val="00265292"/>
    <w:rsid w:val="002656B0"/>
    <w:rsid w:val="0026599F"/>
    <w:rsid w:val="0026692A"/>
    <w:rsid w:val="00267563"/>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886"/>
    <w:rsid w:val="002759A0"/>
    <w:rsid w:val="00276F5D"/>
    <w:rsid w:val="002778CD"/>
    <w:rsid w:val="002778E9"/>
    <w:rsid w:val="00280217"/>
    <w:rsid w:val="0028068D"/>
    <w:rsid w:val="002814CB"/>
    <w:rsid w:val="00281E82"/>
    <w:rsid w:val="00282039"/>
    <w:rsid w:val="00282684"/>
    <w:rsid w:val="00282940"/>
    <w:rsid w:val="00283411"/>
    <w:rsid w:val="00283484"/>
    <w:rsid w:val="00283528"/>
    <w:rsid w:val="002837C3"/>
    <w:rsid w:val="002841C7"/>
    <w:rsid w:val="00284BC3"/>
    <w:rsid w:val="00284CDF"/>
    <w:rsid w:val="00284ECD"/>
    <w:rsid w:val="002854D8"/>
    <w:rsid w:val="0028565B"/>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9E3"/>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4682"/>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8AC"/>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58A"/>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357"/>
    <w:rsid w:val="00326A5C"/>
    <w:rsid w:val="0032735E"/>
    <w:rsid w:val="00327D94"/>
    <w:rsid w:val="003305A8"/>
    <w:rsid w:val="00330A3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BD1"/>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D95"/>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CE6"/>
    <w:rsid w:val="00391D5B"/>
    <w:rsid w:val="00392077"/>
    <w:rsid w:val="0039211C"/>
    <w:rsid w:val="00392440"/>
    <w:rsid w:val="00392833"/>
    <w:rsid w:val="00393844"/>
    <w:rsid w:val="00393B3D"/>
    <w:rsid w:val="00394620"/>
    <w:rsid w:val="00394639"/>
    <w:rsid w:val="003946D5"/>
    <w:rsid w:val="00394A58"/>
    <w:rsid w:val="00395523"/>
    <w:rsid w:val="00395744"/>
    <w:rsid w:val="003959F2"/>
    <w:rsid w:val="00395B73"/>
    <w:rsid w:val="00395CFA"/>
    <w:rsid w:val="00395F66"/>
    <w:rsid w:val="003960B5"/>
    <w:rsid w:val="00396F78"/>
    <w:rsid w:val="0039741F"/>
    <w:rsid w:val="0039797B"/>
    <w:rsid w:val="00397B50"/>
    <w:rsid w:val="003A01FA"/>
    <w:rsid w:val="003A15BB"/>
    <w:rsid w:val="003A17DB"/>
    <w:rsid w:val="003A17EA"/>
    <w:rsid w:val="003A26E4"/>
    <w:rsid w:val="003A274A"/>
    <w:rsid w:val="003A3D8F"/>
    <w:rsid w:val="003A4568"/>
    <w:rsid w:val="003A473B"/>
    <w:rsid w:val="003A47EB"/>
    <w:rsid w:val="003A4D83"/>
    <w:rsid w:val="003A500D"/>
    <w:rsid w:val="003A5475"/>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76C"/>
    <w:rsid w:val="003B4BE2"/>
    <w:rsid w:val="003B58BC"/>
    <w:rsid w:val="003B5FD4"/>
    <w:rsid w:val="003B6075"/>
    <w:rsid w:val="003B62EE"/>
    <w:rsid w:val="003B6DB1"/>
    <w:rsid w:val="003B7A05"/>
    <w:rsid w:val="003B7E59"/>
    <w:rsid w:val="003C1512"/>
    <w:rsid w:val="003C17A2"/>
    <w:rsid w:val="003C1B59"/>
    <w:rsid w:val="003C1C16"/>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00F"/>
    <w:rsid w:val="003E22E6"/>
    <w:rsid w:val="003E2A72"/>
    <w:rsid w:val="003E2BA9"/>
    <w:rsid w:val="003E2BDA"/>
    <w:rsid w:val="003E3CED"/>
    <w:rsid w:val="003E4D75"/>
    <w:rsid w:val="003E50BB"/>
    <w:rsid w:val="003E5615"/>
    <w:rsid w:val="003E5822"/>
    <w:rsid w:val="003E69DD"/>
    <w:rsid w:val="003E6E6D"/>
    <w:rsid w:val="003E6F73"/>
    <w:rsid w:val="003E727A"/>
    <w:rsid w:val="003E75EF"/>
    <w:rsid w:val="003E7CA6"/>
    <w:rsid w:val="003F0951"/>
    <w:rsid w:val="003F11E6"/>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0FF3"/>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7E1"/>
    <w:rsid w:val="004058B4"/>
    <w:rsid w:val="00405F4F"/>
    <w:rsid w:val="004063A1"/>
    <w:rsid w:val="0040646B"/>
    <w:rsid w:val="00406C7A"/>
    <w:rsid w:val="00406CE4"/>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2FE"/>
    <w:rsid w:val="004245EF"/>
    <w:rsid w:val="0042491E"/>
    <w:rsid w:val="0042494A"/>
    <w:rsid w:val="00424BD1"/>
    <w:rsid w:val="0042576A"/>
    <w:rsid w:val="004257F7"/>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4F0C"/>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4BCE"/>
    <w:rsid w:val="004455BE"/>
    <w:rsid w:val="004457EC"/>
    <w:rsid w:val="004461AF"/>
    <w:rsid w:val="00446F11"/>
    <w:rsid w:val="00446F60"/>
    <w:rsid w:val="004470EB"/>
    <w:rsid w:val="00450261"/>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1C2"/>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2C1"/>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97DE2"/>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A71CD"/>
    <w:rsid w:val="004B1570"/>
    <w:rsid w:val="004B2608"/>
    <w:rsid w:val="004B2E1D"/>
    <w:rsid w:val="004B36C2"/>
    <w:rsid w:val="004B3FBD"/>
    <w:rsid w:val="004B46B2"/>
    <w:rsid w:val="004B4A6A"/>
    <w:rsid w:val="004B4F86"/>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5F29"/>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8A8"/>
    <w:rsid w:val="004E2EF5"/>
    <w:rsid w:val="004E3A47"/>
    <w:rsid w:val="004E3FEC"/>
    <w:rsid w:val="004E4892"/>
    <w:rsid w:val="004E4D8F"/>
    <w:rsid w:val="004E4E7C"/>
    <w:rsid w:val="004E65A6"/>
    <w:rsid w:val="004E65E8"/>
    <w:rsid w:val="004E70D6"/>
    <w:rsid w:val="004E7468"/>
    <w:rsid w:val="004F028C"/>
    <w:rsid w:val="004F0670"/>
    <w:rsid w:val="004F101F"/>
    <w:rsid w:val="004F397B"/>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1CCE"/>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3E93"/>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112"/>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6B1D"/>
    <w:rsid w:val="005470C8"/>
    <w:rsid w:val="00547362"/>
    <w:rsid w:val="0054740B"/>
    <w:rsid w:val="005475A9"/>
    <w:rsid w:val="005478B8"/>
    <w:rsid w:val="00550143"/>
    <w:rsid w:val="005504E8"/>
    <w:rsid w:val="00550749"/>
    <w:rsid w:val="00550E8D"/>
    <w:rsid w:val="00552A1E"/>
    <w:rsid w:val="00552CF4"/>
    <w:rsid w:val="00552DAD"/>
    <w:rsid w:val="005530AA"/>
    <w:rsid w:val="00553438"/>
    <w:rsid w:val="00553466"/>
    <w:rsid w:val="00553474"/>
    <w:rsid w:val="00553CD8"/>
    <w:rsid w:val="00553CDA"/>
    <w:rsid w:val="00553FD8"/>
    <w:rsid w:val="0055477E"/>
    <w:rsid w:val="005548D8"/>
    <w:rsid w:val="00554D99"/>
    <w:rsid w:val="00555AF3"/>
    <w:rsid w:val="00556070"/>
    <w:rsid w:val="00556A3B"/>
    <w:rsid w:val="00556C9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2BF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26"/>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786"/>
    <w:rsid w:val="005A4BA4"/>
    <w:rsid w:val="005A5181"/>
    <w:rsid w:val="005A55B2"/>
    <w:rsid w:val="005A5A3A"/>
    <w:rsid w:val="005A641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53C"/>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5F5"/>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5B79"/>
    <w:rsid w:val="005F644B"/>
    <w:rsid w:val="00600224"/>
    <w:rsid w:val="006003CD"/>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3EE9"/>
    <w:rsid w:val="00614044"/>
    <w:rsid w:val="006140A6"/>
    <w:rsid w:val="00614453"/>
    <w:rsid w:val="00614F75"/>
    <w:rsid w:val="0061524D"/>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0B4A"/>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ADA"/>
    <w:rsid w:val="00646B6B"/>
    <w:rsid w:val="00646B91"/>
    <w:rsid w:val="00646BA6"/>
    <w:rsid w:val="00647324"/>
    <w:rsid w:val="006475AF"/>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406"/>
    <w:rsid w:val="006628A7"/>
    <w:rsid w:val="00663F30"/>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0F7"/>
    <w:rsid w:val="006932BE"/>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9D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0C1A"/>
    <w:rsid w:val="006C1047"/>
    <w:rsid w:val="006C133C"/>
    <w:rsid w:val="006C13DE"/>
    <w:rsid w:val="006C1583"/>
    <w:rsid w:val="006C160D"/>
    <w:rsid w:val="006C17FA"/>
    <w:rsid w:val="006C1DD1"/>
    <w:rsid w:val="006C21A1"/>
    <w:rsid w:val="006C26FB"/>
    <w:rsid w:val="006C374F"/>
    <w:rsid w:val="006C389F"/>
    <w:rsid w:val="006C3FC1"/>
    <w:rsid w:val="006C4650"/>
    <w:rsid w:val="006C5669"/>
    <w:rsid w:val="006C581F"/>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4B0"/>
    <w:rsid w:val="006E1A9A"/>
    <w:rsid w:val="006E1CA4"/>
    <w:rsid w:val="006E1FE8"/>
    <w:rsid w:val="006E239B"/>
    <w:rsid w:val="006E2A50"/>
    <w:rsid w:val="006E2CC1"/>
    <w:rsid w:val="006E3147"/>
    <w:rsid w:val="006E389A"/>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3A2D"/>
    <w:rsid w:val="00705649"/>
    <w:rsid w:val="00706291"/>
    <w:rsid w:val="0070648C"/>
    <w:rsid w:val="007064BF"/>
    <w:rsid w:val="00706EE6"/>
    <w:rsid w:val="0070740E"/>
    <w:rsid w:val="00707FB3"/>
    <w:rsid w:val="007100B8"/>
    <w:rsid w:val="0071063E"/>
    <w:rsid w:val="00710769"/>
    <w:rsid w:val="007112E1"/>
    <w:rsid w:val="0071155F"/>
    <w:rsid w:val="00711DD2"/>
    <w:rsid w:val="00712063"/>
    <w:rsid w:val="00712192"/>
    <w:rsid w:val="007126B2"/>
    <w:rsid w:val="00713279"/>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384B"/>
    <w:rsid w:val="007247C5"/>
    <w:rsid w:val="00724D45"/>
    <w:rsid w:val="007254AC"/>
    <w:rsid w:val="007254F2"/>
    <w:rsid w:val="00725D8B"/>
    <w:rsid w:val="007268A7"/>
    <w:rsid w:val="00726B6F"/>
    <w:rsid w:val="00726DA9"/>
    <w:rsid w:val="00726F72"/>
    <w:rsid w:val="00726FBB"/>
    <w:rsid w:val="00727081"/>
    <w:rsid w:val="007270E6"/>
    <w:rsid w:val="007271D5"/>
    <w:rsid w:val="00730841"/>
    <w:rsid w:val="00731299"/>
    <w:rsid w:val="007317D4"/>
    <w:rsid w:val="0073199B"/>
    <w:rsid w:val="00731BE5"/>
    <w:rsid w:val="00733347"/>
    <w:rsid w:val="00733C3D"/>
    <w:rsid w:val="00734676"/>
    <w:rsid w:val="00734FC9"/>
    <w:rsid w:val="00735639"/>
    <w:rsid w:val="0073567D"/>
    <w:rsid w:val="007356A5"/>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2759"/>
    <w:rsid w:val="007439D8"/>
    <w:rsid w:val="00743CDA"/>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3DFE"/>
    <w:rsid w:val="0076404D"/>
    <w:rsid w:val="00764565"/>
    <w:rsid w:val="00764AE6"/>
    <w:rsid w:val="00764C6D"/>
    <w:rsid w:val="00765892"/>
    <w:rsid w:val="00765B58"/>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5F04"/>
    <w:rsid w:val="0077627B"/>
    <w:rsid w:val="007770B1"/>
    <w:rsid w:val="007776F8"/>
    <w:rsid w:val="007777EC"/>
    <w:rsid w:val="007778A8"/>
    <w:rsid w:val="00777AA2"/>
    <w:rsid w:val="00780689"/>
    <w:rsid w:val="00780759"/>
    <w:rsid w:val="007810C8"/>
    <w:rsid w:val="00781753"/>
    <w:rsid w:val="00781788"/>
    <w:rsid w:val="0078195D"/>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661"/>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6B16"/>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1EE6"/>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0E24"/>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1A7"/>
    <w:rsid w:val="00806207"/>
    <w:rsid w:val="008065C7"/>
    <w:rsid w:val="008066F9"/>
    <w:rsid w:val="0080678A"/>
    <w:rsid w:val="00806915"/>
    <w:rsid w:val="0080723A"/>
    <w:rsid w:val="00807795"/>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38E"/>
    <w:rsid w:val="0082191C"/>
    <w:rsid w:val="00821C2A"/>
    <w:rsid w:val="00821C75"/>
    <w:rsid w:val="00822092"/>
    <w:rsid w:val="00822434"/>
    <w:rsid w:val="00822615"/>
    <w:rsid w:val="00822768"/>
    <w:rsid w:val="00822AF5"/>
    <w:rsid w:val="008234B0"/>
    <w:rsid w:val="0082484D"/>
    <w:rsid w:val="008262E2"/>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3A05"/>
    <w:rsid w:val="00844A1F"/>
    <w:rsid w:val="00844BE0"/>
    <w:rsid w:val="00845D45"/>
    <w:rsid w:val="0084657B"/>
    <w:rsid w:val="0084689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5BB"/>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77C"/>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1B6A"/>
    <w:rsid w:val="008920E8"/>
    <w:rsid w:val="0089240A"/>
    <w:rsid w:val="00892472"/>
    <w:rsid w:val="00892E65"/>
    <w:rsid w:val="00893EB1"/>
    <w:rsid w:val="0089451A"/>
    <w:rsid w:val="00894E37"/>
    <w:rsid w:val="00895756"/>
    <w:rsid w:val="00895A58"/>
    <w:rsid w:val="00895A8F"/>
    <w:rsid w:val="00896ACC"/>
    <w:rsid w:val="00896F2F"/>
    <w:rsid w:val="00897110"/>
    <w:rsid w:val="008971DA"/>
    <w:rsid w:val="008973E1"/>
    <w:rsid w:val="00897725"/>
    <w:rsid w:val="008A02D7"/>
    <w:rsid w:val="008A10E1"/>
    <w:rsid w:val="008A1490"/>
    <w:rsid w:val="008A15C3"/>
    <w:rsid w:val="008A16F6"/>
    <w:rsid w:val="008A1D41"/>
    <w:rsid w:val="008A1E91"/>
    <w:rsid w:val="008A20EB"/>
    <w:rsid w:val="008A2174"/>
    <w:rsid w:val="008A21E4"/>
    <w:rsid w:val="008A2515"/>
    <w:rsid w:val="008A2954"/>
    <w:rsid w:val="008A2B99"/>
    <w:rsid w:val="008A30C3"/>
    <w:rsid w:val="008A31BF"/>
    <w:rsid w:val="008A32A2"/>
    <w:rsid w:val="008A3816"/>
    <w:rsid w:val="008A3943"/>
    <w:rsid w:val="008A490E"/>
    <w:rsid w:val="008A4ABD"/>
    <w:rsid w:val="008A4CB4"/>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690D"/>
    <w:rsid w:val="008C6FF4"/>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A40"/>
    <w:rsid w:val="008E3F29"/>
    <w:rsid w:val="008E40E0"/>
    <w:rsid w:val="008E415D"/>
    <w:rsid w:val="008E4314"/>
    <w:rsid w:val="008E4A0B"/>
    <w:rsid w:val="008E4E98"/>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1CA1"/>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3940"/>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490"/>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CCA"/>
    <w:rsid w:val="00935E71"/>
    <w:rsid w:val="0093654C"/>
    <w:rsid w:val="0093692C"/>
    <w:rsid w:val="00936937"/>
    <w:rsid w:val="00936C55"/>
    <w:rsid w:val="00936D8D"/>
    <w:rsid w:val="00936FFA"/>
    <w:rsid w:val="00937757"/>
    <w:rsid w:val="009379DF"/>
    <w:rsid w:val="00937A47"/>
    <w:rsid w:val="0094071C"/>
    <w:rsid w:val="00941575"/>
    <w:rsid w:val="009416C8"/>
    <w:rsid w:val="00941D26"/>
    <w:rsid w:val="0094219C"/>
    <w:rsid w:val="009421C4"/>
    <w:rsid w:val="009421F0"/>
    <w:rsid w:val="009422CA"/>
    <w:rsid w:val="00942B81"/>
    <w:rsid w:val="00942F43"/>
    <w:rsid w:val="009441AE"/>
    <w:rsid w:val="00944729"/>
    <w:rsid w:val="00944AE0"/>
    <w:rsid w:val="00945BAC"/>
    <w:rsid w:val="009463AD"/>
    <w:rsid w:val="00947470"/>
    <w:rsid w:val="009476D8"/>
    <w:rsid w:val="00947D23"/>
    <w:rsid w:val="009503AB"/>
    <w:rsid w:val="00950757"/>
    <w:rsid w:val="00950E72"/>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0A"/>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A6671"/>
    <w:rsid w:val="009A74C4"/>
    <w:rsid w:val="009B0310"/>
    <w:rsid w:val="009B0340"/>
    <w:rsid w:val="009B0470"/>
    <w:rsid w:val="009B04A2"/>
    <w:rsid w:val="009B0676"/>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679"/>
    <w:rsid w:val="009D2845"/>
    <w:rsid w:val="009D2DE2"/>
    <w:rsid w:val="009D3409"/>
    <w:rsid w:val="009D3DB7"/>
    <w:rsid w:val="009D3DFA"/>
    <w:rsid w:val="009D3E2D"/>
    <w:rsid w:val="009D48F6"/>
    <w:rsid w:val="009D675A"/>
    <w:rsid w:val="009D68E7"/>
    <w:rsid w:val="009D6AB2"/>
    <w:rsid w:val="009D6D3D"/>
    <w:rsid w:val="009D6FA0"/>
    <w:rsid w:val="009D720B"/>
    <w:rsid w:val="009D7911"/>
    <w:rsid w:val="009D7B3D"/>
    <w:rsid w:val="009D7DD0"/>
    <w:rsid w:val="009E005F"/>
    <w:rsid w:val="009E0689"/>
    <w:rsid w:val="009E0C8A"/>
    <w:rsid w:val="009E1378"/>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5D73"/>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37B"/>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5887"/>
    <w:rsid w:val="00A36431"/>
    <w:rsid w:val="00A36B93"/>
    <w:rsid w:val="00A37D8E"/>
    <w:rsid w:val="00A40050"/>
    <w:rsid w:val="00A40487"/>
    <w:rsid w:val="00A40608"/>
    <w:rsid w:val="00A40BD6"/>
    <w:rsid w:val="00A41663"/>
    <w:rsid w:val="00A41826"/>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B1F"/>
    <w:rsid w:val="00A57F01"/>
    <w:rsid w:val="00A57F6B"/>
    <w:rsid w:val="00A6003A"/>
    <w:rsid w:val="00A6024C"/>
    <w:rsid w:val="00A603DF"/>
    <w:rsid w:val="00A61C46"/>
    <w:rsid w:val="00A61E75"/>
    <w:rsid w:val="00A62309"/>
    <w:rsid w:val="00A62CE4"/>
    <w:rsid w:val="00A63064"/>
    <w:rsid w:val="00A63206"/>
    <w:rsid w:val="00A63362"/>
    <w:rsid w:val="00A63394"/>
    <w:rsid w:val="00A634B7"/>
    <w:rsid w:val="00A635EE"/>
    <w:rsid w:val="00A64110"/>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47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5CDA"/>
    <w:rsid w:val="00A86111"/>
    <w:rsid w:val="00A86115"/>
    <w:rsid w:val="00A86150"/>
    <w:rsid w:val="00A86338"/>
    <w:rsid w:val="00A86AAB"/>
    <w:rsid w:val="00A86B10"/>
    <w:rsid w:val="00A87EE6"/>
    <w:rsid w:val="00A87EF9"/>
    <w:rsid w:val="00A90DF8"/>
    <w:rsid w:val="00A91512"/>
    <w:rsid w:val="00A91554"/>
    <w:rsid w:val="00A91661"/>
    <w:rsid w:val="00A918CF"/>
    <w:rsid w:val="00A91A8B"/>
    <w:rsid w:val="00A91C66"/>
    <w:rsid w:val="00A91F72"/>
    <w:rsid w:val="00A91FD1"/>
    <w:rsid w:val="00A92216"/>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4710"/>
    <w:rsid w:val="00AE55C6"/>
    <w:rsid w:val="00AE5882"/>
    <w:rsid w:val="00AE5E0A"/>
    <w:rsid w:val="00AE5ED5"/>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83E"/>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E22"/>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AF"/>
    <w:rsid w:val="00B238CC"/>
    <w:rsid w:val="00B23BD3"/>
    <w:rsid w:val="00B2470A"/>
    <w:rsid w:val="00B24BCA"/>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3D16"/>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36E"/>
    <w:rsid w:val="00B4342F"/>
    <w:rsid w:val="00B439EC"/>
    <w:rsid w:val="00B44BA4"/>
    <w:rsid w:val="00B44D6C"/>
    <w:rsid w:val="00B44D95"/>
    <w:rsid w:val="00B452A0"/>
    <w:rsid w:val="00B4537B"/>
    <w:rsid w:val="00B454AA"/>
    <w:rsid w:val="00B45C9F"/>
    <w:rsid w:val="00B45D78"/>
    <w:rsid w:val="00B4616A"/>
    <w:rsid w:val="00B462ED"/>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517"/>
    <w:rsid w:val="00B70D12"/>
    <w:rsid w:val="00B70E22"/>
    <w:rsid w:val="00B714FA"/>
    <w:rsid w:val="00B715AD"/>
    <w:rsid w:val="00B71EB9"/>
    <w:rsid w:val="00B71FC5"/>
    <w:rsid w:val="00B728E1"/>
    <w:rsid w:val="00B72F6F"/>
    <w:rsid w:val="00B7300B"/>
    <w:rsid w:val="00B7345F"/>
    <w:rsid w:val="00B746EA"/>
    <w:rsid w:val="00B74989"/>
    <w:rsid w:val="00B74A49"/>
    <w:rsid w:val="00B74BF5"/>
    <w:rsid w:val="00B75783"/>
    <w:rsid w:val="00B7583D"/>
    <w:rsid w:val="00B768E8"/>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1ED"/>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3DDF"/>
    <w:rsid w:val="00BB5377"/>
    <w:rsid w:val="00BB6031"/>
    <w:rsid w:val="00BB62FC"/>
    <w:rsid w:val="00BB6B5B"/>
    <w:rsid w:val="00BB79F2"/>
    <w:rsid w:val="00BB7A70"/>
    <w:rsid w:val="00BC05F1"/>
    <w:rsid w:val="00BC078B"/>
    <w:rsid w:val="00BC1069"/>
    <w:rsid w:val="00BC1367"/>
    <w:rsid w:val="00BC18C6"/>
    <w:rsid w:val="00BC316B"/>
    <w:rsid w:val="00BC3848"/>
    <w:rsid w:val="00BC39C8"/>
    <w:rsid w:val="00BC4896"/>
    <w:rsid w:val="00BC48FD"/>
    <w:rsid w:val="00BC495C"/>
    <w:rsid w:val="00BC5BC6"/>
    <w:rsid w:val="00BC5CC4"/>
    <w:rsid w:val="00BC651C"/>
    <w:rsid w:val="00BC6804"/>
    <w:rsid w:val="00BC6CBB"/>
    <w:rsid w:val="00BC7070"/>
    <w:rsid w:val="00BC7887"/>
    <w:rsid w:val="00BD0809"/>
    <w:rsid w:val="00BD0C6F"/>
    <w:rsid w:val="00BD0F89"/>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751"/>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9B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1C22"/>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30D"/>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1ACB"/>
    <w:rsid w:val="00C31CB5"/>
    <w:rsid w:val="00C32195"/>
    <w:rsid w:val="00C32AE2"/>
    <w:rsid w:val="00C3318D"/>
    <w:rsid w:val="00C33301"/>
    <w:rsid w:val="00C334A3"/>
    <w:rsid w:val="00C34164"/>
    <w:rsid w:val="00C36057"/>
    <w:rsid w:val="00C36261"/>
    <w:rsid w:val="00C36F1F"/>
    <w:rsid w:val="00C371F3"/>
    <w:rsid w:val="00C373F6"/>
    <w:rsid w:val="00C404B8"/>
    <w:rsid w:val="00C40D6D"/>
    <w:rsid w:val="00C4136C"/>
    <w:rsid w:val="00C4138E"/>
    <w:rsid w:val="00C42355"/>
    <w:rsid w:val="00C42622"/>
    <w:rsid w:val="00C42BAE"/>
    <w:rsid w:val="00C43642"/>
    <w:rsid w:val="00C43F7C"/>
    <w:rsid w:val="00C4421B"/>
    <w:rsid w:val="00C4446E"/>
    <w:rsid w:val="00C4449D"/>
    <w:rsid w:val="00C4463E"/>
    <w:rsid w:val="00C4483F"/>
    <w:rsid w:val="00C449D2"/>
    <w:rsid w:val="00C451C0"/>
    <w:rsid w:val="00C45587"/>
    <w:rsid w:val="00C4612B"/>
    <w:rsid w:val="00C4682A"/>
    <w:rsid w:val="00C46A42"/>
    <w:rsid w:val="00C476A0"/>
    <w:rsid w:val="00C47BB2"/>
    <w:rsid w:val="00C47C4C"/>
    <w:rsid w:val="00C502BD"/>
    <w:rsid w:val="00C517CB"/>
    <w:rsid w:val="00C51AB9"/>
    <w:rsid w:val="00C5251B"/>
    <w:rsid w:val="00C53029"/>
    <w:rsid w:val="00C5314C"/>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17F2"/>
    <w:rsid w:val="00C826BB"/>
    <w:rsid w:val="00C8332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73A"/>
    <w:rsid w:val="00C94A22"/>
    <w:rsid w:val="00C95A52"/>
    <w:rsid w:val="00C95D59"/>
    <w:rsid w:val="00C9657E"/>
    <w:rsid w:val="00C96700"/>
    <w:rsid w:val="00C97698"/>
    <w:rsid w:val="00C977C5"/>
    <w:rsid w:val="00CA0202"/>
    <w:rsid w:val="00CA04F7"/>
    <w:rsid w:val="00CA0568"/>
    <w:rsid w:val="00CA124A"/>
    <w:rsid w:val="00CA1A06"/>
    <w:rsid w:val="00CA1ED3"/>
    <w:rsid w:val="00CA26E8"/>
    <w:rsid w:val="00CA27DB"/>
    <w:rsid w:val="00CA2BBC"/>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322"/>
    <w:rsid w:val="00CB2609"/>
    <w:rsid w:val="00CB39B4"/>
    <w:rsid w:val="00CB3DE1"/>
    <w:rsid w:val="00CB53F1"/>
    <w:rsid w:val="00CB57A3"/>
    <w:rsid w:val="00CB5F70"/>
    <w:rsid w:val="00CB62E7"/>
    <w:rsid w:val="00CB6D30"/>
    <w:rsid w:val="00CC08A4"/>
    <w:rsid w:val="00CC0A84"/>
    <w:rsid w:val="00CC0BD5"/>
    <w:rsid w:val="00CC19A7"/>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569"/>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942"/>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0CD7"/>
    <w:rsid w:val="00D215C5"/>
    <w:rsid w:val="00D215EC"/>
    <w:rsid w:val="00D217EE"/>
    <w:rsid w:val="00D21E1B"/>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5F39"/>
    <w:rsid w:val="00D36262"/>
    <w:rsid w:val="00D3640D"/>
    <w:rsid w:val="00D375AA"/>
    <w:rsid w:val="00D378CE"/>
    <w:rsid w:val="00D37935"/>
    <w:rsid w:val="00D37A3D"/>
    <w:rsid w:val="00D40028"/>
    <w:rsid w:val="00D412EF"/>
    <w:rsid w:val="00D41580"/>
    <w:rsid w:val="00D41D11"/>
    <w:rsid w:val="00D42D03"/>
    <w:rsid w:val="00D43B72"/>
    <w:rsid w:val="00D44578"/>
    <w:rsid w:val="00D44B57"/>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780"/>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4E44"/>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6F"/>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EB"/>
    <w:rsid w:val="00DF7762"/>
    <w:rsid w:val="00DF776B"/>
    <w:rsid w:val="00E0058C"/>
    <w:rsid w:val="00E017DA"/>
    <w:rsid w:val="00E019ED"/>
    <w:rsid w:val="00E01ABF"/>
    <w:rsid w:val="00E01AC0"/>
    <w:rsid w:val="00E0217C"/>
    <w:rsid w:val="00E02DE7"/>
    <w:rsid w:val="00E02FC3"/>
    <w:rsid w:val="00E03104"/>
    <w:rsid w:val="00E031E8"/>
    <w:rsid w:val="00E043DF"/>
    <w:rsid w:val="00E047C1"/>
    <w:rsid w:val="00E04E31"/>
    <w:rsid w:val="00E0527F"/>
    <w:rsid w:val="00E05529"/>
    <w:rsid w:val="00E10C15"/>
    <w:rsid w:val="00E11276"/>
    <w:rsid w:val="00E11478"/>
    <w:rsid w:val="00E11531"/>
    <w:rsid w:val="00E115C8"/>
    <w:rsid w:val="00E11AF2"/>
    <w:rsid w:val="00E11D63"/>
    <w:rsid w:val="00E1216C"/>
    <w:rsid w:val="00E12E73"/>
    <w:rsid w:val="00E13034"/>
    <w:rsid w:val="00E13F29"/>
    <w:rsid w:val="00E1438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1C1"/>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53E0"/>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5FE0"/>
    <w:rsid w:val="00E7652B"/>
    <w:rsid w:val="00E76974"/>
    <w:rsid w:val="00E76B63"/>
    <w:rsid w:val="00E76CEB"/>
    <w:rsid w:val="00E76F49"/>
    <w:rsid w:val="00E7794E"/>
    <w:rsid w:val="00E77A7A"/>
    <w:rsid w:val="00E77B2A"/>
    <w:rsid w:val="00E77CCF"/>
    <w:rsid w:val="00E77CDB"/>
    <w:rsid w:val="00E77FD9"/>
    <w:rsid w:val="00E807BD"/>
    <w:rsid w:val="00E80A1B"/>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09E8"/>
    <w:rsid w:val="00E9143F"/>
    <w:rsid w:val="00E91707"/>
    <w:rsid w:val="00E91E8C"/>
    <w:rsid w:val="00E92B25"/>
    <w:rsid w:val="00E9351F"/>
    <w:rsid w:val="00E937B5"/>
    <w:rsid w:val="00E93857"/>
    <w:rsid w:val="00E93A93"/>
    <w:rsid w:val="00E93BF5"/>
    <w:rsid w:val="00E94151"/>
    <w:rsid w:val="00E94B80"/>
    <w:rsid w:val="00E95112"/>
    <w:rsid w:val="00E9578D"/>
    <w:rsid w:val="00E95B85"/>
    <w:rsid w:val="00E95BF6"/>
    <w:rsid w:val="00E96067"/>
    <w:rsid w:val="00E97456"/>
    <w:rsid w:val="00E97781"/>
    <w:rsid w:val="00EA0257"/>
    <w:rsid w:val="00EA049A"/>
    <w:rsid w:val="00EA0585"/>
    <w:rsid w:val="00EA0B92"/>
    <w:rsid w:val="00EA0CED"/>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3E79"/>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3D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602"/>
    <w:rsid w:val="00EE3A71"/>
    <w:rsid w:val="00EE56B6"/>
    <w:rsid w:val="00EE56F1"/>
    <w:rsid w:val="00EE5FFA"/>
    <w:rsid w:val="00EE6072"/>
    <w:rsid w:val="00EE6434"/>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1514"/>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5EB6"/>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998"/>
    <w:rsid w:val="00F54B87"/>
    <w:rsid w:val="00F55D82"/>
    <w:rsid w:val="00F56FEA"/>
    <w:rsid w:val="00F5722F"/>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9FC"/>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5839"/>
    <w:rsid w:val="00F76611"/>
    <w:rsid w:val="00F76DE4"/>
    <w:rsid w:val="00F76F9F"/>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929"/>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9CE"/>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06E"/>
    <w:rsid w:val="00FC223B"/>
    <w:rsid w:val="00FC23EC"/>
    <w:rsid w:val="00FC2E6A"/>
    <w:rsid w:val="00FC35A5"/>
    <w:rsid w:val="00FC3E9A"/>
    <w:rsid w:val="00FC414D"/>
    <w:rsid w:val="00FC546A"/>
    <w:rsid w:val="00FC54A2"/>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1FCADC"/>
  <w15:docId w15:val="{76BC907E-F3A0-4C5D-970B-BAC29690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B65"/>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3"/>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unhideWhenUsed/>
    <w:rsid w:val="00597D89"/>
    <w:pPr>
      <w:spacing w:line="240" w:lineRule="auto"/>
    </w:pPr>
    <w:rPr>
      <w:szCs w:val="20"/>
    </w:rPr>
  </w:style>
  <w:style w:type="character" w:customStyle="1" w:styleId="CommentTextChar">
    <w:name w:val="Comment Text Char"/>
    <w:basedOn w:val="DefaultParagraphFont"/>
    <w:link w:val="CommentText"/>
    <w:uiPriority w:val="99"/>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27427683">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2/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production/blob/1.1.1/3MF%20Core%20Specification.md" TargetMode="External"/><Relationship Id="rId138" Type="http://schemas.openxmlformats.org/officeDocument/2006/relationships/hyperlink" Target="http://www.thingiverse.com/thing:566097" TargetMode="External"/><Relationship Id="rId159" Type="http://schemas.openxmlformats.org/officeDocument/2006/relationships/hyperlink" Target="http://www.thingiverse.com/nicksears" TargetMode="External"/><Relationship Id="rId170" Type="http://schemas.openxmlformats.org/officeDocument/2006/relationships/hyperlink" Target="http://www.thingiverse.com/thing:902517" TargetMode="External"/><Relationship Id="rId191" Type="http://schemas.openxmlformats.org/officeDocument/2006/relationships/image" Target="media/image49.emf"/><Relationship Id="rId205" Type="http://schemas.openxmlformats.org/officeDocument/2006/relationships/image" Target="media/image63.png"/><Relationship Id="rId226" Type="http://schemas.openxmlformats.org/officeDocument/2006/relationships/image" Target="media/image84.png"/><Relationship Id="rId247" Type="http://schemas.openxmlformats.org/officeDocument/2006/relationships/header" Target="header1.xml"/><Relationship Id="rId107" Type="http://schemas.openxmlformats.org/officeDocument/2006/relationships/image" Target="media/image12.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slice/blob/1.0.1/3MF%20Core%20Specification.md" TargetMode="External"/><Relationship Id="rId128" Type="http://schemas.openxmlformats.org/officeDocument/2006/relationships/image" Target="media/image25.png"/><Relationship Id="rId149" Type="http://schemas.openxmlformats.org/officeDocument/2006/relationships/image" Target="media/image31.png"/><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creativecommons.org/licenses/by-sa/3.0/" TargetMode="External"/><Relationship Id="rId181" Type="http://schemas.openxmlformats.org/officeDocument/2006/relationships/image" Target="media/image39.png"/><Relationship Id="rId216" Type="http://schemas.openxmlformats.org/officeDocument/2006/relationships/image" Target="media/image74.emf"/><Relationship Id="rId237" Type="http://schemas.openxmlformats.org/officeDocument/2006/relationships/image" Target="media/image95.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www"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994236" TargetMode="External"/><Relationship Id="rId139" Type="http://schemas.openxmlformats.org/officeDocument/2006/relationships/hyperlink" Target="http://www.thingiverse.com/LordNova2" TargetMode="External"/><Relationship Id="rId85" Type="http://schemas.openxmlformats.org/officeDocument/2006/relationships/hyperlink" Target="https://github.com/3MFConsortium/spec_production/blob/1.1.1/3MF%20Core%20Specification.md" TargetMode="External"/><Relationship Id="rId150" Type="http://schemas.openxmlformats.org/officeDocument/2006/relationships/hyperlink" Target="http://www.thingiverse.com/thing:66611" TargetMode="External"/><Relationship Id="rId171" Type="http://schemas.openxmlformats.org/officeDocument/2006/relationships/hyperlink" Target="http://www.thingiverse.com/thatcloudguy" TargetMode="External"/><Relationship Id="rId192" Type="http://schemas.openxmlformats.org/officeDocument/2006/relationships/image" Target="media/image50.emf"/><Relationship Id="rId206" Type="http://schemas.openxmlformats.org/officeDocument/2006/relationships/image" Target="media/image64.emf"/><Relationship Id="rId227" Type="http://schemas.openxmlformats.org/officeDocument/2006/relationships/image" Target="media/image85.png"/><Relationship Id="rId248" Type="http://schemas.openxmlformats.org/officeDocument/2006/relationships/footer" Target="footer1.xml"/><Relationship Id="rId12" Type="http://schemas.openxmlformats.org/officeDocument/2006/relationships/hyperlink" Target="https://github.com/3MFConsortium/spec_core/blob/1.2.3/3MF%20Core%20Specification.md" TargetMode="External"/><Relationship Id="rId17"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hyperlink" Target="https://github.com/3MFConsortium/spec_slice/blob/1.0.1/3MF%20Core%20Specification.md" TargetMode="External"/><Relationship Id="rId108" Type="http://schemas.openxmlformats.org/officeDocument/2006/relationships/image" Target="media/image13.png"/><Relationship Id="rId124" Type="http://schemas.openxmlformats.org/officeDocument/2006/relationships/image" Target="media/image24.png"/><Relationship Id="rId129" Type="http://schemas.openxmlformats.org/officeDocument/2006/relationships/image" Target="media/image26.png"/><Relationship Id="rId54" Type="http://schemas.openxmlformats.org/officeDocument/2006/relationships/hyperlink" Target="https://github.com/3MFConsortium/spec_core/blob/1.2.3/3MF%20Core%20Specification.md" TargetMode="External"/><Relationship Id="rId70" Type="http://schemas.openxmlformats.org/officeDocument/2006/relationships/hyperlink" Target="https://github.com/3MFConsortium/spec_materials/blob/1.2.0/3MF%20Core%20Specification.md" TargetMode="External"/><Relationship Id="rId75" Type="http://schemas.openxmlformats.org/officeDocument/2006/relationships/hyperlink" Target="https://github.com/3MFConsortium/spec_production/blob/1.1.1/3MF%20Core%20Specification.md" TargetMode="External"/><Relationship Id="rId91" Type="http://schemas.openxmlformats.org/officeDocument/2006/relationships/hyperlink" Target="https://github.com/3MFConsortium/spec_slice/blob/1.0.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creativecommons.org/licenses/by-sa/3.0/" TargetMode="External"/><Relationship Id="rId145" Type="http://schemas.openxmlformats.org/officeDocument/2006/relationships/image" Target="media/image30.png"/><Relationship Id="rId161" Type="http://schemas.openxmlformats.org/officeDocument/2006/relationships/image" Target="media/image34.png"/><Relationship Id="rId166" Type="http://schemas.openxmlformats.org/officeDocument/2006/relationships/hyperlink" Target="http://www.thingiverse.com/thing:896836" TargetMode="External"/><Relationship Id="rId182" Type="http://schemas.openxmlformats.org/officeDocument/2006/relationships/image" Target="media/image40.png"/><Relationship Id="rId187" Type="http://schemas.openxmlformats.org/officeDocument/2006/relationships/image" Target="media/image45.emf"/><Relationship Id="rId217" Type="http://schemas.openxmlformats.org/officeDocument/2006/relationships/image" Target="media/image75.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70.emf"/><Relationship Id="rId233" Type="http://schemas.openxmlformats.org/officeDocument/2006/relationships/image" Target="media/image91.emf"/><Relationship Id="rId238" Type="http://schemas.openxmlformats.org/officeDocument/2006/relationships/image" Target="media/image96.emf"/><Relationship Id="rId23" Type="http://schemas.openxmlformats.org/officeDocument/2006/relationships/hyperlink" Target="https://github.com/3MFConsortium/spec_core/blob/1.2.3/3MF%20Core%20Specification.md" TargetMode="External"/><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9.png"/><Relationship Id="rId119" Type="http://schemas.openxmlformats.org/officeDocument/2006/relationships/hyperlink" Target="http://creativecommons.org/licenses/by/3.0/" TargetMode="External"/><Relationship Id="rId44" Type="http://schemas.openxmlformats.org/officeDocument/2006/relationships/hyperlink" Target="https://github.com/3MFConsortium/spec_core/blob/1.2.3/3MF%20Core%20Specification.md" TargetMode="External"/><Relationship Id="rId60"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1" Type="http://schemas.openxmlformats.org/officeDocument/2006/relationships/image" Target="media/image7.png"/><Relationship Id="rId86" Type="http://schemas.openxmlformats.org/officeDocument/2006/relationships/hyperlink" Target="https://github.com/3MFConsortium/spec_production/blob/1.1.1/3MF%20Core%20Specification.md" TargetMode="External"/><Relationship Id="rId130" Type="http://schemas.openxmlformats.org/officeDocument/2006/relationships/hyperlink" Target="http://www.thingiverse.com/thing:31627" TargetMode="External"/><Relationship Id="rId135" Type="http://schemas.openxmlformats.org/officeDocument/2006/relationships/hyperlink" Target="http://www.thingiverse.com/lukie80" TargetMode="External"/><Relationship Id="rId151" Type="http://schemas.openxmlformats.org/officeDocument/2006/relationships/hyperlink" Target="http://www.thingiverse.com/nicksears" TargetMode="External"/><Relationship Id="rId156" Type="http://schemas.openxmlformats.org/officeDocument/2006/relationships/hyperlink" Target="http://creativecommons.org/licenses/GPL/2.0/" TargetMode="External"/><Relationship Id="rId177" Type="http://schemas.openxmlformats.org/officeDocument/2006/relationships/image" Target="media/image38.png"/><Relationship Id="rId198" Type="http://schemas.openxmlformats.org/officeDocument/2006/relationships/image" Target="media/image56.png"/><Relationship Id="rId172" Type="http://schemas.openxmlformats.org/officeDocument/2006/relationships/hyperlink" Target="http://creativecommons.org/licenses/by-sa/3.0/" TargetMode="External"/><Relationship Id="rId193" Type="http://schemas.openxmlformats.org/officeDocument/2006/relationships/image" Target="media/image51.emf"/><Relationship Id="rId202" Type="http://schemas.openxmlformats.org/officeDocument/2006/relationships/image" Target="media/image60.emf"/><Relationship Id="rId207" Type="http://schemas.openxmlformats.org/officeDocument/2006/relationships/image" Target="media/image65.emf"/><Relationship Id="rId223" Type="http://schemas.openxmlformats.org/officeDocument/2006/relationships/image" Target="media/image81.png"/><Relationship Id="rId228" Type="http://schemas.openxmlformats.org/officeDocument/2006/relationships/image" Target="media/image86.png"/><Relationship Id="rId244" Type="http://schemas.openxmlformats.org/officeDocument/2006/relationships/image" Target="media/image102.emf"/><Relationship Id="rId249" Type="http://schemas.openxmlformats.org/officeDocument/2006/relationships/fontTable" Target="fontTable.xml"/><Relationship Id="rId13" Type="http://schemas.openxmlformats.org/officeDocument/2006/relationships/hyperlink" Target="https://github.com/3MFConsortium/spec_core/blob/1.2.3/3MF%20Core%20Specification.md" TargetMode="External"/><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109" Type="http://schemas.openxmlformats.org/officeDocument/2006/relationships/image" Target="media/image14.png"/><Relationship Id="rId34"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slice/blob/1.0.1/3MF%20Core%20Specification.md" TargetMode="External"/><Relationship Id="rId97" Type="http://schemas.openxmlformats.org/officeDocument/2006/relationships/hyperlink" Target="file:///C:\Users\Jim\OneDrive\3MF%20Project\3MF%20Consortium\Docs\Slice-Extension-Additions-Overview" TargetMode="External"/><Relationship Id="rId104" Type="http://schemas.openxmlformats.org/officeDocument/2006/relationships/hyperlink" Target="https://github.com/3MFConsortium/spec_slice/blob/1.0.1/3MF%20Core%20Specification.md" TargetMode="External"/><Relationship Id="rId120" Type="http://schemas.openxmlformats.org/officeDocument/2006/relationships/image" Target="media/image23.png"/><Relationship Id="rId125" Type="http://schemas.openxmlformats.org/officeDocument/2006/relationships/hyperlink" Target="http://www.thingiverse.com/thing:260134" TargetMode="External"/><Relationship Id="rId141" Type="http://schemas.openxmlformats.org/officeDocument/2006/relationships/image" Target="media/image29.png"/><Relationship Id="rId146" Type="http://schemas.openxmlformats.org/officeDocument/2006/relationships/hyperlink" Target="http://www.thingiverse.com/thing:1551" TargetMode="External"/><Relationship Id="rId167" Type="http://schemas.openxmlformats.org/officeDocument/2006/relationships/hyperlink" Target="http://www.thingiverse.com/chayesSAS" TargetMode="External"/><Relationship Id="rId188" Type="http://schemas.openxmlformats.org/officeDocument/2006/relationships/image" Target="media/image46.emf"/><Relationship Id="rId7" Type="http://schemas.openxmlformats.org/officeDocument/2006/relationships/endnotes" Target="endnotes.xml"/><Relationship Id="rId71" Type="http://schemas.openxmlformats.org/officeDocument/2006/relationships/hyperlink" Target="https://github.com/3MFConsortium/spec_core/blob/1.2.3/3MF%20Core%20Specification.md" TargetMode="External"/><Relationship Id="rId92" Type="http://schemas.openxmlformats.org/officeDocument/2006/relationships/hyperlink" Target="https://github.com/3MFConsortium/spec_slice/blob/1.0.1/3MF%20Core%20Specification.md" TargetMode="External"/><Relationship Id="rId162" Type="http://schemas.openxmlformats.org/officeDocument/2006/relationships/hyperlink" Target="http://www.thingiverse.com/thing:1582399" TargetMode="External"/><Relationship Id="rId183" Type="http://schemas.openxmlformats.org/officeDocument/2006/relationships/image" Target="media/image41.png"/><Relationship Id="rId213" Type="http://schemas.openxmlformats.org/officeDocument/2006/relationships/image" Target="media/image71.emf"/><Relationship Id="rId218" Type="http://schemas.openxmlformats.org/officeDocument/2006/relationships/image" Target="media/image76.png"/><Relationship Id="rId234" Type="http://schemas.openxmlformats.org/officeDocument/2006/relationships/image" Target="media/image92.emf"/><Relationship Id="rId239" Type="http://schemas.openxmlformats.org/officeDocument/2006/relationships/image" Target="media/image97.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250" Type="http://schemas.microsoft.com/office/2011/relationships/people" Target="people.xml"/><Relationship Id="rId24"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45" Type="http://schemas.openxmlformats.org/officeDocument/2006/relationships/hyperlink" Target="http://www"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production/blob/1.1.1/3MF%20Core%20Specification.md" TargetMode="External"/><Relationship Id="rId110" Type="http://schemas.openxmlformats.org/officeDocument/2006/relationships/image" Target="media/image15.png"/><Relationship Id="rId115" Type="http://schemas.openxmlformats.org/officeDocument/2006/relationships/image" Target="media/image20.png"/><Relationship Id="rId131" Type="http://schemas.openxmlformats.org/officeDocument/2006/relationships/hyperlink" Target="http://www.thingiverse.com/Roboduck" TargetMode="External"/><Relationship Id="rId136" Type="http://schemas.openxmlformats.org/officeDocument/2006/relationships/hyperlink" Target="http://creativecommons.org/licenses/by/3.0/" TargetMode="External"/><Relationship Id="rId157" Type="http://schemas.openxmlformats.org/officeDocument/2006/relationships/image" Target="media/image33.png"/><Relationship Id="rId178" Type="http://schemas.openxmlformats.org/officeDocument/2006/relationships/hyperlink" Target="http://www.thingiverse.com/thing:985040" TargetMode="External"/><Relationship Id="rId61" Type="http://schemas.openxmlformats.org/officeDocument/2006/relationships/hyperlink" Target="https://github.com/3MFConsortium/spec_core/blob/1.2.3/3MF%20Core%20Specification.md" TargetMode="External"/><Relationship Id="rId82" Type="http://schemas.openxmlformats.org/officeDocument/2006/relationships/image" Target="media/image8.png"/><Relationship Id="rId152" Type="http://schemas.openxmlformats.org/officeDocument/2006/relationships/hyperlink" Target="http://creativecommons.org/licenses/by-sa/3.0/" TargetMode="External"/><Relationship Id="rId173" Type="http://schemas.openxmlformats.org/officeDocument/2006/relationships/image" Target="media/image37.png"/><Relationship Id="rId194" Type="http://schemas.openxmlformats.org/officeDocument/2006/relationships/image" Target="media/image52.png"/><Relationship Id="rId199" Type="http://schemas.openxmlformats.org/officeDocument/2006/relationships/image" Target="media/image57.emf"/><Relationship Id="rId203" Type="http://schemas.openxmlformats.org/officeDocument/2006/relationships/image" Target="media/image61.png"/><Relationship Id="rId208" Type="http://schemas.openxmlformats.org/officeDocument/2006/relationships/image" Target="media/image66.emf"/><Relationship Id="rId229" Type="http://schemas.openxmlformats.org/officeDocument/2006/relationships/image" Target="media/image87.png"/><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2.png"/><Relationship Id="rId240" Type="http://schemas.openxmlformats.org/officeDocument/2006/relationships/image" Target="media/image98.emf"/><Relationship Id="rId245" Type="http://schemas.openxmlformats.org/officeDocument/2006/relationships/image" Target="media/image103.emf"/><Relationship Id="rId14" Type="http://schemas.openxmlformats.org/officeDocument/2006/relationships/hyperlink" Target="https://github.com/3MFConsortium/spec_core/blob/1.2.3/3MF%20Core%20Specification.md" TargetMode="External"/><Relationship Id="rId30"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production/blob/1.1.1/3MF%20Core%20Specification.md" TargetMode="External"/><Relationship Id="rId100" Type="http://schemas.openxmlformats.org/officeDocument/2006/relationships/hyperlink" Target="https://github.com/3MFConsortium/spec_slice/blob/1.0.1/3MF%20Core%20Specification.md" TargetMode="External"/><Relationship Id="rId105" Type="http://schemas.openxmlformats.org/officeDocument/2006/relationships/image" Target="media/image10.png"/><Relationship Id="rId126" Type="http://schemas.openxmlformats.org/officeDocument/2006/relationships/hyperlink" Target="http://www.thingiverse.com/willie" TargetMode="External"/><Relationship Id="rId147" Type="http://schemas.openxmlformats.org/officeDocument/2006/relationships/hyperlink" Target="http://www.thingiverse.com/deherzog" TargetMode="External"/><Relationship Id="rId168" Type="http://schemas.openxmlformats.org/officeDocument/2006/relationships/hyperlink" Target="http://creativecommons.org/licenses/by-sa/3.0/" TargetMode="External"/><Relationship Id="rId8" Type="http://schemas.openxmlformats.org/officeDocument/2006/relationships/image" Target="media/image1.png"/><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98" Type="http://schemas.openxmlformats.org/officeDocument/2006/relationships/hyperlink" Target="https://github.com/3MFConsortium/spec_slice/blob/1.0.1/3MF%20Core%20Specification.md" TargetMode="External"/><Relationship Id="rId121" Type="http://schemas.openxmlformats.org/officeDocument/2006/relationships/hyperlink" Target="http://www.thingiverse.com/thing:182123" TargetMode="External"/><Relationship Id="rId142" Type="http://schemas.openxmlformats.org/officeDocument/2006/relationships/hyperlink" Target="http://www.thingiverse.com/thing:296967" TargetMode="External"/><Relationship Id="rId163" Type="http://schemas.openxmlformats.org/officeDocument/2006/relationships/hyperlink" Target="http://www.thingiverse.com/insapio" TargetMode="External"/><Relationship Id="rId184" Type="http://schemas.openxmlformats.org/officeDocument/2006/relationships/image" Target="media/image42.png"/><Relationship Id="rId189" Type="http://schemas.openxmlformats.org/officeDocument/2006/relationships/image" Target="media/image47.emf"/><Relationship Id="rId219" Type="http://schemas.openxmlformats.org/officeDocument/2006/relationships/image" Target="media/image77.png"/><Relationship Id="rId3" Type="http://schemas.openxmlformats.org/officeDocument/2006/relationships/styles" Target="styles.xml"/><Relationship Id="rId214" Type="http://schemas.openxmlformats.org/officeDocument/2006/relationships/image" Target="media/image72.emf"/><Relationship Id="rId230" Type="http://schemas.openxmlformats.org/officeDocument/2006/relationships/image" Target="media/image88.png"/><Relationship Id="rId235" Type="http://schemas.openxmlformats.org/officeDocument/2006/relationships/image" Target="media/image93.emf"/><Relationship Id="rId251" Type="http://schemas.openxmlformats.org/officeDocument/2006/relationships/theme" Target="theme/theme1.xml"/><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s://github.com/3MFConsortium/spec_core/blob/1.2.3/3MF%20Core%20Specification.md" TargetMode="External"/><Relationship Id="rId67" Type="http://schemas.openxmlformats.org/officeDocument/2006/relationships/hyperlink" Target="https://github.com/3MFConsortium/spec_materials/blob/1.2.0/3MF%20Materials%20Extension.md" TargetMode="External"/><Relationship Id="rId116" Type="http://schemas.openxmlformats.org/officeDocument/2006/relationships/image" Target="media/image21.png"/><Relationship Id="rId137" Type="http://schemas.openxmlformats.org/officeDocument/2006/relationships/image" Target="media/image28.png"/><Relationship Id="rId158" Type="http://schemas.openxmlformats.org/officeDocument/2006/relationships/hyperlink" Target="http://www.thingiverse.com/thing:66611" TargetMode="External"/><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image" Target="media/image9.png"/><Relationship Id="rId88" Type="http://schemas.openxmlformats.org/officeDocument/2006/relationships/hyperlink" Target="https://github.com/3MFConsortium/spec_slice/blob/1.0.1/3MF%20Core%20Specification.md" TargetMode="External"/><Relationship Id="rId111" Type="http://schemas.openxmlformats.org/officeDocument/2006/relationships/image" Target="media/image16.png"/><Relationship Id="rId132" Type="http://schemas.openxmlformats.org/officeDocument/2006/relationships/hyperlink" Target="http://creativecommons.org/licenses/by/3.0/" TargetMode="External"/><Relationship Id="rId153" Type="http://schemas.openxmlformats.org/officeDocument/2006/relationships/image" Target="media/image32.png"/><Relationship Id="rId174" Type="http://schemas.openxmlformats.org/officeDocument/2006/relationships/hyperlink" Target="http://www.thingiverse.com/thing:985040" TargetMode="External"/><Relationship Id="rId179" Type="http://schemas.openxmlformats.org/officeDocument/2006/relationships/hyperlink" Target="http://www.thingiverse.com/Bl0K3" TargetMode="External"/><Relationship Id="rId195" Type="http://schemas.openxmlformats.org/officeDocument/2006/relationships/image" Target="media/image53.emf"/><Relationship Id="rId209" Type="http://schemas.openxmlformats.org/officeDocument/2006/relationships/image" Target="media/image67.emf"/><Relationship Id="rId190" Type="http://schemas.openxmlformats.org/officeDocument/2006/relationships/image" Target="media/image48.emf"/><Relationship Id="rId204" Type="http://schemas.openxmlformats.org/officeDocument/2006/relationships/image" Target="media/image62.emf"/><Relationship Id="rId220" Type="http://schemas.openxmlformats.org/officeDocument/2006/relationships/image" Target="media/image78.png"/><Relationship Id="rId225" Type="http://schemas.openxmlformats.org/officeDocument/2006/relationships/image" Target="media/image83.png"/><Relationship Id="rId241" Type="http://schemas.openxmlformats.org/officeDocument/2006/relationships/image" Target="media/image99.emf"/><Relationship Id="rId246" Type="http://schemas.openxmlformats.org/officeDocument/2006/relationships/image" Target="media/image104.emf"/><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106" Type="http://schemas.openxmlformats.org/officeDocument/2006/relationships/image" Target="media/image11.png"/><Relationship Id="rId127" Type="http://schemas.openxmlformats.org/officeDocument/2006/relationships/hyperlink" Target="http://creativecommons.org/publicdomain/zero/1.0/"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materials/blob/1.2.0/3MF%20Core%20Specification.md" TargetMode="External"/><Relationship Id="rId78" Type="http://schemas.openxmlformats.org/officeDocument/2006/relationships/image" Target="media/image4.png"/><Relationship Id="rId94" Type="http://schemas.openxmlformats.org/officeDocument/2006/relationships/hyperlink" Target="https://github.com/3MFConsortium/spec_slice/blob/1.0.1/3MF%20Core%20Specification.md" TargetMode="External"/><Relationship Id="rId99" Type="http://schemas.openxmlformats.org/officeDocument/2006/relationships/hyperlink" Target="https://github.com/3MFConsortium/spec_slice/blob/1.0.1/3MF%20Core%20Specification.md" TargetMode="External"/><Relationship Id="rId101" Type="http://schemas.openxmlformats.org/officeDocument/2006/relationships/hyperlink" Target="https://github.com/3MFConsortium/spec_slice/blob/1.0.1/3MF%20Core%20Specification.md" TargetMode="External"/><Relationship Id="rId122" Type="http://schemas.openxmlformats.org/officeDocument/2006/relationships/hyperlink" Target="http://www.thingiverse.com/YahooJAPAN" TargetMode="External"/><Relationship Id="rId143" Type="http://schemas.openxmlformats.org/officeDocument/2006/relationships/hyperlink" Target="http://www.thingiverse.com/threonin" TargetMode="External"/><Relationship Id="rId148" Type="http://schemas.openxmlformats.org/officeDocument/2006/relationships/hyperlink" Target="http://creativecommons.org/licenses/publicdomain/" TargetMode="External"/><Relationship Id="rId164" Type="http://schemas.openxmlformats.org/officeDocument/2006/relationships/hyperlink" Target="http://creativecommons.org/licenses/by/3.0/" TargetMode="External"/><Relationship Id="rId169" Type="http://schemas.openxmlformats.org/officeDocument/2006/relationships/image" Target="media/image36.png"/><Relationship Id="rId185" Type="http://schemas.openxmlformats.org/officeDocument/2006/relationships/image" Target="media/image43.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creativecommons.org/licenses/by-sa/3.0/" TargetMode="External"/><Relationship Id="rId210" Type="http://schemas.openxmlformats.org/officeDocument/2006/relationships/image" Target="media/image68.emf"/><Relationship Id="rId215" Type="http://schemas.openxmlformats.org/officeDocument/2006/relationships/image" Target="media/image73.emf"/><Relationship Id="rId236" Type="http://schemas.openxmlformats.org/officeDocument/2006/relationships/image" Target="media/image94.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9.png"/><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core/blob/1.2.3/3MF%20Core%20Specificat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image" Target="media/image17.png"/><Relationship Id="rId133" Type="http://schemas.openxmlformats.org/officeDocument/2006/relationships/image" Target="media/image27.png"/><Relationship Id="rId154" Type="http://schemas.openxmlformats.org/officeDocument/2006/relationships/hyperlink" Target="http://www.thingiverse.com/thing:12349" TargetMode="External"/><Relationship Id="rId175" Type="http://schemas.openxmlformats.org/officeDocument/2006/relationships/hyperlink" Target="http://www.thingiverse.com/Bl0K3" TargetMode="External"/><Relationship Id="rId196" Type="http://schemas.openxmlformats.org/officeDocument/2006/relationships/image" Target="media/image54.png"/><Relationship Id="rId200" Type="http://schemas.openxmlformats.org/officeDocument/2006/relationships/image" Target="media/image58.png"/><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9.png"/><Relationship Id="rId242" Type="http://schemas.openxmlformats.org/officeDocument/2006/relationships/image" Target="media/image100.emf"/><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image" Target="media/image5.png"/><Relationship Id="rId102" Type="http://schemas.openxmlformats.org/officeDocument/2006/relationships/hyperlink" Target="https://github.com/3MFConsortium/spec_slice/blob/1.0.1/3MF%20Core%20Specification.md" TargetMode="External"/><Relationship Id="rId123" Type="http://schemas.openxmlformats.org/officeDocument/2006/relationships/hyperlink" Target="http://creativecommons.org/licenses/by/3.0/" TargetMode="External"/><Relationship Id="rId144" Type="http://schemas.openxmlformats.org/officeDocument/2006/relationships/hyperlink" Target="http://creativecommons.org/licenses/by-sa/3.0/" TargetMode="External"/><Relationship Id="rId90" Type="http://schemas.openxmlformats.org/officeDocument/2006/relationships/hyperlink" Target="https://github.com/3MFConsortium/spec_slice/blob/1.0.1/3MF%20Core%20Specification.md" TargetMode="External"/><Relationship Id="rId165" Type="http://schemas.openxmlformats.org/officeDocument/2006/relationships/image" Target="media/image35.png"/><Relationship Id="rId186" Type="http://schemas.openxmlformats.org/officeDocument/2006/relationships/image" Target="media/image44.emf"/><Relationship Id="rId211" Type="http://schemas.openxmlformats.org/officeDocument/2006/relationships/image" Target="media/image69.emf"/><Relationship Id="rId232" Type="http://schemas.openxmlformats.org/officeDocument/2006/relationships/image" Target="media/image90.png"/><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8.png"/><Relationship Id="rId134" Type="http://schemas.openxmlformats.org/officeDocument/2006/relationships/hyperlink" Target="http://www.thingiverse.com/thing:1279978" TargetMode="External"/><Relationship Id="rId80" Type="http://schemas.openxmlformats.org/officeDocument/2006/relationships/image" Target="media/image6.png"/><Relationship Id="rId155" Type="http://schemas.openxmlformats.org/officeDocument/2006/relationships/hyperlink" Target="http://www.thingiverse.com/Alf_Arobase" TargetMode="External"/><Relationship Id="rId176" Type="http://schemas.openxmlformats.org/officeDocument/2006/relationships/hyperlink" Target="http://creativecommons.org/licenses/by-sa/3.0/" TargetMode="External"/><Relationship Id="rId197" Type="http://schemas.openxmlformats.org/officeDocument/2006/relationships/image" Target="media/image55.emf"/><Relationship Id="rId201" Type="http://schemas.openxmlformats.org/officeDocument/2006/relationships/image" Target="media/image59.png"/><Relationship Id="rId222" Type="http://schemas.openxmlformats.org/officeDocument/2006/relationships/image" Target="media/image80.png"/><Relationship Id="rId243" Type="http://schemas.openxmlformats.org/officeDocument/2006/relationships/image" Target="media/image10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4833</TotalTime>
  <Pages>1</Pages>
  <Words>38493</Words>
  <Characters>219416</Characters>
  <Application>Microsoft Office Word</Application>
  <DocSecurity>0</DocSecurity>
  <Lines>1828</Lines>
  <Paragraphs>514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257395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Zuber, Jim</cp:lastModifiedBy>
  <cp:revision>39</cp:revision>
  <cp:lastPrinted>2025-03-03T10:58:00Z</cp:lastPrinted>
  <dcterms:created xsi:type="dcterms:W3CDTF">2023-11-07T22:05:00Z</dcterms:created>
  <dcterms:modified xsi:type="dcterms:W3CDTF">2025-03-03T10:59:00Z</dcterms:modified>
</cp:coreProperties>
</file>
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sz w:val="18"/>
                <w:szCs w:val="18"/>
              </w:rPr>
            </w:pPr>
            <w:r>
              <w:rPr>
                <w:sz w:val="18"/>
                <w:szCs w:val="18"/>
              </w:rPr>
              <w:t>Minor changes to Boolean and Displacement test cases</w:t>
            </w:r>
            <w:r w:rsidR="00DF776B">
              <w:rPr>
                <w:sz w:val="18"/>
                <w:szCs w:val="18"/>
              </w:rPr>
              <w:t>.</w:t>
            </w:r>
          </w:p>
          <w:p w14:paraId="0EFF40FB" w14:textId="50714D79" w:rsidR="00DF776B" w:rsidRDefault="00DF776B" w:rsidP="00A86AAB">
            <w:pPr>
              <w:rPr>
                <w:sz w:val="18"/>
                <w:szCs w:val="18"/>
              </w:rPr>
            </w:pPr>
            <w:r>
              <w:rPr>
                <w:sz w:val="18"/>
                <w:szCs w:val="18"/>
              </w:rPr>
              <w:t xml:space="preserve">Removed </w:t>
            </w:r>
            <w:r w:rsidR="0072384B">
              <w:rPr>
                <w:sz w:val="18"/>
                <w:szCs w:val="18"/>
              </w:rPr>
              <w:t xml:space="preserve">deprecated </w:t>
            </w:r>
            <w:proofErr w:type="spellStart"/>
            <w:r>
              <w:rPr>
                <w:sz w:val="18"/>
                <w:szCs w:val="18"/>
              </w:rPr>
              <w:t>MirrorMesh</w:t>
            </w:r>
            <w:proofErr w:type="spellEnd"/>
            <w:r w:rsidR="0072384B">
              <w:rPr>
                <w:sz w:val="18"/>
                <w:szCs w:val="18"/>
              </w:rPr>
              <w:t>.</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4FE4D3F4"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0C4878">
              <w:rPr>
                <w:noProof/>
                <w:webHidden/>
                <w:sz w:val="18"/>
                <w:szCs w:val="18"/>
              </w:rPr>
              <w:t>4</w:t>
            </w:r>
            <w:r w:rsidR="00FA69CE" w:rsidRPr="0061524D">
              <w:rPr>
                <w:noProof/>
                <w:webHidden/>
                <w:sz w:val="18"/>
                <w:szCs w:val="18"/>
              </w:rPr>
              <w:fldChar w:fldCharType="end"/>
            </w:r>
          </w:hyperlink>
        </w:p>
        <w:p w14:paraId="4F851EE7" w14:textId="56638F74"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40FF61F4" w14:textId="77C243F2"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205DA5E9" w14:textId="3D686FEC"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0C4878">
              <w:rPr>
                <w:noProof/>
                <w:webHidden/>
                <w:sz w:val="18"/>
                <w:szCs w:val="18"/>
              </w:rPr>
              <w:t>5</w:t>
            </w:r>
            <w:r w:rsidRPr="0061524D">
              <w:rPr>
                <w:noProof/>
                <w:webHidden/>
                <w:sz w:val="18"/>
                <w:szCs w:val="18"/>
              </w:rPr>
              <w:fldChar w:fldCharType="end"/>
            </w:r>
          </w:hyperlink>
        </w:p>
        <w:p w14:paraId="43B28E12" w14:textId="45B77B9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34012BBF" w14:textId="356C87A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2BF804BF" w14:textId="6D83277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0C4878">
              <w:rPr>
                <w:noProof/>
                <w:webHidden/>
                <w:sz w:val="18"/>
                <w:szCs w:val="18"/>
              </w:rPr>
              <w:t>7</w:t>
            </w:r>
            <w:r w:rsidRPr="0061524D">
              <w:rPr>
                <w:noProof/>
                <w:webHidden/>
                <w:sz w:val="18"/>
                <w:szCs w:val="18"/>
              </w:rPr>
              <w:fldChar w:fldCharType="end"/>
            </w:r>
          </w:hyperlink>
        </w:p>
        <w:p w14:paraId="64DADC5D" w14:textId="71A234D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0C4878">
              <w:rPr>
                <w:noProof/>
                <w:webHidden/>
                <w:sz w:val="18"/>
                <w:szCs w:val="18"/>
              </w:rPr>
              <w:t>8</w:t>
            </w:r>
            <w:r w:rsidRPr="0061524D">
              <w:rPr>
                <w:noProof/>
                <w:webHidden/>
                <w:sz w:val="18"/>
                <w:szCs w:val="18"/>
              </w:rPr>
              <w:fldChar w:fldCharType="end"/>
            </w:r>
          </w:hyperlink>
        </w:p>
        <w:p w14:paraId="3B44D8D7" w14:textId="7A437E70"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5B3F9003" w14:textId="36D405A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3084B01D" w14:textId="5781E43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0C4878">
              <w:rPr>
                <w:noProof/>
                <w:webHidden/>
                <w:sz w:val="18"/>
                <w:szCs w:val="18"/>
              </w:rPr>
              <w:t>11</w:t>
            </w:r>
            <w:r w:rsidRPr="0061524D">
              <w:rPr>
                <w:noProof/>
                <w:webHidden/>
                <w:sz w:val="18"/>
                <w:szCs w:val="18"/>
              </w:rPr>
              <w:fldChar w:fldCharType="end"/>
            </w:r>
          </w:hyperlink>
        </w:p>
        <w:p w14:paraId="6D650706" w14:textId="51FB87F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0C4878">
              <w:rPr>
                <w:noProof/>
                <w:webHidden/>
                <w:sz w:val="18"/>
                <w:szCs w:val="18"/>
              </w:rPr>
              <w:t>13</w:t>
            </w:r>
            <w:r w:rsidRPr="0061524D">
              <w:rPr>
                <w:noProof/>
                <w:webHidden/>
                <w:sz w:val="18"/>
                <w:szCs w:val="18"/>
              </w:rPr>
              <w:fldChar w:fldCharType="end"/>
            </w:r>
          </w:hyperlink>
        </w:p>
        <w:p w14:paraId="57CB5DC0" w14:textId="2FA2DEC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0C4878">
              <w:rPr>
                <w:noProof/>
                <w:webHidden/>
                <w:sz w:val="18"/>
                <w:szCs w:val="18"/>
              </w:rPr>
              <w:t>25</w:t>
            </w:r>
            <w:r w:rsidRPr="0061524D">
              <w:rPr>
                <w:noProof/>
                <w:webHidden/>
                <w:sz w:val="18"/>
                <w:szCs w:val="18"/>
              </w:rPr>
              <w:fldChar w:fldCharType="end"/>
            </w:r>
          </w:hyperlink>
        </w:p>
        <w:p w14:paraId="2FD8703C" w14:textId="14A4824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0C4878">
              <w:rPr>
                <w:noProof/>
                <w:webHidden/>
                <w:sz w:val="18"/>
                <w:szCs w:val="18"/>
              </w:rPr>
              <w:t>33</w:t>
            </w:r>
            <w:r w:rsidRPr="0061524D">
              <w:rPr>
                <w:noProof/>
                <w:webHidden/>
                <w:sz w:val="18"/>
                <w:szCs w:val="18"/>
              </w:rPr>
              <w:fldChar w:fldCharType="end"/>
            </w:r>
          </w:hyperlink>
        </w:p>
        <w:p w14:paraId="1D566D57" w14:textId="6D01EFF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0C4878">
              <w:rPr>
                <w:noProof/>
                <w:webHidden/>
                <w:sz w:val="18"/>
                <w:szCs w:val="18"/>
              </w:rPr>
              <w:t>52</w:t>
            </w:r>
            <w:r w:rsidRPr="0061524D">
              <w:rPr>
                <w:noProof/>
                <w:webHidden/>
                <w:sz w:val="18"/>
                <w:szCs w:val="18"/>
              </w:rPr>
              <w:fldChar w:fldCharType="end"/>
            </w:r>
          </w:hyperlink>
        </w:p>
        <w:p w14:paraId="17AD5748" w14:textId="30B936D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0C4878">
              <w:rPr>
                <w:noProof/>
                <w:webHidden/>
                <w:sz w:val="18"/>
                <w:szCs w:val="18"/>
              </w:rPr>
              <w:t>55</w:t>
            </w:r>
            <w:r w:rsidRPr="0061524D">
              <w:rPr>
                <w:noProof/>
                <w:webHidden/>
                <w:sz w:val="18"/>
                <w:szCs w:val="18"/>
              </w:rPr>
              <w:fldChar w:fldCharType="end"/>
            </w:r>
          </w:hyperlink>
        </w:p>
        <w:p w14:paraId="6FFA333B" w14:textId="7ED9646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0C4878">
              <w:rPr>
                <w:noProof/>
                <w:webHidden/>
                <w:sz w:val="18"/>
                <w:szCs w:val="18"/>
              </w:rPr>
              <w:t>66</w:t>
            </w:r>
            <w:r w:rsidRPr="0061524D">
              <w:rPr>
                <w:noProof/>
                <w:webHidden/>
                <w:sz w:val="18"/>
                <w:szCs w:val="18"/>
              </w:rPr>
              <w:fldChar w:fldCharType="end"/>
            </w:r>
          </w:hyperlink>
        </w:p>
        <w:p w14:paraId="6C8C429C" w14:textId="6D20EAA0"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0C4878">
              <w:rPr>
                <w:noProof/>
                <w:webHidden/>
                <w:sz w:val="18"/>
                <w:szCs w:val="18"/>
              </w:rPr>
              <w:t>69</w:t>
            </w:r>
            <w:r w:rsidRPr="0061524D">
              <w:rPr>
                <w:noProof/>
                <w:webHidden/>
                <w:sz w:val="18"/>
                <w:szCs w:val="18"/>
              </w:rPr>
              <w:fldChar w:fldCharType="end"/>
            </w:r>
          </w:hyperlink>
        </w:p>
        <w:p w14:paraId="5BE45554" w14:textId="063DF44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0C4878">
              <w:rPr>
                <w:noProof/>
                <w:webHidden/>
                <w:sz w:val="18"/>
                <w:szCs w:val="18"/>
              </w:rPr>
              <w:t>75</w:t>
            </w:r>
            <w:r w:rsidRPr="0061524D">
              <w:rPr>
                <w:noProof/>
                <w:webHidden/>
                <w:sz w:val="18"/>
                <w:szCs w:val="18"/>
              </w:rPr>
              <w:fldChar w:fldCharType="end"/>
            </w:r>
          </w:hyperlink>
        </w:p>
        <w:p w14:paraId="61AA5EB1" w14:textId="08FF332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0C4878">
              <w:rPr>
                <w:noProof/>
                <w:webHidden/>
                <w:sz w:val="18"/>
                <w:szCs w:val="18"/>
              </w:rPr>
              <w:t>81</w:t>
            </w:r>
            <w:r w:rsidRPr="0061524D">
              <w:rPr>
                <w:noProof/>
                <w:webHidden/>
                <w:sz w:val="18"/>
                <w:szCs w:val="18"/>
              </w:rPr>
              <w:fldChar w:fldCharType="end"/>
            </w:r>
          </w:hyperlink>
        </w:p>
        <w:p w14:paraId="5FFF8AB5" w14:textId="1E7D162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0C4878">
              <w:rPr>
                <w:noProof/>
                <w:webHidden/>
                <w:sz w:val="18"/>
                <w:szCs w:val="18"/>
              </w:rPr>
              <w:t>83</w:t>
            </w:r>
            <w:r w:rsidRPr="0061524D">
              <w:rPr>
                <w:noProof/>
                <w:webHidden/>
                <w:sz w:val="18"/>
                <w:szCs w:val="18"/>
              </w:rPr>
              <w:fldChar w:fldCharType="end"/>
            </w:r>
          </w:hyperlink>
        </w:p>
        <w:p w14:paraId="69793CDC" w14:textId="57708C7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0C4878">
              <w:rPr>
                <w:noProof/>
                <w:webHidden/>
                <w:sz w:val="18"/>
                <w:szCs w:val="18"/>
              </w:rPr>
              <w:t>93</w:t>
            </w:r>
            <w:r w:rsidRPr="0061524D">
              <w:rPr>
                <w:noProof/>
                <w:webHidden/>
                <w:sz w:val="18"/>
                <w:szCs w:val="18"/>
              </w:rPr>
              <w:fldChar w:fldCharType="end"/>
            </w:r>
          </w:hyperlink>
        </w:p>
        <w:p w14:paraId="6B20AE78" w14:textId="21654F7E"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0C4878">
              <w:rPr>
                <w:noProof/>
                <w:webHidden/>
                <w:sz w:val="18"/>
                <w:szCs w:val="18"/>
              </w:rPr>
              <w:t>96</w:t>
            </w:r>
            <w:r w:rsidRPr="0061524D">
              <w:rPr>
                <w:noProof/>
                <w:webHidden/>
                <w:sz w:val="18"/>
                <w:szCs w:val="18"/>
              </w:rPr>
              <w:fldChar w:fldCharType="end"/>
            </w:r>
          </w:hyperlink>
        </w:p>
        <w:p w14:paraId="5FD216AC" w14:textId="1BF8A080"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0C4878">
              <w:rPr>
                <w:noProof/>
                <w:webHidden/>
                <w:sz w:val="18"/>
                <w:szCs w:val="18"/>
              </w:rPr>
              <w:t>103</w:t>
            </w:r>
            <w:r w:rsidRPr="0061524D">
              <w:rPr>
                <w:noProof/>
                <w:webHidden/>
                <w:sz w:val="18"/>
                <w:szCs w:val="18"/>
              </w:rPr>
              <w:fldChar w:fldCharType="end"/>
            </w:r>
          </w:hyperlink>
        </w:p>
        <w:p w14:paraId="19BC9FAD" w14:textId="177F6E9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0C4878">
              <w:rPr>
                <w:noProof/>
                <w:webHidden/>
                <w:sz w:val="18"/>
                <w:szCs w:val="18"/>
              </w:rPr>
              <w:t>108</w:t>
            </w:r>
            <w:r w:rsidRPr="0061524D">
              <w:rPr>
                <w:noProof/>
                <w:webHidden/>
                <w:sz w:val="18"/>
                <w:szCs w:val="18"/>
              </w:rPr>
              <w:fldChar w:fldCharType="end"/>
            </w:r>
          </w:hyperlink>
        </w:p>
        <w:p w14:paraId="7446657E" w14:textId="6584095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0C4878">
              <w:rPr>
                <w:noProof/>
                <w:webHidden/>
                <w:sz w:val="18"/>
                <w:szCs w:val="18"/>
              </w:rPr>
              <w:t>110</w:t>
            </w:r>
            <w:r w:rsidRPr="0061524D">
              <w:rPr>
                <w:noProof/>
                <w:webHidden/>
                <w:sz w:val="18"/>
                <w:szCs w:val="18"/>
              </w:rPr>
              <w:fldChar w:fldCharType="end"/>
            </w:r>
          </w:hyperlink>
        </w:p>
        <w:p w14:paraId="4BB09513" w14:textId="61BBA3E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0C4878">
              <w:rPr>
                <w:noProof/>
                <w:webHidden/>
                <w:sz w:val="18"/>
                <w:szCs w:val="18"/>
              </w:rPr>
              <w:t>111</w:t>
            </w:r>
            <w:r w:rsidRPr="0061524D">
              <w:rPr>
                <w:noProof/>
                <w:webHidden/>
                <w:sz w:val="18"/>
                <w:szCs w:val="18"/>
              </w:rPr>
              <w:fldChar w:fldCharType="end"/>
            </w:r>
          </w:hyperlink>
        </w:p>
        <w:p w14:paraId="5053CEF2" w14:textId="557D0C4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0C4878">
              <w:rPr>
                <w:noProof/>
                <w:webHidden/>
                <w:sz w:val="18"/>
                <w:szCs w:val="18"/>
              </w:rPr>
              <w:t>112</w:t>
            </w:r>
            <w:r w:rsidRPr="0061524D">
              <w:rPr>
                <w:noProof/>
                <w:webHidden/>
                <w:sz w:val="18"/>
                <w:szCs w:val="18"/>
              </w:rPr>
              <w:fldChar w:fldCharType="end"/>
            </w:r>
          </w:hyperlink>
        </w:p>
        <w:p w14:paraId="3A36F9F9" w14:textId="79EEFBC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0C4878">
              <w:rPr>
                <w:noProof/>
                <w:webHidden/>
                <w:sz w:val="18"/>
                <w:szCs w:val="18"/>
              </w:rPr>
              <w:t>115</w:t>
            </w:r>
            <w:r w:rsidRPr="0061524D">
              <w:rPr>
                <w:noProof/>
                <w:webHidden/>
                <w:sz w:val="18"/>
                <w:szCs w:val="18"/>
              </w:rPr>
              <w:fldChar w:fldCharType="end"/>
            </w:r>
          </w:hyperlink>
        </w:p>
        <w:p w14:paraId="6A209A0C" w14:textId="2D0CD3E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0C4878">
              <w:rPr>
                <w:noProof/>
                <w:webHidden/>
                <w:sz w:val="18"/>
                <w:szCs w:val="18"/>
              </w:rPr>
              <w:t>117</w:t>
            </w:r>
            <w:r w:rsidRPr="0061524D">
              <w:rPr>
                <w:noProof/>
                <w:webHidden/>
                <w:sz w:val="18"/>
                <w:szCs w:val="18"/>
              </w:rPr>
              <w:fldChar w:fldCharType="end"/>
            </w:r>
          </w:hyperlink>
        </w:p>
        <w:p w14:paraId="7FC2C155" w14:textId="617F661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0C4878">
              <w:rPr>
                <w:noProof/>
                <w:webHidden/>
                <w:sz w:val="18"/>
                <w:szCs w:val="18"/>
              </w:rPr>
              <w:t>128</w:t>
            </w:r>
            <w:r w:rsidRPr="0061524D">
              <w:rPr>
                <w:noProof/>
                <w:webHidden/>
                <w:sz w:val="18"/>
                <w:szCs w:val="18"/>
              </w:rPr>
              <w:fldChar w:fldCharType="end"/>
            </w:r>
          </w:hyperlink>
        </w:p>
        <w:p w14:paraId="6D7FC732" w14:textId="79676D2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0C4878">
              <w:rPr>
                <w:noProof/>
                <w:webHidden/>
                <w:sz w:val="18"/>
                <w:szCs w:val="18"/>
              </w:rPr>
              <w:t>132</w:t>
            </w:r>
            <w:r w:rsidRPr="0061524D">
              <w:rPr>
                <w:noProof/>
                <w:webHidden/>
                <w:sz w:val="18"/>
                <w:szCs w:val="18"/>
              </w:rPr>
              <w:fldChar w:fldCharType="end"/>
            </w:r>
          </w:hyperlink>
        </w:p>
        <w:p w14:paraId="5A09C9F7" w14:textId="381F5B68"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0C4878">
              <w:rPr>
                <w:noProof/>
                <w:webHidden/>
                <w:sz w:val="18"/>
                <w:szCs w:val="18"/>
              </w:rPr>
              <w:t>139</w:t>
            </w:r>
            <w:r w:rsidRPr="0061524D">
              <w:rPr>
                <w:noProof/>
                <w:webHidden/>
                <w:sz w:val="18"/>
                <w:szCs w:val="18"/>
              </w:rPr>
              <w:fldChar w:fldCharType="end"/>
            </w:r>
          </w:hyperlink>
        </w:p>
        <w:p w14:paraId="4495EBDC" w14:textId="4598AFC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0C4878">
              <w:rPr>
                <w:noProof/>
                <w:webHidden/>
                <w:sz w:val="18"/>
                <w:szCs w:val="18"/>
              </w:rPr>
              <w:t>148</w:t>
            </w:r>
            <w:r w:rsidRPr="0061524D">
              <w:rPr>
                <w:noProof/>
                <w:webHidden/>
                <w:sz w:val="18"/>
                <w:szCs w:val="18"/>
              </w:rPr>
              <w:fldChar w:fldCharType="end"/>
            </w:r>
          </w:hyperlink>
        </w:p>
        <w:p w14:paraId="46863CAD" w14:textId="396EE3BB"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0C4878">
              <w:rPr>
                <w:noProof/>
                <w:webHidden/>
                <w:sz w:val="18"/>
                <w:szCs w:val="18"/>
              </w:rPr>
              <w:t>178</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proofErr w:type="gramStart"/>
      <w:r w:rsidRPr="002038C9">
        <w:rPr>
          <w:rFonts w:cs="Arial"/>
          <w:color w:val="222222"/>
          <w:szCs w:val="20"/>
          <w:shd w:val="clear" w:color="auto" w:fill="FFFFFF"/>
        </w:rPr>
        <w:t>A primary</w:t>
      </w:r>
      <w:proofErr w:type="gramEnd"/>
      <w:r w:rsidRPr="002038C9">
        <w:rPr>
          <w:rFonts w:cs="Arial"/>
          <w:color w:val="222222"/>
          <w:szCs w:val="20"/>
          <w:shd w:val="clear" w:color="auto" w:fill="FFFFFF"/>
        </w:rPr>
        <w:t xml:space="preserve">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proofErr w:type="gramStart"/>
            <w:r>
              <w:t>•(</w:t>
            </w:r>
            <w:proofErr w:type="gramEnd"/>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proofErr w:type="gramStart"/>
            <w:r>
              <w:t>•(</w:t>
            </w:r>
            <w:proofErr w:type="gramEnd"/>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w:t>
      </w:r>
      <w:proofErr w:type="gramStart"/>
      <w:r w:rsidRPr="001746E8">
        <w:rPr>
          <w:sz w:val="18"/>
          <w:szCs w:val="18"/>
        </w:rPr>
        <w:t>requires</w:t>
      </w:r>
      <w:proofErr w:type="gramEnd"/>
      <w:r w:rsidRPr="001746E8">
        <w:rPr>
          <w:sz w:val="18"/>
          <w:szCs w:val="18"/>
        </w:rPr>
        <w:t xml:space="preserve"> this extension</w:t>
      </w:r>
    </w:p>
    <w:p w14:paraId="73D6BAB8" w14:textId="54AFDD90"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w:t>
      </w:r>
      <w:proofErr w:type="gramStart"/>
      <w:r w:rsidR="00DD1728" w:rsidRPr="000D77D9">
        <w:rPr>
          <w:b/>
        </w:rPr>
        <w:t>suites</w:t>
      </w:r>
      <w:proofErr w:type="gramEnd"/>
      <w:r w:rsidR="00DD1728" w:rsidRPr="000D77D9">
        <w:rPr>
          <w:b/>
        </w:rPr>
        <w:t>.</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V</w:t>
      </w:r>
      <w:proofErr w:type="gramStart"/>
      <w:r>
        <w:t>:  S</w:t>
      </w:r>
      <w:proofErr w:type="gramEnd"/>
      <w:r>
        <w:t xml:space="preserve">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xml:space="preserve">, </w:t>
      </w:r>
      <w:proofErr w:type="gramStart"/>
      <w:r w:rsidR="001746E8">
        <w:t>or</w:t>
      </w:r>
      <w:proofErr w:type="gramEnd"/>
      <w:r w:rsidR="001746E8">
        <w:t xml:space="preserve">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w:t>
      </w:r>
      <w:proofErr w:type="gramStart"/>
      <w:r>
        <w:t>:  P</w:t>
      </w:r>
      <w:proofErr w:type="gramEnd"/>
      <w:r>
        <w:t xml:space="preserve"> = Production Used, X = Production not used</w:t>
      </w:r>
    </w:p>
    <w:p w14:paraId="5FB91D06" w14:textId="77777777" w:rsidR="009D675A" w:rsidRDefault="009D675A" w:rsidP="008E4E98">
      <w:pPr>
        <w:pStyle w:val="ListParagraph"/>
        <w:numPr>
          <w:ilvl w:val="0"/>
          <w:numId w:val="12"/>
        </w:numPr>
      </w:pPr>
      <w:r>
        <w:t>X</w:t>
      </w:r>
      <w:proofErr w:type="gramStart"/>
      <w:r>
        <w:t>:  M</w:t>
      </w:r>
      <w:proofErr w:type="gramEnd"/>
      <w:r>
        <w:t xml:space="preserve">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 xml:space="preserve">The following max size coordinates are used for test case </w:t>
      </w:r>
      <w:proofErr w:type="spellStart"/>
      <w:r>
        <w:t>renderable</w:t>
      </w:r>
      <w:proofErr w:type="spellEnd"/>
      <w:r>
        <w:t xml:space="preserv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 xml:space="preserve">The following template will be used for test case definition. </w:t>
      </w:r>
      <w:proofErr w:type="gramStart"/>
      <w:r>
        <w:t>Note a</w:t>
      </w:r>
      <w:proofErr w:type="gramEnd"/>
      <w:r>
        <w:t xml:space="preserve">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xml:space="preserve">. Each of these applications placed the 3D object in a different orientation and many objects needed to be rotated to show the intent of the test when capturing the thumbnails. Point being that users may need to rotate their 3MF images to get </w:t>
      </w:r>
      <w:proofErr w:type="gramStart"/>
      <w:r w:rsidR="00660492">
        <w:t>them in alignment</w:t>
      </w:r>
      <w:proofErr w:type="gramEnd"/>
      <w:r w:rsidR="00660492">
        <w:t xml:space="preserve">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proofErr w:type="gramStart"/>
      <w:r w:rsidR="00CE2397">
        <w:t>basematerials</w:t>
      </w:r>
      <w:proofErr w:type="spellEnd"/>
      <w:proofErr w:type="gram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75384A"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75384A"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5657B6" w:rsidRPr="00EE6072">
              <w:rPr>
                <w:rFonts w:asciiTheme="minorHAnsi" w:eastAsia="Calibri" w:hAnsiTheme="minorHAnsi" w:cs="Calibri"/>
              </w:rPr>
              <w:t>O2</w:t>
            </w:r>
            <w:proofErr w:type="gramEnd"/>
            <w:r w:rsidR="005657B6" w:rsidRPr="00EE6072">
              <w:rPr>
                <w:rFonts w:asciiTheme="minorHAnsi" w:eastAsia="Calibri" w:hAnsiTheme="minorHAnsi" w:cs="Calibri"/>
              </w:rPr>
              <w:t>.5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 )  +</w:t>
            </w:r>
            <w:proofErr w:type="gramEnd"/>
            <w:r w:rsidRPr="00EE6072">
              <w:rPr>
                <w:rFonts w:asciiTheme="minorHAnsi" w:eastAsia="Calibri" w:hAnsiTheme="minorHAnsi" w:cs="Calibri"/>
                <w:szCs w:val="20"/>
              </w:rPr>
              <w:t xml:space="preserve">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75384A"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A96893" w:rsidRPr="00F84397">
              <w:rPr>
                <w:rFonts w:asciiTheme="minorHAnsi" w:hAnsiTheme="minorHAnsi"/>
                <w:szCs w:val="20"/>
              </w:rPr>
              <w:t>M1</w:t>
            </w:r>
            <w:proofErr w:type="gramEnd"/>
            <w:r w:rsidR="00A96893" w:rsidRPr="00F84397">
              <w:rPr>
                <w:rFonts w:asciiTheme="minorHAnsi" w:hAnsiTheme="minorHAnsi"/>
                <w:szCs w:val="20"/>
              </w:rPr>
              <w:t>.72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8A32A2" w:rsidRPr="00F84397">
              <w:rPr>
                <w:rFonts w:asciiTheme="minorHAnsi" w:hAnsiTheme="minorHAnsi"/>
                <w:szCs w:val="20"/>
              </w:rPr>
              <w:t>O1</w:t>
            </w:r>
            <w:proofErr w:type="gramEnd"/>
            <w:r w:rsidR="008A32A2" w:rsidRPr="00F84397">
              <w:rPr>
                <w:rFonts w:asciiTheme="minorHAnsi" w:hAnsiTheme="minorHAnsi"/>
                <w:szCs w:val="20"/>
              </w:rPr>
              <w:t>.5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w:t>
            </w:r>
            <w:proofErr w:type="gramStart"/>
            <w:r w:rsidR="00F06CFE">
              <w:rPr>
                <w:rFonts w:asciiTheme="minorHAnsi" w:eastAsia="Calibri" w:hAnsiTheme="minorHAnsi" w:cs="Calibri"/>
              </w:rPr>
              <w:t>ending</w:t>
            </w:r>
            <w:proofErr w:type="gramEnd"/>
            <w:r w:rsidR="00F06CFE">
              <w:rPr>
                <w:rFonts w:asciiTheme="minorHAnsi" w:eastAsia="Calibri" w:hAnsiTheme="minorHAnsi" w:cs="Calibri"/>
              </w:rPr>
              <w:t xml:space="preserve">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6C17FA" w:rsidRPr="00F84397">
              <w:rPr>
                <w:rFonts w:asciiTheme="minorHAnsi" w:hAnsiTheme="minorHAnsi"/>
              </w:rPr>
              <w:t>M1</w:t>
            </w:r>
            <w:proofErr w:type="gramEnd"/>
            <w:r w:rsidR="006C17FA" w:rsidRPr="00F84397">
              <w:rPr>
                <w:rFonts w:asciiTheme="minorHAnsi" w:hAnsiTheme="minorHAnsi"/>
              </w:rPr>
              <w:t>.9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3E0938" w:rsidRPr="00F84397">
              <w:rPr>
                <w:rFonts w:asciiTheme="minorHAnsi" w:hAnsiTheme="minorHAnsi"/>
              </w:rPr>
              <w:t>M1</w:t>
            </w:r>
            <w:proofErr w:type="gramEnd"/>
            <w:r w:rsidR="003E0938" w:rsidRPr="00F84397">
              <w:rPr>
                <w:rFonts w:asciiTheme="minorHAnsi" w:hAnsiTheme="minorHAnsi"/>
              </w:rPr>
              <w:t>.10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proofErr w:type="gramStart"/>
            <w:r w:rsidR="00471F5A" w:rsidRPr="00471F5A">
              <w:rPr>
                <w:rFonts w:asciiTheme="minorHAnsi" w:eastAsia="Calibri" w:hAnsiTheme="minorHAnsi" w:cs="Calibri"/>
              </w:rPr>
              <w:t>quot;Moo</w:t>
            </w:r>
            <w:proofErr w:type="gramEnd"/>
            <w:r w:rsidR="00471F5A" w:rsidRPr="00471F5A">
              <w:rPr>
                <w:rFonts w:asciiTheme="minorHAnsi" w:eastAsia="Calibri" w:hAnsiTheme="minorHAnsi" w:cs="Calibri"/>
              </w:rPr>
              <w:t>&amp;quot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427510" w:rsidRPr="00F84397">
              <w:rPr>
                <w:rFonts w:asciiTheme="minorHAnsi" w:hAnsiTheme="minorHAnsi"/>
              </w:rPr>
              <w:t>M1</w:t>
            </w:r>
            <w:proofErr w:type="gramEnd"/>
            <w:r w:rsidR="00427510" w:rsidRPr="00F84397">
              <w:rPr>
                <w:rFonts w:asciiTheme="minorHAnsi" w:hAnsiTheme="minorHAnsi"/>
              </w:rPr>
              <w:t>.22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9B235D" w:rsidRPr="00F84397">
              <w:rPr>
                <w:rFonts w:asciiTheme="minorHAnsi" w:hAnsiTheme="minorHAnsi"/>
              </w:rPr>
              <w:t>M2</w:t>
            </w:r>
            <w:proofErr w:type="gramEnd"/>
            <w:r w:rsidR="009B235D" w:rsidRPr="00F84397">
              <w:rPr>
                <w:rFonts w:asciiTheme="minorHAnsi" w:hAnsiTheme="minorHAnsi"/>
              </w:rPr>
              <w:t>.5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9F4A10" w:rsidRPr="00F84397">
              <w:rPr>
                <w:rFonts w:asciiTheme="minorHAnsi" w:hAnsiTheme="minorHAnsi"/>
              </w:rPr>
              <w:t>M2</w:t>
            </w:r>
            <w:proofErr w:type="gramEnd"/>
            <w:r w:rsidR="009F4A10" w:rsidRPr="00F84397">
              <w:rPr>
                <w:rFonts w:asciiTheme="minorHAnsi" w:hAnsiTheme="minorHAnsi"/>
              </w:rPr>
              <w:t>.6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ECMA-375,4 Conformance ID</w:t>
            </w:r>
            <w:proofErr w:type="gramStart"/>
            <w:r w:rsidRPr="00687986">
              <w:rPr>
                <w:rFonts w:asciiTheme="minorHAnsi" w:eastAsia="Calibri" w:hAnsiTheme="minorHAnsi" w:cs="Calibri"/>
                <w:szCs w:val="20"/>
              </w:rPr>
              <w:t xml:space="preserve">:  </w:t>
            </w:r>
            <w:r w:rsidR="00D56D95" w:rsidRPr="00F84397">
              <w:rPr>
                <w:rFonts w:asciiTheme="minorHAnsi" w:hAnsiTheme="minorHAnsi"/>
              </w:rPr>
              <w:t>M2</w:t>
            </w:r>
            <w:proofErr w:type="gramEnd"/>
            <w:r w:rsidR="00D56D95" w:rsidRPr="00F84397">
              <w:rPr>
                <w:rFonts w:asciiTheme="minorHAnsi" w:hAnsiTheme="minorHAnsi"/>
              </w:rPr>
              <w:t>.7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 xml:space="preserve">Printer should process correctly, ignoring the </w:t>
            </w:r>
            <w:proofErr w:type="gramStart"/>
            <w:r w:rsidRPr="00F84397">
              <w:rPr>
                <w:rFonts w:asciiTheme="minorHAnsi" w:eastAsiaTheme="minorEastAsia" w:hAnsiTheme="minorHAnsi"/>
                <w:szCs w:val="20"/>
              </w:rPr>
              <w:t>vendor</w:t>
            </w:r>
            <w:proofErr w:type="gramEnd"/>
            <w:r w:rsidRPr="00F84397">
              <w:rPr>
                <w:rFonts w:asciiTheme="minorHAnsi" w:eastAsiaTheme="minorEastAsia" w:hAnsiTheme="minorHAnsi"/>
                <w:szCs w:val="20"/>
              </w:rPr>
              <w:t xml:space="preserve">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w:t>
            </w:r>
            <w:proofErr w:type="gramStart"/>
            <w:r w:rsidRPr="00F84397">
              <w:rPr>
                <w:rFonts w:asciiTheme="minorHAnsi" w:eastAsiaTheme="minorEastAsia" w:hAnsiTheme="minorHAnsi"/>
                <w:szCs w:val="20"/>
              </w:rPr>
              <w:t>referencing</w:t>
            </w:r>
            <w:proofErr w:type="gramEnd"/>
            <w:r w:rsidRPr="00F84397">
              <w:rPr>
                <w:rFonts w:asciiTheme="minorHAnsi" w:eastAsiaTheme="minorEastAsia" w:hAnsiTheme="minorHAnsi"/>
                <w:szCs w:val="20"/>
              </w:rPr>
              <w:t xml:space="preserve">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w:t>
            </w:r>
            <w:proofErr w:type="gramStart"/>
            <w:r w:rsidRPr="00F84397">
              <w:rPr>
                <w:rFonts w:asciiTheme="minorHAnsi" w:eastAsiaTheme="minorEastAsia" w:hAnsiTheme="minorHAnsi"/>
                <w:szCs w:val="20"/>
              </w:rPr>
              <w:t xml:space="preserve">a </w:t>
            </w:r>
            <w:proofErr w:type="spellStart"/>
            <w:r w:rsidR="00CC0A84">
              <w:rPr>
                <w:rFonts w:asciiTheme="minorHAnsi" w:eastAsiaTheme="minorEastAsia" w:hAnsiTheme="minorHAnsi"/>
                <w:szCs w:val="20"/>
              </w:rPr>
              <w:t>basematerials</w:t>
            </w:r>
            <w:proofErr w:type="spellEnd"/>
            <w:proofErr w:type="gram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w:t>
      </w:r>
      <w:proofErr w:type="gramStart"/>
      <w:r w:rsidR="004360B7">
        <w:t>??_</w:t>
      </w:r>
      <w:proofErr w:type="gramEnd"/>
      <w:r w:rsidR="004360B7">
        <w:t>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proofErr w:type="gramStart"/>
            <w:r w:rsidRPr="00F84397">
              <w:rPr>
                <w:rFonts w:asciiTheme="minorHAnsi" w:eastAsiaTheme="minorEastAsia" w:hAnsiTheme="minorHAnsi"/>
                <w:szCs w:val="20"/>
              </w:rPr>
              <w:t>solidsupport</w:t>
            </w:r>
            <w:proofErr w:type="spellEnd"/>
            <w:proofErr w:type="gram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w:t>
            </w:r>
            <w:proofErr w:type="gramStart"/>
            <w:r w:rsidRPr="00F84397">
              <w:rPr>
                <w:rFonts w:asciiTheme="minorHAnsi" w:eastAsiaTheme="minorEastAsia" w:hAnsiTheme="minorHAnsi"/>
                <w:szCs w:val="20"/>
              </w:rPr>
              <w:t>interlocking, but</w:t>
            </w:r>
            <w:proofErr w:type="gramEnd"/>
            <w:r w:rsidRPr="00F84397">
              <w:rPr>
                <w:rFonts w:asciiTheme="minorHAnsi" w:eastAsiaTheme="minorEastAsia" w:hAnsiTheme="minorHAnsi"/>
                <w:szCs w:val="20"/>
              </w:rPr>
              <w:t xml:space="preserve">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w:t>
            </w:r>
            <w:proofErr w:type="gramStart"/>
            <w:r>
              <w:rPr>
                <w:rFonts w:asciiTheme="minorHAnsi" w:hAnsiTheme="minorHAnsi"/>
                <w:szCs w:val="20"/>
              </w:rPr>
              <w:t>build</w:t>
            </w:r>
            <w:proofErr w:type="gramEnd"/>
            <w:r>
              <w:rPr>
                <w:rFonts w:asciiTheme="minorHAnsi" w:hAnsiTheme="minorHAnsi"/>
                <w:szCs w:val="20"/>
              </w:rPr>
              <w:t xml:space="preserve"> </w:t>
            </w:r>
            <w:proofErr w:type="gramStart"/>
            <w:r>
              <w:rPr>
                <w:rFonts w:asciiTheme="minorHAnsi" w:hAnsiTheme="minorHAnsi"/>
                <w:szCs w:val="20"/>
              </w:rPr>
              <w:t>item</w:t>
            </w:r>
            <w:proofErr w:type="gramEnd"/>
            <w:r>
              <w:rPr>
                <w:rFonts w:asciiTheme="minorHAnsi" w:hAnsiTheme="minorHAnsi"/>
                <w:szCs w:val="20"/>
              </w:rPr>
              <w:t xml:space="preserve"> and </w:t>
            </w:r>
            <w:proofErr w:type="gramStart"/>
            <w:r>
              <w:rPr>
                <w:rFonts w:asciiTheme="minorHAnsi" w:hAnsiTheme="minorHAnsi"/>
                <w:szCs w:val="20"/>
              </w:rPr>
              <w:t>object</w:t>
            </w:r>
            <w:proofErr w:type="gramEnd"/>
            <w:r>
              <w:rPr>
                <w:rFonts w:asciiTheme="minorHAnsi" w:hAnsiTheme="minorHAnsi"/>
                <w:szCs w:val="20"/>
              </w:rPr>
              <w:t xml:space="preserve">.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 xml:space="preserve">These are sliced test cases that have mesh with anomalies. The expectation is that the files will </w:t>
            </w:r>
            <w:proofErr w:type="gramStart"/>
            <w:r>
              <w:rPr>
                <w:rFonts w:asciiTheme="minorHAnsi" w:hAnsiTheme="minorHAnsi"/>
                <w:szCs w:val="20"/>
              </w:rPr>
              <w:t>render</w:t>
            </w:r>
            <w:proofErr w:type="gramEnd"/>
            <w:r>
              <w:rPr>
                <w:rFonts w:asciiTheme="minorHAnsi" w:hAnsiTheme="minorHAnsi"/>
                <w:szCs w:val="20"/>
              </w:rPr>
              <w:t xml:space="preserve"> correctly on a printer as the mesh is not needed for rendering. Note that in test </w:t>
            </w:r>
            <w:proofErr w:type="gramStart"/>
            <w:r>
              <w:rPr>
                <w:rFonts w:asciiTheme="minorHAnsi" w:hAnsiTheme="minorHAnsi"/>
                <w:szCs w:val="20"/>
              </w:rPr>
              <w:t>case</w:t>
            </w:r>
            <w:proofErr w:type="gramEnd"/>
            <w:r>
              <w:rPr>
                <w:rFonts w:asciiTheme="minorHAnsi" w:hAnsiTheme="minorHAnsi"/>
                <w:szCs w:val="20"/>
              </w:rPr>
              <w:t xml:space="preserv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w:t>
            </w:r>
            <w:proofErr w:type="gramStart"/>
            <w:r w:rsidRPr="00F84397">
              <w:rPr>
                <w:rFonts w:asciiTheme="minorHAnsi" w:eastAsiaTheme="minorEastAsia" w:hAnsiTheme="minorHAnsi"/>
                <w:szCs w:val="20"/>
              </w:rPr>
              <w:t>error</w:t>
            </w:r>
            <w:proofErr w:type="gramEnd"/>
            <w:r w:rsidRPr="00F84397">
              <w:rPr>
                <w:rFonts w:asciiTheme="minorHAnsi" w:eastAsiaTheme="minorEastAsia" w:hAnsiTheme="minorHAnsi"/>
                <w:szCs w:val="20"/>
              </w:rPr>
              <w:t xml:space="preserve">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w:t>
            </w:r>
            <w:proofErr w:type="gramStart"/>
            <w:r w:rsidRPr="00F84397">
              <w:rPr>
                <w:rFonts w:asciiTheme="minorHAnsi" w:eastAsiaTheme="minorEastAsia" w:hAnsiTheme="minorHAnsi"/>
                <w:szCs w:val="20"/>
              </w:rPr>
              <w:t>modify</w:t>
            </w:r>
            <w:proofErr w:type="gramEnd"/>
            <w:r w:rsidRPr="00F84397">
              <w:rPr>
                <w:rFonts w:asciiTheme="minorHAnsi" w:eastAsiaTheme="minorEastAsia" w:hAnsiTheme="minorHAnsi"/>
                <w:szCs w:val="20"/>
              </w:rPr>
              <w:t xml:space="preserve">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to “application/vnd.openxmlformats-package.xxxxx-relationships+xml”, such that the content type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w:t>
            </w:r>
            <w:proofErr w:type="spellEnd"/>
            <w:proofErr w:type="gram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w:t>
            </w:r>
            <w:proofErr w:type="gramStart"/>
            <w:r w:rsidRPr="00F84397">
              <w:rPr>
                <w:rFonts w:asciiTheme="minorHAnsi" w:eastAsiaTheme="minorEastAsia" w:hAnsiTheme="minorHAnsi"/>
                <w:szCs w:val="20"/>
              </w:rPr>
              <w:t>the  relationship</w:t>
            </w:r>
            <w:proofErr w:type="gramEnd"/>
            <w:r w:rsidRPr="00F84397">
              <w:rPr>
                <w:rFonts w:asciiTheme="minorHAnsi" w:eastAsiaTheme="minorEastAsia" w:hAnsiTheme="minorHAnsi"/>
                <w:szCs w:val="20"/>
              </w:rPr>
              <w:t xml:space="preserve">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 xml:space="preserve">file, then </w:t>
            </w:r>
            <w:proofErr w:type="gramStart"/>
            <w:r w:rsidRPr="00F84397">
              <w:rPr>
                <w:rFonts w:asciiTheme="minorHAnsi" w:eastAsiaTheme="minorEastAsia" w:hAnsiTheme="minorHAnsi"/>
                <w:szCs w:val="20"/>
              </w:rPr>
              <w:t>modify on</w:t>
            </w:r>
            <w:proofErr w:type="gramEnd"/>
            <w:r w:rsidRPr="00F84397">
              <w:rPr>
                <w:rFonts w:asciiTheme="minorHAnsi" w:eastAsiaTheme="minorEastAsia" w:hAnsiTheme="minorHAnsi"/>
                <w:szCs w:val="20"/>
              </w:rPr>
              <w:t xml:space="preserve">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 xml:space="preserve">forward reference by defining an object with a reference to a </w:t>
            </w:r>
            <w:proofErr w:type="spellStart"/>
            <w:r>
              <w:rPr>
                <w:rFonts w:asciiTheme="minorHAnsi" w:hAnsiTheme="minorHAnsi"/>
                <w:szCs w:val="20"/>
              </w:rPr>
              <w:t>slicestackID</w:t>
            </w:r>
            <w:proofErr w:type="spellEnd"/>
            <w:r>
              <w:rPr>
                <w:rFonts w:asciiTheme="minorHAnsi" w:hAnsiTheme="minorHAnsi"/>
                <w:szCs w:val="20"/>
              </w:rPr>
              <w:t xml:space="preserve">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w:t>
            </w:r>
            <w:proofErr w:type="gramStart"/>
            <w:r w:rsidRPr="00F84397">
              <w:rPr>
                <w:rFonts w:asciiTheme="minorHAnsi" w:hAnsiTheme="minorHAnsi"/>
                <w:szCs w:val="20"/>
              </w:rPr>
              <w:t>heading,body</w:t>
            </w:r>
            <w:proofErr w:type="spellEnd"/>
            <w:proofErr w:type="gram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 xml:space="preserve">&lt;!ELEMENT </w:t>
            </w:r>
            <w:proofErr w:type="gramStart"/>
            <w:r w:rsidRPr="00F84397">
              <w:rPr>
                <w:rFonts w:asciiTheme="minorHAnsi" w:hAnsiTheme="minorHAnsi"/>
                <w:szCs w:val="20"/>
              </w:rPr>
              <w:t>to (#</w:t>
            </w:r>
            <w:proofErr w:type="gramEnd"/>
            <w:r w:rsidRPr="00F84397">
              <w:rPr>
                <w:rFonts w:asciiTheme="minorHAnsi" w:hAnsiTheme="minorHAnsi"/>
                <w:szCs w:val="20"/>
              </w:rPr>
              <w:t>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 xml:space="preserve">&lt;!ELEMENT </w:t>
            </w:r>
            <w:proofErr w:type="gramStart"/>
            <w:r w:rsidRPr="00F84397">
              <w:rPr>
                <w:rFonts w:asciiTheme="minorHAnsi" w:hAnsiTheme="minorHAnsi"/>
                <w:szCs w:val="20"/>
              </w:rPr>
              <w:t>from (#</w:t>
            </w:r>
            <w:proofErr w:type="gramEnd"/>
            <w:r w:rsidRPr="00F84397">
              <w:rPr>
                <w:rFonts w:asciiTheme="minorHAnsi" w:hAnsiTheme="minorHAnsi"/>
                <w:szCs w:val="20"/>
              </w:rPr>
              <w:t>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 xml:space="preserve">&lt;!ELEMENT </w:t>
            </w:r>
            <w:proofErr w:type="gramStart"/>
            <w:r w:rsidRPr="00F84397">
              <w:rPr>
                <w:rFonts w:asciiTheme="minorHAnsi" w:hAnsiTheme="minorHAnsi"/>
                <w:szCs w:val="20"/>
              </w:rPr>
              <w:t>heading (#</w:t>
            </w:r>
            <w:proofErr w:type="gramEnd"/>
            <w:r w:rsidRPr="00F84397">
              <w:rPr>
                <w:rFonts w:asciiTheme="minorHAnsi" w:hAnsiTheme="minorHAnsi"/>
                <w:szCs w:val="20"/>
              </w:rPr>
              <w:t>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 xml:space="preserve">&lt;!ELEMENT </w:t>
            </w:r>
            <w:proofErr w:type="gramStart"/>
            <w:r w:rsidRPr="00F84397">
              <w:rPr>
                <w:rFonts w:asciiTheme="minorHAnsi" w:hAnsiTheme="minorHAnsi"/>
                <w:szCs w:val="20"/>
              </w:rPr>
              <w:t>body (#</w:t>
            </w:r>
            <w:proofErr w:type="gramEnd"/>
            <w:r w:rsidRPr="00F84397">
              <w:rPr>
                <w:rFonts w:asciiTheme="minorHAnsi" w:hAnsiTheme="minorHAnsi"/>
                <w:szCs w:val="20"/>
              </w:rPr>
              <w:t>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w:t>
            </w:r>
            <w:proofErr w:type="gramStart"/>
            <w:r>
              <w:rPr>
                <w:rFonts w:asciiTheme="minorHAnsi" w:hAnsiTheme="minorHAnsi"/>
                <w:szCs w:val="20"/>
              </w:rPr>
              <w:t xml:space="preserve">non </w:t>
            </w:r>
            <w:proofErr w:type="spellStart"/>
            <w:r>
              <w:rPr>
                <w:rFonts w:asciiTheme="minorHAnsi" w:hAnsiTheme="minorHAnsi"/>
                <w:szCs w:val="20"/>
              </w:rPr>
              <w:t>en</w:t>
            </w:r>
            <w:proofErr w:type="spellEnd"/>
            <w:proofErr w:type="gramEnd"/>
            <w:r>
              <w:rPr>
                <w:rFonts w:asciiTheme="minorHAnsi" w:hAnsiTheme="minorHAnsi"/>
                <w:szCs w:val="20"/>
              </w:rPr>
              <w:t xml:space="preserve">-US </w:t>
            </w:r>
            <w:proofErr w:type="gramStart"/>
            <w:r>
              <w:rPr>
                <w:rFonts w:asciiTheme="minorHAnsi" w:hAnsiTheme="minorHAnsi"/>
                <w:szCs w:val="20"/>
              </w:rPr>
              <w:t>locale</w:t>
            </w:r>
            <w:proofErr w:type="gramEnd"/>
            <w:r>
              <w:rPr>
                <w:rFonts w:asciiTheme="minorHAnsi" w:hAnsiTheme="minorHAnsi"/>
                <w:szCs w:val="20"/>
              </w:rPr>
              <w:t xml:space="preserv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proofErr w:type="gramStart"/>
            <w:r w:rsidR="00CC0A84">
              <w:rPr>
                <w:rFonts w:asciiTheme="minorHAnsi" w:hAnsiTheme="minorHAnsi"/>
                <w:szCs w:val="20"/>
              </w:rPr>
              <w:t>basematerials</w:t>
            </w:r>
            <w:proofErr w:type="spellEnd"/>
            <w:proofErr w:type="gramEnd"/>
            <w:r>
              <w:rPr>
                <w:rFonts w:asciiTheme="minorHAnsi" w:hAnsiTheme="minorHAnsi"/>
                <w:szCs w:val="20"/>
              </w:rPr>
              <w:t xml:space="preserve"> reference to </w:t>
            </w:r>
            <w:proofErr w:type="gramStart"/>
            <w:r>
              <w:rPr>
                <w:rFonts w:asciiTheme="minorHAnsi" w:hAnsiTheme="minorHAnsi"/>
                <w:szCs w:val="20"/>
              </w:rPr>
              <w:t>object</w:t>
            </w:r>
            <w:proofErr w:type="gramEnd"/>
            <w:r>
              <w:rPr>
                <w:rFonts w:asciiTheme="minorHAnsi" w:hAnsiTheme="minorHAnsi"/>
                <w:szCs w:val="20"/>
              </w:rPr>
              <w:t xml:space="preserve">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proofErr w:type="gramStart"/>
            <w:r>
              <w:rPr>
                <w:rFonts w:asciiTheme="minorHAnsi" w:hAnsiTheme="minorHAnsi"/>
                <w:szCs w:val="20"/>
              </w:rPr>
              <w:t>requiredextensions</w:t>
            </w:r>
            <w:proofErr w:type="spellEnd"/>
            <w:proofErr w:type="gram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proofErr w:type="gramStart"/>
      <w:r w:rsidR="008F0C03">
        <w:rPr>
          <w:i/>
        </w:rPr>
        <w:t>colorgroups</w:t>
      </w:r>
      <w:proofErr w:type="spellEnd"/>
      <w:proofErr w:type="gram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proofErr w:type="gram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proofErr w:type="gram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proofErr w:type="gram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proofErr w:type="gram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proofErr w:type="gram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proofErr w:type="gram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proofErr w:type="gramStart"/>
            <w:r w:rsidRPr="00CC47CA">
              <w:rPr>
                <w:rFonts w:asciiTheme="minorHAnsi" w:eastAsiaTheme="minorEastAsia" w:hAnsiTheme="minorHAnsi"/>
                <w:bCs/>
                <w:szCs w:val="20"/>
              </w:rPr>
              <w:t>colorgroup</w:t>
            </w:r>
            <w:proofErr w:type="spellEnd"/>
            <w:proofErr w:type="gram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proofErr w:type="gramStart"/>
            <w:r w:rsidRPr="00CC47CA">
              <w:rPr>
                <w:rFonts w:asciiTheme="minorHAnsi" w:eastAsiaTheme="minorEastAsia" w:hAnsiTheme="minorHAnsi"/>
                <w:bCs/>
                <w:szCs w:val="20"/>
              </w:rPr>
              <w:t>colorgroup</w:t>
            </w:r>
            <w:proofErr w:type="spellEnd"/>
            <w:proofErr w:type="gram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proofErr w:type="gram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proofErr w:type="gram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proofErr w:type="gramStart"/>
            <w:r w:rsidRPr="00CC47CA">
              <w:rPr>
                <w:rFonts w:asciiTheme="minorHAnsi" w:eastAsiaTheme="minorEastAsia" w:hAnsiTheme="minorHAnsi"/>
                <w:bCs/>
                <w:szCs w:val="20"/>
              </w:rPr>
              <w:t>colorgroup</w:t>
            </w:r>
            <w:proofErr w:type="spellEnd"/>
            <w:proofErr w:type="gram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proofErr w:type="gram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w:t>
            </w:r>
            <w:proofErr w:type="gramEnd"/>
            <w:r w:rsidRPr="00CC47CA">
              <w:rPr>
                <w:rFonts w:asciiTheme="minorHAnsi" w:eastAsiaTheme="minorEastAsia" w:hAnsiTheme="minorHAnsi"/>
                <w:bCs/>
                <w:szCs w:val="20"/>
              </w:rPr>
              <w:t xml:space="preserve">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proofErr w:type="gramStart"/>
            <w:r w:rsidRPr="00CC47CA">
              <w:rPr>
                <w:rFonts w:asciiTheme="minorHAnsi" w:eastAsiaTheme="minorEastAsia" w:hAnsiTheme="minorHAnsi"/>
                <w:bCs/>
                <w:szCs w:val="20"/>
              </w:rPr>
              <w:t>colorgroup</w:t>
            </w:r>
            <w:proofErr w:type="spellEnd"/>
            <w:proofErr w:type="gram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w:t>
            </w:r>
            <w:proofErr w:type="gramStart"/>
            <w:r w:rsidR="00C10616">
              <w:rPr>
                <w:rFonts w:asciiTheme="minorHAnsi" w:eastAsiaTheme="minorEastAsia" w:hAnsiTheme="minorHAnsi"/>
                <w:bCs/>
                <w:szCs w:val="20"/>
              </w:rPr>
              <w:t>find</w:t>
            </w:r>
            <w:proofErr w:type="gramEnd"/>
            <w:r w:rsidR="00C10616">
              <w:rPr>
                <w:rFonts w:asciiTheme="minorHAnsi" w:eastAsiaTheme="minorEastAsia" w:hAnsiTheme="minorHAnsi"/>
                <w:bCs/>
                <w:szCs w:val="20"/>
              </w:rPr>
              <w:t xml:space="preserve">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proofErr w:type="gramStart"/>
            <w:r w:rsidR="00F15FBB">
              <w:rPr>
                <w:rFonts w:asciiTheme="minorHAnsi" w:eastAsiaTheme="minorEastAsia" w:hAnsiTheme="minorHAnsi"/>
                <w:bCs/>
                <w:szCs w:val="20"/>
              </w:rPr>
              <w:t>colorgroups</w:t>
            </w:r>
            <w:proofErr w:type="spellEnd"/>
            <w:proofErr w:type="gram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w:t>
            </w:r>
            <w:proofErr w:type="gramStart"/>
            <w:r>
              <w:rPr>
                <w:rFonts w:asciiTheme="minorHAnsi" w:eastAsiaTheme="minorEastAsia" w:hAnsiTheme="minorHAnsi"/>
                <w:b/>
                <w:bCs/>
                <w:szCs w:val="20"/>
              </w:rPr>
              <w:t>listing</w:t>
            </w:r>
            <w:proofErr w:type="gramEnd"/>
            <w:r>
              <w:rPr>
                <w:rFonts w:asciiTheme="minorHAnsi" w:eastAsiaTheme="minorEastAsia" w:hAnsiTheme="minorHAnsi"/>
                <w:b/>
                <w:bCs/>
                <w:szCs w:val="20"/>
              </w:rPr>
              <w:t xml:space="preserve">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w:t>
            </w:r>
            <w:proofErr w:type="gramStart"/>
            <w:r w:rsidRPr="0052561D">
              <w:rPr>
                <w:rFonts w:asciiTheme="minorHAnsi" w:hAnsiTheme="minorHAnsi"/>
                <w:szCs w:val="20"/>
              </w:rPr>
              <w:t>mm</w:t>
            </w:r>
            <w:proofErr w:type="gramEnd"/>
            <w:r w:rsidRPr="0052561D">
              <w:rPr>
                <w:rFonts w:asciiTheme="minorHAnsi" w:hAnsiTheme="minorHAnsi"/>
                <w:szCs w:val="20"/>
              </w:rPr>
              <w:t>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proofErr w:type="gramStart"/>
            <w:r w:rsidRPr="0087146B">
              <w:rPr>
                <w:rFonts w:asciiTheme="minorHAnsi" w:eastAsiaTheme="minorEastAsia" w:hAnsiTheme="minorHAnsi"/>
                <w:bCs/>
                <w:szCs w:val="20"/>
              </w:rPr>
              <w:t>colorgroup</w:t>
            </w:r>
            <w:proofErr w:type="spellEnd"/>
            <w:proofErr w:type="gram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proofErr w:type="gramStart"/>
            <w:r w:rsidRPr="0087146B">
              <w:rPr>
                <w:rFonts w:asciiTheme="minorHAnsi" w:eastAsiaTheme="minorEastAsia" w:hAnsiTheme="minorHAnsi"/>
                <w:bCs/>
                <w:szCs w:val="20"/>
              </w:rPr>
              <w:t>colorgroups</w:t>
            </w:r>
            <w:proofErr w:type="spellEnd"/>
            <w:proofErr w:type="gramEnd"/>
            <w:r w:rsidRPr="0087146B">
              <w:rPr>
                <w:rFonts w:asciiTheme="minorHAnsi" w:eastAsiaTheme="minorEastAsia" w:hAnsiTheme="minorHAnsi"/>
                <w:bCs/>
                <w:szCs w:val="20"/>
              </w:rPr>
              <w:t xml:space="preserve">, each with 10 colors. Interleave use of colors from the two different </w:t>
            </w:r>
            <w:proofErr w:type="spellStart"/>
            <w:proofErr w:type="gramStart"/>
            <w:r w:rsidRPr="0087146B">
              <w:rPr>
                <w:rFonts w:asciiTheme="minorHAnsi" w:eastAsiaTheme="minorEastAsia" w:hAnsiTheme="minorHAnsi"/>
                <w:bCs/>
                <w:szCs w:val="20"/>
              </w:rPr>
              <w:t>colorgroups</w:t>
            </w:r>
            <w:proofErr w:type="spellEnd"/>
            <w:proofErr w:type="gram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proofErr w:type="gramStart"/>
            <w:r w:rsidRPr="0087146B">
              <w:rPr>
                <w:rFonts w:asciiTheme="minorHAnsi" w:eastAsiaTheme="minorEastAsia" w:hAnsiTheme="minorHAnsi"/>
                <w:bCs/>
                <w:szCs w:val="20"/>
              </w:rPr>
              <w:t>colorgroup</w:t>
            </w:r>
            <w:proofErr w:type="spellEnd"/>
            <w:proofErr w:type="gram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proofErr w:type="gramStart"/>
            <w:r w:rsidRPr="0087146B">
              <w:rPr>
                <w:rFonts w:asciiTheme="minorHAnsi" w:eastAsiaTheme="minorEastAsia" w:hAnsiTheme="minorHAnsi"/>
                <w:bCs/>
                <w:szCs w:val="20"/>
              </w:rPr>
              <w:t>colorgroups</w:t>
            </w:r>
            <w:proofErr w:type="spellEnd"/>
            <w:proofErr w:type="gram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proofErr w:type="gramStart"/>
            <w:r w:rsidRPr="0087146B">
              <w:rPr>
                <w:rFonts w:asciiTheme="minorHAnsi" w:eastAsiaTheme="minorEastAsia" w:hAnsiTheme="minorHAnsi"/>
                <w:bCs/>
                <w:szCs w:val="20"/>
              </w:rPr>
              <w:t>colorgroups</w:t>
            </w:r>
            <w:proofErr w:type="spellEnd"/>
            <w:proofErr w:type="gram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w:t>
            </w:r>
            <w:proofErr w:type="gramStart"/>
            <w:r w:rsidRPr="002F75DD">
              <w:rPr>
                <w:rFonts w:asciiTheme="minorHAnsi" w:hAnsiTheme="minorHAnsi"/>
                <w:szCs w:val="20"/>
              </w:rPr>
              <w:t>channel (#</w:t>
            </w:r>
            <w:proofErr w:type="gramEnd"/>
            <w:r w:rsidRPr="002F75DD">
              <w:rPr>
                <w:rFonts w:asciiTheme="minorHAnsi" w:hAnsiTheme="minorHAnsi"/>
                <w:szCs w:val="20"/>
              </w:rPr>
              <w:t xml:space="preserve">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w:t>
            </w:r>
            <w:proofErr w:type="gramStart"/>
            <w:r w:rsidRPr="002F75DD">
              <w:rPr>
                <w:rFonts w:asciiTheme="minorHAnsi" w:hAnsiTheme="minorHAnsi"/>
                <w:szCs w:val="20"/>
              </w:rPr>
              <w:t>channel (#</w:t>
            </w:r>
            <w:proofErr w:type="gramEnd"/>
            <w:r w:rsidRPr="002F75DD">
              <w:rPr>
                <w:rFonts w:asciiTheme="minorHAnsi" w:hAnsiTheme="minorHAnsi"/>
                <w:szCs w:val="20"/>
              </w:rPr>
              <w:t xml:space="preserve">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w:t>
            </w:r>
            <w:proofErr w:type="gramStart"/>
            <w:r w:rsidRPr="002F75DD">
              <w:rPr>
                <w:rFonts w:asciiTheme="minorHAnsi" w:hAnsiTheme="minorHAnsi"/>
                <w:szCs w:val="20"/>
              </w:rPr>
              <w:t>channel (#</w:t>
            </w:r>
            <w:proofErr w:type="gramEnd"/>
            <w:r w:rsidRPr="002F75DD">
              <w:rPr>
                <w:rFonts w:asciiTheme="minorHAnsi" w:hAnsiTheme="minorHAnsi"/>
                <w:szCs w:val="20"/>
              </w:rPr>
              <w:t>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w:t>
            </w:r>
            <w:proofErr w:type="gramStart"/>
            <w:r w:rsidRPr="002F75DD">
              <w:rPr>
                <w:rFonts w:asciiTheme="minorHAnsi" w:hAnsiTheme="minorHAnsi"/>
                <w:szCs w:val="20"/>
              </w:rPr>
              <w:t>object (#</w:t>
            </w:r>
            <w:proofErr w:type="gramEnd"/>
            <w:r w:rsidRPr="002F75DD">
              <w:rPr>
                <w:rFonts w:asciiTheme="minorHAnsi" w:hAnsiTheme="minorHAnsi"/>
                <w:szCs w:val="20"/>
              </w:rPr>
              <w:t>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 xml:space="preserve">Demonstrate </w:t>
            </w:r>
            <w:proofErr w:type="gramStart"/>
            <w:r>
              <w:rPr>
                <w:rFonts w:asciiTheme="minorHAnsi" w:hAnsiTheme="minorHAnsi"/>
                <w:szCs w:val="20"/>
              </w:rPr>
              <w:t>use</w:t>
            </w:r>
            <w:proofErr w:type="gramEnd"/>
            <w:r>
              <w:rPr>
                <w:rFonts w:asciiTheme="minorHAnsi" w:hAnsiTheme="minorHAnsi"/>
                <w:szCs w:val="20"/>
              </w:rPr>
              <w:t xml:space="preserv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 xml:space="preserve">Use Gradient_1, Gragient_2, and Gradient_3 using a color value that omits </w:t>
            </w:r>
            <w:proofErr w:type="gramStart"/>
            <w:r w:rsidRPr="00792DA2">
              <w:rPr>
                <w:rFonts w:asciiTheme="minorHAnsi" w:eastAsiaTheme="minorEastAsia" w:hAnsiTheme="minorHAnsi"/>
                <w:bCs/>
                <w:szCs w:val="20"/>
              </w:rPr>
              <w:t>alpha (#</w:t>
            </w:r>
            <w:proofErr w:type="gramEnd"/>
            <w:r w:rsidRPr="00792DA2">
              <w:rPr>
                <w:rFonts w:asciiTheme="minorHAnsi" w:eastAsiaTheme="minorEastAsia" w:hAnsiTheme="minorHAnsi"/>
                <w:bCs/>
                <w:szCs w:val="20"/>
              </w:rPr>
              <w:t>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 xml:space="preserve">Use Gradient4, Gragient_5, and Gradient_6 using a color value that includes an opaque </w:t>
            </w:r>
            <w:proofErr w:type="gramStart"/>
            <w:r w:rsidRPr="00792DA2">
              <w:rPr>
                <w:rFonts w:asciiTheme="minorHAnsi" w:eastAsiaTheme="minorEastAsia" w:hAnsiTheme="minorHAnsi"/>
                <w:bCs/>
                <w:szCs w:val="20"/>
              </w:rPr>
              <w:t>alpha (#</w:t>
            </w:r>
            <w:proofErr w:type="gramEnd"/>
            <w:r w:rsidRPr="00792DA2">
              <w:rPr>
                <w:rFonts w:asciiTheme="minorHAnsi" w:eastAsiaTheme="minorEastAsia" w:hAnsiTheme="minorHAnsi"/>
                <w:bCs/>
                <w:szCs w:val="20"/>
              </w:rPr>
              <w:t>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w:t>
            </w:r>
            <w:proofErr w:type="gramStart"/>
            <w:r w:rsidR="009625ED">
              <w:rPr>
                <w:rFonts w:asciiTheme="minorHAnsi" w:eastAsiaTheme="minorEastAsia" w:hAnsiTheme="minorHAnsi"/>
                <w:bCs/>
                <w:szCs w:val="20"/>
              </w:rPr>
              <w:t>alpha (#</w:t>
            </w:r>
            <w:proofErr w:type="gramEnd"/>
            <w:r w:rsidR="009625ED">
              <w:rPr>
                <w:rFonts w:asciiTheme="minorHAnsi" w:eastAsiaTheme="minorEastAsia" w:hAnsiTheme="minorHAnsi"/>
                <w:bCs/>
                <w:szCs w:val="20"/>
              </w:rPr>
              <w:t>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w:t>
            </w:r>
            <w:proofErr w:type="gramStart"/>
            <w:r w:rsidRPr="00792DA2">
              <w:rPr>
                <w:rFonts w:asciiTheme="minorHAnsi" w:eastAsiaTheme="minorEastAsia" w:hAnsiTheme="minorHAnsi"/>
                <w:bCs/>
                <w:szCs w:val="20"/>
              </w:rPr>
              <w:t>channel (#</w:t>
            </w:r>
            <w:proofErr w:type="gramEnd"/>
            <w:r w:rsidRPr="00792DA2">
              <w:rPr>
                <w:rFonts w:asciiTheme="minorHAnsi" w:eastAsiaTheme="minorEastAsia" w:hAnsiTheme="minorHAnsi"/>
                <w:bCs/>
                <w:szCs w:val="20"/>
              </w:rPr>
              <w:t xml:space="preserve">XXXXXX) and a partially transparent color </w:t>
            </w:r>
            <w:proofErr w:type="gramStart"/>
            <w:r w:rsidRPr="00792DA2">
              <w:rPr>
                <w:rFonts w:asciiTheme="minorHAnsi" w:eastAsiaTheme="minorEastAsia" w:hAnsiTheme="minorHAnsi"/>
                <w:bCs/>
                <w:szCs w:val="20"/>
              </w:rPr>
              <w:t>value (#</w:t>
            </w:r>
            <w:proofErr w:type="gramEnd"/>
            <w:r w:rsidRPr="00792DA2">
              <w:rPr>
                <w:rFonts w:asciiTheme="minorHAnsi" w:eastAsiaTheme="minorEastAsia" w:hAnsiTheme="minorHAnsi"/>
                <w:bCs/>
                <w:szCs w:val="20"/>
              </w:rPr>
              <w:t>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 xml:space="preserve">Demonstrate the use of textures in a variety of ways. These test cases use a variety of texture patterns </w:t>
            </w:r>
            <w:proofErr w:type="gramStart"/>
            <w:r>
              <w:rPr>
                <w:rFonts w:asciiTheme="minorHAnsi" w:hAnsiTheme="minorHAnsi"/>
                <w:szCs w:val="20"/>
              </w:rPr>
              <w:t>defines</w:t>
            </w:r>
            <w:proofErr w:type="gramEnd"/>
            <w:r>
              <w:rPr>
                <w:rFonts w:asciiTheme="minorHAnsi" w:hAnsiTheme="minorHAnsi"/>
                <w:szCs w:val="20"/>
              </w:rPr>
              <w:t xml:space="preserve">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w:t>
            </w:r>
            <w:proofErr w:type="gramStart"/>
            <w:r w:rsidR="00715812">
              <w:rPr>
                <w:rFonts w:asciiTheme="minorHAnsi" w:eastAsiaTheme="minorEastAsia" w:hAnsiTheme="minorHAnsi"/>
                <w:bCs/>
                <w:szCs w:val="20"/>
              </w:rPr>
              <w:t>have</w:t>
            </w:r>
            <w:proofErr w:type="gramEnd"/>
            <w:r w:rsidR="00715812">
              <w:rPr>
                <w:rFonts w:asciiTheme="minorHAnsi" w:eastAsiaTheme="minorEastAsia" w:hAnsiTheme="minorHAnsi"/>
                <w:bCs/>
                <w:szCs w:val="20"/>
              </w:rPr>
              <w:t xml:space="preser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w:t>
            </w:r>
            <w:proofErr w:type="gramStart"/>
            <w:r w:rsidRPr="001D2E99">
              <w:rPr>
                <w:rFonts w:asciiTheme="minorHAnsi" w:eastAsiaTheme="minorEastAsia" w:hAnsiTheme="minorHAnsi"/>
                <w:bCs/>
                <w:szCs w:val="20"/>
              </w:rPr>
              <w:t>on</w:t>
            </w:r>
            <w:proofErr w:type="gramEnd"/>
            <w:r w:rsidRPr="001D2E99">
              <w:rPr>
                <w:rFonts w:asciiTheme="minorHAnsi" w:eastAsiaTheme="minorEastAsia" w:hAnsiTheme="minorHAnsi"/>
                <w:bCs/>
                <w:szCs w:val="20"/>
              </w:rPr>
              <w:t xml:space="preserve">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w:t>
            </w:r>
            <w:proofErr w:type="gramStart"/>
            <w:r w:rsidRPr="001D2E99">
              <w:rPr>
                <w:rFonts w:asciiTheme="minorHAnsi" w:eastAsiaTheme="minorEastAsia" w:hAnsiTheme="minorHAnsi"/>
                <w:bCs/>
                <w:szCs w:val="20"/>
              </w:rPr>
              <w:t>on</w:t>
            </w:r>
            <w:proofErr w:type="gramEnd"/>
            <w:r w:rsidRPr="001D2E99">
              <w:rPr>
                <w:rFonts w:asciiTheme="minorHAnsi" w:eastAsiaTheme="minorEastAsia" w:hAnsiTheme="minorHAnsi"/>
                <w:bCs/>
                <w:szCs w:val="20"/>
              </w:rPr>
              <w:t xml:space="preserve">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 xml:space="preserve">The </w:t>
            </w:r>
            <w:proofErr w:type="gramStart"/>
            <w:r w:rsidR="005D39BA">
              <w:rPr>
                <w:rFonts w:asciiTheme="minorHAnsi" w:eastAsiaTheme="minorEastAsia" w:hAnsiTheme="minorHAnsi"/>
                <w:bCs/>
                <w:szCs w:val="20"/>
              </w:rPr>
              <w:t>origin</w:t>
            </w:r>
            <w:proofErr w:type="gramEnd"/>
            <w:r w:rsidR="005D39BA">
              <w:rPr>
                <w:rFonts w:asciiTheme="minorHAnsi" w:eastAsiaTheme="minorEastAsia" w:hAnsiTheme="minorHAnsi"/>
                <w:bCs/>
                <w:szCs w:val="20"/>
              </w:rPr>
              <w:t xml:space="preserve">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w:t>
            </w:r>
            <w:proofErr w:type="gramStart"/>
            <w:r w:rsidR="00956D42">
              <w:rPr>
                <w:rFonts w:asciiTheme="minorHAnsi" w:eastAsiaTheme="minorEastAsia" w:hAnsiTheme="minorHAnsi"/>
                <w:bCs/>
                <w:szCs w:val="20"/>
              </w:rPr>
              <w:t xml:space="preserve">clamp </w:t>
            </w:r>
            <w:r w:rsidR="00535B07">
              <w:rPr>
                <w:rFonts w:asciiTheme="minorHAnsi" w:eastAsiaTheme="minorEastAsia" w:hAnsiTheme="minorHAnsi"/>
                <w:bCs/>
                <w:szCs w:val="20"/>
              </w:rPr>
              <w:t xml:space="preserve"> and</w:t>
            </w:r>
            <w:proofErr w:type="gramEnd"/>
            <w:r w:rsidR="00535B07">
              <w:rPr>
                <w:rFonts w:asciiTheme="minorHAnsi" w:eastAsiaTheme="minorEastAsia" w:hAnsiTheme="minorHAnsi"/>
                <w:bCs/>
                <w:szCs w:val="20"/>
              </w:rPr>
              <w:t xml:space="preserve">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  v</w:t>
            </w:r>
            <w:proofErr w:type="gramEnd"/>
            <w:r w:rsidR="00C40D6D" w:rsidRPr="000A53BF">
              <w:rPr>
                <w:rFonts w:asciiTheme="minorHAnsi" w:eastAsiaTheme="minorEastAsia" w:hAnsiTheme="minorHAnsi"/>
                <w:bCs/>
                <w:szCs w:val="20"/>
              </w:rPr>
              <w:t>=clamp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proofErr w:type="gramStart"/>
            <w:r w:rsidRPr="00DF6504">
              <w:rPr>
                <w:rFonts w:asciiTheme="minorHAnsi" w:hAnsiTheme="minorHAnsi"/>
                <w:szCs w:val="20"/>
              </w:rPr>
              <w:t>colorgroups</w:t>
            </w:r>
            <w:proofErr w:type="spellEnd"/>
            <w:proofErr w:type="gramEnd"/>
            <w:r w:rsidRPr="00DF6504">
              <w:rPr>
                <w:rFonts w:asciiTheme="minorHAnsi" w:hAnsiTheme="minorHAnsi"/>
                <w:szCs w:val="20"/>
              </w:rPr>
              <w:t xml:space="preserve">, a gradient from </w:t>
            </w:r>
            <w:proofErr w:type="spellStart"/>
            <w:proofErr w:type="gramStart"/>
            <w:r w:rsidRPr="00DF6504">
              <w:rPr>
                <w:rFonts w:asciiTheme="minorHAnsi" w:hAnsiTheme="minorHAnsi"/>
                <w:szCs w:val="20"/>
              </w:rPr>
              <w:t>colorgroups</w:t>
            </w:r>
            <w:proofErr w:type="spellEnd"/>
            <w:proofErr w:type="gram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proofErr w:type="gramStart"/>
            <w:r w:rsidRPr="00DF6504">
              <w:rPr>
                <w:rFonts w:asciiTheme="minorHAnsi" w:hAnsiTheme="minorHAnsi"/>
                <w:szCs w:val="20"/>
              </w:rPr>
              <w:t>colorgroup</w:t>
            </w:r>
            <w:proofErr w:type="spellEnd"/>
            <w:proofErr w:type="gram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75384A"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proofErr w:type="gramStart"/>
            <w:r>
              <w:rPr>
                <w:rFonts w:asciiTheme="minorHAnsi" w:hAnsiTheme="minorHAnsi"/>
                <w:szCs w:val="20"/>
              </w:rPr>
              <w:t>blendmethods</w:t>
            </w:r>
            <w:proofErr w:type="spellEnd"/>
            <w:proofErr w:type="gramEnd"/>
            <w:r>
              <w:rPr>
                <w:rFonts w:asciiTheme="minorHAnsi" w:hAnsiTheme="minorHAnsi"/>
                <w:szCs w:val="20"/>
              </w:rPr>
              <w:t xml:space="preserve"> in a variety of permutations of </w:t>
            </w:r>
            <w:proofErr w:type="spellStart"/>
            <w:proofErr w:type="gramStart"/>
            <w:r>
              <w:rPr>
                <w:rFonts w:asciiTheme="minorHAnsi" w:hAnsiTheme="minorHAnsi"/>
                <w:szCs w:val="20"/>
              </w:rPr>
              <w:t>colorgroup</w:t>
            </w:r>
            <w:proofErr w:type="spellEnd"/>
            <w:proofErr w:type="gram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proofErr w:type="gramStart"/>
            <w:r>
              <w:rPr>
                <w:rFonts w:asciiTheme="minorHAnsi" w:hAnsiTheme="minorHAnsi"/>
                <w:szCs w:val="20"/>
              </w:rPr>
              <w:t>colorgroup</w:t>
            </w:r>
            <w:proofErr w:type="spellEnd"/>
            <w:proofErr w:type="gram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w:t>
            </w:r>
            <w:proofErr w:type="gramStart"/>
            <w:r>
              <w:rPr>
                <w:rFonts w:asciiTheme="minorHAnsi" w:hAnsiTheme="minorHAnsi"/>
                <w:szCs w:val="20"/>
              </w:rPr>
              <w:t>another</w:t>
            </w:r>
            <w:proofErr w:type="gramEnd"/>
            <w:r>
              <w:rPr>
                <w:rFonts w:asciiTheme="minorHAnsi" w:hAnsiTheme="minorHAnsi"/>
                <w:szCs w:val="20"/>
              </w:rPr>
              <w:t xml:space="preserve">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57D14472"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proofErr w:type="gramStart"/>
            <w:r w:rsidR="00AC3074" w:rsidRPr="007B24BE">
              <w:rPr>
                <w:rFonts w:asciiTheme="minorHAnsi" w:eastAsiaTheme="minorEastAsia" w:hAnsiTheme="minorHAnsi"/>
                <w:bCs/>
                <w:szCs w:val="20"/>
              </w:rPr>
              <w:t>colorgroup</w:t>
            </w:r>
            <w:proofErr w:type="spellEnd"/>
            <w:proofErr w:type="gram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proofErr w:type="gramStart"/>
            <w:r w:rsidRPr="007B24BE">
              <w:rPr>
                <w:rFonts w:asciiTheme="minorHAnsi" w:eastAsiaTheme="minorEastAsia" w:hAnsiTheme="minorHAnsi"/>
                <w:bCs/>
                <w:szCs w:val="20"/>
              </w:rPr>
              <w:t>colorgroup</w:t>
            </w:r>
            <w:proofErr w:type="spellEnd"/>
            <w:proofErr w:type="gram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75384A"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w:t>
            </w:r>
            <w:proofErr w:type="gramStart"/>
            <w:r w:rsidRPr="00285823">
              <w:rPr>
                <w:rFonts w:asciiTheme="minorHAnsi" w:eastAsiaTheme="minorEastAsia" w:hAnsiTheme="minorHAnsi"/>
                <w:szCs w:val="20"/>
              </w:rPr>
              <w:t>component</w:t>
            </w:r>
            <w:proofErr w:type="gramEnd"/>
            <w:r w:rsidRPr="00285823">
              <w:rPr>
                <w:rFonts w:asciiTheme="minorHAnsi" w:eastAsiaTheme="minorEastAsia" w:hAnsiTheme="minorHAnsi"/>
                <w:szCs w:val="20"/>
              </w:rPr>
              <w:t xml:space="preserve">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xml:space="preserve">, </w:t>
            </w:r>
            <w:proofErr w:type="gramStart"/>
            <w:r w:rsidRPr="00BF6411">
              <w:rPr>
                <w:rFonts w:asciiTheme="minorHAnsi" w:eastAsiaTheme="minorEastAsia" w:hAnsiTheme="minorHAnsi"/>
                <w:szCs w:val="20"/>
              </w:rPr>
              <w:t>the concatenating</w:t>
            </w:r>
            <w:proofErr w:type="gramEnd"/>
            <w:r w:rsidRPr="00BF6411">
              <w:rPr>
                <w:rFonts w:asciiTheme="minorHAnsi" w:eastAsiaTheme="minorEastAsia" w:hAnsiTheme="minorHAnsi"/>
                <w:szCs w:val="20"/>
              </w:rPr>
              <w:t xml:space="preserve">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75384A"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The following test cases define the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xml:space="preserve">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w:t>
            </w:r>
            <w:proofErr w:type="gramStart"/>
            <w:r w:rsidRPr="009D7DD0">
              <w:rPr>
                <w:rFonts w:asciiTheme="minorHAnsi" w:eastAsiaTheme="minorEastAsia" w:hAnsiTheme="minorHAnsi"/>
                <w:szCs w:val="20"/>
              </w:rPr>
              <w:t>Printer</w:t>
            </w:r>
            <w:proofErr w:type="gramEnd"/>
            <w:r w:rsidRPr="009D7DD0">
              <w:rPr>
                <w:rFonts w:asciiTheme="minorHAnsi" w:eastAsiaTheme="minorEastAsia" w:hAnsiTheme="minorHAnsi"/>
                <w:szCs w:val="20"/>
              </w:rPr>
              <w:t xml:space="preserve">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 xml:space="preserve">The Production Alternative </w:t>
      </w:r>
      <w:proofErr w:type="gramStart"/>
      <w:r w:rsidRPr="008A4CB4">
        <w:rPr>
          <w:rFonts w:asciiTheme="minorHAnsi" w:hAnsiTheme="minorHAnsi" w:cstheme="minorHAnsi"/>
          <w:szCs w:val="20"/>
        </w:rPr>
        <w:t>schema</w:t>
      </w:r>
      <w:proofErr w:type="gramEnd"/>
      <w:r w:rsidRPr="008A4CB4">
        <w:rPr>
          <w:rFonts w:asciiTheme="minorHAnsi" w:hAnsiTheme="minorHAnsi" w:cstheme="minorHAnsi"/>
          <w:szCs w:val="20"/>
        </w:rPr>
        <w:t xml:space="preserve">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gramStart"/>
      <w:r w:rsidRPr="008A4CB4">
        <w:rPr>
          <w:rFonts w:asciiTheme="minorHAnsi" w:hAnsiTheme="minorHAnsi" w:cstheme="minorHAnsi"/>
          <w:color w:val="222222"/>
          <w:szCs w:val="20"/>
          <w:shd w:val="clear" w:color="auto" w:fill="FFFFFF"/>
        </w:rPr>
        <w:t>Altn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 xml:space="preserve">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w:t>
      </w:r>
      <w:proofErr w:type="gramStart"/>
      <w:r w:rsidRPr="008A4CB4">
        <w:rPr>
          <w:rFonts w:asciiTheme="minorHAnsi" w:hAnsiTheme="minorHAnsi" w:cstheme="minorHAnsi"/>
          <w:szCs w:val="20"/>
        </w:rPr>
        <w:t>exception</w:t>
      </w:r>
      <w:proofErr w:type="gramEnd"/>
      <w:r w:rsidRPr="008A4CB4">
        <w:rPr>
          <w:rFonts w:asciiTheme="minorHAnsi" w:hAnsiTheme="minorHAnsi" w:cstheme="minorHAnsi"/>
          <w:szCs w:val="20"/>
        </w:rPr>
        <w:t xml:space="preserve"> test </w:t>
      </w:r>
      <w:proofErr w:type="gramStart"/>
      <w:r w:rsidRPr="008A4CB4">
        <w:rPr>
          <w:rFonts w:asciiTheme="minorHAnsi" w:hAnsiTheme="minorHAnsi" w:cstheme="minorHAnsi"/>
          <w:szCs w:val="20"/>
        </w:rPr>
        <w:t>result</w:t>
      </w:r>
      <w:proofErr w:type="gramEnd"/>
      <w:r w:rsidRPr="008A4CB4">
        <w:rPr>
          <w:rFonts w:asciiTheme="minorHAnsi" w:hAnsiTheme="minorHAnsi" w:cstheme="minorHAnsi"/>
          <w:szCs w:val="20"/>
        </w:rPr>
        <w:t xml:space="preserve"> for a given use case. The color of the </w:t>
      </w:r>
      <w:proofErr w:type="gramStart"/>
      <w:r w:rsidRPr="008A4CB4">
        <w:rPr>
          <w:rFonts w:asciiTheme="minorHAnsi" w:hAnsiTheme="minorHAnsi" w:cstheme="minorHAnsi"/>
          <w:szCs w:val="20"/>
        </w:rPr>
        <w:t>rendered object</w:t>
      </w:r>
      <w:proofErr w:type="gramEnd"/>
      <w:r w:rsidRPr="008A4CB4">
        <w:rPr>
          <w:rFonts w:asciiTheme="minorHAnsi" w:hAnsiTheme="minorHAnsi" w:cstheme="minorHAnsi"/>
          <w:szCs w:val="20"/>
        </w:rPr>
        <w:t xml:space="preserve">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proofErr w:type="spellStart"/>
      <w:r w:rsidRPr="008A4CB4">
        <w:rPr>
          <w:rFonts w:asciiTheme="minorHAnsi" w:hAnsiTheme="minorHAnsi" w:cstheme="minorHAnsi"/>
          <w:b/>
          <w:bCs/>
          <w:szCs w:val="20"/>
        </w:rPr>
        <w:t>consumerid</w:t>
      </w:r>
      <w:proofErr w:type="spellEnd"/>
      <w:r w:rsidRPr="008A4CB4">
        <w:rPr>
          <w:rFonts w:asciiTheme="minorHAnsi" w:hAnsiTheme="minorHAnsi" w:cstheme="minorHAnsi"/>
          <w:b/>
          <w:bCs/>
          <w:szCs w:val="20"/>
        </w:rPr>
        <w:t>="test3mf01"</w:t>
      </w:r>
      <w:r w:rsidRPr="008A4CB4">
        <w:rPr>
          <w:rFonts w:asciiTheme="minorHAnsi" w:hAnsiTheme="minorHAnsi" w:cstheme="minorHAnsi"/>
          <w:szCs w:val="20"/>
        </w:rPr>
        <w:t xml:space="preserve">, even though for their production code they use a different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Secondly, the consumer under test should embed the private key shown in Appendix D and map this to </w:t>
      </w:r>
      <w:proofErr w:type="spellStart"/>
      <w:r w:rsidRPr="008A4CB4">
        <w:rPr>
          <w:rFonts w:asciiTheme="minorHAnsi" w:hAnsiTheme="minorHAnsi" w:cstheme="minorHAnsi"/>
          <w:b/>
          <w:bCs/>
          <w:szCs w:val="20"/>
        </w:rPr>
        <w:t>keyid</w:t>
      </w:r>
      <w:proofErr w:type="spellEnd"/>
      <w:r w:rsidRPr="008A4CB4">
        <w:rPr>
          <w:rFonts w:asciiTheme="minorHAnsi" w:hAnsiTheme="minorHAnsi" w:cstheme="minorHAnsi"/>
          <w:b/>
          <w:bCs/>
          <w:szCs w:val="20"/>
        </w:rPr>
        <w:t>= “test3mfkek01”</w:t>
      </w:r>
      <w:r w:rsidRPr="008A4CB4">
        <w:rPr>
          <w:rFonts w:asciiTheme="minorHAnsi" w:hAnsiTheme="minorHAnsi" w:cstheme="minorHAnsi"/>
          <w:szCs w:val="20"/>
        </w:rPr>
        <w:t xml:space="preserve"> to be able to decrypt the test case’s encrypted content. The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and </w:t>
      </w:r>
      <w:proofErr w:type="spellStart"/>
      <w:r w:rsidRPr="008A4CB4">
        <w:rPr>
          <w:rFonts w:asciiTheme="minorHAnsi" w:hAnsiTheme="minorHAnsi" w:cstheme="minorHAnsi"/>
          <w:szCs w:val="20"/>
        </w:rPr>
        <w:t>keyid</w:t>
      </w:r>
      <w:proofErr w:type="spellEnd"/>
      <w:r w:rsidRPr="008A4CB4">
        <w:rPr>
          <w:rFonts w:asciiTheme="minorHAnsi" w:hAnsiTheme="minorHAnsi" w:cstheme="minorHAnsi"/>
          <w:szCs w:val="20"/>
        </w:rPr>
        <w:t xml:space="preserve">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w:t>
            </w:r>
            <w:proofErr w:type="gramStart"/>
            <w:r w:rsidRPr="00F5722F">
              <w:rPr>
                <w:rFonts w:asciiTheme="minorHAnsi" w:hAnsiTheme="minorHAnsi" w:cstheme="minorHAnsi"/>
              </w:rPr>
              <w:t>Intent</w:t>
            </w:r>
            <w:proofErr w:type="gramEnd"/>
            <w:r w:rsidRPr="00F5722F">
              <w:rPr>
                <w:rFonts w:asciiTheme="minorHAnsi" w:hAnsiTheme="minorHAnsi" w:cstheme="minorHAnsi"/>
              </w:rPr>
              <w:t xml:space="preserve">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w:t>
            </w:r>
            <w:proofErr w:type="gramStart"/>
            <w:r w:rsidRPr="00F25EB6">
              <w:rPr>
                <w:rFonts w:asciiTheme="minorHAnsi" w:hAnsiTheme="minorHAnsi" w:cstheme="minorHAnsi"/>
              </w:rPr>
              <w:t>to</w:t>
            </w:r>
            <w:proofErr w:type="gramEnd"/>
            <w:r w:rsidRPr="00F25EB6">
              <w:rPr>
                <w:rFonts w:asciiTheme="minorHAnsi" w:hAnsiTheme="minorHAnsi" w:cstheme="minorHAnsi"/>
              </w:rPr>
              <w:t xml:space="preserve">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takes </w:t>
            </w:r>
            <w:proofErr w:type="gramStart"/>
            <w:r w:rsidRPr="00F25EB6">
              <w:rPr>
                <w:rFonts w:asciiTheme="minorHAnsi" w:hAnsiTheme="minorHAnsi" w:cstheme="minorHAnsi"/>
              </w:rPr>
              <w:t>precedence of</w:t>
            </w:r>
            <w:proofErr w:type="gramEnd"/>
            <w:r w:rsidRPr="00F25EB6">
              <w:rPr>
                <w:rFonts w:asciiTheme="minorHAnsi" w:hAnsiTheme="minorHAnsi" w:cstheme="minorHAnsi"/>
              </w:rPr>
              <w:t xml:space="preserve">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 xml:space="preserve">Validate that if the </w:t>
            </w:r>
            <w:proofErr w:type="gramStart"/>
            <w:r>
              <w:rPr>
                <w:rFonts w:asciiTheme="minorHAnsi" w:hAnsiTheme="minorHAnsi"/>
                <w:szCs w:val="20"/>
              </w:rPr>
              <w:t>printer of viewer</w:t>
            </w:r>
            <w:proofErr w:type="gramEnd"/>
            <w:r>
              <w:rPr>
                <w:rFonts w:asciiTheme="minorHAnsi" w:hAnsiTheme="minorHAnsi"/>
                <w:szCs w:val="20"/>
              </w:rPr>
              <w:t xml:space="preserve">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w:t>
            </w:r>
            <w:proofErr w:type="gramStart"/>
            <w:r>
              <w:rPr>
                <w:rFonts w:asciiTheme="minorHAnsi" w:eastAsiaTheme="minorEastAsia" w:hAnsiTheme="minorHAnsi"/>
                <w:szCs w:val="20"/>
              </w:rPr>
              <w:t>Viewer</w:t>
            </w:r>
            <w:proofErr w:type="gramEnd"/>
            <w:r>
              <w:rPr>
                <w:rFonts w:asciiTheme="minorHAnsi" w:eastAsiaTheme="minorEastAsia" w:hAnsiTheme="minorHAnsi"/>
                <w:szCs w:val="20"/>
              </w:rPr>
              <w:t xml:space="preserve">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 xml:space="preserve">The conformance rules restrict the use of </w:t>
            </w:r>
            <w:proofErr w:type="gramStart"/>
            <w:r w:rsidRPr="009D7DD0">
              <w:rPr>
                <w:rFonts w:asciiTheme="minorHAnsi" w:eastAsiaTheme="minorEastAsia" w:hAnsiTheme="minorHAnsi"/>
                <w:szCs w:val="20"/>
              </w:rPr>
              <w:t>path</w:t>
            </w:r>
            <w:proofErr w:type="gramEnd"/>
            <w:r w:rsidRPr="009D7DD0">
              <w:rPr>
                <w:rFonts w:asciiTheme="minorHAnsi" w:eastAsiaTheme="minorEastAsia" w:hAnsiTheme="minorHAnsi"/>
                <w:szCs w:val="20"/>
              </w:rPr>
              <w:t xml:space="preserve">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proofErr w:type="gramStart"/>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 xml:space="preserve">Number of </w:t>
            </w:r>
            <w:proofErr w:type="gramStart"/>
            <w:r>
              <w:rPr>
                <w:rFonts w:asciiTheme="minorHAnsi" w:eastAsiaTheme="minorEastAsia" w:hAnsiTheme="minorHAnsi"/>
                <w:bCs/>
              </w:rPr>
              <w:t>build</w:t>
            </w:r>
            <w:proofErr w:type="gramEnd"/>
            <w:r>
              <w:rPr>
                <w:rFonts w:asciiTheme="minorHAnsi" w:eastAsiaTheme="minorEastAsia" w:hAnsiTheme="minorHAnsi"/>
                <w:bCs/>
              </w:rPr>
              <w:t xml:space="preserve"> items in a </w:t>
            </w:r>
            <w:proofErr w:type="gramStart"/>
            <w:r>
              <w:rPr>
                <w:rFonts w:asciiTheme="minorHAnsi" w:eastAsiaTheme="minorEastAsia" w:hAnsiTheme="minorHAnsi"/>
                <w:bCs/>
              </w:rPr>
              <w:t>build</w:t>
            </w:r>
            <w:proofErr w:type="gramEnd"/>
            <w:r>
              <w:rPr>
                <w:rFonts w:asciiTheme="minorHAnsi" w:eastAsiaTheme="minorEastAsia" w:hAnsiTheme="minorHAnsi"/>
                <w:bCs/>
              </w:rPr>
              <w:t xml:space="preserve">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proofErr w:type="gramStart"/>
            <w:r>
              <w:rPr>
                <w:rFonts w:asciiTheme="minorHAnsi" w:eastAsiaTheme="minorEastAsia" w:hAnsiTheme="minorHAnsi"/>
                <w:bCs/>
              </w:rPr>
              <w:t>slicestack</w:t>
            </w:r>
            <w:proofErr w:type="spellEnd"/>
            <w:r>
              <w:rPr>
                <w:rFonts w:asciiTheme="minorHAnsi" w:eastAsiaTheme="minorEastAsia" w:hAnsiTheme="minorHAnsi"/>
                <w:bCs/>
              </w:rPr>
              <w:t xml:space="preserve"> part</w:t>
            </w:r>
            <w:proofErr w:type="gramEnd"/>
            <w:r>
              <w:rPr>
                <w:rFonts w:asciiTheme="minorHAnsi" w:eastAsiaTheme="minorEastAsia" w:hAnsiTheme="minorHAnsi"/>
                <w:bCs/>
              </w:rPr>
              <w:t xml:space="preserve">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proofErr w:type="gramStart"/>
            <w:r>
              <w:rPr>
                <w:rFonts w:asciiTheme="minorHAnsi" w:eastAsia="Calibri" w:hAnsiTheme="minorHAnsi" w:cs="Calibri"/>
              </w:rPr>
              <w:t>requiredextensions</w:t>
            </w:r>
            <w:proofErr w:type="spellEnd"/>
            <w:proofErr w:type="gram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w:t>
            </w:r>
            <w:proofErr w:type="gramStart"/>
            <w:r>
              <w:rPr>
                <w:rFonts w:asciiTheme="minorHAnsi" w:eastAsia="Calibri" w:hAnsiTheme="minorHAnsi" w:cs="Calibri"/>
              </w:rPr>
              <w:t>M11, M30</w:t>
            </w:r>
            <w:proofErr w:type="gramEnd"/>
            <w:r>
              <w:rPr>
                <w:rFonts w:asciiTheme="minorHAnsi" w:eastAsia="Calibri" w:hAnsiTheme="minorHAnsi" w:cs="Calibri"/>
              </w:rPr>
              <w:t>,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w:t>
            </w:r>
            <w:proofErr w:type="gramStart"/>
            <w:r>
              <w:rPr>
                <w:rFonts w:asciiTheme="minorHAnsi" w:hAnsiTheme="minorHAnsi"/>
              </w:rPr>
              <w:t>Printer</w:t>
            </w:r>
            <w:proofErr w:type="gramEnd"/>
            <w:r>
              <w:rPr>
                <w:rFonts w:asciiTheme="minorHAnsi" w:hAnsiTheme="minorHAnsi"/>
              </w:rPr>
              <w:t xml:space="preserve">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proofErr w:type="gramStart"/>
            <w:r w:rsidRPr="00F84397">
              <w:rPr>
                <w:rFonts w:asciiTheme="minorHAnsi" w:eastAsia="Calibri" w:hAnsiTheme="minorHAnsi" w:cs="Calibri"/>
              </w:rPr>
              <w:t>basematerials</w:t>
            </w:r>
            <w:proofErr w:type="spellEnd"/>
            <w:proofErr w:type="gram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xml:space="preserve">. Use the attributes on several segments to override the object level material mapping. </w:t>
            </w:r>
            <w:proofErr w:type="gramStart"/>
            <w:r w:rsidRPr="00F84397">
              <w:rPr>
                <w:rFonts w:asciiTheme="minorHAnsi" w:eastAsia="Calibri" w:hAnsiTheme="minorHAnsi" w:cs="Calibri"/>
              </w:rPr>
              <w:t>Printer</w:t>
            </w:r>
            <w:proofErr w:type="gramEnd"/>
            <w:r w:rsidRPr="00F84397">
              <w:rPr>
                <w:rFonts w:asciiTheme="minorHAnsi" w:eastAsia="Calibri" w:hAnsiTheme="minorHAnsi" w:cs="Calibri"/>
              </w:rPr>
              <w:t xml:space="preserve">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 xml:space="preserve">P_???_1509 </w:t>
      </w:r>
      <w:proofErr w:type="gramStart"/>
      <w:r w:rsidRPr="000A759F">
        <w:t>Small of</w:t>
      </w:r>
      <w:proofErr w:type="gramEnd"/>
      <w:r w:rsidRPr="000A759F">
        <w:t xml:space="preserve">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w:t>
            </w:r>
            <w:proofErr w:type="gramStart"/>
            <w:r>
              <w:rPr>
                <w:rFonts w:asciiTheme="minorHAnsi" w:eastAsia="Calibri" w:hAnsiTheme="minorHAnsi" w:cs="Calibri"/>
                <w:szCs w:val="20"/>
              </w:rPr>
              <w:t>stacks</w:t>
            </w:r>
            <w:proofErr w:type="gramEnd"/>
            <w:r>
              <w:rPr>
                <w:rFonts w:asciiTheme="minorHAnsi" w:eastAsia="Calibri" w:hAnsiTheme="minorHAnsi" w:cs="Calibri"/>
                <w:szCs w:val="20"/>
              </w:rPr>
              <w:t xml:space="preserve"> for each object should be in </w:t>
            </w:r>
            <w:proofErr w:type="gramStart"/>
            <w:r>
              <w:rPr>
                <w:rFonts w:asciiTheme="minorHAnsi" w:eastAsia="Calibri" w:hAnsiTheme="minorHAnsi" w:cs="Calibri"/>
                <w:szCs w:val="20"/>
              </w:rPr>
              <w:t>root</w:t>
            </w:r>
            <w:proofErr w:type="gramEnd"/>
            <w:r>
              <w:rPr>
                <w:rFonts w:asciiTheme="minorHAnsi" w:eastAsia="Calibri" w:hAnsiTheme="minorHAnsi" w:cs="Calibri"/>
                <w:szCs w:val="20"/>
              </w:rPr>
              <w:t xml:space="preserve">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proofErr w:type="gramStart"/>
            <w:r>
              <w:rPr>
                <w:rFonts w:asciiTheme="minorHAnsi" w:eastAsia="Calibri" w:hAnsiTheme="minorHAnsi" w:cs="Calibri"/>
              </w:rPr>
              <w:t>requiredextensions</w:t>
            </w:r>
            <w:proofErr w:type="spellEnd"/>
            <w:proofErr w:type="gram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 xml:space="preserve">N_???_1604 Locally Defined Slice Stack and </w:t>
      </w:r>
      <w:proofErr w:type="spellStart"/>
      <w:r>
        <w:t>Sliceref</w:t>
      </w:r>
      <w:bookmarkEnd w:id="50"/>
      <w:proofErr w:type="spellEnd"/>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 xml:space="preserve">Invalid </w:t>
            </w:r>
            <w:proofErr w:type="spellStart"/>
            <w:r>
              <w:rPr>
                <w:rFonts w:asciiTheme="minorHAnsi" w:hAnsiTheme="minorHAnsi"/>
              </w:rPr>
              <w:t>Sliceref</w:t>
            </w:r>
            <w:proofErr w:type="spellEnd"/>
            <w:r>
              <w:rPr>
                <w:rFonts w:asciiTheme="minorHAnsi" w:hAnsiTheme="minorHAnsi"/>
              </w:rPr>
              <w:t xml:space="preserve">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 xml:space="preserve">ave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point to the same part that contains the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 xml:space="preserve">The following </w:t>
      </w:r>
      <w:proofErr w:type="gramStart"/>
      <w:r>
        <w:t>guideline</w:t>
      </w:r>
      <w:proofErr w:type="gramEnd"/>
      <w:r>
        <w:t xml:space="preserve"> will be used for </w:t>
      </w:r>
      <w:proofErr w:type="gramStart"/>
      <w:r>
        <w:t>implementation</w:t>
      </w:r>
      <w:proofErr w:type="gramEnd"/>
      <w:r>
        <w:t xml:space="preserve">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 xml:space="preserve">Tests will include the UUID </w:t>
      </w:r>
      <w:proofErr w:type="gramStart"/>
      <w:r w:rsidRPr="00D1431C">
        <w:t>attribute where</w:t>
      </w:r>
      <w:proofErr w:type="gramEnd"/>
      <w:r w:rsidRPr="00D1431C">
        <w:t xml:space="preserv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proofErr w:type="gramStart"/>
      <w:r w:rsidRPr="00D1431C">
        <w:t>basematerials</w:t>
      </w:r>
      <w:proofErr w:type="spellEnd"/>
      <w:proofErr w:type="gram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several beam lattices structures each with a different default beam cap value including hemisphere, sphere, and butt (no beam cap1 or cap2 specified). </w:t>
            </w:r>
            <w:proofErr w:type="gramStart"/>
            <w:r w:rsidR="00B86A52" w:rsidRPr="00B86A52">
              <w:rPr>
                <w:rFonts w:asciiTheme="minorHAnsi" w:eastAsia="Calibri" w:hAnsiTheme="minorHAnsi" w:cs="Calibri"/>
              </w:rPr>
              <w:t>Use</w:t>
            </w:r>
            <w:proofErr w:type="gramEnd"/>
            <w:r w:rsidR="00B86A52" w:rsidRPr="00B86A52">
              <w:rPr>
                <w:rFonts w:asciiTheme="minorHAnsi" w:eastAsia="Calibri" w:hAnsiTheme="minorHAnsi" w:cs="Calibri"/>
              </w:rPr>
              <w:t xml:space="preserve"> r1 or r2 </w:t>
            </w:r>
            <w:proofErr w:type="gramStart"/>
            <w:r w:rsidR="00B86A52" w:rsidRPr="00B86A52">
              <w:rPr>
                <w:rFonts w:asciiTheme="minorHAnsi" w:eastAsia="Calibri" w:hAnsiTheme="minorHAnsi" w:cs="Calibri"/>
              </w:rPr>
              <w:t>beam</w:t>
            </w:r>
            <w:proofErr w:type="gramEnd"/>
            <w:r w:rsidR="00B86A52" w:rsidRPr="00B86A52">
              <w:rPr>
                <w:rFonts w:asciiTheme="minorHAnsi" w:eastAsia="Calibri" w:hAnsiTheme="minorHAnsi" w:cs="Calibri"/>
              </w:rPr>
              <w:t xml:space="preserve">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xml:space="preserve">. </w:t>
            </w:r>
            <w:proofErr w:type="spellStart"/>
            <w:r w:rsidR="00240531">
              <w:rPr>
                <w:rFonts w:asciiTheme="minorHAnsi" w:eastAsia="Calibri" w:hAnsiTheme="minorHAnsi" w:cs="Calibri"/>
              </w:rPr>
              <w:t>Renderable</w:t>
            </w:r>
            <w:proofErr w:type="spellEnd"/>
            <w:r w:rsidR="00240531">
              <w:rPr>
                <w:rFonts w:asciiTheme="minorHAnsi" w:eastAsia="Calibri" w:hAnsiTheme="minorHAnsi" w:cs="Calibri"/>
              </w:rPr>
              <w:t xml:space="preserv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xml:space="preserve">. </w:t>
            </w:r>
            <w:proofErr w:type="spellStart"/>
            <w:r>
              <w:rPr>
                <w:rFonts w:asciiTheme="minorHAnsi" w:eastAsia="Calibri" w:hAnsiTheme="minorHAnsi" w:cs="Calibri"/>
              </w:rPr>
              <w:t>Renderable</w:t>
            </w:r>
            <w:proofErr w:type="spellEnd"/>
            <w:r>
              <w:rPr>
                <w:rFonts w:asciiTheme="minorHAnsi" w:eastAsia="Calibri" w:hAnsiTheme="minorHAnsi" w:cs="Calibri"/>
              </w:rPr>
              <w:t xml:space="preserv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proofErr w:type="gramStart"/>
            <w:r w:rsidR="005E53BC" w:rsidRPr="009C78C1">
              <w:rPr>
                <w:rFonts w:asciiTheme="minorHAnsi" w:eastAsia="Calibri" w:hAnsiTheme="minorHAnsi" w:cs="Calibri"/>
              </w:rPr>
              <w:t>Use</w:t>
            </w:r>
            <w:proofErr w:type="gramEnd"/>
            <w:r w:rsidR="005E53BC" w:rsidRPr="009C78C1">
              <w:rPr>
                <w:rFonts w:asciiTheme="minorHAnsi" w:eastAsia="Calibri" w:hAnsiTheme="minorHAnsi" w:cs="Calibri"/>
              </w:rPr>
              <w:t xml:space="preserve"> r1 or r2 </w:t>
            </w:r>
            <w:proofErr w:type="gramStart"/>
            <w:r w:rsidR="005E53BC" w:rsidRPr="009C78C1">
              <w:rPr>
                <w:rFonts w:asciiTheme="minorHAnsi" w:eastAsia="Calibri" w:hAnsiTheme="minorHAnsi" w:cs="Calibri"/>
              </w:rPr>
              <w:t>beam</w:t>
            </w:r>
            <w:proofErr w:type="gramEnd"/>
            <w:r w:rsidR="005E53BC" w:rsidRPr="009C78C1">
              <w:rPr>
                <w:rFonts w:asciiTheme="minorHAnsi" w:eastAsia="Calibri" w:hAnsiTheme="minorHAnsi" w:cs="Calibri"/>
              </w:rPr>
              <w:t xml:space="preserve">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w:t>
            </w:r>
            <w:proofErr w:type="gramStart"/>
            <w:r w:rsidR="00D634A0">
              <w:rPr>
                <w:rFonts w:asciiTheme="minorHAnsi" w:eastAsia="Calibri" w:hAnsiTheme="minorHAnsi" w:cs="Calibri"/>
              </w:rPr>
              <w:t>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to</w:t>
            </w:r>
            <w:proofErr w:type="gramEnd"/>
            <w:r w:rsidR="00B16216">
              <w:rPr>
                <w:rFonts w:asciiTheme="minorHAnsi" w:eastAsia="Calibri" w:hAnsiTheme="minorHAnsi" w:cs="Calibri"/>
              </w:rPr>
              <w:t xml:space="preserve">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0F45C580" w14:textId="77777777" w:rsidR="0075384A" w:rsidRDefault="0075384A" w:rsidP="006D14E9">
            <w:pPr>
              <w:rPr>
                <w:rFonts w:asciiTheme="minorHAnsi" w:eastAsia="Calibri" w:hAnsiTheme="minorHAnsi" w:cs="Calibri"/>
              </w:rPr>
            </w:pPr>
          </w:p>
          <w:p w14:paraId="6595284D" w14:textId="77777777" w:rsidR="00A73E52" w:rsidRDefault="0075384A" w:rsidP="006D14E9">
            <w:pPr>
              <w:rPr>
                <w:ins w:id="59" w:author="Gonzalez, Jordi" w:date="2025-04-22T09:46:00Z" w16du:dateUtc="2025-04-22T07:46:00Z"/>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r w:rsidRPr="001E0472">
              <w:rPr>
                <w:rFonts w:asciiTheme="minorHAnsi" w:eastAsia="Calibri" w:hAnsiTheme="minorHAnsi" w:cs="Calibri"/>
              </w:rPr>
              <w:t xml:space="preserve">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674AF2C0" w14:textId="77777777" w:rsidR="00A73E52" w:rsidRDefault="00A73E52" w:rsidP="006D14E9">
            <w:pPr>
              <w:rPr>
                <w:ins w:id="60" w:author="Gonzalez, Jordi" w:date="2025-04-22T09:46:00Z" w16du:dateUtc="2025-04-22T07:46:00Z"/>
                <w:rFonts w:asciiTheme="minorHAnsi" w:eastAsia="Calibri" w:hAnsiTheme="minorHAnsi" w:cs="Calibri"/>
                <w:b/>
              </w:rPr>
            </w:pPr>
          </w:p>
          <w:p w14:paraId="6F1F9899" w14:textId="53E3DABA" w:rsidR="006D14E9" w:rsidRDefault="00715328" w:rsidP="006D14E9">
            <w:pPr>
              <w:rPr>
                <w:rFonts w:asciiTheme="minorHAnsi" w:eastAsia="Calibri" w:hAnsiTheme="minorHAnsi" w:cs="Calibri"/>
                <w:b/>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1E0472">
              <w:rPr>
                <w:rFonts w:asciiTheme="minorHAnsi" w:eastAsia="Calibri" w:hAnsiTheme="minorHAnsi" w:cs="Calibri"/>
              </w:rPr>
              <w:t>all</w:t>
            </w:r>
            <w:r w:rsidRPr="006D14E9">
              <w:rPr>
                <w:rFonts w:asciiTheme="minorHAnsi" w:eastAsia="Calibri" w:hAnsiTheme="minorHAnsi" w:cs="Calibri"/>
              </w:rPr>
              <w:t>,  with</w:t>
            </w:r>
            <w:proofErr w:type="gramEnd"/>
            <w:r w:rsidRPr="006D14E9">
              <w:rPr>
                <w:rFonts w:asciiTheme="minorHAnsi" w:eastAsia="Calibri" w:hAnsiTheme="minorHAnsi" w:cs="Calibri"/>
              </w:rPr>
              <w:t xml:space="preserve"> some balls </w:t>
            </w:r>
            <w:proofErr w:type="gramStart"/>
            <w:r w:rsidRPr="006D14E9">
              <w:rPr>
                <w:rFonts w:asciiTheme="minorHAnsi" w:eastAsia="Calibri" w:hAnsiTheme="minorHAnsi" w:cs="Calibri"/>
              </w:rPr>
              <w:t>specified  in</w:t>
            </w:r>
            <w:proofErr w:type="gramEnd"/>
            <w:r w:rsidRPr="006D14E9">
              <w:rPr>
                <w:rFonts w:asciiTheme="minorHAnsi" w:eastAsia="Calibri" w:hAnsiTheme="minorHAnsi" w:cs="Calibri"/>
              </w:rPr>
              <w:t xml:space="preserve"> the balls object with a differentiated diameter overriding the default diameter</w:t>
            </w: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1" w:name="_Toc162181000"/>
      <w:r>
        <w:lastRenderedPageBreak/>
        <w:t>Negative Beam Lattice Extension Test Cases</w:t>
      </w:r>
      <w:bookmarkEnd w:id="61"/>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2" w:name="_Toc162181001"/>
      <w:r>
        <w:lastRenderedPageBreak/>
        <w:t xml:space="preserve">Positive </w:t>
      </w:r>
      <w:r w:rsidR="000C75E7">
        <w:t>Secure Content</w:t>
      </w:r>
      <w:r>
        <w:t xml:space="preserve"> Extension Test Cases</w:t>
      </w:r>
      <w:bookmarkEnd w:id="62"/>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w:t>
      </w:r>
      <w:proofErr w:type="gramStart"/>
      <w:r>
        <w:t>implementation</w:t>
      </w:r>
      <w:proofErr w:type="gramEnd"/>
      <w:r>
        <w:t xml:space="preserve">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proofErr w:type="spellStart"/>
      <w:r w:rsidRPr="00AB58BA">
        <w:rPr>
          <w:rFonts w:cstheme="minorHAnsi"/>
          <w:b/>
          <w:bCs/>
        </w:rPr>
        <w:t>consumerid</w:t>
      </w:r>
      <w:proofErr w:type="spellEnd"/>
      <w:r w:rsidRPr="00AB58BA">
        <w:rPr>
          <w:rFonts w:cstheme="minorHAnsi"/>
          <w:b/>
          <w:bCs/>
        </w:rPr>
        <w:t>="test3mf01"</w:t>
      </w:r>
      <w:r w:rsidRPr="00CD33E8">
        <w:rPr>
          <w:rFonts w:cstheme="minorHAnsi"/>
        </w:rPr>
        <w:t xml:space="preserve">, even though for their production code they use a different </w:t>
      </w:r>
      <w:proofErr w:type="spellStart"/>
      <w:r w:rsidRPr="00CD33E8">
        <w:rPr>
          <w:rFonts w:cstheme="minorHAnsi"/>
        </w:rPr>
        <w:t>consumerid</w:t>
      </w:r>
      <w:proofErr w:type="spellEnd"/>
      <w:r w:rsidRPr="00CD33E8">
        <w:rPr>
          <w:rFonts w:cstheme="minorHAnsi"/>
        </w:rPr>
        <w:t>.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proofErr w:type="spellStart"/>
      <w:r w:rsidRPr="00AB58BA">
        <w:rPr>
          <w:rFonts w:cstheme="minorHAnsi"/>
          <w:b/>
          <w:bCs/>
        </w:rPr>
        <w:t>keyid</w:t>
      </w:r>
      <w:proofErr w:type="spellEnd"/>
      <w:r w:rsidRPr="00AB58BA">
        <w:rPr>
          <w:rFonts w:cstheme="minorHAnsi"/>
          <w:b/>
          <w:bCs/>
        </w:rPr>
        <w:t>=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proofErr w:type="spellStart"/>
      <w:r w:rsidR="008324E5">
        <w:rPr>
          <w:rFonts w:cstheme="minorHAnsi"/>
        </w:rPr>
        <w:t>consumerid</w:t>
      </w:r>
      <w:proofErr w:type="spellEnd"/>
      <w:r w:rsidR="008324E5">
        <w:rPr>
          <w:rFonts w:cstheme="minorHAnsi"/>
        </w:rPr>
        <w:t xml:space="preserve"> and </w:t>
      </w:r>
      <w:proofErr w:type="spellStart"/>
      <w:r w:rsidR="008324E5">
        <w:rPr>
          <w:rFonts w:cstheme="minorHAnsi"/>
        </w:rPr>
        <w:t>keyid</w:t>
      </w:r>
      <w:proofErr w:type="spellEnd"/>
      <w:r w:rsidR="008324E5">
        <w:rPr>
          <w:rFonts w:cstheme="minorHAnsi"/>
        </w:rPr>
        <w:t xml:space="preserve">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 xml:space="preserve">Unless noted otherwise, </w:t>
      </w:r>
      <w:proofErr w:type="spellStart"/>
      <w:r>
        <w:rPr>
          <w:rFonts w:cstheme="minorHAnsi"/>
        </w:rPr>
        <w:t>renderable</w:t>
      </w:r>
      <w:proofErr w:type="spellEnd"/>
      <w:r>
        <w:rPr>
          <w:rFonts w:cstheme="minorHAnsi"/>
        </w:rPr>
        <w:t xml:space="preserv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proofErr w:type="gramStart"/>
      <w:r w:rsidRPr="005A690B">
        <w:rPr>
          <w:rFonts w:cstheme="minorHAnsi"/>
        </w:rPr>
        <w:t>Te</w:t>
      </w:r>
      <w:r w:rsidR="005D65BA">
        <w:rPr>
          <w:rFonts w:cstheme="minorHAnsi"/>
        </w:rPr>
        <w:t>xt</w:t>
      </w:r>
      <w:r w:rsidRPr="005A690B">
        <w:rPr>
          <w:rFonts w:cstheme="minorHAnsi"/>
        </w:rPr>
        <w:t>ure</w:t>
      </w:r>
      <w:proofErr w:type="gramEnd"/>
      <w:r w:rsidRPr="005A690B">
        <w:rPr>
          <w:rFonts w:cstheme="minorHAnsi"/>
        </w:rPr>
        <w:t xml:space="preserv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 xml:space="preserve">encrypted parts that the consumer under </w:t>
      </w:r>
      <w:proofErr w:type="gramStart"/>
      <w:r w:rsidR="00DB626C">
        <w:rPr>
          <w:rFonts w:cstheme="minorHAnsi"/>
        </w:rPr>
        <w:t>test  has</w:t>
      </w:r>
      <w:proofErr w:type="gramEnd"/>
      <w:r w:rsidR="00DB626C">
        <w:rPr>
          <w:rFonts w:cstheme="minorHAnsi"/>
        </w:rPr>
        <w:t xml:space="preserve">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w:t>
      </w:r>
      <w:proofErr w:type="gramStart"/>
      <w:r>
        <w:rPr>
          <w:rFonts w:cstheme="minorHAnsi"/>
        </w:rPr>
        <w:t>keystore</w:t>
      </w:r>
      <w:proofErr w:type="gramEnd"/>
      <w:r>
        <w:rPr>
          <w:rFonts w:cstheme="minorHAnsi"/>
        </w:rPr>
        <w:t xml:space="preserve"> for </w:t>
      </w:r>
      <w:r w:rsidR="00D76607" w:rsidRPr="005A690B">
        <w:rPr>
          <w:rFonts w:cstheme="minorHAnsi"/>
        </w:rPr>
        <w:t xml:space="preserve">each test </w:t>
      </w:r>
      <w:bookmarkStart w:id="63" w:name="_Hlk57213686"/>
      <w:r>
        <w:rPr>
          <w:rFonts w:cstheme="minorHAnsi"/>
        </w:rPr>
        <w:t>package</w:t>
      </w:r>
    </w:p>
    <w:bookmarkEnd w:id="63"/>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w:t>
      </w:r>
      <w:proofErr w:type="gramStart"/>
      <w:r>
        <w:rPr>
          <w:rFonts w:cstheme="minorHAnsi"/>
        </w:rPr>
        <w:t>keystore</w:t>
      </w:r>
      <w:proofErr w:type="gramEnd"/>
      <w:r>
        <w:rPr>
          <w:rFonts w:cstheme="minorHAnsi"/>
        </w:rPr>
        <w:t xml:space="preserv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w:t>
      </w:r>
      <w:proofErr w:type="spellStart"/>
      <w:r>
        <w:rPr>
          <w:rFonts w:cstheme="minorHAnsi"/>
        </w:rPr>
        <w:t>keyid</w:t>
      </w:r>
      <w:proofErr w:type="spellEnd"/>
      <w:r>
        <w:rPr>
          <w:rFonts w:cstheme="minorHAnsi"/>
        </w:rPr>
        <w:t xml:space="preserve">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proofErr w:type="gramStart"/>
      <w:r>
        <w:rPr>
          <w:rFonts w:cstheme="minorHAnsi"/>
          <w:color w:val="24292E"/>
          <w:shd w:val="clear" w:color="auto" w:fill="FFFFFF"/>
        </w:rPr>
        <w:t>keyvalue</w:t>
      </w:r>
      <w:proofErr w:type="spellEnd"/>
      <w:proofErr w:type="gram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w:t>
      </w:r>
      <w:proofErr w:type="gramStart"/>
      <w:r w:rsidRPr="005A690B">
        <w:rPr>
          <w:rFonts w:cstheme="minorHAnsi"/>
          <w:color w:val="24292E"/>
          <w:shd w:val="clear" w:color="auto" w:fill="FFFFFF"/>
        </w:rPr>
        <w:t>128 bit</w:t>
      </w:r>
      <w:proofErr w:type="gramEnd"/>
      <w:r w:rsidRPr="005A690B">
        <w:rPr>
          <w:rFonts w:cstheme="minorHAnsi"/>
          <w:color w:val="24292E"/>
          <w:shd w:val="clear" w:color="auto" w:fill="FFFFFF"/>
        </w:rPr>
        <w:t xml:space="preserve">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xml:space="preserve">. Note: for this test case, the decrypted raw deflate file should be saved in metadata to </w:t>
            </w:r>
            <w:proofErr w:type="gramStart"/>
            <w:r w:rsidR="00467994">
              <w:rPr>
                <w:rFonts w:asciiTheme="minorHAnsi" w:eastAsia="Calibri" w:hAnsiTheme="minorHAnsi" w:cs="Calibri"/>
              </w:rPr>
              <w:t>aide</w:t>
            </w:r>
            <w:proofErr w:type="gramEnd"/>
            <w:r w:rsidR="00467994">
              <w:rPr>
                <w:rFonts w:asciiTheme="minorHAnsi" w:eastAsia="Calibri" w:hAnsiTheme="minorHAnsi" w:cs="Calibri"/>
              </w:rPr>
              <w:t xml:space="preserv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w:t>
            </w:r>
            <w:proofErr w:type="spellStart"/>
            <w:r w:rsidRPr="00AB58BA">
              <w:rPr>
                <w:rFonts w:asciiTheme="minorHAnsi" w:hAnsiTheme="minorHAnsi" w:cstheme="minorHAnsi"/>
              </w:rPr>
              <w:t>keyid</w:t>
            </w:r>
            <w:proofErr w:type="spellEnd"/>
            <w:r w:rsidRPr="00AB58BA">
              <w:rPr>
                <w:rFonts w:asciiTheme="minorHAnsi" w:hAnsiTheme="minorHAnsi" w:cstheme="minorHAnsi"/>
              </w:rPr>
              <w:t xml:space="preserve">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4" w:name="_Toc162181002"/>
      <w:r>
        <w:lastRenderedPageBreak/>
        <w:t>Negative Secure Content Extension Test Cases</w:t>
      </w:r>
      <w:bookmarkEnd w:id="64"/>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w:t>
            </w:r>
            <w:proofErr w:type="spellStart"/>
            <w:r w:rsidR="001821FC">
              <w:rPr>
                <w:rFonts w:asciiTheme="minorHAnsi" w:eastAsia="Calibri" w:hAnsiTheme="minorHAnsi" w:cs="Calibri"/>
              </w:rPr>
              <w:t>consumerid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w:t>
            </w:r>
            <w:proofErr w:type="spellStart"/>
            <w:r w:rsidR="001821FC">
              <w:rPr>
                <w:rFonts w:asciiTheme="minorHAnsi" w:eastAsia="Calibri" w:hAnsiTheme="minorHAnsi" w:cs="Calibri"/>
              </w:rPr>
              <w:t>consumerid</w:t>
            </w:r>
            <w:proofErr w:type="spellEnd"/>
            <w:r w:rsidR="001821FC">
              <w:rPr>
                <w:rFonts w:asciiTheme="minorHAnsi" w:eastAsia="Calibri" w:hAnsiTheme="minorHAnsi" w:cs="Calibri"/>
              </w:rPr>
              <w:t xml:space="preserve">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w:t>
            </w:r>
            <w:proofErr w:type="spellStart"/>
            <w:r w:rsidR="00766F85">
              <w:rPr>
                <w:rFonts w:asciiTheme="minorHAnsi" w:eastAsia="Calibri" w:hAnsiTheme="minorHAnsi" w:cs="Calibri"/>
              </w:rPr>
              <w:t>keyid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w:t>
            </w:r>
            <w:proofErr w:type="spellStart"/>
            <w:r>
              <w:rPr>
                <w:rFonts w:asciiTheme="minorHAnsi" w:eastAsia="Calibri" w:hAnsiTheme="minorHAnsi" w:cs="Calibri"/>
              </w:rPr>
              <w:t>consumerid</w:t>
            </w:r>
            <w:proofErr w:type="spellEnd"/>
            <w:r>
              <w:rPr>
                <w:rFonts w:asciiTheme="minorHAnsi" w:eastAsia="Calibri" w:hAnsiTheme="minorHAnsi" w:cs="Calibri"/>
              </w:rPr>
              <w:t xml:space="preserve"> listed but omits the </w:t>
            </w:r>
            <w:proofErr w:type="spellStart"/>
            <w:r>
              <w:rPr>
                <w:rFonts w:asciiTheme="minorHAnsi" w:eastAsia="Calibri" w:hAnsiTheme="minorHAnsi" w:cs="Calibri"/>
              </w:rPr>
              <w:t>keyid</w:t>
            </w:r>
            <w:proofErr w:type="spellEnd"/>
            <w:r>
              <w:rPr>
                <w:rFonts w:asciiTheme="minorHAnsi" w:eastAsia="Calibri" w:hAnsiTheme="minorHAnsi" w:cs="Calibri"/>
              </w:rPr>
              <w:t xml:space="preserve">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 xml:space="preserve">Tests where encrypted content </w:t>
            </w:r>
            <w:proofErr w:type="gramStart"/>
            <w:r>
              <w:rPr>
                <w:rFonts w:asciiTheme="minorHAnsi" w:hAnsiTheme="minorHAnsi"/>
              </w:rPr>
              <w:t>mapped</w:t>
            </w:r>
            <w:proofErr w:type="gramEnd"/>
            <w:r>
              <w:rPr>
                <w:rFonts w:asciiTheme="minorHAnsi" w:hAnsiTheme="minorHAnsi"/>
              </w:rPr>
              <w:t xml:space="preserve">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 xml:space="preserve">These test cases in this section are expected to fail on printer consumers as some 3MF content will be mapped to encrypted files for which the consumer does not have permission. Consumer editors may pass these tests if </w:t>
      </w:r>
      <w:proofErr w:type="gramStart"/>
      <w:r>
        <w:t>the</w:t>
      </w:r>
      <w:proofErr w:type="gramEnd"/>
      <w:r>
        <w:t xml:space="preserv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additional </w:t>
            </w:r>
            <w:proofErr w:type="spellStart"/>
            <w:r w:rsidR="00E97781" w:rsidRPr="000C75E7">
              <w:rPr>
                <w:rFonts w:asciiTheme="minorHAnsi" w:hAnsiTheme="minorHAnsi" w:cstheme="minorHAnsi"/>
              </w:rPr>
              <w:t>consumerid</w:t>
            </w:r>
            <w:proofErr w:type="spellEnd"/>
            <w:r w:rsidR="00E97781" w:rsidRPr="000C75E7">
              <w:rPr>
                <w:rFonts w:asciiTheme="minorHAnsi" w:hAnsiTheme="minorHAnsi" w:cstheme="minorHAnsi"/>
              </w:rPr>
              <w:t xml:space="preserve"> with associated encrypted content, some overlapping the test consumer, some unique to the alternate consumer. The CEK for the alternate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r w:rsidR="00E97781" w:rsidRPr="000C75E7">
              <w:rPr>
                <w:rFonts w:asciiTheme="minorHAnsi" w:hAnsiTheme="minorHAnsi" w:cstheme="minorHAnsi"/>
              </w:rPr>
              <w:t xml:space="preserve"> will be wrapped with a different PKI pair than the test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 xml:space="preserve">unencrypted  </w:t>
            </w:r>
            <w:proofErr w:type="spellStart"/>
            <w:r w:rsidR="00E97781" w:rsidRPr="000C75E7">
              <w:rPr>
                <w:rFonts w:asciiTheme="minorHAnsi" w:hAnsiTheme="minorHAnsi" w:cstheme="minorHAnsi"/>
              </w:rPr>
              <w:t>renderable</w:t>
            </w:r>
            <w:proofErr w:type="spellEnd"/>
            <w:proofErr w:type="gramEnd"/>
            <w:r w:rsidR="00E97781" w:rsidRPr="000C75E7">
              <w:rPr>
                <w:rFonts w:asciiTheme="minorHAnsi" w:hAnsiTheme="minorHAnsi" w:cstheme="minorHAnsi"/>
              </w:rPr>
              <w:t xml:space="preserve"> content in root model, but with no encrypted content mapped to the test </w:t>
            </w:r>
            <w:proofErr w:type="spellStart"/>
            <w:r w:rsidR="00E97781" w:rsidRPr="000C75E7">
              <w:rPr>
                <w:rFonts w:asciiTheme="minorHAnsi" w:hAnsiTheme="minorHAnsi" w:cstheme="minorHAnsi"/>
              </w:rPr>
              <w:t>consumerid</w:t>
            </w:r>
            <w:proofErr w:type="spellEnd"/>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test consumer listed twice, with a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and an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respectively. The associated encrypted content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partially overlap the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be wrapped with a different PKI pair than the test </w:t>
            </w:r>
            <w:proofErr w:type="spellStart"/>
            <w:r w:rsidR="009825A1" w:rsidRPr="000C75E7">
              <w:rPr>
                <w:rFonts w:asciiTheme="minorHAnsi" w:hAnsiTheme="minorHAnsi" w:cstheme="minorHAnsi"/>
              </w:rPr>
              <w:t>consumer</w:t>
            </w:r>
            <w:r w:rsidR="009825A1">
              <w:rPr>
                <w:rFonts w:asciiTheme="minorHAnsi" w:hAnsiTheme="minorHAnsi" w:cstheme="minorHAnsi"/>
              </w:rPr>
              <w:t>id</w:t>
            </w:r>
            <w:proofErr w:type="spellEnd"/>
            <w:r w:rsidR="007156AC">
              <w:rPr>
                <w:rFonts w:asciiTheme="minorHAnsi" w:hAnsiTheme="minorHAnsi" w:cstheme="minorHAnsi"/>
              </w:rPr>
              <w:t>. Note that thi</w:t>
            </w:r>
            <w:r w:rsidR="007156AC">
              <w:rPr>
                <w:rFonts w:asciiTheme="minorHAnsi" w:eastAsia="Calibri" w:hAnsiTheme="minorHAnsi" w:cs="Calibri"/>
              </w:rPr>
              <w:t xml:space="preserve">s test case will be a clone of test case 01, with the only difference being the mapping of the </w:t>
            </w:r>
            <w:proofErr w:type="spellStart"/>
            <w:r w:rsidR="007156AC">
              <w:rPr>
                <w:rFonts w:asciiTheme="minorHAnsi" w:eastAsia="Calibri" w:hAnsiTheme="minorHAnsi" w:cs="Calibri"/>
              </w:rPr>
              <w:t>consumerid</w:t>
            </w:r>
            <w:proofErr w:type="spellEnd"/>
            <w:r w:rsidR="007156AC">
              <w:rPr>
                <w:rFonts w:asciiTheme="minorHAnsi" w:eastAsia="Calibri" w:hAnsiTheme="minorHAnsi" w:cs="Calibri"/>
              </w:rPr>
              <w:t xml:space="preserve"> and </w:t>
            </w:r>
            <w:proofErr w:type="spellStart"/>
            <w:r w:rsidR="007156AC">
              <w:rPr>
                <w:rFonts w:asciiTheme="minorHAnsi" w:eastAsia="Calibri" w:hAnsiTheme="minorHAnsi" w:cs="Calibri"/>
              </w:rPr>
              <w:t>keyid</w:t>
            </w:r>
            <w:proofErr w:type="spellEnd"/>
            <w:r w:rsidR="007156AC">
              <w:rPr>
                <w:rFonts w:asciiTheme="minorHAnsi" w:eastAsia="Calibri" w:hAnsiTheme="minorHAnsi" w:cs="Calibri"/>
              </w:rPr>
              <w:t xml:space="preserve">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w:t>
            </w:r>
            <w:proofErr w:type="spellStart"/>
            <w:r w:rsidR="00E97781" w:rsidRPr="000C75E7">
              <w:rPr>
                <w:rFonts w:asciiTheme="minorHAnsi" w:hAnsiTheme="minorHAnsi" w:cstheme="minorHAnsi"/>
              </w:rPr>
              <w:t>renderable</w:t>
            </w:r>
            <w:proofErr w:type="spellEnd"/>
            <w:r w:rsidR="00E97781" w:rsidRPr="000C75E7">
              <w:rPr>
                <w:rFonts w:asciiTheme="minorHAnsi" w:hAnsiTheme="minorHAnsi" w:cstheme="minorHAnsi"/>
              </w:rPr>
              <w:t xml:space="preserv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 xml:space="preserve">Various invalid </w:t>
            </w:r>
            <w:proofErr w:type="gramStart"/>
            <w:r>
              <w:rPr>
                <w:rFonts w:asciiTheme="minorHAnsi" w:hAnsiTheme="minorHAnsi"/>
              </w:rPr>
              <w:t>relationship</w:t>
            </w:r>
            <w:proofErr w:type="gramEnd"/>
            <w:r>
              <w:rPr>
                <w:rFonts w:asciiTheme="minorHAnsi" w:hAnsiTheme="minorHAnsi"/>
              </w:rPr>
              <w:t xml:space="preserve">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5" w:name="_Toc162181003"/>
      <w:r>
        <w:lastRenderedPageBreak/>
        <w:t>Positive v1.3.0 Core Test Cases</w:t>
      </w:r>
      <w:bookmarkEnd w:id="65"/>
      <w:r>
        <w:t xml:space="preserve"> </w:t>
      </w:r>
    </w:p>
    <w:p w14:paraId="51EC6094" w14:textId="79D3AF22" w:rsidR="00EE3602" w:rsidRDefault="00BB3DDF" w:rsidP="00BB3DDF">
      <w:r>
        <w:t>The test cases in this section cover requirements added to the v1.3.0 Core specification</w:t>
      </w:r>
      <w:r w:rsidR="009E5D73">
        <w:t xml:space="preserve">, as well as </w:t>
      </w:r>
      <w:proofErr w:type="gramStart"/>
      <w:r w:rsidR="009E5D73">
        <w:t>address</w:t>
      </w:r>
      <w:proofErr w:type="gramEnd"/>
      <w:r w:rsidR="009E5D73">
        <w:t xml:space="preserve">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8675B31"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 xml:space="preserve">test cases that reference the same objects from multiple </w:t>
            </w:r>
            <w:proofErr w:type="gramStart"/>
            <w:r w:rsidR="00E75FE0">
              <w:rPr>
                <w:rFonts w:asciiTheme="minorHAnsi" w:hAnsiTheme="minorHAnsi"/>
                <w:szCs w:val="20"/>
              </w:rPr>
              <w:t>build</w:t>
            </w:r>
            <w:proofErr w:type="gramEnd"/>
            <w:r w:rsidR="00E75FE0">
              <w:rPr>
                <w:rFonts w:asciiTheme="minorHAnsi" w:hAnsiTheme="minorHAnsi"/>
                <w:szCs w:val="20"/>
              </w:rPr>
              <w:t xml:space="preserve">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6" w:name="_Toc162181004"/>
      <w:r>
        <w:lastRenderedPageBreak/>
        <w:t>Negative v1.3.0 Core Test Cases</w:t>
      </w:r>
      <w:bookmarkEnd w:id="66"/>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7" w:name="_Toc162181005"/>
      <w:r w:rsidRPr="00B768E8">
        <w:t>Boolean</w:t>
      </w:r>
      <w:r>
        <w:t xml:space="preserve"> Extension Test Case Guidelines</w:t>
      </w:r>
      <w:bookmarkEnd w:id="67"/>
    </w:p>
    <w:p w14:paraId="24E1F125" w14:textId="266D9785" w:rsidR="00B768E8" w:rsidRDefault="00B768E8" w:rsidP="00B768E8">
      <w:r>
        <w:t xml:space="preserve">The following guidelines will be used for </w:t>
      </w:r>
      <w:proofErr w:type="gramStart"/>
      <w:r>
        <w:t>implementation</w:t>
      </w:r>
      <w:proofErr w:type="gramEnd"/>
      <w:r>
        <w:t xml:space="preserve">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w:t>
      </w:r>
    </w:p>
    <w:p w14:paraId="4635C157" w14:textId="44B7994C"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w:t>
      </w:r>
    </w:p>
    <w:p w14:paraId="1746F1D6" w14:textId="6CA4E138" w:rsidR="00C31ACB" w:rsidRDefault="00C31ACB" w:rsidP="008E4E98">
      <w:pPr>
        <w:pStyle w:val="ListParagraph"/>
        <w:numPr>
          <w:ilvl w:val="0"/>
          <w:numId w:val="20"/>
        </w:numPr>
      </w:pPr>
      <w:r>
        <w:t xml:space="preserve">Demonstrate composite </w:t>
      </w:r>
      <w:proofErr w:type="spellStart"/>
      <w:r>
        <w:t>boolean</w:t>
      </w:r>
      <w:proofErr w:type="spellEnd"/>
      <w:r>
        <w:t xml:space="preserve"> operations using union, difference, and intersection</w:t>
      </w:r>
    </w:p>
    <w:p w14:paraId="17B8604F" w14:textId="039CB3A6" w:rsidR="00C31ACB" w:rsidRDefault="00C31ACB" w:rsidP="008E4E98">
      <w:pPr>
        <w:pStyle w:val="ListParagraph"/>
        <w:numPr>
          <w:ilvl w:val="0"/>
          <w:numId w:val="20"/>
        </w:numPr>
      </w:pPr>
      <w:r>
        <w:t xml:space="preserve">Demonstrate default state of </w:t>
      </w:r>
      <w:proofErr w:type="spellStart"/>
      <w:r>
        <w:t>booleanshape</w:t>
      </w:r>
      <w:proofErr w:type="spellEnd"/>
      <w:r>
        <w:t xml:space="preserve"> operation attribute if not specified</w:t>
      </w:r>
      <w:r w:rsidR="008F1CA1">
        <w:t xml:space="preserve"> </w:t>
      </w:r>
      <w:r>
        <w:t>(Union)</w:t>
      </w:r>
    </w:p>
    <w:p w14:paraId="175367B5" w14:textId="1E9E53D3" w:rsidR="00C31ACB" w:rsidRDefault="00C31ACB" w:rsidP="008E4E98">
      <w:pPr>
        <w:pStyle w:val="ListParagraph"/>
        <w:numPr>
          <w:ilvl w:val="0"/>
          <w:numId w:val="20"/>
        </w:numPr>
      </w:pPr>
      <w:proofErr w:type="spellStart"/>
      <w:r>
        <w:t>booleanshape</w:t>
      </w:r>
      <w:proofErr w:type="spellEnd"/>
      <w:r>
        <w:t xml:space="preserve"> with an example of single </w:t>
      </w:r>
      <w:proofErr w:type="spellStart"/>
      <w:r>
        <w:t>boolean</w:t>
      </w:r>
      <w:proofErr w:type="spellEnd"/>
      <w:r>
        <w:t xml:space="preserve"> sub element and an example of multiple </w:t>
      </w:r>
      <w:proofErr w:type="spellStart"/>
      <w:r>
        <w:t>boolean</w:t>
      </w:r>
      <w:proofErr w:type="spellEnd"/>
      <w:r>
        <w:t xml:space="preserve"> sub elements</w:t>
      </w:r>
    </w:p>
    <w:p w14:paraId="75BE3649" w14:textId="6A4F9621" w:rsidR="00C31ACB" w:rsidRDefault="00C31ACB" w:rsidP="008E4E98">
      <w:pPr>
        <w:pStyle w:val="ListParagraph"/>
        <w:numPr>
          <w:ilvl w:val="0"/>
          <w:numId w:val="20"/>
        </w:numPr>
      </w:pPr>
      <w:r>
        <w:t xml:space="preserve">Demonstrate a union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 xml:space="preserve">Multiple Object Interactions – Have the same primary object operated on by multiple </w:t>
      </w:r>
      <w:proofErr w:type="spellStart"/>
      <w:r>
        <w:t>boolean</w:t>
      </w:r>
      <w:proofErr w:type="spellEnd"/>
      <w:r>
        <w:t xml:space="preserve">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8" w:name="_Toc162181006"/>
      <w:r>
        <w:t>Positive Boolean Extension Test Cases</w:t>
      </w:r>
      <w:bookmarkEnd w:id="68"/>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a difference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composite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default state of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with an example of single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 and an example of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Multiple Object Interactions – Have the same primary object operated on by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w:t>
            </w:r>
            <w:proofErr w:type="spellStart"/>
            <w:r w:rsidR="000D4BB2" w:rsidRPr="000D4BB2">
              <w:rPr>
                <w:rFonts w:asciiTheme="minorHAnsi" w:hAnsiTheme="minorHAnsi" w:cstheme="minorHAnsi"/>
              </w:rPr>
              <w:t>objectid</w:t>
            </w:r>
            <w:proofErr w:type="spellEnd"/>
            <w:r w:rsidR="000D4BB2" w:rsidRPr="000D4BB2">
              <w:rPr>
                <w:rFonts w:asciiTheme="minorHAnsi" w:hAnsiTheme="minorHAnsi" w:cstheme="minorHAnsi"/>
              </w:rPr>
              <w:t xml:space="preserve">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Non-root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transforms are used for both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and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where no transforms are used for both the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and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that the order of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object references in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the same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different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points to an object that itself contains a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Boolean operations involving union, difference, and intersection where objects are </w:t>
            </w:r>
            <w:proofErr w:type="gramStart"/>
            <w:r w:rsidR="00374D95" w:rsidRPr="00374D95">
              <w:rPr>
                <w:rFonts w:asciiTheme="minorHAnsi" w:hAnsiTheme="minorHAnsi" w:cstheme="minorHAnsi"/>
              </w:rPr>
              <w:t>NOT  overlapping</w:t>
            </w:r>
            <w:proofErr w:type="gramEnd"/>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Union color – Overlapping objects with at least one surface colinear (last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object </w:t>
            </w:r>
            <w:proofErr w:type="gramStart"/>
            <w:r w:rsidR="00374D95" w:rsidRPr="00374D95">
              <w:rPr>
                <w:rFonts w:asciiTheme="minorHAnsi" w:eastAsia="Calibri" w:hAnsiTheme="minorHAnsi" w:cstheme="minorHAnsi"/>
              </w:rPr>
              <w:t>rendered  wins</w:t>
            </w:r>
            <w:proofErr w:type="gramEnd"/>
            <w:r w:rsidR="00374D95" w:rsidRPr="00374D95">
              <w:rPr>
                <w:rFonts w:asciiTheme="minorHAnsi" w:eastAsia="Calibri" w:hAnsiTheme="minorHAnsi" w:cstheme="minorHAnsi"/>
              </w:rPr>
              <w:t xml:space="preserve">), </w:t>
            </w:r>
            <w:proofErr w:type="gramStart"/>
            <w:r w:rsidR="00374D95" w:rsidRPr="00374D95">
              <w:rPr>
                <w:rFonts w:asciiTheme="minorHAnsi" w:eastAsia="Calibri" w:hAnsiTheme="minorHAnsi" w:cstheme="minorHAnsi"/>
              </w:rPr>
              <w:t>demonstrate  where</w:t>
            </w:r>
            <w:proofErr w:type="gramEnd"/>
            <w:r w:rsidR="00374D95" w:rsidRPr="00374D95">
              <w:rPr>
                <w:rFonts w:asciiTheme="minorHAnsi" w:eastAsia="Calibri" w:hAnsiTheme="minorHAnsi" w:cstheme="minorHAnsi"/>
              </w:rPr>
              <w:t xml:space="preserve"> last object does and does not have a color property specified. Base </w:t>
            </w:r>
            <w:proofErr w:type="gramStart"/>
            <w:r w:rsidR="00374D95" w:rsidRPr="00374D95">
              <w:rPr>
                <w:rFonts w:asciiTheme="minorHAnsi" w:eastAsia="Calibri" w:hAnsiTheme="minorHAnsi" w:cstheme="minorHAnsi"/>
              </w:rPr>
              <w:t>object</w:t>
            </w:r>
            <w:proofErr w:type="gramEnd"/>
            <w:r w:rsidR="00374D95" w:rsidRPr="00374D95">
              <w:rPr>
                <w:rFonts w:asciiTheme="minorHAnsi" w:eastAsia="Calibri" w:hAnsiTheme="minorHAnsi" w:cstheme="minorHAnsi"/>
              </w:rPr>
              <w:t xml:space="preserve">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w:t>
            </w:r>
            <w:proofErr w:type="gramStart"/>
            <w:r w:rsidR="00374D95" w:rsidRPr="00374D95">
              <w:rPr>
                <w:rFonts w:asciiTheme="minorHAnsi" w:hAnsiTheme="minorHAnsi" w:cstheme="minorHAnsi"/>
              </w:rPr>
              <w:t>does</w:t>
            </w:r>
            <w:proofErr w:type="gramEnd"/>
            <w:r w:rsidR="00374D95" w:rsidRPr="00374D95">
              <w:rPr>
                <w:rFonts w:asciiTheme="minorHAnsi" w:hAnsiTheme="minorHAnsi" w:cstheme="minorHAnsi"/>
              </w:rPr>
              <w:t xml:space="preserve"> and </w:t>
            </w:r>
            <w:proofErr w:type="gramStart"/>
            <w:r w:rsidR="00374D95" w:rsidRPr="00374D95">
              <w:rPr>
                <w:rFonts w:asciiTheme="minorHAnsi" w:hAnsiTheme="minorHAnsi" w:cstheme="minorHAnsi"/>
              </w:rPr>
              <w:t>does  not</w:t>
            </w:r>
            <w:proofErr w:type="gramEnd"/>
            <w:r w:rsidR="00374D95" w:rsidRPr="00374D95">
              <w:rPr>
                <w:rFonts w:asciiTheme="minorHAnsi" w:hAnsiTheme="minorHAnsi" w:cstheme="minorHAnsi"/>
              </w:rPr>
              <w:t xml:space="preserve"> have a color property specified. Base </w:t>
            </w:r>
            <w:proofErr w:type="gramStart"/>
            <w:r w:rsidR="00374D95" w:rsidRPr="00374D95">
              <w:rPr>
                <w:rFonts w:asciiTheme="minorHAnsi" w:hAnsiTheme="minorHAnsi" w:cstheme="minorHAnsi"/>
              </w:rPr>
              <w:t>object</w:t>
            </w:r>
            <w:proofErr w:type="gramEnd"/>
            <w:r w:rsidR="00374D95" w:rsidRPr="00374D95">
              <w:rPr>
                <w:rFonts w:asciiTheme="minorHAnsi" w:hAnsiTheme="minorHAnsi" w:cstheme="minorHAnsi"/>
              </w:rPr>
              <w:t xml:space="preserve">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w:t>
            </w:r>
            <w:proofErr w:type="gramStart"/>
            <w:r w:rsidR="00374D95" w:rsidRPr="00374D95">
              <w:rPr>
                <w:rFonts w:asciiTheme="minorHAnsi" w:eastAsia="Calibri" w:hAnsiTheme="minorHAnsi" w:cstheme="minorHAnsi"/>
              </w:rPr>
              <w:t>object</w:t>
            </w:r>
            <w:proofErr w:type="gramEnd"/>
            <w:r w:rsidR="00374D95" w:rsidRPr="00374D95">
              <w:rPr>
                <w:rFonts w:asciiTheme="minorHAnsi" w:eastAsia="Calibri" w:hAnsiTheme="minorHAnsi" w:cstheme="minorHAnsi"/>
              </w:rPr>
              <w:t xml:space="preserve">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 xml:space="preserve">P_OPX_3011_XX Components of </w:t>
      </w:r>
      <w:proofErr w:type="spellStart"/>
      <w:r w:rsidR="0003381D">
        <w:t>booleans</w:t>
      </w:r>
      <w:proofErr w:type="spellEnd"/>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 xml:space="preserve">Components of </w:t>
            </w:r>
            <w:proofErr w:type="spellStart"/>
            <w:r>
              <w:rPr>
                <w:rFonts w:asciiTheme="minorHAnsi" w:hAnsiTheme="minorHAnsi"/>
              </w:rPr>
              <w:t>booleans</w:t>
            </w:r>
            <w:proofErr w:type="spellEnd"/>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proofErr w:type="spellStart"/>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proofErr w:type="spellEnd"/>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69" w:name="_Toc162181007"/>
      <w:r>
        <w:t>Negative Boolean Extension Test Cases</w:t>
      </w:r>
      <w:bookmarkEnd w:id="69"/>
      <w:r>
        <w:t xml:space="preserve"> </w:t>
      </w:r>
    </w:p>
    <w:p w14:paraId="6D353A6D" w14:textId="2EB06B39" w:rsidR="00A41826" w:rsidRDefault="00A41826" w:rsidP="00A41826">
      <w:pPr>
        <w:pStyle w:val="Heading3"/>
      </w:pPr>
      <w:r>
        <w:t xml:space="preserve">N_OPX_3100_XX </w:t>
      </w:r>
      <w:r w:rsidRPr="00E32A9A">
        <w:t xml:space="preserve">Wrong </w:t>
      </w:r>
      <w:proofErr w:type="spellStart"/>
      <w:r w:rsidRPr="00E32A9A">
        <w:t>objectID</w:t>
      </w:r>
      <w:proofErr w:type="spellEnd"/>
      <w:r w:rsidRPr="00E32A9A">
        <w:t xml:space="preserve">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w:t>
            </w:r>
            <w:proofErr w:type="spellStart"/>
            <w:r w:rsidRPr="0030458A">
              <w:rPr>
                <w:rFonts w:asciiTheme="minorHAnsi" w:hAnsiTheme="minorHAnsi"/>
              </w:rPr>
              <w:t>objectID</w:t>
            </w:r>
            <w:proofErr w:type="spellEnd"/>
            <w:r w:rsidRPr="0030458A">
              <w:rPr>
                <w:rFonts w:asciiTheme="minorHAnsi" w:hAnsiTheme="minorHAnsi"/>
              </w:rPr>
              <w:t xml:space="preserve">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Multiple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with no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w:t>
            </w:r>
            <w:proofErr w:type="spellStart"/>
            <w:r w:rsidR="00374D95" w:rsidRPr="00374D95">
              <w:rPr>
                <w:rFonts w:asciiTheme="minorHAnsi" w:hAnsiTheme="minorHAnsi" w:cstheme="minorHAnsi"/>
              </w:rPr>
              <w:t>objectID</w:t>
            </w:r>
            <w:proofErr w:type="spellEnd"/>
            <w:r w:rsidR="00374D95" w:rsidRPr="00374D95">
              <w:rPr>
                <w:rFonts w:asciiTheme="minorHAnsi" w:hAnsiTheme="minorHAnsi" w:cstheme="minorHAnsi"/>
              </w:rPr>
              <w:t xml:space="preserve">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w:t>
            </w:r>
            <w:proofErr w:type="spellStart"/>
            <w:r w:rsidR="00374D95" w:rsidRPr="00374D95">
              <w:rPr>
                <w:rFonts w:asciiTheme="minorHAnsi" w:eastAsia="Calibri" w:hAnsiTheme="minorHAnsi" w:cstheme="minorHAnsi"/>
              </w:rPr>
              <w:t>booleanshape</w:t>
            </w:r>
            <w:proofErr w:type="spellEnd"/>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Production namespace prefix on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and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triangular mesh object that is defined after the object containing the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another object </w:t>
            </w:r>
            <w:proofErr w:type="gramStart"/>
            <w:r w:rsidR="00374D95" w:rsidRPr="00374D95">
              <w:rPr>
                <w:rFonts w:asciiTheme="minorHAnsi" w:eastAsia="Calibri" w:hAnsiTheme="minorHAnsi" w:cstheme="minorHAnsi"/>
              </w:rPr>
              <w:t xml:space="preserve">containing  </w:t>
            </w:r>
            <w:proofErr w:type="spellStart"/>
            <w:r w:rsidR="00374D95" w:rsidRPr="00374D95">
              <w:rPr>
                <w:rFonts w:asciiTheme="minorHAnsi" w:eastAsia="Calibri" w:hAnsiTheme="minorHAnsi" w:cstheme="minorHAnsi"/>
              </w:rPr>
              <w:t>booleanshape</w:t>
            </w:r>
            <w:proofErr w:type="spellEnd"/>
            <w:proofErr w:type="gramEnd"/>
            <w:r w:rsidR="00374D95" w:rsidRPr="00374D95">
              <w:rPr>
                <w:rFonts w:asciiTheme="minorHAnsi" w:eastAsia="Calibri" w:hAnsiTheme="minorHAnsi" w:cstheme="minorHAnsi"/>
              </w:rPr>
              <w:t xml:space="preserve"> that is defined after the object containing the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70" w:name="_Toc162181008"/>
      <w:r>
        <w:t>Positive Displacement Extension Test Cases</w:t>
      </w:r>
      <w:bookmarkEnd w:id="70"/>
      <w:r>
        <w:t xml:space="preserve"> </w:t>
      </w:r>
    </w:p>
    <w:p w14:paraId="40BAC4E6" w14:textId="12DB750E" w:rsidR="001F5B65" w:rsidRDefault="001F5B65" w:rsidP="001F5B65">
      <w:r>
        <w:t xml:space="preserve">The following </w:t>
      </w:r>
      <w:proofErr w:type="gramStart"/>
      <w:r>
        <w:t>guideline</w:t>
      </w:r>
      <w:proofErr w:type="gramEnd"/>
      <w:r>
        <w:t xml:space="preserv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w:t>
      </w:r>
      <w:proofErr w:type="gramStart"/>
      <w:r w:rsidRPr="00E32A9A">
        <w:t xml:space="preserve">objects </w:t>
      </w:r>
      <w:r>
        <w:t xml:space="preserve"> and</w:t>
      </w:r>
      <w:proofErr w:type="gramEnd"/>
      <w:r>
        <w:t xml:space="preserve"> texture files </w:t>
      </w:r>
      <w:r w:rsidRPr="00E32A9A">
        <w:t xml:space="preserve">will be used to demonstrate the </w:t>
      </w:r>
      <w:r>
        <w:t>displacement</w:t>
      </w:r>
      <w:r w:rsidRPr="00E32A9A">
        <w:t xml:space="preserve"> </w:t>
      </w:r>
      <w:proofErr w:type="gramStart"/>
      <w:r>
        <w:t>effect</w:t>
      </w:r>
      <w:r w:rsidRPr="00E32A9A">
        <w:t xml:space="preserve"> </w:t>
      </w:r>
      <w:r>
        <w:t>.</w:t>
      </w:r>
      <w:proofErr w:type="gramEnd"/>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xml:space="preserve">, production extension, and </w:t>
      </w:r>
      <w:proofErr w:type="spellStart"/>
      <w:r>
        <w:t>boolean</w:t>
      </w:r>
      <w:proofErr w:type="spellEnd"/>
      <w:r>
        <w:t xml:space="preserve"> operations</w:t>
      </w:r>
      <w:r w:rsidRPr="00E32A9A">
        <w:t xml:space="preserve"> as </w:t>
      </w:r>
      <w:proofErr w:type="gramStart"/>
      <w:r w:rsidRPr="00E32A9A">
        <w:t>a required</w:t>
      </w:r>
      <w:proofErr w:type="gramEnd"/>
      <w:r w:rsidRPr="00E32A9A">
        <w:t xml:space="preserve">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w:t>
      </w:r>
      <w:proofErr w:type="gramStart"/>
      <w:r>
        <w:t>origin</w:t>
      </w:r>
      <w:proofErr w:type="gramEnd"/>
      <w:r>
        <w:t xml:space="preserve">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 xml:space="preserve">02 - PNG containing RGB data, </w:t>
            </w:r>
            <w:proofErr w:type="gramStart"/>
            <w:r w:rsidRPr="0028565B">
              <w:rPr>
                <w:rFonts w:asciiTheme="minorHAnsi" w:hAnsiTheme="minorHAnsi"/>
              </w:rPr>
              <w:t>demonstrate</w:t>
            </w:r>
            <w:proofErr w:type="gramEnd"/>
            <w:r w:rsidRPr="0028565B">
              <w:rPr>
                <w:rFonts w:asciiTheme="minorHAnsi" w:hAnsiTheme="minorHAnsi"/>
              </w:rPr>
              <w:t xml:space="preserv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xml:space="preserve">- PNG containing an alpha channel, </w:t>
            </w:r>
            <w:proofErr w:type="gramStart"/>
            <w:r w:rsidRPr="0028565B">
              <w:rPr>
                <w:rFonts w:asciiTheme="minorHAnsi" w:hAnsiTheme="minorHAnsi"/>
              </w:rPr>
              <w:t>demonstrate</w:t>
            </w:r>
            <w:proofErr w:type="gramEnd"/>
            <w:r w:rsidRPr="0028565B">
              <w:rPr>
                <w:rFonts w:asciiTheme="minorHAnsi" w:hAnsiTheme="minorHAnsi"/>
              </w:rPr>
              <w:t xml:space="preserv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w:t>
            </w:r>
            <w:proofErr w:type="gramStart"/>
            <w:r w:rsidRPr="0028565B">
              <w:rPr>
                <w:rFonts w:asciiTheme="minorHAnsi" w:hAnsiTheme="minorHAnsi"/>
              </w:rPr>
              <w:t>specifying  A</w:t>
            </w:r>
            <w:proofErr w:type="gramEnd"/>
            <w:r w:rsidRPr="0028565B">
              <w:rPr>
                <w:rFonts w:asciiTheme="minorHAnsi" w:hAnsiTheme="minorHAnsi"/>
              </w:rPr>
              <w:t xml:space="preserve"> as the channel </w:t>
            </w:r>
            <w:proofErr w:type="gramStart"/>
            <w:r w:rsidRPr="0028565B">
              <w:rPr>
                <w:rFonts w:asciiTheme="minorHAnsi" w:hAnsiTheme="minorHAnsi"/>
              </w:rPr>
              <w:t>in  a</w:t>
            </w:r>
            <w:proofErr w:type="gramEnd"/>
            <w:r w:rsidRPr="0028565B">
              <w:rPr>
                <w:rFonts w:asciiTheme="minorHAnsi" w:hAnsiTheme="minorHAnsi"/>
              </w:rPr>
              <w:t xml:space="preserve"> 3-color PNG file with no alpha channel results in a value of 1 (255 for an </w:t>
            </w:r>
            <w:proofErr w:type="gramStart"/>
            <w:r w:rsidRPr="0028565B">
              <w:rPr>
                <w:rFonts w:asciiTheme="minorHAnsi" w:hAnsiTheme="minorHAnsi"/>
              </w:rPr>
              <w:t>8 bit</w:t>
            </w:r>
            <w:proofErr w:type="gramEnd"/>
            <w:r w:rsidRPr="0028565B">
              <w:rPr>
                <w:rFonts w:asciiTheme="minorHAnsi" w:hAnsiTheme="minorHAnsi"/>
              </w:rPr>
              <w:t xml:space="preserve"> </w:t>
            </w:r>
            <w:proofErr w:type="gramStart"/>
            <w:r w:rsidRPr="0028565B">
              <w:rPr>
                <w:rFonts w:asciiTheme="minorHAnsi" w:hAnsiTheme="minorHAnsi"/>
              </w:rPr>
              <w:t>channel)  being</w:t>
            </w:r>
            <w:proofErr w:type="gramEnd"/>
            <w:r w:rsidRPr="0028565B">
              <w:rPr>
                <w:rFonts w:asciiTheme="minorHAnsi" w:hAnsiTheme="minorHAnsi"/>
              </w:rPr>
              <w:t xml:space="preserve">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w:t>
            </w:r>
            <w:proofErr w:type="gramStart"/>
            <w:r w:rsidRPr="0028565B">
              <w:rPr>
                <w:rFonts w:asciiTheme="minorHAnsi" w:hAnsiTheme="minorHAnsi"/>
              </w:rPr>
              <w:t>for</w:t>
            </w:r>
            <w:proofErr w:type="gramEnd"/>
            <w:r w:rsidRPr="0028565B">
              <w:rPr>
                <w:rFonts w:asciiTheme="minorHAnsi" w:hAnsiTheme="minorHAnsi"/>
              </w:rPr>
              <w:t xml:space="preserve">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w:t>
            </w:r>
            <w:proofErr w:type="gramStart"/>
            <w:r w:rsidRPr="0028565B">
              <w:rPr>
                <w:rFonts w:asciiTheme="minorHAnsi" w:hAnsiTheme="minorHAnsi"/>
              </w:rPr>
              <w:t>for</w:t>
            </w:r>
            <w:proofErr w:type="gramEnd"/>
            <w:r w:rsidRPr="0028565B">
              <w:rPr>
                <w:rFonts w:asciiTheme="minorHAnsi" w:hAnsiTheme="minorHAnsi"/>
              </w:rPr>
              <w:t xml:space="preserve">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p w14:paraId="1B877A13" w14:textId="77777777" w:rsidR="001A6C16" w:rsidRDefault="001A6C16" w:rsidP="0028565B">
            <w:pPr>
              <w:rPr>
                <w:rFonts w:asciiTheme="minorHAnsi" w:hAnsiTheme="minorHAnsi"/>
              </w:rPr>
            </w:pPr>
          </w:p>
          <w:p w14:paraId="11402B5E" w14:textId="03ECCA60" w:rsidR="001A6C16" w:rsidRDefault="001A6C16" w:rsidP="0028565B">
            <w:pPr>
              <w:rPr>
                <w:rFonts w:asciiTheme="minorHAnsi" w:hAnsiTheme="minorHAnsi"/>
              </w:rPr>
            </w:pPr>
            <w:r w:rsidRPr="00F43AE3">
              <w:rPr>
                <w:rFonts w:asciiTheme="minorHAnsi" w:hAnsiTheme="minorHAnsi"/>
                <w:b/>
                <w:bCs/>
              </w:rPr>
              <w:t>18</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Pr>
                <w:rFonts w:asciiTheme="minorHAnsi" w:hAnsiTheme="minorHAnsi"/>
              </w:rPr>
              <w:t>, with non-integer tiles.</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w:t>
            </w:r>
            <w:r w:rsidRPr="008061A7">
              <w:rPr>
                <w:rFonts w:asciiTheme="minorHAnsi" w:hAnsiTheme="minorHAnsi"/>
              </w:rPr>
              <w:lastRenderedPageBreak/>
              <w:t>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proofErr w:type="gramStart"/>
            <w:r w:rsidRPr="00BC1367">
              <w:rPr>
                <w:rFonts w:asciiTheme="minorHAnsi" w:hAnsiTheme="minorHAnsi"/>
              </w:rPr>
              <w:t>normvectors</w:t>
            </w:r>
            <w:proofErr w:type="spellEnd"/>
            <w:proofErr w:type="gram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w:t>
            </w:r>
            <w:proofErr w:type="gramStart"/>
            <w:r w:rsidRPr="00BC1367">
              <w:rPr>
                <w:rFonts w:asciiTheme="minorHAnsi" w:hAnsiTheme="minorHAnsi"/>
              </w:rPr>
              <w:t>Should</w:t>
            </w:r>
            <w:proofErr w:type="gramEnd"/>
            <w:r w:rsidRPr="00BC1367">
              <w:rPr>
                <w:rFonts w:asciiTheme="minorHAnsi" w:hAnsiTheme="minorHAnsi"/>
              </w:rPr>
              <w:t xml:space="preserve">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xml:space="preserve">- Illustrate the use of displacements on irregular solid shapes such as a </w:t>
            </w:r>
            <w:proofErr w:type="gramStart"/>
            <w:r w:rsidRPr="00D20CD7">
              <w:rPr>
                <w:rFonts w:asciiTheme="minorHAnsi" w:hAnsiTheme="minorHAnsi"/>
              </w:rPr>
              <w:t>torus</w:t>
            </w:r>
            <w:proofErr w:type="gramEnd"/>
            <w:r w:rsidRPr="00D20CD7">
              <w:rPr>
                <w:rFonts w:asciiTheme="minorHAnsi" w:hAnsiTheme="minorHAnsi"/>
              </w:rPr>
              <w:t>.</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proofErr w:type="gramStart"/>
            <w:r w:rsidRPr="00D20CD7">
              <w:rPr>
                <w:rFonts w:asciiTheme="minorHAnsi" w:hAnsiTheme="minorHAnsi"/>
              </w:rPr>
              <w:t>colorgroup</w:t>
            </w:r>
            <w:proofErr w:type="spellEnd"/>
            <w:proofErr w:type="gram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Illustrate the effect of a </w:t>
            </w:r>
            <w:proofErr w:type="gramStart"/>
            <w:r w:rsidRPr="00D20CD7">
              <w:rPr>
                <w:rFonts w:asciiTheme="minorHAnsi" w:hAnsiTheme="minorHAnsi"/>
              </w:rPr>
              <w:t>transform</w:t>
            </w:r>
            <w:proofErr w:type="gramEnd"/>
            <w:r w:rsidRPr="00D20CD7">
              <w:rPr>
                <w:rFonts w:asciiTheme="minorHAnsi" w:hAnsiTheme="minorHAnsi"/>
              </w:rPr>
              <w:t xml:space="preserve">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w:t>
            </w:r>
            <w:proofErr w:type="gramStart"/>
            <w:r w:rsidRPr="008E4E98">
              <w:rPr>
                <w:rFonts w:asciiTheme="minorHAnsi" w:hAnsiTheme="minorHAnsi"/>
              </w:rPr>
              <w:t>alpha-channel</w:t>
            </w:r>
            <w:proofErr w:type="gramEnd"/>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71" w:name="_Toc162181009"/>
      <w:r>
        <w:t>Negative Displacement Extension Test Cases</w:t>
      </w:r>
      <w:bookmarkEnd w:id="71"/>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proofErr w:type="spellStart"/>
      <w:r w:rsidR="00CB2322" w:rsidRPr="00CB2322">
        <w:t>displacementmesh</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proofErr w:type="spellStart"/>
            <w:r w:rsidRPr="00CB2322">
              <w:rPr>
                <w:rFonts w:asciiTheme="minorHAnsi" w:hAnsiTheme="minorHAnsi"/>
              </w:rPr>
              <w:t>displacementmesh</w:t>
            </w:r>
            <w:proofErr w:type="spellEnd"/>
            <w:r w:rsidRPr="00CB2322">
              <w:rPr>
                <w:rFonts w:asciiTheme="minorHAnsi" w:hAnsiTheme="minorHAnsi"/>
              </w:rPr>
              <w:t xml:space="preserve">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w:t>
            </w:r>
            <w:proofErr w:type="gramStart"/>
            <w:r w:rsidRPr="00CB2322">
              <w:rPr>
                <w:rFonts w:asciiTheme="minorHAnsi" w:hAnsiTheme="minorHAnsi"/>
              </w:rPr>
              <w:t>object</w:t>
            </w:r>
            <w:proofErr w:type="gramEnd"/>
            <w:r w:rsidRPr="00CB2322">
              <w:rPr>
                <w:rFonts w:asciiTheme="minorHAnsi" w:hAnsiTheme="minorHAnsi"/>
              </w:rPr>
              <w:t xml:space="preserve"> containing </w:t>
            </w:r>
            <w:proofErr w:type="spellStart"/>
            <w:r w:rsidRPr="00CB2322">
              <w:rPr>
                <w:rFonts w:asciiTheme="minorHAnsi" w:hAnsiTheme="minorHAnsi"/>
              </w:rPr>
              <w:t>displacementmesh</w:t>
            </w:r>
            <w:proofErr w:type="spellEnd"/>
            <w:r w:rsidRPr="00CB2322">
              <w:rPr>
                <w:rFonts w:asciiTheme="minorHAnsi" w:hAnsiTheme="minorHAnsi"/>
              </w:rPr>
              <w:t xml:space="preserve">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w:t>
            </w:r>
            <w:proofErr w:type="spellStart"/>
            <w:r w:rsidRPr="00CB2322">
              <w:rPr>
                <w:rFonts w:asciiTheme="minorHAnsi" w:hAnsiTheme="minorHAnsi"/>
              </w:rPr>
              <w:t>displacementmesh</w:t>
            </w:r>
            <w:proofErr w:type="spellEnd"/>
            <w:r w:rsidRPr="00CB2322">
              <w:rPr>
                <w:rFonts w:asciiTheme="minorHAnsi" w:hAnsiTheme="minorHAnsi"/>
              </w:rPr>
              <w:t xml:space="preserve">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proofErr w:type="gramStart"/>
            <w:r w:rsidR="00A85CDA">
              <w:rPr>
                <w:rFonts w:asciiTheme="minorHAnsi" w:hAnsiTheme="minorHAnsi"/>
              </w:rPr>
              <w:t>requiredExtensions</w:t>
            </w:r>
            <w:proofErr w:type="spellEnd"/>
            <w:proofErr w:type="gram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w:t>
            </w:r>
            <w:proofErr w:type="gramStart"/>
            <w:r w:rsidR="006C0C1A">
              <w:rPr>
                <w:rFonts w:asciiTheme="minorHAnsi" w:eastAsia="Calibri" w:hAnsiTheme="minorHAnsi" w:cs="Calibri"/>
                <w:szCs w:val="20"/>
              </w:rPr>
              <w:t>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w:t>
            </w:r>
            <w:proofErr w:type="spellStart"/>
            <w:r w:rsidRPr="00364BD1">
              <w:rPr>
                <w:rFonts w:asciiTheme="minorHAnsi" w:hAnsiTheme="minorHAnsi"/>
              </w:rPr>
              <w:t>displacementmesh</w:t>
            </w:r>
            <w:proofErr w:type="spellEnd"/>
            <w:r w:rsidRPr="00364BD1">
              <w:rPr>
                <w:rFonts w:asciiTheme="minorHAnsi" w:hAnsiTheme="minorHAnsi"/>
              </w:rPr>
              <w:t xml:space="preserve">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w:t>
            </w:r>
            <w:proofErr w:type="spellStart"/>
            <w:r w:rsidRPr="00364BD1">
              <w:rPr>
                <w:rFonts w:asciiTheme="minorHAnsi" w:hAnsiTheme="minorHAnsi"/>
              </w:rPr>
              <w:t>displacementmesh</w:t>
            </w:r>
            <w:proofErr w:type="spellEnd"/>
            <w:r w:rsidRPr="00364BD1">
              <w:rPr>
                <w:rFonts w:asciiTheme="minorHAnsi" w:hAnsiTheme="minorHAnsi"/>
              </w:rPr>
              <w:t xml:space="preserve">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2"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2"/>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proofErr w:type="spellStart"/>
              <w:r w:rsidRPr="00C82134">
                <w:rPr>
                  <w:rFonts w:ascii="Helvetica Neue" w:eastAsia="Helvetica Neue" w:hAnsi="Helvetica Neue" w:cs="Helvetica Neue"/>
                  <w:b/>
                  <w:sz w:val="16"/>
                  <w:szCs w:val="16"/>
                  <w:u w:val="single"/>
                  <w:shd w:val="clear" w:color="auto" w:fill="F5F5F5"/>
                </w:rPr>
                <w:t>chessHorse</w:t>
              </w:r>
              <w:proofErr w:type="spellEnd"/>
            </w:hyperlink>
            <w:r w:rsidRPr="00C82134">
              <w:rPr>
                <w:rFonts w:ascii="Helvetica Neue" w:eastAsia="Helvetica Neue" w:hAnsi="Helvetica Neue" w:cs="Helvetica Neue"/>
                <w:sz w:val="16"/>
                <w:szCs w:val="16"/>
                <w:shd w:val="clear" w:color="auto" w:fill="F5F5F5"/>
              </w:rPr>
              <w:t> by </w:t>
            </w:r>
            <w:proofErr w:type="spellStart"/>
            <w:r>
              <w:fldChar w:fldCharType="begin"/>
            </w:r>
            <w:r>
              <w:instrText>HYPERLINK "http://www.thingiverse.com/jbarrettoda" \h</w:instrText>
            </w:r>
            <w:r>
              <w:fldChar w:fldCharType="separate"/>
            </w:r>
            <w:r w:rsidRPr="00C82134">
              <w:rPr>
                <w:rFonts w:ascii="Helvetica Neue" w:eastAsia="Helvetica Neue" w:hAnsi="Helvetica Neue" w:cs="Helvetica Neue"/>
                <w:b/>
                <w:sz w:val="16"/>
                <w:szCs w:val="16"/>
                <w:u w:val="single"/>
                <w:shd w:val="clear" w:color="auto" w:fill="F5F5F5"/>
              </w:rPr>
              <w:t>jbarrettoda</w:t>
            </w:r>
            <w:proofErr w:type="spellEnd"/>
            <w:r>
              <w:fldChar w:fldCharType="end"/>
            </w:r>
            <w:r w:rsidRPr="00C82134">
              <w:rPr>
                <w:rFonts w:ascii="Helvetica Neue" w:eastAsia="Helvetica Neue" w:hAnsi="Helvetica Neue" w:cs="Helvetica Neue"/>
                <w:sz w:val="16"/>
                <w:szCs w:val="16"/>
                <w:shd w:val="clear" w:color="auto" w:fill="F5F5F5"/>
              </w:rPr>
              <w:t xml:space="preserve"> is licensed under </w:t>
            </w:r>
            <w:proofErr w:type="spellStart"/>
            <w:r w:rsidRPr="00C82134">
              <w:rPr>
                <w:rFonts w:ascii="Helvetica Neue" w:eastAsia="Helvetica Neue" w:hAnsi="Helvetica Neue" w:cs="Helvetica Neue"/>
                <w:sz w:val="16"/>
                <w:szCs w:val="16"/>
                <w:shd w:val="clear" w:color="auto" w:fill="F5F5F5"/>
              </w:rPr>
              <w:t>the</w:t>
            </w:r>
            <w:hyperlink r:id="rId119">
              <w:r w:rsidRPr="00C82134">
                <w:rPr>
                  <w:rFonts w:ascii="Helvetica Neue" w:eastAsia="Helvetica Neue" w:hAnsi="Helvetica Neue" w:cs="Helvetica Neue"/>
                  <w:b/>
                  <w:sz w:val="16"/>
                  <w:szCs w:val="16"/>
                  <w:u w:val="single"/>
                  <w:shd w:val="clear" w:color="auto" w:fill="F5F5F5"/>
                </w:rPr>
                <w:t>Creative</w:t>
              </w:r>
              <w:proofErr w:type="spellEnd"/>
              <w:r w:rsidRPr="00C82134">
                <w:rPr>
                  <w:rFonts w:ascii="Helvetica Neue" w:eastAsia="Helvetica Neue" w:hAnsi="Helvetica Neue" w:cs="Helvetica Neue"/>
                  <w:b/>
                  <w:sz w:val="16"/>
                  <w:szCs w:val="16"/>
                  <w:u w:val="single"/>
                  <w:shd w:val="clear" w:color="auto" w:fill="F5F5F5"/>
                </w:rPr>
                <w:t xml:space="preser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1">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2">
              <w:proofErr w:type="spellStart"/>
              <w:r w:rsidRPr="00343CDB">
                <w:rPr>
                  <w:rFonts w:ascii="Arial" w:eastAsia="Arial" w:hAnsi="Arial" w:cs="Arial"/>
                  <w:b/>
                  <w:sz w:val="16"/>
                  <w:szCs w:val="16"/>
                  <w:shd w:val="clear" w:color="auto" w:fill="F5F5F5"/>
                </w:rPr>
                <w:t>YahooJAPAN</w:t>
              </w:r>
              <w:proofErr w:type="spellEnd"/>
            </w:hyperlink>
            <w:r w:rsidRPr="00343CDB">
              <w:rPr>
                <w:rFonts w:ascii="Arial" w:eastAsia="Arial" w:hAnsi="Arial" w:cs="Arial"/>
                <w:sz w:val="16"/>
                <w:szCs w:val="16"/>
                <w:shd w:val="clear" w:color="auto" w:fill="F5F5F5"/>
              </w:rPr>
              <w:t xml:space="preserve"> is licensed under the </w:t>
            </w:r>
            <w:hyperlink r:id="rId123">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5">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6">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7">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0">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1">
              <w:proofErr w:type="spellStart"/>
              <w:r w:rsidRPr="00343CDB">
                <w:rPr>
                  <w:rFonts w:ascii="Arial" w:eastAsia="Arial" w:hAnsi="Arial" w:cs="Arial"/>
                  <w:b/>
                  <w:sz w:val="16"/>
                  <w:szCs w:val="16"/>
                  <w:shd w:val="clear" w:color="auto" w:fill="F5F5F5"/>
                </w:rPr>
                <w:t>Roboduck</w:t>
              </w:r>
              <w:proofErr w:type="spellEnd"/>
            </w:hyperlink>
            <w:r w:rsidRPr="00343CDB">
              <w:rPr>
                <w:rFonts w:ascii="Arial" w:eastAsia="Arial" w:hAnsi="Arial" w:cs="Arial"/>
                <w:sz w:val="16"/>
                <w:szCs w:val="16"/>
                <w:shd w:val="clear" w:color="auto" w:fill="F5F5F5"/>
              </w:rPr>
              <w:t xml:space="preserve"> is licensed under the </w:t>
            </w:r>
            <w:hyperlink r:id="rId132">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4">
              <w:proofErr w:type="spellStart"/>
              <w:r>
                <w:rPr>
                  <w:rFonts w:ascii="Arial" w:eastAsia="Arial" w:hAnsi="Arial" w:cs="Arial"/>
                  <w:b/>
                  <w:sz w:val="16"/>
                  <w:szCs w:val="16"/>
                  <w:shd w:val="clear" w:color="auto" w:fill="F5F5F5"/>
                </w:rPr>
                <w:t>Geeetech</w:t>
              </w:r>
              <w:proofErr w:type="spellEnd"/>
              <w:r>
                <w:rPr>
                  <w:rFonts w:ascii="Arial" w:eastAsia="Arial" w:hAnsi="Arial" w:cs="Arial"/>
                  <w:b/>
                  <w:sz w:val="16"/>
                  <w:szCs w:val="16"/>
                  <w:shd w:val="clear" w:color="auto" w:fill="F5F5F5"/>
                </w:rPr>
                <w:t xml:space="preserve"> GT2560 housing</w:t>
              </w:r>
            </w:hyperlink>
            <w:r>
              <w:rPr>
                <w:rFonts w:ascii="Arial" w:eastAsia="Arial" w:hAnsi="Arial" w:cs="Arial"/>
                <w:sz w:val="16"/>
                <w:szCs w:val="16"/>
                <w:shd w:val="clear" w:color="auto" w:fill="F5F5F5"/>
              </w:rPr>
              <w:t xml:space="preserve"> by </w:t>
            </w:r>
            <w:hyperlink r:id="rId135">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6">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8">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39">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2">
              <w:r>
                <w:rPr>
                  <w:rFonts w:ascii="Arial" w:eastAsia="Arial" w:hAnsi="Arial" w:cs="Arial"/>
                  <w:b/>
                  <w:sz w:val="16"/>
                  <w:szCs w:val="16"/>
                  <w:shd w:val="clear" w:color="auto" w:fill="F5F5F5"/>
                </w:rPr>
                <w:t xml:space="preserve">Customizable stereographic projection </w:t>
              </w:r>
              <w:proofErr w:type="spellStart"/>
              <w:r>
                <w:rPr>
                  <w:rFonts w:ascii="Arial" w:eastAsia="Arial" w:hAnsi="Arial" w:cs="Arial"/>
                  <w:b/>
                  <w:sz w:val="16"/>
                  <w:szCs w:val="16"/>
                  <w:shd w:val="clear" w:color="auto" w:fill="F5F5F5"/>
                </w:rPr>
                <w:t>lowres</w:t>
              </w:r>
              <w:proofErr w:type="spellEnd"/>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43">
              <w:r>
                <w:rPr>
                  <w:rFonts w:ascii="Arial" w:eastAsia="Arial" w:hAnsi="Arial" w:cs="Arial"/>
                  <w:b/>
                  <w:sz w:val="16"/>
                  <w:szCs w:val="16"/>
                  <w:shd w:val="clear" w:color="auto" w:fill="F5F5F5"/>
                </w:rPr>
                <w:t>threonin</w:t>
              </w:r>
              <w:proofErr w:type="spellEnd"/>
            </w:hyperlink>
            <w:r>
              <w:rPr>
                <w:rFonts w:ascii="Arial" w:eastAsia="Arial" w:hAnsi="Arial" w:cs="Arial"/>
                <w:sz w:val="16"/>
                <w:szCs w:val="16"/>
                <w:shd w:val="clear" w:color="auto" w:fill="F5F5F5"/>
              </w:rPr>
              <w:t xml:space="preserve"> is licensed under the </w:t>
            </w:r>
            <w:hyperlink r:id="rId144">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6">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7">
              <w:proofErr w:type="spellStart"/>
              <w:r>
                <w:rPr>
                  <w:rFonts w:ascii="Arial" w:eastAsia="Arial" w:hAnsi="Arial" w:cs="Arial"/>
                  <w:b/>
                  <w:sz w:val="16"/>
                  <w:szCs w:val="16"/>
                  <w:shd w:val="clear" w:color="auto" w:fill="F5F5F5"/>
                </w:rPr>
                <w:t>deherzog</w:t>
              </w:r>
              <w:proofErr w:type="spellEnd"/>
            </w:hyperlink>
            <w:r>
              <w:rPr>
                <w:rFonts w:ascii="Arial" w:eastAsia="Arial" w:hAnsi="Arial" w:cs="Arial"/>
                <w:sz w:val="16"/>
                <w:szCs w:val="16"/>
                <w:shd w:val="clear" w:color="auto" w:fill="F5F5F5"/>
              </w:rPr>
              <w:t xml:space="preserve"> is licensed under the </w:t>
            </w:r>
            <w:hyperlink r:id="rId148">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0">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1">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5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4">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5">
              <w:proofErr w:type="spellStart"/>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is</w:t>
            </w:r>
            <w:proofErr w:type="spellEnd"/>
            <w:r>
              <w:rPr>
                <w:rFonts w:ascii="Arial" w:eastAsia="Arial" w:hAnsi="Arial" w:cs="Arial"/>
                <w:sz w:val="16"/>
                <w:szCs w:val="16"/>
                <w:shd w:val="clear" w:color="auto" w:fill="F5F5F5"/>
              </w:rPr>
              <w:t xml:space="preserve"> licensed under the </w:t>
            </w:r>
            <w:hyperlink r:id="rId156">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8">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9">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6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2">
              <w:r>
                <w:rPr>
                  <w:rFonts w:ascii="Arial" w:eastAsia="Arial" w:hAnsi="Arial" w:cs="Arial"/>
                  <w:b/>
                  <w:sz w:val="16"/>
                  <w:szCs w:val="16"/>
                  <w:shd w:val="clear" w:color="auto" w:fill="F5F5F5"/>
                </w:rPr>
                <w:t xml:space="preserve">Prusa i3 </w:t>
              </w:r>
              <w:proofErr w:type="spellStart"/>
              <w:r>
                <w:rPr>
                  <w:rFonts w:ascii="Arial" w:eastAsia="Arial" w:hAnsi="Arial" w:cs="Arial"/>
                  <w:b/>
                  <w:sz w:val="16"/>
                  <w:szCs w:val="16"/>
                  <w:shd w:val="clear" w:color="auto" w:fill="F5F5F5"/>
                </w:rPr>
                <w:t>Tristruder</w:t>
              </w:r>
              <w:proofErr w:type="spellEnd"/>
              <w:r>
                <w:rPr>
                  <w:rFonts w:ascii="Arial" w:eastAsia="Arial" w:hAnsi="Arial" w:cs="Arial"/>
                  <w:b/>
                  <w:sz w:val="16"/>
                  <w:szCs w:val="16"/>
                  <w:shd w:val="clear" w:color="auto" w:fill="F5F5F5"/>
                </w:rPr>
                <w:t xml:space="preserve"> with 18mm Probe Mount</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3">
              <w:r>
                <w:rPr>
                  <w:rFonts w:ascii="Arial" w:eastAsia="Arial" w:hAnsi="Arial" w:cs="Arial"/>
                  <w:b/>
                  <w:sz w:val="16"/>
                  <w:szCs w:val="16"/>
                  <w:shd w:val="clear" w:color="auto" w:fill="F5F5F5"/>
                </w:rPr>
                <w:t>insapio</w:t>
              </w:r>
              <w:proofErr w:type="spellEnd"/>
            </w:hyperlink>
            <w:r>
              <w:rPr>
                <w:rFonts w:ascii="Arial" w:eastAsia="Arial" w:hAnsi="Arial" w:cs="Arial"/>
                <w:sz w:val="16"/>
                <w:szCs w:val="16"/>
                <w:shd w:val="clear" w:color="auto" w:fill="F5F5F5"/>
              </w:rPr>
              <w:t xml:space="preserve"> is licensed under the </w:t>
            </w:r>
            <w:hyperlink r:id="rId164">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6">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7">
              <w:r>
                <w:rPr>
                  <w:rFonts w:ascii="Arial" w:eastAsia="Arial" w:hAnsi="Arial" w:cs="Arial"/>
                  <w:b/>
                  <w:sz w:val="16"/>
                  <w:szCs w:val="16"/>
                  <w:u w:val="single"/>
                  <w:shd w:val="clear" w:color="auto" w:fill="F5F5F5"/>
                </w:rPr>
                <w:t>chayesSAS</w:t>
              </w:r>
              <w:proofErr w:type="spellEnd"/>
            </w:hyperlink>
            <w:r>
              <w:rPr>
                <w:rFonts w:ascii="Arial" w:eastAsia="Arial" w:hAnsi="Arial" w:cs="Arial"/>
                <w:sz w:val="16"/>
                <w:szCs w:val="16"/>
                <w:shd w:val="clear" w:color="auto" w:fill="F5F5F5"/>
              </w:rPr>
              <w:t xml:space="preserve"> is licensed under the </w:t>
            </w:r>
            <w:hyperlink r:id="rId168">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0">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1">
              <w:proofErr w:type="spellStart"/>
              <w:r>
                <w:rPr>
                  <w:rFonts w:ascii="Arial" w:eastAsia="Arial" w:hAnsi="Arial" w:cs="Arial"/>
                  <w:b/>
                  <w:sz w:val="16"/>
                  <w:szCs w:val="16"/>
                  <w:shd w:val="clear" w:color="auto" w:fill="F5F5F5"/>
                </w:rPr>
                <w:t>thatcloudguy</w:t>
              </w:r>
              <w:proofErr w:type="spellEnd"/>
            </w:hyperlink>
            <w:r>
              <w:rPr>
                <w:rFonts w:ascii="Arial" w:eastAsia="Arial" w:hAnsi="Arial" w:cs="Arial"/>
                <w:sz w:val="16"/>
                <w:szCs w:val="16"/>
                <w:shd w:val="clear" w:color="auto" w:fill="F5F5F5"/>
              </w:rPr>
              <w:t xml:space="preserve"> is licensed under the </w:t>
            </w:r>
            <w:hyperlink r:id="rId17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4">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5">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76">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8">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9">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80">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3"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3"/>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4"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w:t>
      </w:r>
      <w:proofErr w:type="gramStart"/>
      <w:r>
        <w:rPr>
          <w:rFonts w:eastAsia="Verdana" w:cs="Verdana"/>
          <w:szCs w:val="20"/>
        </w:rPr>
        <w:t>bit</w:t>
      </w:r>
      <w:proofErr w:type="gramEnd"/>
      <w:r>
        <w:rPr>
          <w:rFonts w:eastAsia="Verdana" w:cs="Verdana"/>
          <w:szCs w:val="20"/>
        </w:rPr>
        <w:t xml:space="preserve">, with alpha are 32 </w:t>
      </w:r>
      <w:proofErr w:type="gramStart"/>
      <w:r>
        <w:rPr>
          <w:rFonts w:eastAsia="Verdana" w:cs="Verdana"/>
          <w:szCs w:val="20"/>
        </w:rPr>
        <w:t>bit</w:t>
      </w:r>
      <w:proofErr w:type="gramEnd"/>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proofErr w:type="gramStart"/>
            <w:r w:rsidRPr="001A562E">
              <w:rPr>
                <w:rFonts w:eastAsia="Verdana" w:cs="Verdana"/>
                <w:sz w:val="16"/>
                <w:szCs w:val="16"/>
              </w:rPr>
              <w:t>Created in</w:t>
            </w:r>
            <w:proofErr w:type="gramEnd"/>
            <w:r w:rsidRPr="001A562E">
              <w:rPr>
                <w:rFonts w:eastAsia="Verdana" w:cs="Verdana"/>
                <w:sz w:val="16"/>
                <w:szCs w:val="16"/>
              </w:rPr>
              <w:t xml:space="preserve">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4"/>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w:t>
      </w:r>
      <w:proofErr w:type="gramStart"/>
      <w:r w:rsidR="00D80C8C">
        <w:t>show</w:t>
      </w:r>
      <w:proofErr w:type="gramEnd"/>
      <w:r w:rsidR="00D80C8C">
        <w:t xml:space="preserve">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even" r:id="rId247"/>
          <w:headerReference w:type="default" r:id="rId248"/>
          <w:footerReference w:type="even" r:id="rId249"/>
          <w:footerReference w:type="default" r:id="rId250"/>
          <w:headerReference w:type="first" r:id="rId251"/>
          <w:footerReference w:type="first" r:id="rId252"/>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5" w:name="_Toc162181012"/>
      <w:r w:rsidR="000D77D9">
        <w:t>Appendix C</w:t>
      </w:r>
      <w:r w:rsidR="00DD1728" w:rsidRPr="7B2B6F25">
        <w:t xml:space="preserve"> - </w:t>
      </w:r>
      <w:r w:rsidR="00DD1728">
        <w:t>Test Case to Test Suite Mapping</w:t>
      </w:r>
      <w:bookmarkEnd w:id="75"/>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w:t>
      </w:r>
      <w:proofErr w:type="gramStart"/>
      <w:r w:rsidR="0029112F">
        <w:t>of</w:t>
      </w:r>
      <w:proofErr w:type="gramEnd"/>
      <w:r w:rsidR="0029112F">
        <w:t xml:space="preserve">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6"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6"/>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lastRenderedPageBreak/>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c>
          <w:tcPr>
            <w:tcW w:w="1255" w:type="dxa"/>
          </w:tcPr>
          <w:p w14:paraId="75C50BBA" w14:textId="21064FE5" w:rsidR="0019262A" w:rsidRDefault="0019262A" w:rsidP="0019262A">
            <w:pPr>
              <w:jc w:val="center"/>
              <w:rPr>
                <w:szCs w:val="20"/>
              </w:rPr>
            </w:pPr>
            <w:r>
              <w:rPr>
                <w:szCs w:val="20"/>
              </w:rPr>
              <w:t>3011-01</w:t>
            </w:r>
          </w:p>
        </w:tc>
        <w:tc>
          <w:tcPr>
            <w:tcW w:w="990" w:type="dxa"/>
          </w:tcPr>
          <w:p w14:paraId="235FDA6E" w14:textId="77777777" w:rsidR="0019262A" w:rsidRPr="00283A38" w:rsidRDefault="0019262A" w:rsidP="0019262A">
            <w:pPr>
              <w:jc w:val="center"/>
              <w:rPr>
                <w:rFonts w:cstheme="minorHAnsi"/>
                <w:szCs w:val="20"/>
              </w:rPr>
            </w:pPr>
          </w:p>
        </w:tc>
        <w:tc>
          <w:tcPr>
            <w:tcW w:w="990" w:type="dxa"/>
          </w:tcPr>
          <w:p w14:paraId="2F4B6B2E" w14:textId="77777777" w:rsidR="0019262A" w:rsidRPr="00487927" w:rsidRDefault="0019262A" w:rsidP="0019262A">
            <w:pPr>
              <w:jc w:val="center"/>
              <w:rPr>
                <w:rFonts w:cstheme="minorHAnsi"/>
                <w:szCs w:val="20"/>
              </w:rPr>
            </w:pPr>
          </w:p>
        </w:tc>
        <w:tc>
          <w:tcPr>
            <w:tcW w:w="990" w:type="dxa"/>
          </w:tcPr>
          <w:p w14:paraId="7B5B868B" w14:textId="77777777" w:rsidR="0019262A" w:rsidRPr="00487927" w:rsidRDefault="0019262A" w:rsidP="0019262A">
            <w:pPr>
              <w:jc w:val="center"/>
              <w:rPr>
                <w:rFonts w:cstheme="minorHAnsi"/>
                <w:szCs w:val="20"/>
              </w:rPr>
            </w:pPr>
          </w:p>
        </w:tc>
        <w:tc>
          <w:tcPr>
            <w:tcW w:w="990" w:type="dxa"/>
          </w:tcPr>
          <w:p w14:paraId="0145839A" w14:textId="77777777" w:rsidR="0019262A" w:rsidRPr="00487927" w:rsidRDefault="0019262A" w:rsidP="0019262A">
            <w:pPr>
              <w:jc w:val="center"/>
              <w:rPr>
                <w:rFonts w:cstheme="minorHAnsi"/>
                <w:szCs w:val="20"/>
              </w:rPr>
            </w:pPr>
          </w:p>
        </w:tc>
        <w:tc>
          <w:tcPr>
            <w:tcW w:w="990" w:type="dxa"/>
          </w:tcPr>
          <w:p w14:paraId="62D65D38" w14:textId="77777777" w:rsidR="0019262A" w:rsidRPr="00487927" w:rsidRDefault="0019262A" w:rsidP="0019262A">
            <w:pPr>
              <w:jc w:val="center"/>
              <w:rPr>
                <w:rFonts w:cstheme="minorHAnsi"/>
                <w:szCs w:val="20"/>
              </w:rPr>
            </w:pPr>
          </w:p>
        </w:tc>
        <w:tc>
          <w:tcPr>
            <w:tcW w:w="990" w:type="dxa"/>
          </w:tcPr>
          <w:p w14:paraId="54C328FA" w14:textId="77777777" w:rsidR="0019262A" w:rsidRPr="00487927" w:rsidRDefault="0019262A" w:rsidP="0019262A">
            <w:pPr>
              <w:jc w:val="center"/>
              <w:rPr>
                <w:rFonts w:cstheme="minorHAnsi"/>
                <w:szCs w:val="20"/>
              </w:rPr>
            </w:pPr>
          </w:p>
        </w:tc>
        <w:tc>
          <w:tcPr>
            <w:tcW w:w="1080" w:type="dxa"/>
          </w:tcPr>
          <w:p w14:paraId="5E07D8E2" w14:textId="77777777" w:rsidR="0019262A" w:rsidRPr="00283A38" w:rsidRDefault="0019262A" w:rsidP="0019262A">
            <w:pPr>
              <w:jc w:val="center"/>
              <w:rPr>
                <w:rFonts w:cstheme="minorHAnsi"/>
                <w:szCs w:val="20"/>
              </w:rPr>
            </w:pPr>
          </w:p>
        </w:tc>
        <w:tc>
          <w:tcPr>
            <w:tcW w:w="990" w:type="dxa"/>
          </w:tcPr>
          <w:p w14:paraId="6E183CAD" w14:textId="77777777" w:rsidR="0019262A" w:rsidRPr="00283A38" w:rsidRDefault="0019262A" w:rsidP="0019262A">
            <w:pPr>
              <w:jc w:val="center"/>
              <w:rPr>
                <w:rFonts w:cstheme="minorHAnsi"/>
                <w:szCs w:val="20"/>
              </w:rPr>
            </w:pPr>
          </w:p>
        </w:tc>
        <w:tc>
          <w:tcPr>
            <w:tcW w:w="990" w:type="dxa"/>
          </w:tcPr>
          <w:p w14:paraId="32DCAC3D" w14:textId="77777777" w:rsidR="0019262A" w:rsidRPr="00283A38" w:rsidRDefault="0019262A" w:rsidP="0019262A">
            <w:pPr>
              <w:jc w:val="center"/>
              <w:rPr>
                <w:rFonts w:cstheme="minorHAnsi"/>
                <w:szCs w:val="20"/>
              </w:rPr>
            </w:pPr>
          </w:p>
        </w:tc>
        <w:tc>
          <w:tcPr>
            <w:tcW w:w="1103" w:type="dxa"/>
          </w:tcPr>
          <w:p w14:paraId="56C86F82" w14:textId="4E1AC572"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26AB5C7" w14:textId="77777777" w:rsidR="0019262A" w:rsidRPr="00D65767" w:rsidRDefault="0019262A" w:rsidP="0019262A">
            <w:pPr>
              <w:jc w:val="center"/>
              <w:rPr>
                <w:rFonts w:cstheme="minorHAnsi"/>
                <w:szCs w:val="20"/>
              </w:rPr>
            </w:pPr>
          </w:p>
        </w:tc>
      </w:tr>
      <w:tr w:rsidR="0019262A" w:rsidRPr="00283A38" w14:paraId="580339CE" w14:textId="77777777" w:rsidTr="0061524D">
        <w:tc>
          <w:tcPr>
            <w:tcW w:w="1255" w:type="dxa"/>
          </w:tcPr>
          <w:p w14:paraId="43DB5318" w14:textId="0C12489F" w:rsidR="0019262A" w:rsidRDefault="0019262A" w:rsidP="0019262A">
            <w:pPr>
              <w:jc w:val="center"/>
              <w:rPr>
                <w:szCs w:val="20"/>
              </w:rPr>
            </w:pPr>
            <w:r>
              <w:rPr>
                <w:szCs w:val="20"/>
              </w:rPr>
              <w:t>3011-02</w:t>
            </w:r>
          </w:p>
        </w:tc>
        <w:tc>
          <w:tcPr>
            <w:tcW w:w="990" w:type="dxa"/>
          </w:tcPr>
          <w:p w14:paraId="500F8D58" w14:textId="77777777" w:rsidR="0019262A" w:rsidRPr="00283A38" w:rsidRDefault="0019262A" w:rsidP="0019262A">
            <w:pPr>
              <w:jc w:val="center"/>
              <w:rPr>
                <w:rFonts w:cstheme="minorHAnsi"/>
                <w:szCs w:val="20"/>
              </w:rPr>
            </w:pPr>
          </w:p>
        </w:tc>
        <w:tc>
          <w:tcPr>
            <w:tcW w:w="990" w:type="dxa"/>
          </w:tcPr>
          <w:p w14:paraId="7FAE49B3" w14:textId="77777777" w:rsidR="0019262A" w:rsidRPr="00487927" w:rsidRDefault="0019262A" w:rsidP="0019262A">
            <w:pPr>
              <w:jc w:val="center"/>
              <w:rPr>
                <w:rFonts w:cstheme="minorHAnsi"/>
                <w:szCs w:val="20"/>
              </w:rPr>
            </w:pPr>
          </w:p>
        </w:tc>
        <w:tc>
          <w:tcPr>
            <w:tcW w:w="990" w:type="dxa"/>
          </w:tcPr>
          <w:p w14:paraId="5C4E44F9" w14:textId="77777777" w:rsidR="0019262A" w:rsidRPr="00487927" w:rsidRDefault="0019262A" w:rsidP="0019262A">
            <w:pPr>
              <w:jc w:val="center"/>
              <w:rPr>
                <w:rFonts w:cstheme="minorHAnsi"/>
                <w:szCs w:val="20"/>
              </w:rPr>
            </w:pPr>
          </w:p>
        </w:tc>
        <w:tc>
          <w:tcPr>
            <w:tcW w:w="990" w:type="dxa"/>
          </w:tcPr>
          <w:p w14:paraId="41B8E27E" w14:textId="77777777" w:rsidR="0019262A" w:rsidRPr="00487927" w:rsidRDefault="0019262A" w:rsidP="0019262A">
            <w:pPr>
              <w:jc w:val="center"/>
              <w:rPr>
                <w:rFonts w:cstheme="minorHAnsi"/>
                <w:szCs w:val="20"/>
              </w:rPr>
            </w:pPr>
          </w:p>
        </w:tc>
        <w:tc>
          <w:tcPr>
            <w:tcW w:w="990" w:type="dxa"/>
          </w:tcPr>
          <w:p w14:paraId="6CD5D409" w14:textId="77777777" w:rsidR="0019262A" w:rsidRPr="00487927" w:rsidRDefault="0019262A" w:rsidP="0019262A">
            <w:pPr>
              <w:jc w:val="center"/>
              <w:rPr>
                <w:rFonts w:cstheme="minorHAnsi"/>
                <w:szCs w:val="20"/>
              </w:rPr>
            </w:pPr>
          </w:p>
        </w:tc>
        <w:tc>
          <w:tcPr>
            <w:tcW w:w="990" w:type="dxa"/>
          </w:tcPr>
          <w:p w14:paraId="62345C6C" w14:textId="77777777" w:rsidR="0019262A" w:rsidRPr="00487927" w:rsidRDefault="0019262A" w:rsidP="0019262A">
            <w:pPr>
              <w:jc w:val="center"/>
              <w:rPr>
                <w:rFonts w:cstheme="minorHAnsi"/>
                <w:szCs w:val="20"/>
              </w:rPr>
            </w:pPr>
          </w:p>
        </w:tc>
        <w:tc>
          <w:tcPr>
            <w:tcW w:w="1080" w:type="dxa"/>
          </w:tcPr>
          <w:p w14:paraId="0DCA7E85" w14:textId="77777777" w:rsidR="0019262A" w:rsidRPr="00283A38" w:rsidRDefault="0019262A" w:rsidP="0019262A">
            <w:pPr>
              <w:jc w:val="center"/>
              <w:rPr>
                <w:rFonts w:cstheme="minorHAnsi"/>
                <w:szCs w:val="20"/>
              </w:rPr>
            </w:pPr>
          </w:p>
        </w:tc>
        <w:tc>
          <w:tcPr>
            <w:tcW w:w="990" w:type="dxa"/>
          </w:tcPr>
          <w:p w14:paraId="2C645B48" w14:textId="77777777" w:rsidR="0019262A" w:rsidRPr="00283A38" w:rsidRDefault="0019262A" w:rsidP="0019262A">
            <w:pPr>
              <w:jc w:val="center"/>
              <w:rPr>
                <w:rFonts w:cstheme="minorHAnsi"/>
                <w:szCs w:val="20"/>
              </w:rPr>
            </w:pPr>
          </w:p>
        </w:tc>
        <w:tc>
          <w:tcPr>
            <w:tcW w:w="990" w:type="dxa"/>
          </w:tcPr>
          <w:p w14:paraId="210E9E04" w14:textId="77777777" w:rsidR="0019262A" w:rsidRPr="00283A38" w:rsidRDefault="0019262A" w:rsidP="0019262A">
            <w:pPr>
              <w:jc w:val="center"/>
              <w:rPr>
                <w:rFonts w:cstheme="minorHAnsi"/>
                <w:szCs w:val="20"/>
              </w:rPr>
            </w:pPr>
          </w:p>
        </w:tc>
        <w:tc>
          <w:tcPr>
            <w:tcW w:w="1103" w:type="dxa"/>
          </w:tcPr>
          <w:p w14:paraId="48D0D685" w14:textId="7787338D"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EC288B5" w14:textId="77777777" w:rsidR="0019262A" w:rsidRPr="00D65767" w:rsidRDefault="0019262A" w:rsidP="0019262A">
            <w:pPr>
              <w:jc w:val="center"/>
              <w:rPr>
                <w:rFonts w:cstheme="minorHAnsi"/>
                <w:szCs w:val="20"/>
              </w:rPr>
            </w:pPr>
          </w:p>
        </w:tc>
      </w:tr>
      <w:tr w:rsidR="0019262A" w:rsidRPr="00283A38" w14:paraId="7CA41238" w14:textId="77777777" w:rsidTr="0061524D">
        <w:tc>
          <w:tcPr>
            <w:tcW w:w="1255" w:type="dxa"/>
          </w:tcPr>
          <w:p w14:paraId="6E01D987" w14:textId="0FD0E249" w:rsidR="0019262A" w:rsidRDefault="0019262A" w:rsidP="0019262A">
            <w:pPr>
              <w:jc w:val="center"/>
              <w:rPr>
                <w:szCs w:val="20"/>
              </w:rPr>
            </w:pPr>
            <w:r>
              <w:rPr>
                <w:szCs w:val="20"/>
              </w:rPr>
              <w:t>3011-03</w:t>
            </w:r>
          </w:p>
        </w:tc>
        <w:tc>
          <w:tcPr>
            <w:tcW w:w="990" w:type="dxa"/>
          </w:tcPr>
          <w:p w14:paraId="5802F6EB" w14:textId="77777777" w:rsidR="0019262A" w:rsidRPr="00283A38" w:rsidRDefault="0019262A" w:rsidP="0019262A">
            <w:pPr>
              <w:jc w:val="center"/>
              <w:rPr>
                <w:rFonts w:cstheme="minorHAnsi"/>
                <w:szCs w:val="20"/>
              </w:rPr>
            </w:pPr>
          </w:p>
        </w:tc>
        <w:tc>
          <w:tcPr>
            <w:tcW w:w="990" w:type="dxa"/>
          </w:tcPr>
          <w:p w14:paraId="04C77E59" w14:textId="77777777" w:rsidR="0019262A" w:rsidRPr="00487927" w:rsidRDefault="0019262A" w:rsidP="0019262A">
            <w:pPr>
              <w:jc w:val="center"/>
              <w:rPr>
                <w:rFonts w:cstheme="minorHAnsi"/>
                <w:szCs w:val="20"/>
              </w:rPr>
            </w:pPr>
          </w:p>
        </w:tc>
        <w:tc>
          <w:tcPr>
            <w:tcW w:w="990" w:type="dxa"/>
          </w:tcPr>
          <w:p w14:paraId="7446E22A" w14:textId="77777777" w:rsidR="0019262A" w:rsidRPr="00487927" w:rsidRDefault="0019262A" w:rsidP="0019262A">
            <w:pPr>
              <w:jc w:val="center"/>
              <w:rPr>
                <w:rFonts w:cstheme="minorHAnsi"/>
                <w:szCs w:val="20"/>
              </w:rPr>
            </w:pPr>
          </w:p>
        </w:tc>
        <w:tc>
          <w:tcPr>
            <w:tcW w:w="990" w:type="dxa"/>
          </w:tcPr>
          <w:p w14:paraId="5E5F4A2F" w14:textId="77777777" w:rsidR="0019262A" w:rsidRPr="00487927" w:rsidRDefault="0019262A" w:rsidP="0019262A">
            <w:pPr>
              <w:jc w:val="center"/>
              <w:rPr>
                <w:rFonts w:cstheme="minorHAnsi"/>
                <w:szCs w:val="20"/>
              </w:rPr>
            </w:pPr>
          </w:p>
        </w:tc>
        <w:tc>
          <w:tcPr>
            <w:tcW w:w="990" w:type="dxa"/>
          </w:tcPr>
          <w:p w14:paraId="08ADE0B1" w14:textId="77777777" w:rsidR="0019262A" w:rsidRPr="00487927" w:rsidRDefault="0019262A" w:rsidP="0019262A">
            <w:pPr>
              <w:jc w:val="center"/>
              <w:rPr>
                <w:rFonts w:cstheme="minorHAnsi"/>
                <w:szCs w:val="20"/>
              </w:rPr>
            </w:pPr>
          </w:p>
        </w:tc>
        <w:tc>
          <w:tcPr>
            <w:tcW w:w="990" w:type="dxa"/>
          </w:tcPr>
          <w:p w14:paraId="1191A432" w14:textId="77777777" w:rsidR="0019262A" w:rsidRPr="00487927" w:rsidRDefault="0019262A" w:rsidP="0019262A">
            <w:pPr>
              <w:jc w:val="center"/>
              <w:rPr>
                <w:rFonts w:cstheme="minorHAnsi"/>
                <w:szCs w:val="20"/>
              </w:rPr>
            </w:pPr>
          </w:p>
        </w:tc>
        <w:tc>
          <w:tcPr>
            <w:tcW w:w="1080" w:type="dxa"/>
          </w:tcPr>
          <w:p w14:paraId="1B54C6FE" w14:textId="77777777" w:rsidR="0019262A" w:rsidRPr="00283A38" w:rsidRDefault="0019262A" w:rsidP="0019262A">
            <w:pPr>
              <w:jc w:val="center"/>
              <w:rPr>
                <w:rFonts w:cstheme="minorHAnsi"/>
                <w:szCs w:val="20"/>
              </w:rPr>
            </w:pPr>
          </w:p>
        </w:tc>
        <w:tc>
          <w:tcPr>
            <w:tcW w:w="990" w:type="dxa"/>
          </w:tcPr>
          <w:p w14:paraId="1E62B3ED" w14:textId="77777777" w:rsidR="0019262A" w:rsidRPr="00283A38" w:rsidRDefault="0019262A" w:rsidP="0019262A">
            <w:pPr>
              <w:jc w:val="center"/>
              <w:rPr>
                <w:rFonts w:cstheme="minorHAnsi"/>
                <w:szCs w:val="20"/>
              </w:rPr>
            </w:pPr>
          </w:p>
        </w:tc>
        <w:tc>
          <w:tcPr>
            <w:tcW w:w="990" w:type="dxa"/>
          </w:tcPr>
          <w:p w14:paraId="4B9D40AC" w14:textId="77777777" w:rsidR="0019262A" w:rsidRPr="00283A38" w:rsidRDefault="0019262A" w:rsidP="0019262A">
            <w:pPr>
              <w:jc w:val="center"/>
              <w:rPr>
                <w:rFonts w:cstheme="minorHAnsi"/>
                <w:szCs w:val="20"/>
              </w:rPr>
            </w:pPr>
          </w:p>
        </w:tc>
        <w:tc>
          <w:tcPr>
            <w:tcW w:w="1103" w:type="dxa"/>
          </w:tcPr>
          <w:p w14:paraId="6AC6DB73" w14:textId="3B8B0E20"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9DDCA3A" w14:textId="77777777" w:rsidR="0019262A" w:rsidRPr="00D65767" w:rsidRDefault="0019262A" w:rsidP="0019262A">
            <w:pPr>
              <w:jc w:val="center"/>
              <w:rPr>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lastRenderedPageBreak/>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lastRenderedPageBreak/>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lastRenderedPageBreak/>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7"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7"/>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8"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8"/>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185C20C7" w:rsidR="0061524D" w:rsidRDefault="0061524D" w:rsidP="00497DE2">
            <w:pPr>
              <w:jc w:val="center"/>
              <w:rPr>
                <w:szCs w:val="20"/>
              </w:rPr>
            </w:pPr>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1DD5957F" w:rsidR="0061524D" w:rsidRDefault="0061524D" w:rsidP="00497DE2">
            <w:pPr>
              <w:jc w:val="center"/>
              <w:rPr>
                <w:szCs w:val="20"/>
              </w:rPr>
            </w:pPr>
            <w:r>
              <w:rPr>
                <w:szCs w:val="20"/>
              </w:rPr>
              <w:t>2802_0</w:t>
            </w:r>
            <w:r w:rsidR="00186502">
              <w:rPr>
                <w:szCs w:val="20"/>
              </w:rPr>
              <w:t>2</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9" w:name="_Toc162181013"/>
      <w:r>
        <w:lastRenderedPageBreak/>
        <w:t>Appendix D</w:t>
      </w:r>
      <w:r w:rsidRPr="7B2B6F25">
        <w:t xml:space="preserve"> </w:t>
      </w:r>
      <w:r>
        <w:t>–</w:t>
      </w:r>
      <w:r w:rsidRPr="7B2B6F25">
        <w:t xml:space="preserve"> </w:t>
      </w:r>
      <w:r>
        <w:t>Secure Content Test Keys and IDs</w:t>
      </w:r>
      <w:bookmarkEnd w:id="79"/>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proofErr w:type="spellStart"/>
      <w:r w:rsidRPr="005A690B">
        <w:rPr>
          <w:rFonts w:cstheme="minorHAnsi"/>
        </w:rPr>
        <w:t>consumerid</w:t>
      </w:r>
      <w:proofErr w:type="spellEnd"/>
      <w:r w:rsidRPr="005A690B">
        <w:rPr>
          <w:rFonts w:cstheme="minorHAnsi"/>
        </w:rPr>
        <w:t xml:space="preserve">="test3mf01"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proofErr w:type="spellStart"/>
      <w:r w:rsidRPr="005A690B">
        <w:rPr>
          <w:rFonts w:cstheme="minorHAnsi"/>
        </w:rPr>
        <w:t>keyid</w:t>
      </w:r>
      <w:proofErr w:type="spellEnd"/>
      <w:r w:rsidRPr="005A690B">
        <w:rPr>
          <w:rFonts w:cstheme="minorHAnsi"/>
        </w:rPr>
        <w:t>="test3mfkek01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8CD67" w14:textId="77777777" w:rsidR="007F4682" w:rsidRDefault="007F4682" w:rsidP="00BF55ED">
      <w:pPr>
        <w:spacing w:after="0" w:line="240" w:lineRule="auto"/>
      </w:pPr>
      <w:r>
        <w:separator/>
      </w:r>
    </w:p>
  </w:endnote>
  <w:endnote w:type="continuationSeparator" w:id="0">
    <w:p w14:paraId="33E42C7D" w14:textId="77777777" w:rsidR="007F4682" w:rsidRDefault="007F4682" w:rsidP="00BF55ED">
      <w:pPr>
        <w:spacing w:after="0" w:line="240" w:lineRule="auto"/>
      </w:pPr>
      <w:r>
        <w:continuationSeparator/>
      </w:r>
    </w:p>
  </w:endnote>
  <w:endnote w:type="continuationNotice" w:id="1">
    <w:p w14:paraId="2BFCB9AD" w14:textId="77777777" w:rsidR="007F4682" w:rsidRDefault="007F46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0B32D" w14:textId="77777777" w:rsidR="000C4878" w:rsidRDefault="000C4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A1847" w14:textId="77777777" w:rsidR="000C4878" w:rsidRDefault="000C4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C99CC" w14:textId="77777777" w:rsidR="007F4682" w:rsidRDefault="007F4682" w:rsidP="00BF55ED">
      <w:pPr>
        <w:spacing w:after="0" w:line="240" w:lineRule="auto"/>
      </w:pPr>
      <w:r>
        <w:separator/>
      </w:r>
    </w:p>
  </w:footnote>
  <w:footnote w:type="continuationSeparator" w:id="0">
    <w:p w14:paraId="461BF56D" w14:textId="77777777" w:rsidR="007F4682" w:rsidRDefault="007F4682" w:rsidP="00BF55ED">
      <w:pPr>
        <w:spacing w:after="0" w:line="240" w:lineRule="auto"/>
      </w:pPr>
      <w:r>
        <w:continuationSeparator/>
      </w:r>
    </w:p>
  </w:footnote>
  <w:footnote w:type="continuationNotice" w:id="1">
    <w:p w14:paraId="45636067" w14:textId="77777777" w:rsidR="007F4682" w:rsidRDefault="007F46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3D67C" w14:textId="77777777" w:rsidR="000C4878" w:rsidRDefault="000C48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65B123E0"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D56036">
          <w:rPr>
            <w:szCs w:val="20"/>
          </w:rPr>
          <w:t>5</w:t>
        </w:r>
      </w:p>
    </w:sdtContent>
  </w:sdt>
  <w:p w14:paraId="02981226" w14:textId="24602EAA" w:rsidR="00E81245" w:rsidRPr="002038C9" w:rsidRDefault="00E81245" w:rsidP="002038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4EE76" w14:textId="77777777" w:rsidR="000C4878" w:rsidRDefault="000C48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onzalez, Jordi">
    <w15:presenceInfo w15:providerId="AD" w15:userId="S::jordi.gonzalez@hp.com::d0ea066f-76f0-4251-a6f3-5811098f0e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081"/>
    <w:rsid w:val="000258FD"/>
    <w:rsid w:val="00025AF9"/>
    <w:rsid w:val="000260BC"/>
    <w:rsid w:val="00026216"/>
    <w:rsid w:val="000265BA"/>
    <w:rsid w:val="00026AA6"/>
    <w:rsid w:val="0002768A"/>
    <w:rsid w:val="000301FD"/>
    <w:rsid w:val="000303C1"/>
    <w:rsid w:val="00030A4F"/>
    <w:rsid w:val="00030A6C"/>
    <w:rsid w:val="00030C14"/>
    <w:rsid w:val="000310AB"/>
    <w:rsid w:val="00031772"/>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878"/>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3F8E"/>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17"/>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5DCC"/>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502"/>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6C16"/>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A6E"/>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1DE2"/>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7E1"/>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6A"/>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6FE3"/>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BEB"/>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328"/>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4A"/>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869"/>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4682"/>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084"/>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8EC"/>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9AA"/>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45AE"/>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490"/>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3E52"/>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55A"/>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7B2"/>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590"/>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4F00"/>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03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7C7"/>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47EC8"/>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5A"/>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header" Target="header2.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openxmlformats.org/officeDocument/2006/relationships/footer" Target="footer2.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1" Type="http://schemas.openxmlformats.org/officeDocument/2006/relationships/header" Target="header3.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9" Type="http://schemas.openxmlformats.org/officeDocument/2006/relationships/image" Target="media/image2.png"/><Relationship Id="rId210" Type="http://schemas.openxmlformats.org/officeDocument/2006/relationships/image" Target="media/image68.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252" Type="http://schemas.openxmlformats.org/officeDocument/2006/relationships/footer" Target="footer3.xml"/><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53" Type="http://schemas.openxmlformats.org/officeDocument/2006/relationships/fontTable" Target="fontTable.xml"/><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54" Type="http://schemas.microsoft.com/office/2011/relationships/people" Target="people.xm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5" Type="http://schemas.openxmlformats.org/officeDocument/2006/relationships/theme" Target="theme/theme1.xm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 Id="rId4" Type="http://schemas.openxmlformats.org/officeDocument/2006/relationships/settings" Target="settings.xml"/><Relationship Id="rId180" Type="http://schemas.openxmlformats.org/officeDocument/2006/relationships/hyperlink" Target="http://creativecommons.org/licenses/by-sa/3.0/" TargetMode="External"/><Relationship Id="rId215" Type="http://schemas.openxmlformats.org/officeDocument/2006/relationships/image" Target="media/image73.emf"/><Relationship Id="rId236" Type="http://schemas.openxmlformats.org/officeDocument/2006/relationships/image" Target="media/image9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6784</TotalTime>
  <Pages>179</Pages>
  <Words>38504</Words>
  <Characters>219473</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56</cp:revision>
  <cp:lastPrinted>2025-03-03T10:58:00Z</cp:lastPrinted>
  <dcterms:created xsi:type="dcterms:W3CDTF">2023-11-07T22:05:00Z</dcterms:created>
  <dcterms:modified xsi:type="dcterms:W3CDTF">2025-04-22T07:47:00Z</dcterms:modified>
</cp:coreProperties>
</file>